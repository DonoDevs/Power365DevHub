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3BB77B" w14:textId="7E84F37B" w:rsidR="00C24E60" w:rsidRPr="00851FEA" w:rsidRDefault="00C24E60" w:rsidP="00C24E60">
      <w:pPr>
        <w:spacing w:before="5160"/>
      </w:pPr>
      <w:r w:rsidRPr="00851FEA">
        <w:rPr>
          <w:rFonts w:ascii="Times New Roman" w:hAnsi="Times New Roman" w:cs="Times New Roman"/>
          <w:noProof/>
          <w:sz w:val="24"/>
          <w:szCs w:val="24"/>
        </w:rPr>
        <mc:AlternateContent>
          <mc:Choice Requires="wpg">
            <w:drawing>
              <wp:anchor distT="0" distB="0" distL="114300" distR="114300" simplePos="0" relativeHeight="251658240" behindDoc="0" locked="0" layoutInCell="1" allowOverlap="1" wp14:anchorId="7A3BB94C" wp14:editId="557B2C9E">
                <wp:simplePos x="0" y="0"/>
                <wp:positionH relativeFrom="page">
                  <wp:posOffset>-122830</wp:posOffset>
                </wp:positionH>
                <wp:positionV relativeFrom="paragraph">
                  <wp:posOffset>-866633</wp:posOffset>
                </wp:positionV>
                <wp:extent cx="9048750" cy="3894455"/>
                <wp:effectExtent l="0" t="0" r="0" b="0"/>
                <wp:wrapNone/>
                <wp:docPr id="22" name="Group 22"/>
                <wp:cNvGraphicFramePr/>
                <a:graphic xmlns:a="http://schemas.openxmlformats.org/drawingml/2006/main">
                  <a:graphicData uri="http://schemas.microsoft.com/office/word/2010/wordprocessingGroup">
                    <wpg:wgp>
                      <wpg:cNvGrpSpPr/>
                      <wpg:grpSpPr>
                        <a:xfrm>
                          <a:off x="0" y="0"/>
                          <a:ext cx="9048750" cy="3894455"/>
                          <a:chOff x="0" y="0"/>
                          <a:chExt cx="9048750" cy="3894455"/>
                        </a:xfrm>
                      </wpg:grpSpPr>
                      <wps:wsp>
                        <wps:cNvPr id="23" name="Rectangle 2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3BB976" w14:textId="15EAE873" w:rsidR="00A52519" w:rsidRDefault="00355E81" w:rsidP="00C24E60">
                              <w:pPr>
                                <w:pStyle w:val="CoverTitle"/>
                              </w:pPr>
                              <w:sdt>
                                <w:sdt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for </w:t>
                              </w:r>
                            </w:p>
                          </w:txbxContent>
                        </wps:txbx>
                        <wps:bodyPr rot="0" spcFirstLastPara="0" vert="horz" wrap="square" lIns="45720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A3BB94C" id="Group 22" o:spid="_x0000_s1026" style="position:absolute;margin-left:-9.65pt;margin-top:-68.25pt;width:712.5pt;height:306.65pt;z-index:251658240;mso-position-horizontal-relative:page;mso-height-relative:margin" coordsize="90487,3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">
                <v:rect id="Rectangle 2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" filled="f" stroked="f" strokeweight=".5pt">
                  <v:textbox inset="36pt">
                    <w:txbxContent>
                      <w:p w14:paraId="7A3BB976" w14:textId="15EAE873" w:rsidR="00A52519" w:rsidRDefault="00355E81" w:rsidP="00C24E60">
                        <w:pPr>
                          <w:pStyle w:val="CoverTitle"/>
                        </w:pPr>
                        <w:sdt>
                          <w:sdt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for </w:t>
                        </w:r>
                      </w:p>
                    </w:txbxContent>
                  </v:textbox>
                </v:shape>
                <w10:wrap anchorx="page"/>
              </v:group>
            </w:pict>
          </mc:Fallback>
        </mc:AlternateContent>
      </w:r>
    </w:p>
    <w:p w14:paraId="7A3BB77C" w14:textId="7B39F834" w:rsidR="00C24E60" w:rsidRPr="00851FEA" w:rsidRDefault="00355E81" w:rsidP="001D66E5">
      <w:pPr>
        <w:pStyle w:val="CoverSubject"/>
        <w:tabs>
          <w:tab w:val="left" w:pos="3465"/>
          <w:tab w:val="center" w:pos="4320"/>
        </w:tabs>
      </w:pPr>
      <w:sdt>
        <w:sdt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EndPr/>
        <w:sdtContent>
          <w:r w:rsidR="00EA0D80">
            <w:t>Online Retirement Application</w:t>
          </w:r>
        </w:sdtContent>
      </w:sdt>
    </w:p>
    <w:sdt>
      <w:sdtPr>
        <w:rPr>
          <w:color w:val="FF0066"/>
          <w:szCs w:val="20"/>
          <w:lang w:eastAsia="en-AU"/>
        </w:rPr>
        <w:id w:val="94592970"/>
        <w:docPartObj>
          <w:docPartGallery w:val="Cover Pages"/>
          <w:docPartUnique/>
        </w:docPartObj>
      </w:sdtPr>
      <w:sdtEndPr>
        <w:rPr>
          <w:color w:val="auto"/>
          <w:szCs w:val="22"/>
          <w:lang w:eastAsia="en-US"/>
        </w:rPr>
      </w:sdtEndPr>
      <w:sdtContent>
        <w:p w14:paraId="7A3BB77D" w14:textId="1919FA86" w:rsidR="00C24E60" w:rsidRPr="00851FEA" w:rsidRDefault="0EC6B594" w:rsidP="00C24E60">
          <w:pPr>
            <w:rPr>
              <w:rStyle w:val="Emphasis"/>
              <w:i w:val="0"/>
              <w:szCs w:val="20"/>
              <w:lang w:eastAsia="en-AU"/>
            </w:rPr>
          </w:pPr>
          <w:r w:rsidRPr="00851FEA">
            <w:rPr>
              <w:rStyle w:val="Emphasis"/>
            </w:rPr>
            <w:t>Prepared for</w:t>
          </w:r>
        </w:p>
        <w:sdt>
          <w:sdtPr>
            <w:rPr>
              <w:lang w:eastAsia="en-AU"/>
            </w:rPr>
            <w:id w:val="-1694836831"/>
            <w:placeholder>
              <w:docPart w:val="BA1A72E84A3141648D584CF58CA1895C"/>
            </w:placeholder>
            <w15:dataBinding w:prefixMappings="" w:xpath="/root[1]/customer[1]" w:storeItemID="{A7D598A9-AC5B-49BC-AE59-C7616FDA4C36}"/>
          </w:sdtPr>
          <w:sdtEndPr/>
          <w:sdtContent>
            <w:p w14:paraId="01659F10" w14:textId="5CD4A271" w:rsidR="00752E8A" w:rsidRDefault="005074F1" w:rsidP="00C24E60">
              <w:pPr>
                <w:rPr>
                  <w:lang w:eastAsia="en-AU"/>
                </w:rPr>
              </w:pPr>
              <w:sdt>
                <w:sdtPr>
                  <w:rPr>
                    <w:lang w:eastAsia="en-AU"/>
                  </w:rPr>
                  <w:alias w:val="Customer"/>
                  <w:tag w:val="Customer"/>
                  <w:id w:val="-707030904"/>
                </w:sdtPr>
                <w:sdtContent>
                  <w:r>
                    <w:rPr>
                      <w:b/>
                      <w:lang w:eastAsia="en-AU"/>
                    </w:rPr>
                    <w:t xml:space="preserve">Office of </w:t>
                  </w:r>
                  <w:del w:id="0" w:author="Donovan Goode [2]" w:date="2019-05-15T15:59:00Z">
                    <w:r w:rsidDel="009C3C5F">
                      <w:rPr>
                        <w:b/>
                        <w:lang w:eastAsia="en-AU"/>
                      </w:rPr>
                      <w:delText>Personnel Management</w:delText>
                    </w:r>
                  </w:del>
                  <w:ins w:id="1" w:author="Donovan Goode [2]" w:date="2019-05-15T15:59:00Z">
                    <w:r>
                      <w:rPr>
                        <w:b/>
                        <w:lang w:eastAsia="en-AU"/>
                      </w:rPr>
                      <w:t>ORA</w:t>
                    </w:r>
                  </w:ins>
                </w:sdtContent>
              </w:sdt>
            </w:p>
          </w:sdtContent>
        </w:sdt>
        <w:p w14:paraId="7A3BB77E" w14:textId="00B89963" w:rsidR="001B02EF" w:rsidRPr="00851FEA" w:rsidRDefault="001B02EF" w:rsidP="00C24E60">
          <w:pPr>
            <w:rPr>
              <w:lang w:eastAsia="en-AU"/>
            </w:rPr>
          </w:pPr>
        </w:p>
        <w:p w14:paraId="6EAA7E55" w14:textId="7D98131D" w:rsidR="00934A5D" w:rsidRPr="00851FEA" w:rsidRDefault="00953B1D" w:rsidP="00C24E60">
          <w:r w:rsidRPr="00851FEA">
            <w:t>Date</w:t>
          </w:r>
          <w:r w:rsidR="00934A5D" w:rsidRPr="00851FEA">
            <w:t xml:space="preserve">: </w:t>
          </w:r>
        </w:p>
        <w:p w14:paraId="7A3BB77F" w14:textId="101FA800" w:rsidR="00D725E9" w:rsidRPr="00851FEA" w:rsidRDefault="00934A5D" w:rsidP="00C24E60">
          <w:r w:rsidRPr="00851FEA">
            <w:t>10/5/2018</w:t>
          </w:r>
        </w:p>
        <w:p w14:paraId="7A3BB780" w14:textId="5EE86139" w:rsidR="00C24E60" w:rsidRPr="00851FEA" w:rsidRDefault="00C24E60" w:rsidP="00C24E60">
          <w:r w:rsidRPr="00851FEA">
            <w:t xml:space="preserve">Version </w:t>
          </w:r>
          <w:sdt>
            <w:sdtPr>
              <w:alias w:val="Version"/>
              <w:tag w:val="Version"/>
              <w:id w:val="249159951"/>
              <w:placeholder>
                <w:docPart w:val="8B54EAFE9D4248879BD37D941E99821F"/>
              </w:placeholder>
              <w15:dataBinding w:prefixMappings="" w:xpath="/root[1]/version[1]" w:storeItemID="{A7D598A9-AC5B-49BC-AE59-C7616FDA4C36}"/>
            </w:sdtPr>
            <w:sdtEndPr/>
            <w:sdtContent>
              <w:r w:rsidR="005074F1" w:rsidRPr="00851FEA">
                <w:t xml:space="preserve">1.0 </w:t>
              </w:r>
            </w:sdtContent>
          </w:sdt>
          <w:r w:rsidR="00FA30BF" w:rsidRPr="00851FEA">
            <w:t xml:space="preserve"> </w:t>
          </w:r>
          <w:sdt>
            <w:sdtPr>
              <w:alias w:val="Document Status"/>
              <w:tag w:val="Document Status"/>
              <w:id w:val="2011862660"/>
              <w:placeholder>
                <w:docPart w:val="29262CD7EEEB4320A8DD816A86FB246C"/>
              </w:placeholder>
              <w:dataBinding w:prefixMappings="" w:xpath="/root[1]/status[1]" w:storeItemID="{A7D598A9-AC5B-49BC-AE59-C7616FDA4C36}"/>
              <w:dropDownList w:lastValue="Draft">
                <w:listItem w:displayText="Draft" w:value="Draft"/>
                <w:listItem w:displayText="Final" w:value="Final"/>
              </w:dropDownList>
            </w:sdtPr>
            <w:sdtEndPr/>
            <w:sdtContent>
              <w:r w:rsidR="00FA30BF" w:rsidRPr="00851FEA">
                <w:t>Draft</w:t>
              </w:r>
            </w:sdtContent>
          </w:sdt>
          <w:r w:rsidR="00337DA4" w:rsidRPr="00851FEA">
            <w:fldChar w:fldCharType="begin"/>
          </w:r>
          <w:r w:rsidR="00337DA4" w:rsidRPr="00851FEA">
            <w:rPr>
              <w:color w:val="FF0000"/>
            </w:rPr>
            <w:instrText xml:space="preserve"> DOCPROPERTY Status \* MERGEFORMAT </w:instrText>
          </w:r>
          <w:r w:rsidR="00337DA4" w:rsidRPr="00851FEA">
            <w:rPr>
              <w:color w:val="FF0000"/>
            </w:rPr>
            <w:fldChar w:fldCharType="end"/>
          </w:r>
        </w:p>
        <w:p w14:paraId="7A3BB781" w14:textId="77777777" w:rsidR="00C24E60" w:rsidRPr="00851FEA" w:rsidRDefault="00C24E60" w:rsidP="00C24E60">
          <w:pPr>
            <w:rPr>
              <w:b/>
            </w:rPr>
          </w:pPr>
        </w:p>
        <w:p w14:paraId="7A3BB782" w14:textId="347EAE85" w:rsidR="00C24E60" w:rsidRPr="00851FEA" w:rsidRDefault="0EC6B594" w:rsidP="00C24E60">
          <w:pPr>
            <w:rPr>
              <w:rStyle w:val="Emphasis"/>
              <w:b/>
            </w:rPr>
          </w:pPr>
          <w:r w:rsidRPr="00851FEA">
            <w:rPr>
              <w:rStyle w:val="Emphasis"/>
              <w:b/>
            </w:rPr>
            <w:t>Prepared by</w:t>
          </w:r>
        </w:p>
        <w:p w14:paraId="7AFA068B" w14:textId="76CDBB16" w:rsidR="000C361B" w:rsidRPr="00851FEA" w:rsidRDefault="000C361B" w:rsidP="00C24E60">
          <w:pPr>
            <w:rPr>
              <w:rStyle w:val="Emphasis"/>
              <w:b/>
            </w:rPr>
          </w:pPr>
          <w:r w:rsidRPr="00851FEA">
            <w:rPr>
              <w:rStyle w:val="Emphasis"/>
              <w:b/>
            </w:rPr>
            <w:t xml:space="preserve">Donovan Goode </w:t>
          </w:r>
          <w:r w:rsidR="00B40B61" w:rsidRPr="00851FEA">
            <w:rPr>
              <w:rStyle w:val="Emphasis"/>
              <w:b/>
            </w:rPr>
            <w:t>–</w:t>
          </w:r>
          <w:r w:rsidRPr="00851FEA">
            <w:rPr>
              <w:rStyle w:val="Emphasis"/>
              <w:b/>
            </w:rPr>
            <w:t xml:space="preserve"> </w:t>
          </w:r>
          <w:r w:rsidR="00B40B61" w:rsidRPr="00851FEA">
            <w:rPr>
              <w:rStyle w:val="Emphasis"/>
              <w:b/>
            </w:rPr>
            <w:t>Business Applications Technology Solutions Professional</w:t>
          </w:r>
        </w:p>
        <w:p w14:paraId="7A3BB787" w14:textId="0AB90D85" w:rsidR="00C24E60" w:rsidRPr="00851FEA" w:rsidRDefault="0EC6B594" w:rsidP="00C24E60">
          <w:pPr>
            <w:rPr>
              <w:b/>
            </w:rPr>
          </w:pPr>
          <w:r w:rsidRPr="00851FEA">
            <w:rPr>
              <w:b/>
              <w:bCs/>
            </w:rPr>
            <w:t>Contributors</w:t>
          </w:r>
        </w:p>
        <w:p w14:paraId="7A3BB788" w14:textId="1B223ABA" w:rsidR="00C24E60" w:rsidRPr="00851FEA" w:rsidRDefault="00C24E60" w:rsidP="00C24E60">
          <w:pPr>
            <w:rPr>
              <w:rStyle w:val="Strong"/>
            </w:rPr>
          </w:pPr>
        </w:p>
        <w:p w14:paraId="7A3BB789" w14:textId="77777777" w:rsidR="00457F2C" w:rsidRPr="00851FEA" w:rsidRDefault="00457F2C" w:rsidP="00457F2C">
          <w:pPr>
            <w:rPr>
              <w:rStyle w:val="Strong"/>
            </w:rPr>
          </w:pPr>
        </w:p>
        <w:p w14:paraId="7A3BB78A" w14:textId="77777777" w:rsidR="00DC364D" w:rsidRPr="00851FEA" w:rsidRDefault="00DC364D" w:rsidP="00457F2C">
          <w:pPr>
            <w:rPr>
              <w:rStyle w:val="Strong"/>
            </w:rPr>
          </w:pPr>
        </w:p>
        <w:p w14:paraId="7A3BB78B" w14:textId="77777777" w:rsidR="00E82B9A" w:rsidRPr="00851FEA" w:rsidRDefault="00E82B9A" w:rsidP="00C24E60">
          <w:pPr>
            <w:spacing w:after="200"/>
            <w:rPr>
              <w:rFonts w:cstheme="minorHAnsi"/>
            </w:rPr>
          </w:pPr>
        </w:p>
        <w:p w14:paraId="7A3BB78C" w14:textId="77777777" w:rsidR="00E82B9A" w:rsidRPr="00851FEA" w:rsidRDefault="00E82B9A" w:rsidP="00E82B9A">
          <w:pPr>
            <w:rPr>
              <w:rFonts w:cstheme="minorHAnsi"/>
            </w:rPr>
          </w:pPr>
        </w:p>
        <w:p w14:paraId="7A3BB78D" w14:textId="77777777" w:rsidR="00E82B9A" w:rsidRPr="00851FEA" w:rsidRDefault="00E82B9A" w:rsidP="00E82B9A">
          <w:pPr>
            <w:tabs>
              <w:tab w:val="left" w:pos="6555"/>
            </w:tabs>
            <w:rPr>
              <w:rFonts w:cstheme="minorHAnsi"/>
            </w:rPr>
          </w:pPr>
        </w:p>
        <w:p w14:paraId="7A3BB78E" w14:textId="77777777" w:rsidR="00E82B9A" w:rsidRPr="00851FEA" w:rsidRDefault="00E82B9A" w:rsidP="00E82B9A">
          <w:pPr>
            <w:rPr>
              <w:rFonts w:cstheme="minorHAnsi"/>
            </w:rPr>
          </w:pPr>
        </w:p>
        <w:p w14:paraId="7A3BB78F" w14:textId="77777777" w:rsidR="000610CB" w:rsidRPr="00851FEA" w:rsidRDefault="000610CB" w:rsidP="00E82B9A">
          <w:pPr>
            <w:rPr>
              <w:rFonts w:cstheme="minorHAnsi"/>
            </w:rPr>
            <w:sectPr w:rsidR="000610CB" w:rsidRPr="00851FEA" w:rsidSect="000610CB">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06" w:footer="144" w:gutter="0"/>
              <w:pgNumType w:fmt="lowerRoman" w:start="1"/>
              <w:cols w:space="708"/>
              <w:titlePg/>
              <w:docGrid w:linePitch="360"/>
            </w:sectPr>
          </w:pPr>
        </w:p>
        <w:p w14:paraId="7A3BB790" w14:textId="77777777" w:rsidR="00C24E60" w:rsidRPr="00851FEA" w:rsidRDefault="0EC6B594" w:rsidP="00C24E60">
          <w:pPr>
            <w:pStyle w:val="CoverSubject"/>
          </w:pPr>
          <w:r w:rsidRPr="00851FEA">
            <w:lastRenderedPageBreak/>
            <w:t>Revision and Signoff Sheet</w:t>
          </w:r>
        </w:p>
        <w:p w14:paraId="7A3BB791" w14:textId="77777777" w:rsidR="00C24E60" w:rsidRPr="00851FEA" w:rsidRDefault="0EC6B594" w:rsidP="00C24E60">
          <w:pPr>
            <w:pStyle w:val="CoverHeading2"/>
          </w:pPr>
          <w:r w:rsidRPr="00851FEA">
            <w:t>Change Record</w:t>
          </w:r>
        </w:p>
        <w:tbl>
          <w:tblPr>
            <w:tblStyle w:val="TableGrid"/>
            <w:tblW w:w="9450" w:type="dxa"/>
            <w:tblLook w:val="0620" w:firstRow="1" w:lastRow="0" w:firstColumn="0" w:lastColumn="0" w:noHBand="1" w:noVBand="1"/>
          </w:tblPr>
          <w:tblGrid>
            <w:gridCol w:w="1170"/>
            <w:gridCol w:w="2430"/>
            <w:gridCol w:w="1170"/>
            <w:gridCol w:w="4680"/>
          </w:tblGrid>
          <w:tr w:rsidR="00C24E60" w:rsidRPr="00851FEA" w14:paraId="7A3BB796" w14:textId="77777777" w:rsidTr="0EC6B594">
            <w:trPr>
              <w:cnfStyle w:val="100000000000" w:firstRow="1" w:lastRow="0" w:firstColumn="0" w:lastColumn="0" w:oddVBand="0" w:evenVBand="0" w:oddHBand="0" w:evenHBand="0" w:firstRowFirstColumn="0" w:firstRowLastColumn="0" w:lastRowFirstColumn="0" w:lastRowLastColumn="0"/>
            </w:trPr>
            <w:tc>
              <w:tcPr>
                <w:tcW w:w="1170" w:type="dxa"/>
              </w:tcPr>
              <w:p w14:paraId="7A3BB792" w14:textId="77777777" w:rsidR="00C24E60" w:rsidRPr="00851FEA" w:rsidRDefault="0EC6B594" w:rsidP="00E85706">
                <w:pPr>
                  <w:pStyle w:val="TableText"/>
                  <w:rPr>
                    <w:szCs w:val="16"/>
                  </w:rPr>
                </w:pPr>
                <w:r w:rsidRPr="00851FEA">
                  <w:t>Date</w:t>
                </w:r>
              </w:p>
            </w:tc>
            <w:tc>
              <w:tcPr>
                <w:tcW w:w="2430" w:type="dxa"/>
              </w:tcPr>
              <w:p w14:paraId="7A3BB793" w14:textId="77777777" w:rsidR="00C24E60" w:rsidRPr="00851FEA" w:rsidRDefault="0EC6B594" w:rsidP="00E85706">
                <w:pPr>
                  <w:pStyle w:val="TableText"/>
                  <w:rPr>
                    <w:szCs w:val="16"/>
                  </w:rPr>
                </w:pPr>
                <w:r w:rsidRPr="00851FEA">
                  <w:t>Author</w:t>
                </w:r>
              </w:p>
            </w:tc>
            <w:tc>
              <w:tcPr>
                <w:tcW w:w="1170" w:type="dxa"/>
              </w:tcPr>
              <w:p w14:paraId="7A3BB794" w14:textId="77777777" w:rsidR="00C24E60" w:rsidRPr="00851FEA" w:rsidRDefault="0EC6B594" w:rsidP="00E85706">
                <w:pPr>
                  <w:pStyle w:val="TableText"/>
                  <w:rPr>
                    <w:szCs w:val="16"/>
                  </w:rPr>
                </w:pPr>
                <w:r w:rsidRPr="00851FEA">
                  <w:t>Version</w:t>
                </w:r>
              </w:p>
            </w:tc>
            <w:tc>
              <w:tcPr>
                <w:tcW w:w="4680" w:type="dxa"/>
              </w:tcPr>
              <w:p w14:paraId="7A3BB795" w14:textId="77777777" w:rsidR="00C24E60" w:rsidRPr="00851FEA" w:rsidRDefault="0EC6B594" w:rsidP="00E85706">
                <w:pPr>
                  <w:pStyle w:val="TableText"/>
                  <w:rPr>
                    <w:szCs w:val="16"/>
                  </w:rPr>
                </w:pPr>
                <w:r w:rsidRPr="00851FEA">
                  <w:t>Change Reference</w:t>
                </w:r>
              </w:p>
            </w:tc>
          </w:tr>
          <w:tr w:rsidR="00C24E60" w:rsidRPr="00851FEA" w14:paraId="7A3BB79B" w14:textId="77777777" w:rsidTr="0EC6B594">
            <w:tc>
              <w:tcPr>
                <w:tcW w:w="1170" w:type="dxa"/>
              </w:tcPr>
              <w:p w14:paraId="7A3BB797" w14:textId="0FDF1E66" w:rsidR="00C24E60" w:rsidRPr="00851FEA" w:rsidRDefault="00C24E60" w:rsidP="00E85706">
                <w:pPr>
                  <w:pStyle w:val="TableText"/>
                  <w:rPr>
                    <w:rStyle w:val="StyleLatinSegoeUI10pt"/>
                    <w:sz w:val="16"/>
                    <w:szCs w:val="16"/>
                  </w:rPr>
                </w:pPr>
              </w:p>
            </w:tc>
            <w:tc>
              <w:tcPr>
                <w:tcW w:w="2430" w:type="dxa"/>
              </w:tcPr>
              <w:p w14:paraId="7A3BB798" w14:textId="46C4ABD9" w:rsidR="00C24E60" w:rsidRPr="00851FEA" w:rsidRDefault="00C24E60" w:rsidP="00E85706">
                <w:pPr>
                  <w:pStyle w:val="TableText"/>
                  <w:rPr>
                    <w:rStyle w:val="StyleLatinSegoeUI10pt"/>
                    <w:sz w:val="16"/>
                    <w:szCs w:val="16"/>
                  </w:rPr>
                </w:pPr>
              </w:p>
            </w:tc>
            <w:tc>
              <w:tcPr>
                <w:tcW w:w="1170" w:type="dxa"/>
              </w:tcPr>
              <w:p w14:paraId="7A3BB799" w14:textId="003AAAB8" w:rsidR="00C24E60" w:rsidRPr="00851FEA" w:rsidRDefault="00C24E60" w:rsidP="00E85706">
                <w:pPr>
                  <w:pStyle w:val="TableText"/>
                  <w:rPr>
                    <w:rStyle w:val="StyleLatinSegoeUI10pt"/>
                    <w:sz w:val="16"/>
                    <w:szCs w:val="16"/>
                  </w:rPr>
                </w:pPr>
              </w:p>
            </w:tc>
            <w:tc>
              <w:tcPr>
                <w:tcW w:w="4680" w:type="dxa"/>
              </w:tcPr>
              <w:p w14:paraId="7A3BB79A" w14:textId="6DCBA44C" w:rsidR="00C24E60" w:rsidRPr="00851FEA" w:rsidRDefault="00C24E60" w:rsidP="00E85706">
                <w:pPr>
                  <w:pStyle w:val="TableText"/>
                  <w:rPr>
                    <w:rStyle w:val="StyleLatinSegoeUI10pt"/>
                    <w:sz w:val="16"/>
                    <w:szCs w:val="16"/>
                  </w:rPr>
                </w:pPr>
              </w:p>
            </w:tc>
          </w:tr>
          <w:tr w:rsidR="00C24E60" w:rsidRPr="00851FEA" w14:paraId="7A3BB7A0" w14:textId="77777777" w:rsidTr="0EC6B594">
            <w:tc>
              <w:tcPr>
                <w:tcW w:w="1170" w:type="dxa"/>
              </w:tcPr>
              <w:p w14:paraId="7A3BB79C" w14:textId="3F9858C7" w:rsidR="00C24E60" w:rsidRPr="00851FEA" w:rsidRDefault="00C24E60" w:rsidP="00E85706">
                <w:pPr>
                  <w:pStyle w:val="TableText"/>
                  <w:rPr>
                    <w:rStyle w:val="StyleLatinSegoeUI10pt"/>
                    <w:sz w:val="16"/>
                    <w:szCs w:val="16"/>
                  </w:rPr>
                </w:pPr>
              </w:p>
            </w:tc>
            <w:tc>
              <w:tcPr>
                <w:tcW w:w="2430" w:type="dxa"/>
              </w:tcPr>
              <w:p w14:paraId="7A3BB79D" w14:textId="42A55E80" w:rsidR="00C24E60" w:rsidRPr="00851FEA" w:rsidRDefault="00C24E60" w:rsidP="00E85706">
                <w:pPr>
                  <w:pStyle w:val="TableText"/>
                  <w:rPr>
                    <w:rStyle w:val="StyleLatinSegoeUI10pt"/>
                    <w:sz w:val="16"/>
                    <w:szCs w:val="16"/>
                  </w:rPr>
                </w:pPr>
              </w:p>
            </w:tc>
            <w:tc>
              <w:tcPr>
                <w:tcW w:w="1170" w:type="dxa"/>
              </w:tcPr>
              <w:p w14:paraId="7A3BB79E" w14:textId="66EB41C2" w:rsidR="00C24E60" w:rsidRPr="00851FEA" w:rsidRDefault="00C24E60" w:rsidP="00E85706">
                <w:pPr>
                  <w:pStyle w:val="TableText"/>
                  <w:rPr>
                    <w:rStyle w:val="StyleLatinSegoeUI10pt"/>
                    <w:sz w:val="16"/>
                    <w:szCs w:val="16"/>
                  </w:rPr>
                </w:pPr>
              </w:p>
            </w:tc>
            <w:tc>
              <w:tcPr>
                <w:tcW w:w="4680" w:type="dxa"/>
              </w:tcPr>
              <w:p w14:paraId="7A3BB79F" w14:textId="012FEE52" w:rsidR="00C24E60" w:rsidRPr="00851FEA" w:rsidRDefault="00C24E60" w:rsidP="00E85706">
                <w:pPr>
                  <w:pStyle w:val="TableText"/>
                  <w:rPr>
                    <w:rStyle w:val="StyleLatinSegoeUI10pt"/>
                    <w:sz w:val="16"/>
                    <w:szCs w:val="16"/>
                  </w:rPr>
                </w:pPr>
              </w:p>
            </w:tc>
          </w:tr>
          <w:tr w:rsidR="00C24E60" w:rsidRPr="00851FEA" w14:paraId="7A3BB7A5" w14:textId="77777777" w:rsidTr="0EC6B594">
            <w:tc>
              <w:tcPr>
                <w:tcW w:w="1170" w:type="dxa"/>
              </w:tcPr>
              <w:p w14:paraId="7A3BB7A1" w14:textId="2B3EA2E0" w:rsidR="00C24E60" w:rsidRPr="00851FEA" w:rsidRDefault="00C24E60" w:rsidP="00E85706">
                <w:pPr>
                  <w:pStyle w:val="TableText"/>
                  <w:rPr>
                    <w:rStyle w:val="StyleLatinSegoeUI10pt"/>
                    <w:sz w:val="16"/>
                    <w:szCs w:val="16"/>
                  </w:rPr>
                </w:pPr>
              </w:p>
            </w:tc>
            <w:tc>
              <w:tcPr>
                <w:tcW w:w="2430" w:type="dxa"/>
              </w:tcPr>
              <w:p w14:paraId="7A3BB7A2" w14:textId="1C87FDF5" w:rsidR="00C24E60" w:rsidRPr="00851FEA" w:rsidRDefault="00C24E60" w:rsidP="00E85706">
                <w:pPr>
                  <w:pStyle w:val="TableText"/>
                  <w:rPr>
                    <w:rStyle w:val="StyleLatinSegoeUI10pt"/>
                    <w:sz w:val="16"/>
                    <w:szCs w:val="16"/>
                  </w:rPr>
                </w:pPr>
              </w:p>
            </w:tc>
            <w:tc>
              <w:tcPr>
                <w:tcW w:w="1170" w:type="dxa"/>
              </w:tcPr>
              <w:p w14:paraId="7A3BB7A3" w14:textId="14CB57DD" w:rsidR="00C24E60" w:rsidRPr="00851FEA" w:rsidRDefault="00C24E60" w:rsidP="00E85706">
                <w:pPr>
                  <w:pStyle w:val="TableText"/>
                  <w:rPr>
                    <w:rStyle w:val="StyleLatinSegoeUI10pt"/>
                    <w:sz w:val="16"/>
                    <w:szCs w:val="16"/>
                  </w:rPr>
                </w:pPr>
              </w:p>
            </w:tc>
            <w:tc>
              <w:tcPr>
                <w:tcW w:w="4680" w:type="dxa"/>
              </w:tcPr>
              <w:p w14:paraId="7A3BB7A4" w14:textId="45F654A3" w:rsidR="00C24E60" w:rsidRPr="00851FEA" w:rsidRDefault="00C24E60" w:rsidP="00E85706">
                <w:pPr>
                  <w:pStyle w:val="TableText"/>
                  <w:rPr>
                    <w:rStyle w:val="StyleLatinSegoeUI10pt"/>
                    <w:sz w:val="16"/>
                    <w:szCs w:val="16"/>
                  </w:rPr>
                </w:pPr>
              </w:p>
            </w:tc>
          </w:tr>
          <w:tr w:rsidR="008859E5" w:rsidRPr="00851FEA" w14:paraId="0382502A" w14:textId="77777777" w:rsidTr="0EC6B594">
            <w:tc>
              <w:tcPr>
                <w:tcW w:w="1170" w:type="dxa"/>
              </w:tcPr>
              <w:p w14:paraId="2F968C22" w14:textId="74A57375" w:rsidR="008859E5" w:rsidRPr="00851FEA" w:rsidRDefault="008859E5" w:rsidP="00145C0C">
                <w:pPr>
                  <w:pStyle w:val="TableText"/>
                  <w:rPr>
                    <w:rStyle w:val="StyleLatinSegoeUI10pt"/>
                    <w:sz w:val="16"/>
                    <w:szCs w:val="16"/>
                  </w:rPr>
                </w:pPr>
              </w:p>
            </w:tc>
            <w:tc>
              <w:tcPr>
                <w:tcW w:w="2430" w:type="dxa"/>
              </w:tcPr>
              <w:p w14:paraId="3D8AB89D" w14:textId="7D5068AF" w:rsidR="008859E5" w:rsidRPr="00851FEA" w:rsidRDefault="008859E5" w:rsidP="00E85706">
                <w:pPr>
                  <w:pStyle w:val="TableText"/>
                  <w:rPr>
                    <w:rStyle w:val="StyleLatinSegoeUI10pt"/>
                    <w:sz w:val="16"/>
                    <w:szCs w:val="16"/>
                  </w:rPr>
                </w:pPr>
              </w:p>
            </w:tc>
            <w:tc>
              <w:tcPr>
                <w:tcW w:w="1170" w:type="dxa"/>
              </w:tcPr>
              <w:p w14:paraId="0DD924B9" w14:textId="4F5E687A" w:rsidR="008859E5" w:rsidRPr="00851FEA" w:rsidRDefault="008859E5" w:rsidP="00E85706">
                <w:pPr>
                  <w:pStyle w:val="TableText"/>
                  <w:rPr>
                    <w:rStyle w:val="StyleLatinSegoeUI10pt"/>
                    <w:sz w:val="16"/>
                    <w:szCs w:val="16"/>
                  </w:rPr>
                </w:pPr>
              </w:p>
            </w:tc>
            <w:tc>
              <w:tcPr>
                <w:tcW w:w="4680" w:type="dxa"/>
              </w:tcPr>
              <w:p w14:paraId="5E627DD5" w14:textId="76159A3B" w:rsidR="008859E5" w:rsidRPr="00851FEA" w:rsidRDefault="008859E5" w:rsidP="00E85706">
                <w:pPr>
                  <w:pStyle w:val="TableText"/>
                  <w:rPr>
                    <w:rStyle w:val="StyleLatinSegoeUI10pt"/>
                    <w:sz w:val="16"/>
                    <w:szCs w:val="16"/>
                  </w:rPr>
                </w:pPr>
              </w:p>
            </w:tc>
          </w:tr>
        </w:tbl>
        <w:p w14:paraId="7A3BB7A6" w14:textId="77777777" w:rsidR="00C24E60" w:rsidRPr="00851FEA" w:rsidRDefault="00C24E60" w:rsidP="00C24E60"/>
        <w:p w14:paraId="7A3BB7A7" w14:textId="77777777" w:rsidR="00C24E60" w:rsidRPr="00851FEA" w:rsidRDefault="0EC6B594" w:rsidP="00C24E60">
          <w:pPr>
            <w:pStyle w:val="CoverHeading2"/>
          </w:pPr>
          <w:r w:rsidRPr="00851FEA">
            <w:t>Reviewers</w:t>
          </w:r>
        </w:p>
        <w:tbl>
          <w:tblPr>
            <w:tblStyle w:val="TableGrid"/>
            <w:tblW w:w="9450" w:type="dxa"/>
            <w:tblLook w:val="0620" w:firstRow="1" w:lastRow="0" w:firstColumn="0" w:lastColumn="0" w:noHBand="1" w:noVBand="1"/>
          </w:tblPr>
          <w:tblGrid>
            <w:gridCol w:w="2160"/>
            <w:gridCol w:w="2268"/>
            <w:gridCol w:w="2862"/>
            <w:gridCol w:w="2160"/>
          </w:tblGrid>
          <w:tr w:rsidR="00C24E60" w:rsidRPr="00851FEA" w14:paraId="7A3BB7AC" w14:textId="77777777" w:rsidTr="0EC6B594">
            <w:trPr>
              <w:cnfStyle w:val="100000000000" w:firstRow="1" w:lastRow="0" w:firstColumn="0" w:lastColumn="0" w:oddVBand="0" w:evenVBand="0" w:oddHBand="0" w:evenHBand="0" w:firstRowFirstColumn="0" w:firstRowLastColumn="0" w:lastRowFirstColumn="0" w:lastRowLastColumn="0"/>
            </w:trPr>
            <w:tc>
              <w:tcPr>
                <w:tcW w:w="2160" w:type="dxa"/>
              </w:tcPr>
              <w:p w14:paraId="7A3BB7A8" w14:textId="77777777" w:rsidR="00C24E60" w:rsidRPr="00851FEA" w:rsidRDefault="0EC6B594" w:rsidP="00E85706">
                <w:pPr>
                  <w:pStyle w:val="TableText"/>
                  <w:rPr>
                    <w:szCs w:val="16"/>
                  </w:rPr>
                </w:pPr>
                <w:r w:rsidRPr="00851FEA">
                  <w:t>Name</w:t>
                </w:r>
              </w:p>
            </w:tc>
            <w:tc>
              <w:tcPr>
                <w:tcW w:w="2268" w:type="dxa"/>
              </w:tcPr>
              <w:p w14:paraId="7A3BB7A9" w14:textId="77777777" w:rsidR="00C24E60" w:rsidRPr="00851FEA" w:rsidRDefault="0EC6B594" w:rsidP="00E85706">
                <w:pPr>
                  <w:pStyle w:val="TableText"/>
                  <w:rPr>
                    <w:szCs w:val="16"/>
                  </w:rPr>
                </w:pPr>
                <w:r w:rsidRPr="00851FEA">
                  <w:t>Version Approved</w:t>
                </w:r>
              </w:p>
            </w:tc>
            <w:tc>
              <w:tcPr>
                <w:tcW w:w="2862" w:type="dxa"/>
              </w:tcPr>
              <w:p w14:paraId="7A3BB7AA" w14:textId="77777777" w:rsidR="00C24E60" w:rsidRPr="00851FEA" w:rsidRDefault="0EC6B594" w:rsidP="00E85706">
                <w:pPr>
                  <w:pStyle w:val="TableText"/>
                  <w:rPr>
                    <w:szCs w:val="16"/>
                  </w:rPr>
                </w:pPr>
                <w:r w:rsidRPr="00851FEA">
                  <w:t>Position</w:t>
                </w:r>
              </w:p>
            </w:tc>
            <w:tc>
              <w:tcPr>
                <w:tcW w:w="2160" w:type="dxa"/>
              </w:tcPr>
              <w:p w14:paraId="7A3BB7AB" w14:textId="77777777" w:rsidR="00C24E60" w:rsidRPr="00851FEA" w:rsidRDefault="0EC6B594" w:rsidP="00E85706">
                <w:pPr>
                  <w:pStyle w:val="TableText"/>
                  <w:rPr>
                    <w:szCs w:val="16"/>
                  </w:rPr>
                </w:pPr>
                <w:r w:rsidRPr="00851FEA">
                  <w:t>Date</w:t>
                </w:r>
              </w:p>
            </w:tc>
          </w:tr>
          <w:tr w:rsidR="00C24E60" w:rsidRPr="00851FEA" w14:paraId="7A3BB7B1" w14:textId="77777777" w:rsidTr="0EC6B594">
            <w:tc>
              <w:tcPr>
                <w:tcW w:w="2160" w:type="dxa"/>
              </w:tcPr>
              <w:p w14:paraId="7A3BB7AD" w14:textId="2740ED51" w:rsidR="00C24E60" w:rsidRPr="00851FEA" w:rsidRDefault="00206E18" w:rsidP="00E85706">
                <w:pPr>
                  <w:pStyle w:val="TableText"/>
                  <w:rPr>
                    <w:rStyle w:val="StyleLatinSegoeUI10pt"/>
                    <w:sz w:val="16"/>
                    <w:szCs w:val="16"/>
                  </w:rPr>
                </w:pPr>
                <w:r w:rsidRPr="00851FEA">
                  <w:rPr>
                    <w:rStyle w:val="StyleLatinSegoeUI10pt"/>
                    <w:sz w:val="16"/>
                    <w:szCs w:val="16"/>
                  </w:rPr>
                  <w:t>Patrick McGow</w:t>
                </w:r>
                <w:r w:rsidR="00CB3530">
                  <w:rPr>
                    <w:rStyle w:val="StyleLatinSegoeUI10pt"/>
                    <w:sz w:val="16"/>
                    <w:szCs w:val="16"/>
                  </w:rPr>
                  <w:t>e</w:t>
                </w:r>
                <w:r w:rsidRPr="00851FEA">
                  <w:rPr>
                    <w:rStyle w:val="StyleLatinSegoeUI10pt"/>
                    <w:sz w:val="16"/>
                    <w:szCs w:val="16"/>
                  </w:rPr>
                  <w:t>n</w:t>
                </w:r>
              </w:p>
            </w:tc>
            <w:tc>
              <w:tcPr>
                <w:tcW w:w="2268" w:type="dxa"/>
              </w:tcPr>
              <w:p w14:paraId="7A3BB7AE" w14:textId="77777777" w:rsidR="00C24E60" w:rsidRPr="00851FEA" w:rsidRDefault="00C24E60" w:rsidP="00E85706">
                <w:pPr>
                  <w:pStyle w:val="TableText"/>
                  <w:rPr>
                    <w:rStyle w:val="StyleLatinSegoeUI10pt"/>
                    <w:sz w:val="16"/>
                    <w:szCs w:val="16"/>
                  </w:rPr>
                </w:pPr>
              </w:p>
            </w:tc>
            <w:tc>
              <w:tcPr>
                <w:tcW w:w="2862" w:type="dxa"/>
              </w:tcPr>
              <w:p w14:paraId="7A3BB7AF" w14:textId="77777777" w:rsidR="00C24E60" w:rsidRPr="00851FEA" w:rsidRDefault="00C24E60" w:rsidP="00E85706">
                <w:pPr>
                  <w:pStyle w:val="TableText"/>
                  <w:rPr>
                    <w:rStyle w:val="StyleLatinSegoeUI10pt"/>
                    <w:sz w:val="16"/>
                    <w:szCs w:val="16"/>
                  </w:rPr>
                </w:pPr>
              </w:p>
            </w:tc>
            <w:tc>
              <w:tcPr>
                <w:tcW w:w="2160" w:type="dxa"/>
              </w:tcPr>
              <w:p w14:paraId="7A3BB7B0" w14:textId="77777777" w:rsidR="00C24E60" w:rsidRPr="00851FEA" w:rsidRDefault="00C24E60" w:rsidP="00E85706">
                <w:pPr>
                  <w:pStyle w:val="TableText"/>
                  <w:rPr>
                    <w:rStyle w:val="StyleLatinSegoeUI10pt"/>
                    <w:sz w:val="16"/>
                    <w:szCs w:val="16"/>
                  </w:rPr>
                </w:pPr>
              </w:p>
            </w:tc>
          </w:tr>
          <w:tr w:rsidR="00C24E60" w:rsidRPr="00851FEA" w14:paraId="7A3BB7B6" w14:textId="77777777" w:rsidTr="0EC6B594">
            <w:tc>
              <w:tcPr>
                <w:tcW w:w="2160" w:type="dxa"/>
              </w:tcPr>
              <w:p w14:paraId="7A3BB7B2" w14:textId="60888604" w:rsidR="00C24E60" w:rsidRPr="00851FEA" w:rsidRDefault="00CB3530" w:rsidP="00E85706">
                <w:pPr>
                  <w:pStyle w:val="TableText"/>
                  <w:rPr>
                    <w:rStyle w:val="StyleLatinSegoeUI10pt"/>
                    <w:sz w:val="16"/>
                    <w:szCs w:val="16"/>
                  </w:rPr>
                </w:pPr>
                <w:r>
                  <w:rPr>
                    <w:rStyle w:val="StyleLatinSegoeUI10pt"/>
                    <w:sz w:val="16"/>
                    <w:szCs w:val="16"/>
                  </w:rPr>
                  <w:t>Chris Geer</w:t>
                </w:r>
              </w:p>
            </w:tc>
            <w:tc>
              <w:tcPr>
                <w:tcW w:w="2268" w:type="dxa"/>
              </w:tcPr>
              <w:p w14:paraId="7A3BB7B3" w14:textId="77777777" w:rsidR="00C24E60" w:rsidRPr="00851FEA" w:rsidRDefault="00C24E60" w:rsidP="00E85706">
                <w:pPr>
                  <w:pStyle w:val="TableText"/>
                  <w:rPr>
                    <w:rStyle w:val="StyleLatinSegoeUI10pt"/>
                    <w:sz w:val="16"/>
                    <w:szCs w:val="16"/>
                  </w:rPr>
                </w:pPr>
              </w:p>
            </w:tc>
            <w:tc>
              <w:tcPr>
                <w:tcW w:w="2862" w:type="dxa"/>
              </w:tcPr>
              <w:p w14:paraId="7A3BB7B4" w14:textId="77777777" w:rsidR="00C24E60" w:rsidRPr="00851FEA" w:rsidRDefault="00C24E60" w:rsidP="00E85706">
                <w:pPr>
                  <w:pStyle w:val="TableText"/>
                  <w:rPr>
                    <w:rStyle w:val="StyleLatinSegoeUI10pt"/>
                    <w:sz w:val="16"/>
                    <w:szCs w:val="16"/>
                  </w:rPr>
                </w:pPr>
              </w:p>
            </w:tc>
            <w:tc>
              <w:tcPr>
                <w:tcW w:w="2160" w:type="dxa"/>
              </w:tcPr>
              <w:p w14:paraId="7A3BB7B5" w14:textId="77777777" w:rsidR="00C24E60" w:rsidRPr="00851FEA" w:rsidRDefault="00C24E60" w:rsidP="00E85706">
                <w:pPr>
                  <w:pStyle w:val="TableText"/>
                  <w:rPr>
                    <w:rStyle w:val="StyleLatinSegoeUI10pt"/>
                    <w:sz w:val="16"/>
                    <w:szCs w:val="16"/>
                  </w:rPr>
                </w:pPr>
              </w:p>
            </w:tc>
          </w:tr>
          <w:tr w:rsidR="00C24E60" w:rsidRPr="00851FEA" w14:paraId="7A3BB7BB" w14:textId="77777777" w:rsidTr="0EC6B594">
            <w:tc>
              <w:tcPr>
                <w:tcW w:w="2160" w:type="dxa"/>
              </w:tcPr>
              <w:p w14:paraId="7A3BB7B7" w14:textId="77777777" w:rsidR="00C24E60" w:rsidRPr="00851FEA" w:rsidRDefault="00C24E60" w:rsidP="00E85706">
                <w:pPr>
                  <w:pStyle w:val="TableText"/>
                  <w:rPr>
                    <w:rStyle w:val="StyleLatinSegoeUI10pt"/>
                    <w:sz w:val="16"/>
                    <w:szCs w:val="16"/>
                  </w:rPr>
                </w:pPr>
              </w:p>
            </w:tc>
            <w:tc>
              <w:tcPr>
                <w:tcW w:w="2268" w:type="dxa"/>
              </w:tcPr>
              <w:p w14:paraId="7A3BB7B8" w14:textId="77777777" w:rsidR="00C24E60" w:rsidRPr="00851FEA" w:rsidRDefault="00C24E60" w:rsidP="00E85706">
                <w:pPr>
                  <w:pStyle w:val="TableText"/>
                  <w:rPr>
                    <w:rStyle w:val="StyleLatinSegoeUI10pt"/>
                    <w:sz w:val="16"/>
                    <w:szCs w:val="16"/>
                  </w:rPr>
                </w:pPr>
              </w:p>
            </w:tc>
            <w:tc>
              <w:tcPr>
                <w:tcW w:w="2862" w:type="dxa"/>
              </w:tcPr>
              <w:p w14:paraId="7A3BB7B9" w14:textId="77777777" w:rsidR="00C24E60" w:rsidRPr="00851FEA" w:rsidRDefault="00C24E60" w:rsidP="00E85706">
                <w:pPr>
                  <w:pStyle w:val="TableText"/>
                  <w:rPr>
                    <w:rStyle w:val="StyleLatinSegoeUI10pt"/>
                    <w:sz w:val="16"/>
                    <w:szCs w:val="16"/>
                  </w:rPr>
                </w:pPr>
              </w:p>
            </w:tc>
            <w:tc>
              <w:tcPr>
                <w:tcW w:w="2160" w:type="dxa"/>
              </w:tcPr>
              <w:p w14:paraId="7A3BB7BA" w14:textId="77777777" w:rsidR="00C24E60" w:rsidRPr="00851FEA" w:rsidRDefault="00C24E60" w:rsidP="00E85706">
                <w:pPr>
                  <w:pStyle w:val="TableText"/>
                  <w:rPr>
                    <w:rStyle w:val="StyleLatinSegoeUI10pt"/>
                    <w:sz w:val="16"/>
                    <w:szCs w:val="16"/>
                  </w:rPr>
                </w:pPr>
              </w:p>
            </w:tc>
          </w:tr>
        </w:tbl>
        <w:p w14:paraId="7A3BB7BC" w14:textId="77777777" w:rsidR="00C24E60" w:rsidRPr="00851FEA" w:rsidRDefault="00C24E60" w:rsidP="00C24E60"/>
        <w:sdt>
          <w:sdtPr>
            <w:rPr>
              <w:rFonts w:ascii="Segoe UI" w:eastAsiaTheme="minorEastAsia" w:hAnsi="Segoe UI" w:cstheme="minorBidi"/>
              <w:color w:val="auto"/>
              <w:sz w:val="20"/>
              <w:szCs w:val="22"/>
            </w:rPr>
            <w:id w:val="588976373"/>
            <w:docPartObj>
              <w:docPartGallery w:val="Table of Contents"/>
              <w:docPartUnique/>
            </w:docPartObj>
          </w:sdtPr>
          <w:sdtEndPr>
            <w:rPr>
              <w:rFonts w:eastAsiaTheme="minorHAnsi"/>
              <w:b/>
              <w:bCs/>
              <w:noProof/>
              <w:sz w:val="22"/>
            </w:rPr>
          </w:sdtEndPr>
          <w:sdtContent>
            <w:p w14:paraId="005D4E59" w14:textId="31652D76" w:rsidR="00030877" w:rsidRDefault="00030877">
              <w:pPr>
                <w:pStyle w:val="TOCHeading"/>
              </w:pPr>
              <w:r>
                <w:t>Table of Contents</w:t>
              </w:r>
            </w:p>
            <w:p w14:paraId="76A07572" w14:textId="708CB811" w:rsidR="00B922F5" w:rsidRDefault="00030877">
              <w:pPr>
                <w:pStyle w:val="TOC2"/>
                <w:rPr>
                  <w:ins w:id="3" w:author="Donovan Goode" w:date="2018-11-09T10:28:00Z"/>
                  <w:rFonts w:eastAsiaTheme="minorEastAsia"/>
                  <w:noProof/>
                </w:rPr>
              </w:pPr>
              <w:r>
                <w:rPr>
                  <w:b/>
                  <w:bCs/>
                  <w:noProof/>
                </w:rPr>
                <w:fldChar w:fldCharType="begin"/>
              </w:r>
              <w:r>
                <w:rPr>
                  <w:b/>
                  <w:bCs/>
                  <w:noProof/>
                </w:rPr>
                <w:instrText xml:space="preserve"> TOC \o "1-3" \h \z \u </w:instrText>
              </w:r>
              <w:r>
                <w:rPr>
                  <w:b/>
                  <w:bCs/>
                  <w:noProof/>
                </w:rPr>
                <w:fldChar w:fldCharType="separate"/>
              </w:r>
              <w:ins w:id="4" w:author="Donovan Goode" w:date="2018-11-09T10:28:00Z">
                <w:r w:rsidR="00B922F5" w:rsidRPr="0037158D">
                  <w:rPr>
                    <w:rStyle w:val="Hyperlink"/>
                    <w:noProof/>
                  </w:rPr>
                  <w:fldChar w:fldCharType="begin"/>
                </w:r>
                <w:r w:rsidR="00B922F5" w:rsidRPr="0037158D">
                  <w:rPr>
                    <w:rStyle w:val="Hyperlink"/>
                    <w:noProof/>
                  </w:rPr>
                  <w:instrText xml:space="preserve"> </w:instrText>
                </w:r>
                <w:r w:rsidR="00B922F5">
                  <w:rPr>
                    <w:noProof/>
                  </w:rPr>
                  <w:instrText>HYPERLINK \l "_Toc529522564"</w:instrText>
                </w:r>
                <w:r w:rsidR="00B922F5" w:rsidRPr="0037158D">
                  <w:rPr>
                    <w:rStyle w:val="Hyperlink"/>
                    <w:noProof/>
                  </w:rPr>
                  <w:instrText xml:space="preserve"> </w:instrText>
                </w:r>
                <w:r w:rsidR="00B922F5" w:rsidRPr="0037158D">
                  <w:rPr>
                    <w:rStyle w:val="Hyperlink"/>
                    <w:noProof/>
                  </w:rPr>
                  <w:fldChar w:fldCharType="separate"/>
                </w:r>
                <w:r w:rsidR="00B922F5" w:rsidRPr="0037158D">
                  <w:rPr>
                    <w:rStyle w:val="Hyperlink"/>
                    <w:noProof/>
                  </w:rPr>
                  <w:t>Purpose and Scope</w:t>
                </w:r>
                <w:r w:rsidR="00B922F5">
                  <w:rPr>
                    <w:noProof/>
                    <w:webHidden/>
                  </w:rPr>
                  <w:tab/>
                </w:r>
                <w:r w:rsidR="00B922F5">
                  <w:rPr>
                    <w:noProof/>
                    <w:webHidden/>
                  </w:rPr>
                  <w:fldChar w:fldCharType="begin"/>
                </w:r>
                <w:r w:rsidR="00B922F5">
                  <w:rPr>
                    <w:noProof/>
                    <w:webHidden/>
                  </w:rPr>
                  <w:instrText xml:space="preserve"> PAGEREF _Toc529522564 \h </w:instrText>
                </w:r>
              </w:ins>
              <w:r w:rsidR="00B922F5">
                <w:rPr>
                  <w:noProof/>
                  <w:webHidden/>
                </w:rPr>
              </w:r>
              <w:r w:rsidR="00B922F5">
                <w:rPr>
                  <w:noProof/>
                  <w:webHidden/>
                </w:rPr>
                <w:fldChar w:fldCharType="separate"/>
              </w:r>
              <w:ins w:id="5" w:author="Donovan Goode" w:date="2018-11-09T10:28:00Z">
                <w:r w:rsidR="00B922F5">
                  <w:rPr>
                    <w:noProof/>
                    <w:webHidden/>
                  </w:rPr>
                  <w:t>6</w:t>
                </w:r>
                <w:r w:rsidR="00B922F5">
                  <w:rPr>
                    <w:noProof/>
                    <w:webHidden/>
                  </w:rPr>
                  <w:fldChar w:fldCharType="end"/>
                </w:r>
                <w:r w:rsidR="00B922F5" w:rsidRPr="0037158D">
                  <w:rPr>
                    <w:rStyle w:val="Hyperlink"/>
                    <w:noProof/>
                  </w:rPr>
                  <w:fldChar w:fldCharType="end"/>
                </w:r>
              </w:ins>
            </w:p>
            <w:p w14:paraId="04C6951F" w14:textId="78E0C8A4" w:rsidR="00B922F5" w:rsidRDefault="00B922F5">
              <w:pPr>
                <w:pStyle w:val="TOC2"/>
                <w:rPr>
                  <w:ins w:id="6" w:author="Donovan Goode" w:date="2018-11-09T10:28:00Z"/>
                  <w:rFonts w:eastAsiaTheme="minorEastAsia"/>
                  <w:noProof/>
                </w:rPr>
              </w:pPr>
              <w:ins w:id="7"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"_Toc529522565"</w:instrText>
                </w:r>
                <w:r w:rsidRPr="0037158D">
                  <w:rPr>
                    <w:rStyle w:val="Hyperlink"/>
                    <w:noProof/>
                  </w:rPr>
                  <w:instrText xml:space="preserve"> </w:instrText>
                </w:r>
                <w:r w:rsidRPr="0037158D">
                  <w:rPr>
                    <w:rStyle w:val="Hyperlink"/>
                    <w:noProof/>
                  </w:rPr>
                  <w:fldChar w:fldCharType="separate"/>
                </w:r>
                <w:r w:rsidRPr="0037158D">
                  <w:rPr>
                    <w:rStyle w:val="Hyperlink"/>
                    <w:noProof/>
                  </w:rPr>
                  <w:t>Abbreviations and Glossary of Technical Terms</w:t>
                </w:r>
                <w:r>
                  <w:rPr>
                    <w:noProof/>
                    <w:webHidden/>
                  </w:rPr>
                  <w:tab/>
                </w:r>
                <w:r>
                  <w:rPr>
                    <w:noProof/>
                    <w:webHidden/>
                  </w:rPr>
                  <w:fldChar w:fldCharType="begin"/>
                </w:r>
                <w:r>
                  <w:rPr>
                    <w:noProof/>
                    <w:webHidden/>
                  </w:rPr>
                  <w:instrText xml:space="preserve"> PAGEREF _Toc529522565 \h </w:instrText>
                </w:r>
              </w:ins>
              <w:r>
                <w:rPr>
                  <w:noProof/>
                  <w:webHidden/>
                </w:rPr>
              </w:r>
              <w:r>
                <w:rPr>
                  <w:noProof/>
                  <w:webHidden/>
                </w:rPr>
                <w:fldChar w:fldCharType="separate"/>
              </w:r>
              <w:ins w:id="8" w:author="Donovan Goode" w:date="2018-11-09T10:28:00Z">
                <w:r>
                  <w:rPr>
                    <w:noProof/>
                    <w:webHidden/>
                  </w:rPr>
                  <w:t>7</w:t>
                </w:r>
                <w:r>
                  <w:rPr>
                    <w:noProof/>
                    <w:webHidden/>
                  </w:rPr>
                  <w:fldChar w:fldCharType="end"/>
                </w:r>
                <w:r w:rsidRPr="0037158D">
                  <w:rPr>
                    <w:rStyle w:val="Hyperlink"/>
                    <w:noProof/>
                  </w:rPr>
                  <w:fldChar w:fldCharType="end"/>
                </w:r>
              </w:ins>
            </w:p>
            <w:p w14:paraId="51537FBB" w14:textId="0B9B7E40" w:rsidR="00B922F5" w:rsidRDefault="00B922F5">
              <w:pPr>
                <w:pStyle w:val="TOC2"/>
                <w:rPr>
                  <w:ins w:id="9" w:author="Donovan Goode" w:date="2018-11-09T10:28:00Z"/>
                  <w:rFonts w:eastAsiaTheme="minorEastAsia"/>
                  <w:noProof/>
                </w:rPr>
              </w:pPr>
              <w:ins w:id="10"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"_Toc529522566"</w:instrText>
                </w:r>
                <w:r w:rsidRPr="0037158D">
                  <w:rPr>
                    <w:rStyle w:val="Hyperlink"/>
                    <w:noProof/>
                  </w:rPr>
                  <w:instrText xml:space="preserve"> </w:instrText>
                </w:r>
                <w:r w:rsidRPr="0037158D">
                  <w:rPr>
                    <w:rStyle w:val="Hyperlink"/>
                    <w:noProof/>
                  </w:rPr>
                  <w:fldChar w:fldCharType="separate"/>
                </w:r>
                <w:r w:rsidRPr="0037158D">
                  <w:rPr>
                    <w:rStyle w:val="Hyperlink"/>
                    <w:rFonts w:eastAsia="Segoe UI" w:cs="Segoe UI"/>
                    <w:noProof/>
                  </w:rPr>
                  <w:t>Assumptions and Constraints</w:t>
                </w:r>
                <w:r>
                  <w:rPr>
                    <w:noProof/>
                    <w:webHidden/>
                  </w:rPr>
                  <w:tab/>
                </w:r>
                <w:r>
                  <w:rPr>
                    <w:noProof/>
                    <w:webHidden/>
                  </w:rPr>
                  <w:fldChar w:fldCharType="begin"/>
                </w:r>
                <w:r>
                  <w:rPr>
                    <w:noProof/>
                    <w:webHidden/>
                  </w:rPr>
                  <w:instrText xml:space="preserve"> PAGEREF _Toc529522566 \h </w:instrText>
                </w:r>
              </w:ins>
              <w:r>
                <w:rPr>
                  <w:noProof/>
                  <w:webHidden/>
                </w:rPr>
              </w:r>
              <w:r>
                <w:rPr>
                  <w:noProof/>
                  <w:webHidden/>
                </w:rPr>
                <w:fldChar w:fldCharType="separate"/>
              </w:r>
              <w:ins w:id="11" w:author="Donovan Goode" w:date="2018-11-09T10:28:00Z">
                <w:r>
                  <w:rPr>
                    <w:noProof/>
                    <w:webHidden/>
                  </w:rPr>
                  <w:t>7</w:t>
                </w:r>
                <w:r>
                  <w:rPr>
                    <w:noProof/>
                    <w:webHidden/>
                  </w:rPr>
                  <w:fldChar w:fldCharType="end"/>
                </w:r>
                <w:r w:rsidRPr="0037158D">
                  <w:rPr>
                    <w:rStyle w:val="Hyperlink"/>
                    <w:noProof/>
                  </w:rPr>
                  <w:fldChar w:fldCharType="end"/>
                </w:r>
              </w:ins>
            </w:p>
            <w:p w14:paraId="0B580EFD" w14:textId="11DA6798" w:rsidR="00B922F5" w:rsidRDefault="00B922F5">
              <w:pPr>
                <w:pStyle w:val="TOC1"/>
                <w:tabs>
                  <w:tab w:val="left" w:pos="432"/>
                </w:tabs>
                <w:rPr>
                  <w:ins w:id="12" w:author="Donovan Goode" w:date="2018-11-09T10:28:00Z"/>
                  <w:rFonts w:eastAsiaTheme="minorEastAsia"/>
                  <w:sz w:val="22"/>
                </w:rPr>
              </w:pPr>
              <w:ins w:id="13" w:author="Donovan Goode" w:date="2018-11-09T10:28:00Z">
                <w:r w:rsidRPr="0037158D">
                  <w:rPr>
                    <w:rStyle w:val="Hyperlink"/>
                  </w:rPr>
                  <w:fldChar w:fldCharType="begin"/>
                </w:r>
                <w:r w:rsidRPr="0037158D">
                  <w:rPr>
                    <w:rStyle w:val="Hyperlink"/>
                  </w:rPr>
                  <w:instrText xml:space="preserve"> </w:instrText>
                </w:r>
                <w:r>
                  <w:instrText>HYPERLINK \l "_Toc529522567"</w:instrText>
                </w:r>
                <w:r w:rsidRPr="0037158D">
                  <w:rPr>
                    <w:rStyle w:val="Hyperlink"/>
                  </w:rPr>
                  <w:instrText xml:space="preserve"> </w:instrText>
                </w:r>
                <w:r w:rsidRPr="0037158D">
                  <w:rPr>
                    <w:rStyle w:val="Hyperlink"/>
                  </w:rPr>
                  <w:fldChar w:fldCharType="separate"/>
                </w:r>
                <w:r w:rsidRPr="0037158D">
                  <w:rPr>
                    <w:rStyle w:val="Hyperlink"/>
                  </w:rPr>
                  <w:t>1</w:t>
                </w:r>
                <w:r>
                  <w:rPr>
                    <w:rFonts w:eastAsiaTheme="minorEastAsia"/>
                    <w:sz w:val="22"/>
                  </w:rPr>
                  <w:tab/>
                </w:r>
                <w:r w:rsidRPr="0037158D">
                  <w:rPr>
                    <w:rStyle w:val="Hyperlink"/>
                  </w:rPr>
                  <w:t>Solution Overview</w:t>
                </w:r>
                <w:r>
                  <w:rPr>
                    <w:webHidden/>
                  </w:rPr>
                  <w:tab/>
                </w:r>
                <w:r>
                  <w:rPr>
                    <w:webHidden/>
                  </w:rPr>
                  <w:fldChar w:fldCharType="begin"/>
                </w:r>
                <w:r>
                  <w:rPr>
                    <w:webHidden/>
                  </w:rPr>
                  <w:instrText xml:space="preserve"> PAGEREF _Toc529522567 \h </w:instrText>
                </w:r>
              </w:ins>
              <w:r>
                <w:rPr>
                  <w:webHidden/>
                </w:rPr>
              </w:r>
              <w:r>
                <w:rPr>
                  <w:webHidden/>
                </w:rPr>
                <w:fldChar w:fldCharType="separate"/>
              </w:r>
              <w:ins w:id="14" w:author="Donovan Goode" w:date="2018-11-09T10:28:00Z">
                <w:r>
                  <w:rPr>
                    <w:webHidden/>
                  </w:rPr>
                  <w:t>8</w:t>
                </w:r>
                <w:r>
                  <w:rPr>
                    <w:webHidden/>
                  </w:rPr>
                  <w:fldChar w:fldCharType="end"/>
                </w:r>
                <w:r w:rsidRPr="0037158D">
                  <w:rPr>
                    <w:rStyle w:val="Hyperlink"/>
                  </w:rPr>
                  <w:fldChar w:fldCharType="end"/>
                </w:r>
              </w:ins>
            </w:p>
            <w:p w14:paraId="4C43C285" w14:textId="6EB10B3A" w:rsidR="00B922F5" w:rsidRDefault="00B922F5">
              <w:pPr>
                <w:pStyle w:val="TOC1"/>
                <w:tabs>
                  <w:tab w:val="left" w:pos="432"/>
                </w:tabs>
                <w:rPr>
                  <w:ins w:id="15" w:author="Donovan Goode" w:date="2018-11-09T10:28:00Z"/>
                  <w:rFonts w:eastAsiaTheme="minorEastAsia"/>
                  <w:sz w:val="22"/>
                </w:rPr>
              </w:pPr>
              <w:ins w:id="16" w:author="Donovan Goode" w:date="2018-11-09T10:28:00Z">
                <w:r w:rsidRPr="0037158D">
                  <w:rPr>
                    <w:rStyle w:val="Hyperlink"/>
                  </w:rPr>
                  <w:fldChar w:fldCharType="begin"/>
                </w:r>
                <w:r w:rsidRPr="0037158D">
                  <w:rPr>
                    <w:rStyle w:val="Hyperlink"/>
                  </w:rPr>
                  <w:instrText xml:space="preserve"> </w:instrText>
                </w:r>
                <w:r>
                  <w:instrText>HYPERLINK \l "_Toc529522568"</w:instrText>
                </w:r>
                <w:r w:rsidRPr="0037158D">
                  <w:rPr>
                    <w:rStyle w:val="Hyperlink"/>
                  </w:rPr>
                  <w:instrText xml:space="preserve"> </w:instrText>
                </w:r>
                <w:r w:rsidRPr="0037158D">
                  <w:rPr>
                    <w:rStyle w:val="Hyperlink"/>
                  </w:rPr>
                  <w:fldChar w:fldCharType="separate"/>
                </w:r>
                <w:r w:rsidRPr="0037158D">
                  <w:rPr>
                    <w:rStyle w:val="Hyperlink"/>
                  </w:rPr>
                  <w:t>2</w:t>
                </w:r>
                <w:r>
                  <w:rPr>
                    <w:rFonts w:eastAsiaTheme="minorEastAsia"/>
                    <w:sz w:val="22"/>
                  </w:rPr>
                  <w:tab/>
                </w:r>
                <w:r w:rsidRPr="0037158D">
                  <w:rPr>
                    <w:rStyle w:val="Hyperlink"/>
                  </w:rPr>
                  <w:t>Environment Constraints and Assumptions</w:t>
                </w:r>
                <w:r>
                  <w:rPr>
                    <w:webHidden/>
                  </w:rPr>
                  <w:tab/>
                </w:r>
                <w:r>
                  <w:rPr>
                    <w:webHidden/>
                  </w:rPr>
                  <w:fldChar w:fldCharType="begin"/>
                </w:r>
                <w:r>
                  <w:rPr>
                    <w:webHidden/>
                  </w:rPr>
                  <w:instrText xml:space="preserve"> PAGEREF _Toc529522568 \h </w:instrText>
                </w:r>
              </w:ins>
              <w:r>
                <w:rPr>
                  <w:webHidden/>
                </w:rPr>
              </w:r>
              <w:r>
                <w:rPr>
                  <w:webHidden/>
                </w:rPr>
                <w:fldChar w:fldCharType="separate"/>
              </w:r>
              <w:ins w:id="17" w:author="Donovan Goode" w:date="2018-11-09T10:28:00Z">
                <w:r>
                  <w:rPr>
                    <w:webHidden/>
                  </w:rPr>
                  <w:t>9</w:t>
                </w:r>
                <w:r>
                  <w:rPr>
                    <w:webHidden/>
                  </w:rPr>
                  <w:fldChar w:fldCharType="end"/>
                </w:r>
                <w:r w:rsidRPr="0037158D">
                  <w:rPr>
                    <w:rStyle w:val="Hyperlink"/>
                  </w:rPr>
                  <w:fldChar w:fldCharType="end"/>
                </w:r>
              </w:ins>
            </w:p>
            <w:p w14:paraId="5E8A5483" w14:textId="03726A9F" w:rsidR="00B922F5" w:rsidRDefault="00B922F5">
              <w:pPr>
                <w:pStyle w:val="TOC1"/>
                <w:tabs>
                  <w:tab w:val="left" w:pos="432"/>
                </w:tabs>
                <w:rPr>
                  <w:ins w:id="18" w:author="Donovan Goode" w:date="2018-11-09T10:28:00Z"/>
                  <w:rFonts w:eastAsiaTheme="minorEastAsia"/>
                  <w:sz w:val="22"/>
                </w:rPr>
              </w:pPr>
              <w:ins w:id="19" w:author="Donovan Goode" w:date="2018-11-09T10:28:00Z">
                <w:r w:rsidRPr="0037158D">
                  <w:rPr>
                    <w:rStyle w:val="Hyperlink"/>
                  </w:rPr>
                  <w:fldChar w:fldCharType="begin"/>
                </w:r>
                <w:r w:rsidRPr="0037158D">
                  <w:rPr>
                    <w:rStyle w:val="Hyperlink"/>
                  </w:rPr>
                  <w:instrText xml:space="preserve"> </w:instrText>
                </w:r>
                <w:r>
                  <w:instrText>HYPERLINK \l "_Toc529522569"</w:instrText>
                </w:r>
                <w:r w:rsidRPr="0037158D">
                  <w:rPr>
                    <w:rStyle w:val="Hyperlink"/>
                  </w:rPr>
                  <w:instrText xml:space="preserve"> </w:instrText>
                </w:r>
                <w:r w:rsidRPr="0037158D">
                  <w:rPr>
                    <w:rStyle w:val="Hyperlink"/>
                  </w:rPr>
                  <w:fldChar w:fldCharType="separate"/>
                </w:r>
                <w:r w:rsidRPr="0037158D">
                  <w:rPr>
                    <w:rStyle w:val="Hyperlink"/>
                  </w:rPr>
                  <w:t>3</w:t>
                </w:r>
                <w:r>
                  <w:rPr>
                    <w:rFonts w:eastAsiaTheme="minorEastAsia"/>
                    <w:sz w:val="22"/>
                  </w:rPr>
                  <w:tab/>
                </w:r>
                <w:r w:rsidRPr="0037158D">
                  <w:rPr>
                    <w:rStyle w:val="Hyperlink"/>
                  </w:rPr>
                  <w:t>Dynamics 365 (CRM) Application Devel</w:t>
                </w:r>
              </w:ins>
              <w:r w:rsidR="005074F1">
                <w:rPr>
                  <w:rStyle w:val="Hyperlink"/>
                </w:rPr>
                <w:t>ORA</w:t>
              </w:r>
              <w:ins w:id="20" w:author="Donovan Goode" w:date="2018-11-09T10:28:00Z">
                <w:r w:rsidRPr="0037158D">
                  <w:rPr>
                    <w:rStyle w:val="Hyperlink"/>
                  </w:rPr>
                  <w:t>ent</w:t>
                </w:r>
                <w:r>
                  <w:rPr>
                    <w:webHidden/>
                  </w:rPr>
                  <w:tab/>
                </w:r>
                <w:r>
                  <w:rPr>
                    <w:webHidden/>
                  </w:rPr>
                  <w:fldChar w:fldCharType="begin"/>
                </w:r>
                <w:r>
                  <w:rPr>
                    <w:webHidden/>
                  </w:rPr>
                  <w:instrText xml:space="preserve"> PAGEREF _Toc529522569 \h </w:instrText>
                </w:r>
              </w:ins>
              <w:r>
                <w:rPr>
                  <w:webHidden/>
                </w:rPr>
              </w:r>
              <w:r>
                <w:rPr>
                  <w:webHidden/>
                </w:rPr>
                <w:fldChar w:fldCharType="separate"/>
              </w:r>
              <w:ins w:id="21" w:author="Donovan Goode" w:date="2018-11-09T10:28:00Z">
                <w:r>
                  <w:rPr>
                    <w:webHidden/>
                  </w:rPr>
                  <w:t>10</w:t>
                </w:r>
                <w:r>
                  <w:rPr>
                    <w:webHidden/>
                  </w:rPr>
                  <w:fldChar w:fldCharType="end"/>
                </w:r>
                <w:r w:rsidRPr="0037158D">
                  <w:rPr>
                    <w:rStyle w:val="Hyperlink"/>
                  </w:rPr>
                  <w:fldChar w:fldCharType="end"/>
                </w:r>
              </w:ins>
            </w:p>
            <w:p w14:paraId="7BD90A84" w14:textId="66CC469F" w:rsidR="00B922F5" w:rsidRDefault="00B922F5">
              <w:pPr>
                <w:pStyle w:val="TOC2"/>
                <w:rPr>
                  <w:ins w:id="22" w:author="Donovan Goode" w:date="2018-11-09T10:28:00Z"/>
                  <w:rFonts w:eastAsiaTheme="minorEastAsia"/>
                  <w:noProof/>
                </w:rPr>
              </w:pPr>
              <w:ins w:id="23"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"_Toc529522570"</w:instrText>
                </w:r>
                <w:r w:rsidRPr="0037158D">
                  <w:rPr>
                    <w:rStyle w:val="Hyperlink"/>
                    <w:noProof/>
                  </w:rPr>
                  <w:instrText xml:space="preserve"> </w:instrText>
                </w:r>
                <w:r w:rsidRPr="0037158D">
                  <w:rPr>
                    <w:rStyle w:val="Hyperlink"/>
                    <w:noProof/>
                  </w:rPr>
                  <w:fldChar w:fldCharType="separate"/>
                </w:r>
                <w:r w:rsidRPr="0037158D">
                  <w:rPr>
                    <w:rStyle w:val="Hyperlink"/>
                    <w:noProof/>
                  </w:rPr>
                  <w:t>3.1</w:t>
                </w:r>
                <w:r>
                  <w:rPr>
                    <w:rFonts w:eastAsiaTheme="minorEastAsia"/>
                    <w:noProof/>
                  </w:rPr>
                  <w:tab/>
                </w:r>
                <w:r w:rsidRPr="0037158D">
                  <w:rPr>
                    <w:rStyle w:val="Hyperlink"/>
                    <w:noProof/>
                  </w:rPr>
                  <w:t>Site Map</w:t>
                </w:r>
                <w:r>
                  <w:rPr>
                    <w:noProof/>
                    <w:webHidden/>
                  </w:rPr>
                  <w:tab/>
                </w:r>
                <w:r>
                  <w:rPr>
                    <w:noProof/>
                    <w:webHidden/>
                  </w:rPr>
                  <w:fldChar w:fldCharType="begin"/>
                </w:r>
                <w:r>
                  <w:rPr>
                    <w:noProof/>
                    <w:webHidden/>
                  </w:rPr>
                  <w:instrText xml:space="preserve"> PAGEREF _Toc529522570 \h </w:instrText>
                </w:r>
              </w:ins>
              <w:r>
                <w:rPr>
                  <w:noProof/>
                  <w:webHidden/>
                </w:rPr>
              </w:r>
              <w:r>
                <w:rPr>
                  <w:noProof/>
                  <w:webHidden/>
                </w:rPr>
                <w:fldChar w:fldCharType="separate"/>
              </w:r>
              <w:ins w:id="24" w:author="Donovan Goode" w:date="2018-11-09T10:28:00Z">
                <w:r>
                  <w:rPr>
                    <w:noProof/>
                    <w:webHidden/>
                  </w:rPr>
                  <w:t>10</w:t>
                </w:r>
                <w:r>
                  <w:rPr>
                    <w:noProof/>
                    <w:webHidden/>
                  </w:rPr>
                  <w:fldChar w:fldCharType="end"/>
                </w:r>
                <w:r w:rsidRPr="0037158D">
                  <w:rPr>
                    <w:rStyle w:val="Hyperlink"/>
                    <w:noProof/>
                  </w:rPr>
                  <w:fldChar w:fldCharType="end"/>
                </w:r>
              </w:ins>
            </w:p>
            <w:p w14:paraId="50755D7E" w14:textId="2943A589" w:rsidR="00B922F5" w:rsidRDefault="00B922F5">
              <w:pPr>
                <w:pStyle w:val="TOC3"/>
                <w:rPr>
                  <w:ins w:id="25" w:author="Donovan Goode" w:date="2018-11-09T10:28:00Z"/>
                  <w:rFonts w:asciiTheme="minorHAnsi" w:eastAsiaTheme="minorEastAsia" w:hAnsiTheme="minorHAnsi"/>
                  <w:noProof/>
                  <w:spacing w:val="0"/>
                  <w:sz w:val="22"/>
                  <w:szCs w:val="22"/>
                </w:rPr>
              </w:pPr>
              <w:ins w:id="26"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"_Toc529522571"</w:instrText>
                </w:r>
                <w:r w:rsidRPr="0037158D">
                  <w:rPr>
                    <w:rStyle w:val="Hyperlink"/>
                    <w:noProof/>
                  </w:rPr>
                  <w:instrText xml:space="preserve"> </w:instrText>
                </w:r>
                <w:r w:rsidRPr="0037158D">
                  <w:rPr>
                    <w:rStyle w:val="Hyperlink"/>
                    <w:noProof/>
                  </w:rPr>
                  <w:fldChar w:fldCharType="separate"/>
                </w:r>
                <w:r w:rsidRPr="0037158D">
                  <w:rPr>
                    <w:rStyle w:val="Hyperlink"/>
                    <w:noProof/>
                  </w:rPr>
                  <w:t>Entities related to the Site Map</w:t>
                </w:r>
                <w:r>
                  <w:rPr>
                    <w:noProof/>
                    <w:webHidden/>
                  </w:rPr>
                  <w:tab/>
                </w:r>
                <w:r>
                  <w:rPr>
                    <w:noProof/>
                    <w:webHidden/>
                  </w:rPr>
                  <w:fldChar w:fldCharType="begin"/>
                </w:r>
                <w:r>
                  <w:rPr>
                    <w:noProof/>
                    <w:webHidden/>
                  </w:rPr>
                  <w:instrText xml:space="preserve"> PAGEREF _Toc529522571 \h </w:instrText>
                </w:r>
              </w:ins>
              <w:r>
                <w:rPr>
                  <w:noProof/>
                  <w:webHidden/>
                </w:rPr>
              </w:r>
              <w:r>
                <w:rPr>
                  <w:noProof/>
                  <w:webHidden/>
                </w:rPr>
                <w:fldChar w:fldCharType="separate"/>
              </w:r>
              <w:ins w:id="27" w:author="Donovan Goode" w:date="2018-11-09T10:28:00Z">
                <w:r>
                  <w:rPr>
                    <w:noProof/>
                    <w:webHidden/>
                  </w:rPr>
                  <w:t>11</w:t>
                </w:r>
                <w:r>
                  <w:rPr>
                    <w:noProof/>
                    <w:webHidden/>
                  </w:rPr>
                  <w:fldChar w:fldCharType="end"/>
                </w:r>
                <w:r w:rsidRPr="0037158D">
                  <w:rPr>
                    <w:rStyle w:val="Hyperlink"/>
                    <w:noProof/>
                  </w:rPr>
                  <w:fldChar w:fldCharType="end"/>
                </w:r>
              </w:ins>
            </w:p>
            <w:p w14:paraId="41908836" w14:textId="66950132" w:rsidR="00B922F5" w:rsidRDefault="00B922F5">
              <w:pPr>
                <w:pStyle w:val="TOC2"/>
                <w:rPr>
                  <w:ins w:id="28" w:author="Donovan Goode" w:date="2018-11-09T10:28:00Z"/>
                  <w:rFonts w:eastAsiaTheme="minorEastAsia"/>
                  <w:noProof/>
                </w:rPr>
              </w:pPr>
              <w:ins w:id="29"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"_Toc529522572"</w:instrText>
                </w:r>
                <w:r w:rsidRPr="0037158D">
                  <w:rPr>
                    <w:rStyle w:val="Hyperlink"/>
                    <w:noProof/>
                  </w:rPr>
                  <w:instrText xml:space="preserve"> </w:instrText>
                </w:r>
                <w:r w:rsidRPr="0037158D">
                  <w:rPr>
                    <w:rStyle w:val="Hyperlink"/>
                    <w:noProof/>
                  </w:rPr>
                  <w:fldChar w:fldCharType="separate"/>
                </w:r>
                <w:r w:rsidRPr="0037158D">
                  <w:rPr>
                    <w:rStyle w:val="Hyperlink"/>
                    <w:noProof/>
                  </w:rPr>
                  <w:t>3.2</w:t>
                </w:r>
                <w:r>
                  <w:rPr>
                    <w:rFonts w:eastAsiaTheme="minorEastAsia"/>
                    <w:noProof/>
                  </w:rPr>
                  <w:tab/>
                </w:r>
                <w:r w:rsidRPr="0037158D">
                  <w:rPr>
                    <w:rStyle w:val="Hyperlink"/>
                    <w:noProof/>
                  </w:rPr>
                  <w:t>Entity Configuration</w:t>
                </w:r>
                <w:r>
                  <w:rPr>
                    <w:noProof/>
                    <w:webHidden/>
                  </w:rPr>
                  <w:tab/>
                </w:r>
                <w:r>
                  <w:rPr>
                    <w:noProof/>
                    <w:webHidden/>
                  </w:rPr>
                  <w:fldChar w:fldCharType="begin"/>
                </w:r>
                <w:r>
                  <w:rPr>
                    <w:noProof/>
                    <w:webHidden/>
                  </w:rPr>
                  <w:instrText xml:space="preserve"> PAGEREF _Toc529522572 \h </w:instrText>
                </w:r>
              </w:ins>
              <w:r>
                <w:rPr>
                  <w:noProof/>
                  <w:webHidden/>
                </w:rPr>
              </w:r>
              <w:r>
                <w:rPr>
                  <w:noProof/>
                  <w:webHidden/>
                </w:rPr>
                <w:fldChar w:fldCharType="separate"/>
              </w:r>
              <w:ins w:id="30" w:author="Donovan Goode" w:date="2018-11-09T10:28:00Z">
                <w:r>
                  <w:rPr>
                    <w:noProof/>
                    <w:webHidden/>
                  </w:rPr>
                  <w:t>11</w:t>
                </w:r>
                <w:r>
                  <w:rPr>
                    <w:noProof/>
                    <w:webHidden/>
                  </w:rPr>
                  <w:fldChar w:fldCharType="end"/>
                </w:r>
                <w:r w:rsidRPr="0037158D">
                  <w:rPr>
                    <w:rStyle w:val="Hyperlink"/>
                    <w:noProof/>
                  </w:rPr>
                  <w:fldChar w:fldCharType="end"/>
                </w:r>
              </w:ins>
            </w:p>
            <w:p w14:paraId="60C6467F" w14:textId="4AD49651" w:rsidR="00B922F5" w:rsidRDefault="00B922F5">
              <w:pPr>
                <w:pStyle w:val="TOC3"/>
                <w:rPr>
                  <w:ins w:id="31" w:author="Donovan Goode" w:date="2018-11-09T10:28:00Z"/>
                  <w:rFonts w:asciiTheme="minorHAnsi" w:eastAsiaTheme="minorEastAsia" w:hAnsiTheme="minorHAnsi"/>
                  <w:noProof/>
                  <w:spacing w:val="0"/>
                  <w:sz w:val="22"/>
                  <w:szCs w:val="22"/>
                </w:rPr>
              </w:pPr>
              <w:ins w:id="32"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"_Toc529522573"</w:instrText>
                </w:r>
                <w:r w:rsidRPr="0037158D">
                  <w:rPr>
                    <w:rStyle w:val="Hyperlink"/>
                    <w:noProof/>
                  </w:rPr>
                  <w:instrText xml:space="preserve"> </w:instrText>
                </w:r>
                <w:r w:rsidRPr="0037158D">
                  <w:rPr>
                    <w:rStyle w:val="Hyperlink"/>
                    <w:noProof/>
                  </w:rPr>
                  <w:fldChar w:fldCharType="separate"/>
                </w:r>
                <w:r w:rsidRPr="0037158D">
                  <w:rPr>
                    <w:rStyle w:val="Hyperlink"/>
                    <w:noProof/>
                  </w:rPr>
                  <w:t>Entities</w:t>
                </w:r>
                <w:r>
                  <w:rPr>
                    <w:noProof/>
                    <w:webHidden/>
                  </w:rPr>
                  <w:tab/>
                </w:r>
                <w:r>
                  <w:rPr>
                    <w:noProof/>
                    <w:webHidden/>
                  </w:rPr>
                  <w:fldChar w:fldCharType="begin"/>
                </w:r>
                <w:r>
                  <w:rPr>
                    <w:noProof/>
                    <w:webHidden/>
                  </w:rPr>
                  <w:instrText xml:space="preserve"> PAGEREF _Toc529522573 \h </w:instrText>
                </w:r>
              </w:ins>
              <w:r>
                <w:rPr>
                  <w:noProof/>
                  <w:webHidden/>
                </w:rPr>
              </w:r>
              <w:r>
                <w:rPr>
                  <w:noProof/>
                  <w:webHidden/>
                </w:rPr>
                <w:fldChar w:fldCharType="separate"/>
              </w:r>
              <w:ins w:id="33" w:author="Donovan Goode" w:date="2018-11-09T10:28:00Z">
                <w:r>
                  <w:rPr>
                    <w:noProof/>
                    <w:webHidden/>
                  </w:rPr>
                  <w:t>11</w:t>
                </w:r>
                <w:r>
                  <w:rPr>
                    <w:noProof/>
                    <w:webHidden/>
                  </w:rPr>
                  <w:fldChar w:fldCharType="end"/>
                </w:r>
                <w:r w:rsidRPr="0037158D">
                  <w:rPr>
                    <w:rStyle w:val="Hyperlink"/>
                    <w:noProof/>
                  </w:rPr>
                  <w:fldChar w:fldCharType="end"/>
                </w:r>
              </w:ins>
            </w:p>
            <w:p w14:paraId="318B6FE5" w14:textId="2824D3D1" w:rsidR="00B922F5" w:rsidRDefault="00B922F5">
              <w:pPr>
                <w:pStyle w:val="TOC3"/>
                <w:rPr>
                  <w:ins w:id="34" w:author="Donovan Goode" w:date="2018-11-09T10:28:00Z"/>
                  <w:rFonts w:asciiTheme="minorHAnsi" w:eastAsiaTheme="minorEastAsia" w:hAnsiTheme="minorHAnsi"/>
                  <w:noProof/>
                  <w:spacing w:val="0"/>
                  <w:sz w:val="22"/>
                  <w:szCs w:val="22"/>
                </w:rPr>
              </w:pPr>
              <w:ins w:id="35"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"_Toc529522574"</w:instrText>
                </w:r>
                <w:r w:rsidRPr="0037158D">
                  <w:rPr>
                    <w:rStyle w:val="Hyperlink"/>
                    <w:noProof/>
                  </w:rPr>
                  <w:instrText xml:space="preserve"> </w:instrText>
                </w:r>
                <w:r w:rsidRPr="0037158D">
                  <w:rPr>
                    <w:rStyle w:val="Hyperlink"/>
                    <w:noProof/>
                  </w:rPr>
                  <w:fldChar w:fldCharType="separate"/>
                </w:r>
                <w:r w:rsidRPr="0037158D">
                  <w:rPr>
                    <w:rStyle w:val="Hyperlink"/>
                    <w:noProof/>
                  </w:rPr>
                  <w:t>3.2.1</w:t>
                </w:r>
                <w:r>
                  <w:rPr>
                    <w:rFonts w:asciiTheme="minorHAnsi" w:eastAsiaTheme="minorEastAsia" w:hAnsiTheme="minorHAnsi"/>
                    <w:noProof/>
                    <w:spacing w:val="0"/>
                    <w:sz w:val="22"/>
                    <w:szCs w:val="22"/>
                  </w:rPr>
                  <w:tab/>
                </w:r>
                <w:r w:rsidRPr="0037158D">
                  <w:rPr>
                    <w:rStyle w:val="Hyperlink"/>
                    <w:noProof/>
                  </w:rPr>
                  <w:t>Entity Relationship Diagram</w:t>
                </w:r>
                <w:r>
                  <w:rPr>
                    <w:noProof/>
                    <w:webHidden/>
                  </w:rPr>
                  <w:tab/>
                </w:r>
                <w:r>
                  <w:rPr>
                    <w:noProof/>
                    <w:webHidden/>
                  </w:rPr>
                  <w:fldChar w:fldCharType="begin"/>
                </w:r>
                <w:r>
                  <w:rPr>
                    <w:noProof/>
                    <w:webHidden/>
                  </w:rPr>
                  <w:instrText xml:space="preserve"> PAGEREF _Toc529522574 \h </w:instrText>
                </w:r>
              </w:ins>
              <w:r>
                <w:rPr>
                  <w:noProof/>
                  <w:webHidden/>
                </w:rPr>
              </w:r>
              <w:r>
                <w:rPr>
                  <w:noProof/>
                  <w:webHidden/>
                </w:rPr>
                <w:fldChar w:fldCharType="separate"/>
              </w:r>
              <w:ins w:id="36" w:author="Donovan Goode" w:date="2018-11-09T10:28:00Z">
                <w:r>
                  <w:rPr>
                    <w:noProof/>
                    <w:webHidden/>
                  </w:rPr>
                  <w:t>12</w:t>
                </w:r>
                <w:r>
                  <w:rPr>
                    <w:noProof/>
                    <w:webHidden/>
                  </w:rPr>
                  <w:fldChar w:fldCharType="end"/>
                </w:r>
                <w:r w:rsidRPr="0037158D">
                  <w:rPr>
                    <w:rStyle w:val="Hyperlink"/>
                    <w:noProof/>
                  </w:rPr>
                  <w:fldChar w:fldCharType="end"/>
                </w:r>
              </w:ins>
            </w:p>
            <w:p w14:paraId="4D508466" w14:textId="55F3EE35" w:rsidR="00B922F5" w:rsidRDefault="00B922F5">
              <w:pPr>
                <w:pStyle w:val="TOC3"/>
                <w:rPr>
                  <w:ins w:id="37" w:author="Donovan Goode" w:date="2018-11-09T10:28:00Z"/>
                  <w:rFonts w:asciiTheme="minorHAnsi" w:eastAsiaTheme="minorEastAsia" w:hAnsiTheme="minorHAnsi"/>
                  <w:noProof/>
                  <w:spacing w:val="0"/>
                  <w:sz w:val="22"/>
                  <w:szCs w:val="22"/>
                </w:rPr>
              </w:pPr>
              <w:ins w:id="38"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"_Toc529522575"</w:instrText>
                </w:r>
                <w:r w:rsidRPr="0037158D">
                  <w:rPr>
                    <w:rStyle w:val="Hyperlink"/>
                    <w:noProof/>
                  </w:rPr>
                  <w:instrText xml:space="preserve"> </w:instrText>
                </w:r>
                <w:r w:rsidRPr="0037158D">
                  <w:rPr>
                    <w:rStyle w:val="Hyperlink"/>
                    <w:noProof/>
                  </w:rPr>
                  <w:fldChar w:fldCharType="separate"/>
                </w:r>
                <w:r w:rsidRPr="0037158D">
                  <w:rPr>
                    <w:rStyle w:val="Hyperlink"/>
                    <w:noProof/>
                  </w:rPr>
                  <w:t>3.2.2</w:t>
                </w:r>
                <w:r>
                  <w:rPr>
                    <w:rFonts w:asciiTheme="minorHAnsi" w:eastAsiaTheme="minorEastAsia" w:hAnsiTheme="minorHAnsi"/>
                    <w:noProof/>
                    <w:spacing w:val="0"/>
                    <w:sz w:val="22"/>
                    <w:szCs w:val="22"/>
                  </w:rPr>
                  <w:tab/>
                </w:r>
                <w:r w:rsidRPr="0037158D">
                  <w:rPr>
                    <w:rStyle w:val="Hyperlink"/>
                    <w:noProof/>
                  </w:rPr>
                  <w:t>Component [Agency] Entity Design</w:t>
                </w:r>
                <w:r>
                  <w:rPr>
                    <w:noProof/>
                    <w:webHidden/>
                  </w:rPr>
                  <w:tab/>
                </w:r>
                <w:r>
                  <w:rPr>
                    <w:noProof/>
                    <w:webHidden/>
                  </w:rPr>
                  <w:fldChar w:fldCharType="begin"/>
                </w:r>
                <w:r>
                  <w:rPr>
                    <w:noProof/>
                    <w:webHidden/>
                  </w:rPr>
                  <w:instrText xml:space="preserve"> PAGEREF _Toc529522575 \h </w:instrText>
                </w:r>
              </w:ins>
              <w:r>
                <w:rPr>
                  <w:noProof/>
                  <w:webHidden/>
                </w:rPr>
              </w:r>
              <w:r>
                <w:rPr>
                  <w:noProof/>
                  <w:webHidden/>
                </w:rPr>
                <w:fldChar w:fldCharType="separate"/>
              </w:r>
              <w:ins w:id="39" w:author="Donovan Goode" w:date="2018-11-09T10:28:00Z">
                <w:r>
                  <w:rPr>
                    <w:noProof/>
                    <w:webHidden/>
                  </w:rPr>
                  <w:t>13</w:t>
                </w:r>
                <w:r>
                  <w:rPr>
                    <w:noProof/>
                    <w:webHidden/>
                  </w:rPr>
                  <w:fldChar w:fldCharType="end"/>
                </w:r>
                <w:r w:rsidRPr="0037158D">
                  <w:rPr>
                    <w:rStyle w:val="Hyperlink"/>
                    <w:noProof/>
                  </w:rPr>
                  <w:fldChar w:fldCharType="end"/>
                </w:r>
              </w:ins>
            </w:p>
            <w:p w14:paraId="24F41F96" w14:textId="376E708B" w:rsidR="00B922F5" w:rsidRDefault="00B922F5">
              <w:pPr>
                <w:pStyle w:val="TOC3"/>
                <w:rPr>
                  <w:ins w:id="40" w:author="Donovan Goode" w:date="2018-11-09T10:28:00Z"/>
                  <w:rFonts w:asciiTheme="minorHAnsi" w:eastAsiaTheme="minorEastAsia" w:hAnsiTheme="minorHAnsi"/>
                  <w:noProof/>
                  <w:spacing w:val="0"/>
                  <w:sz w:val="22"/>
                  <w:szCs w:val="22"/>
                </w:rPr>
              </w:pPr>
              <w:ins w:id="41"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"_Toc529522576"</w:instrText>
                </w:r>
                <w:r w:rsidRPr="0037158D">
                  <w:rPr>
                    <w:rStyle w:val="Hyperlink"/>
                    <w:noProof/>
                  </w:rPr>
                  <w:instrText xml:space="preserve"> </w:instrText>
                </w:r>
                <w:r w:rsidRPr="0037158D">
                  <w:rPr>
                    <w:rStyle w:val="Hyperlink"/>
                    <w:noProof/>
                  </w:rPr>
                  <w:fldChar w:fldCharType="separate"/>
                </w:r>
                <w:r w:rsidRPr="0037158D">
                  <w:rPr>
                    <w:rStyle w:val="Hyperlink"/>
                    <w:noProof/>
                  </w:rPr>
                  <w:t>3.2.3</w:t>
                </w:r>
                <w:r>
                  <w:rPr>
                    <w:rFonts w:asciiTheme="minorHAnsi" w:eastAsiaTheme="minorEastAsia" w:hAnsiTheme="minorHAnsi"/>
                    <w:noProof/>
                    <w:spacing w:val="0"/>
                    <w:sz w:val="22"/>
                    <w:szCs w:val="22"/>
                  </w:rPr>
                  <w:tab/>
                </w:r>
                <w:r w:rsidRPr="0037158D">
                  <w:rPr>
                    <w:rStyle w:val="Hyperlink"/>
                    <w:noProof/>
                  </w:rPr>
                  <w:t>Component [Contact] Entity Design</w:t>
                </w:r>
                <w:r>
                  <w:rPr>
                    <w:noProof/>
                    <w:webHidden/>
                  </w:rPr>
                  <w:tab/>
                </w:r>
                <w:r>
                  <w:rPr>
                    <w:noProof/>
                    <w:webHidden/>
                  </w:rPr>
                  <w:fldChar w:fldCharType="begin"/>
                </w:r>
                <w:r>
                  <w:rPr>
                    <w:noProof/>
                    <w:webHidden/>
                  </w:rPr>
                  <w:instrText xml:space="preserve"> PAGEREF _Toc529522576 \h </w:instrText>
                </w:r>
              </w:ins>
              <w:r>
                <w:rPr>
                  <w:noProof/>
                  <w:webHidden/>
                </w:rPr>
              </w:r>
              <w:r>
                <w:rPr>
                  <w:noProof/>
                  <w:webHidden/>
                </w:rPr>
                <w:fldChar w:fldCharType="separate"/>
              </w:r>
              <w:ins w:id="42" w:author="Donovan Goode" w:date="2018-11-09T10:28:00Z">
                <w:r>
                  <w:rPr>
                    <w:noProof/>
                    <w:webHidden/>
                  </w:rPr>
                  <w:t>13</w:t>
                </w:r>
                <w:r>
                  <w:rPr>
                    <w:noProof/>
                    <w:webHidden/>
                  </w:rPr>
                  <w:fldChar w:fldCharType="end"/>
                </w:r>
                <w:r w:rsidRPr="0037158D">
                  <w:rPr>
                    <w:rStyle w:val="Hyperlink"/>
                    <w:noProof/>
                  </w:rPr>
                  <w:fldChar w:fldCharType="end"/>
                </w:r>
              </w:ins>
            </w:p>
            <w:p w14:paraId="446C91DD" w14:textId="5C144626" w:rsidR="00B922F5" w:rsidRDefault="00B922F5">
              <w:pPr>
                <w:pStyle w:val="TOC3"/>
                <w:rPr>
                  <w:ins w:id="43" w:author="Donovan Goode" w:date="2018-11-09T10:28:00Z"/>
                  <w:rFonts w:asciiTheme="minorHAnsi" w:eastAsiaTheme="minorEastAsia" w:hAnsiTheme="minorHAnsi"/>
                  <w:noProof/>
                  <w:spacing w:val="0"/>
                  <w:sz w:val="22"/>
                  <w:szCs w:val="22"/>
                </w:rPr>
              </w:pPr>
              <w:ins w:id="44"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"_Toc529522577"</w:instrText>
                </w:r>
                <w:r w:rsidRPr="0037158D">
                  <w:rPr>
                    <w:rStyle w:val="Hyperlink"/>
                    <w:noProof/>
                  </w:rPr>
                  <w:instrText xml:space="preserve"> </w:instrText>
                </w:r>
                <w:r w:rsidRPr="0037158D">
                  <w:rPr>
                    <w:rStyle w:val="Hyperlink"/>
                    <w:noProof/>
                  </w:rPr>
                  <w:fldChar w:fldCharType="separate"/>
                </w:r>
                <w:r w:rsidRPr="0037158D">
                  <w:rPr>
                    <w:rStyle w:val="Hyperlink"/>
                    <w:noProof/>
                  </w:rPr>
                  <w:t>3.2.4</w:t>
                </w:r>
                <w:r>
                  <w:rPr>
                    <w:rFonts w:asciiTheme="minorHAnsi" w:eastAsiaTheme="minorEastAsia" w:hAnsiTheme="minorHAnsi"/>
                    <w:noProof/>
                    <w:spacing w:val="0"/>
                    <w:sz w:val="22"/>
                    <w:szCs w:val="22"/>
                  </w:rPr>
                  <w:tab/>
                </w:r>
                <w:r w:rsidRPr="0037158D">
                  <w:rPr>
                    <w:rStyle w:val="Hyperlink"/>
                    <w:noProof/>
                  </w:rPr>
                  <w:t>Component [Package] Entity Design</w:t>
                </w:r>
                <w:r>
                  <w:rPr>
                    <w:noProof/>
                    <w:webHidden/>
                  </w:rPr>
                  <w:tab/>
                </w:r>
                <w:r>
                  <w:rPr>
                    <w:noProof/>
                    <w:webHidden/>
                  </w:rPr>
                  <w:fldChar w:fldCharType="begin"/>
                </w:r>
                <w:r>
                  <w:rPr>
                    <w:noProof/>
                    <w:webHidden/>
                  </w:rPr>
                  <w:instrText xml:space="preserve"> PAGEREF _Toc529522577 \h </w:instrText>
                </w:r>
              </w:ins>
              <w:r>
                <w:rPr>
                  <w:noProof/>
                  <w:webHidden/>
                </w:rPr>
              </w:r>
              <w:r>
                <w:rPr>
                  <w:noProof/>
                  <w:webHidden/>
                </w:rPr>
                <w:fldChar w:fldCharType="separate"/>
              </w:r>
              <w:ins w:id="45" w:author="Donovan Goode" w:date="2018-11-09T10:28:00Z">
                <w:r>
                  <w:rPr>
                    <w:noProof/>
                    <w:webHidden/>
                  </w:rPr>
                  <w:t>14</w:t>
                </w:r>
                <w:r>
                  <w:rPr>
                    <w:noProof/>
                    <w:webHidden/>
                  </w:rPr>
                  <w:fldChar w:fldCharType="end"/>
                </w:r>
                <w:r w:rsidRPr="0037158D">
                  <w:rPr>
                    <w:rStyle w:val="Hyperlink"/>
                    <w:noProof/>
                  </w:rPr>
                  <w:fldChar w:fldCharType="end"/>
                </w:r>
              </w:ins>
            </w:p>
            <w:p w14:paraId="142492FF" w14:textId="478981A7" w:rsidR="00B922F5" w:rsidRDefault="00B922F5">
              <w:pPr>
                <w:pStyle w:val="TOC3"/>
                <w:rPr>
                  <w:ins w:id="46" w:author="Donovan Goode" w:date="2018-11-09T10:28:00Z"/>
                  <w:rFonts w:asciiTheme="minorHAnsi" w:eastAsiaTheme="minorEastAsia" w:hAnsiTheme="minorHAnsi"/>
                  <w:noProof/>
                  <w:spacing w:val="0"/>
                  <w:sz w:val="22"/>
                  <w:szCs w:val="22"/>
                </w:rPr>
              </w:pPr>
              <w:ins w:id="47"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"_Toc529522578"</w:instrText>
                </w:r>
                <w:r w:rsidRPr="0037158D">
                  <w:rPr>
                    <w:rStyle w:val="Hyperlink"/>
                    <w:noProof/>
                  </w:rPr>
                  <w:instrText xml:space="preserve"> </w:instrText>
                </w:r>
                <w:r w:rsidRPr="0037158D">
                  <w:rPr>
                    <w:rStyle w:val="Hyperlink"/>
                    <w:noProof/>
                  </w:rPr>
                  <w:fldChar w:fldCharType="separate"/>
                </w:r>
                <w:r w:rsidRPr="0037158D">
                  <w:rPr>
                    <w:rStyle w:val="Hyperlink"/>
                    <w:noProof/>
                  </w:rPr>
                  <w:t>3.2.5</w:t>
                </w:r>
                <w:r>
                  <w:rPr>
                    <w:rFonts w:asciiTheme="minorHAnsi" w:eastAsiaTheme="minorEastAsia" w:hAnsiTheme="minorHAnsi"/>
                    <w:noProof/>
                    <w:spacing w:val="0"/>
                    <w:sz w:val="22"/>
                    <w:szCs w:val="22"/>
                  </w:rPr>
                  <w:tab/>
                </w:r>
                <w:r w:rsidRPr="0037158D">
                  <w:rPr>
                    <w:rStyle w:val="Hyperlink"/>
                    <w:noProof/>
                  </w:rPr>
                  <w:t>Component [Invitation] Entity Design</w:t>
                </w:r>
                <w:r>
                  <w:rPr>
                    <w:noProof/>
                    <w:webHidden/>
                  </w:rPr>
                  <w:tab/>
                </w:r>
                <w:r>
                  <w:rPr>
                    <w:noProof/>
                    <w:webHidden/>
                  </w:rPr>
                  <w:fldChar w:fldCharType="begin"/>
                </w:r>
                <w:r>
                  <w:rPr>
                    <w:noProof/>
                    <w:webHidden/>
                  </w:rPr>
                  <w:instrText xml:space="preserve"> PAGEREF _Toc529522578 \h </w:instrText>
                </w:r>
              </w:ins>
              <w:r>
                <w:rPr>
                  <w:noProof/>
                  <w:webHidden/>
                </w:rPr>
              </w:r>
              <w:r>
                <w:rPr>
                  <w:noProof/>
                  <w:webHidden/>
                </w:rPr>
                <w:fldChar w:fldCharType="separate"/>
              </w:r>
              <w:ins w:id="48" w:author="Donovan Goode" w:date="2018-11-09T10:28:00Z">
                <w:r>
                  <w:rPr>
                    <w:noProof/>
                    <w:webHidden/>
                  </w:rPr>
                  <w:t>14</w:t>
                </w:r>
                <w:r>
                  <w:rPr>
                    <w:noProof/>
                    <w:webHidden/>
                  </w:rPr>
                  <w:fldChar w:fldCharType="end"/>
                </w:r>
                <w:r w:rsidRPr="0037158D">
                  <w:rPr>
                    <w:rStyle w:val="Hyperlink"/>
                    <w:noProof/>
                  </w:rPr>
                  <w:fldChar w:fldCharType="end"/>
                </w:r>
              </w:ins>
            </w:p>
            <w:p w14:paraId="5A27ED98" w14:textId="4980925F" w:rsidR="00B922F5" w:rsidRDefault="00B922F5">
              <w:pPr>
                <w:pStyle w:val="TOC3"/>
                <w:rPr>
                  <w:ins w:id="49" w:author="Donovan Goode" w:date="2018-11-09T10:28:00Z"/>
                  <w:rFonts w:asciiTheme="minorHAnsi" w:eastAsiaTheme="minorEastAsia" w:hAnsiTheme="minorHAnsi"/>
                  <w:noProof/>
                  <w:spacing w:val="0"/>
                  <w:sz w:val="22"/>
                  <w:szCs w:val="22"/>
                </w:rPr>
              </w:pPr>
              <w:ins w:id="50"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"_Toc529522579"</w:instrText>
                </w:r>
                <w:r w:rsidRPr="0037158D">
                  <w:rPr>
                    <w:rStyle w:val="Hyperlink"/>
                    <w:noProof/>
                  </w:rPr>
                  <w:instrText xml:space="preserve"> </w:instrText>
                </w:r>
                <w:r w:rsidRPr="0037158D">
                  <w:rPr>
                    <w:rStyle w:val="Hyperlink"/>
                    <w:noProof/>
                  </w:rPr>
                  <w:fldChar w:fldCharType="separate"/>
                </w:r>
                <w:r w:rsidRPr="0037158D">
                  <w:rPr>
                    <w:rStyle w:val="Hyperlink"/>
                    <w:noProof/>
                  </w:rPr>
                  <w:t>3.2.6</w:t>
                </w:r>
                <w:r>
                  <w:rPr>
                    <w:rFonts w:asciiTheme="minorHAnsi" w:eastAsiaTheme="minorEastAsia" w:hAnsiTheme="minorHAnsi"/>
                    <w:noProof/>
                    <w:spacing w:val="0"/>
                    <w:sz w:val="22"/>
                    <w:szCs w:val="22"/>
                  </w:rPr>
                  <w:tab/>
                </w:r>
                <w:r w:rsidRPr="0037158D">
                  <w:rPr>
                    <w:rStyle w:val="Hyperlink"/>
                    <w:noProof/>
                  </w:rPr>
                  <w:t>Component [Service History] Entity Design</w:t>
                </w:r>
                <w:r>
                  <w:rPr>
                    <w:noProof/>
                    <w:webHidden/>
                  </w:rPr>
                  <w:tab/>
                </w:r>
                <w:r>
                  <w:rPr>
                    <w:noProof/>
                    <w:webHidden/>
                  </w:rPr>
                  <w:fldChar w:fldCharType="begin"/>
                </w:r>
                <w:r>
                  <w:rPr>
                    <w:noProof/>
                    <w:webHidden/>
                  </w:rPr>
                  <w:instrText xml:space="preserve"> PAGEREF _Toc529522579 \h </w:instrText>
                </w:r>
              </w:ins>
              <w:r>
                <w:rPr>
                  <w:noProof/>
                  <w:webHidden/>
                </w:rPr>
              </w:r>
              <w:r>
                <w:rPr>
                  <w:noProof/>
                  <w:webHidden/>
                </w:rPr>
                <w:fldChar w:fldCharType="separate"/>
              </w:r>
              <w:ins w:id="51" w:author="Donovan Goode" w:date="2018-11-09T10:28:00Z">
                <w:r>
                  <w:rPr>
                    <w:noProof/>
                    <w:webHidden/>
                  </w:rPr>
                  <w:t>15</w:t>
                </w:r>
                <w:r>
                  <w:rPr>
                    <w:noProof/>
                    <w:webHidden/>
                  </w:rPr>
                  <w:fldChar w:fldCharType="end"/>
                </w:r>
                <w:r w:rsidRPr="0037158D">
                  <w:rPr>
                    <w:rStyle w:val="Hyperlink"/>
                    <w:noProof/>
                  </w:rPr>
                  <w:fldChar w:fldCharType="end"/>
                </w:r>
              </w:ins>
            </w:p>
            <w:p w14:paraId="48D2B975" w14:textId="5D257544" w:rsidR="00B922F5" w:rsidRDefault="00B922F5">
              <w:pPr>
                <w:pStyle w:val="TOC3"/>
                <w:rPr>
                  <w:ins w:id="52" w:author="Donovan Goode" w:date="2018-11-09T10:28:00Z"/>
                  <w:rFonts w:asciiTheme="minorHAnsi" w:eastAsiaTheme="minorEastAsia" w:hAnsiTheme="minorHAnsi"/>
                  <w:noProof/>
                  <w:spacing w:val="0"/>
                  <w:sz w:val="22"/>
                  <w:szCs w:val="22"/>
                </w:rPr>
              </w:pPr>
              <w:ins w:id="53"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"_Toc529522580"</w:instrText>
                </w:r>
                <w:r w:rsidRPr="0037158D">
                  <w:rPr>
                    <w:rStyle w:val="Hyperlink"/>
                    <w:noProof/>
                  </w:rPr>
                  <w:instrText xml:space="preserve"> </w:instrText>
                </w:r>
                <w:r w:rsidRPr="0037158D">
                  <w:rPr>
                    <w:rStyle w:val="Hyperlink"/>
                    <w:noProof/>
                  </w:rPr>
                  <w:fldChar w:fldCharType="separate"/>
                </w:r>
                <w:r w:rsidRPr="0037158D">
                  <w:rPr>
                    <w:rStyle w:val="Hyperlink"/>
                    <w:noProof/>
                  </w:rPr>
                  <w:t>3.2.7</w:t>
                </w:r>
                <w:r>
                  <w:rPr>
                    <w:rFonts w:asciiTheme="minorHAnsi" w:eastAsiaTheme="minorEastAsia" w:hAnsiTheme="minorHAnsi"/>
                    <w:noProof/>
                    <w:spacing w:val="0"/>
                    <w:sz w:val="22"/>
                    <w:szCs w:val="22"/>
                  </w:rPr>
                  <w:tab/>
                </w:r>
                <w:r w:rsidRPr="0037158D">
                  <w:rPr>
                    <w:rStyle w:val="Hyperlink"/>
                    <w:noProof/>
                  </w:rPr>
                  <w:t>Component [Required Document] Entity Design</w:t>
                </w:r>
                <w:r>
                  <w:rPr>
                    <w:noProof/>
                    <w:webHidden/>
                  </w:rPr>
                  <w:tab/>
                </w:r>
                <w:r>
                  <w:rPr>
                    <w:noProof/>
                    <w:webHidden/>
                  </w:rPr>
                  <w:fldChar w:fldCharType="begin"/>
                </w:r>
                <w:r>
                  <w:rPr>
                    <w:noProof/>
                    <w:webHidden/>
                  </w:rPr>
                  <w:instrText xml:space="preserve"> PAGEREF _Toc529522580 \h </w:instrText>
                </w:r>
              </w:ins>
              <w:r>
                <w:rPr>
                  <w:noProof/>
                  <w:webHidden/>
                </w:rPr>
              </w:r>
              <w:r>
                <w:rPr>
                  <w:noProof/>
                  <w:webHidden/>
                </w:rPr>
                <w:fldChar w:fldCharType="separate"/>
              </w:r>
              <w:ins w:id="54" w:author="Donovan Goode" w:date="2018-11-09T10:28:00Z">
                <w:r>
                  <w:rPr>
                    <w:noProof/>
                    <w:webHidden/>
                  </w:rPr>
                  <w:t>15</w:t>
                </w:r>
                <w:r>
                  <w:rPr>
                    <w:noProof/>
                    <w:webHidden/>
                  </w:rPr>
                  <w:fldChar w:fldCharType="end"/>
                </w:r>
                <w:r w:rsidRPr="0037158D">
                  <w:rPr>
                    <w:rStyle w:val="Hyperlink"/>
                    <w:noProof/>
                  </w:rPr>
                  <w:fldChar w:fldCharType="end"/>
                </w:r>
              </w:ins>
            </w:p>
            <w:p w14:paraId="5721A428" w14:textId="6A3D788B" w:rsidR="00B922F5" w:rsidRDefault="00B922F5">
              <w:pPr>
                <w:pStyle w:val="TOC3"/>
                <w:rPr>
                  <w:ins w:id="55" w:author="Donovan Goode" w:date="2018-11-09T10:28:00Z"/>
                  <w:rFonts w:asciiTheme="minorHAnsi" w:eastAsiaTheme="minorEastAsia" w:hAnsiTheme="minorHAnsi"/>
                  <w:noProof/>
                  <w:spacing w:val="0"/>
                  <w:sz w:val="22"/>
                  <w:szCs w:val="22"/>
                </w:rPr>
              </w:pPr>
              <w:ins w:id="56"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"_Toc529522581"</w:instrText>
                </w:r>
                <w:r w:rsidRPr="0037158D">
                  <w:rPr>
                    <w:rStyle w:val="Hyperlink"/>
                    <w:noProof/>
                  </w:rPr>
                  <w:instrText xml:space="preserve"> </w:instrText>
                </w:r>
                <w:r w:rsidRPr="0037158D">
                  <w:rPr>
                    <w:rStyle w:val="Hyperlink"/>
                    <w:noProof/>
                  </w:rPr>
                  <w:fldChar w:fldCharType="separate"/>
                </w:r>
                <w:r w:rsidRPr="0037158D">
                  <w:rPr>
                    <w:rStyle w:val="Hyperlink"/>
                    <w:noProof/>
                  </w:rPr>
                  <w:t>3.2.8</w:t>
                </w:r>
                <w:r>
                  <w:rPr>
                    <w:rFonts w:asciiTheme="minorHAnsi" w:eastAsiaTheme="minorEastAsia" w:hAnsiTheme="minorHAnsi"/>
                    <w:noProof/>
                    <w:spacing w:val="0"/>
                    <w:sz w:val="22"/>
                    <w:szCs w:val="22"/>
                  </w:rPr>
                  <w:tab/>
                </w:r>
                <w:r w:rsidRPr="0037158D">
                  <w:rPr>
                    <w:rStyle w:val="Hyperlink"/>
                    <w:noProof/>
                  </w:rPr>
                  <w:t>Component [Supporting Document] Entity Design</w:t>
                </w:r>
                <w:r>
                  <w:rPr>
                    <w:noProof/>
                    <w:webHidden/>
                  </w:rPr>
                  <w:tab/>
                </w:r>
                <w:r>
                  <w:rPr>
                    <w:noProof/>
                    <w:webHidden/>
                  </w:rPr>
                  <w:fldChar w:fldCharType="begin"/>
                </w:r>
                <w:r>
                  <w:rPr>
                    <w:noProof/>
                    <w:webHidden/>
                  </w:rPr>
                  <w:instrText xml:space="preserve"> PAGEREF _Toc529522581 \h </w:instrText>
                </w:r>
              </w:ins>
              <w:r>
                <w:rPr>
                  <w:noProof/>
                  <w:webHidden/>
                </w:rPr>
              </w:r>
              <w:r>
                <w:rPr>
                  <w:noProof/>
                  <w:webHidden/>
                </w:rPr>
                <w:fldChar w:fldCharType="separate"/>
              </w:r>
              <w:ins w:id="57" w:author="Donovan Goode" w:date="2018-11-09T10:28:00Z">
                <w:r>
                  <w:rPr>
                    <w:noProof/>
                    <w:webHidden/>
                  </w:rPr>
                  <w:t>16</w:t>
                </w:r>
                <w:r>
                  <w:rPr>
                    <w:noProof/>
                    <w:webHidden/>
                  </w:rPr>
                  <w:fldChar w:fldCharType="end"/>
                </w:r>
                <w:r w:rsidRPr="0037158D">
                  <w:rPr>
                    <w:rStyle w:val="Hyperlink"/>
                    <w:noProof/>
                  </w:rPr>
                  <w:fldChar w:fldCharType="end"/>
                </w:r>
              </w:ins>
            </w:p>
            <w:p w14:paraId="40A36687" w14:textId="64A04CEE" w:rsidR="00B922F5" w:rsidRDefault="00B922F5">
              <w:pPr>
                <w:pStyle w:val="TOC2"/>
                <w:rPr>
                  <w:ins w:id="58" w:author="Donovan Goode" w:date="2018-11-09T10:28:00Z"/>
                  <w:rFonts w:eastAsiaTheme="minorEastAsia"/>
                  <w:noProof/>
                </w:rPr>
              </w:pPr>
              <w:ins w:id="59"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"_Toc529522582"</w:instrText>
                </w:r>
                <w:r w:rsidRPr="0037158D">
                  <w:rPr>
                    <w:rStyle w:val="Hyperlink"/>
                    <w:noProof/>
                  </w:rPr>
                  <w:instrText xml:space="preserve"> </w:instrText>
                </w:r>
                <w:r w:rsidRPr="0037158D">
                  <w:rPr>
                    <w:rStyle w:val="Hyperlink"/>
                    <w:noProof/>
                  </w:rPr>
                  <w:fldChar w:fldCharType="separate"/>
                </w:r>
                <w:r w:rsidRPr="0037158D">
                  <w:rPr>
                    <w:rStyle w:val="Hyperlink"/>
                    <w:noProof/>
                  </w:rPr>
                  <w:t>3.3</w:t>
                </w:r>
                <w:r>
                  <w:rPr>
                    <w:rFonts w:eastAsiaTheme="minorEastAsia"/>
                    <w:noProof/>
                  </w:rPr>
                  <w:tab/>
                </w:r>
                <w:r w:rsidRPr="0037158D">
                  <w:rPr>
                    <w:rStyle w:val="Hyperlink"/>
                    <w:noProof/>
                  </w:rPr>
                  <w:t>Business Services (Business Logic)</w:t>
                </w:r>
                <w:r>
                  <w:rPr>
                    <w:noProof/>
                    <w:webHidden/>
                  </w:rPr>
                  <w:tab/>
                </w:r>
                <w:r>
                  <w:rPr>
                    <w:noProof/>
                    <w:webHidden/>
                  </w:rPr>
                  <w:fldChar w:fldCharType="begin"/>
                </w:r>
                <w:r>
                  <w:rPr>
                    <w:noProof/>
                    <w:webHidden/>
                  </w:rPr>
                  <w:instrText xml:space="preserve"> PAGEREF _Toc529522582 \h </w:instrText>
                </w:r>
              </w:ins>
              <w:r>
                <w:rPr>
                  <w:noProof/>
                  <w:webHidden/>
                </w:rPr>
              </w:r>
              <w:r>
                <w:rPr>
                  <w:noProof/>
                  <w:webHidden/>
                </w:rPr>
                <w:fldChar w:fldCharType="separate"/>
              </w:r>
              <w:ins w:id="60" w:author="Donovan Goode" w:date="2018-11-09T10:28:00Z">
                <w:r>
                  <w:rPr>
                    <w:noProof/>
                    <w:webHidden/>
                  </w:rPr>
                  <w:t>16</w:t>
                </w:r>
                <w:r>
                  <w:rPr>
                    <w:noProof/>
                    <w:webHidden/>
                  </w:rPr>
                  <w:fldChar w:fldCharType="end"/>
                </w:r>
                <w:r w:rsidRPr="0037158D">
                  <w:rPr>
                    <w:rStyle w:val="Hyperlink"/>
                    <w:noProof/>
                  </w:rPr>
                  <w:fldChar w:fldCharType="end"/>
                </w:r>
              </w:ins>
            </w:p>
            <w:p w14:paraId="57A11445" w14:textId="3E4A80C6" w:rsidR="00B922F5" w:rsidRDefault="00B922F5">
              <w:pPr>
                <w:pStyle w:val="TOC3"/>
                <w:rPr>
                  <w:ins w:id="61" w:author="Donovan Goode" w:date="2018-11-09T10:28:00Z"/>
                  <w:rFonts w:asciiTheme="minorHAnsi" w:eastAsiaTheme="minorEastAsia" w:hAnsiTheme="minorHAnsi"/>
                  <w:noProof/>
                  <w:spacing w:val="0"/>
                  <w:sz w:val="22"/>
                  <w:szCs w:val="22"/>
                </w:rPr>
              </w:pPr>
              <w:ins w:id="62"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"_Toc529522583"</w:instrText>
                </w:r>
                <w:r w:rsidRPr="0037158D">
                  <w:rPr>
                    <w:rStyle w:val="Hyperlink"/>
                    <w:noProof/>
                  </w:rPr>
                  <w:instrText xml:space="preserve"> </w:instrText>
                </w:r>
                <w:r w:rsidRPr="0037158D">
                  <w:rPr>
                    <w:rStyle w:val="Hyperlink"/>
                    <w:noProof/>
                  </w:rPr>
                  <w:fldChar w:fldCharType="separate"/>
                </w:r>
                <w:r w:rsidRPr="0037158D">
                  <w:rPr>
                    <w:rStyle w:val="Hyperlink"/>
                    <w:noProof/>
                  </w:rPr>
                  <w:t>3.3.1</w:t>
                </w:r>
                <w:r>
                  <w:rPr>
                    <w:rFonts w:asciiTheme="minorHAnsi" w:eastAsiaTheme="minorEastAsia" w:hAnsiTheme="minorHAnsi"/>
                    <w:noProof/>
                    <w:spacing w:val="0"/>
                    <w:sz w:val="22"/>
                    <w:szCs w:val="22"/>
                  </w:rPr>
                  <w:tab/>
                </w:r>
                <w:r w:rsidRPr="0037158D">
                  <w:rPr>
                    <w:rStyle w:val="Hyperlink"/>
                    <w:noProof/>
                  </w:rPr>
                  <w:t>Workflows</w:t>
                </w:r>
                <w:r>
                  <w:rPr>
                    <w:noProof/>
                    <w:webHidden/>
                  </w:rPr>
                  <w:tab/>
                </w:r>
                <w:r>
                  <w:rPr>
                    <w:noProof/>
                    <w:webHidden/>
                  </w:rPr>
                  <w:fldChar w:fldCharType="begin"/>
                </w:r>
                <w:r>
                  <w:rPr>
                    <w:noProof/>
                    <w:webHidden/>
                  </w:rPr>
                  <w:instrText xml:space="preserve"> PAGEREF _Toc529522583 \h </w:instrText>
                </w:r>
              </w:ins>
              <w:r>
                <w:rPr>
                  <w:noProof/>
                  <w:webHidden/>
                </w:rPr>
              </w:r>
              <w:r>
                <w:rPr>
                  <w:noProof/>
                  <w:webHidden/>
                </w:rPr>
                <w:fldChar w:fldCharType="separate"/>
              </w:r>
              <w:ins w:id="63" w:author="Donovan Goode" w:date="2018-11-09T10:28:00Z">
                <w:r>
                  <w:rPr>
                    <w:noProof/>
                    <w:webHidden/>
                  </w:rPr>
                  <w:t>17</w:t>
                </w:r>
                <w:r>
                  <w:rPr>
                    <w:noProof/>
                    <w:webHidden/>
                  </w:rPr>
                  <w:fldChar w:fldCharType="end"/>
                </w:r>
                <w:r w:rsidRPr="0037158D">
                  <w:rPr>
                    <w:rStyle w:val="Hyperlink"/>
                    <w:noProof/>
                  </w:rPr>
                  <w:fldChar w:fldCharType="end"/>
                </w:r>
              </w:ins>
            </w:p>
            <w:p w14:paraId="599382FE" w14:textId="1E9F78A3" w:rsidR="00B922F5" w:rsidRDefault="00B922F5">
              <w:pPr>
                <w:pStyle w:val="TOC2"/>
                <w:rPr>
                  <w:ins w:id="64" w:author="Donovan Goode" w:date="2018-11-09T10:28:00Z"/>
                  <w:rFonts w:eastAsiaTheme="minorEastAsia"/>
                  <w:noProof/>
                </w:rPr>
              </w:pPr>
              <w:ins w:id="65"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"_Toc529522584"</w:instrText>
                </w:r>
                <w:r w:rsidRPr="0037158D">
                  <w:rPr>
                    <w:rStyle w:val="Hyperlink"/>
                    <w:noProof/>
                  </w:rPr>
                  <w:instrText xml:space="preserve"> </w:instrText>
                </w:r>
                <w:r w:rsidRPr="0037158D">
                  <w:rPr>
                    <w:rStyle w:val="Hyperlink"/>
                    <w:noProof/>
                  </w:rPr>
                  <w:fldChar w:fldCharType="separate"/>
                </w:r>
                <w:r w:rsidRPr="0037158D">
                  <w:rPr>
                    <w:rStyle w:val="Hyperlink"/>
                    <w:noProof/>
                  </w:rPr>
                  <w:t>3.4</w:t>
                </w:r>
                <w:r>
                  <w:rPr>
                    <w:rFonts w:eastAsiaTheme="minorEastAsia"/>
                    <w:noProof/>
                  </w:rPr>
                  <w:tab/>
                </w:r>
                <w:r w:rsidRPr="0037158D">
                  <w:rPr>
                    <w:rStyle w:val="Hyperlink"/>
                    <w:noProof/>
                  </w:rPr>
                  <w:t>Business Processes and Settings</w:t>
                </w:r>
                <w:r>
                  <w:rPr>
                    <w:noProof/>
                    <w:webHidden/>
                  </w:rPr>
                  <w:tab/>
                </w:r>
                <w:r>
                  <w:rPr>
                    <w:noProof/>
                    <w:webHidden/>
                  </w:rPr>
                  <w:fldChar w:fldCharType="begin"/>
                </w:r>
                <w:r>
                  <w:rPr>
                    <w:noProof/>
                    <w:webHidden/>
                  </w:rPr>
                  <w:instrText xml:space="preserve"> PAGEREF _Toc529522584 \h </w:instrText>
                </w:r>
              </w:ins>
              <w:r>
                <w:rPr>
                  <w:noProof/>
                  <w:webHidden/>
                </w:rPr>
              </w:r>
              <w:r>
                <w:rPr>
                  <w:noProof/>
                  <w:webHidden/>
                </w:rPr>
                <w:fldChar w:fldCharType="separate"/>
              </w:r>
              <w:ins w:id="66" w:author="Donovan Goode" w:date="2018-11-09T10:28:00Z">
                <w:r>
                  <w:rPr>
                    <w:noProof/>
                    <w:webHidden/>
                  </w:rPr>
                  <w:t>17</w:t>
                </w:r>
                <w:r>
                  <w:rPr>
                    <w:noProof/>
                    <w:webHidden/>
                  </w:rPr>
                  <w:fldChar w:fldCharType="end"/>
                </w:r>
                <w:r w:rsidRPr="0037158D">
                  <w:rPr>
                    <w:rStyle w:val="Hyperlink"/>
                    <w:noProof/>
                  </w:rPr>
                  <w:fldChar w:fldCharType="end"/>
                </w:r>
              </w:ins>
            </w:p>
            <w:p w14:paraId="0B1521A5" w14:textId="15469B3B" w:rsidR="00B922F5" w:rsidRDefault="00B922F5">
              <w:pPr>
                <w:pStyle w:val="TOC3"/>
                <w:rPr>
                  <w:ins w:id="67" w:author="Donovan Goode" w:date="2018-11-09T10:28:00Z"/>
                  <w:rFonts w:asciiTheme="minorHAnsi" w:eastAsiaTheme="minorEastAsia" w:hAnsiTheme="minorHAnsi"/>
                  <w:noProof/>
                  <w:spacing w:val="0"/>
                  <w:sz w:val="22"/>
                  <w:szCs w:val="22"/>
                </w:rPr>
              </w:pPr>
              <w:ins w:id="68"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"_Toc529522585"</w:instrText>
                </w:r>
                <w:r w:rsidRPr="0037158D">
                  <w:rPr>
                    <w:rStyle w:val="Hyperlink"/>
                    <w:noProof/>
                  </w:rPr>
                  <w:instrText xml:space="preserve"> </w:instrText>
                </w:r>
                <w:r w:rsidRPr="0037158D">
                  <w:rPr>
                    <w:rStyle w:val="Hyperlink"/>
                    <w:noProof/>
                  </w:rPr>
                  <w:fldChar w:fldCharType="separate"/>
                </w:r>
                <w:r w:rsidRPr="0037158D">
                  <w:rPr>
                    <w:rStyle w:val="Hyperlink"/>
                    <w:noProof/>
                  </w:rPr>
                  <w:t>3.4.1</w:t>
                </w:r>
                <w:r>
                  <w:rPr>
                    <w:rFonts w:asciiTheme="minorHAnsi" w:eastAsiaTheme="minorEastAsia" w:hAnsiTheme="minorHAnsi"/>
                    <w:noProof/>
                    <w:spacing w:val="0"/>
                    <w:sz w:val="22"/>
                    <w:szCs w:val="22"/>
                  </w:rPr>
                  <w:tab/>
                </w:r>
                <w:r w:rsidRPr="0037158D">
                  <w:rPr>
                    <w:rStyle w:val="Hyperlink"/>
                    <w:noProof/>
                  </w:rPr>
                  <w:t>SLAs</w:t>
                </w:r>
                <w:r>
                  <w:rPr>
                    <w:noProof/>
                    <w:webHidden/>
                  </w:rPr>
                  <w:tab/>
                </w:r>
                <w:r>
                  <w:rPr>
                    <w:noProof/>
                    <w:webHidden/>
                  </w:rPr>
                  <w:fldChar w:fldCharType="begin"/>
                </w:r>
                <w:r>
                  <w:rPr>
                    <w:noProof/>
                    <w:webHidden/>
                  </w:rPr>
                  <w:instrText xml:space="preserve"> PAGEREF _Toc529522585 \h </w:instrText>
                </w:r>
              </w:ins>
              <w:r>
                <w:rPr>
                  <w:noProof/>
                  <w:webHidden/>
                </w:rPr>
              </w:r>
              <w:r>
                <w:rPr>
                  <w:noProof/>
                  <w:webHidden/>
                </w:rPr>
                <w:fldChar w:fldCharType="separate"/>
              </w:r>
              <w:ins w:id="69" w:author="Donovan Goode" w:date="2018-11-09T10:28:00Z">
                <w:r>
                  <w:rPr>
                    <w:noProof/>
                    <w:webHidden/>
                  </w:rPr>
                  <w:t>17</w:t>
                </w:r>
                <w:r>
                  <w:rPr>
                    <w:noProof/>
                    <w:webHidden/>
                  </w:rPr>
                  <w:fldChar w:fldCharType="end"/>
                </w:r>
                <w:r w:rsidRPr="0037158D">
                  <w:rPr>
                    <w:rStyle w:val="Hyperlink"/>
                    <w:noProof/>
                  </w:rPr>
                  <w:fldChar w:fldCharType="end"/>
                </w:r>
              </w:ins>
            </w:p>
            <w:p w14:paraId="44B8627A" w14:textId="0CD4DD3C" w:rsidR="00B922F5" w:rsidRDefault="00B922F5">
              <w:pPr>
                <w:pStyle w:val="TOC3"/>
                <w:rPr>
                  <w:ins w:id="70" w:author="Donovan Goode" w:date="2018-11-09T10:28:00Z"/>
                  <w:rFonts w:asciiTheme="minorHAnsi" w:eastAsiaTheme="minorEastAsia" w:hAnsiTheme="minorHAnsi"/>
                  <w:noProof/>
                  <w:spacing w:val="0"/>
                  <w:sz w:val="22"/>
                  <w:szCs w:val="22"/>
                </w:rPr>
              </w:pPr>
              <w:ins w:id="71"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"_Toc529522586"</w:instrText>
                </w:r>
                <w:r w:rsidRPr="0037158D">
                  <w:rPr>
                    <w:rStyle w:val="Hyperlink"/>
                    <w:noProof/>
                  </w:rPr>
                  <w:instrText xml:space="preserve"> </w:instrText>
                </w:r>
                <w:r w:rsidRPr="0037158D">
                  <w:rPr>
                    <w:rStyle w:val="Hyperlink"/>
                    <w:noProof/>
                  </w:rPr>
                  <w:fldChar w:fldCharType="separate"/>
                </w:r>
                <w:r w:rsidRPr="0037158D">
                  <w:rPr>
                    <w:rStyle w:val="Hyperlink"/>
                    <w:noProof/>
                  </w:rPr>
                  <w:t>3.4.2</w:t>
                </w:r>
                <w:r>
                  <w:rPr>
                    <w:rFonts w:asciiTheme="minorHAnsi" w:eastAsiaTheme="minorEastAsia" w:hAnsiTheme="minorHAnsi"/>
                    <w:noProof/>
                    <w:spacing w:val="0"/>
                    <w:sz w:val="22"/>
                    <w:szCs w:val="22"/>
                  </w:rPr>
                  <w:tab/>
                </w:r>
                <w:r w:rsidRPr="0037158D">
                  <w:rPr>
                    <w:rStyle w:val="Hyperlink"/>
                    <w:noProof/>
                  </w:rPr>
                  <w:t>Routing Rules</w:t>
                </w:r>
                <w:r>
                  <w:rPr>
                    <w:noProof/>
                    <w:webHidden/>
                  </w:rPr>
                  <w:tab/>
                </w:r>
                <w:r>
                  <w:rPr>
                    <w:noProof/>
                    <w:webHidden/>
                  </w:rPr>
                  <w:fldChar w:fldCharType="begin"/>
                </w:r>
                <w:r>
                  <w:rPr>
                    <w:noProof/>
                    <w:webHidden/>
                  </w:rPr>
                  <w:instrText xml:space="preserve"> PAGEREF _Toc529522586 \h </w:instrText>
                </w:r>
              </w:ins>
              <w:r>
                <w:rPr>
                  <w:noProof/>
                  <w:webHidden/>
                </w:rPr>
              </w:r>
              <w:r>
                <w:rPr>
                  <w:noProof/>
                  <w:webHidden/>
                </w:rPr>
                <w:fldChar w:fldCharType="separate"/>
              </w:r>
              <w:ins w:id="72" w:author="Donovan Goode" w:date="2018-11-09T10:28:00Z">
                <w:r>
                  <w:rPr>
                    <w:noProof/>
                    <w:webHidden/>
                  </w:rPr>
                  <w:t>18</w:t>
                </w:r>
                <w:r>
                  <w:rPr>
                    <w:noProof/>
                    <w:webHidden/>
                  </w:rPr>
                  <w:fldChar w:fldCharType="end"/>
                </w:r>
                <w:r w:rsidRPr="0037158D">
                  <w:rPr>
                    <w:rStyle w:val="Hyperlink"/>
                    <w:noProof/>
                  </w:rPr>
                  <w:fldChar w:fldCharType="end"/>
                </w:r>
              </w:ins>
            </w:p>
            <w:p w14:paraId="70A6AA40" w14:textId="4BEF7398" w:rsidR="00B922F5" w:rsidRDefault="00B922F5">
              <w:pPr>
                <w:pStyle w:val="TOC3"/>
                <w:rPr>
                  <w:ins w:id="73" w:author="Donovan Goode" w:date="2018-11-09T10:28:00Z"/>
                  <w:rFonts w:asciiTheme="minorHAnsi" w:eastAsiaTheme="minorEastAsia" w:hAnsiTheme="minorHAnsi"/>
                  <w:noProof/>
                  <w:spacing w:val="0"/>
                  <w:sz w:val="22"/>
                  <w:szCs w:val="22"/>
                </w:rPr>
              </w:pPr>
              <w:ins w:id="74"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"_Toc529522587"</w:instrText>
                </w:r>
                <w:r w:rsidRPr="0037158D">
                  <w:rPr>
                    <w:rStyle w:val="Hyperlink"/>
                    <w:noProof/>
                  </w:rPr>
                  <w:instrText xml:space="preserve"> </w:instrText>
                </w:r>
                <w:r w:rsidRPr="0037158D">
                  <w:rPr>
                    <w:rStyle w:val="Hyperlink"/>
                    <w:noProof/>
                  </w:rPr>
                  <w:fldChar w:fldCharType="separate"/>
                </w:r>
                <w:r w:rsidRPr="0037158D">
                  <w:rPr>
                    <w:rStyle w:val="Hyperlink"/>
                    <w:noProof/>
                  </w:rPr>
                  <w:t>3.4.3</w:t>
                </w:r>
                <w:r>
                  <w:rPr>
                    <w:rFonts w:asciiTheme="minorHAnsi" w:eastAsiaTheme="minorEastAsia" w:hAnsiTheme="minorHAnsi"/>
                    <w:noProof/>
                    <w:spacing w:val="0"/>
                    <w:sz w:val="22"/>
                    <w:szCs w:val="22"/>
                  </w:rPr>
                  <w:tab/>
                </w:r>
                <w:r w:rsidRPr="0037158D">
                  <w:rPr>
                    <w:rStyle w:val="Hyperlink"/>
                    <w:noProof/>
                  </w:rPr>
                  <w:t>E-Mail Routing</w:t>
                </w:r>
                <w:r>
                  <w:rPr>
                    <w:noProof/>
                    <w:webHidden/>
                  </w:rPr>
                  <w:tab/>
                </w:r>
                <w:r>
                  <w:rPr>
                    <w:noProof/>
                    <w:webHidden/>
                  </w:rPr>
                  <w:fldChar w:fldCharType="begin"/>
                </w:r>
                <w:r>
                  <w:rPr>
                    <w:noProof/>
                    <w:webHidden/>
                  </w:rPr>
                  <w:instrText xml:space="preserve"> PAGEREF _Toc529522587 \h </w:instrText>
                </w:r>
              </w:ins>
              <w:r>
                <w:rPr>
                  <w:noProof/>
                  <w:webHidden/>
                </w:rPr>
              </w:r>
              <w:r>
                <w:rPr>
                  <w:noProof/>
                  <w:webHidden/>
                </w:rPr>
                <w:fldChar w:fldCharType="separate"/>
              </w:r>
              <w:ins w:id="75" w:author="Donovan Goode" w:date="2018-11-09T10:28:00Z">
                <w:r>
                  <w:rPr>
                    <w:noProof/>
                    <w:webHidden/>
                  </w:rPr>
                  <w:t>18</w:t>
                </w:r>
                <w:r>
                  <w:rPr>
                    <w:noProof/>
                    <w:webHidden/>
                  </w:rPr>
                  <w:fldChar w:fldCharType="end"/>
                </w:r>
                <w:r w:rsidRPr="0037158D">
                  <w:rPr>
                    <w:rStyle w:val="Hyperlink"/>
                    <w:noProof/>
                  </w:rPr>
                  <w:fldChar w:fldCharType="end"/>
                </w:r>
              </w:ins>
            </w:p>
            <w:p w14:paraId="44DE417A" w14:textId="614453AC" w:rsidR="00B922F5" w:rsidRDefault="00B922F5">
              <w:pPr>
                <w:pStyle w:val="TOC2"/>
                <w:rPr>
                  <w:ins w:id="76" w:author="Donovan Goode" w:date="2018-11-09T10:28:00Z"/>
                  <w:rFonts w:eastAsiaTheme="minorEastAsia"/>
                  <w:noProof/>
                </w:rPr>
              </w:pPr>
              <w:ins w:id="77"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"_Toc529522588"</w:instrText>
                </w:r>
                <w:r w:rsidRPr="0037158D">
                  <w:rPr>
                    <w:rStyle w:val="Hyperlink"/>
                    <w:noProof/>
                  </w:rPr>
                  <w:instrText xml:space="preserve"> </w:instrText>
                </w:r>
                <w:r w:rsidRPr="0037158D">
                  <w:rPr>
                    <w:rStyle w:val="Hyperlink"/>
                    <w:noProof/>
                  </w:rPr>
                  <w:fldChar w:fldCharType="separate"/>
                </w:r>
                <w:r w:rsidRPr="0037158D">
                  <w:rPr>
                    <w:rStyle w:val="Hyperlink"/>
                    <w:noProof/>
                  </w:rPr>
                  <w:t>3.5</w:t>
                </w:r>
                <w:r>
                  <w:rPr>
                    <w:rFonts w:eastAsiaTheme="minorEastAsia"/>
                    <w:noProof/>
                  </w:rPr>
                  <w:tab/>
                </w:r>
                <w:r w:rsidRPr="0037158D">
                  <w:rPr>
                    <w:rStyle w:val="Hyperlink"/>
                    <w:noProof/>
                  </w:rPr>
                  <w:t>Business Settings</w:t>
                </w:r>
                <w:r>
                  <w:rPr>
                    <w:noProof/>
                    <w:webHidden/>
                  </w:rPr>
                  <w:tab/>
                </w:r>
                <w:r>
                  <w:rPr>
                    <w:noProof/>
                    <w:webHidden/>
                  </w:rPr>
                  <w:fldChar w:fldCharType="begin"/>
                </w:r>
                <w:r>
                  <w:rPr>
                    <w:noProof/>
                    <w:webHidden/>
                  </w:rPr>
                  <w:instrText xml:space="preserve"> PAGEREF _Toc529522588 \h </w:instrText>
                </w:r>
              </w:ins>
              <w:r>
                <w:rPr>
                  <w:noProof/>
                  <w:webHidden/>
                </w:rPr>
              </w:r>
              <w:r>
                <w:rPr>
                  <w:noProof/>
                  <w:webHidden/>
                </w:rPr>
                <w:fldChar w:fldCharType="separate"/>
              </w:r>
              <w:ins w:id="78" w:author="Donovan Goode" w:date="2018-11-09T10:28:00Z">
                <w:r>
                  <w:rPr>
                    <w:noProof/>
                    <w:webHidden/>
                  </w:rPr>
                  <w:t>18</w:t>
                </w:r>
                <w:r>
                  <w:rPr>
                    <w:noProof/>
                    <w:webHidden/>
                  </w:rPr>
                  <w:fldChar w:fldCharType="end"/>
                </w:r>
                <w:r w:rsidRPr="0037158D">
                  <w:rPr>
                    <w:rStyle w:val="Hyperlink"/>
                    <w:noProof/>
                  </w:rPr>
                  <w:fldChar w:fldCharType="end"/>
                </w:r>
              </w:ins>
            </w:p>
            <w:p w14:paraId="1D82B246" w14:textId="35B43FDB" w:rsidR="00B922F5" w:rsidRDefault="00B922F5">
              <w:pPr>
                <w:pStyle w:val="TOC2"/>
                <w:rPr>
                  <w:ins w:id="79" w:author="Donovan Goode" w:date="2018-11-09T10:28:00Z"/>
                  <w:rFonts w:eastAsiaTheme="minorEastAsia"/>
                  <w:noProof/>
                </w:rPr>
              </w:pPr>
              <w:ins w:id="80"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"_Toc529522589"</w:instrText>
                </w:r>
                <w:r w:rsidRPr="0037158D">
                  <w:rPr>
                    <w:rStyle w:val="Hyperlink"/>
                    <w:noProof/>
                  </w:rPr>
                  <w:instrText xml:space="preserve"> </w:instrText>
                </w:r>
                <w:r w:rsidRPr="0037158D">
                  <w:rPr>
                    <w:rStyle w:val="Hyperlink"/>
                    <w:noProof/>
                  </w:rPr>
                  <w:fldChar w:fldCharType="separate"/>
                </w:r>
                <w:r w:rsidRPr="0037158D">
                  <w:rPr>
                    <w:rStyle w:val="Hyperlink"/>
                    <w:noProof/>
                  </w:rPr>
                  <w:t>3.6</w:t>
                </w:r>
                <w:r>
                  <w:rPr>
                    <w:rFonts w:eastAsiaTheme="minorEastAsia"/>
                    <w:noProof/>
                  </w:rPr>
                  <w:tab/>
                </w:r>
                <w:r w:rsidRPr="0037158D">
                  <w:rPr>
                    <w:rStyle w:val="Hyperlink"/>
                    <w:noProof/>
                  </w:rPr>
                  <w:t>Business Management</w:t>
                </w:r>
                <w:r>
                  <w:rPr>
                    <w:noProof/>
                    <w:webHidden/>
                  </w:rPr>
                  <w:tab/>
                </w:r>
                <w:r>
                  <w:rPr>
                    <w:noProof/>
                    <w:webHidden/>
                  </w:rPr>
                  <w:fldChar w:fldCharType="begin"/>
                </w:r>
                <w:r>
                  <w:rPr>
                    <w:noProof/>
                    <w:webHidden/>
                  </w:rPr>
                  <w:instrText xml:space="preserve"> PAGEREF _Toc529522589 \h </w:instrText>
                </w:r>
              </w:ins>
              <w:r>
                <w:rPr>
                  <w:noProof/>
                  <w:webHidden/>
                </w:rPr>
              </w:r>
              <w:r>
                <w:rPr>
                  <w:noProof/>
                  <w:webHidden/>
                </w:rPr>
                <w:fldChar w:fldCharType="separate"/>
              </w:r>
              <w:ins w:id="81" w:author="Donovan Goode" w:date="2018-11-09T10:28:00Z">
                <w:r>
                  <w:rPr>
                    <w:noProof/>
                    <w:webHidden/>
                  </w:rPr>
                  <w:t>18</w:t>
                </w:r>
                <w:r>
                  <w:rPr>
                    <w:noProof/>
                    <w:webHidden/>
                  </w:rPr>
                  <w:fldChar w:fldCharType="end"/>
                </w:r>
                <w:r w:rsidRPr="0037158D">
                  <w:rPr>
                    <w:rStyle w:val="Hyperlink"/>
                    <w:noProof/>
                  </w:rPr>
                  <w:fldChar w:fldCharType="end"/>
                </w:r>
              </w:ins>
            </w:p>
            <w:p w14:paraId="39FDEFD0" w14:textId="16B03011" w:rsidR="00B922F5" w:rsidRDefault="00B922F5">
              <w:pPr>
                <w:pStyle w:val="TOC3"/>
                <w:rPr>
                  <w:ins w:id="82" w:author="Donovan Goode" w:date="2018-11-09T10:28:00Z"/>
                  <w:rFonts w:asciiTheme="minorHAnsi" w:eastAsiaTheme="minorEastAsia" w:hAnsiTheme="minorHAnsi"/>
                  <w:noProof/>
                  <w:spacing w:val="0"/>
                  <w:sz w:val="22"/>
                  <w:szCs w:val="22"/>
                </w:rPr>
              </w:pPr>
              <w:ins w:id="83"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"_Toc529522590"</w:instrText>
                </w:r>
                <w:r w:rsidRPr="0037158D">
                  <w:rPr>
                    <w:rStyle w:val="Hyperlink"/>
                    <w:noProof/>
                  </w:rPr>
                  <w:instrText xml:space="preserve"> </w:instrText>
                </w:r>
                <w:r w:rsidRPr="0037158D">
                  <w:rPr>
                    <w:rStyle w:val="Hyperlink"/>
                    <w:noProof/>
                  </w:rPr>
                  <w:fldChar w:fldCharType="separate"/>
                </w:r>
                <w:r w:rsidRPr="0037158D">
                  <w:rPr>
                    <w:rStyle w:val="Hyperlink"/>
                    <w:noProof/>
                  </w:rPr>
                  <w:t>3.6.1</w:t>
                </w:r>
                <w:r>
                  <w:rPr>
                    <w:rFonts w:asciiTheme="minorHAnsi" w:eastAsiaTheme="minorEastAsia" w:hAnsiTheme="minorHAnsi"/>
                    <w:noProof/>
                    <w:spacing w:val="0"/>
                    <w:sz w:val="22"/>
                    <w:szCs w:val="22"/>
                  </w:rPr>
                  <w:tab/>
                </w:r>
                <w:r w:rsidRPr="0037158D">
                  <w:rPr>
                    <w:rStyle w:val="Hyperlink"/>
                    <w:noProof/>
                  </w:rPr>
                  <w:t>Fiscal Year Settings</w:t>
                </w:r>
                <w:r>
                  <w:rPr>
                    <w:noProof/>
                    <w:webHidden/>
                  </w:rPr>
                  <w:tab/>
                </w:r>
                <w:r>
                  <w:rPr>
                    <w:noProof/>
                    <w:webHidden/>
                  </w:rPr>
                  <w:fldChar w:fldCharType="begin"/>
                </w:r>
                <w:r>
                  <w:rPr>
                    <w:noProof/>
                    <w:webHidden/>
                  </w:rPr>
                  <w:instrText xml:space="preserve"> PAGEREF _Toc529522590 \h </w:instrText>
                </w:r>
              </w:ins>
              <w:r>
                <w:rPr>
                  <w:noProof/>
                  <w:webHidden/>
                </w:rPr>
              </w:r>
              <w:r>
                <w:rPr>
                  <w:noProof/>
                  <w:webHidden/>
                </w:rPr>
                <w:fldChar w:fldCharType="separate"/>
              </w:r>
              <w:ins w:id="84" w:author="Donovan Goode" w:date="2018-11-09T10:28:00Z">
                <w:r>
                  <w:rPr>
                    <w:noProof/>
                    <w:webHidden/>
                  </w:rPr>
                  <w:t>18</w:t>
                </w:r>
                <w:r>
                  <w:rPr>
                    <w:noProof/>
                    <w:webHidden/>
                  </w:rPr>
                  <w:fldChar w:fldCharType="end"/>
                </w:r>
                <w:r w:rsidRPr="0037158D">
                  <w:rPr>
                    <w:rStyle w:val="Hyperlink"/>
                    <w:noProof/>
                  </w:rPr>
                  <w:fldChar w:fldCharType="end"/>
                </w:r>
              </w:ins>
            </w:p>
            <w:p w14:paraId="5DE5C3DF" w14:textId="03F1AEF1" w:rsidR="00B922F5" w:rsidRDefault="00B922F5">
              <w:pPr>
                <w:pStyle w:val="TOC3"/>
                <w:rPr>
                  <w:ins w:id="85" w:author="Donovan Goode" w:date="2018-11-09T10:28:00Z"/>
                  <w:rFonts w:asciiTheme="minorHAnsi" w:eastAsiaTheme="minorEastAsia" w:hAnsiTheme="minorHAnsi"/>
                  <w:noProof/>
                  <w:spacing w:val="0"/>
                  <w:sz w:val="22"/>
                  <w:szCs w:val="22"/>
                </w:rPr>
              </w:pPr>
              <w:ins w:id="86"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"_Toc529522591"</w:instrText>
                </w:r>
                <w:r w:rsidRPr="0037158D">
                  <w:rPr>
                    <w:rStyle w:val="Hyperlink"/>
                    <w:noProof/>
                  </w:rPr>
                  <w:instrText xml:space="preserve"> </w:instrText>
                </w:r>
                <w:r w:rsidRPr="0037158D">
                  <w:rPr>
                    <w:rStyle w:val="Hyperlink"/>
                    <w:noProof/>
                  </w:rPr>
                  <w:fldChar w:fldCharType="separate"/>
                </w:r>
                <w:r w:rsidRPr="0037158D">
                  <w:rPr>
                    <w:rStyle w:val="Hyperlink"/>
                    <w:noProof/>
                  </w:rPr>
                  <w:t>3.6.2</w:t>
                </w:r>
                <w:r>
                  <w:rPr>
                    <w:rFonts w:asciiTheme="minorHAnsi" w:eastAsiaTheme="minorEastAsia" w:hAnsiTheme="minorHAnsi"/>
                    <w:noProof/>
                    <w:spacing w:val="0"/>
                    <w:sz w:val="22"/>
                    <w:szCs w:val="22"/>
                  </w:rPr>
                  <w:tab/>
                </w:r>
                <w:r w:rsidRPr="0037158D">
                  <w:rPr>
                    <w:rStyle w:val="Hyperlink"/>
                    <w:noProof/>
                  </w:rPr>
                  <w:t>Queues</w:t>
                </w:r>
                <w:r>
                  <w:rPr>
                    <w:noProof/>
                    <w:webHidden/>
                  </w:rPr>
                  <w:tab/>
                </w:r>
                <w:r>
                  <w:rPr>
                    <w:noProof/>
                    <w:webHidden/>
                  </w:rPr>
                  <w:fldChar w:fldCharType="begin"/>
                </w:r>
                <w:r>
                  <w:rPr>
                    <w:noProof/>
                    <w:webHidden/>
                  </w:rPr>
                  <w:instrText xml:space="preserve"> PAGEREF _Toc529522591 \h </w:instrText>
                </w:r>
              </w:ins>
              <w:r>
                <w:rPr>
                  <w:noProof/>
                  <w:webHidden/>
                </w:rPr>
              </w:r>
              <w:r>
                <w:rPr>
                  <w:noProof/>
                  <w:webHidden/>
                </w:rPr>
                <w:fldChar w:fldCharType="separate"/>
              </w:r>
              <w:ins w:id="87" w:author="Donovan Goode" w:date="2018-11-09T10:28:00Z">
                <w:r>
                  <w:rPr>
                    <w:noProof/>
                    <w:webHidden/>
                  </w:rPr>
                  <w:t>18</w:t>
                </w:r>
                <w:r>
                  <w:rPr>
                    <w:noProof/>
                    <w:webHidden/>
                  </w:rPr>
                  <w:fldChar w:fldCharType="end"/>
                </w:r>
                <w:r w:rsidRPr="0037158D">
                  <w:rPr>
                    <w:rStyle w:val="Hyperlink"/>
                    <w:noProof/>
                  </w:rPr>
                  <w:fldChar w:fldCharType="end"/>
                </w:r>
              </w:ins>
            </w:p>
            <w:p w14:paraId="52981C86" w14:textId="77A8F0EC" w:rsidR="00B922F5" w:rsidRDefault="00B922F5">
              <w:pPr>
                <w:pStyle w:val="TOC3"/>
                <w:rPr>
                  <w:ins w:id="88" w:author="Donovan Goode" w:date="2018-11-09T10:28:00Z"/>
                  <w:rFonts w:asciiTheme="minorHAnsi" w:eastAsiaTheme="minorEastAsia" w:hAnsiTheme="minorHAnsi"/>
                  <w:noProof/>
                  <w:spacing w:val="0"/>
                  <w:sz w:val="22"/>
                  <w:szCs w:val="22"/>
                </w:rPr>
              </w:pPr>
              <w:ins w:id="89"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"_Toc529522592"</w:instrText>
                </w:r>
                <w:r w:rsidRPr="0037158D">
                  <w:rPr>
                    <w:rStyle w:val="Hyperlink"/>
                    <w:noProof/>
                  </w:rPr>
                  <w:instrText xml:space="preserve"> </w:instrText>
                </w:r>
                <w:r w:rsidRPr="0037158D">
                  <w:rPr>
                    <w:rStyle w:val="Hyperlink"/>
                    <w:noProof/>
                  </w:rPr>
                  <w:fldChar w:fldCharType="separate"/>
                </w:r>
                <w:r w:rsidRPr="0037158D">
                  <w:rPr>
                    <w:rStyle w:val="Hyperlink"/>
                    <w:noProof/>
                  </w:rPr>
                  <w:t>3.6.3</w:t>
                </w:r>
                <w:r>
                  <w:rPr>
                    <w:rFonts w:asciiTheme="minorHAnsi" w:eastAsiaTheme="minorEastAsia" w:hAnsiTheme="minorHAnsi"/>
                    <w:noProof/>
                    <w:spacing w:val="0"/>
                    <w:sz w:val="22"/>
                    <w:szCs w:val="22"/>
                  </w:rPr>
                  <w:tab/>
                </w:r>
                <w:r w:rsidRPr="0037158D">
                  <w:rPr>
                    <w:rStyle w:val="Hyperlink"/>
                    <w:noProof/>
                  </w:rPr>
                  <w:t>Subjects</w:t>
                </w:r>
                <w:r>
                  <w:rPr>
                    <w:noProof/>
                    <w:webHidden/>
                  </w:rPr>
                  <w:tab/>
                </w:r>
                <w:r>
                  <w:rPr>
                    <w:noProof/>
                    <w:webHidden/>
                  </w:rPr>
                  <w:fldChar w:fldCharType="begin"/>
                </w:r>
                <w:r>
                  <w:rPr>
                    <w:noProof/>
                    <w:webHidden/>
                  </w:rPr>
                  <w:instrText xml:space="preserve"> PAGEREF _Toc529522592 \h </w:instrText>
                </w:r>
              </w:ins>
              <w:r>
                <w:rPr>
                  <w:noProof/>
                  <w:webHidden/>
                </w:rPr>
              </w:r>
              <w:r>
                <w:rPr>
                  <w:noProof/>
                  <w:webHidden/>
                </w:rPr>
                <w:fldChar w:fldCharType="separate"/>
              </w:r>
              <w:ins w:id="90" w:author="Donovan Goode" w:date="2018-11-09T10:28:00Z">
                <w:r>
                  <w:rPr>
                    <w:noProof/>
                    <w:webHidden/>
                  </w:rPr>
                  <w:t>18</w:t>
                </w:r>
                <w:r>
                  <w:rPr>
                    <w:noProof/>
                    <w:webHidden/>
                  </w:rPr>
                  <w:fldChar w:fldCharType="end"/>
                </w:r>
                <w:r w:rsidRPr="0037158D">
                  <w:rPr>
                    <w:rStyle w:val="Hyperlink"/>
                    <w:noProof/>
                  </w:rPr>
                  <w:fldChar w:fldCharType="end"/>
                </w:r>
              </w:ins>
            </w:p>
            <w:p w14:paraId="308B2AB4" w14:textId="3D849125" w:rsidR="00B922F5" w:rsidRDefault="00B922F5">
              <w:pPr>
                <w:pStyle w:val="TOC3"/>
                <w:rPr>
                  <w:ins w:id="91" w:author="Donovan Goode" w:date="2018-11-09T10:28:00Z"/>
                  <w:rFonts w:asciiTheme="minorHAnsi" w:eastAsiaTheme="minorEastAsia" w:hAnsiTheme="minorHAnsi"/>
                  <w:noProof/>
                  <w:spacing w:val="0"/>
                  <w:sz w:val="22"/>
                  <w:szCs w:val="22"/>
                </w:rPr>
              </w:pPr>
              <w:ins w:id="92" w:author="Donovan Goode" w:date="2018-11-09T10:28:00Z">
                <w:r w:rsidRPr="0037158D">
                  <w:rPr>
                    <w:rStyle w:val="Hyperlink"/>
                    <w:noProof/>
                  </w:rPr>
                  <w:lastRenderedPageBreak/>
                  <w:fldChar w:fldCharType="begin"/>
                </w:r>
                <w:r w:rsidRPr="0037158D">
                  <w:rPr>
                    <w:rStyle w:val="Hyperlink"/>
                    <w:noProof/>
                  </w:rPr>
                  <w:instrText xml:space="preserve"> </w:instrText>
                </w:r>
                <w:r>
                  <w:rPr>
                    <w:noProof/>
                  </w:rPr>
                  <w:instrText>HYPERLINK \l "_Toc529522593"</w:instrText>
                </w:r>
                <w:r w:rsidRPr="0037158D">
                  <w:rPr>
                    <w:rStyle w:val="Hyperlink"/>
                    <w:noProof/>
                  </w:rPr>
                  <w:instrText xml:space="preserve"> </w:instrText>
                </w:r>
                <w:r w:rsidRPr="0037158D">
                  <w:rPr>
                    <w:rStyle w:val="Hyperlink"/>
                    <w:noProof/>
                  </w:rPr>
                  <w:fldChar w:fldCharType="separate"/>
                </w:r>
                <w:r w:rsidRPr="0037158D">
                  <w:rPr>
                    <w:rStyle w:val="Hyperlink"/>
                    <w:noProof/>
                  </w:rPr>
                  <w:t>3.6.4</w:t>
                </w:r>
                <w:r>
                  <w:rPr>
                    <w:rFonts w:asciiTheme="minorHAnsi" w:eastAsiaTheme="minorEastAsia" w:hAnsiTheme="minorHAnsi"/>
                    <w:noProof/>
                    <w:spacing w:val="0"/>
                    <w:sz w:val="22"/>
                    <w:szCs w:val="22"/>
                  </w:rPr>
                  <w:tab/>
                </w:r>
                <w:r w:rsidRPr="0037158D">
                  <w:rPr>
                    <w:rStyle w:val="Hyperlink"/>
                    <w:noProof/>
                  </w:rPr>
                  <w:t>Automatic Creation Rules and Routing</w:t>
                </w:r>
                <w:r>
                  <w:rPr>
                    <w:noProof/>
                    <w:webHidden/>
                  </w:rPr>
                  <w:tab/>
                </w:r>
                <w:r>
                  <w:rPr>
                    <w:noProof/>
                    <w:webHidden/>
                  </w:rPr>
                  <w:fldChar w:fldCharType="begin"/>
                </w:r>
                <w:r>
                  <w:rPr>
                    <w:noProof/>
                    <w:webHidden/>
                  </w:rPr>
                  <w:instrText xml:space="preserve"> PAGEREF _Toc529522593 \h </w:instrText>
                </w:r>
              </w:ins>
              <w:r>
                <w:rPr>
                  <w:noProof/>
                  <w:webHidden/>
                </w:rPr>
              </w:r>
              <w:r>
                <w:rPr>
                  <w:noProof/>
                  <w:webHidden/>
                </w:rPr>
                <w:fldChar w:fldCharType="separate"/>
              </w:r>
              <w:ins w:id="93" w:author="Donovan Goode" w:date="2018-11-09T10:28:00Z">
                <w:r>
                  <w:rPr>
                    <w:noProof/>
                    <w:webHidden/>
                  </w:rPr>
                  <w:t>18</w:t>
                </w:r>
                <w:r>
                  <w:rPr>
                    <w:noProof/>
                    <w:webHidden/>
                  </w:rPr>
                  <w:fldChar w:fldCharType="end"/>
                </w:r>
                <w:r w:rsidRPr="0037158D">
                  <w:rPr>
                    <w:rStyle w:val="Hyperlink"/>
                    <w:noProof/>
                  </w:rPr>
                  <w:fldChar w:fldCharType="end"/>
                </w:r>
              </w:ins>
            </w:p>
            <w:p w14:paraId="65F2160D" w14:textId="6A596BD1" w:rsidR="00B922F5" w:rsidRDefault="00B922F5">
              <w:pPr>
                <w:pStyle w:val="TOC2"/>
                <w:rPr>
                  <w:ins w:id="94" w:author="Donovan Goode" w:date="2018-11-09T10:28:00Z"/>
                  <w:rFonts w:eastAsiaTheme="minorEastAsia"/>
                  <w:noProof/>
                </w:rPr>
              </w:pPr>
              <w:ins w:id="95"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"_Toc529522594"</w:instrText>
                </w:r>
                <w:r w:rsidRPr="0037158D">
                  <w:rPr>
                    <w:rStyle w:val="Hyperlink"/>
                    <w:noProof/>
                  </w:rPr>
                  <w:instrText xml:space="preserve"> </w:instrText>
                </w:r>
                <w:r w:rsidRPr="0037158D">
                  <w:rPr>
                    <w:rStyle w:val="Hyperlink"/>
                    <w:noProof/>
                  </w:rPr>
                  <w:fldChar w:fldCharType="separate"/>
                </w:r>
                <w:r w:rsidRPr="0037158D">
                  <w:rPr>
                    <w:rStyle w:val="Hyperlink"/>
                    <w:noProof/>
                  </w:rPr>
                  <w:t>3.7</w:t>
                </w:r>
                <w:r>
                  <w:rPr>
                    <w:rFonts w:eastAsiaTheme="minorEastAsia"/>
                    <w:noProof/>
                  </w:rPr>
                  <w:tab/>
                </w:r>
                <w:r w:rsidRPr="0037158D">
                  <w:rPr>
                    <w:rStyle w:val="Hyperlink"/>
                    <w:noProof/>
                  </w:rPr>
                  <w:t>Administration Settings</w:t>
                </w:r>
                <w:r>
                  <w:rPr>
                    <w:noProof/>
                    <w:webHidden/>
                  </w:rPr>
                  <w:tab/>
                </w:r>
                <w:r>
                  <w:rPr>
                    <w:noProof/>
                    <w:webHidden/>
                  </w:rPr>
                  <w:fldChar w:fldCharType="begin"/>
                </w:r>
                <w:r>
                  <w:rPr>
                    <w:noProof/>
                    <w:webHidden/>
                  </w:rPr>
                  <w:instrText xml:space="preserve"> PAGEREF _Toc529522594 \h </w:instrText>
                </w:r>
              </w:ins>
              <w:r>
                <w:rPr>
                  <w:noProof/>
                  <w:webHidden/>
                </w:rPr>
              </w:r>
              <w:r>
                <w:rPr>
                  <w:noProof/>
                  <w:webHidden/>
                </w:rPr>
                <w:fldChar w:fldCharType="separate"/>
              </w:r>
              <w:ins w:id="96" w:author="Donovan Goode" w:date="2018-11-09T10:28:00Z">
                <w:r>
                  <w:rPr>
                    <w:noProof/>
                    <w:webHidden/>
                  </w:rPr>
                  <w:t>18</w:t>
                </w:r>
                <w:r>
                  <w:rPr>
                    <w:noProof/>
                    <w:webHidden/>
                  </w:rPr>
                  <w:fldChar w:fldCharType="end"/>
                </w:r>
                <w:r w:rsidRPr="0037158D">
                  <w:rPr>
                    <w:rStyle w:val="Hyperlink"/>
                    <w:noProof/>
                  </w:rPr>
                  <w:fldChar w:fldCharType="end"/>
                </w:r>
              </w:ins>
            </w:p>
            <w:p w14:paraId="1344E8B0" w14:textId="3DC406A5" w:rsidR="00B922F5" w:rsidRDefault="00B922F5">
              <w:pPr>
                <w:pStyle w:val="TOC3"/>
                <w:rPr>
                  <w:ins w:id="97" w:author="Donovan Goode" w:date="2018-11-09T10:28:00Z"/>
                  <w:rFonts w:asciiTheme="minorHAnsi" w:eastAsiaTheme="minorEastAsia" w:hAnsiTheme="minorHAnsi"/>
                  <w:noProof/>
                  <w:spacing w:val="0"/>
                  <w:sz w:val="22"/>
                  <w:szCs w:val="22"/>
                </w:rPr>
              </w:pPr>
              <w:ins w:id="98"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"_Toc529522595"</w:instrText>
                </w:r>
                <w:r w:rsidRPr="0037158D">
                  <w:rPr>
                    <w:rStyle w:val="Hyperlink"/>
                    <w:noProof/>
                  </w:rPr>
                  <w:instrText xml:space="preserve"> </w:instrText>
                </w:r>
                <w:r w:rsidRPr="0037158D">
                  <w:rPr>
                    <w:rStyle w:val="Hyperlink"/>
                    <w:noProof/>
                  </w:rPr>
                  <w:fldChar w:fldCharType="separate"/>
                </w:r>
                <w:r w:rsidRPr="0037158D">
                  <w:rPr>
                    <w:rStyle w:val="Hyperlink"/>
                    <w:noProof/>
                  </w:rPr>
                  <w:t>3.7.1</w:t>
                </w:r>
                <w:r>
                  <w:rPr>
                    <w:rFonts w:asciiTheme="minorHAnsi" w:eastAsiaTheme="minorEastAsia" w:hAnsiTheme="minorHAnsi"/>
                    <w:noProof/>
                    <w:spacing w:val="0"/>
                    <w:sz w:val="22"/>
                    <w:szCs w:val="22"/>
                  </w:rPr>
                  <w:tab/>
                </w:r>
                <w:r w:rsidRPr="0037158D">
                  <w:rPr>
                    <w:rStyle w:val="Hyperlink"/>
                    <w:noProof/>
                  </w:rPr>
                  <w:t>System Settings</w:t>
                </w:r>
                <w:r>
                  <w:rPr>
                    <w:noProof/>
                    <w:webHidden/>
                  </w:rPr>
                  <w:tab/>
                </w:r>
                <w:r>
                  <w:rPr>
                    <w:noProof/>
                    <w:webHidden/>
                  </w:rPr>
                  <w:fldChar w:fldCharType="begin"/>
                </w:r>
                <w:r>
                  <w:rPr>
                    <w:noProof/>
                    <w:webHidden/>
                  </w:rPr>
                  <w:instrText xml:space="preserve"> PAGEREF _Toc529522595 \h </w:instrText>
                </w:r>
              </w:ins>
              <w:r>
                <w:rPr>
                  <w:noProof/>
                  <w:webHidden/>
                </w:rPr>
              </w:r>
              <w:r>
                <w:rPr>
                  <w:noProof/>
                  <w:webHidden/>
                </w:rPr>
                <w:fldChar w:fldCharType="separate"/>
              </w:r>
              <w:ins w:id="99" w:author="Donovan Goode" w:date="2018-11-09T10:28:00Z">
                <w:r>
                  <w:rPr>
                    <w:noProof/>
                    <w:webHidden/>
                  </w:rPr>
                  <w:t>18</w:t>
                </w:r>
                <w:r>
                  <w:rPr>
                    <w:noProof/>
                    <w:webHidden/>
                  </w:rPr>
                  <w:fldChar w:fldCharType="end"/>
                </w:r>
                <w:r w:rsidRPr="0037158D">
                  <w:rPr>
                    <w:rStyle w:val="Hyperlink"/>
                    <w:noProof/>
                  </w:rPr>
                  <w:fldChar w:fldCharType="end"/>
                </w:r>
              </w:ins>
            </w:p>
            <w:p w14:paraId="559F53FF" w14:textId="7FCFD1DA" w:rsidR="00B922F5" w:rsidRDefault="00B922F5">
              <w:pPr>
                <w:pStyle w:val="TOC3"/>
                <w:rPr>
                  <w:ins w:id="100" w:author="Donovan Goode" w:date="2018-11-09T10:28:00Z"/>
                  <w:rFonts w:asciiTheme="minorHAnsi" w:eastAsiaTheme="minorEastAsia" w:hAnsiTheme="minorHAnsi"/>
                  <w:noProof/>
                  <w:spacing w:val="0"/>
                  <w:sz w:val="22"/>
                  <w:szCs w:val="22"/>
                </w:rPr>
              </w:pPr>
              <w:ins w:id="101"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"_Toc529522596"</w:instrText>
                </w:r>
                <w:r w:rsidRPr="0037158D">
                  <w:rPr>
                    <w:rStyle w:val="Hyperlink"/>
                    <w:noProof/>
                  </w:rPr>
                  <w:instrText xml:space="preserve"> </w:instrText>
                </w:r>
                <w:r w:rsidRPr="0037158D">
                  <w:rPr>
                    <w:rStyle w:val="Hyperlink"/>
                    <w:noProof/>
                  </w:rPr>
                  <w:fldChar w:fldCharType="separate"/>
                </w:r>
                <w:r w:rsidRPr="0037158D">
                  <w:rPr>
                    <w:rStyle w:val="Hyperlink"/>
                    <w:noProof/>
                  </w:rPr>
                  <w:t>3.7.2</w:t>
                </w:r>
                <w:r>
                  <w:rPr>
                    <w:rFonts w:asciiTheme="minorHAnsi" w:eastAsiaTheme="minorEastAsia" w:hAnsiTheme="minorHAnsi"/>
                    <w:noProof/>
                    <w:spacing w:val="0"/>
                    <w:sz w:val="22"/>
                    <w:szCs w:val="22"/>
                  </w:rPr>
                  <w:tab/>
                </w:r>
                <w:r w:rsidRPr="0037158D">
                  <w:rPr>
                    <w:rStyle w:val="Hyperlink"/>
                    <w:noProof/>
                  </w:rPr>
                  <w:t>Privacy Preferences</w:t>
                </w:r>
                <w:r>
                  <w:rPr>
                    <w:noProof/>
                    <w:webHidden/>
                  </w:rPr>
                  <w:tab/>
                </w:r>
                <w:r>
                  <w:rPr>
                    <w:noProof/>
                    <w:webHidden/>
                  </w:rPr>
                  <w:fldChar w:fldCharType="begin"/>
                </w:r>
                <w:r>
                  <w:rPr>
                    <w:noProof/>
                    <w:webHidden/>
                  </w:rPr>
                  <w:instrText xml:space="preserve"> PAGEREF _Toc529522596 \h </w:instrText>
                </w:r>
              </w:ins>
              <w:r>
                <w:rPr>
                  <w:noProof/>
                  <w:webHidden/>
                </w:rPr>
              </w:r>
              <w:r>
                <w:rPr>
                  <w:noProof/>
                  <w:webHidden/>
                </w:rPr>
                <w:fldChar w:fldCharType="separate"/>
              </w:r>
              <w:ins w:id="102" w:author="Donovan Goode" w:date="2018-11-09T10:28:00Z">
                <w:r>
                  <w:rPr>
                    <w:noProof/>
                    <w:webHidden/>
                  </w:rPr>
                  <w:t>19</w:t>
                </w:r>
                <w:r>
                  <w:rPr>
                    <w:noProof/>
                    <w:webHidden/>
                  </w:rPr>
                  <w:fldChar w:fldCharType="end"/>
                </w:r>
                <w:r w:rsidRPr="0037158D">
                  <w:rPr>
                    <w:rStyle w:val="Hyperlink"/>
                    <w:noProof/>
                  </w:rPr>
                  <w:fldChar w:fldCharType="end"/>
                </w:r>
              </w:ins>
            </w:p>
            <w:p w14:paraId="5C662FFB" w14:textId="5E7BE1ED" w:rsidR="00B922F5" w:rsidRDefault="00B922F5">
              <w:pPr>
                <w:pStyle w:val="TOC3"/>
                <w:rPr>
                  <w:ins w:id="103" w:author="Donovan Goode" w:date="2018-11-09T10:28:00Z"/>
                  <w:rFonts w:asciiTheme="minorHAnsi" w:eastAsiaTheme="minorEastAsia" w:hAnsiTheme="minorHAnsi"/>
                  <w:noProof/>
                  <w:spacing w:val="0"/>
                  <w:sz w:val="22"/>
                  <w:szCs w:val="22"/>
                </w:rPr>
              </w:pPr>
              <w:ins w:id="104"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"_Toc529522597"</w:instrText>
                </w:r>
                <w:r w:rsidRPr="0037158D">
                  <w:rPr>
                    <w:rStyle w:val="Hyperlink"/>
                    <w:noProof/>
                  </w:rPr>
                  <w:instrText xml:space="preserve"> </w:instrText>
                </w:r>
                <w:r w:rsidRPr="0037158D">
                  <w:rPr>
                    <w:rStyle w:val="Hyperlink"/>
                    <w:noProof/>
                  </w:rPr>
                  <w:fldChar w:fldCharType="separate"/>
                </w:r>
                <w:r w:rsidRPr="0037158D">
                  <w:rPr>
                    <w:rStyle w:val="Hyperlink"/>
                    <w:noProof/>
                  </w:rPr>
                  <w:t>3.7.3</w:t>
                </w:r>
                <w:r>
                  <w:rPr>
                    <w:rFonts w:asciiTheme="minorHAnsi" w:eastAsiaTheme="minorEastAsia" w:hAnsiTheme="minorHAnsi"/>
                    <w:noProof/>
                    <w:spacing w:val="0"/>
                    <w:sz w:val="22"/>
                    <w:szCs w:val="22"/>
                  </w:rPr>
                  <w:tab/>
                </w:r>
                <w:r w:rsidRPr="0037158D">
                  <w:rPr>
                    <w:rStyle w:val="Hyperlink"/>
                    <w:noProof/>
                  </w:rPr>
                  <w:t>System Notifications</w:t>
                </w:r>
                <w:r>
                  <w:rPr>
                    <w:noProof/>
                    <w:webHidden/>
                  </w:rPr>
                  <w:tab/>
                </w:r>
                <w:r>
                  <w:rPr>
                    <w:noProof/>
                    <w:webHidden/>
                  </w:rPr>
                  <w:fldChar w:fldCharType="begin"/>
                </w:r>
                <w:r>
                  <w:rPr>
                    <w:noProof/>
                    <w:webHidden/>
                  </w:rPr>
                  <w:instrText xml:space="preserve"> PAGEREF _Toc529522597 \h </w:instrText>
                </w:r>
              </w:ins>
              <w:r>
                <w:rPr>
                  <w:noProof/>
                  <w:webHidden/>
                </w:rPr>
              </w:r>
              <w:r>
                <w:rPr>
                  <w:noProof/>
                  <w:webHidden/>
                </w:rPr>
                <w:fldChar w:fldCharType="separate"/>
              </w:r>
              <w:ins w:id="105" w:author="Donovan Goode" w:date="2018-11-09T10:28:00Z">
                <w:r>
                  <w:rPr>
                    <w:noProof/>
                    <w:webHidden/>
                  </w:rPr>
                  <w:t>19</w:t>
                </w:r>
                <w:r>
                  <w:rPr>
                    <w:noProof/>
                    <w:webHidden/>
                  </w:rPr>
                  <w:fldChar w:fldCharType="end"/>
                </w:r>
                <w:r w:rsidRPr="0037158D">
                  <w:rPr>
                    <w:rStyle w:val="Hyperlink"/>
                    <w:noProof/>
                  </w:rPr>
                  <w:fldChar w:fldCharType="end"/>
                </w:r>
              </w:ins>
            </w:p>
            <w:p w14:paraId="574BA1EC" w14:textId="778FF68A" w:rsidR="00B922F5" w:rsidRDefault="00B922F5">
              <w:pPr>
                <w:pStyle w:val="TOC3"/>
                <w:rPr>
                  <w:ins w:id="106" w:author="Donovan Goode" w:date="2018-11-09T10:28:00Z"/>
                  <w:rFonts w:asciiTheme="minorHAnsi" w:eastAsiaTheme="minorEastAsia" w:hAnsiTheme="minorHAnsi"/>
                  <w:noProof/>
                  <w:spacing w:val="0"/>
                  <w:sz w:val="22"/>
                  <w:szCs w:val="22"/>
                </w:rPr>
              </w:pPr>
              <w:ins w:id="107"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"_Toc529522598"</w:instrText>
                </w:r>
                <w:r w:rsidRPr="0037158D">
                  <w:rPr>
                    <w:rStyle w:val="Hyperlink"/>
                    <w:noProof/>
                  </w:rPr>
                  <w:instrText xml:space="preserve"> </w:instrText>
                </w:r>
                <w:r w:rsidRPr="0037158D">
                  <w:rPr>
                    <w:rStyle w:val="Hyperlink"/>
                    <w:noProof/>
                  </w:rPr>
                  <w:fldChar w:fldCharType="separate"/>
                </w:r>
                <w:r w:rsidRPr="0037158D">
                  <w:rPr>
                    <w:rStyle w:val="Hyperlink"/>
                    <w:noProof/>
                  </w:rPr>
                  <w:t>3.7.4</w:t>
                </w:r>
                <w:r>
                  <w:rPr>
                    <w:rFonts w:asciiTheme="minorHAnsi" w:eastAsiaTheme="minorEastAsia" w:hAnsiTheme="minorHAnsi"/>
                    <w:noProof/>
                    <w:spacing w:val="0"/>
                    <w:sz w:val="22"/>
                    <w:szCs w:val="22"/>
                  </w:rPr>
                  <w:tab/>
                </w:r>
                <w:r w:rsidRPr="0037158D">
                  <w:rPr>
                    <w:rStyle w:val="Hyperlink"/>
                    <w:noProof/>
                  </w:rPr>
                  <w:t>Azure Machine Learning</w:t>
                </w:r>
                <w:r>
                  <w:rPr>
                    <w:noProof/>
                    <w:webHidden/>
                  </w:rPr>
                  <w:tab/>
                </w:r>
                <w:r>
                  <w:rPr>
                    <w:noProof/>
                    <w:webHidden/>
                  </w:rPr>
                  <w:fldChar w:fldCharType="begin"/>
                </w:r>
                <w:r>
                  <w:rPr>
                    <w:noProof/>
                    <w:webHidden/>
                  </w:rPr>
                  <w:instrText xml:space="preserve"> PAGEREF _Toc529522598 \h </w:instrText>
                </w:r>
              </w:ins>
              <w:r>
                <w:rPr>
                  <w:noProof/>
                  <w:webHidden/>
                </w:rPr>
              </w:r>
              <w:r>
                <w:rPr>
                  <w:noProof/>
                  <w:webHidden/>
                </w:rPr>
                <w:fldChar w:fldCharType="separate"/>
              </w:r>
              <w:ins w:id="108" w:author="Donovan Goode" w:date="2018-11-09T10:28:00Z">
                <w:r>
                  <w:rPr>
                    <w:noProof/>
                    <w:webHidden/>
                  </w:rPr>
                  <w:t>19</w:t>
                </w:r>
                <w:r>
                  <w:rPr>
                    <w:noProof/>
                    <w:webHidden/>
                  </w:rPr>
                  <w:fldChar w:fldCharType="end"/>
                </w:r>
                <w:r w:rsidRPr="0037158D">
                  <w:rPr>
                    <w:rStyle w:val="Hyperlink"/>
                    <w:noProof/>
                  </w:rPr>
                  <w:fldChar w:fldCharType="end"/>
                </w:r>
              </w:ins>
            </w:p>
            <w:p w14:paraId="0B8FD09A" w14:textId="33FBA4D9" w:rsidR="00B922F5" w:rsidRDefault="00B922F5">
              <w:pPr>
                <w:pStyle w:val="TOC3"/>
                <w:rPr>
                  <w:ins w:id="109" w:author="Donovan Goode" w:date="2018-11-09T10:28:00Z"/>
                  <w:rFonts w:asciiTheme="minorHAnsi" w:eastAsiaTheme="minorEastAsia" w:hAnsiTheme="minorHAnsi"/>
                  <w:noProof/>
                  <w:spacing w:val="0"/>
                  <w:sz w:val="22"/>
                  <w:szCs w:val="22"/>
                </w:rPr>
              </w:pPr>
              <w:ins w:id="110"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"_Toc529522599"</w:instrText>
                </w:r>
                <w:r w:rsidRPr="0037158D">
                  <w:rPr>
                    <w:rStyle w:val="Hyperlink"/>
                    <w:noProof/>
                  </w:rPr>
                  <w:instrText xml:space="preserve"> </w:instrText>
                </w:r>
                <w:r w:rsidRPr="0037158D">
                  <w:rPr>
                    <w:rStyle w:val="Hyperlink"/>
                    <w:noProof/>
                  </w:rPr>
                  <w:fldChar w:fldCharType="separate"/>
                </w:r>
                <w:r w:rsidRPr="0037158D">
                  <w:rPr>
                    <w:rStyle w:val="Hyperlink"/>
                    <w:noProof/>
                  </w:rPr>
                  <w:t>3.7.5</w:t>
                </w:r>
                <w:r>
                  <w:rPr>
                    <w:rFonts w:asciiTheme="minorHAnsi" w:eastAsiaTheme="minorEastAsia" w:hAnsiTheme="minorHAnsi"/>
                    <w:noProof/>
                    <w:spacing w:val="0"/>
                    <w:sz w:val="22"/>
                    <w:szCs w:val="22"/>
                  </w:rPr>
                  <w:tab/>
                </w:r>
                <w:r w:rsidRPr="0037158D">
                  <w:rPr>
                    <w:rStyle w:val="Hyperlink"/>
                    <w:noProof/>
                  </w:rPr>
                  <w:t>Auto-Numbering</w:t>
                </w:r>
                <w:r>
                  <w:rPr>
                    <w:noProof/>
                    <w:webHidden/>
                  </w:rPr>
                  <w:tab/>
                </w:r>
                <w:r>
                  <w:rPr>
                    <w:noProof/>
                    <w:webHidden/>
                  </w:rPr>
                  <w:fldChar w:fldCharType="begin"/>
                </w:r>
                <w:r>
                  <w:rPr>
                    <w:noProof/>
                    <w:webHidden/>
                  </w:rPr>
                  <w:instrText xml:space="preserve"> PAGEREF _Toc529522599 \h </w:instrText>
                </w:r>
              </w:ins>
              <w:r>
                <w:rPr>
                  <w:noProof/>
                  <w:webHidden/>
                </w:rPr>
              </w:r>
              <w:r>
                <w:rPr>
                  <w:noProof/>
                  <w:webHidden/>
                </w:rPr>
                <w:fldChar w:fldCharType="separate"/>
              </w:r>
              <w:ins w:id="111" w:author="Donovan Goode" w:date="2018-11-09T10:28:00Z">
                <w:r>
                  <w:rPr>
                    <w:noProof/>
                    <w:webHidden/>
                  </w:rPr>
                  <w:t>19</w:t>
                </w:r>
                <w:r>
                  <w:rPr>
                    <w:noProof/>
                    <w:webHidden/>
                  </w:rPr>
                  <w:fldChar w:fldCharType="end"/>
                </w:r>
                <w:r w:rsidRPr="0037158D">
                  <w:rPr>
                    <w:rStyle w:val="Hyperlink"/>
                    <w:noProof/>
                  </w:rPr>
                  <w:fldChar w:fldCharType="end"/>
                </w:r>
              </w:ins>
            </w:p>
            <w:p w14:paraId="27424CB5" w14:textId="3607015A" w:rsidR="00B922F5" w:rsidRDefault="00B922F5">
              <w:pPr>
                <w:pStyle w:val="TOC3"/>
                <w:rPr>
                  <w:ins w:id="112" w:author="Donovan Goode" w:date="2018-11-09T10:28:00Z"/>
                  <w:rFonts w:asciiTheme="minorHAnsi" w:eastAsiaTheme="minorEastAsia" w:hAnsiTheme="minorHAnsi"/>
                  <w:noProof/>
                  <w:spacing w:val="0"/>
                  <w:sz w:val="22"/>
                  <w:szCs w:val="22"/>
                </w:rPr>
              </w:pPr>
              <w:ins w:id="113"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"_Toc529522600"</w:instrText>
                </w:r>
                <w:r w:rsidRPr="0037158D">
                  <w:rPr>
                    <w:rStyle w:val="Hyperlink"/>
                    <w:noProof/>
                  </w:rPr>
                  <w:instrText xml:space="preserve"> </w:instrText>
                </w:r>
                <w:r w:rsidRPr="0037158D">
                  <w:rPr>
                    <w:rStyle w:val="Hyperlink"/>
                    <w:noProof/>
                  </w:rPr>
                  <w:fldChar w:fldCharType="separate"/>
                </w:r>
                <w:r w:rsidRPr="0037158D">
                  <w:rPr>
                    <w:rStyle w:val="Hyperlink"/>
                    <w:noProof/>
                  </w:rPr>
                  <w:t>3.7.6</w:t>
                </w:r>
                <w:r>
                  <w:rPr>
                    <w:rFonts w:asciiTheme="minorHAnsi" w:eastAsiaTheme="minorEastAsia" w:hAnsiTheme="minorHAnsi"/>
                    <w:noProof/>
                    <w:spacing w:val="0"/>
                    <w:sz w:val="22"/>
                    <w:szCs w:val="22"/>
                  </w:rPr>
                  <w:tab/>
                </w:r>
                <w:r w:rsidRPr="0037158D">
                  <w:rPr>
                    <w:rStyle w:val="Hyperlink"/>
                    <w:noProof/>
                  </w:rPr>
                  <w:t>Languages</w:t>
                </w:r>
                <w:r>
                  <w:rPr>
                    <w:noProof/>
                    <w:webHidden/>
                  </w:rPr>
                  <w:tab/>
                </w:r>
                <w:r>
                  <w:rPr>
                    <w:noProof/>
                    <w:webHidden/>
                  </w:rPr>
                  <w:fldChar w:fldCharType="begin"/>
                </w:r>
                <w:r>
                  <w:rPr>
                    <w:noProof/>
                    <w:webHidden/>
                  </w:rPr>
                  <w:instrText xml:space="preserve"> PAGEREF _Toc529522600 \h </w:instrText>
                </w:r>
              </w:ins>
              <w:r>
                <w:rPr>
                  <w:noProof/>
                  <w:webHidden/>
                </w:rPr>
              </w:r>
              <w:r>
                <w:rPr>
                  <w:noProof/>
                  <w:webHidden/>
                </w:rPr>
                <w:fldChar w:fldCharType="separate"/>
              </w:r>
              <w:ins w:id="114" w:author="Donovan Goode" w:date="2018-11-09T10:28:00Z">
                <w:r>
                  <w:rPr>
                    <w:noProof/>
                    <w:webHidden/>
                  </w:rPr>
                  <w:t>19</w:t>
                </w:r>
                <w:r>
                  <w:rPr>
                    <w:noProof/>
                    <w:webHidden/>
                  </w:rPr>
                  <w:fldChar w:fldCharType="end"/>
                </w:r>
                <w:r w:rsidRPr="0037158D">
                  <w:rPr>
                    <w:rStyle w:val="Hyperlink"/>
                    <w:noProof/>
                  </w:rPr>
                  <w:fldChar w:fldCharType="end"/>
                </w:r>
              </w:ins>
            </w:p>
            <w:p w14:paraId="35858E67" w14:textId="176C5DC7" w:rsidR="00B922F5" w:rsidRDefault="00B922F5">
              <w:pPr>
                <w:pStyle w:val="TOC3"/>
                <w:rPr>
                  <w:ins w:id="115" w:author="Donovan Goode" w:date="2018-11-09T10:28:00Z"/>
                  <w:rFonts w:asciiTheme="minorHAnsi" w:eastAsiaTheme="minorEastAsia" w:hAnsiTheme="minorHAnsi"/>
                  <w:noProof/>
                  <w:spacing w:val="0"/>
                  <w:sz w:val="22"/>
                  <w:szCs w:val="22"/>
                </w:rPr>
              </w:pPr>
              <w:ins w:id="116"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"_Toc529522601"</w:instrText>
                </w:r>
                <w:r w:rsidRPr="0037158D">
                  <w:rPr>
                    <w:rStyle w:val="Hyperlink"/>
                    <w:noProof/>
                  </w:rPr>
                  <w:instrText xml:space="preserve"> </w:instrText>
                </w:r>
                <w:r w:rsidRPr="0037158D">
                  <w:rPr>
                    <w:rStyle w:val="Hyperlink"/>
                    <w:noProof/>
                  </w:rPr>
                  <w:fldChar w:fldCharType="separate"/>
                </w:r>
                <w:r w:rsidRPr="0037158D">
                  <w:rPr>
                    <w:rStyle w:val="Hyperlink"/>
                    <w:noProof/>
                  </w:rPr>
                  <w:t>3.7.7</w:t>
                </w:r>
                <w:r>
                  <w:rPr>
                    <w:rFonts w:asciiTheme="minorHAnsi" w:eastAsiaTheme="minorEastAsia" w:hAnsiTheme="minorHAnsi"/>
                    <w:noProof/>
                    <w:spacing w:val="0"/>
                    <w:sz w:val="22"/>
                    <w:szCs w:val="22"/>
                  </w:rPr>
                  <w:tab/>
                </w:r>
                <w:r w:rsidRPr="0037158D">
                  <w:rPr>
                    <w:rStyle w:val="Hyperlink"/>
                    <w:noProof/>
                  </w:rPr>
                  <w:t>Resources in Use</w:t>
                </w:r>
                <w:r>
                  <w:rPr>
                    <w:noProof/>
                    <w:webHidden/>
                  </w:rPr>
                  <w:tab/>
                </w:r>
                <w:r>
                  <w:rPr>
                    <w:noProof/>
                    <w:webHidden/>
                  </w:rPr>
                  <w:fldChar w:fldCharType="begin"/>
                </w:r>
                <w:r>
                  <w:rPr>
                    <w:noProof/>
                    <w:webHidden/>
                  </w:rPr>
                  <w:instrText xml:space="preserve"> PAGEREF _Toc529522601 \h </w:instrText>
                </w:r>
              </w:ins>
              <w:r>
                <w:rPr>
                  <w:noProof/>
                  <w:webHidden/>
                </w:rPr>
              </w:r>
              <w:r>
                <w:rPr>
                  <w:noProof/>
                  <w:webHidden/>
                </w:rPr>
                <w:fldChar w:fldCharType="separate"/>
              </w:r>
              <w:ins w:id="117" w:author="Donovan Goode" w:date="2018-11-09T10:28:00Z">
                <w:r>
                  <w:rPr>
                    <w:noProof/>
                    <w:webHidden/>
                  </w:rPr>
                  <w:t>19</w:t>
                </w:r>
                <w:r>
                  <w:rPr>
                    <w:noProof/>
                    <w:webHidden/>
                  </w:rPr>
                  <w:fldChar w:fldCharType="end"/>
                </w:r>
                <w:r w:rsidRPr="0037158D">
                  <w:rPr>
                    <w:rStyle w:val="Hyperlink"/>
                    <w:noProof/>
                  </w:rPr>
                  <w:fldChar w:fldCharType="end"/>
                </w:r>
              </w:ins>
            </w:p>
            <w:p w14:paraId="5FB4C64E" w14:textId="50293685" w:rsidR="00B922F5" w:rsidRDefault="00B922F5">
              <w:pPr>
                <w:pStyle w:val="TOC2"/>
                <w:rPr>
                  <w:ins w:id="118" w:author="Donovan Goode" w:date="2018-11-09T10:28:00Z"/>
                  <w:rFonts w:eastAsiaTheme="minorEastAsia"/>
                  <w:noProof/>
                </w:rPr>
              </w:pPr>
              <w:ins w:id="119"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"_Toc529522602"</w:instrText>
                </w:r>
                <w:r w:rsidRPr="0037158D">
                  <w:rPr>
                    <w:rStyle w:val="Hyperlink"/>
                    <w:noProof/>
                  </w:rPr>
                  <w:instrText xml:space="preserve"> </w:instrText>
                </w:r>
                <w:r w:rsidRPr="0037158D">
                  <w:rPr>
                    <w:rStyle w:val="Hyperlink"/>
                    <w:noProof/>
                  </w:rPr>
                  <w:fldChar w:fldCharType="separate"/>
                </w:r>
                <w:r w:rsidRPr="0037158D">
                  <w:rPr>
                    <w:rStyle w:val="Hyperlink"/>
                    <w:noProof/>
                  </w:rPr>
                  <w:t>3.8</w:t>
                </w:r>
                <w:r>
                  <w:rPr>
                    <w:rFonts w:eastAsiaTheme="minorEastAsia"/>
                    <w:noProof/>
                  </w:rPr>
                  <w:tab/>
                </w:r>
                <w:r w:rsidRPr="0037158D">
                  <w:rPr>
                    <w:rStyle w:val="Hyperlink"/>
                    <w:noProof/>
                  </w:rPr>
                  <w:t>Data</w:t>
                </w:r>
                <w:r>
                  <w:rPr>
                    <w:noProof/>
                    <w:webHidden/>
                  </w:rPr>
                  <w:tab/>
                </w:r>
                <w:r>
                  <w:rPr>
                    <w:noProof/>
                    <w:webHidden/>
                  </w:rPr>
                  <w:fldChar w:fldCharType="begin"/>
                </w:r>
                <w:r>
                  <w:rPr>
                    <w:noProof/>
                    <w:webHidden/>
                  </w:rPr>
                  <w:instrText xml:space="preserve"> PAGEREF _Toc529522602 \h </w:instrText>
                </w:r>
              </w:ins>
              <w:r>
                <w:rPr>
                  <w:noProof/>
                  <w:webHidden/>
                </w:rPr>
              </w:r>
              <w:r>
                <w:rPr>
                  <w:noProof/>
                  <w:webHidden/>
                </w:rPr>
                <w:fldChar w:fldCharType="separate"/>
              </w:r>
              <w:ins w:id="120" w:author="Donovan Goode" w:date="2018-11-09T10:28:00Z">
                <w:r>
                  <w:rPr>
                    <w:noProof/>
                    <w:webHidden/>
                  </w:rPr>
                  <w:t>19</w:t>
                </w:r>
                <w:r>
                  <w:rPr>
                    <w:noProof/>
                    <w:webHidden/>
                  </w:rPr>
                  <w:fldChar w:fldCharType="end"/>
                </w:r>
                <w:r w:rsidRPr="0037158D">
                  <w:rPr>
                    <w:rStyle w:val="Hyperlink"/>
                    <w:noProof/>
                  </w:rPr>
                  <w:fldChar w:fldCharType="end"/>
                </w:r>
              </w:ins>
            </w:p>
            <w:p w14:paraId="352883B7" w14:textId="597CF2BC" w:rsidR="00B922F5" w:rsidRDefault="00B922F5">
              <w:pPr>
                <w:pStyle w:val="TOC3"/>
                <w:rPr>
                  <w:ins w:id="121" w:author="Donovan Goode" w:date="2018-11-09T10:28:00Z"/>
                  <w:rFonts w:asciiTheme="minorHAnsi" w:eastAsiaTheme="minorEastAsia" w:hAnsiTheme="minorHAnsi"/>
                  <w:noProof/>
                  <w:spacing w:val="0"/>
                  <w:sz w:val="22"/>
                  <w:szCs w:val="22"/>
                </w:rPr>
              </w:pPr>
              <w:ins w:id="122"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"_Toc529522603"</w:instrText>
                </w:r>
                <w:r w:rsidRPr="0037158D">
                  <w:rPr>
                    <w:rStyle w:val="Hyperlink"/>
                    <w:noProof/>
                  </w:rPr>
                  <w:instrText xml:space="preserve"> </w:instrText>
                </w:r>
                <w:r w:rsidRPr="0037158D">
                  <w:rPr>
                    <w:rStyle w:val="Hyperlink"/>
                    <w:noProof/>
                  </w:rPr>
                  <w:fldChar w:fldCharType="separate"/>
                </w:r>
                <w:r w:rsidRPr="0037158D">
                  <w:rPr>
                    <w:rStyle w:val="Hyperlink"/>
                    <w:noProof/>
                  </w:rPr>
                  <w:t>3.8.1</w:t>
                </w:r>
                <w:r>
                  <w:rPr>
                    <w:rFonts w:asciiTheme="minorHAnsi" w:eastAsiaTheme="minorEastAsia" w:hAnsiTheme="minorHAnsi"/>
                    <w:noProof/>
                    <w:spacing w:val="0"/>
                    <w:sz w:val="22"/>
                    <w:szCs w:val="22"/>
                  </w:rPr>
                  <w:tab/>
                </w:r>
                <w:r w:rsidRPr="0037158D">
                  <w:rPr>
                    <w:rStyle w:val="Hyperlink"/>
                    <w:noProof/>
                  </w:rPr>
                  <w:t>Document Migration</w:t>
                </w:r>
                <w:r>
                  <w:rPr>
                    <w:noProof/>
                    <w:webHidden/>
                  </w:rPr>
                  <w:tab/>
                </w:r>
                <w:r>
                  <w:rPr>
                    <w:noProof/>
                    <w:webHidden/>
                  </w:rPr>
                  <w:fldChar w:fldCharType="begin"/>
                </w:r>
                <w:r>
                  <w:rPr>
                    <w:noProof/>
                    <w:webHidden/>
                  </w:rPr>
                  <w:instrText xml:space="preserve"> PAGEREF _Toc529522603 \h </w:instrText>
                </w:r>
              </w:ins>
              <w:r>
                <w:rPr>
                  <w:noProof/>
                  <w:webHidden/>
                </w:rPr>
              </w:r>
              <w:r>
                <w:rPr>
                  <w:noProof/>
                  <w:webHidden/>
                </w:rPr>
                <w:fldChar w:fldCharType="separate"/>
              </w:r>
              <w:ins w:id="123" w:author="Donovan Goode" w:date="2018-11-09T10:28:00Z">
                <w:r>
                  <w:rPr>
                    <w:noProof/>
                    <w:webHidden/>
                  </w:rPr>
                  <w:t>19</w:t>
                </w:r>
                <w:r>
                  <w:rPr>
                    <w:noProof/>
                    <w:webHidden/>
                  </w:rPr>
                  <w:fldChar w:fldCharType="end"/>
                </w:r>
                <w:r w:rsidRPr="0037158D">
                  <w:rPr>
                    <w:rStyle w:val="Hyperlink"/>
                    <w:noProof/>
                  </w:rPr>
                  <w:fldChar w:fldCharType="end"/>
                </w:r>
              </w:ins>
            </w:p>
            <w:p w14:paraId="6E51D41A" w14:textId="11934C9F" w:rsidR="00B922F5" w:rsidRDefault="00B922F5">
              <w:pPr>
                <w:pStyle w:val="TOC3"/>
                <w:rPr>
                  <w:ins w:id="124" w:author="Donovan Goode" w:date="2018-11-09T10:28:00Z"/>
                  <w:rFonts w:asciiTheme="minorHAnsi" w:eastAsiaTheme="minorEastAsia" w:hAnsiTheme="minorHAnsi"/>
                  <w:noProof/>
                  <w:spacing w:val="0"/>
                  <w:sz w:val="22"/>
                  <w:szCs w:val="22"/>
                </w:rPr>
              </w:pPr>
              <w:ins w:id="125"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"_Toc529522604"</w:instrText>
                </w:r>
                <w:r w:rsidRPr="0037158D">
                  <w:rPr>
                    <w:rStyle w:val="Hyperlink"/>
                    <w:noProof/>
                  </w:rPr>
                  <w:instrText xml:space="preserve"> </w:instrText>
                </w:r>
                <w:r w:rsidRPr="0037158D">
                  <w:rPr>
                    <w:rStyle w:val="Hyperlink"/>
                    <w:noProof/>
                  </w:rPr>
                  <w:fldChar w:fldCharType="separate"/>
                </w:r>
                <w:r w:rsidRPr="0037158D">
                  <w:rPr>
                    <w:rStyle w:val="Hyperlink"/>
                    <w:noProof/>
                  </w:rPr>
                  <w:t>3.8.2</w:t>
                </w:r>
                <w:r>
                  <w:rPr>
                    <w:rFonts w:asciiTheme="minorHAnsi" w:eastAsiaTheme="minorEastAsia" w:hAnsiTheme="minorHAnsi"/>
                    <w:noProof/>
                    <w:spacing w:val="0"/>
                    <w:sz w:val="22"/>
                    <w:szCs w:val="22"/>
                  </w:rPr>
                  <w:tab/>
                </w:r>
                <w:r w:rsidRPr="0037158D">
                  <w:rPr>
                    <w:rStyle w:val="Hyperlink"/>
                    <w:noProof/>
                  </w:rPr>
                  <w:t>Structured Data Migration or reference to data mapping spreadsheet(s)</w:t>
                </w:r>
                <w:r>
                  <w:rPr>
                    <w:noProof/>
                    <w:webHidden/>
                  </w:rPr>
                  <w:tab/>
                </w:r>
                <w:r>
                  <w:rPr>
                    <w:noProof/>
                    <w:webHidden/>
                  </w:rPr>
                  <w:fldChar w:fldCharType="begin"/>
                </w:r>
                <w:r>
                  <w:rPr>
                    <w:noProof/>
                    <w:webHidden/>
                  </w:rPr>
                  <w:instrText xml:space="preserve"> PAGEREF _Toc529522604 \h </w:instrText>
                </w:r>
              </w:ins>
              <w:r>
                <w:rPr>
                  <w:noProof/>
                  <w:webHidden/>
                </w:rPr>
              </w:r>
              <w:r>
                <w:rPr>
                  <w:noProof/>
                  <w:webHidden/>
                </w:rPr>
                <w:fldChar w:fldCharType="separate"/>
              </w:r>
              <w:ins w:id="126" w:author="Donovan Goode" w:date="2018-11-09T10:28:00Z">
                <w:r>
                  <w:rPr>
                    <w:noProof/>
                    <w:webHidden/>
                  </w:rPr>
                  <w:t>19</w:t>
                </w:r>
                <w:r>
                  <w:rPr>
                    <w:noProof/>
                    <w:webHidden/>
                  </w:rPr>
                  <w:fldChar w:fldCharType="end"/>
                </w:r>
                <w:r w:rsidRPr="0037158D">
                  <w:rPr>
                    <w:rStyle w:val="Hyperlink"/>
                    <w:noProof/>
                  </w:rPr>
                  <w:fldChar w:fldCharType="end"/>
                </w:r>
              </w:ins>
            </w:p>
            <w:p w14:paraId="5442D45E" w14:textId="3A6A4503" w:rsidR="00B922F5" w:rsidRDefault="00B922F5">
              <w:pPr>
                <w:pStyle w:val="TOC3"/>
                <w:rPr>
                  <w:ins w:id="127" w:author="Donovan Goode" w:date="2018-11-09T10:28:00Z"/>
                  <w:rFonts w:asciiTheme="minorHAnsi" w:eastAsiaTheme="minorEastAsia" w:hAnsiTheme="minorHAnsi"/>
                  <w:noProof/>
                  <w:spacing w:val="0"/>
                  <w:sz w:val="22"/>
                  <w:szCs w:val="22"/>
                </w:rPr>
              </w:pPr>
              <w:ins w:id="128"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"_Toc529522605"</w:instrText>
                </w:r>
                <w:r w:rsidRPr="0037158D">
                  <w:rPr>
                    <w:rStyle w:val="Hyperlink"/>
                    <w:noProof/>
                  </w:rPr>
                  <w:instrText xml:space="preserve"> </w:instrText>
                </w:r>
                <w:r w:rsidRPr="0037158D">
                  <w:rPr>
                    <w:rStyle w:val="Hyperlink"/>
                    <w:noProof/>
                  </w:rPr>
                  <w:fldChar w:fldCharType="separate"/>
                </w:r>
                <w:r w:rsidRPr="0037158D">
                  <w:rPr>
                    <w:rStyle w:val="Hyperlink"/>
                    <w:noProof/>
                  </w:rPr>
                  <w:t>3.8.3</w:t>
                </w:r>
                <w:r>
                  <w:rPr>
                    <w:rFonts w:asciiTheme="minorHAnsi" w:eastAsiaTheme="minorEastAsia" w:hAnsiTheme="minorHAnsi"/>
                    <w:noProof/>
                    <w:spacing w:val="0"/>
                    <w:sz w:val="22"/>
                    <w:szCs w:val="22"/>
                  </w:rPr>
                  <w:tab/>
                </w:r>
                <w:r w:rsidRPr="0037158D">
                  <w:rPr>
                    <w:rStyle w:val="Hyperlink"/>
                    <w:noProof/>
                  </w:rPr>
                  <w:t>Reporting</w:t>
                </w:r>
                <w:r>
                  <w:rPr>
                    <w:noProof/>
                    <w:webHidden/>
                  </w:rPr>
                  <w:tab/>
                </w:r>
                <w:r>
                  <w:rPr>
                    <w:noProof/>
                    <w:webHidden/>
                  </w:rPr>
                  <w:fldChar w:fldCharType="begin"/>
                </w:r>
                <w:r>
                  <w:rPr>
                    <w:noProof/>
                    <w:webHidden/>
                  </w:rPr>
                  <w:instrText xml:space="preserve"> PAGEREF _Toc529522605 \h </w:instrText>
                </w:r>
              </w:ins>
              <w:r>
                <w:rPr>
                  <w:noProof/>
                  <w:webHidden/>
                </w:rPr>
              </w:r>
              <w:r>
                <w:rPr>
                  <w:noProof/>
                  <w:webHidden/>
                </w:rPr>
                <w:fldChar w:fldCharType="separate"/>
              </w:r>
              <w:ins w:id="129" w:author="Donovan Goode" w:date="2018-11-09T10:28:00Z">
                <w:r>
                  <w:rPr>
                    <w:noProof/>
                    <w:webHidden/>
                  </w:rPr>
                  <w:t>19</w:t>
                </w:r>
                <w:r>
                  <w:rPr>
                    <w:noProof/>
                    <w:webHidden/>
                  </w:rPr>
                  <w:fldChar w:fldCharType="end"/>
                </w:r>
                <w:r w:rsidRPr="0037158D">
                  <w:rPr>
                    <w:rStyle w:val="Hyperlink"/>
                    <w:noProof/>
                  </w:rPr>
                  <w:fldChar w:fldCharType="end"/>
                </w:r>
              </w:ins>
            </w:p>
            <w:p w14:paraId="22D9FBC8" w14:textId="5F6E6286" w:rsidR="00B922F5" w:rsidRDefault="00B922F5">
              <w:pPr>
                <w:pStyle w:val="TOC3"/>
                <w:rPr>
                  <w:ins w:id="130" w:author="Donovan Goode" w:date="2018-11-09T10:28:00Z"/>
                  <w:rFonts w:asciiTheme="minorHAnsi" w:eastAsiaTheme="minorEastAsia" w:hAnsiTheme="minorHAnsi"/>
                  <w:noProof/>
                  <w:spacing w:val="0"/>
                  <w:sz w:val="22"/>
                  <w:szCs w:val="22"/>
                </w:rPr>
              </w:pPr>
              <w:ins w:id="131"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"_Toc529522606"</w:instrText>
                </w:r>
                <w:r w:rsidRPr="0037158D">
                  <w:rPr>
                    <w:rStyle w:val="Hyperlink"/>
                    <w:noProof/>
                  </w:rPr>
                  <w:instrText xml:space="preserve"> </w:instrText>
                </w:r>
                <w:r w:rsidRPr="0037158D">
                  <w:rPr>
                    <w:rStyle w:val="Hyperlink"/>
                    <w:noProof/>
                  </w:rPr>
                  <w:fldChar w:fldCharType="separate"/>
                </w:r>
                <w:r w:rsidRPr="0037158D">
                  <w:rPr>
                    <w:rStyle w:val="Hyperlink"/>
                    <w:noProof/>
                  </w:rPr>
                  <w:t>3.8.4</w:t>
                </w:r>
                <w:r>
                  <w:rPr>
                    <w:rFonts w:asciiTheme="minorHAnsi" w:eastAsiaTheme="minorEastAsia" w:hAnsiTheme="minorHAnsi"/>
                    <w:noProof/>
                    <w:spacing w:val="0"/>
                    <w:sz w:val="22"/>
                    <w:szCs w:val="22"/>
                  </w:rPr>
                  <w:tab/>
                </w:r>
                <w:r w:rsidRPr="0037158D">
                  <w:rPr>
                    <w:rStyle w:val="Hyperlink"/>
                    <w:noProof/>
                  </w:rPr>
                  <w:t>Excel Business Analysis</w:t>
                </w:r>
                <w:r>
                  <w:rPr>
                    <w:noProof/>
                    <w:webHidden/>
                  </w:rPr>
                  <w:tab/>
                </w:r>
                <w:r>
                  <w:rPr>
                    <w:noProof/>
                    <w:webHidden/>
                  </w:rPr>
                  <w:fldChar w:fldCharType="begin"/>
                </w:r>
                <w:r>
                  <w:rPr>
                    <w:noProof/>
                    <w:webHidden/>
                  </w:rPr>
                  <w:instrText xml:space="preserve"> PAGEREF _Toc529522606 \h </w:instrText>
                </w:r>
              </w:ins>
              <w:r>
                <w:rPr>
                  <w:noProof/>
                  <w:webHidden/>
                </w:rPr>
              </w:r>
              <w:r>
                <w:rPr>
                  <w:noProof/>
                  <w:webHidden/>
                </w:rPr>
                <w:fldChar w:fldCharType="separate"/>
              </w:r>
              <w:ins w:id="132" w:author="Donovan Goode" w:date="2018-11-09T10:28:00Z">
                <w:r>
                  <w:rPr>
                    <w:noProof/>
                    <w:webHidden/>
                  </w:rPr>
                  <w:t>19</w:t>
                </w:r>
                <w:r>
                  <w:rPr>
                    <w:noProof/>
                    <w:webHidden/>
                  </w:rPr>
                  <w:fldChar w:fldCharType="end"/>
                </w:r>
                <w:r w:rsidRPr="0037158D">
                  <w:rPr>
                    <w:rStyle w:val="Hyperlink"/>
                    <w:noProof/>
                  </w:rPr>
                  <w:fldChar w:fldCharType="end"/>
                </w:r>
              </w:ins>
            </w:p>
            <w:p w14:paraId="1F9CF522" w14:textId="05AA5010" w:rsidR="00B922F5" w:rsidRDefault="00B922F5">
              <w:pPr>
                <w:pStyle w:val="TOC3"/>
                <w:rPr>
                  <w:ins w:id="133" w:author="Donovan Goode" w:date="2018-11-09T10:28:00Z"/>
                  <w:rFonts w:asciiTheme="minorHAnsi" w:eastAsiaTheme="minorEastAsia" w:hAnsiTheme="minorHAnsi"/>
                  <w:noProof/>
                  <w:spacing w:val="0"/>
                  <w:sz w:val="22"/>
                  <w:szCs w:val="22"/>
                </w:rPr>
              </w:pPr>
              <w:ins w:id="134"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"_Toc529522607"</w:instrText>
                </w:r>
                <w:r w:rsidRPr="0037158D">
                  <w:rPr>
                    <w:rStyle w:val="Hyperlink"/>
                    <w:noProof/>
                  </w:rPr>
                  <w:instrText xml:space="preserve"> </w:instrText>
                </w:r>
                <w:r w:rsidRPr="0037158D">
                  <w:rPr>
                    <w:rStyle w:val="Hyperlink"/>
                    <w:noProof/>
                  </w:rPr>
                  <w:fldChar w:fldCharType="separate"/>
                </w:r>
                <w:r w:rsidRPr="0037158D">
                  <w:rPr>
                    <w:rStyle w:val="Hyperlink"/>
                    <w:noProof/>
                  </w:rPr>
                  <w:t>3.8.5</w:t>
                </w:r>
                <w:r>
                  <w:rPr>
                    <w:rFonts w:asciiTheme="minorHAnsi" w:eastAsiaTheme="minorEastAsia" w:hAnsiTheme="minorHAnsi"/>
                    <w:noProof/>
                    <w:spacing w:val="0"/>
                    <w:sz w:val="22"/>
                    <w:szCs w:val="22"/>
                  </w:rPr>
                  <w:tab/>
                </w:r>
                <w:r w:rsidRPr="0037158D">
                  <w:rPr>
                    <w:rStyle w:val="Hyperlink"/>
                    <w:noProof/>
                  </w:rPr>
                  <w:t>Application Security Architecture</w:t>
                </w:r>
                <w:r>
                  <w:rPr>
                    <w:noProof/>
                    <w:webHidden/>
                  </w:rPr>
                  <w:tab/>
                </w:r>
                <w:r>
                  <w:rPr>
                    <w:noProof/>
                    <w:webHidden/>
                  </w:rPr>
                  <w:fldChar w:fldCharType="begin"/>
                </w:r>
                <w:r>
                  <w:rPr>
                    <w:noProof/>
                    <w:webHidden/>
                  </w:rPr>
                  <w:instrText xml:space="preserve"> PAGEREF _Toc529522607 \h </w:instrText>
                </w:r>
              </w:ins>
              <w:r>
                <w:rPr>
                  <w:noProof/>
                  <w:webHidden/>
                </w:rPr>
              </w:r>
              <w:r>
                <w:rPr>
                  <w:noProof/>
                  <w:webHidden/>
                </w:rPr>
                <w:fldChar w:fldCharType="separate"/>
              </w:r>
              <w:ins w:id="135" w:author="Donovan Goode" w:date="2018-11-09T10:28:00Z">
                <w:r>
                  <w:rPr>
                    <w:noProof/>
                    <w:webHidden/>
                  </w:rPr>
                  <w:t>21</w:t>
                </w:r>
                <w:r>
                  <w:rPr>
                    <w:noProof/>
                    <w:webHidden/>
                  </w:rPr>
                  <w:fldChar w:fldCharType="end"/>
                </w:r>
                <w:r w:rsidRPr="0037158D">
                  <w:rPr>
                    <w:rStyle w:val="Hyperlink"/>
                    <w:noProof/>
                  </w:rPr>
                  <w:fldChar w:fldCharType="end"/>
                </w:r>
              </w:ins>
            </w:p>
            <w:p w14:paraId="6374EC25" w14:textId="7E3E92D0" w:rsidR="00B922F5" w:rsidRDefault="00B922F5">
              <w:pPr>
                <w:pStyle w:val="TOC2"/>
                <w:rPr>
                  <w:ins w:id="136" w:author="Donovan Goode" w:date="2018-11-09T10:28:00Z"/>
                  <w:rFonts w:eastAsiaTheme="minorEastAsia"/>
                  <w:noProof/>
                </w:rPr>
              </w:pPr>
              <w:ins w:id="137"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"_Toc529522608"</w:instrText>
                </w:r>
                <w:r w:rsidRPr="0037158D">
                  <w:rPr>
                    <w:rStyle w:val="Hyperlink"/>
                    <w:noProof/>
                  </w:rPr>
                  <w:instrText xml:space="preserve"> </w:instrText>
                </w:r>
                <w:r w:rsidRPr="0037158D">
                  <w:rPr>
                    <w:rStyle w:val="Hyperlink"/>
                    <w:noProof/>
                  </w:rPr>
                  <w:fldChar w:fldCharType="separate"/>
                </w:r>
                <w:r w:rsidRPr="0037158D">
                  <w:rPr>
                    <w:rStyle w:val="Hyperlink"/>
                    <w:noProof/>
                  </w:rPr>
                  <w:t>3.9</w:t>
                </w:r>
                <w:r>
                  <w:rPr>
                    <w:rFonts w:eastAsiaTheme="minorEastAsia"/>
                    <w:noProof/>
                  </w:rPr>
                  <w:tab/>
                </w:r>
                <w:r w:rsidRPr="0037158D">
                  <w:rPr>
                    <w:rStyle w:val="Hyperlink"/>
                    <w:noProof/>
                  </w:rPr>
                  <w:t xml:space="preserve">Internal </w:t>
                </w:r>
              </w:ins>
              <w:r w:rsidR="005074F1">
                <w:rPr>
                  <w:rStyle w:val="Hyperlink"/>
                  <w:noProof/>
                </w:rPr>
                <w:t>ORA</w:t>
              </w:r>
              <w:ins w:id="138" w:author="Donovan Goode" w:date="2018-11-09T10:28:00Z">
                <w:r w:rsidRPr="0037158D">
                  <w:rPr>
                    <w:rStyle w:val="Hyperlink"/>
                    <w:noProof/>
                  </w:rPr>
                  <w:t xml:space="preserve"> ORA Users</w:t>
                </w:r>
                <w:r>
                  <w:rPr>
                    <w:noProof/>
                    <w:webHidden/>
                  </w:rPr>
                  <w:tab/>
                </w:r>
                <w:r>
                  <w:rPr>
                    <w:noProof/>
                    <w:webHidden/>
                  </w:rPr>
                  <w:fldChar w:fldCharType="begin"/>
                </w:r>
                <w:r>
                  <w:rPr>
                    <w:noProof/>
                    <w:webHidden/>
                  </w:rPr>
                  <w:instrText xml:space="preserve"> PAGEREF _Toc529522608 \h </w:instrText>
                </w:r>
              </w:ins>
              <w:r>
                <w:rPr>
                  <w:noProof/>
                  <w:webHidden/>
                </w:rPr>
              </w:r>
              <w:r>
                <w:rPr>
                  <w:noProof/>
                  <w:webHidden/>
                </w:rPr>
                <w:fldChar w:fldCharType="separate"/>
              </w:r>
              <w:ins w:id="139" w:author="Donovan Goode" w:date="2018-11-09T10:28:00Z">
                <w:r>
                  <w:rPr>
                    <w:noProof/>
                    <w:webHidden/>
                  </w:rPr>
                  <w:t>22</w:t>
                </w:r>
                <w:r>
                  <w:rPr>
                    <w:noProof/>
                    <w:webHidden/>
                  </w:rPr>
                  <w:fldChar w:fldCharType="end"/>
                </w:r>
                <w:r w:rsidRPr="0037158D">
                  <w:rPr>
                    <w:rStyle w:val="Hyperlink"/>
                    <w:noProof/>
                  </w:rPr>
                  <w:fldChar w:fldCharType="end"/>
                </w:r>
              </w:ins>
            </w:p>
            <w:p w14:paraId="17943CA2" w14:textId="1167E2A5" w:rsidR="00B922F5" w:rsidRDefault="00B922F5">
              <w:pPr>
                <w:pStyle w:val="TOC2"/>
                <w:rPr>
                  <w:ins w:id="140" w:author="Donovan Goode" w:date="2018-11-09T10:28:00Z"/>
                  <w:rFonts w:eastAsiaTheme="minorEastAsia"/>
                  <w:noProof/>
                </w:rPr>
              </w:pPr>
              <w:ins w:id="141"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"_Toc529522609"</w:instrText>
                </w:r>
                <w:r w:rsidRPr="0037158D">
                  <w:rPr>
                    <w:rStyle w:val="Hyperlink"/>
                    <w:noProof/>
                  </w:rPr>
                  <w:instrText xml:space="preserve"> </w:instrText>
                </w:r>
                <w:r w:rsidRPr="0037158D">
                  <w:rPr>
                    <w:rStyle w:val="Hyperlink"/>
                    <w:noProof/>
                  </w:rPr>
                  <w:fldChar w:fldCharType="separate"/>
                </w:r>
                <w:r w:rsidRPr="0037158D">
                  <w:rPr>
                    <w:rStyle w:val="Hyperlink"/>
                    <w:noProof/>
                  </w:rPr>
                  <w:t>3.10</w:t>
                </w:r>
                <w:r>
                  <w:rPr>
                    <w:rFonts w:eastAsiaTheme="minorEastAsia"/>
                    <w:noProof/>
                  </w:rPr>
                  <w:tab/>
                </w:r>
                <w:r w:rsidRPr="0037158D">
                  <w:rPr>
                    <w:rStyle w:val="Hyperlink"/>
                    <w:noProof/>
                  </w:rPr>
                  <w:t>Business units</w:t>
                </w:r>
                <w:r>
                  <w:rPr>
                    <w:noProof/>
                    <w:webHidden/>
                  </w:rPr>
                  <w:tab/>
                </w:r>
                <w:r>
                  <w:rPr>
                    <w:noProof/>
                    <w:webHidden/>
                  </w:rPr>
                  <w:fldChar w:fldCharType="begin"/>
                </w:r>
                <w:r>
                  <w:rPr>
                    <w:noProof/>
                    <w:webHidden/>
                  </w:rPr>
                  <w:instrText xml:space="preserve"> PAGEREF _Toc529522609 \h </w:instrText>
                </w:r>
              </w:ins>
              <w:r>
                <w:rPr>
                  <w:noProof/>
                  <w:webHidden/>
                </w:rPr>
              </w:r>
              <w:r>
                <w:rPr>
                  <w:noProof/>
                  <w:webHidden/>
                </w:rPr>
                <w:fldChar w:fldCharType="separate"/>
              </w:r>
              <w:ins w:id="142" w:author="Donovan Goode" w:date="2018-11-09T10:28:00Z">
                <w:r>
                  <w:rPr>
                    <w:noProof/>
                    <w:webHidden/>
                  </w:rPr>
                  <w:t>22</w:t>
                </w:r>
                <w:r>
                  <w:rPr>
                    <w:noProof/>
                    <w:webHidden/>
                  </w:rPr>
                  <w:fldChar w:fldCharType="end"/>
                </w:r>
                <w:r w:rsidRPr="0037158D">
                  <w:rPr>
                    <w:rStyle w:val="Hyperlink"/>
                    <w:noProof/>
                  </w:rPr>
                  <w:fldChar w:fldCharType="end"/>
                </w:r>
              </w:ins>
            </w:p>
            <w:p w14:paraId="2CE6C9A0" w14:textId="58BF77A2" w:rsidR="00B922F5" w:rsidRDefault="00B922F5">
              <w:pPr>
                <w:pStyle w:val="TOC2"/>
                <w:rPr>
                  <w:ins w:id="143" w:author="Donovan Goode" w:date="2018-11-09T10:28:00Z"/>
                  <w:rFonts w:eastAsiaTheme="minorEastAsia"/>
                  <w:noProof/>
                </w:rPr>
              </w:pPr>
              <w:ins w:id="144"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"_Toc529522610"</w:instrText>
                </w:r>
                <w:r w:rsidRPr="0037158D">
                  <w:rPr>
                    <w:rStyle w:val="Hyperlink"/>
                    <w:noProof/>
                  </w:rPr>
                  <w:instrText xml:space="preserve"> </w:instrText>
                </w:r>
                <w:r w:rsidRPr="0037158D">
                  <w:rPr>
                    <w:rStyle w:val="Hyperlink"/>
                    <w:noProof/>
                  </w:rPr>
                  <w:fldChar w:fldCharType="separate"/>
                </w:r>
                <w:r w:rsidRPr="0037158D">
                  <w:rPr>
                    <w:rStyle w:val="Hyperlink"/>
                    <w:noProof/>
                  </w:rPr>
                  <w:t>3.11</w:t>
                </w:r>
                <w:r>
                  <w:rPr>
                    <w:rFonts w:eastAsiaTheme="minorEastAsia"/>
                    <w:noProof/>
                  </w:rPr>
                  <w:tab/>
                </w:r>
                <w:r w:rsidRPr="0037158D">
                  <w:rPr>
                    <w:rStyle w:val="Hyperlink"/>
                    <w:noProof/>
                  </w:rPr>
                  <w:t>Teams</w:t>
                </w:r>
                <w:r>
                  <w:rPr>
                    <w:noProof/>
                    <w:webHidden/>
                  </w:rPr>
                  <w:tab/>
                </w:r>
                <w:r>
                  <w:rPr>
                    <w:noProof/>
                    <w:webHidden/>
                  </w:rPr>
                  <w:fldChar w:fldCharType="begin"/>
                </w:r>
                <w:r>
                  <w:rPr>
                    <w:noProof/>
                    <w:webHidden/>
                  </w:rPr>
                  <w:instrText xml:space="preserve"> PAGEREF _Toc529522610 \h </w:instrText>
                </w:r>
              </w:ins>
              <w:r>
                <w:rPr>
                  <w:noProof/>
                  <w:webHidden/>
                </w:rPr>
              </w:r>
              <w:r>
                <w:rPr>
                  <w:noProof/>
                  <w:webHidden/>
                </w:rPr>
                <w:fldChar w:fldCharType="separate"/>
              </w:r>
              <w:ins w:id="145" w:author="Donovan Goode" w:date="2018-11-09T10:28:00Z">
                <w:r>
                  <w:rPr>
                    <w:noProof/>
                    <w:webHidden/>
                  </w:rPr>
                  <w:t>22</w:t>
                </w:r>
                <w:r>
                  <w:rPr>
                    <w:noProof/>
                    <w:webHidden/>
                  </w:rPr>
                  <w:fldChar w:fldCharType="end"/>
                </w:r>
                <w:r w:rsidRPr="0037158D">
                  <w:rPr>
                    <w:rStyle w:val="Hyperlink"/>
                    <w:noProof/>
                  </w:rPr>
                  <w:fldChar w:fldCharType="end"/>
                </w:r>
              </w:ins>
            </w:p>
            <w:p w14:paraId="2CD1D080" w14:textId="08588B12" w:rsidR="00B922F5" w:rsidRDefault="00B922F5">
              <w:pPr>
                <w:pStyle w:val="TOC2"/>
                <w:rPr>
                  <w:ins w:id="146" w:author="Donovan Goode" w:date="2018-11-09T10:28:00Z"/>
                  <w:rFonts w:eastAsiaTheme="minorEastAsia"/>
                  <w:noProof/>
                </w:rPr>
              </w:pPr>
              <w:ins w:id="147"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"_Toc529522611"</w:instrText>
                </w:r>
                <w:r w:rsidRPr="0037158D">
                  <w:rPr>
                    <w:rStyle w:val="Hyperlink"/>
                    <w:noProof/>
                  </w:rPr>
                  <w:instrText xml:space="preserve"> </w:instrText>
                </w:r>
                <w:r w:rsidRPr="0037158D">
                  <w:rPr>
                    <w:rStyle w:val="Hyperlink"/>
                    <w:noProof/>
                  </w:rPr>
                  <w:fldChar w:fldCharType="separate"/>
                </w:r>
                <w:r w:rsidRPr="0037158D">
                  <w:rPr>
                    <w:rStyle w:val="Hyperlink"/>
                    <w:noProof/>
                  </w:rPr>
                  <w:t>3.12</w:t>
                </w:r>
                <w:r>
                  <w:rPr>
                    <w:rFonts w:eastAsiaTheme="minorEastAsia"/>
                    <w:noProof/>
                  </w:rPr>
                  <w:tab/>
                </w:r>
                <w:r w:rsidRPr="0037158D">
                  <w:rPr>
                    <w:rStyle w:val="Hyperlink"/>
                    <w:noProof/>
                  </w:rPr>
                  <w:t>Security Roles</w:t>
                </w:r>
                <w:r>
                  <w:rPr>
                    <w:noProof/>
                    <w:webHidden/>
                  </w:rPr>
                  <w:tab/>
                </w:r>
                <w:r>
                  <w:rPr>
                    <w:noProof/>
                    <w:webHidden/>
                  </w:rPr>
                  <w:fldChar w:fldCharType="begin"/>
                </w:r>
                <w:r>
                  <w:rPr>
                    <w:noProof/>
                    <w:webHidden/>
                  </w:rPr>
                  <w:instrText xml:space="preserve"> PAGEREF _Toc529522611 \h </w:instrText>
                </w:r>
              </w:ins>
              <w:r>
                <w:rPr>
                  <w:noProof/>
                  <w:webHidden/>
                </w:rPr>
              </w:r>
              <w:r>
                <w:rPr>
                  <w:noProof/>
                  <w:webHidden/>
                </w:rPr>
                <w:fldChar w:fldCharType="separate"/>
              </w:r>
              <w:ins w:id="148" w:author="Donovan Goode" w:date="2018-11-09T10:28:00Z">
                <w:r>
                  <w:rPr>
                    <w:noProof/>
                    <w:webHidden/>
                  </w:rPr>
                  <w:t>22</w:t>
                </w:r>
                <w:r>
                  <w:rPr>
                    <w:noProof/>
                    <w:webHidden/>
                  </w:rPr>
                  <w:fldChar w:fldCharType="end"/>
                </w:r>
                <w:r w:rsidRPr="0037158D">
                  <w:rPr>
                    <w:rStyle w:val="Hyperlink"/>
                    <w:noProof/>
                  </w:rPr>
                  <w:fldChar w:fldCharType="end"/>
                </w:r>
              </w:ins>
            </w:p>
            <w:p w14:paraId="08387C05" w14:textId="233288C2" w:rsidR="00B922F5" w:rsidRDefault="00B922F5">
              <w:pPr>
                <w:pStyle w:val="TOC2"/>
                <w:rPr>
                  <w:ins w:id="149" w:author="Donovan Goode" w:date="2018-11-09T10:28:00Z"/>
                  <w:rFonts w:eastAsiaTheme="minorEastAsia"/>
                  <w:noProof/>
                </w:rPr>
              </w:pPr>
              <w:ins w:id="150" w:author="Donovan Goode" w:date="2018-11-09T10:28:00Z">
                <w:r w:rsidRPr="0037158D">
                  <w:rPr>
                    <w:rStyle w:val="Hyperlink"/>
                    <w:noProof/>
                  </w:rPr>
                  <w:fldChar w:fldCharType="begin"/>
                </w:r>
                <w:r w:rsidRPr="0037158D">
                  <w:rPr>
                    <w:rStyle w:val="Hyperlink"/>
                    <w:noProof/>
                  </w:rPr>
                  <w:instrText xml:space="preserve"> </w:instrText>
                </w:r>
                <w:r>
                  <w:rPr>
                    <w:noProof/>
                  </w:rPr>
                  <w:instrText>HYPERLINK \l "_Toc529522612"</w:instrText>
                </w:r>
                <w:r w:rsidRPr="0037158D">
                  <w:rPr>
                    <w:rStyle w:val="Hyperlink"/>
                    <w:noProof/>
                  </w:rPr>
                  <w:instrText xml:space="preserve"> </w:instrText>
                </w:r>
                <w:r w:rsidRPr="0037158D">
                  <w:rPr>
                    <w:rStyle w:val="Hyperlink"/>
                    <w:noProof/>
                  </w:rPr>
                  <w:fldChar w:fldCharType="separate"/>
                </w:r>
                <w:r w:rsidRPr="0037158D">
                  <w:rPr>
                    <w:rStyle w:val="Hyperlink"/>
                    <w:noProof/>
                  </w:rPr>
                  <w:t>3.13</w:t>
                </w:r>
                <w:r>
                  <w:rPr>
                    <w:rFonts w:eastAsiaTheme="minorEastAsia"/>
                    <w:noProof/>
                  </w:rPr>
                  <w:tab/>
                </w:r>
                <w:r w:rsidRPr="0037158D">
                  <w:rPr>
                    <w:rStyle w:val="Hyperlink"/>
                    <w:noProof/>
                  </w:rPr>
                  <w:t xml:space="preserve">External </w:t>
                </w:r>
              </w:ins>
              <w:r w:rsidR="005074F1">
                <w:rPr>
                  <w:rStyle w:val="Hyperlink"/>
                  <w:noProof/>
                </w:rPr>
                <w:t>ORA</w:t>
              </w:r>
              <w:ins w:id="151" w:author="Donovan Goode" w:date="2018-11-09T10:28:00Z">
                <w:r w:rsidRPr="0037158D">
                  <w:rPr>
                    <w:rStyle w:val="Hyperlink"/>
                    <w:noProof/>
                  </w:rPr>
                  <w:t xml:space="preserve"> ORA Portal Users</w:t>
                </w:r>
                <w:r>
                  <w:rPr>
                    <w:noProof/>
                    <w:webHidden/>
                  </w:rPr>
                  <w:tab/>
                </w:r>
                <w:r>
                  <w:rPr>
                    <w:noProof/>
                    <w:webHidden/>
                  </w:rPr>
                  <w:fldChar w:fldCharType="begin"/>
                </w:r>
                <w:r>
                  <w:rPr>
                    <w:noProof/>
                    <w:webHidden/>
                  </w:rPr>
                  <w:instrText xml:space="preserve"> PAGEREF _Toc529522612 \h </w:instrText>
                </w:r>
              </w:ins>
              <w:r>
                <w:rPr>
                  <w:noProof/>
                  <w:webHidden/>
                </w:rPr>
              </w:r>
              <w:r>
                <w:rPr>
                  <w:noProof/>
                  <w:webHidden/>
                </w:rPr>
                <w:fldChar w:fldCharType="separate"/>
              </w:r>
              <w:ins w:id="152" w:author="Donovan Goode" w:date="2018-11-09T10:28:00Z">
                <w:r>
                  <w:rPr>
                    <w:noProof/>
                    <w:webHidden/>
                  </w:rPr>
                  <w:t>22</w:t>
                </w:r>
                <w:r>
                  <w:rPr>
                    <w:noProof/>
                    <w:webHidden/>
                  </w:rPr>
                  <w:fldChar w:fldCharType="end"/>
                </w:r>
                <w:r w:rsidRPr="0037158D">
                  <w:rPr>
                    <w:rStyle w:val="Hyperlink"/>
                    <w:noProof/>
                  </w:rPr>
                  <w:fldChar w:fldCharType="end"/>
                </w:r>
              </w:ins>
            </w:p>
            <w:p w14:paraId="41D031B9" w14:textId="234A5B62" w:rsidR="001F1900" w:rsidDel="00B922F5" w:rsidRDefault="001F1900">
              <w:pPr>
                <w:pStyle w:val="TOC2"/>
                <w:rPr>
                  <w:del w:id="153" w:author="Donovan Goode" w:date="2018-11-09T10:28:00Z"/>
                  <w:noProof/>
                </w:rPr>
              </w:pPr>
              <w:del w:id="154" w:author="Donovan Goode" w:date="2018-11-09T10:28:00Z">
                <w:r w:rsidRPr="00B922F5" w:rsidDel="00B922F5">
                  <w:rPr>
                    <w:rStyle w:val="Hyperlink"/>
                    <w:noProof/>
                  </w:rPr>
                  <w:delText>Purpose and Scope</w:delText>
                </w:r>
                <w:r w:rsidDel="00B922F5">
                  <w:rPr>
                    <w:noProof/>
                    <w:webHidden/>
                  </w:rPr>
                  <w:tab/>
                  <w:delText>9</w:delText>
                </w:r>
              </w:del>
            </w:p>
            <w:p w14:paraId="6B105063" w14:textId="6C241941" w:rsidR="001F1900" w:rsidDel="00B922F5" w:rsidRDefault="001F1900">
              <w:pPr>
                <w:pStyle w:val="TOC2"/>
                <w:rPr>
                  <w:del w:id="155" w:author="Donovan Goode" w:date="2018-11-09T10:28:00Z"/>
                  <w:noProof/>
                </w:rPr>
              </w:pPr>
              <w:del w:id="156" w:author="Donovan Goode" w:date="2018-11-09T10:28:00Z">
                <w:r w:rsidRPr="00B922F5" w:rsidDel="00B922F5">
                  <w:rPr>
                    <w:rStyle w:val="Hyperlink"/>
                    <w:noProof/>
                  </w:rPr>
                  <w:delText>Abbreviations and Glossary of Technical Terms</w:delText>
                </w:r>
                <w:r w:rsidDel="00B922F5">
                  <w:rPr>
                    <w:noProof/>
                    <w:webHidden/>
                  </w:rPr>
                  <w:tab/>
                  <w:delText>10</w:delText>
                </w:r>
              </w:del>
            </w:p>
            <w:p w14:paraId="6BE8D010" w14:textId="61622668" w:rsidR="001F1900" w:rsidDel="00B922F5" w:rsidRDefault="001F1900">
              <w:pPr>
                <w:pStyle w:val="TOC2"/>
                <w:rPr>
                  <w:del w:id="157" w:author="Donovan Goode" w:date="2018-11-09T10:28:00Z"/>
                  <w:noProof/>
                </w:rPr>
              </w:pPr>
              <w:del w:id="158" w:author="Donovan Goode" w:date="2018-11-09T10:28:00Z">
                <w:r w:rsidRPr="00B922F5" w:rsidDel="00B922F5">
                  <w:rPr>
                    <w:rStyle w:val="Hyperlink"/>
                    <w:rFonts w:eastAsia="Segoe UI" w:cs="Segoe UI"/>
                    <w:noProof/>
                  </w:rPr>
                  <w:delText>Assumptions and Constraints</w:delText>
                </w:r>
                <w:r w:rsidDel="00B922F5">
                  <w:rPr>
                    <w:noProof/>
                    <w:webHidden/>
                  </w:rPr>
                  <w:tab/>
                  <w:delText>10</w:delText>
                </w:r>
              </w:del>
            </w:p>
            <w:p w14:paraId="5D82D771" w14:textId="645ED62C" w:rsidR="001F1900" w:rsidDel="00B922F5" w:rsidRDefault="001F1900">
              <w:pPr>
                <w:pStyle w:val="TOC1"/>
                <w:tabs>
                  <w:tab w:val="left" w:pos="432"/>
                </w:tabs>
                <w:rPr>
                  <w:del w:id="159" w:author="Donovan Goode" w:date="2018-11-09T10:28:00Z"/>
                  <w:sz w:val="22"/>
                </w:rPr>
              </w:pPr>
              <w:del w:id="160" w:author="Donovan Goode" w:date="2018-11-09T10:28:00Z">
                <w:r w:rsidRPr="00B922F5" w:rsidDel="00B922F5">
                  <w:rPr>
                    <w:rStyle w:val="Hyperlink"/>
                  </w:rPr>
                  <w:delText>1</w:delText>
                </w:r>
                <w:r w:rsidDel="00B922F5">
                  <w:rPr>
                    <w:sz w:val="22"/>
                  </w:rPr>
                  <w:tab/>
                </w:r>
                <w:r w:rsidRPr="00B922F5" w:rsidDel="00B922F5">
                  <w:rPr>
                    <w:rStyle w:val="Hyperlink"/>
                  </w:rPr>
                  <w:delText>Solution Overview</w:delText>
                </w:r>
                <w:r w:rsidDel="00B922F5">
                  <w:rPr>
                    <w:webHidden/>
                  </w:rPr>
                  <w:tab/>
                  <w:delText>11</w:delText>
                </w:r>
              </w:del>
            </w:p>
            <w:p w14:paraId="7F8FFDF6" w14:textId="531F8071" w:rsidR="001F1900" w:rsidDel="00B922F5" w:rsidRDefault="001F1900">
              <w:pPr>
                <w:pStyle w:val="TOC1"/>
                <w:tabs>
                  <w:tab w:val="left" w:pos="432"/>
                </w:tabs>
                <w:rPr>
                  <w:del w:id="161" w:author="Donovan Goode" w:date="2018-11-09T10:28:00Z"/>
                  <w:sz w:val="22"/>
                </w:rPr>
              </w:pPr>
              <w:del w:id="162" w:author="Donovan Goode" w:date="2018-11-09T10:28:00Z">
                <w:r w:rsidRPr="00B922F5" w:rsidDel="00B922F5">
                  <w:rPr>
                    <w:rStyle w:val="Hyperlink"/>
                  </w:rPr>
                  <w:delText>2</w:delText>
                </w:r>
                <w:r w:rsidDel="00B922F5">
                  <w:rPr>
                    <w:sz w:val="22"/>
                  </w:rPr>
                  <w:tab/>
                </w:r>
                <w:r w:rsidRPr="00B922F5" w:rsidDel="00B922F5">
                  <w:rPr>
                    <w:rStyle w:val="Hyperlink"/>
                  </w:rPr>
                  <w:delText>Environment Constraints and Assumptions</w:delText>
                </w:r>
                <w:r w:rsidDel="00B922F5">
                  <w:rPr>
                    <w:webHidden/>
                  </w:rPr>
                  <w:tab/>
                  <w:delText>12</w:delText>
                </w:r>
              </w:del>
            </w:p>
            <w:p w14:paraId="520EC67E" w14:textId="5DD4D362" w:rsidR="001F1900" w:rsidDel="00B922F5" w:rsidRDefault="001F1900">
              <w:pPr>
                <w:pStyle w:val="TOC1"/>
                <w:tabs>
                  <w:tab w:val="left" w:pos="432"/>
                </w:tabs>
                <w:rPr>
                  <w:del w:id="163" w:author="Donovan Goode" w:date="2018-11-09T10:28:00Z"/>
                  <w:sz w:val="22"/>
                </w:rPr>
              </w:pPr>
              <w:del w:id="164" w:author="Donovan Goode" w:date="2018-11-09T10:28:00Z">
                <w:r w:rsidRPr="00B922F5" w:rsidDel="00B922F5">
                  <w:rPr>
                    <w:rStyle w:val="Hyperlink"/>
                  </w:rPr>
                  <w:delText>3</w:delText>
                </w:r>
                <w:r w:rsidDel="00B922F5">
                  <w:rPr>
                    <w:sz w:val="22"/>
                  </w:rPr>
                  <w:tab/>
                </w:r>
                <w:r w:rsidRPr="00B922F5" w:rsidDel="00B922F5">
                  <w:rPr>
                    <w:rStyle w:val="Hyperlink"/>
                  </w:rPr>
                  <w:delText>Dynamics 365 (CRM) Application Development</w:delText>
                </w:r>
                <w:r w:rsidDel="00B922F5">
                  <w:rPr>
                    <w:webHidden/>
                  </w:rPr>
                  <w:tab/>
                  <w:delText>13</w:delText>
                </w:r>
              </w:del>
            </w:p>
            <w:p w14:paraId="1BE1C0FE" w14:textId="48443FC8" w:rsidR="001F1900" w:rsidDel="00B922F5" w:rsidRDefault="001F1900">
              <w:pPr>
                <w:pStyle w:val="TOC2"/>
                <w:rPr>
                  <w:del w:id="165" w:author="Donovan Goode" w:date="2018-11-09T10:28:00Z"/>
                  <w:noProof/>
                </w:rPr>
              </w:pPr>
              <w:del w:id="166" w:author="Donovan Goode" w:date="2018-11-09T10:28:00Z">
                <w:r w:rsidRPr="00B922F5" w:rsidDel="00B922F5">
                  <w:rPr>
                    <w:rStyle w:val="Hyperlink"/>
                    <w:noProof/>
                  </w:rPr>
                  <w:delText>3.1</w:delText>
                </w:r>
                <w:r w:rsidDel="00B922F5">
                  <w:rPr>
                    <w:noProof/>
                  </w:rPr>
                  <w:tab/>
                </w:r>
                <w:r w:rsidRPr="00B922F5" w:rsidDel="00B922F5">
                  <w:rPr>
                    <w:rStyle w:val="Hyperlink"/>
                    <w:noProof/>
                  </w:rPr>
                  <w:delText>Site Map</w:delText>
                </w:r>
                <w:r w:rsidDel="00B922F5">
                  <w:rPr>
                    <w:noProof/>
                    <w:webHidden/>
                  </w:rPr>
                  <w:tab/>
                  <w:delText>13</w:delText>
                </w:r>
              </w:del>
            </w:p>
            <w:p w14:paraId="3EB5955C" w14:textId="648D4091" w:rsidR="001F1900" w:rsidDel="00B922F5" w:rsidRDefault="001F1900">
              <w:pPr>
                <w:pStyle w:val="TOC3"/>
                <w:rPr>
                  <w:del w:id="167" w:author="Donovan Goode" w:date="2018-11-09T10:28:00Z"/>
                  <w:rFonts w:asciiTheme="minorHAnsi" w:eastAsiaTheme="minorEastAsia" w:hAnsiTheme="minorHAnsi"/>
                  <w:noProof/>
                  <w:spacing w:val="0"/>
                  <w:sz w:val="22"/>
                  <w:szCs w:val="22"/>
                </w:rPr>
              </w:pPr>
              <w:del w:id="168" w:author="Donovan Goode" w:date="2018-11-09T10:28:00Z">
                <w:r w:rsidRPr="00B922F5" w:rsidDel="00B922F5">
                  <w:rPr>
                    <w:rStyle w:val="Hyperlink"/>
                    <w:noProof/>
                  </w:rPr>
                  <w:delText>Entities related to the Site Map</w:delText>
                </w:r>
                <w:r w:rsidDel="00B922F5">
                  <w:rPr>
                    <w:noProof/>
                    <w:webHidden/>
                  </w:rPr>
                  <w:tab/>
                  <w:delText>14</w:delText>
                </w:r>
              </w:del>
            </w:p>
            <w:p w14:paraId="572FB007" w14:textId="65E33FE4" w:rsidR="001F1900" w:rsidDel="00B922F5" w:rsidRDefault="001F1900">
              <w:pPr>
                <w:pStyle w:val="TOC2"/>
                <w:rPr>
                  <w:del w:id="169" w:author="Donovan Goode" w:date="2018-11-09T10:28:00Z"/>
                  <w:noProof/>
                </w:rPr>
              </w:pPr>
              <w:del w:id="170" w:author="Donovan Goode" w:date="2018-11-09T10:28:00Z">
                <w:r w:rsidRPr="00B922F5" w:rsidDel="00B922F5">
                  <w:rPr>
                    <w:rStyle w:val="Hyperlink"/>
                    <w:noProof/>
                  </w:rPr>
                  <w:delText>3.2</w:delText>
                </w:r>
                <w:r w:rsidDel="00B922F5">
                  <w:rPr>
                    <w:noProof/>
                  </w:rPr>
                  <w:tab/>
                </w:r>
                <w:r w:rsidRPr="00B922F5" w:rsidDel="00B922F5">
                  <w:rPr>
                    <w:rStyle w:val="Hyperlink"/>
                    <w:noProof/>
                  </w:rPr>
                  <w:delText>Entity Configuration</w:delText>
                </w:r>
                <w:r w:rsidDel="00B922F5">
                  <w:rPr>
                    <w:noProof/>
                    <w:webHidden/>
                  </w:rPr>
                  <w:tab/>
                  <w:delText>14</w:delText>
                </w:r>
              </w:del>
            </w:p>
            <w:p w14:paraId="5B80F2EE" w14:textId="7904C94A" w:rsidR="001F1900" w:rsidDel="00B922F5" w:rsidRDefault="001F1900">
              <w:pPr>
                <w:pStyle w:val="TOC3"/>
                <w:rPr>
                  <w:del w:id="171" w:author="Donovan Goode" w:date="2018-11-09T10:28:00Z"/>
                  <w:rFonts w:asciiTheme="minorHAnsi" w:eastAsiaTheme="minorEastAsia" w:hAnsiTheme="minorHAnsi"/>
                  <w:noProof/>
                  <w:spacing w:val="0"/>
                  <w:sz w:val="22"/>
                  <w:szCs w:val="22"/>
                </w:rPr>
              </w:pPr>
              <w:del w:id="172" w:author="Donovan Goode" w:date="2018-11-09T10:28:00Z">
                <w:r w:rsidRPr="00B922F5" w:rsidDel="00B922F5">
                  <w:rPr>
                    <w:rStyle w:val="Hyperlink"/>
                    <w:noProof/>
                  </w:rPr>
                  <w:delText>Entities</w:delText>
                </w:r>
                <w:r w:rsidDel="00B922F5">
                  <w:rPr>
                    <w:noProof/>
                    <w:webHidden/>
                  </w:rPr>
                  <w:tab/>
                  <w:delText>14</w:delText>
                </w:r>
              </w:del>
            </w:p>
            <w:p w14:paraId="7CF46DFF" w14:textId="7487BEC0" w:rsidR="001F1900" w:rsidDel="00B922F5" w:rsidRDefault="001F1900">
              <w:pPr>
                <w:pStyle w:val="TOC3"/>
                <w:rPr>
                  <w:del w:id="173" w:author="Donovan Goode" w:date="2018-11-09T10:28:00Z"/>
                  <w:rFonts w:asciiTheme="minorHAnsi" w:eastAsiaTheme="minorEastAsia" w:hAnsiTheme="minorHAnsi"/>
                  <w:noProof/>
                  <w:spacing w:val="0"/>
                  <w:sz w:val="22"/>
                  <w:szCs w:val="22"/>
                </w:rPr>
              </w:pPr>
              <w:del w:id="174" w:author="Donovan Goode" w:date="2018-11-09T10:28:00Z">
                <w:r w:rsidRPr="00B922F5" w:rsidDel="00B922F5">
                  <w:rPr>
                    <w:rStyle w:val="Hyperlink"/>
                    <w:noProof/>
                  </w:rPr>
                  <w:delText>3.2.1</w:delText>
                </w:r>
                <w:r w:rsidDel="00B922F5">
                  <w:rPr>
                    <w:rFonts w:asciiTheme="minorHAnsi" w:eastAsiaTheme="minorEastAsia" w:hAnsiTheme="minorHAnsi"/>
                    <w:noProof/>
                    <w:spacing w:val="0"/>
                    <w:sz w:val="22"/>
                    <w:szCs w:val="22"/>
                  </w:rPr>
                  <w:tab/>
                </w:r>
                <w:r w:rsidRPr="00B922F5" w:rsidDel="00B922F5">
                  <w:rPr>
                    <w:rStyle w:val="Hyperlink"/>
                    <w:noProof/>
                  </w:rPr>
                  <w:delText>Entity Relationship Diagram</w:delText>
                </w:r>
                <w:r w:rsidDel="00B922F5">
                  <w:rPr>
                    <w:noProof/>
                    <w:webHidden/>
                  </w:rPr>
                  <w:tab/>
                  <w:delText>15</w:delText>
                </w:r>
              </w:del>
            </w:p>
            <w:p w14:paraId="482CD229" w14:textId="18653C4A" w:rsidR="001F1900" w:rsidDel="00B922F5" w:rsidRDefault="001F1900">
              <w:pPr>
                <w:pStyle w:val="TOC3"/>
                <w:rPr>
                  <w:del w:id="175" w:author="Donovan Goode" w:date="2018-11-09T10:28:00Z"/>
                  <w:rFonts w:asciiTheme="minorHAnsi" w:eastAsiaTheme="minorEastAsia" w:hAnsiTheme="minorHAnsi"/>
                  <w:noProof/>
                  <w:spacing w:val="0"/>
                  <w:sz w:val="22"/>
                  <w:szCs w:val="22"/>
                </w:rPr>
              </w:pPr>
              <w:del w:id="176" w:author="Donovan Goode" w:date="2018-11-09T10:28:00Z">
                <w:r w:rsidRPr="00B922F5" w:rsidDel="00B922F5">
                  <w:rPr>
                    <w:rStyle w:val="Hyperlink"/>
                    <w:noProof/>
                  </w:rPr>
                  <w:delText>3.2.2</w:delText>
                </w:r>
                <w:r w:rsidDel="00B922F5">
                  <w:rPr>
                    <w:rFonts w:asciiTheme="minorHAnsi" w:eastAsiaTheme="minorEastAsia" w:hAnsiTheme="minorHAnsi"/>
                    <w:noProof/>
                    <w:spacing w:val="0"/>
                    <w:sz w:val="22"/>
                    <w:szCs w:val="22"/>
                  </w:rPr>
                  <w:tab/>
                </w:r>
                <w:r w:rsidRPr="00B922F5" w:rsidDel="00B922F5">
                  <w:rPr>
                    <w:rStyle w:val="Hyperlink"/>
                    <w:noProof/>
                  </w:rPr>
                  <w:delText>Component [Agency] Entity Design</w:delText>
                </w:r>
                <w:r w:rsidDel="00B922F5">
                  <w:rPr>
                    <w:noProof/>
                    <w:webHidden/>
                  </w:rPr>
                  <w:tab/>
                  <w:delText>16</w:delText>
                </w:r>
              </w:del>
            </w:p>
            <w:p w14:paraId="7A8758EA" w14:textId="49E244CC" w:rsidR="001F1900" w:rsidDel="00B922F5" w:rsidRDefault="001F1900">
              <w:pPr>
                <w:pStyle w:val="TOC3"/>
                <w:rPr>
                  <w:del w:id="177" w:author="Donovan Goode" w:date="2018-11-09T10:28:00Z"/>
                  <w:rFonts w:asciiTheme="minorHAnsi" w:eastAsiaTheme="minorEastAsia" w:hAnsiTheme="minorHAnsi"/>
                  <w:noProof/>
                  <w:spacing w:val="0"/>
                  <w:sz w:val="22"/>
                  <w:szCs w:val="22"/>
                </w:rPr>
              </w:pPr>
              <w:del w:id="178" w:author="Donovan Goode" w:date="2018-11-09T10:28:00Z">
                <w:r w:rsidRPr="00B922F5" w:rsidDel="00B922F5">
                  <w:rPr>
                    <w:rStyle w:val="Hyperlink"/>
                    <w:noProof/>
                  </w:rPr>
                  <w:delText>3.2.3</w:delText>
                </w:r>
                <w:r w:rsidDel="00B922F5">
                  <w:rPr>
                    <w:rFonts w:asciiTheme="minorHAnsi" w:eastAsiaTheme="minorEastAsia" w:hAnsiTheme="minorHAnsi"/>
                    <w:noProof/>
                    <w:spacing w:val="0"/>
                    <w:sz w:val="22"/>
                    <w:szCs w:val="22"/>
                  </w:rPr>
                  <w:tab/>
                </w:r>
                <w:r w:rsidRPr="00B922F5" w:rsidDel="00B922F5">
                  <w:rPr>
                    <w:rStyle w:val="Hyperlink"/>
                    <w:noProof/>
                  </w:rPr>
                  <w:delText>Component [Contact] Entity Design</w:delText>
                </w:r>
                <w:r w:rsidDel="00B922F5">
                  <w:rPr>
                    <w:noProof/>
                    <w:webHidden/>
                  </w:rPr>
                  <w:tab/>
                  <w:delText>16</w:delText>
                </w:r>
              </w:del>
            </w:p>
            <w:p w14:paraId="356B0A09" w14:textId="64F102A0" w:rsidR="001F1900" w:rsidDel="00B922F5" w:rsidRDefault="001F1900">
              <w:pPr>
                <w:pStyle w:val="TOC3"/>
                <w:rPr>
                  <w:del w:id="179" w:author="Donovan Goode" w:date="2018-11-09T10:28:00Z"/>
                  <w:rFonts w:asciiTheme="minorHAnsi" w:eastAsiaTheme="minorEastAsia" w:hAnsiTheme="minorHAnsi"/>
                  <w:noProof/>
                  <w:spacing w:val="0"/>
                  <w:sz w:val="22"/>
                  <w:szCs w:val="22"/>
                </w:rPr>
              </w:pPr>
              <w:del w:id="180" w:author="Donovan Goode" w:date="2018-11-09T10:28:00Z">
                <w:r w:rsidRPr="00B922F5" w:rsidDel="00B922F5">
                  <w:rPr>
                    <w:rStyle w:val="Hyperlink"/>
                    <w:noProof/>
                  </w:rPr>
                  <w:delText>3.2.4</w:delText>
                </w:r>
                <w:r w:rsidDel="00B922F5">
                  <w:rPr>
                    <w:rFonts w:asciiTheme="minorHAnsi" w:eastAsiaTheme="minorEastAsia" w:hAnsiTheme="minorHAnsi"/>
                    <w:noProof/>
                    <w:spacing w:val="0"/>
                    <w:sz w:val="22"/>
                    <w:szCs w:val="22"/>
                  </w:rPr>
                  <w:tab/>
                </w:r>
                <w:r w:rsidRPr="00B922F5" w:rsidDel="00B922F5">
                  <w:rPr>
                    <w:rStyle w:val="Hyperlink"/>
                    <w:noProof/>
                  </w:rPr>
                  <w:delText>Component [Package] Entity Design</w:delText>
                </w:r>
                <w:r w:rsidDel="00B922F5">
                  <w:rPr>
                    <w:noProof/>
                    <w:webHidden/>
                  </w:rPr>
                  <w:tab/>
                  <w:delText>17</w:delText>
                </w:r>
              </w:del>
            </w:p>
            <w:p w14:paraId="666CCD04" w14:textId="64793E56" w:rsidR="001F1900" w:rsidDel="00B922F5" w:rsidRDefault="001F1900">
              <w:pPr>
                <w:pStyle w:val="TOC3"/>
                <w:rPr>
                  <w:del w:id="181" w:author="Donovan Goode" w:date="2018-11-09T10:28:00Z"/>
                  <w:rFonts w:asciiTheme="minorHAnsi" w:eastAsiaTheme="minorEastAsia" w:hAnsiTheme="minorHAnsi"/>
                  <w:noProof/>
                  <w:spacing w:val="0"/>
                  <w:sz w:val="22"/>
                  <w:szCs w:val="22"/>
                </w:rPr>
              </w:pPr>
              <w:del w:id="182" w:author="Donovan Goode" w:date="2018-11-09T10:28:00Z">
                <w:r w:rsidRPr="00B922F5" w:rsidDel="00B922F5">
                  <w:rPr>
                    <w:rStyle w:val="Hyperlink"/>
                    <w:noProof/>
                  </w:rPr>
                  <w:delText>3.2.5</w:delText>
                </w:r>
                <w:r w:rsidDel="00B922F5">
                  <w:rPr>
                    <w:rFonts w:asciiTheme="minorHAnsi" w:eastAsiaTheme="minorEastAsia" w:hAnsiTheme="minorHAnsi"/>
                    <w:noProof/>
                    <w:spacing w:val="0"/>
                    <w:sz w:val="22"/>
                    <w:szCs w:val="22"/>
                  </w:rPr>
                  <w:tab/>
                </w:r>
                <w:r w:rsidRPr="00B922F5" w:rsidDel="00B922F5">
                  <w:rPr>
                    <w:rStyle w:val="Hyperlink"/>
                    <w:noProof/>
                  </w:rPr>
                  <w:delText>Component [Invitation] Entity Design</w:delText>
                </w:r>
                <w:r w:rsidDel="00B922F5">
                  <w:rPr>
                    <w:noProof/>
                    <w:webHidden/>
                  </w:rPr>
                  <w:tab/>
                  <w:delText>17</w:delText>
                </w:r>
              </w:del>
            </w:p>
            <w:p w14:paraId="7701F2CF" w14:textId="7875C94D" w:rsidR="001F1900" w:rsidDel="00B922F5" w:rsidRDefault="001F1900">
              <w:pPr>
                <w:pStyle w:val="TOC3"/>
                <w:rPr>
                  <w:del w:id="183" w:author="Donovan Goode" w:date="2018-11-09T10:28:00Z"/>
                  <w:rFonts w:asciiTheme="minorHAnsi" w:eastAsiaTheme="minorEastAsia" w:hAnsiTheme="minorHAnsi"/>
                  <w:noProof/>
                  <w:spacing w:val="0"/>
                  <w:sz w:val="22"/>
                  <w:szCs w:val="22"/>
                </w:rPr>
              </w:pPr>
              <w:del w:id="184" w:author="Donovan Goode" w:date="2018-11-09T10:28:00Z">
                <w:r w:rsidRPr="00B922F5" w:rsidDel="00B922F5">
                  <w:rPr>
                    <w:rStyle w:val="Hyperlink"/>
                    <w:noProof/>
                  </w:rPr>
                  <w:delText>3.2.6</w:delText>
                </w:r>
                <w:r w:rsidDel="00B922F5">
                  <w:rPr>
                    <w:rFonts w:asciiTheme="minorHAnsi" w:eastAsiaTheme="minorEastAsia" w:hAnsiTheme="minorHAnsi"/>
                    <w:noProof/>
                    <w:spacing w:val="0"/>
                    <w:sz w:val="22"/>
                    <w:szCs w:val="22"/>
                  </w:rPr>
                  <w:tab/>
                </w:r>
                <w:r w:rsidRPr="00B922F5" w:rsidDel="00B922F5">
                  <w:rPr>
                    <w:rStyle w:val="Hyperlink"/>
                    <w:noProof/>
                  </w:rPr>
                  <w:delText>Component [Service History] Entity Design</w:delText>
                </w:r>
                <w:r w:rsidDel="00B922F5">
                  <w:rPr>
                    <w:noProof/>
                    <w:webHidden/>
                  </w:rPr>
                  <w:tab/>
                  <w:delText>18</w:delText>
                </w:r>
              </w:del>
            </w:p>
            <w:p w14:paraId="20CCDFAB" w14:textId="4ADE049D" w:rsidR="001F1900" w:rsidDel="00B922F5" w:rsidRDefault="001F1900">
              <w:pPr>
                <w:pStyle w:val="TOC3"/>
                <w:rPr>
                  <w:del w:id="185" w:author="Donovan Goode" w:date="2018-11-09T10:28:00Z"/>
                  <w:rFonts w:asciiTheme="minorHAnsi" w:eastAsiaTheme="minorEastAsia" w:hAnsiTheme="minorHAnsi"/>
                  <w:noProof/>
                  <w:spacing w:val="0"/>
                  <w:sz w:val="22"/>
                  <w:szCs w:val="22"/>
                </w:rPr>
              </w:pPr>
              <w:del w:id="186" w:author="Donovan Goode" w:date="2018-11-09T10:28:00Z">
                <w:r w:rsidRPr="00B922F5" w:rsidDel="00B922F5">
                  <w:rPr>
                    <w:rStyle w:val="Hyperlink"/>
                    <w:noProof/>
                  </w:rPr>
                  <w:delText>3.2.7</w:delText>
                </w:r>
                <w:r w:rsidDel="00B922F5">
                  <w:rPr>
                    <w:rFonts w:asciiTheme="minorHAnsi" w:eastAsiaTheme="minorEastAsia" w:hAnsiTheme="minorHAnsi"/>
                    <w:noProof/>
                    <w:spacing w:val="0"/>
                    <w:sz w:val="22"/>
                    <w:szCs w:val="22"/>
                  </w:rPr>
                  <w:tab/>
                </w:r>
                <w:r w:rsidRPr="00B922F5" w:rsidDel="00B922F5">
                  <w:rPr>
                    <w:rStyle w:val="Hyperlink"/>
                    <w:noProof/>
                  </w:rPr>
                  <w:delText>Component [Required Document] Entity Design</w:delText>
                </w:r>
                <w:r w:rsidDel="00B922F5">
                  <w:rPr>
                    <w:noProof/>
                    <w:webHidden/>
                  </w:rPr>
                  <w:tab/>
                  <w:delText>18</w:delText>
                </w:r>
              </w:del>
            </w:p>
            <w:p w14:paraId="6EAD6F52" w14:textId="238BC2D5" w:rsidR="001F1900" w:rsidDel="00B922F5" w:rsidRDefault="001F1900">
              <w:pPr>
                <w:pStyle w:val="TOC3"/>
                <w:rPr>
                  <w:del w:id="187" w:author="Donovan Goode" w:date="2018-11-09T10:28:00Z"/>
                  <w:rFonts w:asciiTheme="minorHAnsi" w:eastAsiaTheme="minorEastAsia" w:hAnsiTheme="minorHAnsi"/>
                  <w:noProof/>
                  <w:spacing w:val="0"/>
                  <w:sz w:val="22"/>
                  <w:szCs w:val="22"/>
                </w:rPr>
              </w:pPr>
              <w:del w:id="188" w:author="Donovan Goode" w:date="2018-11-09T10:28:00Z">
                <w:r w:rsidRPr="00B922F5" w:rsidDel="00B922F5">
                  <w:rPr>
                    <w:rStyle w:val="Hyperlink"/>
                    <w:noProof/>
                  </w:rPr>
                  <w:delText>3.2.8</w:delText>
                </w:r>
                <w:r w:rsidDel="00B922F5">
                  <w:rPr>
                    <w:rFonts w:asciiTheme="minorHAnsi" w:eastAsiaTheme="minorEastAsia" w:hAnsiTheme="minorHAnsi"/>
                    <w:noProof/>
                    <w:spacing w:val="0"/>
                    <w:sz w:val="22"/>
                    <w:szCs w:val="22"/>
                  </w:rPr>
                  <w:tab/>
                </w:r>
                <w:r w:rsidRPr="00B922F5" w:rsidDel="00B922F5">
                  <w:rPr>
                    <w:rStyle w:val="Hyperlink"/>
                    <w:noProof/>
                  </w:rPr>
                  <w:delText>Component [Supporting Document] Entity Design</w:delText>
                </w:r>
                <w:r w:rsidDel="00B922F5">
                  <w:rPr>
                    <w:noProof/>
                    <w:webHidden/>
                  </w:rPr>
                  <w:tab/>
                  <w:delText>19</w:delText>
                </w:r>
              </w:del>
            </w:p>
            <w:p w14:paraId="0E949294" w14:textId="3DC81069" w:rsidR="001F1900" w:rsidDel="00B922F5" w:rsidRDefault="001F1900">
              <w:pPr>
                <w:pStyle w:val="TOC2"/>
                <w:rPr>
                  <w:del w:id="189" w:author="Donovan Goode" w:date="2018-11-09T10:28:00Z"/>
                  <w:noProof/>
                </w:rPr>
              </w:pPr>
              <w:del w:id="190" w:author="Donovan Goode" w:date="2018-11-09T10:28:00Z">
                <w:r w:rsidRPr="00B922F5" w:rsidDel="00B922F5">
                  <w:rPr>
                    <w:rStyle w:val="Hyperlink"/>
                    <w:noProof/>
                  </w:rPr>
                  <w:delText>3.3</w:delText>
                </w:r>
                <w:r w:rsidDel="00B922F5">
                  <w:rPr>
                    <w:noProof/>
                  </w:rPr>
                  <w:tab/>
                </w:r>
                <w:r w:rsidRPr="00B922F5" w:rsidDel="00B922F5">
                  <w:rPr>
                    <w:rStyle w:val="Hyperlink"/>
                    <w:noProof/>
                  </w:rPr>
                  <w:delText>Business Services (Business Logic)</w:delText>
                </w:r>
                <w:r w:rsidDel="00B922F5">
                  <w:rPr>
                    <w:noProof/>
                    <w:webHidden/>
                  </w:rPr>
                  <w:tab/>
                  <w:delText>19</w:delText>
                </w:r>
              </w:del>
            </w:p>
            <w:p w14:paraId="74C7FFEB" w14:textId="148FF798" w:rsidR="001F1900" w:rsidDel="00B922F5" w:rsidRDefault="001F1900">
              <w:pPr>
                <w:pStyle w:val="TOC3"/>
                <w:rPr>
                  <w:del w:id="191" w:author="Donovan Goode" w:date="2018-11-09T10:28:00Z"/>
                  <w:rFonts w:asciiTheme="minorHAnsi" w:eastAsiaTheme="minorEastAsia" w:hAnsiTheme="minorHAnsi"/>
                  <w:noProof/>
                  <w:spacing w:val="0"/>
                  <w:sz w:val="22"/>
                  <w:szCs w:val="22"/>
                </w:rPr>
              </w:pPr>
              <w:del w:id="192" w:author="Donovan Goode" w:date="2018-11-09T10:28:00Z">
                <w:r w:rsidRPr="00B922F5" w:rsidDel="00B922F5">
                  <w:rPr>
                    <w:rStyle w:val="Hyperlink"/>
                    <w:noProof/>
                  </w:rPr>
                  <w:delText>3.3.1</w:delText>
                </w:r>
                <w:r w:rsidDel="00B922F5">
                  <w:rPr>
                    <w:rFonts w:asciiTheme="minorHAnsi" w:eastAsiaTheme="minorEastAsia" w:hAnsiTheme="minorHAnsi"/>
                    <w:noProof/>
                    <w:spacing w:val="0"/>
                    <w:sz w:val="22"/>
                    <w:szCs w:val="22"/>
                  </w:rPr>
                  <w:tab/>
                </w:r>
                <w:r w:rsidRPr="00B922F5" w:rsidDel="00B922F5">
                  <w:rPr>
                    <w:rStyle w:val="Hyperlink"/>
                    <w:noProof/>
                  </w:rPr>
                  <w:delText>Workflows</w:delText>
                </w:r>
                <w:r w:rsidDel="00B922F5">
                  <w:rPr>
                    <w:noProof/>
                    <w:webHidden/>
                  </w:rPr>
                  <w:tab/>
                  <w:delText>20</w:delText>
                </w:r>
              </w:del>
            </w:p>
            <w:p w14:paraId="37B1D781" w14:textId="3699FA97" w:rsidR="001F1900" w:rsidDel="00B922F5" w:rsidRDefault="001F1900">
              <w:pPr>
                <w:pStyle w:val="TOC2"/>
                <w:rPr>
                  <w:del w:id="193" w:author="Donovan Goode" w:date="2018-11-09T10:28:00Z"/>
                  <w:noProof/>
                </w:rPr>
              </w:pPr>
              <w:del w:id="194" w:author="Donovan Goode" w:date="2018-11-09T10:28:00Z">
                <w:r w:rsidRPr="00B922F5" w:rsidDel="00B922F5">
                  <w:rPr>
                    <w:rStyle w:val="Hyperlink"/>
                    <w:noProof/>
                  </w:rPr>
                  <w:delText>3.4</w:delText>
                </w:r>
                <w:r w:rsidDel="00B922F5">
                  <w:rPr>
                    <w:noProof/>
                  </w:rPr>
                  <w:tab/>
                </w:r>
                <w:r w:rsidRPr="00B922F5" w:rsidDel="00B922F5">
                  <w:rPr>
                    <w:rStyle w:val="Hyperlink"/>
                    <w:noProof/>
                  </w:rPr>
                  <w:delText>Business Processes and Settings</w:delText>
                </w:r>
                <w:r w:rsidDel="00B922F5">
                  <w:rPr>
                    <w:noProof/>
                    <w:webHidden/>
                  </w:rPr>
                  <w:tab/>
                  <w:delText>21</w:delText>
                </w:r>
              </w:del>
            </w:p>
            <w:p w14:paraId="3CA53087" w14:textId="736A1B39" w:rsidR="001F1900" w:rsidDel="00B922F5" w:rsidRDefault="001F1900">
              <w:pPr>
                <w:pStyle w:val="TOC3"/>
                <w:rPr>
                  <w:del w:id="195" w:author="Donovan Goode" w:date="2018-11-09T10:28:00Z"/>
                  <w:rFonts w:asciiTheme="minorHAnsi" w:eastAsiaTheme="minorEastAsia" w:hAnsiTheme="minorHAnsi"/>
                  <w:noProof/>
                  <w:spacing w:val="0"/>
                  <w:sz w:val="22"/>
                  <w:szCs w:val="22"/>
                </w:rPr>
              </w:pPr>
              <w:del w:id="196" w:author="Donovan Goode" w:date="2018-11-09T10:28:00Z">
                <w:r w:rsidRPr="00B922F5" w:rsidDel="00B922F5">
                  <w:rPr>
                    <w:rStyle w:val="Hyperlink"/>
                    <w:noProof/>
                  </w:rPr>
                  <w:delText>3.4.1</w:delText>
                </w:r>
                <w:r w:rsidDel="00B922F5">
                  <w:rPr>
                    <w:rFonts w:asciiTheme="minorHAnsi" w:eastAsiaTheme="minorEastAsia" w:hAnsiTheme="minorHAnsi"/>
                    <w:noProof/>
                    <w:spacing w:val="0"/>
                    <w:sz w:val="22"/>
                    <w:szCs w:val="22"/>
                  </w:rPr>
                  <w:tab/>
                </w:r>
                <w:r w:rsidRPr="00B922F5" w:rsidDel="00B922F5">
                  <w:rPr>
                    <w:rStyle w:val="Hyperlink"/>
                    <w:noProof/>
                  </w:rPr>
                  <w:delText>SLAs</w:delText>
                </w:r>
                <w:r w:rsidDel="00B922F5">
                  <w:rPr>
                    <w:noProof/>
                    <w:webHidden/>
                  </w:rPr>
                  <w:tab/>
                  <w:delText>21</w:delText>
                </w:r>
              </w:del>
            </w:p>
            <w:p w14:paraId="28437B85" w14:textId="79694577" w:rsidR="001F1900" w:rsidDel="00B922F5" w:rsidRDefault="001F1900">
              <w:pPr>
                <w:pStyle w:val="TOC3"/>
                <w:rPr>
                  <w:del w:id="197" w:author="Donovan Goode" w:date="2018-11-09T10:28:00Z"/>
                  <w:rFonts w:asciiTheme="minorHAnsi" w:eastAsiaTheme="minorEastAsia" w:hAnsiTheme="minorHAnsi"/>
                  <w:noProof/>
                  <w:spacing w:val="0"/>
                  <w:sz w:val="22"/>
                  <w:szCs w:val="22"/>
                </w:rPr>
              </w:pPr>
              <w:del w:id="198" w:author="Donovan Goode" w:date="2018-11-09T10:28:00Z">
                <w:r w:rsidRPr="00B922F5" w:rsidDel="00B922F5">
                  <w:rPr>
                    <w:rStyle w:val="Hyperlink"/>
                    <w:noProof/>
                  </w:rPr>
                  <w:delText>3.4.2</w:delText>
                </w:r>
                <w:r w:rsidDel="00B922F5">
                  <w:rPr>
                    <w:rFonts w:asciiTheme="minorHAnsi" w:eastAsiaTheme="minorEastAsia" w:hAnsiTheme="minorHAnsi"/>
                    <w:noProof/>
                    <w:spacing w:val="0"/>
                    <w:sz w:val="22"/>
                    <w:szCs w:val="22"/>
                  </w:rPr>
                  <w:tab/>
                </w:r>
                <w:r w:rsidRPr="00B922F5" w:rsidDel="00B922F5">
                  <w:rPr>
                    <w:rStyle w:val="Hyperlink"/>
                    <w:noProof/>
                  </w:rPr>
                  <w:delText>Routing Rules</w:delText>
                </w:r>
                <w:r w:rsidDel="00B922F5">
                  <w:rPr>
                    <w:noProof/>
                    <w:webHidden/>
                  </w:rPr>
                  <w:tab/>
                  <w:delText>21</w:delText>
                </w:r>
              </w:del>
            </w:p>
            <w:p w14:paraId="3FE653F1" w14:textId="523D2C52" w:rsidR="001F1900" w:rsidDel="00B922F5" w:rsidRDefault="001F1900">
              <w:pPr>
                <w:pStyle w:val="TOC3"/>
                <w:rPr>
                  <w:del w:id="199" w:author="Donovan Goode" w:date="2018-11-09T10:28:00Z"/>
                  <w:rFonts w:asciiTheme="minorHAnsi" w:eastAsiaTheme="minorEastAsia" w:hAnsiTheme="minorHAnsi"/>
                  <w:noProof/>
                  <w:spacing w:val="0"/>
                  <w:sz w:val="22"/>
                  <w:szCs w:val="22"/>
                </w:rPr>
              </w:pPr>
              <w:del w:id="200" w:author="Donovan Goode" w:date="2018-11-09T10:28:00Z">
                <w:r w:rsidRPr="00B922F5" w:rsidDel="00B922F5">
                  <w:rPr>
                    <w:rStyle w:val="Hyperlink"/>
                    <w:noProof/>
                  </w:rPr>
                  <w:delText>3.4.3</w:delText>
                </w:r>
                <w:r w:rsidDel="00B922F5">
                  <w:rPr>
                    <w:rFonts w:asciiTheme="minorHAnsi" w:eastAsiaTheme="minorEastAsia" w:hAnsiTheme="minorHAnsi"/>
                    <w:noProof/>
                    <w:spacing w:val="0"/>
                    <w:sz w:val="22"/>
                    <w:szCs w:val="22"/>
                  </w:rPr>
                  <w:tab/>
                </w:r>
                <w:r w:rsidRPr="00B922F5" w:rsidDel="00B922F5">
                  <w:rPr>
                    <w:rStyle w:val="Hyperlink"/>
                    <w:noProof/>
                  </w:rPr>
                  <w:delText>E-Mail Routing</w:delText>
                </w:r>
                <w:r w:rsidDel="00B922F5">
                  <w:rPr>
                    <w:noProof/>
                    <w:webHidden/>
                  </w:rPr>
                  <w:tab/>
                  <w:delText>21</w:delText>
                </w:r>
              </w:del>
            </w:p>
            <w:p w14:paraId="022F07FE" w14:textId="53B209C5" w:rsidR="001F1900" w:rsidDel="00B922F5" w:rsidRDefault="001F1900">
              <w:pPr>
                <w:pStyle w:val="TOC2"/>
                <w:rPr>
                  <w:del w:id="201" w:author="Donovan Goode" w:date="2018-11-09T10:28:00Z"/>
                  <w:noProof/>
                </w:rPr>
              </w:pPr>
              <w:del w:id="202" w:author="Donovan Goode" w:date="2018-11-09T10:28:00Z">
                <w:r w:rsidRPr="00B922F5" w:rsidDel="00B922F5">
                  <w:rPr>
                    <w:rStyle w:val="Hyperlink"/>
                    <w:noProof/>
                  </w:rPr>
                  <w:delText>3.5</w:delText>
                </w:r>
                <w:r w:rsidDel="00B922F5">
                  <w:rPr>
                    <w:noProof/>
                  </w:rPr>
                  <w:tab/>
                </w:r>
                <w:r w:rsidRPr="00B922F5" w:rsidDel="00B922F5">
                  <w:rPr>
                    <w:rStyle w:val="Hyperlink"/>
                    <w:noProof/>
                  </w:rPr>
                  <w:delText>Business Settings</w:delText>
                </w:r>
                <w:r w:rsidDel="00B922F5">
                  <w:rPr>
                    <w:noProof/>
                    <w:webHidden/>
                  </w:rPr>
                  <w:tab/>
                  <w:delText>21</w:delText>
                </w:r>
              </w:del>
            </w:p>
            <w:p w14:paraId="61523AAB" w14:textId="2E0ED8DA" w:rsidR="001F1900" w:rsidDel="00B922F5" w:rsidRDefault="001F1900">
              <w:pPr>
                <w:pStyle w:val="TOC2"/>
                <w:rPr>
                  <w:del w:id="203" w:author="Donovan Goode" w:date="2018-11-09T10:28:00Z"/>
                  <w:noProof/>
                </w:rPr>
              </w:pPr>
              <w:del w:id="204" w:author="Donovan Goode" w:date="2018-11-09T10:28:00Z">
                <w:r w:rsidRPr="00B922F5" w:rsidDel="00B922F5">
                  <w:rPr>
                    <w:rStyle w:val="Hyperlink"/>
                    <w:noProof/>
                  </w:rPr>
                  <w:delText>3.6</w:delText>
                </w:r>
                <w:r w:rsidDel="00B922F5">
                  <w:rPr>
                    <w:noProof/>
                  </w:rPr>
                  <w:tab/>
                </w:r>
                <w:r w:rsidRPr="00B922F5" w:rsidDel="00B922F5">
                  <w:rPr>
                    <w:rStyle w:val="Hyperlink"/>
                    <w:noProof/>
                  </w:rPr>
                  <w:delText>Business Management</w:delText>
                </w:r>
                <w:r w:rsidDel="00B922F5">
                  <w:rPr>
                    <w:noProof/>
                    <w:webHidden/>
                  </w:rPr>
                  <w:tab/>
                  <w:delText>21</w:delText>
                </w:r>
              </w:del>
            </w:p>
            <w:p w14:paraId="2AA19016" w14:textId="7EAA18A7" w:rsidR="001F1900" w:rsidDel="00B922F5" w:rsidRDefault="001F1900">
              <w:pPr>
                <w:pStyle w:val="TOC3"/>
                <w:rPr>
                  <w:del w:id="205" w:author="Donovan Goode" w:date="2018-11-09T10:28:00Z"/>
                  <w:rFonts w:asciiTheme="minorHAnsi" w:eastAsiaTheme="minorEastAsia" w:hAnsiTheme="minorHAnsi"/>
                  <w:noProof/>
                  <w:spacing w:val="0"/>
                  <w:sz w:val="22"/>
                  <w:szCs w:val="22"/>
                </w:rPr>
              </w:pPr>
              <w:del w:id="206" w:author="Donovan Goode" w:date="2018-11-09T10:28:00Z">
                <w:r w:rsidRPr="00B922F5" w:rsidDel="00B922F5">
                  <w:rPr>
                    <w:rStyle w:val="Hyperlink"/>
                    <w:noProof/>
                  </w:rPr>
                  <w:delText>3.6.1</w:delText>
                </w:r>
                <w:r w:rsidDel="00B922F5">
                  <w:rPr>
                    <w:rFonts w:asciiTheme="minorHAnsi" w:eastAsiaTheme="minorEastAsia" w:hAnsiTheme="minorHAnsi"/>
                    <w:noProof/>
                    <w:spacing w:val="0"/>
                    <w:sz w:val="22"/>
                    <w:szCs w:val="22"/>
                  </w:rPr>
                  <w:tab/>
                </w:r>
                <w:r w:rsidRPr="00B922F5" w:rsidDel="00B922F5">
                  <w:rPr>
                    <w:rStyle w:val="Hyperlink"/>
                    <w:noProof/>
                  </w:rPr>
                  <w:delText>Fiscal Year Settings</w:delText>
                </w:r>
                <w:r w:rsidDel="00B922F5">
                  <w:rPr>
                    <w:noProof/>
                    <w:webHidden/>
                  </w:rPr>
                  <w:tab/>
                  <w:delText>21</w:delText>
                </w:r>
              </w:del>
            </w:p>
            <w:p w14:paraId="13215DEF" w14:textId="5F323036" w:rsidR="001F1900" w:rsidDel="00B922F5" w:rsidRDefault="001F1900">
              <w:pPr>
                <w:pStyle w:val="TOC3"/>
                <w:rPr>
                  <w:del w:id="207" w:author="Donovan Goode" w:date="2018-11-09T10:28:00Z"/>
                  <w:rFonts w:asciiTheme="minorHAnsi" w:eastAsiaTheme="minorEastAsia" w:hAnsiTheme="minorHAnsi"/>
                  <w:noProof/>
                  <w:spacing w:val="0"/>
                  <w:sz w:val="22"/>
                  <w:szCs w:val="22"/>
                </w:rPr>
              </w:pPr>
              <w:del w:id="208" w:author="Donovan Goode" w:date="2018-11-09T10:28:00Z">
                <w:r w:rsidRPr="00B922F5" w:rsidDel="00B922F5">
                  <w:rPr>
                    <w:rStyle w:val="Hyperlink"/>
                    <w:noProof/>
                  </w:rPr>
                  <w:delText>3.6.2</w:delText>
                </w:r>
                <w:r w:rsidDel="00B922F5">
                  <w:rPr>
                    <w:rFonts w:asciiTheme="minorHAnsi" w:eastAsiaTheme="minorEastAsia" w:hAnsiTheme="minorHAnsi"/>
                    <w:noProof/>
                    <w:spacing w:val="0"/>
                    <w:sz w:val="22"/>
                    <w:szCs w:val="22"/>
                  </w:rPr>
                  <w:tab/>
                </w:r>
                <w:r w:rsidRPr="00B922F5" w:rsidDel="00B922F5">
                  <w:rPr>
                    <w:rStyle w:val="Hyperlink"/>
                    <w:noProof/>
                  </w:rPr>
                  <w:delText>Queues</w:delText>
                </w:r>
                <w:r w:rsidDel="00B922F5">
                  <w:rPr>
                    <w:noProof/>
                    <w:webHidden/>
                  </w:rPr>
                  <w:tab/>
                  <w:delText>21</w:delText>
                </w:r>
              </w:del>
            </w:p>
            <w:p w14:paraId="021D474F" w14:textId="1F224E2A" w:rsidR="001F1900" w:rsidDel="00B922F5" w:rsidRDefault="001F1900">
              <w:pPr>
                <w:pStyle w:val="TOC3"/>
                <w:rPr>
                  <w:del w:id="209" w:author="Donovan Goode" w:date="2018-11-09T10:28:00Z"/>
                  <w:rFonts w:asciiTheme="minorHAnsi" w:eastAsiaTheme="minorEastAsia" w:hAnsiTheme="minorHAnsi"/>
                  <w:noProof/>
                  <w:spacing w:val="0"/>
                  <w:sz w:val="22"/>
                  <w:szCs w:val="22"/>
                </w:rPr>
              </w:pPr>
              <w:del w:id="210" w:author="Donovan Goode" w:date="2018-11-09T10:28:00Z">
                <w:r w:rsidRPr="00B922F5" w:rsidDel="00B922F5">
                  <w:rPr>
                    <w:rStyle w:val="Hyperlink"/>
                    <w:noProof/>
                  </w:rPr>
                  <w:delText>3.6.3</w:delText>
                </w:r>
                <w:r w:rsidDel="00B922F5">
                  <w:rPr>
                    <w:rFonts w:asciiTheme="minorHAnsi" w:eastAsiaTheme="minorEastAsia" w:hAnsiTheme="minorHAnsi"/>
                    <w:noProof/>
                    <w:spacing w:val="0"/>
                    <w:sz w:val="22"/>
                    <w:szCs w:val="22"/>
                  </w:rPr>
                  <w:tab/>
                </w:r>
                <w:r w:rsidRPr="00B922F5" w:rsidDel="00B922F5">
                  <w:rPr>
                    <w:rStyle w:val="Hyperlink"/>
                    <w:noProof/>
                  </w:rPr>
                  <w:delText>Subjects</w:delText>
                </w:r>
                <w:r w:rsidDel="00B922F5">
                  <w:rPr>
                    <w:noProof/>
                    <w:webHidden/>
                  </w:rPr>
                  <w:tab/>
                  <w:delText>21</w:delText>
                </w:r>
              </w:del>
            </w:p>
            <w:p w14:paraId="38455EFE" w14:textId="0E08A79B" w:rsidR="001F1900" w:rsidDel="00B922F5" w:rsidRDefault="001F1900">
              <w:pPr>
                <w:pStyle w:val="TOC3"/>
                <w:rPr>
                  <w:del w:id="211" w:author="Donovan Goode" w:date="2018-11-09T10:28:00Z"/>
                  <w:rFonts w:asciiTheme="minorHAnsi" w:eastAsiaTheme="minorEastAsia" w:hAnsiTheme="minorHAnsi"/>
                  <w:noProof/>
                  <w:spacing w:val="0"/>
                  <w:sz w:val="22"/>
                  <w:szCs w:val="22"/>
                </w:rPr>
              </w:pPr>
              <w:del w:id="212" w:author="Donovan Goode" w:date="2018-11-09T10:28:00Z">
                <w:r w:rsidRPr="00B922F5" w:rsidDel="00B922F5">
                  <w:rPr>
                    <w:rStyle w:val="Hyperlink"/>
                    <w:noProof/>
                  </w:rPr>
                  <w:delText>3.6.4</w:delText>
                </w:r>
                <w:r w:rsidDel="00B922F5">
                  <w:rPr>
                    <w:rFonts w:asciiTheme="minorHAnsi" w:eastAsiaTheme="minorEastAsia" w:hAnsiTheme="minorHAnsi"/>
                    <w:noProof/>
                    <w:spacing w:val="0"/>
                    <w:sz w:val="22"/>
                    <w:szCs w:val="22"/>
                  </w:rPr>
                  <w:tab/>
                </w:r>
                <w:r w:rsidRPr="00B922F5" w:rsidDel="00B922F5">
                  <w:rPr>
                    <w:rStyle w:val="Hyperlink"/>
                    <w:noProof/>
                  </w:rPr>
                  <w:delText>Automatic Creation Rules and Routing</w:delText>
                </w:r>
                <w:r w:rsidDel="00B922F5">
                  <w:rPr>
                    <w:noProof/>
                    <w:webHidden/>
                  </w:rPr>
                  <w:tab/>
                  <w:delText>21</w:delText>
                </w:r>
              </w:del>
            </w:p>
            <w:p w14:paraId="585A0014" w14:textId="34E6309A" w:rsidR="001F1900" w:rsidDel="00B922F5" w:rsidRDefault="001F1900">
              <w:pPr>
                <w:pStyle w:val="TOC2"/>
                <w:rPr>
                  <w:del w:id="213" w:author="Donovan Goode" w:date="2018-11-09T10:28:00Z"/>
                  <w:noProof/>
                </w:rPr>
              </w:pPr>
              <w:del w:id="214" w:author="Donovan Goode" w:date="2018-11-09T10:28:00Z">
                <w:r w:rsidRPr="00B922F5" w:rsidDel="00B922F5">
                  <w:rPr>
                    <w:rStyle w:val="Hyperlink"/>
                    <w:noProof/>
                  </w:rPr>
                  <w:delText>3.7</w:delText>
                </w:r>
                <w:r w:rsidDel="00B922F5">
                  <w:rPr>
                    <w:noProof/>
                  </w:rPr>
                  <w:tab/>
                </w:r>
                <w:r w:rsidRPr="00B922F5" w:rsidDel="00B922F5">
                  <w:rPr>
                    <w:rStyle w:val="Hyperlink"/>
                    <w:noProof/>
                  </w:rPr>
                  <w:delText>Administration Settings</w:delText>
                </w:r>
                <w:r w:rsidDel="00B922F5">
                  <w:rPr>
                    <w:noProof/>
                    <w:webHidden/>
                  </w:rPr>
                  <w:tab/>
                  <w:delText>22</w:delText>
                </w:r>
              </w:del>
            </w:p>
            <w:p w14:paraId="0FC1ECE4" w14:textId="3D1BEB88" w:rsidR="001F1900" w:rsidDel="00B922F5" w:rsidRDefault="001F1900">
              <w:pPr>
                <w:pStyle w:val="TOC3"/>
                <w:rPr>
                  <w:del w:id="215" w:author="Donovan Goode" w:date="2018-11-09T10:28:00Z"/>
                  <w:rFonts w:asciiTheme="minorHAnsi" w:eastAsiaTheme="minorEastAsia" w:hAnsiTheme="minorHAnsi"/>
                  <w:noProof/>
                  <w:spacing w:val="0"/>
                  <w:sz w:val="22"/>
                  <w:szCs w:val="22"/>
                </w:rPr>
              </w:pPr>
              <w:del w:id="216" w:author="Donovan Goode" w:date="2018-11-09T10:28:00Z">
                <w:r w:rsidRPr="00B922F5" w:rsidDel="00B922F5">
                  <w:rPr>
                    <w:rStyle w:val="Hyperlink"/>
                    <w:noProof/>
                  </w:rPr>
                  <w:delText>3.7.1</w:delText>
                </w:r>
                <w:r w:rsidDel="00B922F5">
                  <w:rPr>
                    <w:rFonts w:asciiTheme="minorHAnsi" w:eastAsiaTheme="minorEastAsia" w:hAnsiTheme="minorHAnsi"/>
                    <w:noProof/>
                    <w:spacing w:val="0"/>
                    <w:sz w:val="22"/>
                    <w:szCs w:val="22"/>
                  </w:rPr>
                  <w:tab/>
                </w:r>
                <w:r w:rsidRPr="00B922F5" w:rsidDel="00B922F5">
                  <w:rPr>
                    <w:rStyle w:val="Hyperlink"/>
                    <w:noProof/>
                  </w:rPr>
                  <w:delText>System Settings</w:delText>
                </w:r>
                <w:r w:rsidDel="00B922F5">
                  <w:rPr>
                    <w:noProof/>
                    <w:webHidden/>
                  </w:rPr>
                  <w:tab/>
                  <w:delText>22</w:delText>
                </w:r>
              </w:del>
            </w:p>
            <w:p w14:paraId="1DA99057" w14:textId="6D73B51E" w:rsidR="001F1900" w:rsidDel="00B922F5" w:rsidRDefault="001F1900">
              <w:pPr>
                <w:pStyle w:val="TOC3"/>
                <w:rPr>
                  <w:del w:id="217" w:author="Donovan Goode" w:date="2018-11-09T10:28:00Z"/>
                  <w:rFonts w:asciiTheme="minorHAnsi" w:eastAsiaTheme="minorEastAsia" w:hAnsiTheme="minorHAnsi"/>
                  <w:noProof/>
                  <w:spacing w:val="0"/>
                  <w:sz w:val="22"/>
                  <w:szCs w:val="22"/>
                </w:rPr>
              </w:pPr>
              <w:del w:id="218" w:author="Donovan Goode" w:date="2018-11-09T10:28:00Z">
                <w:r w:rsidRPr="00B922F5" w:rsidDel="00B922F5">
                  <w:rPr>
                    <w:rStyle w:val="Hyperlink"/>
                    <w:noProof/>
                  </w:rPr>
                  <w:delText>3.7.2</w:delText>
                </w:r>
                <w:r w:rsidDel="00B922F5">
                  <w:rPr>
                    <w:rFonts w:asciiTheme="minorHAnsi" w:eastAsiaTheme="minorEastAsia" w:hAnsiTheme="minorHAnsi"/>
                    <w:noProof/>
                    <w:spacing w:val="0"/>
                    <w:sz w:val="22"/>
                    <w:szCs w:val="22"/>
                  </w:rPr>
                  <w:tab/>
                </w:r>
                <w:r w:rsidRPr="00B922F5" w:rsidDel="00B922F5">
                  <w:rPr>
                    <w:rStyle w:val="Hyperlink"/>
                    <w:noProof/>
                  </w:rPr>
                  <w:delText>Privacy Preferences</w:delText>
                </w:r>
                <w:r w:rsidDel="00B922F5">
                  <w:rPr>
                    <w:noProof/>
                    <w:webHidden/>
                  </w:rPr>
                  <w:tab/>
                  <w:delText>22</w:delText>
                </w:r>
              </w:del>
            </w:p>
            <w:p w14:paraId="0D132536" w14:textId="41D21727" w:rsidR="001F1900" w:rsidDel="00B922F5" w:rsidRDefault="001F1900">
              <w:pPr>
                <w:pStyle w:val="TOC3"/>
                <w:rPr>
                  <w:del w:id="219" w:author="Donovan Goode" w:date="2018-11-09T10:28:00Z"/>
                  <w:rFonts w:asciiTheme="minorHAnsi" w:eastAsiaTheme="minorEastAsia" w:hAnsiTheme="minorHAnsi"/>
                  <w:noProof/>
                  <w:spacing w:val="0"/>
                  <w:sz w:val="22"/>
                  <w:szCs w:val="22"/>
                </w:rPr>
              </w:pPr>
              <w:del w:id="220" w:author="Donovan Goode" w:date="2018-11-09T10:28:00Z">
                <w:r w:rsidRPr="00B922F5" w:rsidDel="00B922F5">
                  <w:rPr>
                    <w:rStyle w:val="Hyperlink"/>
                    <w:noProof/>
                  </w:rPr>
                  <w:delText>3.7.3</w:delText>
                </w:r>
                <w:r w:rsidDel="00B922F5">
                  <w:rPr>
                    <w:rFonts w:asciiTheme="minorHAnsi" w:eastAsiaTheme="minorEastAsia" w:hAnsiTheme="minorHAnsi"/>
                    <w:noProof/>
                    <w:spacing w:val="0"/>
                    <w:sz w:val="22"/>
                    <w:szCs w:val="22"/>
                  </w:rPr>
                  <w:tab/>
                </w:r>
                <w:r w:rsidRPr="00B922F5" w:rsidDel="00B922F5">
                  <w:rPr>
                    <w:rStyle w:val="Hyperlink"/>
                    <w:noProof/>
                  </w:rPr>
                  <w:delText>System Notifications</w:delText>
                </w:r>
                <w:r w:rsidDel="00B922F5">
                  <w:rPr>
                    <w:noProof/>
                    <w:webHidden/>
                  </w:rPr>
                  <w:tab/>
                  <w:delText>22</w:delText>
                </w:r>
              </w:del>
            </w:p>
            <w:p w14:paraId="328746A9" w14:textId="37B6E667" w:rsidR="001F1900" w:rsidDel="00B922F5" w:rsidRDefault="001F1900">
              <w:pPr>
                <w:pStyle w:val="TOC3"/>
                <w:rPr>
                  <w:del w:id="221" w:author="Donovan Goode" w:date="2018-11-09T10:28:00Z"/>
                  <w:rFonts w:asciiTheme="minorHAnsi" w:eastAsiaTheme="minorEastAsia" w:hAnsiTheme="minorHAnsi"/>
                  <w:noProof/>
                  <w:spacing w:val="0"/>
                  <w:sz w:val="22"/>
                  <w:szCs w:val="22"/>
                </w:rPr>
              </w:pPr>
              <w:del w:id="222" w:author="Donovan Goode" w:date="2018-11-09T10:28:00Z">
                <w:r w:rsidRPr="00B922F5" w:rsidDel="00B922F5">
                  <w:rPr>
                    <w:rStyle w:val="Hyperlink"/>
                    <w:noProof/>
                  </w:rPr>
                  <w:delText>3.7.4</w:delText>
                </w:r>
                <w:r w:rsidDel="00B922F5">
                  <w:rPr>
                    <w:rFonts w:asciiTheme="minorHAnsi" w:eastAsiaTheme="minorEastAsia" w:hAnsiTheme="minorHAnsi"/>
                    <w:noProof/>
                    <w:spacing w:val="0"/>
                    <w:sz w:val="22"/>
                    <w:szCs w:val="22"/>
                  </w:rPr>
                  <w:tab/>
                </w:r>
                <w:r w:rsidRPr="00B922F5" w:rsidDel="00B922F5">
                  <w:rPr>
                    <w:rStyle w:val="Hyperlink"/>
                    <w:noProof/>
                  </w:rPr>
                  <w:delText>Azure Machine Learning</w:delText>
                </w:r>
                <w:r w:rsidDel="00B922F5">
                  <w:rPr>
                    <w:noProof/>
                    <w:webHidden/>
                  </w:rPr>
                  <w:tab/>
                  <w:delText>22</w:delText>
                </w:r>
              </w:del>
            </w:p>
            <w:p w14:paraId="0AAE8429" w14:textId="3A1370AF" w:rsidR="001F1900" w:rsidDel="00B922F5" w:rsidRDefault="001F1900">
              <w:pPr>
                <w:pStyle w:val="TOC3"/>
                <w:rPr>
                  <w:del w:id="223" w:author="Donovan Goode" w:date="2018-11-09T10:28:00Z"/>
                  <w:rFonts w:asciiTheme="minorHAnsi" w:eastAsiaTheme="minorEastAsia" w:hAnsiTheme="minorHAnsi"/>
                  <w:noProof/>
                  <w:spacing w:val="0"/>
                  <w:sz w:val="22"/>
                  <w:szCs w:val="22"/>
                </w:rPr>
              </w:pPr>
              <w:del w:id="224" w:author="Donovan Goode" w:date="2018-11-09T10:28:00Z">
                <w:r w:rsidRPr="00B922F5" w:rsidDel="00B922F5">
                  <w:rPr>
                    <w:rStyle w:val="Hyperlink"/>
                    <w:noProof/>
                  </w:rPr>
                  <w:delText>3.7.5</w:delText>
                </w:r>
                <w:r w:rsidDel="00B922F5">
                  <w:rPr>
                    <w:rFonts w:asciiTheme="minorHAnsi" w:eastAsiaTheme="minorEastAsia" w:hAnsiTheme="minorHAnsi"/>
                    <w:noProof/>
                    <w:spacing w:val="0"/>
                    <w:sz w:val="22"/>
                    <w:szCs w:val="22"/>
                  </w:rPr>
                  <w:tab/>
                </w:r>
                <w:r w:rsidRPr="00B922F5" w:rsidDel="00B922F5">
                  <w:rPr>
                    <w:rStyle w:val="Hyperlink"/>
                    <w:noProof/>
                  </w:rPr>
                  <w:delText>Auto-Numbering</w:delText>
                </w:r>
                <w:r w:rsidDel="00B922F5">
                  <w:rPr>
                    <w:noProof/>
                    <w:webHidden/>
                  </w:rPr>
                  <w:tab/>
                  <w:delText>22</w:delText>
                </w:r>
              </w:del>
            </w:p>
            <w:p w14:paraId="6410C64D" w14:textId="0A403FB0" w:rsidR="001F1900" w:rsidDel="00B922F5" w:rsidRDefault="001F1900">
              <w:pPr>
                <w:pStyle w:val="TOC3"/>
                <w:rPr>
                  <w:del w:id="225" w:author="Donovan Goode" w:date="2018-11-09T10:28:00Z"/>
                  <w:rFonts w:asciiTheme="minorHAnsi" w:eastAsiaTheme="minorEastAsia" w:hAnsiTheme="minorHAnsi"/>
                  <w:noProof/>
                  <w:spacing w:val="0"/>
                  <w:sz w:val="22"/>
                  <w:szCs w:val="22"/>
                </w:rPr>
              </w:pPr>
              <w:del w:id="226" w:author="Donovan Goode" w:date="2018-11-09T10:28:00Z">
                <w:r w:rsidRPr="00B922F5" w:rsidDel="00B922F5">
                  <w:rPr>
                    <w:rStyle w:val="Hyperlink"/>
                    <w:noProof/>
                  </w:rPr>
                  <w:delText>3.7.6</w:delText>
                </w:r>
                <w:r w:rsidDel="00B922F5">
                  <w:rPr>
                    <w:rFonts w:asciiTheme="minorHAnsi" w:eastAsiaTheme="minorEastAsia" w:hAnsiTheme="minorHAnsi"/>
                    <w:noProof/>
                    <w:spacing w:val="0"/>
                    <w:sz w:val="22"/>
                    <w:szCs w:val="22"/>
                  </w:rPr>
                  <w:tab/>
                </w:r>
                <w:r w:rsidRPr="00B922F5" w:rsidDel="00B922F5">
                  <w:rPr>
                    <w:rStyle w:val="Hyperlink"/>
                    <w:noProof/>
                  </w:rPr>
                  <w:delText>Languages</w:delText>
                </w:r>
                <w:r w:rsidDel="00B922F5">
                  <w:rPr>
                    <w:noProof/>
                    <w:webHidden/>
                  </w:rPr>
                  <w:tab/>
                  <w:delText>22</w:delText>
                </w:r>
              </w:del>
            </w:p>
            <w:p w14:paraId="729454A8" w14:textId="002516C7" w:rsidR="001F1900" w:rsidDel="00B922F5" w:rsidRDefault="001F1900">
              <w:pPr>
                <w:pStyle w:val="TOC3"/>
                <w:rPr>
                  <w:del w:id="227" w:author="Donovan Goode" w:date="2018-11-09T10:28:00Z"/>
                  <w:rFonts w:asciiTheme="minorHAnsi" w:eastAsiaTheme="minorEastAsia" w:hAnsiTheme="minorHAnsi"/>
                  <w:noProof/>
                  <w:spacing w:val="0"/>
                  <w:sz w:val="22"/>
                  <w:szCs w:val="22"/>
                </w:rPr>
              </w:pPr>
              <w:del w:id="228" w:author="Donovan Goode" w:date="2018-11-09T10:28:00Z">
                <w:r w:rsidRPr="00B922F5" w:rsidDel="00B922F5">
                  <w:rPr>
                    <w:rStyle w:val="Hyperlink"/>
                    <w:noProof/>
                  </w:rPr>
                  <w:delText>3.7.7</w:delText>
                </w:r>
                <w:r w:rsidDel="00B922F5">
                  <w:rPr>
                    <w:rFonts w:asciiTheme="minorHAnsi" w:eastAsiaTheme="minorEastAsia" w:hAnsiTheme="minorHAnsi"/>
                    <w:noProof/>
                    <w:spacing w:val="0"/>
                    <w:sz w:val="22"/>
                    <w:szCs w:val="22"/>
                  </w:rPr>
                  <w:tab/>
                </w:r>
                <w:r w:rsidRPr="00B922F5" w:rsidDel="00B922F5">
                  <w:rPr>
                    <w:rStyle w:val="Hyperlink"/>
                    <w:noProof/>
                  </w:rPr>
                  <w:delText>Resources in Use</w:delText>
                </w:r>
                <w:r w:rsidDel="00B922F5">
                  <w:rPr>
                    <w:noProof/>
                    <w:webHidden/>
                  </w:rPr>
                  <w:tab/>
                  <w:delText>22</w:delText>
                </w:r>
              </w:del>
            </w:p>
            <w:p w14:paraId="3F80A552" w14:textId="15AF14CD" w:rsidR="001F1900" w:rsidDel="00B922F5" w:rsidRDefault="001F1900">
              <w:pPr>
                <w:pStyle w:val="TOC2"/>
                <w:rPr>
                  <w:del w:id="229" w:author="Donovan Goode" w:date="2018-11-09T10:28:00Z"/>
                  <w:noProof/>
                </w:rPr>
              </w:pPr>
              <w:del w:id="230" w:author="Donovan Goode" w:date="2018-11-09T10:28:00Z">
                <w:r w:rsidRPr="00B922F5" w:rsidDel="00B922F5">
                  <w:rPr>
                    <w:rStyle w:val="Hyperlink"/>
                    <w:noProof/>
                  </w:rPr>
                  <w:delText>3.8</w:delText>
                </w:r>
                <w:r w:rsidDel="00B922F5">
                  <w:rPr>
                    <w:noProof/>
                  </w:rPr>
                  <w:tab/>
                </w:r>
                <w:r w:rsidRPr="00B922F5" w:rsidDel="00B922F5">
                  <w:rPr>
                    <w:rStyle w:val="Hyperlink"/>
                    <w:noProof/>
                  </w:rPr>
                  <w:delText>Data</w:delText>
                </w:r>
                <w:r w:rsidDel="00B922F5">
                  <w:rPr>
                    <w:noProof/>
                    <w:webHidden/>
                  </w:rPr>
                  <w:tab/>
                  <w:delText>23</w:delText>
                </w:r>
              </w:del>
            </w:p>
            <w:p w14:paraId="45531108" w14:textId="7AD1B1AB" w:rsidR="001F1900" w:rsidDel="00B922F5" w:rsidRDefault="001F1900">
              <w:pPr>
                <w:pStyle w:val="TOC3"/>
                <w:rPr>
                  <w:del w:id="231" w:author="Donovan Goode" w:date="2018-11-09T10:28:00Z"/>
                  <w:rFonts w:asciiTheme="minorHAnsi" w:eastAsiaTheme="minorEastAsia" w:hAnsiTheme="minorHAnsi"/>
                  <w:noProof/>
                  <w:spacing w:val="0"/>
                  <w:sz w:val="22"/>
                  <w:szCs w:val="22"/>
                </w:rPr>
              </w:pPr>
              <w:del w:id="232" w:author="Donovan Goode" w:date="2018-11-09T10:28:00Z">
                <w:r w:rsidRPr="00B922F5" w:rsidDel="00B922F5">
                  <w:rPr>
                    <w:rStyle w:val="Hyperlink"/>
                    <w:noProof/>
                  </w:rPr>
                  <w:delText>3.8.1</w:delText>
                </w:r>
                <w:r w:rsidDel="00B922F5">
                  <w:rPr>
                    <w:rFonts w:asciiTheme="minorHAnsi" w:eastAsiaTheme="minorEastAsia" w:hAnsiTheme="minorHAnsi"/>
                    <w:noProof/>
                    <w:spacing w:val="0"/>
                    <w:sz w:val="22"/>
                    <w:szCs w:val="22"/>
                  </w:rPr>
                  <w:tab/>
                </w:r>
                <w:r w:rsidRPr="00B922F5" w:rsidDel="00B922F5">
                  <w:rPr>
                    <w:rStyle w:val="Hyperlink"/>
                    <w:noProof/>
                  </w:rPr>
                  <w:delText>Document Migration</w:delText>
                </w:r>
                <w:r w:rsidDel="00B922F5">
                  <w:rPr>
                    <w:noProof/>
                    <w:webHidden/>
                  </w:rPr>
                  <w:tab/>
                  <w:delText>23</w:delText>
                </w:r>
              </w:del>
            </w:p>
            <w:p w14:paraId="1EC13C5F" w14:textId="444D16AC" w:rsidR="001F1900" w:rsidDel="00B922F5" w:rsidRDefault="001F1900">
              <w:pPr>
                <w:pStyle w:val="TOC3"/>
                <w:rPr>
                  <w:del w:id="233" w:author="Donovan Goode" w:date="2018-11-09T10:28:00Z"/>
                  <w:rFonts w:asciiTheme="minorHAnsi" w:eastAsiaTheme="minorEastAsia" w:hAnsiTheme="minorHAnsi"/>
                  <w:noProof/>
                  <w:spacing w:val="0"/>
                  <w:sz w:val="22"/>
                  <w:szCs w:val="22"/>
                </w:rPr>
              </w:pPr>
              <w:del w:id="234" w:author="Donovan Goode" w:date="2018-11-09T10:28:00Z">
                <w:r w:rsidRPr="00B922F5" w:rsidDel="00B922F5">
                  <w:rPr>
                    <w:rStyle w:val="Hyperlink"/>
                    <w:noProof/>
                  </w:rPr>
                  <w:delText>3.8.2</w:delText>
                </w:r>
                <w:r w:rsidDel="00B922F5">
                  <w:rPr>
                    <w:rFonts w:asciiTheme="minorHAnsi" w:eastAsiaTheme="minorEastAsia" w:hAnsiTheme="minorHAnsi"/>
                    <w:noProof/>
                    <w:spacing w:val="0"/>
                    <w:sz w:val="22"/>
                    <w:szCs w:val="22"/>
                  </w:rPr>
                  <w:tab/>
                </w:r>
                <w:r w:rsidRPr="00B922F5" w:rsidDel="00B922F5">
                  <w:rPr>
                    <w:rStyle w:val="Hyperlink"/>
                    <w:noProof/>
                  </w:rPr>
                  <w:delText>Structured Data Migration or reference to data mapping spreadsheet(s)</w:delText>
                </w:r>
                <w:r w:rsidDel="00B922F5">
                  <w:rPr>
                    <w:noProof/>
                    <w:webHidden/>
                  </w:rPr>
                  <w:tab/>
                  <w:delText>23</w:delText>
                </w:r>
              </w:del>
            </w:p>
            <w:p w14:paraId="7635C187" w14:textId="3EACA7AA" w:rsidR="001F1900" w:rsidDel="00B922F5" w:rsidRDefault="001F1900">
              <w:pPr>
                <w:pStyle w:val="TOC3"/>
                <w:rPr>
                  <w:del w:id="235" w:author="Donovan Goode" w:date="2018-11-09T10:28:00Z"/>
                  <w:rFonts w:asciiTheme="minorHAnsi" w:eastAsiaTheme="minorEastAsia" w:hAnsiTheme="minorHAnsi"/>
                  <w:noProof/>
                  <w:spacing w:val="0"/>
                  <w:sz w:val="22"/>
                  <w:szCs w:val="22"/>
                </w:rPr>
              </w:pPr>
              <w:del w:id="236" w:author="Donovan Goode" w:date="2018-11-09T10:28:00Z">
                <w:r w:rsidRPr="00B922F5" w:rsidDel="00B922F5">
                  <w:rPr>
                    <w:rStyle w:val="Hyperlink"/>
                    <w:noProof/>
                  </w:rPr>
                  <w:delText>3.8.3</w:delText>
                </w:r>
                <w:r w:rsidDel="00B922F5">
                  <w:rPr>
                    <w:rFonts w:asciiTheme="minorHAnsi" w:eastAsiaTheme="minorEastAsia" w:hAnsiTheme="minorHAnsi"/>
                    <w:noProof/>
                    <w:spacing w:val="0"/>
                    <w:sz w:val="22"/>
                    <w:szCs w:val="22"/>
                  </w:rPr>
                  <w:tab/>
                </w:r>
                <w:r w:rsidRPr="00B922F5" w:rsidDel="00B922F5">
                  <w:rPr>
                    <w:rStyle w:val="Hyperlink"/>
                    <w:noProof/>
                  </w:rPr>
                  <w:delText>Reporting</w:delText>
                </w:r>
                <w:r w:rsidDel="00B922F5">
                  <w:rPr>
                    <w:noProof/>
                    <w:webHidden/>
                  </w:rPr>
                  <w:tab/>
                  <w:delText>23</w:delText>
                </w:r>
              </w:del>
            </w:p>
            <w:p w14:paraId="074E6104" w14:textId="01AD89C7" w:rsidR="001F1900" w:rsidDel="00B922F5" w:rsidRDefault="001F1900">
              <w:pPr>
                <w:pStyle w:val="TOC3"/>
                <w:rPr>
                  <w:del w:id="237" w:author="Donovan Goode" w:date="2018-11-09T10:28:00Z"/>
                  <w:rFonts w:asciiTheme="minorHAnsi" w:eastAsiaTheme="minorEastAsia" w:hAnsiTheme="minorHAnsi"/>
                  <w:noProof/>
                  <w:spacing w:val="0"/>
                  <w:sz w:val="22"/>
                  <w:szCs w:val="22"/>
                </w:rPr>
              </w:pPr>
              <w:del w:id="238" w:author="Donovan Goode" w:date="2018-11-09T10:28:00Z">
                <w:r w:rsidRPr="00B922F5" w:rsidDel="00B922F5">
                  <w:rPr>
                    <w:rStyle w:val="Hyperlink"/>
                    <w:noProof/>
                  </w:rPr>
                  <w:delText>3.8.4</w:delText>
                </w:r>
                <w:r w:rsidDel="00B922F5">
                  <w:rPr>
                    <w:rFonts w:asciiTheme="minorHAnsi" w:eastAsiaTheme="minorEastAsia" w:hAnsiTheme="minorHAnsi"/>
                    <w:noProof/>
                    <w:spacing w:val="0"/>
                    <w:sz w:val="22"/>
                    <w:szCs w:val="22"/>
                  </w:rPr>
                  <w:tab/>
                </w:r>
                <w:r w:rsidRPr="00B922F5" w:rsidDel="00B922F5">
                  <w:rPr>
                    <w:rStyle w:val="Hyperlink"/>
                    <w:noProof/>
                  </w:rPr>
                  <w:delText>Excel Business Analysis</w:delText>
                </w:r>
                <w:r w:rsidDel="00B922F5">
                  <w:rPr>
                    <w:noProof/>
                    <w:webHidden/>
                  </w:rPr>
                  <w:tab/>
                  <w:delText>23</w:delText>
                </w:r>
              </w:del>
            </w:p>
            <w:p w14:paraId="64EC8B6D" w14:textId="623E6CBF" w:rsidR="001F1900" w:rsidDel="00B922F5" w:rsidRDefault="001F1900">
              <w:pPr>
                <w:pStyle w:val="TOC3"/>
                <w:rPr>
                  <w:del w:id="239" w:author="Donovan Goode" w:date="2018-11-09T10:28:00Z"/>
                  <w:rFonts w:asciiTheme="minorHAnsi" w:eastAsiaTheme="minorEastAsia" w:hAnsiTheme="minorHAnsi"/>
                  <w:noProof/>
                  <w:spacing w:val="0"/>
                  <w:sz w:val="22"/>
                  <w:szCs w:val="22"/>
                </w:rPr>
              </w:pPr>
              <w:del w:id="240" w:author="Donovan Goode" w:date="2018-11-09T10:28:00Z">
                <w:r w:rsidRPr="00B922F5" w:rsidDel="00B922F5">
                  <w:rPr>
                    <w:rStyle w:val="Hyperlink"/>
                    <w:noProof/>
                  </w:rPr>
                  <w:delText>3.8.5</w:delText>
                </w:r>
                <w:r w:rsidDel="00B922F5">
                  <w:rPr>
                    <w:rFonts w:asciiTheme="minorHAnsi" w:eastAsiaTheme="minorEastAsia" w:hAnsiTheme="minorHAnsi"/>
                    <w:noProof/>
                    <w:spacing w:val="0"/>
                    <w:sz w:val="22"/>
                    <w:szCs w:val="22"/>
                  </w:rPr>
                  <w:tab/>
                </w:r>
                <w:r w:rsidRPr="00B922F5" w:rsidDel="00B922F5">
                  <w:rPr>
                    <w:rStyle w:val="Hyperlink"/>
                    <w:noProof/>
                  </w:rPr>
                  <w:delText>Application Security Architecture</w:delText>
                </w:r>
                <w:r w:rsidDel="00B922F5">
                  <w:rPr>
                    <w:noProof/>
                    <w:webHidden/>
                  </w:rPr>
                  <w:tab/>
                  <w:delText>24</w:delText>
                </w:r>
              </w:del>
            </w:p>
            <w:p w14:paraId="61ADBE8B" w14:textId="052CE4B4" w:rsidR="001F1900" w:rsidDel="00B922F5" w:rsidRDefault="001F1900">
              <w:pPr>
                <w:pStyle w:val="TOC2"/>
                <w:rPr>
                  <w:del w:id="241" w:author="Donovan Goode" w:date="2018-11-09T10:28:00Z"/>
                  <w:noProof/>
                </w:rPr>
              </w:pPr>
              <w:del w:id="242" w:author="Donovan Goode" w:date="2018-11-09T10:28:00Z">
                <w:r w:rsidRPr="00B922F5" w:rsidDel="00B922F5">
                  <w:rPr>
                    <w:rStyle w:val="Hyperlink"/>
                    <w:noProof/>
                  </w:rPr>
                  <w:delText>3.9</w:delText>
                </w:r>
                <w:r w:rsidDel="00B922F5">
                  <w:rPr>
                    <w:noProof/>
                  </w:rPr>
                  <w:tab/>
                </w:r>
                <w:r w:rsidRPr="00B922F5" w:rsidDel="00B922F5">
                  <w:rPr>
                    <w:rStyle w:val="Hyperlink"/>
                    <w:noProof/>
                  </w:rPr>
                  <w:delText>Internal OPM ORA Users</w:delText>
                </w:r>
                <w:r w:rsidDel="00B922F5">
                  <w:rPr>
                    <w:noProof/>
                    <w:webHidden/>
                  </w:rPr>
                  <w:tab/>
                  <w:delText>25</w:delText>
                </w:r>
              </w:del>
            </w:p>
            <w:p w14:paraId="6173D48D" w14:textId="51EAD99E" w:rsidR="001F1900" w:rsidDel="00B922F5" w:rsidRDefault="001F1900">
              <w:pPr>
                <w:pStyle w:val="TOC2"/>
                <w:rPr>
                  <w:del w:id="243" w:author="Donovan Goode" w:date="2018-11-09T10:28:00Z"/>
                  <w:noProof/>
                </w:rPr>
              </w:pPr>
              <w:del w:id="244" w:author="Donovan Goode" w:date="2018-11-09T10:28:00Z">
                <w:r w:rsidRPr="00B922F5" w:rsidDel="00B922F5">
                  <w:rPr>
                    <w:rStyle w:val="Hyperlink"/>
                    <w:noProof/>
                  </w:rPr>
                  <w:delText>3.10</w:delText>
                </w:r>
                <w:r w:rsidDel="00B922F5">
                  <w:rPr>
                    <w:noProof/>
                  </w:rPr>
                  <w:tab/>
                </w:r>
                <w:r w:rsidRPr="00B922F5" w:rsidDel="00B922F5">
                  <w:rPr>
                    <w:rStyle w:val="Hyperlink"/>
                    <w:noProof/>
                  </w:rPr>
                  <w:delText>Business units</w:delText>
                </w:r>
                <w:r w:rsidDel="00B922F5">
                  <w:rPr>
                    <w:noProof/>
                    <w:webHidden/>
                  </w:rPr>
                  <w:tab/>
                  <w:delText>25</w:delText>
                </w:r>
              </w:del>
            </w:p>
            <w:p w14:paraId="33AE214E" w14:textId="0165C1C0" w:rsidR="001F1900" w:rsidDel="00B922F5" w:rsidRDefault="001F1900">
              <w:pPr>
                <w:pStyle w:val="TOC2"/>
                <w:rPr>
                  <w:del w:id="245" w:author="Donovan Goode" w:date="2018-11-09T10:28:00Z"/>
                  <w:noProof/>
                </w:rPr>
              </w:pPr>
              <w:del w:id="246" w:author="Donovan Goode" w:date="2018-11-09T10:28:00Z">
                <w:r w:rsidRPr="00B922F5" w:rsidDel="00B922F5">
                  <w:rPr>
                    <w:rStyle w:val="Hyperlink"/>
                    <w:noProof/>
                  </w:rPr>
                  <w:delText>3.11</w:delText>
                </w:r>
                <w:r w:rsidDel="00B922F5">
                  <w:rPr>
                    <w:noProof/>
                  </w:rPr>
                  <w:tab/>
                </w:r>
                <w:r w:rsidRPr="00B922F5" w:rsidDel="00B922F5">
                  <w:rPr>
                    <w:rStyle w:val="Hyperlink"/>
                    <w:noProof/>
                  </w:rPr>
                  <w:delText>Teams</w:delText>
                </w:r>
                <w:r w:rsidDel="00B922F5">
                  <w:rPr>
                    <w:noProof/>
                    <w:webHidden/>
                  </w:rPr>
                  <w:tab/>
                  <w:delText>25</w:delText>
                </w:r>
              </w:del>
            </w:p>
            <w:p w14:paraId="3A407F62" w14:textId="65B9DDFB" w:rsidR="001F1900" w:rsidDel="00B922F5" w:rsidRDefault="001F1900">
              <w:pPr>
                <w:pStyle w:val="TOC2"/>
                <w:rPr>
                  <w:del w:id="247" w:author="Donovan Goode" w:date="2018-11-09T10:28:00Z"/>
                  <w:noProof/>
                </w:rPr>
              </w:pPr>
              <w:del w:id="248" w:author="Donovan Goode" w:date="2018-11-09T10:28:00Z">
                <w:r w:rsidRPr="00B922F5" w:rsidDel="00B922F5">
                  <w:rPr>
                    <w:rStyle w:val="Hyperlink"/>
                    <w:noProof/>
                  </w:rPr>
                  <w:delText>3.12</w:delText>
                </w:r>
                <w:r w:rsidDel="00B922F5">
                  <w:rPr>
                    <w:noProof/>
                  </w:rPr>
                  <w:tab/>
                </w:r>
                <w:r w:rsidRPr="00B922F5" w:rsidDel="00B922F5">
                  <w:rPr>
                    <w:rStyle w:val="Hyperlink"/>
                    <w:noProof/>
                  </w:rPr>
                  <w:delText>Security Roles</w:delText>
                </w:r>
                <w:r w:rsidDel="00B922F5">
                  <w:rPr>
                    <w:noProof/>
                    <w:webHidden/>
                  </w:rPr>
                  <w:tab/>
                  <w:delText>25</w:delText>
                </w:r>
              </w:del>
            </w:p>
            <w:p w14:paraId="5763A878" w14:textId="17256664" w:rsidR="001F1900" w:rsidDel="00B922F5" w:rsidRDefault="001F1900">
              <w:pPr>
                <w:pStyle w:val="TOC2"/>
                <w:rPr>
                  <w:del w:id="249" w:author="Donovan Goode" w:date="2018-11-09T10:28:00Z"/>
                  <w:noProof/>
                </w:rPr>
              </w:pPr>
              <w:del w:id="250" w:author="Donovan Goode" w:date="2018-11-09T10:28:00Z">
                <w:r w:rsidRPr="00B922F5" w:rsidDel="00B922F5">
                  <w:rPr>
                    <w:rStyle w:val="Hyperlink"/>
                    <w:noProof/>
                  </w:rPr>
                  <w:delText>3.13</w:delText>
                </w:r>
                <w:r w:rsidDel="00B922F5">
                  <w:rPr>
                    <w:noProof/>
                  </w:rPr>
                  <w:tab/>
                </w:r>
                <w:r w:rsidRPr="00B922F5" w:rsidDel="00B922F5">
                  <w:rPr>
                    <w:rStyle w:val="Hyperlink"/>
                    <w:noProof/>
                  </w:rPr>
                  <w:delText>External OPM ORA Portal Users</w:delText>
                </w:r>
                <w:r w:rsidDel="00B922F5">
                  <w:rPr>
                    <w:noProof/>
                    <w:webHidden/>
                  </w:rPr>
                  <w:tab/>
                  <w:delText>25</w:delText>
                </w:r>
              </w:del>
            </w:p>
            <w:p w14:paraId="2542E394" w14:textId="5C6D95DF" w:rsidR="001F1900" w:rsidDel="00B922F5" w:rsidRDefault="001F1900">
              <w:pPr>
                <w:pStyle w:val="TOC1"/>
                <w:tabs>
                  <w:tab w:val="left" w:pos="432"/>
                </w:tabs>
                <w:rPr>
                  <w:del w:id="251" w:author="Donovan Goode" w:date="2018-11-09T10:28:00Z"/>
                  <w:sz w:val="22"/>
                </w:rPr>
              </w:pPr>
              <w:del w:id="252" w:author="Donovan Goode" w:date="2018-11-09T10:28:00Z">
                <w:r w:rsidRPr="00B922F5" w:rsidDel="00B922F5">
                  <w:rPr>
                    <w:rStyle w:val="Hyperlink"/>
                  </w:rPr>
                  <w:delText>4</w:delText>
                </w:r>
                <w:r w:rsidDel="00B922F5">
                  <w:rPr>
                    <w:sz w:val="22"/>
                  </w:rPr>
                  <w:tab/>
                </w:r>
                <w:r w:rsidRPr="00B922F5" w:rsidDel="00B922F5">
                  <w:rPr>
                    <w:rStyle w:val="Hyperlink"/>
                  </w:rPr>
                  <w:delText>Dynamics Portal Application Development</w:delText>
                </w:r>
                <w:r w:rsidDel="00B922F5">
                  <w:rPr>
                    <w:webHidden/>
                  </w:rPr>
                  <w:tab/>
                  <w:delText>26</w:delText>
                </w:r>
              </w:del>
            </w:p>
            <w:p w14:paraId="12217265" w14:textId="4111189C" w:rsidR="001F1900" w:rsidDel="00B922F5" w:rsidRDefault="001F1900">
              <w:pPr>
                <w:pStyle w:val="TOC2"/>
                <w:rPr>
                  <w:del w:id="253" w:author="Donovan Goode" w:date="2018-11-09T10:28:00Z"/>
                  <w:noProof/>
                </w:rPr>
              </w:pPr>
              <w:del w:id="254" w:author="Donovan Goode" w:date="2018-11-09T10:28:00Z">
                <w:r w:rsidRPr="00B922F5" w:rsidDel="00B922F5">
                  <w:rPr>
                    <w:rStyle w:val="Hyperlink"/>
                    <w:noProof/>
                  </w:rPr>
                  <w:delText>4.1</w:delText>
                </w:r>
                <w:r w:rsidDel="00B922F5">
                  <w:rPr>
                    <w:noProof/>
                  </w:rPr>
                  <w:tab/>
                </w:r>
                <w:r w:rsidRPr="00B922F5" w:rsidDel="00B922F5">
                  <w:rPr>
                    <w:rStyle w:val="Hyperlink"/>
                    <w:noProof/>
                  </w:rPr>
                  <w:delText>Portal Application Object Model</w:delText>
                </w:r>
                <w:r w:rsidDel="00B922F5">
                  <w:rPr>
                    <w:noProof/>
                    <w:webHidden/>
                  </w:rPr>
                  <w:tab/>
                  <w:delText>27</w:delText>
                </w:r>
              </w:del>
            </w:p>
            <w:p w14:paraId="282E4710" w14:textId="165C39D2" w:rsidR="001F1900" w:rsidDel="00B922F5" w:rsidRDefault="001F1900">
              <w:pPr>
                <w:pStyle w:val="TOC2"/>
                <w:rPr>
                  <w:del w:id="255" w:author="Donovan Goode" w:date="2018-11-09T10:28:00Z"/>
                  <w:noProof/>
                </w:rPr>
              </w:pPr>
              <w:del w:id="256" w:author="Donovan Goode" w:date="2018-11-09T10:28:00Z">
                <w:r w:rsidRPr="00B922F5" w:rsidDel="00B922F5">
                  <w:rPr>
                    <w:rStyle w:val="Hyperlink"/>
                    <w:noProof/>
                  </w:rPr>
                  <w:delText>4.2</w:delText>
                </w:r>
                <w:r w:rsidDel="00B922F5">
                  <w:rPr>
                    <w:noProof/>
                  </w:rPr>
                  <w:tab/>
                </w:r>
                <w:r w:rsidRPr="00B922F5" w:rsidDel="00B922F5">
                  <w:rPr>
                    <w:rStyle w:val="Hyperlink"/>
                    <w:noProof/>
                  </w:rPr>
                  <w:delText>ORA Website/Webpage Architecture</w:delText>
                </w:r>
                <w:r w:rsidDel="00B922F5">
                  <w:rPr>
                    <w:noProof/>
                    <w:webHidden/>
                  </w:rPr>
                  <w:tab/>
                  <w:delText>30</w:delText>
                </w:r>
              </w:del>
            </w:p>
            <w:p w14:paraId="1268F766" w14:textId="66AF054B" w:rsidR="001F1900" w:rsidDel="00B922F5" w:rsidRDefault="001F1900">
              <w:pPr>
                <w:pStyle w:val="TOC3"/>
                <w:rPr>
                  <w:del w:id="257" w:author="Donovan Goode" w:date="2018-11-09T10:28:00Z"/>
                  <w:rFonts w:asciiTheme="minorHAnsi" w:eastAsiaTheme="minorEastAsia" w:hAnsiTheme="minorHAnsi"/>
                  <w:noProof/>
                  <w:spacing w:val="0"/>
                  <w:sz w:val="22"/>
                  <w:szCs w:val="22"/>
                </w:rPr>
              </w:pPr>
              <w:del w:id="258" w:author="Donovan Goode" w:date="2018-11-09T10:28:00Z">
                <w:r w:rsidRPr="00B922F5" w:rsidDel="00B922F5">
                  <w:rPr>
                    <w:rStyle w:val="Hyperlink"/>
                    <w:noProof/>
                  </w:rPr>
                  <w:delText>4.2.1</w:delText>
                </w:r>
                <w:r w:rsidDel="00B922F5">
                  <w:rPr>
                    <w:rFonts w:asciiTheme="minorHAnsi" w:eastAsiaTheme="minorEastAsia" w:hAnsiTheme="minorHAnsi"/>
                    <w:noProof/>
                    <w:spacing w:val="0"/>
                    <w:sz w:val="22"/>
                    <w:szCs w:val="22"/>
                  </w:rPr>
                  <w:tab/>
                </w:r>
                <w:r w:rsidRPr="00B922F5" w:rsidDel="00B922F5">
                  <w:rPr>
                    <w:rStyle w:val="Hyperlink"/>
                    <w:noProof/>
                  </w:rPr>
                  <w:delText>Web Template Design</w:delText>
                </w:r>
                <w:r w:rsidDel="00B922F5">
                  <w:rPr>
                    <w:noProof/>
                    <w:webHidden/>
                  </w:rPr>
                  <w:tab/>
                  <w:delText>30</w:delText>
                </w:r>
              </w:del>
            </w:p>
            <w:p w14:paraId="5FE7BB93" w14:textId="13C6FE8A" w:rsidR="001F1900" w:rsidDel="00B922F5" w:rsidRDefault="001F1900">
              <w:pPr>
                <w:pStyle w:val="TOC3"/>
                <w:rPr>
                  <w:del w:id="259" w:author="Donovan Goode" w:date="2018-11-09T10:28:00Z"/>
                  <w:rFonts w:asciiTheme="minorHAnsi" w:eastAsiaTheme="minorEastAsia" w:hAnsiTheme="minorHAnsi"/>
                  <w:noProof/>
                  <w:spacing w:val="0"/>
                  <w:sz w:val="22"/>
                  <w:szCs w:val="22"/>
                </w:rPr>
              </w:pPr>
              <w:del w:id="260" w:author="Donovan Goode" w:date="2018-11-09T10:28:00Z">
                <w:r w:rsidRPr="00B922F5" w:rsidDel="00B922F5">
                  <w:rPr>
                    <w:rStyle w:val="Hyperlink"/>
                    <w:noProof/>
                  </w:rPr>
                  <w:delText>4.2.2</w:delText>
                </w:r>
                <w:r w:rsidDel="00B922F5">
                  <w:rPr>
                    <w:rFonts w:asciiTheme="minorHAnsi" w:eastAsiaTheme="minorEastAsia" w:hAnsiTheme="minorHAnsi"/>
                    <w:noProof/>
                    <w:spacing w:val="0"/>
                    <w:sz w:val="22"/>
                    <w:szCs w:val="22"/>
                  </w:rPr>
                  <w:tab/>
                </w:r>
                <w:r w:rsidRPr="00B922F5" w:rsidDel="00B922F5">
                  <w:rPr>
                    <w:rStyle w:val="Hyperlink"/>
                    <w:noProof/>
                  </w:rPr>
                  <w:delText>Custom Page/Web Templates:</w:delText>
                </w:r>
                <w:r w:rsidDel="00B922F5">
                  <w:rPr>
                    <w:noProof/>
                    <w:webHidden/>
                  </w:rPr>
                  <w:tab/>
                  <w:delText>32</w:delText>
                </w:r>
              </w:del>
            </w:p>
            <w:p w14:paraId="5813E718" w14:textId="213813BB" w:rsidR="001F1900" w:rsidDel="00B922F5" w:rsidRDefault="001F1900">
              <w:pPr>
                <w:pStyle w:val="TOC3"/>
                <w:rPr>
                  <w:del w:id="261" w:author="Donovan Goode" w:date="2018-11-09T10:28:00Z"/>
                  <w:rFonts w:asciiTheme="minorHAnsi" w:eastAsiaTheme="minorEastAsia" w:hAnsiTheme="minorHAnsi"/>
                  <w:noProof/>
                  <w:spacing w:val="0"/>
                  <w:sz w:val="22"/>
                  <w:szCs w:val="22"/>
                </w:rPr>
              </w:pPr>
              <w:del w:id="262" w:author="Donovan Goode" w:date="2018-11-09T10:28:00Z">
                <w:r w:rsidRPr="00B922F5" w:rsidDel="00B922F5">
                  <w:rPr>
                    <w:rStyle w:val="Hyperlink"/>
                    <w:noProof/>
                  </w:rPr>
                  <w:delText>Agency Services</w:delText>
                </w:r>
                <w:r w:rsidDel="00B922F5">
                  <w:rPr>
                    <w:noProof/>
                    <w:webHidden/>
                  </w:rPr>
                  <w:tab/>
                  <w:delText>32</w:delText>
                </w:r>
              </w:del>
            </w:p>
            <w:p w14:paraId="0E9564C1" w14:textId="0A216DD8" w:rsidR="001F1900" w:rsidDel="00B922F5" w:rsidRDefault="001F1900">
              <w:pPr>
                <w:pStyle w:val="TOC3"/>
                <w:rPr>
                  <w:del w:id="263" w:author="Donovan Goode" w:date="2018-11-09T10:28:00Z"/>
                  <w:rFonts w:asciiTheme="minorHAnsi" w:eastAsiaTheme="minorEastAsia" w:hAnsiTheme="minorHAnsi"/>
                  <w:noProof/>
                  <w:spacing w:val="0"/>
                  <w:sz w:val="22"/>
                  <w:szCs w:val="22"/>
                </w:rPr>
              </w:pPr>
              <w:del w:id="264" w:author="Donovan Goode" w:date="2018-11-09T10:28:00Z">
                <w:r w:rsidRPr="00B922F5" w:rsidDel="00B922F5">
                  <w:rPr>
                    <w:rStyle w:val="Hyperlink"/>
                    <w:noProof/>
                  </w:rPr>
                  <w:delText>Applicant Summary of Service</w:delText>
                </w:r>
                <w:r w:rsidDel="00B922F5">
                  <w:rPr>
                    <w:noProof/>
                    <w:webHidden/>
                  </w:rPr>
                  <w:tab/>
                  <w:delText>32</w:delText>
                </w:r>
              </w:del>
            </w:p>
            <w:p w14:paraId="1446FC35" w14:textId="344191FE" w:rsidR="001F1900" w:rsidDel="00B922F5" w:rsidRDefault="001F1900">
              <w:pPr>
                <w:pStyle w:val="TOC3"/>
                <w:rPr>
                  <w:del w:id="265" w:author="Donovan Goode" w:date="2018-11-09T10:28:00Z"/>
                  <w:rFonts w:asciiTheme="minorHAnsi" w:eastAsiaTheme="minorEastAsia" w:hAnsiTheme="minorHAnsi"/>
                  <w:noProof/>
                  <w:spacing w:val="0"/>
                  <w:sz w:val="22"/>
                  <w:szCs w:val="22"/>
                </w:rPr>
              </w:pPr>
              <w:del w:id="266" w:author="Donovan Goode" w:date="2018-11-09T10:28:00Z">
                <w:r w:rsidRPr="00B922F5" w:rsidDel="00B922F5">
                  <w:rPr>
                    <w:rStyle w:val="Hyperlink"/>
                    <w:noProof/>
                  </w:rPr>
                  <w:delText>HR Services</w:delText>
                </w:r>
                <w:r w:rsidDel="00B922F5">
                  <w:rPr>
                    <w:noProof/>
                    <w:webHidden/>
                  </w:rPr>
                  <w:tab/>
                  <w:delText>32</w:delText>
                </w:r>
              </w:del>
            </w:p>
            <w:p w14:paraId="02464AA9" w14:textId="48F8756F" w:rsidR="001F1900" w:rsidDel="00B922F5" w:rsidRDefault="001F1900">
              <w:pPr>
                <w:pStyle w:val="TOC3"/>
                <w:rPr>
                  <w:del w:id="267" w:author="Donovan Goode" w:date="2018-11-09T10:28:00Z"/>
                  <w:rFonts w:asciiTheme="minorHAnsi" w:eastAsiaTheme="minorEastAsia" w:hAnsiTheme="minorHAnsi"/>
                  <w:noProof/>
                  <w:spacing w:val="0"/>
                  <w:sz w:val="22"/>
                  <w:szCs w:val="22"/>
                </w:rPr>
              </w:pPr>
              <w:del w:id="268" w:author="Donovan Goode" w:date="2018-11-09T10:28:00Z">
                <w:r w:rsidRPr="00B922F5" w:rsidDel="00B922F5">
                  <w:rPr>
                    <w:rStyle w:val="Hyperlink"/>
                    <w:noProof/>
                  </w:rPr>
                  <w:delText>Online Retirement Application</w:delText>
                </w:r>
                <w:r w:rsidDel="00B922F5">
                  <w:rPr>
                    <w:noProof/>
                    <w:webHidden/>
                  </w:rPr>
                  <w:tab/>
                  <w:delText>32</w:delText>
                </w:r>
              </w:del>
            </w:p>
            <w:p w14:paraId="5DAADADB" w14:textId="079A4507" w:rsidR="001F1900" w:rsidDel="00B922F5" w:rsidRDefault="001F1900">
              <w:pPr>
                <w:pStyle w:val="TOC3"/>
                <w:rPr>
                  <w:del w:id="269" w:author="Donovan Goode" w:date="2018-11-09T10:28:00Z"/>
                  <w:rFonts w:asciiTheme="minorHAnsi" w:eastAsiaTheme="minorEastAsia" w:hAnsiTheme="minorHAnsi"/>
                  <w:noProof/>
                  <w:spacing w:val="0"/>
                  <w:sz w:val="22"/>
                  <w:szCs w:val="22"/>
                </w:rPr>
              </w:pPr>
              <w:del w:id="270" w:author="Donovan Goode" w:date="2018-11-09T10:28:00Z">
                <w:r w:rsidRPr="00B922F5" w:rsidDel="00B922F5">
                  <w:rPr>
                    <w:rStyle w:val="Hyperlink"/>
                    <w:noProof/>
                  </w:rPr>
                  <w:delText>OPM ORA Home Page Slider</w:delText>
                </w:r>
                <w:r w:rsidDel="00B922F5">
                  <w:rPr>
                    <w:noProof/>
                    <w:webHidden/>
                  </w:rPr>
                  <w:tab/>
                  <w:delText>32</w:delText>
                </w:r>
              </w:del>
            </w:p>
            <w:p w14:paraId="7E9AFCDE" w14:textId="0318595F" w:rsidR="001F1900" w:rsidDel="00B922F5" w:rsidRDefault="001F1900">
              <w:pPr>
                <w:pStyle w:val="TOC3"/>
                <w:rPr>
                  <w:del w:id="271" w:author="Donovan Goode" w:date="2018-11-09T10:28:00Z"/>
                  <w:rFonts w:asciiTheme="minorHAnsi" w:eastAsiaTheme="minorEastAsia" w:hAnsiTheme="minorHAnsi"/>
                  <w:noProof/>
                  <w:spacing w:val="0"/>
                  <w:sz w:val="22"/>
                  <w:szCs w:val="22"/>
                </w:rPr>
              </w:pPr>
              <w:del w:id="272" w:author="Donovan Goode" w:date="2018-11-09T10:28:00Z">
                <w:r w:rsidRPr="00B922F5" w:rsidDel="00B922F5">
                  <w:rPr>
                    <w:rStyle w:val="Hyperlink"/>
                    <w:noProof/>
                  </w:rPr>
                  <w:delText>ORA Home</w:delText>
                </w:r>
                <w:r w:rsidDel="00B922F5">
                  <w:rPr>
                    <w:noProof/>
                    <w:webHidden/>
                  </w:rPr>
                  <w:tab/>
                  <w:delText>32</w:delText>
                </w:r>
              </w:del>
            </w:p>
            <w:p w14:paraId="1AE3C46A" w14:textId="271CD58A" w:rsidR="001F1900" w:rsidDel="00B922F5" w:rsidRDefault="001F1900">
              <w:pPr>
                <w:pStyle w:val="TOC3"/>
                <w:rPr>
                  <w:del w:id="273" w:author="Donovan Goode" w:date="2018-11-09T10:28:00Z"/>
                  <w:rFonts w:asciiTheme="minorHAnsi" w:eastAsiaTheme="minorEastAsia" w:hAnsiTheme="minorHAnsi"/>
                  <w:noProof/>
                  <w:spacing w:val="0"/>
                  <w:sz w:val="22"/>
                  <w:szCs w:val="22"/>
                </w:rPr>
              </w:pPr>
              <w:del w:id="274" w:author="Donovan Goode" w:date="2018-11-09T10:28:00Z">
                <w:r w:rsidRPr="00B922F5" w:rsidDel="00B922F5">
                  <w:rPr>
                    <w:rStyle w:val="Hyperlink"/>
                    <w:noProof/>
                  </w:rPr>
                  <w:delText>Payroll Checklist and Certification</w:delText>
                </w:r>
                <w:r w:rsidDel="00B922F5">
                  <w:rPr>
                    <w:noProof/>
                    <w:webHidden/>
                  </w:rPr>
                  <w:tab/>
                  <w:delText>32</w:delText>
                </w:r>
              </w:del>
            </w:p>
            <w:p w14:paraId="2EF2E269" w14:textId="3DDCCEF0" w:rsidR="001F1900" w:rsidDel="00B922F5" w:rsidRDefault="001F1900">
              <w:pPr>
                <w:pStyle w:val="TOC3"/>
                <w:rPr>
                  <w:del w:id="275" w:author="Donovan Goode" w:date="2018-11-09T10:28:00Z"/>
                  <w:rFonts w:asciiTheme="minorHAnsi" w:eastAsiaTheme="minorEastAsia" w:hAnsiTheme="minorHAnsi"/>
                  <w:noProof/>
                  <w:spacing w:val="0"/>
                  <w:sz w:val="22"/>
                  <w:szCs w:val="22"/>
                </w:rPr>
              </w:pPr>
              <w:del w:id="276" w:author="Donovan Goode" w:date="2018-11-09T10:28:00Z">
                <w:r w:rsidRPr="00B922F5" w:rsidDel="00B922F5">
                  <w:rPr>
                    <w:rStyle w:val="Hyperlink"/>
                    <w:noProof/>
                  </w:rPr>
                  <w:delText>Payroll Services</w:delText>
                </w:r>
                <w:r w:rsidDel="00B922F5">
                  <w:rPr>
                    <w:noProof/>
                    <w:webHidden/>
                  </w:rPr>
                  <w:tab/>
                  <w:delText>32</w:delText>
                </w:r>
              </w:del>
            </w:p>
            <w:p w14:paraId="36E4B00F" w14:textId="6EED8496" w:rsidR="001F1900" w:rsidDel="00B922F5" w:rsidRDefault="001F1900">
              <w:pPr>
                <w:pStyle w:val="TOC3"/>
                <w:rPr>
                  <w:del w:id="277" w:author="Donovan Goode" w:date="2018-11-09T10:28:00Z"/>
                  <w:rFonts w:asciiTheme="minorHAnsi" w:eastAsiaTheme="minorEastAsia" w:hAnsiTheme="minorHAnsi"/>
                  <w:noProof/>
                  <w:spacing w:val="0"/>
                  <w:sz w:val="22"/>
                  <w:szCs w:val="22"/>
                </w:rPr>
              </w:pPr>
              <w:del w:id="278" w:author="Donovan Goode" w:date="2018-11-09T10:28:00Z">
                <w:r w:rsidRPr="00B922F5" w:rsidDel="00B922F5">
                  <w:rPr>
                    <w:rStyle w:val="Hyperlink"/>
                    <w:noProof/>
                  </w:rPr>
                  <w:delText>Summary of Service Employee Create</w:delText>
                </w:r>
                <w:r w:rsidDel="00B922F5">
                  <w:rPr>
                    <w:noProof/>
                    <w:webHidden/>
                  </w:rPr>
                  <w:tab/>
                  <w:delText>32</w:delText>
                </w:r>
              </w:del>
            </w:p>
            <w:p w14:paraId="7E430816" w14:textId="4BF4CBC0" w:rsidR="001F1900" w:rsidDel="00B922F5" w:rsidRDefault="001F1900">
              <w:pPr>
                <w:pStyle w:val="TOC2"/>
                <w:rPr>
                  <w:del w:id="279" w:author="Donovan Goode" w:date="2018-11-09T10:28:00Z"/>
                  <w:noProof/>
                </w:rPr>
              </w:pPr>
              <w:del w:id="280" w:author="Donovan Goode" w:date="2018-11-09T10:28:00Z">
                <w:r w:rsidRPr="00B922F5" w:rsidDel="00B922F5">
                  <w:rPr>
                    <w:rStyle w:val="Hyperlink"/>
                    <w:noProof/>
                  </w:rPr>
                  <w:delText>4.3</w:delText>
                </w:r>
                <w:r w:rsidDel="00B922F5">
                  <w:rPr>
                    <w:noProof/>
                  </w:rPr>
                  <w:tab/>
                </w:r>
                <w:r w:rsidRPr="00B922F5" w:rsidDel="00B922F5">
                  <w:rPr>
                    <w:rStyle w:val="Hyperlink"/>
                    <w:noProof/>
                  </w:rPr>
                  <w:delText>ORA Web Forms and Design</w:delText>
                </w:r>
                <w:r w:rsidDel="00B922F5">
                  <w:rPr>
                    <w:noProof/>
                    <w:webHidden/>
                  </w:rPr>
                  <w:tab/>
                  <w:delText>32</w:delText>
                </w:r>
              </w:del>
            </w:p>
            <w:p w14:paraId="6C9A2F9F" w14:textId="08D98918" w:rsidR="001F1900" w:rsidDel="00B922F5" w:rsidRDefault="001F1900">
              <w:pPr>
                <w:pStyle w:val="TOC3"/>
                <w:rPr>
                  <w:del w:id="281" w:author="Donovan Goode" w:date="2018-11-09T10:28:00Z"/>
                  <w:rFonts w:asciiTheme="minorHAnsi" w:eastAsiaTheme="minorEastAsia" w:hAnsiTheme="minorHAnsi"/>
                  <w:noProof/>
                  <w:spacing w:val="0"/>
                  <w:sz w:val="22"/>
                  <w:szCs w:val="22"/>
                </w:rPr>
              </w:pPr>
              <w:del w:id="282" w:author="Donovan Goode" w:date="2018-11-09T10:28:00Z">
                <w:r w:rsidRPr="00B922F5" w:rsidDel="00B922F5">
                  <w:rPr>
                    <w:rStyle w:val="Hyperlink"/>
                    <w:noProof/>
                  </w:rPr>
                  <w:delText>4.3.1</w:delText>
                </w:r>
                <w:r w:rsidDel="00B922F5">
                  <w:rPr>
                    <w:rFonts w:asciiTheme="minorHAnsi" w:eastAsiaTheme="minorEastAsia" w:hAnsiTheme="minorHAnsi"/>
                    <w:noProof/>
                    <w:spacing w:val="0"/>
                    <w:sz w:val="22"/>
                    <w:szCs w:val="22"/>
                  </w:rPr>
                  <w:tab/>
                </w:r>
                <w:r w:rsidRPr="00B922F5" w:rsidDel="00B922F5">
                  <w:rPr>
                    <w:rStyle w:val="Hyperlink"/>
                    <w:noProof/>
                  </w:rPr>
                  <w:delText>Retirement Application:</w:delText>
                </w:r>
                <w:r w:rsidDel="00B922F5">
                  <w:rPr>
                    <w:noProof/>
                    <w:webHidden/>
                  </w:rPr>
                  <w:tab/>
                  <w:delText>34</w:delText>
                </w:r>
              </w:del>
            </w:p>
            <w:p w14:paraId="7221DBDF" w14:textId="4D6CDCF6" w:rsidR="001F1900" w:rsidDel="00B922F5" w:rsidRDefault="001F1900">
              <w:pPr>
                <w:pStyle w:val="TOC3"/>
                <w:rPr>
                  <w:del w:id="283" w:author="Donovan Goode" w:date="2018-11-09T10:28:00Z"/>
                  <w:rFonts w:asciiTheme="minorHAnsi" w:eastAsiaTheme="minorEastAsia" w:hAnsiTheme="minorHAnsi"/>
                  <w:noProof/>
                  <w:spacing w:val="0"/>
                  <w:sz w:val="22"/>
                  <w:szCs w:val="22"/>
                </w:rPr>
              </w:pPr>
              <w:del w:id="284" w:author="Donovan Goode" w:date="2018-11-09T10:28:00Z">
                <w:r w:rsidRPr="00B922F5" w:rsidDel="00B922F5">
                  <w:rPr>
                    <w:rStyle w:val="Hyperlink"/>
                    <w:noProof/>
                  </w:rPr>
                  <w:delText>4.3.2</w:delText>
                </w:r>
                <w:r w:rsidDel="00B922F5">
                  <w:rPr>
                    <w:rFonts w:asciiTheme="minorHAnsi" w:eastAsiaTheme="minorEastAsia" w:hAnsiTheme="minorHAnsi"/>
                    <w:noProof/>
                    <w:spacing w:val="0"/>
                    <w:sz w:val="22"/>
                    <w:szCs w:val="22"/>
                  </w:rPr>
                  <w:tab/>
                </w:r>
                <w:r w:rsidRPr="00B922F5" w:rsidDel="00B922F5">
                  <w:rPr>
                    <w:rStyle w:val="Hyperlink"/>
                    <w:noProof/>
                  </w:rPr>
                  <w:delText>Applicant Summary of Service Certification</w:delText>
                </w:r>
                <w:r w:rsidDel="00B922F5">
                  <w:rPr>
                    <w:noProof/>
                    <w:webHidden/>
                  </w:rPr>
                  <w:tab/>
                  <w:delText>35</w:delText>
                </w:r>
              </w:del>
            </w:p>
            <w:p w14:paraId="17FCF69F" w14:textId="5A41C718" w:rsidR="001F1900" w:rsidDel="00B922F5" w:rsidRDefault="001F1900">
              <w:pPr>
                <w:pStyle w:val="TOC3"/>
                <w:rPr>
                  <w:del w:id="285" w:author="Donovan Goode" w:date="2018-11-09T10:28:00Z"/>
                  <w:rFonts w:asciiTheme="minorHAnsi" w:eastAsiaTheme="minorEastAsia" w:hAnsiTheme="minorHAnsi"/>
                  <w:noProof/>
                  <w:spacing w:val="0"/>
                  <w:sz w:val="22"/>
                  <w:szCs w:val="22"/>
                </w:rPr>
              </w:pPr>
              <w:del w:id="286" w:author="Donovan Goode" w:date="2018-11-09T10:28:00Z">
                <w:r w:rsidRPr="00B922F5" w:rsidDel="00B922F5">
                  <w:rPr>
                    <w:rStyle w:val="Hyperlink"/>
                    <w:noProof/>
                  </w:rPr>
                  <w:delText>4.3.3</w:delText>
                </w:r>
                <w:r w:rsidDel="00B922F5">
                  <w:rPr>
                    <w:rFonts w:asciiTheme="minorHAnsi" w:eastAsiaTheme="minorEastAsia" w:hAnsiTheme="minorHAnsi"/>
                    <w:noProof/>
                    <w:spacing w:val="0"/>
                    <w:sz w:val="22"/>
                    <w:szCs w:val="22"/>
                  </w:rPr>
                  <w:tab/>
                </w:r>
                <w:r w:rsidRPr="00B922F5" w:rsidDel="00B922F5">
                  <w:rPr>
                    <w:rStyle w:val="Hyperlink"/>
                    <w:noProof/>
                  </w:rPr>
                  <w:delText>Payroll Checklist and Certification</w:delText>
                </w:r>
                <w:r w:rsidDel="00B922F5">
                  <w:rPr>
                    <w:noProof/>
                    <w:webHidden/>
                  </w:rPr>
                  <w:tab/>
                  <w:delText>36</w:delText>
                </w:r>
              </w:del>
            </w:p>
            <w:p w14:paraId="5E8DE7EF" w14:textId="4C6E6F16" w:rsidR="001F1900" w:rsidDel="00B922F5" w:rsidRDefault="001F1900">
              <w:pPr>
                <w:pStyle w:val="TOC2"/>
                <w:rPr>
                  <w:del w:id="287" w:author="Donovan Goode" w:date="2018-11-09T10:28:00Z"/>
                  <w:noProof/>
                </w:rPr>
              </w:pPr>
              <w:del w:id="288" w:author="Donovan Goode" w:date="2018-11-09T10:28:00Z">
                <w:r w:rsidRPr="00B922F5" w:rsidDel="00B922F5">
                  <w:rPr>
                    <w:rStyle w:val="Hyperlink"/>
                    <w:noProof/>
                  </w:rPr>
                  <w:delText>4.4</w:delText>
                </w:r>
                <w:r w:rsidDel="00B922F5">
                  <w:rPr>
                    <w:noProof/>
                  </w:rPr>
                  <w:tab/>
                </w:r>
                <w:r w:rsidRPr="00B922F5" w:rsidDel="00B922F5">
                  <w:rPr>
                    <w:rStyle w:val="Hyperlink"/>
                    <w:noProof/>
                  </w:rPr>
                  <w:delText>ORA Entity Forms</w:delText>
                </w:r>
                <w:r w:rsidDel="00B922F5">
                  <w:rPr>
                    <w:noProof/>
                    <w:webHidden/>
                  </w:rPr>
                  <w:tab/>
                  <w:delText>37</w:delText>
                </w:r>
              </w:del>
            </w:p>
            <w:p w14:paraId="0507A22E" w14:textId="1BA87A8D" w:rsidR="001F1900" w:rsidDel="00B922F5" w:rsidRDefault="001F1900">
              <w:pPr>
                <w:pStyle w:val="TOC3"/>
                <w:rPr>
                  <w:del w:id="289" w:author="Donovan Goode" w:date="2018-11-09T10:28:00Z"/>
                  <w:rFonts w:asciiTheme="minorHAnsi" w:eastAsiaTheme="minorEastAsia" w:hAnsiTheme="minorHAnsi"/>
                  <w:noProof/>
                  <w:spacing w:val="0"/>
                  <w:sz w:val="22"/>
                  <w:szCs w:val="22"/>
                </w:rPr>
              </w:pPr>
              <w:del w:id="290" w:author="Donovan Goode" w:date="2018-11-09T10:28:00Z">
                <w:r w:rsidRPr="00B922F5" w:rsidDel="00B922F5">
                  <w:rPr>
                    <w:rStyle w:val="Hyperlink"/>
                    <w:noProof/>
                  </w:rPr>
                  <w:delText>4.4.1</w:delText>
                </w:r>
                <w:r w:rsidDel="00B922F5">
                  <w:rPr>
                    <w:rFonts w:asciiTheme="minorHAnsi" w:eastAsiaTheme="minorEastAsia" w:hAnsiTheme="minorHAnsi"/>
                    <w:noProof/>
                    <w:spacing w:val="0"/>
                    <w:sz w:val="22"/>
                    <w:szCs w:val="22"/>
                  </w:rPr>
                  <w:tab/>
                </w:r>
                <w:r w:rsidRPr="00B922F5" w:rsidDel="00B922F5">
                  <w:rPr>
                    <w:rStyle w:val="Hyperlink"/>
                    <w:noProof/>
                  </w:rPr>
                  <w:delText>Agency Account Admin Create Contact for Invitation</w:delText>
                </w:r>
                <w:r w:rsidDel="00B922F5">
                  <w:rPr>
                    <w:noProof/>
                    <w:webHidden/>
                  </w:rPr>
                  <w:tab/>
                  <w:delText>37</w:delText>
                </w:r>
              </w:del>
            </w:p>
            <w:p w14:paraId="10E576D6" w14:textId="7E681C53" w:rsidR="001F1900" w:rsidDel="00B922F5" w:rsidRDefault="001F1900">
              <w:pPr>
                <w:pStyle w:val="TOC3"/>
                <w:rPr>
                  <w:del w:id="291" w:author="Donovan Goode" w:date="2018-11-09T10:28:00Z"/>
                  <w:rFonts w:asciiTheme="minorHAnsi" w:eastAsiaTheme="minorEastAsia" w:hAnsiTheme="minorHAnsi"/>
                  <w:noProof/>
                  <w:spacing w:val="0"/>
                  <w:sz w:val="22"/>
                  <w:szCs w:val="22"/>
                </w:rPr>
              </w:pPr>
              <w:del w:id="292" w:author="Donovan Goode" w:date="2018-11-09T10:28:00Z">
                <w:r w:rsidRPr="00B922F5" w:rsidDel="00B922F5">
                  <w:rPr>
                    <w:rStyle w:val="Hyperlink"/>
                    <w:noProof/>
                  </w:rPr>
                  <w:delText>4.4.2</w:delText>
                </w:r>
                <w:r w:rsidDel="00B922F5">
                  <w:rPr>
                    <w:rFonts w:asciiTheme="minorHAnsi" w:eastAsiaTheme="minorEastAsia" w:hAnsiTheme="minorHAnsi"/>
                    <w:noProof/>
                    <w:spacing w:val="0"/>
                    <w:sz w:val="22"/>
                    <w:szCs w:val="22"/>
                  </w:rPr>
                  <w:tab/>
                </w:r>
                <w:r w:rsidRPr="00B922F5" w:rsidDel="00B922F5">
                  <w:rPr>
                    <w:rStyle w:val="Hyperlink"/>
                    <w:noProof/>
                  </w:rPr>
                  <w:delText>Agency Account Management</w:delText>
                </w:r>
                <w:r w:rsidDel="00B922F5">
                  <w:rPr>
                    <w:noProof/>
                    <w:webHidden/>
                  </w:rPr>
                  <w:tab/>
                  <w:delText>37</w:delText>
                </w:r>
              </w:del>
            </w:p>
            <w:p w14:paraId="4E0CA517" w14:textId="7D5CECEC" w:rsidR="001F1900" w:rsidDel="00B922F5" w:rsidRDefault="001F1900">
              <w:pPr>
                <w:pStyle w:val="TOC3"/>
                <w:rPr>
                  <w:del w:id="293" w:author="Donovan Goode" w:date="2018-11-09T10:28:00Z"/>
                  <w:rFonts w:asciiTheme="minorHAnsi" w:eastAsiaTheme="minorEastAsia" w:hAnsiTheme="minorHAnsi"/>
                  <w:noProof/>
                  <w:spacing w:val="0"/>
                  <w:sz w:val="22"/>
                  <w:szCs w:val="22"/>
                </w:rPr>
              </w:pPr>
              <w:del w:id="294" w:author="Donovan Goode" w:date="2018-11-09T10:28:00Z">
                <w:r w:rsidRPr="00B922F5" w:rsidDel="00B922F5">
                  <w:rPr>
                    <w:rStyle w:val="Hyperlink"/>
                    <w:noProof/>
                  </w:rPr>
                  <w:delText>4.4.3</w:delText>
                </w:r>
                <w:r w:rsidDel="00B922F5">
                  <w:rPr>
                    <w:rFonts w:asciiTheme="minorHAnsi" w:eastAsiaTheme="minorEastAsia" w:hAnsiTheme="minorHAnsi"/>
                    <w:noProof/>
                    <w:spacing w:val="0"/>
                    <w:sz w:val="22"/>
                    <w:szCs w:val="22"/>
                  </w:rPr>
                  <w:tab/>
                </w:r>
                <w:r w:rsidRPr="00B922F5" w:rsidDel="00B922F5">
                  <w:rPr>
                    <w:rStyle w:val="Hyperlink"/>
                    <w:noProof/>
                  </w:rPr>
                  <w:delText>Agency Admin Create Retirement Package</w:delText>
                </w:r>
                <w:r w:rsidDel="00B922F5">
                  <w:rPr>
                    <w:noProof/>
                    <w:webHidden/>
                  </w:rPr>
                  <w:tab/>
                  <w:delText>37</w:delText>
                </w:r>
              </w:del>
            </w:p>
            <w:p w14:paraId="562649C8" w14:textId="02E3F924" w:rsidR="001F1900" w:rsidDel="00B922F5" w:rsidRDefault="001F1900">
              <w:pPr>
                <w:pStyle w:val="TOC3"/>
                <w:rPr>
                  <w:del w:id="295" w:author="Donovan Goode" w:date="2018-11-09T10:28:00Z"/>
                  <w:rFonts w:asciiTheme="minorHAnsi" w:eastAsiaTheme="minorEastAsia" w:hAnsiTheme="minorHAnsi"/>
                  <w:noProof/>
                  <w:spacing w:val="0"/>
                  <w:sz w:val="22"/>
                  <w:szCs w:val="22"/>
                </w:rPr>
              </w:pPr>
              <w:del w:id="296" w:author="Donovan Goode" w:date="2018-11-09T10:28:00Z">
                <w:r w:rsidRPr="00B922F5" w:rsidDel="00B922F5">
                  <w:rPr>
                    <w:rStyle w:val="Hyperlink"/>
                    <w:noProof/>
                  </w:rPr>
                  <w:delText>4.4.4</w:delText>
                </w:r>
                <w:r w:rsidDel="00B922F5">
                  <w:rPr>
                    <w:rFonts w:asciiTheme="minorHAnsi" w:eastAsiaTheme="minorEastAsia" w:hAnsiTheme="minorHAnsi"/>
                    <w:noProof/>
                    <w:spacing w:val="0"/>
                    <w:sz w:val="22"/>
                    <w:szCs w:val="22"/>
                  </w:rPr>
                  <w:tab/>
                </w:r>
                <w:r w:rsidRPr="00B922F5" w:rsidDel="00B922F5">
                  <w:rPr>
                    <w:rStyle w:val="Hyperlink"/>
                    <w:noProof/>
                  </w:rPr>
                  <w:delText>Agency Admin Summary of Service Create</w:delText>
                </w:r>
                <w:r w:rsidDel="00B922F5">
                  <w:rPr>
                    <w:noProof/>
                    <w:webHidden/>
                  </w:rPr>
                  <w:tab/>
                  <w:delText>37</w:delText>
                </w:r>
              </w:del>
            </w:p>
            <w:p w14:paraId="15E9631D" w14:textId="6B6A750E" w:rsidR="001F1900" w:rsidDel="00B922F5" w:rsidRDefault="001F1900">
              <w:pPr>
                <w:pStyle w:val="TOC3"/>
                <w:rPr>
                  <w:del w:id="297" w:author="Donovan Goode" w:date="2018-11-09T10:28:00Z"/>
                  <w:rFonts w:asciiTheme="minorHAnsi" w:eastAsiaTheme="minorEastAsia" w:hAnsiTheme="minorHAnsi"/>
                  <w:noProof/>
                  <w:spacing w:val="0"/>
                  <w:sz w:val="22"/>
                  <w:szCs w:val="22"/>
                </w:rPr>
              </w:pPr>
              <w:del w:id="298" w:author="Donovan Goode" w:date="2018-11-09T10:28:00Z">
                <w:r w:rsidRPr="00B922F5" w:rsidDel="00B922F5">
                  <w:rPr>
                    <w:rStyle w:val="Hyperlink"/>
                    <w:noProof/>
                  </w:rPr>
                  <w:delText>4.4.5</w:delText>
                </w:r>
                <w:r w:rsidDel="00B922F5">
                  <w:rPr>
                    <w:rFonts w:asciiTheme="minorHAnsi" w:eastAsiaTheme="minorEastAsia" w:hAnsiTheme="minorHAnsi"/>
                    <w:noProof/>
                    <w:spacing w:val="0"/>
                    <w:sz w:val="22"/>
                    <w:szCs w:val="22"/>
                  </w:rPr>
                  <w:tab/>
                </w:r>
                <w:r w:rsidRPr="00B922F5" w:rsidDel="00B922F5">
                  <w:rPr>
                    <w:rStyle w:val="Hyperlink"/>
                    <w:noProof/>
                  </w:rPr>
                  <w:delText>Agency Admin View Employee Record</w:delText>
                </w:r>
                <w:r w:rsidDel="00B922F5">
                  <w:rPr>
                    <w:noProof/>
                    <w:webHidden/>
                  </w:rPr>
                  <w:tab/>
                  <w:delText>37</w:delText>
                </w:r>
              </w:del>
            </w:p>
            <w:p w14:paraId="358C00C4" w14:textId="03B31DA8" w:rsidR="001F1900" w:rsidDel="00B922F5" w:rsidRDefault="001F1900">
              <w:pPr>
                <w:pStyle w:val="TOC3"/>
                <w:rPr>
                  <w:del w:id="299" w:author="Donovan Goode" w:date="2018-11-09T10:28:00Z"/>
                  <w:rFonts w:asciiTheme="minorHAnsi" w:eastAsiaTheme="minorEastAsia" w:hAnsiTheme="minorHAnsi"/>
                  <w:noProof/>
                  <w:spacing w:val="0"/>
                  <w:sz w:val="22"/>
                  <w:szCs w:val="22"/>
                </w:rPr>
              </w:pPr>
              <w:del w:id="300" w:author="Donovan Goode" w:date="2018-11-09T10:28:00Z">
                <w:r w:rsidRPr="00B922F5" w:rsidDel="00B922F5">
                  <w:rPr>
                    <w:rStyle w:val="Hyperlink"/>
                    <w:noProof/>
                  </w:rPr>
                  <w:delText>4.4.6</w:delText>
                </w:r>
                <w:r w:rsidDel="00B922F5">
                  <w:rPr>
                    <w:rFonts w:asciiTheme="minorHAnsi" w:eastAsiaTheme="minorEastAsia" w:hAnsiTheme="minorHAnsi"/>
                    <w:noProof/>
                    <w:spacing w:val="0"/>
                    <w:sz w:val="22"/>
                    <w:szCs w:val="22"/>
                  </w:rPr>
                  <w:tab/>
                </w:r>
                <w:r w:rsidRPr="00B922F5" w:rsidDel="00B922F5">
                  <w:rPr>
                    <w:rStyle w:val="Hyperlink"/>
                    <w:noProof/>
                  </w:rPr>
                  <w:delText>Agency HR Checklist</w:delText>
                </w:r>
                <w:r w:rsidDel="00B922F5">
                  <w:rPr>
                    <w:noProof/>
                    <w:webHidden/>
                  </w:rPr>
                  <w:tab/>
                  <w:delText>37</w:delText>
                </w:r>
              </w:del>
            </w:p>
            <w:p w14:paraId="57061FA4" w14:textId="2CDCAF3E" w:rsidR="001F1900" w:rsidDel="00B922F5" w:rsidRDefault="001F1900">
              <w:pPr>
                <w:pStyle w:val="TOC3"/>
                <w:rPr>
                  <w:del w:id="301" w:author="Donovan Goode" w:date="2018-11-09T10:28:00Z"/>
                  <w:rFonts w:asciiTheme="minorHAnsi" w:eastAsiaTheme="minorEastAsia" w:hAnsiTheme="minorHAnsi"/>
                  <w:noProof/>
                  <w:spacing w:val="0"/>
                  <w:sz w:val="22"/>
                  <w:szCs w:val="22"/>
                </w:rPr>
              </w:pPr>
              <w:del w:id="302" w:author="Donovan Goode" w:date="2018-11-09T10:28:00Z">
                <w:r w:rsidRPr="00B922F5" w:rsidDel="00B922F5">
                  <w:rPr>
                    <w:rStyle w:val="Hyperlink"/>
                    <w:noProof/>
                  </w:rPr>
                  <w:delText>4.4.7</w:delText>
                </w:r>
                <w:r w:rsidDel="00B922F5">
                  <w:rPr>
                    <w:rFonts w:asciiTheme="minorHAnsi" w:eastAsiaTheme="minorEastAsia" w:hAnsiTheme="minorHAnsi"/>
                    <w:noProof/>
                    <w:spacing w:val="0"/>
                    <w:sz w:val="22"/>
                    <w:szCs w:val="22"/>
                  </w:rPr>
                  <w:tab/>
                </w:r>
                <w:r w:rsidRPr="00B922F5" w:rsidDel="00B922F5">
                  <w:rPr>
                    <w:rStyle w:val="Hyperlink"/>
                    <w:noProof/>
                  </w:rPr>
                  <w:delText>Applicant Certified Summary of Service Review</w:delText>
                </w:r>
                <w:r w:rsidDel="00B922F5">
                  <w:rPr>
                    <w:noProof/>
                    <w:webHidden/>
                  </w:rPr>
                  <w:tab/>
                  <w:delText>37</w:delText>
                </w:r>
              </w:del>
            </w:p>
            <w:p w14:paraId="20F8B883" w14:textId="41424166" w:rsidR="001F1900" w:rsidDel="00B922F5" w:rsidRDefault="001F1900">
              <w:pPr>
                <w:pStyle w:val="TOC3"/>
                <w:rPr>
                  <w:del w:id="303" w:author="Donovan Goode" w:date="2018-11-09T10:28:00Z"/>
                  <w:rFonts w:asciiTheme="minorHAnsi" w:eastAsiaTheme="minorEastAsia" w:hAnsiTheme="minorHAnsi"/>
                  <w:noProof/>
                  <w:spacing w:val="0"/>
                  <w:sz w:val="22"/>
                  <w:szCs w:val="22"/>
                </w:rPr>
              </w:pPr>
              <w:del w:id="304" w:author="Donovan Goode" w:date="2018-11-09T10:28:00Z">
                <w:r w:rsidRPr="00B922F5" w:rsidDel="00B922F5">
                  <w:rPr>
                    <w:rStyle w:val="Hyperlink"/>
                    <w:noProof/>
                  </w:rPr>
                  <w:delText>4.4.8</w:delText>
                </w:r>
                <w:r w:rsidDel="00B922F5">
                  <w:rPr>
                    <w:rFonts w:asciiTheme="minorHAnsi" w:eastAsiaTheme="minorEastAsia" w:hAnsiTheme="minorHAnsi"/>
                    <w:noProof/>
                    <w:spacing w:val="0"/>
                    <w:sz w:val="22"/>
                    <w:szCs w:val="22"/>
                  </w:rPr>
                  <w:tab/>
                </w:r>
                <w:r w:rsidRPr="00B922F5" w:rsidDel="00B922F5">
                  <w:rPr>
                    <w:rStyle w:val="Hyperlink"/>
                    <w:noProof/>
                  </w:rPr>
                  <w:delText>Applicant Summary of Service Review Read Only</w:delText>
                </w:r>
                <w:r w:rsidDel="00B922F5">
                  <w:rPr>
                    <w:noProof/>
                    <w:webHidden/>
                  </w:rPr>
                  <w:tab/>
                  <w:delText>37</w:delText>
                </w:r>
              </w:del>
            </w:p>
            <w:p w14:paraId="00CB3C94" w14:textId="206A2A4C" w:rsidR="001F1900" w:rsidDel="00B922F5" w:rsidRDefault="001F1900">
              <w:pPr>
                <w:pStyle w:val="TOC3"/>
                <w:rPr>
                  <w:del w:id="305" w:author="Donovan Goode" w:date="2018-11-09T10:28:00Z"/>
                  <w:rFonts w:asciiTheme="minorHAnsi" w:eastAsiaTheme="minorEastAsia" w:hAnsiTheme="minorHAnsi"/>
                  <w:noProof/>
                  <w:spacing w:val="0"/>
                  <w:sz w:val="22"/>
                  <w:szCs w:val="22"/>
                </w:rPr>
              </w:pPr>
              <w:del w:id="306" w:author="Donovan Goode" w:date="2018-11-09T10:28:00Z">
                <w:r w:rsidRPr="00B922F5" w:rsidDel="00B922F5">
                  <w:rPr>
                    <w:rStyle w:val="Hyperlink"/>
                    <w:noProof/>
                  </w:rPr>
                  <w:delText>4.4.9</w:delText>
                </w:r>
                <w:r w:rsidDel="00B922F5">
                  <w:rPr>
                    <w:rFonts w:asciiTheme="minorHAnsi" w:eastAsiaTheme="minorEastAsia" w:hAnsiTheme="minorHAnsi"/>
                    <w:noProof/>
                    <w:spacing w:val="0"/>
                    <w:sz w:val="22"/>
                    <w:szCs w:val="22"/>
                  </w:rPr>
                  <w:tab/>
                </w:r>
                <w:r w:rsidRPr="00B922F5" w:rsidDel="00B922F5">
                  <w:rPr>
                    <w:rStyle w:val="Hyperlink"/>
                    <w:noProof/>
                  </w:rPr>
                  <w:delText>Complete HR Checklist</w:delText>
                </w:r>
                <w:r w:rsidDel="00B922F5">
                  <w:rPr>
                    <w:noProof/>
                    <w:webHidden/>
                  </w:rPr>
                  <w:tab/>
                  <w:delText>37</w:delText>
                </w:r>
              </w:del>
            </w:p>
            <w:p w14:paraId="0FDFBC15" w14:textId="55DCA003" w:rsidR="001F1900" w:rsidDel="00B922F5" w:rsidRDefault="001F1900">
              <w:pPr>
                <w:pStyle w:val="TOC3"/>
                <w:rPr>
                  <w:del w:id="307" w:author="Donovan Goode" w:date="2018-11-09T10:28:00Z"/>
                  <w:rFonts w:asciiTheme="minorHAnsi" w:eastAsiaTheme="minorEastAsia" w:hAnsiTheme="minorHAnsi"/>
                  <w:noProof/>
                  <w:spacing w:val="0"/>
                  <w:sz w:val="22"/>
                  <w:szCs w:val="22"/>
                </w:rPr>
              </w:pPr>
              <w:del w:id="308" w:author="Donovan Goode" w:date="2018-11-09T10:28:00Z">
                <w:r w:rsidRPr="00B922F5" w:rsidDel="00B922F5">
                  <w:rPr>
                    <w:rStyle w:val="Hyperlink"/>
                    <w:noProof/>
                  </w:rPr>
                  <w:delText>4.4.10</w:delText>
                </w:r>
                <w:r w:rsidDel="00B922F5">
                  <w:rPr>
                    <w:rFonts w:asciiTheme="minorHAnsi" w:eastAsiaTheme="minorEastAsia" w:hAnsiTheme="minorHAnsi"/>
                    <w:noProof/>
                    <w:spacing w:val="0"/>
                    <w:sz w:val="22"/>
                    <w:szCs w:val="22"/>
                  </w:rPr>
                  <w:tab/>
                </w:r>
                <w:r w:rsidRPr="00B922F5" w:rsidDel="00B922F5">
                  <w:rPr>
                    <w:rStyle w:val="Hyperlink"/>
                    <w:noProof/>
                  </w:rPr>
                  <w:delText>Payroll Checklist</w:delText>
                </w:r>
                <w:r w:rsidDel="00B922F5">
                  <w:rPr>
                    <w:noProof/>
                    <w:webHidden/>
                  </w:rPr>
                  <w:tab/>
                  <w:delText>37</w:delText>
                </w:r>
              </w:del>
            </w:p>
            <w:p w14:paraId="153F1B98" w14:textId="3F3A8EAC" w:rsidR="001F1900" w:rsidDel="00B922F5" w:rsidRDefault="001F1900">
              <w:pPr>
                <w:pStyle w:val="TOC3"/>
                <w:rPr>
                  <w:del w:id="309" w:author="Donovan Goode" w:date="2018-11-09T10:28:00Z"/>
                  <w:rFonts w:asciiTheme="minorHAnsi" w:eastAsiaTheme="minorEastAsia" w:hAnsiTheme="minorHAnsi"/>
                  <w:noProof/>
                  <w:spacing w:val="0"/>
                  <w:sz w:val="22"/>
                  <w:szCs w:val="22"/>
                </w:rPr>
              </w:pPr>
              <w:del w:id="310" w:author="Donovan Goode" w:date="2018-11-09T10:28:00Z">
                <w:r w:rsidRPr="00B922F5" w:rsidDel="00B922F5">
                  <w:rPr>
                    <w:rStyle w:val="Hyperlink"/>
                    <w:noProof/>
                  </w:rPr>
                  <w:delText>4.4.11</w:delText>
                </w:r>
                <w:r w:rsidDel="00B922F5">
                  <w:rPr>
                    <w:rFonts w:asciiTheme="minorHAnsi" w:eastAsiaTheme="minorEastAsia" w:hAnsiTheme="minorHAnsi"/>
                    <w:noProof/>
                    <w:spacing w:val="0"/>
                    <w:sz w:val="22"/>
                    <w:szCs w:val="22"/>
                  </w:rPr>
                  <w:tab/>
                </w:r>
                <w:r w:rsidRPr="00B922F5" w:rsidDel="00B922F5">
                  <w:rPr>
                    <w:rStyle w:val="Hyperlink"/>
                    <w:noProof/>
                  </w:rPr>
                  <w:delText>Payroll Package Review</w:delText>
                </w:r>
                <w:r w:rsidDel="00B922F5">
                  <w:rPr>
                    <w:noProof/>
                    <w:webHidden/>
                  </w:rPr>
                  <w:tab/>
                  <w:delText>37</w:delText>
                </w:r>
              </w:del>
            </w:p>
            <w:p w14:paraId="31124A68" w14:textId="64998B17" w:rsidR="001F1900" w:rsidDel="00B922F5" w:rsidRDefault="001F1900">
              <w:pPr>
                <w:pStyle w:val="TOC3"/>
                <w:rPr>
                  <w:del w:id="311" w:author="Donovan Goode" w:date="2018-11-09T10:28:00Z"/>
                  <w:rFonts w:asciiTheme="minorHAnsi" w:eastAsiaTheme="minorEastAsia" w:hAnsiTheme="minorHAnsi"/>
                  <w:noProof/>
                  <w:spacing w:val="0"/>
                  <w:sz w:val="22"/>
                  <w:szCs w:val="22"/>
                </w:rPr>
              </w:pPr>
              <w:del w:id="312" w:author="Donovan Goode" w:date="2018-11-09T10:28:00Z">
                <w:r w:rsidRPr="00B922F5" w:rsidDel="00B922F5">
                  <w:rPr>
                    <w:rStyle w:val="Hyperlink"/>
                    <w:noProof/>
                  </w:rPr>
                  <w:delText>4.4.12</w:delText>
                </w:r>
                <w:r w:rsidDel="00B922F5">
                  <w:rPr>
                    <w:rFonts w:asciiTheme="minorHAnsi" w:eastAsiaTheme="minorEastAsia" w:hAnsiTheme="minorHAnsi"/>
                    <w:noProof/>
                    <w:spacing w:val="0"/>
                    <w:sz w:val="22"/>
                    <w:szCs w:val="22"/>
                  </w:rPr>
                  <w:tab/>
                </w:r>
                <w:r w:rsidRPr="00B922F5" w:rsidDel="00B922F5">
                  <w:rPr>
                    <w:rStyle w:val="Hyperlink"/>
                    <w:noProof/>
                  </w:rPr>
                  <w:delText>Review Entire OPM</w:delText>
                </w:r>
                <w:r w:rsidDel="00B922F5">
                  <w:rPr>
                    <w:noProof/>
                    <w:webHidden/>
                  </w:rPr>
                  <w:tab/>
                  <w:delText>37</w:delText>
                </w:r>
              </w:del>
            </w:p>
            <w:p w14:paraId="25BD521C" w14:textId="7BF4C475" w:rsidR="001F1900" w:rsidDel="00B922F5" w:rsidRDefault="001F1900">
              <w:pPr>
                <w:pStyle w:val="TOC3"/>
                <w:rPr>
                  <w:del w:id="313" w:author="Donovan Goode" w:date="2018-11-09T10:28:00Z"/>
                  <w:rFonts w:asciiTheme="minorHAnsi" w:eastAsiaTheme="minorEastAsia" w:hAnsiTheme="minorHAnsi"/>
                  <w:noProof/>
                  <w:spacing w:val="0"/>
                  <w:sz w:val="22"/>
                  <w:szCs w:val="22"/>
                </w:rPr>
              </w:pPr>
              <w:del w:id="314" w:author="Donovan Goode" w:date="2018-11-09T10:28:00Z">
                <w:r w:rsidRPr="00B922F5" w:rsidDel="00B922F5">
                  <w:rPr>
                    <w:rStyle w:val="Hyperlink"/>
                    <w:noProof/>
                  </w:rPr>
                  <w:delText>4.4.13</w:delText>
                </w:r>
                <w:r w:rsidDel="00B922F5">
                  <w:rPr>
                    <w:rFonts w:asciiTheme="minorHAnsi" w:eastAsiaTheme="minorEastAsia" w:hAnsiTheme="minorHAnsi"/>
                    <w:noProof/>
                    <w:spacing w:val="0"/>
                    <w:sz w:val="22"/>
                    <w:szCs w:val="22"/>
                  </w:rPr>
                  <w:tab/>
                </w:r>
                <w:r w:rsidRPr="00B922F5" w:rsidDel="00B922F5">
                  <w:rPr>
                    <w:rStyle w:val="Hyperlink"/>
                    <w:noProof/>
                  </w:rPr>
                  <w:delText>Service History Edit</w:delText>
                </w:r>
                <w:r w:rsidDel="00B922F5">
                  <w:rPr>
                    <w:noProof/>
                    <w:webHidden/>
                  </w:rPr>
                  <w:tab/>
                  <w:delText>37</w:delText>
                </w:r>
              </w:del>
            </w:p>
            <w:p w14:paraId="6B03C197" w14:textId="567C4956" w:rsidR="001F1900" w:rsidDel="00B922F5" w:rsidRDefault="001F1900">
              <w:pPr>
                <w:pStyle w:val="TOC3"/>
                <w:rPr>
                  <w:del w:id="315" w:author="Donovan Goode" w:date="2018-11-09T10:28:00Z"/>
                  <w:rFonts w:asciiTheme="minorHAnsi" w:eastAsiaTheme="minorEastAsia" w:hAnsiTheme="minorHAnsi"/>
                  <w:noProof/>
                  <w:spacing w:val="0"/>
                  <w:sz w:val="22"/>
                  <w:szCs w:val="22"/>
                </w:rPr>
              </w:pPr>
              <w:del w:id="316" w:author="Donovan Goode" w:date="2018-11-09T10:28:00Z">
                <w:r w:rsidRPr="00B922F5" w:rsidDel="00B922F5">
                  <w:rPr>
                    <w:rStyle w:val="Hyperlink"/>
                    <w:noProof/>
                  </w:rPr>
                  <w:delText>4.4.14</w:delText>
                </w:r>
                <w:r w:rsidDel="00B922F5">
                  <w:rPr>
                    <w:rFonts w:asciiTheme="minorHAnsi" w:eastAsiaTheme="minorEastAsia" w:hAnsiTheme="minorHAnsi"/>
                    <w:noProof/>
                    <w:spacing w:val="0"/>
                    <w:sz w:val="22"/>
                    <w:szCs w:val="22"/>
                  </w:rPr>
                  <w:tab/>
                </w:r>
                <w:r w:rsidRPr="00B922F5" w:rsidDel="00B922F5">
                  <w:rPr>
                    <w:rStyle w:val="Hyperlink"/>
                    <w:noProof/>
                  </w:rPr>
                  <w:delText>Supporting Document Upload</w:delText>
                </w:r>
                <w:r w:rsidDel="00B922F5">
                  <w:rPr>
                    <w:noProof/>
                    <w:webHidden/>
                  </w:rPr>
                  <w:tab/>
                  <w:delText>37</w:delText>
                </w:r>
              </w:del>
            </w:p>
            <w:p w14:paraId="0A26B602" w14:textId="0B737724" w:rsidR="001F1900" w:rsidDel="00B922F5" w:rsidRDefault="001F1900">
              <w:pPr>
                <w:pStyle w:val="TOC2"/>
                <w:rPr>
                  <w:del w:id="317" w:author="Donovan Goode" w:date="2018-11-09T10:28:00Z"/>
                  <w:noProof/>
                </w:rPr>
              </w:pPr>
              <w:del w:id="318" w:author="Donovan Goode" w:date="2018-11-09T10:28:00Z">
                <w:r w:rsidRPr="00B922F5" w:rsidDel="00B922F5">
                  <w:rPr>
                    <w:rStyle w:val="Hyperlink"/>
                    <w:noProof/>
                  </w:rPr>
                  <w:delText>4.5</w:delText>
                </w:r>
                <w:r w:rsidDel="00B922F5">
                  <w:rPr>
                    <w:noProof/>
                  </w:rPr>
                  <w:tab/>
                </w:r>
                <w:r w:rsidRPr="00B922F5" w:rsidDel="00B922F5">
                  <w:rPr>
                    <w:rStyle w:val="Hyperlink"/>
                    <w:noProof/>
                  </w:rPr>
                  <w:delText>ORA Entity Lists</w:delText>
                </w:r>
                <w:r w:rsidDel="00B922F5">
                  <w:rPr>
                    <w:noProof/>
                    <w:webHidden/>
                  </w:rPr>
                  <w:tab/>
                  <w:delText>38</w:delText>
                </w:r>
              </w:del>
            </w:p>
            <w:p w14:paraId="0A211511" w14:textId="308DC221" w:rsidR="001F1900" w:rsidDel="00B922F5" w:rsidRDefault="001F1900">
              <w:pPr>
                <w:pStyle w:val="TOC3"/>
                <w:rPr>
                  <w:del w:id="319" w:author="Donovan Goode" w:date="2018-11-09T10:28:00Z"/>
                  <w:rFonts w:asciiTheme="minorHAnsi" w:eastAsiaTheme="minorEastAsia" w:hAnsiTheme="minorHAnsi"/>
                  <w:noProof/>
                  <w:spacing w:val="0"/>
                  <w:sz w:val="22"/>
                  <w:szCs w:val="22"/>
                </w:rPr>
              </w:pPr>
              <w:del w:id="320" w:author="Donovan Goode" w:date="2018-11-09T10:28:00Z">
                <w:r w:rsidRPr="00B922F5" w:rsidDel="00B922F5">
                  <w:rPr>
                    <w:rStyle w:val="Hyperlink"/>
                    <w:noProof/>
                  </w:rPr>
                  <w:delText>4.5.1</w:delText>
                </w:r>
                <w:r w:rsidDel="00B922F5">
                  <w:rPr>
                    <w:rFonts w:asciiTheme="minorHAnsi" w:eastAsiaTheme="minorEastAsia" w:hAnsiTheme="minorHAnsi"/>
                    <w:noProof/>
                    <w:spacing w:val="0"/>
                    <w:sz w:val="22"/>
                    <w:szCs w:val="22"/>
                  </w:rPr>
                  <w:tab/>
                </w:r>
                <w:r w:rsidRPr="00B922F5" w:rsidDel="00B922F5">
                  <w:rPr>
                    <w:rStyle w:val="Hyperlink"/>
                    <w:noProof/>
                  </w:rPr>
                  <w:delText>Agency Admin Agencies</w:delText>
                </w:r>
                <w:r w:rsidDel="00B922F5">
                  <w:rPr>
                    <w:noProof/>
                    <w:webHidden/>
                  </w:rPr>
                  <w:tab/>
                  <w:delText>38</w:delText>
                </w:r>
              </w:del>
            </w:p>
            <w:p w14:paraId="3231D257" w14:textId="629B52D7" w:rsidR="001F1900" w:rsidDel="00B922F5" w:rsidRDefault="001F1900">
              <w:pPr>
                <w:pStyle w:val="TOC3"/>
                <w:rPr>
                  <w:del w:id="321" w:author="Donovan Goode" w:date="2018-11-09T10:28:00Z"/>
                  <w:rFonts w:asciiTheme="minorHAnsi" w:eastAsiaTheme="minorEastAsia" w:hAnsiTheme="minorHAnsi"/>
                  <w:noProof/>
                  <w:spacing w:val="0"/>
                  <w:sz w:val="22"/>
                  <w:szCs w:val="22"/>
                </w:rPr>
              </w:pPr>
              <w:del w:id="322" w:author="Donovan Goode" w:date="2018-11-09T10:28:00Z">
                <w:r w:rsidRPr="00B922F5" w:rsidDel="00B922F5">
                  <w:rPr>
                    <w:rStyle w:val="Hyperlink"/>
                    <w:noProof/>
                  </w:rPr>
                  <w:delText>4.5.2</w:delText>
                </w:r>
                <w:r w:rsidDel="00B922F5">
                  <w:rPr>
                    <w:rFonts w:asciiTheme="minorHAnsi" w:eastAsiaTheme="minorEastAsia" w:hAnsiTheme="minorHAnsi"/>
                    <w:noProof/>
                    <w:spacing w:val="0"/>
                    <w:sz w:val="22"/>
                    <w:szCs w:val="22"/>
                  </w:rPr>
                  <w:tab/>
                </w:r>
                <w:r w:rsidRPr="00B922F5" w:rsidDel="00B922F5">
                  <w:rPr>
                    <w:rStyle w:val="Hyperlink"/>
                    <w:noProof/>
                  </w:rPr>
                  <w:delText>Agency Admin Agency Contacts</w:delText>
                </w:r>
                <w:r w:rsidDel="00B922F5">
                  <w:rPr>
                    <w:noProof/>
                    <w:webHidden/>
                  </w:rPr>
                  <w:tab/>
                  <w:delText>38</w:delText>
                </w:r>
              </w:del>
            </w:p>
            <w:p w14:paraId="3C5F310B" w14:textId="1B9C4159" w:rsidR="001F1900" w:rsidDel="00B922F5" w:rsidRDefault="001F1900">
              <w:pPr>
                <w:pStyle w:val="TOC3"/>
                <w:rPr>
                  <w:del w:id="323" w:author="Donovan Goode" w:date="2018-11-09T10:28:00Z"/>
                  <w:rFonts w:asciiTheme="minorHAnsi" w:eastAsiaTheme="minorEastAsia" w:hAnsiTheme="minorHAnsi"/>
                  <w:noProof/>
                  <w:spacing w:val="0"/>
                  <w:sz w:val="22"/>
                  <w:szCs w:val="22"/>
                </w:rPr>
              </w:pPr>
              <w:del w:id="324" w:author="Donovan Goode" w:date="2018-11-09T10:28:00Z">
                <w:r w:rsidRPr="00B922F5" w:rsidDel="00B922F5">
                  <w:rPr>
                    <w:rStyle w:val="Hyperlink"/>
                    <w:noProof/>
                  </w:rPr>
                  <w:delText>4.5.3</w:delText>
                </w:r>
                <w:r w:rsidDel="00B922F5">
                  <w:rPr>
                    <w:rFonts w:asciiTheme="minorHAnsi" w:eastAsiaTheme="minorEastAsia" w:hAnsiTheme="minorHAnsi"/>
                    <w:noProof/>
                    <w:spacing w:val="0"/>
                    <w:sz w:val="22"/>
                    <w:szCs w:val="22"/>
                  </w:rPr>
                  <w:tab/>
                </w:r>
                <w:r w:rsidRPr="00B922F5" w:rsidDel="00B922F5">
                  <w:rPr>
                    <w:rStyle w:val="Hyperlink"/>
                    <w:noProof/>
                  </w:rPr>
                  <w:delText>Agency Contacts</w:delText>
                </w:r>
                <w:r w:rsidDel="00B922F5">
                  <w:rPr>
                    <w:noProof/>
                    <w:webHidden/>
                  </w:rPr>
                  <w:tab/>
                  <w:delText>38</w:delText>
                </w:r>
              </w:del>
            </w:p>
            <w:p w14:paraId="2AE939E1" w14:textId="4AA14841" w:rsidR="001F1900" w:rsidDel="00B922F5" w:rsidRDefault="001F1900">
              <w:pPr>
                <w:pStyle w:val="TOC3"/>
                <w:rPr>
                  <w:del w:id="325" w:author="Donovan Goode" w:date="2018-11-09T10:28:00Z"/>
                  <w:rFonts w:asciiTheme="minorHAnsi" w:eastAsiaTheme="minorEastAsia" w:hAnsiTheme="minorHAnsi"/>
                  <w:noProof/>
                  <w:spacing w:val="0"/>
                  <w:sz w:val="22"/>
                  <w:szCs w:val="22"/>
                </w:rPr>
              </w:pPr>
              <w:del w:id="326" w:author="Donovan Goode" w:date="2018-11-09T10:28:00Z">
                <w:r w:rsidRPr="00B922F5" w:rsidDel="00B922F5">
                  <w:rPr>
                    <w:rStyle w:val="Hyperlink"/>
                    <w:noProof/>
                  </w:rPr>
                  <w:delText>4.5.4</w:delText>
                </w:r>
                <w:r w:rsidDel="00B922F5">
                  <w:rPr>
                    <w:rFonts w:asciiTheme="minorHAnsi" w:eastAsiaTheme="minorEastAsia" w:hAnsiTheme="minorHAnsi"/>
                    <w:noProof/>
                    <w:spacing w:val="0"/>
                    <w:sz w:val="22"/>
                    <w:szCs w:val="22"/>
                  </w:rPr>
                  <w:tab/>
                </w:r>
                <w:r w:rsidRPr="00B922F5" w:rsidDel="00B922F5">
                  <w:rPr>
                    <w:rStyle w:val="Hyperlink"/>
                    <w:noProof/>
                  </w:rPr>
                  <w:delText>Agency Applicants’ Retirement Applications</w:delText>
                </w:r>
                <w:r w:rsidDel="00B922F5">
                  <w:rPr>
                    <w:noProof/>
                    <w:webHidden/>
                  </w:rPr>
                  <w:tab/>
                  <w:delText>38</w:delText>
                </w:r>
              </w:del>
            </w:p>
            <w:p w14:paraId="505E4022" w14:textId="3BECB376" w:rsidR="001F1900" w:rsidDel="00B922F5" w:rsidRDefault="001F1900">
              <w:pPr>
                <w:pStyle w:val="TOC3"/>
                <w:rPr>
                  <w:del w:id="327" w:author="Donovan Goode" w:date="2018-11-09T10:28:00Z"/>
                  <w:rFonts w:asciiTheme="minorHAnsi" w:eastAsiaTheme="minorEastAsia" w:hAnsiTheme="minorHAnsi"/>
                  <w:noProof/>
                  <w:spacing w:val="0"/>
                  <w:sz w:val="22"/>
                  <w:szCs w:val="22"/>
                </w:rPr>
              </w:pPr>
              <w:del w:id="328" w:author="Donovan Goode" w:date="2018-11-09T10:28:00Z">
                <w:r w:rsidRPr="00B922F5" w:rsidDel="00B922F5">
                  <w:rPr>
                    <w:rStyle w:val="Hyperlink"/>
                    <w:noProof/>
                  </w:rPr>
                  <w:delText>4.5.5</w:delText>
                </w:r>
                <w:r w:rsidDel="00B922F5">
                  <w:rPr>
                    <w:rFonts w:asciiTheme="minorHAnsi" w:eastAsiaTheme="minorEastAsia" w:hAnsiTheme="minorHAnsi"/>
                    <w:noProof/>
                    <w:spacing w:val="0"/>
                    <w:sz w:val="22"/>
                    <w:szCs w:val="22"/>
                  </w:rPr>
                  <w:tab/>
                </w:r>
                <w:r w:rsidRPr="00B922F5" w:rsidDel="00B922F5">
                  <w:rPr>
                    <w:rStyle w:val="Hyperlink"/>
                    <w:noProof/>
                  </w:rPr>
                  <w:delText>HR Applicant Packages</w:delText>
                </w:r>
                <w:r w:rsidDel="00B922F5">
                  <w:rPr>
                    <w:noProof/>
                    <w:webHidden/>
                  </w:rPr>
                  <w:tab/>
                  <w:delText>38</w:delText>
                </w:r>
              </w:del>
            </w:p>
            <w:p w14:paraId="4ACF388F" w14:textId="7E041E04" w:rsidR="001F1900" w:rsidDel="00B922F5" w:rsidRDefault="001F1900">
              <w:pPr>
                <w:pStyle w:val="TOC3"/>
                <w:rPr>
                  <w:del w:id="329" w:author="Donovan Goode" w:date="2018-11-09T10:28:00Z"/>
                  <w:rFonts w:asciiTheme="minorHAnsi" w:eastAsiaTheme="minorEastAsia" w:hAnsiTheme="minorHAnsi"/>
                  <w:noProof/>
                  <w:spacing w:val="0"/>
                  <w:sz w:val="22"/>
                  <w:szCs w:val="22"/>
                </w:rPr>
              </w:pPr>
              <w:del w:id="330" w:author="Donovan Goode" w:date="2018-11-09T10:28:00Z">
                <w:r w:rsidRPr="00B922F5" w:rsidDel="00B922F5">
                  <w:rPr>
                    <w:rStyle w:val="Hyperlink"/>
                    <w:noProof/>
                  </w:rPr>
                  <w:delText>4.5.6</w:delText>
                </w:r>
                <w:r w:rsidDel="00B922F5">
                  <w:rPr>
                    <w:rFonts w:asciiTheme="minorHAnsi" w:eastAsiaTheme="minorEastAsia" w:hAnsiTheme="minorHAnsi"/>
                    <w:noProof/>
                    <w:spacing w:val="0"/>
                    <w:sz w:val="22"/>
                    <w:szCs w:val="22"/>
                  </w:rPr>
                  <w:tab/>
                </w:r>
                <w:r w:rsidRPr="00B922F5" w:rsidDel="00B922F5">
                  <w:rPr>
                    <w:rStyle w:val="Hyperlink"/>
                    <w:noProof/>
                  </w:rPr>
                  <w:delText>Online Retirement Applications</w:delText>
                </w:r>
                <w:r w:rsidDel="00B922F5">
                  <w:rPr>
                    <w:noProof/>
                    <w:webHidden/>
                  </w:rPr>
                  <w:tab/>
                  <w:delText>38</w:delText>
                </w:r>
              </w:del>
            </w:p>
            <w:p w14:paraId="0AB9A87C" w14:textId="473AD4E6" w:rsidR="001F1900" w:rsidDel="00B922F5" w:rsidRDefault="001F1900">
              <w:pPr>
                <w:pStyle w:val="TOC3"/>
                <w:rPr>
                  <w:del w:id="331" w:author="Donovan Goode" w:date="2018-11-09T10:28:00Z"/>
                  <w:rFonts w:asciiTheme="minorHAnsi" w:eastAsiaTheme="minorEastAsia" w:hAnsiTheme="minorHAnsi"/>
                  <w:noProof/>
                  <w:spacing w:val="0"/>
                  <w:sz w:val="22"/>
                  <w:szCs w:val="22"/>
                </w:rPr>
              </w:pPr>
              <w:del w:id="332" w:author="Donovan Goode" w:date="2018-11-09T10:28:00Z">
                <w:r w:rsidRPr="00B922F5" w:rsidDel="00B922F5">
                  <w:rPr>
                    <w:rStyle w:val="Hyperlink"/>
                    <w:noProof/>
                  </w:rPr>
                  <w:delText>4.5.7</w:delText>
                </w:r>
                <w:r w:rsidDel="00B922F5">
                  <w:rPr>
                    <w:rFonts w:asciiTheme="minorHAnsi" w:eastAsiaTheme="minorEastAsia" w:hAnsiTheme="minorHAnsi"/>
                    <w:noProof/>
                    <w:spacing w:val="0"/>
                    <w:sz w:val="22"/>
                    <w:szCs w:val="22"/>
                  </w:rPr>
                  <w:tab/>
                </w:r>
                <w:r w:rsidRPr="00B922F5" w:rsidDel="00B922F5">
                  <w:rPr>
                    <w:rStyle w:val="Hyperlink"/>
                    <w:noProof/>
                  </w:rPr>
                  <w:delText>Online Retirement Applications – Certify Summary of Service</w:delText>
                </w:r>
                <w:r w:rsidDel="00B922F5">
                  <w:rPr>
                    <w:noProof/>
                    <w:webHidden/>
                  </w:rPr>
                  <w:tab/>
                  <w:delText>38</w:delText>
                </w:r>
              </w:del>
            </w:p>
            <w:p w14:paraId="0F814B0E" w14:textId="5202880C" w:rsidR="001F1900" w:rsidDel="00B922F5" w:rsidRDefault="001F1900">
              <w:pPr>
                <w:pStyle w:val="TOC3"/>
                <w:rPr>
                  <w:del w:id="333" w:author="Donovan Goode" w:date="2018-11-09T10:28:00Z"/>
                  <w:rFonts w:asciiTheme="minorHAnsi" w:eastAsiaTheme="minorEastAsia" w:hAnsiTheme="minorHAnsi"/>
                  <w:noProof/>
                  <w:spacing w:val="0"/>
                  <w:sz w:val="22"/>
                  <w:szCs w:val="22"/>
                </w:rPr>
              </w:pPr>
              <w:del w:id="334" w:author="Donovan Goode" w:date="2018-11-09T10:28:00Z">
                <w:r w:rsidRPr="00B922F5" w:rsidDel="00B922F5">
                  <w:rPr>
                    <w:rStyle w:val="Hyperlink"/>
                    <w:noProof/>
                  </w:rPr>
                  <w:delText>4.5.8</w:delText>
                </w:r>
                <w:r w:rsidDel="00B922F5">
                  <w:rPr>
                    <w:rFonts w:asciiTheme="minorHAnsi" w:eastAsiaTheme="minorEastAsia" w:hAnsiTheme="minorHAnsi"/>
                    <w:noProof/>
                    <w:spacing w:val="0"/>
                    <w:sz w:val="22"/>
                    <w:szCs w:val="22"/>
                  </w:rPr>
                  <w:tab/>
                </w:r>
                <w:r w:rsidRPr="00B922F5" w:rsidDel="00B922F5">
                  <w:rPr>
                    <w:rStyle w:val="Hyperlink"/>
                    <w:noProof/>
                  </w:rPr>
                  <w:delText>Payroll Applicant Packages</w:delText>
                </w:r>
                <w:r w:rsidDel="00B922F5">
                  <w:rPr>
                    <w:noProof/>
                    <w:webHidden/>
                  </w:rPr>
                  <w:tab/>
                  <w:delText>38</w:delText>
                </w:r>
              </w:del>
            </w:p>
            <w:p w14:paraId="6E291FCA" w14:textId="705CC289" w:rsidR="001F1900" w:rsidDel="00B922F5" w:rsidRDefault="001F1900">
              <w:pPr>
                <w:pStyle w:val="TOC3"/>
                <w:rPr>
                  <w:del w:id="335" w:author="Donovan Goode" w:date="2018-11-09T10:28:00Z"/>
                  <w:rFonts w:asciiTheme="minorHAnsi" w:eastAsiaTheme="minorEastAsia" w:hAnsiTheme="minorHAnsi"/>
                  <w:noProof/>
                  <w:spacing w:val="0"/>
                  <w:sz w:val="22"/>
                  <w:szCs w:val="22"/>
                </w:rPr>
              </w:pPr>
              <w:del w:id="336" w:author="Donovan Goode" w:date="2018-11-09T10:28:00Z">
                <w:r w:rsidRPr="00B922F5" w:rsidDel="00B922F5">
                  <w:rPr>
                    <w:rStyle w:val="Hyperlink"/>
                    <w:noProof/>
                  </w:rPr>
                  <w:delText>4.5.9</w:delText>
                </w:r>
                <w:r w:rsidDel="00B922F5">
                  <w:rPr>
                    <w:rFonts w:asciiTheme="minorHAnsi" w:eastAsiaTheme="minorEastAsia" w:hAnsiTheme="minorHAnsi"/>
                    <w:noProof/>
                    <w:spacing w:val="0"/>
                    <w:sz w:val="22"/>
                    <w:szCs w:val="22"/>
                  </w:rPr>
                  <w:tab/>
                </w:r>
                <w:r w:rsidRPr="00B922F5" w:rsidDel="00B922F5">
                  <w:rPr>
                    <w:rStyle w:val="Hyperlink"/>
                    <w:noProof/>
                  </w:rPr>
                  <w:delText>Payroll Services Retirement Applications</w:delText>
                </w:r>
                <w:r w:rsidDel="00B922F5">
                  <w:rPr>
                    <w:noProof/>
                    <w:webHidden/>
                  </w:rPr>
                  <w:tab/>
                  <w:delText>38</w:delText>
                </w:r>
              </w:del>
            </w:p>
            <w:p w14:paraId="3AB58211" w14:textId="18710F3F" w:rsidR="001F1900" w:rsidDel="00B922F5" w:rsidRDefault="001F1900">
              <w:pPr>
                <w:pStyle w:val="TOC1"/>
                <w:tabs>
                  <w:tab w:val="left" w:pos="432"/>
                </w:tabs>
                <w:rPr>
                  <w:del w:id="337" w:author="Donovan Goode" w:date="2018-11-09T10:28:00Z"/>
                  <w:sz w:val="22"/>
                </w:rPr>
              </w:pPr>
              <w:del w:id="338" w:author="Donovan Goode" w:date="2018-11-09T10:28:00Z">
                <w:r w:rsidRPr="00B922F5" w:rsidDel="00B922F5">
                  <w:rPr>
                    <w:rStyle w:val="Hyperlink"/>
                  </w:rPr>
                  <w:delText>5</w:delText>
                </w:r>
                <w:r w:rsidDel="00B922F5">
                  <w:rPr>
                    <w:sz w:val="22"/>
                  </w:rPr>
                  <w:tab/>
                </w:r>
                <w:r w:rsidRPr="00B922F5" w:rsidDel="00B922F5">
                  <w:rPr>
                    <w:rStyle w:val="Hyperlink"/>
                  </w:rPr>
                  <w:delText>Authentication</w:delText>
                </w:r>
                <w:r w:rsidDel="00B922F5">
                  <w:rPr>
                    <w:webHidden/>
                  </w:rPr>
                  <w:tab/>
                  <w:delText>39</w:delText>
                </w:r>
              </w:del>
            </w:p>
            <w:p w14:paraId="604B9F6A" w14:textId="036EB776" w:rsidR="001F1900" w:rsidDel="00B922F5" w:rsidRDefault="001F1900">
              <w:pPr>
                <w:pStyle w:val="TOC1"/>
                <w:tabs>
                  <w:tab w:val="left" w:pos="432"/>
                </w:tabs>
                <w:rPr>
                  <w:del w:id="339" w:author="Donovan Goode" w:date="2018-11-09T10:28:00Z"/>
                  <w:sz w:val="22"/>
                </w:rPr>
              </w:pPr>
              <w:del w:id="340" w:author="Donovan Goode" w:date="2018-11-09T10:28:00Z">
                <w:r w:rsidRPr="00B922F5" w:rsidDel="00B922F5">
                  <w:rPr>
                    <w:rStyle w:val="Hyperlink"/>
                  </w:rPr>
                  <w:delText>6</w:delText>
                </w:r>
                <w:r w:rsidDel="00B922F5">
                  <w:rPr>
                    <w:sz w:val="22"/>
                  </w:rPr>
                  <w:tab/>
                </w:r>
                <w:r w:rsidRPr="00B922F5" w:rsidDel="00B922F5">
                  <w:rPr>
                    <w:rStyle w:val="Hyperlink"/>
                  </w:rPr>
                  <w:delText>Design for Deployment</w:delText>
                </w:r>
                <w:r w:rsidDel="00B922F5">
                  <w:rPr>
                    <w:webHidden/>
                  </w:rPr>
                  <w:tab/>
                  <w:delText>40</w:delText>
                </w:r>
              </w:del>
            </w:p>
            <w:p w14:paraId="502F8C29" w14:textId="30E213BC" w:rsidR="001F1900" w:rsidDel="00B922F5" w:rsidRDefault="001F1900">
              <w:pPr>
                <w:pStyle w:val="TOC2"/>
                <w:rPr>
                  <w:del w:id="341" w:author="Donovan Goode" w:date="2018-11-09T10:28:00Z"/>
                  <w:noProof/>
                </w:rPr>
              </w:pPr>
              <w:del w:id="342" w:author="Donovan Goode" w:date="2018-11-09T10:28:00Z">
                <w:r w:rsidRPr="00B922F5" w:rsidDel="00B922F5">
                  <w:rPr>
                    <w:rStyle w:val="Hyperlink"/>
                    <w:noProof/>
                  </w:rPr>
                  <w:delText>6.1</w:delText>
                </w:r>
                <w:r w:rsidDel="00B922F5">
                  <w:rPr>
                    <w:noProof/>
                  </w:rPr>
                  <w:tab/>
                </w:r>
                <w:r w:rsidRPr="00B922F5" w:rsidDel="00B922F5">
                  <w:rPr>
                    <w:rStyle w:val="Hyperlink"/>
                    <w:noProof/>
                  </w:rPr>
                  <w:delText>Solutions</w:delText>
                </w:r>
                <w:r w:rsidDel="00B922F5">
                  <w:rPr>
                    <w:noProof/>
                    <w:webHidden/>
                  </w:rPr>
                  <w:tab/>
                  <w:delText>40</w:delText>
                </w:r>
              </w:del>
            </w:p>
            <w:p w14:paraId="4B20D4E4" w14:textId="5D795676" w:rsidR="001F1900" w:rsidDel="00B922F5" w:rsidRDefault="001F1900">
              <w:pPr>
                <w:pStyle w:val="TOC2"/>
                <w:rPr>
                  <w:del w:id="343" w:author="Donovan Goode" w:date="2018-11-09T10:28:00Z"/>
                  <w:noProof/>
                </w:rPr>
              </w:pPr>
              <w:del w:id="344" w:author="Donovan Goode" w:date="2018-11-09T10:28:00Z">
                <w:r w:rsidRPr="00B922F5" w:rsidDel="00B922F5">
                  <w:rPr>
                    <w:rStyle w:val="Hyperlink"/>
                    <w:noProof/>
                  </w:rPr>
                  <w:delText>6.2</w:delText>
                </w:r>
                <w:r w:rsidDel="00B922F5">
                  <w:rPr>
                    <w:noProof/>
                  </w:rPr>
                  <w:tab/>
                </w:r>
                <w:r w:rsidRPr="00B922F5" w:rsidDel="00B922F5">
                  <w:rPr>
                    <w:rStyle w:val="Hyperlink"/>
                    <w:noProof/>
                  </w:rPr>
                  <w:delText>Publisher</w:delText>
                </w:r>
                <w:r w:rsidDel="00B922F5">
                  <w:rPr>
                    <w:noProof/>
                    <w:webHidden/>
                  </w:rPr>
                  <w:tab/>
                  <w:delText>40</w:delText>
                </w:r>
              </w:del>
            </w:p>
            <w:p w14:paraId="4593FA0E" w14:textId="32D65994" w:rsidR="001F1900" w:rsidDel="00B922F5" w:rsidRDefault="001F1900">
              <w:pPr>
                <w:pStyle w:val="TOC2"/>
                <w:rPr>
                  <w:del w:id="345" w:author="Donovan Goode" w:date="2018-11-09T10:28:00Z"/>
                  <w:noProof/>
                </w:rPr>
              </w:pPr>
              <w:del w:id="346" w:author="Donovan Goode" w:date="2018-11-09T10:28:00Z">
                <w:r w:rsidRPr="00B922F5" w:rsidDel="00B922F5">
                  <w:rPr>
                    <w:rStyle w:val="Hyperlink"/>
                    <w:noProof/>
                  </w:rPr>
                  <w:delText>6.3</w:delText>
                </w:r>
                <w:r w:rsidDel="00B922F5">
                  <w:rPr>
                    <w:noProof/>
                  </w:rPr>
                  <w:tab/>
                </w:r>
                <w:r w:rsidRPr="00B922F5" w:rsidDel="00B922F5">
                  <w:rPr>
                    <w:rStyle w:val="Hyperlink"/>
                    <w:noProof/>
                  </w:rPr>
                  <w:delText>Themes</w:delText>
                </w:r>
                <w:r w:rsidDel="00B922F5">
                  <w:rPr>
                    <w:noProof/>
                    <w:webHidden/>
                  </w:rPr>
                  <w:tab/>
                  <w:delText>40</w:delText>
                </w:r>
              </w:del>
            </w:p>
            <w:p w14:paraId="58ECD303" w14:textId="145407EE" w:rsidR="001F1900" w:rsidDel="00B922F5" w:rsidRDefault="001F1900">
              <w:pPr>
                <w:pStyle w:val="TOC1"/>
                <w:tabs>
                  <w:tab w:val="left" w:pos="432"/>
                </w:tabs>
                <w:rPr>
                  <w:del w:id="347" w:author="Donovan Goode" w:date="2018-11-09T10:28:00Z"/>
                  <w:sz w:val="22"/>
                </w:rPr>
              </w:pPr>
              <w:del w:id="348" w:author="Donovan Goode" w:date="2018-11-09T10:28:00Z">
                <w:r w:rsidRPr="00B922F5" w:rsidDel="00B922F5">
                  <w:rPr>
                    <w:rStyle w:val="Hyperlink"/>
                    <w:b/>
                  </w:rPr>
                  <w:delText>7</w:delText>
                </w:r>
                <w:r w:rsidDel="00B922F5">
                  <w:rPr>
                    <w:sz w:val="22"/>
                  </w:rPr>
                  <w:tab/>
                </w:r>
                <w:r w:rsidRPr="00B922F5" w:rsidDel="00B922F5">
                  <w:rPr>
                    <w:rStyle w:val="Hyperlink"/>
                    <w:b/>
                  </w:rPr>
                  <w:delText>Code Appendix</w:delText>
                </w:r>
                <w:r w:rsidDel="00B922F5">
                  <w:rPr>
                    <w:webHidden/>
                  </w:rPr>
                  <w:tab/>
                  <w:delText>41</w:delText>
                </w:r>
              </w:del>
            </w:p>
            <w:p w14:paraId="1067F176" w14:textId="639D0C8C" w:rsidR="001F1900" w:rsidDel="00B922F5" w:rsidRDefault="001F1900">
              <w:pPr>
                <w:pStyle w:val="TOC2"/>
                <w:rPr>
                  <w:del w:id="349" w:author="Donovan Goode" w:date="2018-11-09T10:28:00Z"/>
                  <w:noProof/>
                </w:rPr>
              </w:pPr>
              <w:del w:id="350" w:author="Donovan Goode" w:date="2018-11-09T10:28:00Z">
                <w:r w:rsidRPr="00B922F5" w:rsidDel="00B922F5">
                  <w:rPr>
                    <w:rStyle w:val="Hyperlink"/>
                    <w:noProof/>
                  </w:rPr>
                  <w:delText>7.1</w:delText>
                </w:r>
                <w:r w:rsidDel="00B922F5">
                  <w:rPr>
                    <w:noProof/>
                  </w:rPr>
                  <w:tab/>
                </w:r>
                <w:r w:rsidRPr="00B922F5" w:rsidDel="00B922F5">
                  <w:rPr>
                    <w:rStyle w:val="Hyperlink"/>
                    <w:noProof/>
                  </w:rPr>
                  <w:delText>Custom JavaScript</w:delText>
                </w:r>
                <w:r w:rsidDel="00B922F5">
                  <w:rPr>
                    <w:noProof/>
                    <w:webHidden/>
                  </w:rPr>
                  <w:tab/>
                  <w:delText>41</w:delText>
                </w:r>
              </w:del>
            </w:p>
            <w:p w14:paraId="7EA6E766" w14:textId="6AE6CB19" w:rsidR="001F1900" w:rsidDel="00B922F5" w:rsidRDefault="001F1900">
              <w:pPr>
                <w:pStyle w:val="TOC3"/>
                <w:rPr>
                  <w:del w:id="351" w:author="Donovan Goode" w:date="2018-11-09T10:28:00Z"/>
                  <w:rFonts w:asciiTheme="minorHAnsi" w:eastAsiaTheme="minorEastAsia" w:hAnsiTheme="minorHAnsi"/>
                  <w:noProof/>
                  <w:spacing w:val="0"/>
                  <w:sz w:val="22"/>
                  <w:szCs w:val="22"/>
                </w:rPr>
              </w:pPr>
              <w:del w:id="352" w:author="Donovan Goode" w:date="2018-11-09T10:28:00Z">
                <w:r w:rsidRPr="00B922F5" w:rsidDel="00B922F5">
                  <w:rPr>
                    <w:rStyle w:val="Hyperlink"/>
                    <w:noProof/>
                  </w:rPr>
                  <w:delText>7.1.1</w:delText>
                </w:r>
                <w:r w:rsidDel="00B922F5">
                  <w:rPr>
                    <w:rFonts w:asciiTheme="minorHAnsi" w:eastAsiaTheme="minorEastAsia" w:hAnsiTheme="minorHAnsi"/>
                    <w:noProof/>
                    <w:spacing w:val="0"/>
                    <w:sz w:val="22"/>
                    <w:szCs w:val="22"/>
                  </w:rPr>
                  <w:tab/>
                </w:r>
                <w:r w:rsidRPr="00B922F5" w:rsidDel="00B922F5">
                  <w:rPr>
                    <w:rStyle w:val="Hyperlink"/>
                    <w:noProof/>
                  </w:rPr>
                  <w:delText>Entity Form JavaScript</w:delText>
                </w:r>
                <w:r w:rsidDel="00B922F5">
                  <w:rPr>
                    <w:noProof/>
                    <w:webHidden/>
                  </w:rPr>
                  <w:tab/>
                  <w:delText>41</w:delText>
                </w:r>
              </w:del>
            </w:p>
            <w:p w14:paraId="64082259" w14:textId="246BCACF" w:rsidR="001F1900" w:rsidDel="00B922F5" w:rsidRDefault="001F1900">
              <w:pPr>
                <w:pStyle w:val="TOC3"/>
                <w:rPr>
                  <w:del w:id="353" w:author="Donovan Goode" w:date="2018-11-09T10:28:00Z"/>
                  <w:rFonts w:asciiTheme="minorHAnsi" w:eastAsiaTheme="minorEastAsia" w:hAnsiTheme="minorHAnsi"/>
                  <w:noProof/>
                  <w:spacing w:val="0"/>
                  <w:sz w:val="22"/>
                  <w:szCs w:val="22"/>
                </w:rPr>
              </w:pPr>
              <w:del w:id="354" w:author="Donovan Goode" w:date="2018-11-09T10:28:00Z">
                <w:r w:rsidRPr="00B922F5" w:rsidDel="00B922F5">
                  <w:rPr>
                    <w:rStyle w:val="Hyperlink"/>
                    <w:noProof/>
                  </w:rPr>
                  <w:delText>7.1.2</w:delText>
                </w:r>
                <w:r w:rsidDel="00B922F5">
                  <w:rPr>
                    <w:rFonts w:asciiTheme="minorHAnsi" w:eastAsiaTheme="minorEastAsia" w:hAnsiTheme="minorHAnsi"/>
                    <w:noProof/>
                    <w:spacing w:val="0"/>
                    <w:sz w:val="22"/>
                    <w:szCs w:val="22"/>
                  </w:rPr>
                  <w:tab/>
                </w:r>
                <w:r w:rsidRPr="00B922F5" w:rsidDel="00B922F5">
                  <w:rPr>
                    <w:rStyle w:val="Hyperlink"/>
                    <w:noProof/>
                  </w:rPr>
                  <w:delText>Web Form JavaScript</w:delText>
                </w:r>
                <w:r w:rsidDel="00B922F5">
                  <w:rPr>
                    <w:noProof/>
                    <w:webHidden/>
                  </w:rPr>
                  <w:tab/>
                  <w:delText>41</w:delText>
                </w:r>
              </w:del>
            </w:p>
            <w:p w14:paraId="271A988F" w14:textId="563F1EBA" w:rsidR="001F1900" w:rsidDel="00B922F5" w:rsidRDefault="001F1900">
              <w:pPr>
                <w:pStyle w:val="TOC3"/>
                <w:rPr>
                  <w:del w:id="355" w:author="Donovan Goode" w:date="2018-11-09T10:28:00Z"/>
                  <w:rFonts w:asciiTheme="minorHAnsi" w:eastAsiaTheme="minorEastAsia" w:hAnsiTheme="minorHAnsi"/>
                  <w:noProof/>
                  <w:spacing w:val="0"/>
                  <w:sz w:val="22"/>
                  <w:szCs w:val="22"/>
                </w:rPr>
              </w:pPr>
              <w:del w:id="356" w:author="Donovan Goode" w:date="2018-11-09T10:28:00Z">
                <w:r w:rsidRPr="00B922F5" w:rsidDel="00B922F5">
                  <w:rPr>
                    <w:rStyle w:val="Hyperlink"/>
                    <w:noProof/>
                  </w:rPr>
                  <w:delText>7.1.3</w:delText>
                </w:r>
                <w:r w:rsidDel="00B922F5">
                  <w:rPr>
                    <w:rFonts w:asciiTheme="minorHAnsi" w:eastAsiaTheme="minorEastAsia" w:hAnsiTheme="minorHAnsi"/>
                    <w:noProof/>
                    <w:spacing w:val="0"/>
                    <w:sz w:val="22"/>
                    <w:szCs w:val="22"/>
                  </w:rPr>
                  <w:tab/>
                </w:r>
                <w:r w:rsidRPr="00B922F5" w:rsidDel="00B922F5">
                  <w:rPr>
                    <w:rStyle w:val="Hyperlink"/>
                    <w:noProof/>
                  </w:rPr>
                  <w:delText>Webpage JavaScript</w:delText>
                </w:r>
                <w:r w:rsidDel="00B922F5">
                  <w:rPr>
                    <w:noProof/>
                    <w:webHidden/>
                  </w:rPr>
                  <w:tab/>
                  <w:delText>43</w:delText>
                </w:r>
              </w:del>
            </w:p>
            <w:p w14:paraId="425B72D3" w14:textId="2A781122" w:rsidR="001F1900" w:rsidDel="00B922F5" w:rsidRDefault="001F1900">
              <w:pPr>
                <w:pStyle w:val="TOC2"/>
                <w:rPr>
                  <w:del w:id="357" w:author="Donovan Goode" w:date="2018-11-09T10:28:00Z"/>
                  <w:noProof/>
                </w:rPr>
              </w:pPr>
              <w:del w:id="358" w:author="Donovan Goode" w:date="2018-11-09T10:28:00Z">
                <w:r w:rsidRPr="00B922F5" w:rsidDel="00B922F5">
                  <w:rPr>
                    <w:rStyle w:val="Hyperlink"/>
                    <w:noProof/>
                  </w:rPr>
                  <w:delText>7.2</w:delText>
                </w:r>
                <w:r w:rsidDel="00B922F5">
                  <w:rPr>
                    <w:noProof/>
                  </w:rPr>
                  <w:tab/>
                </w:r>
                <w:r w:rsidRPr="00B922F5" w:rsidDel="00B922F5">
                  <w:rPr>
                    <w:rStyle w:val="Hyperlink"/>
                    <w:noProof/>
                  </w:rPr>
                  <w:delText>Custom Liquid Templates</w:delText>
                </w:r>
                <w:r w:rsidDel="00B922F5">
                  <w:rPr>
                    <w:noProof/>
                    <w:webHidden/>
                  </w:rPr>
                  <w:tab/>
                  <w:delText>49</w:delText>
                </w:r>
              </w:del>
            </w:p>
            <w:p w14:paraId="4950F06E" w14:textId="6C8A1D8D" w:rsidR="001F1900" w:rsidDel="00B922F5" w:rsidRDefault="001F1900">
              <w:pPr>
                <w:pStyle w:val="TOC3"/>
                <w:rPr>
                  <w:del w:id="359" w:author="Donovan Goode" w:date="2018-11-09T10:28:00Z"/>
                  <w:rFonts w:asciiTheme="minorHAnsi" w:eastAsiaTheme="minorEastAsia" w:hAnsiTheme="minorHAnsi"/>
                  <w:noProof/>
                  <w:spacing w:val="0"/>
                  <w:sz w:val="22"/>
                  <w:szCs w:val="22"/>
                </w:rPr>
              </w:pPr>
              <w:del w:id="360" w:author="Donovan Goode" w:date="2018-11-09T10:28:00Z">
                <w:r w:rsidRPr="00B922F5" w:rsidDel="00B922F5">
                  <w:rPr>
                    <w:rStyle w:val="Hyperlink"/>
                    <w:noProof/>
                    <w:highlight w:val="yellow"/>
                  </w:rPr>
                  <w:delText>7.2.1</w:delText>
                </w:r>
                <w:r w:rsidDel="00B922F5">
                  <w:rPr>
                    <w:rFonts w:asciiTheme="minorHAnsi" w:eastAsiaTheme="minorEastAsia" w:hAnsiTheme="minorHAnsi"/>
                    <w:noProof/>
                    <w:spacing w:val="0"/>
                    <w:sz w:val="22"/>
                    <w:szCs w:val="22"/>
                  </w:rPr>
                  <w:tab/>
                </w:r>
                <w:r w:rsidRPr="00B922F5" w:rsidDel="00B922F5">
                  <w:rPr>
                    <w:rStyle w:val="Hyperlink"/>
                    <w:noProof/>
                    <w:highlight w:val="yellow"/>
                  </w:rPr>
                  <w:delText>ORA Home Page Slider:</w:delText>
                </w:r>
                <w:r w:rsidDel="00B922F5">
                  <w:rPr>
                    <w:noProof/>
                    <w:webHidden/>
                  </w:rPr>
                  <w:tab/>
                  <w:delText>67</w:delText>
                </w:r>
              </w:del>
            </w:p>
            <w:p w14:paraId="41247564" w14:textId="3844BB1D" w:rsidR="001F1900" w:rsidDel="00B922F5" w:rsidRDefault="001F1900">
              <w:pPr>
                <w:pStyle w:val="TOC3"/>
                <w:rPr>
                  <w:del w:id="361" w:author="Donovan Goode" w:date="2018-11-09T10:28:00Z"/>
                  <w:rFonts w:asciiTheme="minorHAnsi" w:eastAsiaTheme="minorEastAsia" w:hAnsiTheme="minorHAnsi"/>
                  <w:noProof/>
                  <w:spacing w:val="0"/>
                  <w:sz w:val="22"/>
                  <w:szCs w:val="22"/>
                </w:rPr>
              </w:pPr>
              <w:del w:id="362" w:author="Donovan Goode" w:date="2018-11-09T10:28:00Z">
                <w:r w:rsidRPr="00B922F5" w:rsidDel="00B922F5">
                  <w:rPr>
                    <w:rStyle w:val="Hyperlink"/>
                    <w:noProof/>
                    <w:highlight w:val="yellow"/>
                  </w:rPr>
                  <w:delText>7.2.2</w:delText>
                </w:r>
                <w:r w:rsidDel="00B922F5">
                  <w:rPr>
                    <w:rFonts w:asciiTheme="minorHAnsi" w:eastAsiaTheme="minorEastAsia" w:hAnsiTheme="minorHAnsi"/>
                    <w:noProof/>
                    <w:spacing w:val="0"/>
                    <w:sz w:val="22"/>
                    <w:szCs w:val="22"/>
                  </w:rPr>
                  <w:tab/>
                </w:r>
                <w:r w:rsidRPr="00B922F5" w:rsidDel="00B922F5">
                  <w:rPr>
                    <w:rStyle w:val="Hyperlink"/>
                    <w:noProof/>
                    <w:highlight w:val="yellow"/>
                  </w:rPr>
                  <w:delText>ORA Home:</w:delText>
                </w:r>
                <w:r w:rsidDel="00B922F5">
                  <w:rPr>
                    <w:noProof/>
                    <w:webHidden/>
                  </w:rPr>
                  <w:tab/>
                  <w:delText>163</w:delText>
                </w:r>
              </w:del>
            </w:p>
            <w:p w14:paraId="2EB85778" w14:textId="2069CC3D" w:rsidR="001F1900" w:rsidDel="00B922F5" w:rsidRDefault="001F1900">
              <w:pPr>
                <w:pStyle w:val="TOC2"/>
                <w:rPr>
                  <w:del w:id="363" w:author="Donovan Goode" w:date="2018-11-09T10:28:00Z"/>
                  <w:noProof/>
                </w:rPr>
              </w:pPr>
              <w:del w:id="364" w:author="Donovan Goode" w:date="2018-11-09T10:28:00Z">
                <w:r w:rsidRPr="00B922F5" w:rsidDel="00B922F5">
                  <w:rPr>
                    <w:rStyle w:val="Hyperlink"/>
                    <w:noProof/>
                  </w:rPr>
                  <w:delText>7.3</w:delText>
                </w:r>
                <w:r w:rsidDel="00B922F5">
                  <w:rPr>
                    <w:noProof/>
                  </w:rPr>
                  <w:tab/>
                </w:r>
                <w:r w:rsidRPr="00B922F5" w:rsidDel="00B922F5">
                  <w:rPr>
                    <w:rStyle w:val="Hyperlink"/>
                    <w:noProof/>
                  </w:rPr>
                  <w:delText>Custom HTML</w:delText>
                </w:r>
                <w:r w:rsidDel="00B922F5">
                  <w:rPr>
                    <w:noProof/>
                    <w:webHidden/>
                  </w:rPr>
                  <w:tab/>
                  <w:delText>191</w:delText>
                </w:r>
              </w:del>
            </w:p>
            <w:p w14:paraId="71005DC6" w14:textId="33534744" w:rsidR="001F1900" w:rsidDel="00B922F5" w:rsidRDefault="001F1900">
              <w:pPr>
                <w:pStyle w:val="TOC3"/>
                <w:rPr>
                  <w:del w:id="365" w:author="Donovan Goode" w:date="2018-11-09T10:28:00Z"/>
                  <w:rFonts w:asciiTheme="minorHAnsi" w:eastAsiaTheme="minorEastAsia" w:hAnsiTheme="minorHAnsi"/>
                  <w:noProof/>
                  <w:spacing w:val="0"/>
                  <w:sz w:val="22"/>
                  <w:szCs w:val="22"/>
                </w:rPr>
              </w:pPr>
              <w:del w:id="366" w:author="Donovan Goode" w:date="2018-11-09T10:28:00Z">
                <w:r w:rsidRPr="00B922F5" w:rsidDel="00B922F5">
                  <w:rPr>
                    <w:rStyle w:val="Hyperlink"/>
                    <w:noProof/>
                  </w:rPr>
                  <w:delText>7.3.1</w:delText>
                </w:r>
                <w:r w:rsidDel="00B922F5">
                  <w:rPr>
                    <w:rFonts w:asciiTheme="minorHAnsi" w:eastAsiaTheme="minorEastAsia" w:hAnsiTheme="minorHAnsi"/>
                    <w:noProof/>
                    <w:spacing w:val="0"/>
                    <w:sz w:val="22"/>
                    <w:szCs w:val="22"/>
                  </w:rPr>
                  <w:tab/>
                </w:r>
                <w:r w:rsidRPr="00B922F5" w:rsidDel="00B922F5">
                  <w:rPr>
                    <w:rStyle w:val="Hyperlink"/>
                    <w:noProof/>
                  </w:rPr>
                  <w:delText>Content Snippets</w:delText>
                </w:r>
                <w:r w:rsidDel="00B922F5">
                  <w:rPr>
                    <w:noProof/>
                    <w:webHidden/>
                  </w:rPr>
                  <w:tab/>
                  <w:delText>191</w:delText>
                </w:r>
              </w:del>
            </w:p>
            <w:p w14:paraId="361A6433" w14:textId="602C88A8" w:rsidR="001F1900" w:rsidDel="00B922F5" w:rsidRDefault="001F1900">
              <w:pPr>
                <w:pStyle w:val="TOC3"/>
                <w:rPr>
                  <w:del w:id="367" w:author="Donovan Goode" w:date="2018-11-09T10:28:00Z"/>
                  <w:rFonts w:asciiTheme="minorHAnsi" w:eastAsiaTheme="minorEastAsia" w:hAnsiTheme="minorHAnsi"/>
                  <w:noProof/>
                  <w:spacing w:val="0"/>
                  <w:sz w:val="22"/>
                  <w:szCs w:val="22"/>
                </w:rPr>
              </w:pPr>
              <w:del w:id="368" w:author="Donovan Goode" w:date="2018-11-09T10:28:00Z">
                <w:r w:rsidRPr="00B922F5" w:rsidDel="00B922F5">
                  <w:rPr>
                    <w:rStyle w:val="Hyperlink"/>
                    <w:noProof/>
                  </w:rPr>
                  <w:delText>7.3.2</w:delText>
                </w:r>
                <w:r w:rsidDel="00B922F5">
                  <w:rPr>
                    <w:rFonts w:asciiTheme="minorHAnsi" w:eastAsiaTheme="minorEastAsia" w:hAnsiTheme="minorHAnsi"/>
                    <w:noProof/>
                    <w:spacing w:val="0"/>
                    <w:sz w:val="22"/>
                    <w:szCs w:val="22"/>
                  </w:rPr>
                  <w:tab/>
                </w:r>
                <w:r w:rsidRPr="00B922F5" w:rsidDel="00B922F5">
                  <w:rPr>
                    <w:rStyle w:val="Hyperlink"/>
                    <w:noProof/>
                  </w:rPr>
                  <w:delText>Webpage Language Content HTML</w:delText>
                </w:r>
                <w:r w:rsidDel="00B922F5">
                  <w:rPr>
                    <w:noProof/>
                    <w:webHidden/>
                  </w:rPr>
                  <w:tab/>
                  <w:delText>201</w:delText>
                </w:r>
              </w:del>
            </w:p>
            <w:p w14:paraId="2D82C854" w14:textId="31E59900" w:rsidR="001F1900" w:rsidDel="00B922F5" w:rsidRDefault="001F1900">
              <w:pPr>
                <w:pStyle w:val="TOC2"/>
                <w:rPr>
                  <w:del w:id="369" w:author="Donovan Goode" w:date="2018-11-09T10:28:00Z"/>
                  <w:noProof/>
                </w:rPr>
              </w:pPr>
              <w:del w:id="370" w:author="Donovan Goode" w:date="2018-11-09T10:28:00Z">
                <w:r w:rsidRPr="00B922F5" w:rsidDel="00B922F5">
                  <w:rPr>
                    <w:rStyle w:val="Hyperlink"/>
                    <w:noProof/>
                  </w:rPr>
                  <w:delText>7.4</w:delText>
                </w:r>
                <w:r w:rsidDel="00B922F5">
                  <w:rPr>
                    <w:noProof/>
                  </w:rPr>
                  <w:tab/>
                </w:r>
                <w:r w:rsidRPr="00B922F5" w:rsidDel="00B922F5">
                  <w:rPr>
                    <w:rStyle w:val="Hyperlink"/>
                    <w:noProof/>
                  </w:rPr>
                  <w:delText>Custom Stylesheets (CSS)</w:delText>
                </w:r>
                <w:r w:rsidDel="00B922F5">
                  <w:rPr>
                    <w:noProof/>
                    <w:webHidden/>
                  </w:rPr>
                  <w:tab/>
                  <w:delText>203</w:delText>
                </w:r>
              </w:del>
            </w:p>
            <w:p w14:paraId="1693516D" w14:textId="031117F1" w:rsidR="00030877" w:rsidRDefault="00030877">
              <w:r>
                <w:rPr>
                  <w:b/>
                  <w:bCs/>
                  <w:noProof/>
                </w:rPr>
                <w:fldChar w:fldCharType="end"/>
              </w:r>
            </w:p>
          </w:sdtContent>
        </w:sdt>
        <w:p w14:paraId="342DE217" w14:textId="77777777" w:rsidR="0053735E" w:rsidRPr="0053735E" w:rsidRDefault="0053735E" w:rsidP="0053735E"/>
        <w:p w14:paraId="3C23E622" w14:textId="069595DC" w:rsidR="00145C0C" w:rsidRPr="00851FEA" w:rsidRDefault="00BC26CC" w:rsidP="00D340E9">
          <w:pPr>
            <w:pStyle w:val="TOC2"/>
          </w:pPr>
          <w:r w:rsidRPr="00851FEA">
            <w:fldChar w:fldCharType="begin"/>
          </w:r>
          <w:r w:rsidRPr="00851FEA">
            <w:instrText xml:space="preserve"> TOC \o "1-3" \h \z \u </w:instrText>
          </w:r>
          <w:r w:rsidRPr="00851FEA">
            <w:fldChar w:fldCharType="separate"/>
          </w:r>
        </w:p>
        <w:p w14:paraId="7A3BB7FE" w14:textId="66F22158" w:rsidR="00C24E60" w:rsidRPr="00851FEA" w:rsidRDefault="00BC26CC" w:rsidP="00A77E60">
          <w:pPr>
            <w:pStyle w:val="TOC2"/>
            <w:rPr>
              <w:rStyle w:val="StyleLatinSegoeUI10pt"/>
            </w:rPr>
            <w:sectPr w:rsidR="00C24E60" w:rsidRPr="00851FEA" w:rsidSect="00611BDF">
              <w:footerReference w:type="default" r:id="rId19"/>
              <w:headerReference w:type="first" r:id="rId20"/>
              <w:footerReference w:type="first" r:id="rId21"/>
              <w:pgSz w:w="12240" w:h="15840" w:code="1"/>
              <w:pgMar w:top="1440" w:right="1440" w:bottom="1440" w:left="1440" w:header="576" w:footer="288" w:gutter="0"/>
              <w:pgNumType w:fmt="upperRoman"/>
              <w:cols w:space="720"/>
              <w:docGrid w:linePitch="360"/>
            </w:sectPr>
          </w:pPr>
          <w:r w:rsidRPr="00851FEA">
            <w:rPr>
              <w:b/>
              <w:bCs/>
              <w:sz w:val="24"/>
            </w:rPr>
            <w:fldChar w:fldCharType="end"/>
          </w:r>
        </w:p>
        <w:p w14:paraId="7A3BB816" w14:textId="447484FA" w:rsidR="00C24E60" w:rsidRPr="00851FEA" w:rsidRDefault="005D3874" w:rsidP="00585BB1">
          <w:r w:rsidRPr="00851FEA">
            <w:br w:type="page"/>
          </w:r>
        </w:p>
      </w:sdtContent>
    </w:sdt>
    <w:bookmarkStart w:id="371" w:name="_Toc297286694" w:displacedByCustomXml="prev"/>
    <w:p w14:paraId="46D16D15" w14:textId="06777D6D" w:rsidR="00C81FA3" w:rsidRPr="00851FEA" w:rsidRDefault="00C81FA3" w:rsidP="006F3D6B">
      <w:pPr>
        <w:pStyle w:val="Heading2"/>
      </w:pPr>
      <w:bookmarkStart w:id="372" w:name="_Toc454172404"/>
      <w:bookmarkStart w:id="373" w:name="_Toc529522564"/>
      <w:bookmarkStart w:id="374" w:name="_Toc337033218"/>
      <w:bookmarkStart w:id="375" w:name="_Toc358796033"/>
      <w:bookmarkEnd w:id="371"/>
      <w:r w:rsidRPr="00851FEA">
        <w:lastRenderedPageBreak/>
        <w:t>Purpose and Scope</w:t>
      </w:r>
      <w:bookmarkEnd w:id="372"/>
      <w:bookmarkEnd w:id="373"/>
    </w:p>
    <w:p w14:paraId="47980C81" w14:textId="6B3941D1"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 xml:space="preserve">The purpose of this document is to outline the technical design for the </w:t>
      </w:r>
      <w:r w:rsidR="005074F1">
        <w:rPr>
          <w:rStyle w:val="Emphasis"/>
          <w:rFonts w:eastAsia="Segoe UI" w:cs="Segoe UI"/>
          <w:i w:val="0"/>
          <w:iCs w:val="0"/>
          <w:sz w:val="20"/>
          <w:szCs w:val="20"/>
        </w:rPr>
        <w:t>ORA</w:t>
      </w:r>
      <w:r w:rsidR="00CB3530">
        <w:rPr>
          <w:rStyle w:val="Emphasis"/>
          <w:rFonts w:eastAsia="Segoe UI" w:cs="Segoe UI"/>
          <w:i w:val="0"/>
          <w:iCs w:val="0"/>
          <w:sz w:val="20"/>
          <w:szCs w:val="20"/>
        </w:rPr>
        <w:t xml:space="preserve"> ORA</w:t>
      </w:r>
      <w:r w:rsidRPr="00851FEA">
        <w:rPr>
          <w:rStyle w:val="Emphasis"/>
          <w:rFonts w:eastAsia="Segoe UI" w:cs="Segoe UI"/>
          <w:i w:val="0"/>
          <w:iCs w:val="0"/>
          <w:sz w:val="20"/>
          <w:szCs w:val="20"/>
        </w:rPr>
        <w:t xml:space="preserve"> System. </w:t>
      </w:r>
      <w:del w:id="376" w:author="Chris Geer" w:date="2018-10-08T13:41:00Z">
        <w:r w:rsidRPr="00851FEA" w:rsidDel="000E4D73">
          <w:rPr>
            <w:rStyle w:val="Emphasis"/>
            <w:rFonts w:eastAsia="Segoe UI" w:cs="Segoe UI"/>
            <w:i w:val="0"/>
            <w:iCs w:val="0"/>
            <w:sz w:val="20"/>
            <w:szCs w:val="20"/>
          </w:rPr>
          <w:delText xml:space="preserve">The system has been configured and customized from an application and infrastructure standpoint based on the Microsoft </w:delText>
        </w:r>
        <w:r w:rsidR="005F3B02" w:rsidDel="000E4D73">
          <w:rPr>
            <w:rStyle w:val="Emphasis"/>
            <w:rFonts w:eastAsia="Segoe UI" w:cs="Segoe UI"/>
            <w:i w:val="0"/>
            <w:iCs w:val="0"/>
            <w:sz w:val="20"/>
            <w:szCs w:val="20"/>
          </w:rPr>
          <w:delText>Dynamics 365</w:delText>
        </w:r>
        <w:r w:rsidR="007373D4" w:rsidDel="000E4D73">
          <w:rPr>
            <w:rStyle w:val="Emphasis"/>
            <w:rFonts w:eastAsia="Segoe UI" w:cs="Segoe UI"/>
            <w:i w:val="0"/>
            <w:iCs w:val="0"/>
            <w:sz w:val="20"/>
            <w:szCs w:val="20"/>
          </w:rPr>
          <w:delText xml:space="preserve"> and Dynamics Portals platform</w:delText>
        </w:r>
        <w:r w:rsidRPr="00851FEA" w:rsidDel="000E4D73">
          <w:rPr>
            <w:rStyle w:val="Emphasis"/>
            <w:rFonts w:eastAsia="Segoe UI" w:cs="Segoe UI"/>
            <w:i w:val="0"/>
            <w:iCs w:val="0"/>
            <w:sz w:val="20"/>
            <w:szCs w:val="20"/>
          </w:rPr>
          <w:delText>.</w:delText>
        </w:r>
      </w:del>
      <w:ins w:id="377" w:author="Chris Geer" w:date="2018-10-08T13:41:00Z">
        <w:r w:rsidR="000E4D73">
          <w:rPr>
            <w:rStyle w:val="Emphasis"/>
            <w:rFonts w:eastAsia="Segoe UI" w:cs="Segoe UI"/>
            <w:i w:val="0"/>
            <w:iCs w:val="0"/>
            <w:sz w:val="20"/>
            <w:szCs w:val="20"/>
          </w:rPr>
          <w:t xml:space="preserve">The PoC demonstrates how to achieve the </w:t>
        </w:r>
      </w:ins>
      <w:r w:rsidR="005074F1">
        <w:rPr>
          <w:rStyle w:val="Emphasis"/>
          <w:rFonts w:eastAsia="Segoe UI" w:cs="Segoe UI"/>
          <w:i w:val="0"/>
          <w:iCs w:val="0"/>
          <w:sz w:val="20"/>
          <w:szCs w:val="20"/>
        </w:rPr>
        <w:t>ORA</w:t>
      </w:r>
      <w:ins w:id="378" w:author="Chris Geer" w:date="2018-10-08T13:41:00Z">
        <w:r w:rsidR="00E75772">
          <w:rPr>
            <w:rStyle w:val="Emphasis"/>
            <w:rFonts w:eastAsia="Segoe UI" w:cs="Segoe UI"/>
            <w:i w:val="0"/>
            <w:iCs w:val="0"/>
            <w:sz w:val="20"/>
            <w:szCs w:val="20"/>
          </w:rPr>
          <w:t xml:space="preserve"> ORA requirements utilizing the Microsoft Dynamics 365 platform.</w:t>
        </w:r>
      </w:ins>
      <w:r w:rsidRPr="00851FEA">
        <w:rPr>
          <w:rStyle w:val="Emphasis"/>
          <w:rFonts w:eastAsia="Segoe UI" w:cs="Segoe UI"/>
          <w:i w:val="0"/>
          <w:iCs w:val="0"/>
          <w:sz w:val="20"/>
          <w:szCs w:val="20"/>
        </w:rPr>
        <w:t xml:space="preserve"> </w:t>
      </w:r>
    </w:p>
    <w:p w14:paraId="2F2478CC" w14:textId="77777777"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The purpose of this document can be summarized as follows:</w:t>
      </w:r>
    </w:p>
    <w:p w14:paraId="253AEBF9" w14:textId="2677255F" w:rsidR="00C81FA3" w:rsidRPr="00851FEA" w:rsidRDefault="0EC6B594" w:rsidP="0EC6B594">
      <w:pPr>
        <w:pStyle w:val="ListParagraph"/>
        <w:numPr>
          <w:ilvl w:val="0"/>
          <w:numId w:val="20"/>
        </w:numPr>
        <w:rPr>
          <w:rStyle w:val="Emphasis"/>
          <w:rFonts w:eastAsia="Segoe UI" w:cs="Segoe UI"/>
          <w:i w:val="0"/>
          <w:iCs w:val="0"/>
          <w:sz w:val="20"/>
          <w:szCs w:val="20"/>
        </w:rPr>
      </w:pPr>
      <w:r w:rsidRPr="00851FEA">
        <w:rPr>
          <w:rStyle w:val="Emphasis"/>
          <w:rFonts w:eastAsia="Segoe UI" w:cs="Segoe UI"/>
          <w:i w:val="0"/>
          <w:iCs w:val="0"/>
          <w:sz w:val="20"/>
          <w:szCs w:val="20"/>
        </w:rPr>
        <w:t>It describes the high</w:t>
      </w:r>
      <w:r w:rsidR="00753311">
        <w:rPr>
          <w:rStyle w:val="Emphasis"/>
          <w:rFonts w:eastAsia="Segoe UI" w:cs="Segoe UI"/>
          <w:i w:val="0"/>
          <w:iCs w:val="0"/>
          <w:sz w:val="20"/>
          <w:szCs w:val="20"/>
        </w:rPr>
        <w:t>-</w:t>
      </w:r>
      <w:r w:rsidRPr="00851FEA">
        <w:rPr>
          <w:rStyle w:val="Emphasis"/>
          <w:rFonts w:eastAsia="Segoe UI" w:cs="Segoe UI"/>
          <w:i w:val="0"/>
          <w:iCs w:val="0"/>
          <w:sz w:val="20"/>
          <w:szCs w:val="20"/>
        </w:rPr>
        <w:t>level technical design</w:t>
      </w:r>
    </w:p>
    <w:p w14:paraId="607B7C55" w14:textId="77777777" w:rsidR="00C81FA3" w:rsidRPr="00851FEA" w:rsidRDefault="0EC6B594" w:rsidP="0EC6B594">
      <w:pPr>
        <w:pStyle w:val="ListParagraph"/>
        <w:numPr>
          <w:ilvl w:val="0"/>
          <w:numId w:val="20"/>
        </w:numPr>
        <w:rPr>
          <w:rStyle w:val="Emphasis"/>
          <w:rFonts w:eastAsia="Segoe UI" w:cs="Segoe UI"/>
          <w:i w:val="0"/>
          <w:iCs w:val="0"/>
          <w:sz w:val="20"/>
          <w:szCs w:val="20"/>
        </w:rPr>
      </w:pPr>
      <w:r w:rsidRPr="00851FEA">
        <w:rPr>
          <w:rStyle w:val="Emphasis"/>
          <w:rFonts w:eastAsia="Segoe UI" w:cs="Segoe UI"/>
          <w:i w:val="0"/>
          <w:iCs w:val="0"/>
          <w:sz w:val="20"/>
          <w:szCs w:val="20"/>
        </w:rPr>
        <w:t>It describes the system configurations and customizations used in the designs</w:t>
      </w:r>
    </w:p>
    <w:p w14:paraId="7C5DB0A7" w14:textId="7F415281" w:rsidR="00C81FA3" w:rsidRPr="00851FEA" w:rsidRDefault="0EC6B594" w:rsidP="0EC6B594">
      <w:pPr>
        <w:pStyle w:val="ListParagraph"/>
        <w:numPr>
          <w:ilvl w:val="0"/>
          <w:numId w:val="20"/>
        </w:numPr>
        <w:rPr>
          <w:rStyle w:val="Emphasis"/>
          <w:rFonts w:eastAsia="Segoe UI" w:cs="Segoe UI"/>
          <w:i w:val="0"/>
          <w:iCs w:val="0"/>
          <w:sz w:val="20"/>
          <w:szCs w:val="20"/>
        </w:rPr>
      </w:pPr>
      <w:r w:rsidRPr="00851FEA">
        <w:rPr>
          <w:rStyle w:val="Emphasis"/>
          <w:rFonts w:eastAsia="Segoe UI" w:cs="Segoe UI"/>
          <w:i w:val="0"/>
          <w:iCs w:val="0"/>
          <w:sz w:val="20"/>
          <w:szCs w:val="20"/>
        </w:rPr>
        <w:t>It has been an input to the functional tests for the solution</w:t>
      </w:r>
    </w:p>
    <w:p w14:paraId="08072178" w14:textId="7E8FB191" w:rsidR="009C4F20" w:rsidRPr="00851FEA" w:rsidRDefault="0EC6B594" w:rsidP="0EC6B594">
      <w:pPr>
        <w:pStyle w:val="ListParagraph"/>
        <w:numPr>
          <w:ilvl w:val="0"/>
          <w:numId w:val="20"/>
        </w:numPr>
        <w:rPr>
          <w:rStyle w:val="Emphasis"/>
          <w:rFonts w:eastAsia="Segoe UI" w:cs="Segoe UI"/>
          <w:i w:val="0"/>
          <w:iCs w:val="0"/>
          <w:sz w:val="20"/>
          <w:szCs w:val="20"/>
        </w:rPr>
      </w:pPr>
      <w:r w:rsidRPr="00851FEA">
        <w:rPr>
          <w:rStyle w:val="Emphasis"/>
          <w:rFonts w:eastAsia="Segoe UI" w:cs="Segoe UI"/>
          <w:i w:val="0"/>
          <w:iCs w:val="0"/>
          <w:sz w:val="20"/>
          <w:szCs w:val="20"/>
        </w:rPr>
        <w:t>It can be used to support future devel</w:t>
      </w:r>
      <w:r w:rsidR="005074F1">
        <w:rPr>
          <w:rStyle w:val="Emphasis"/>
          <w:rFonts w:eastAsia="Segoe UI" w:cs="Segoe UI"/>
          <w:i w:val="0"/>
          <w:iCs w:val="0"/>
          <w:sz w:val="20"/>
          <w:szCs w:val="20"/>
        </w:rPr>
        <w:t>ORA</w:t>
      </w:r>
      <w:r w:rsidRPr="00851FEA">
        <w:rPr>
          <w:rStyle w:val="Emphasis"/>
          <w:rFonts w:eastAsia="Segoe UI" w:cs="Segoe UI"/>
          <w:i w:val="0"/>
          <w:iCs w:val="0"/>
          <w:sz w:val="20"/>
          <w:szCs w:val="20"/>
        </w:rPr>
        <w:t>ent and enhancements</w:t>
      </w:r>
    </w:p>
    <w:p w14:paraId="314EE676" w14:textId="71C55A1C"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The document also describes the security model, entity data model along with the associated logical components designed and developed to meet the requirements gathered by the Microsoft Team when demonstrating the prototypes.</w:t>
      </w:r>
    </w:p>
    <w:p w14:paraId="3AEC1702" w14:textId="77777777"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The intended audience for this document is:</w:t>
      </w:r>
    </w:p>
    <w:p w14:paraId="0E3B6EE9" w14:textId="77777777" w:rsidR="00C81FA3" w:rsidRPr="00851FEA" w:rsidRDefault="0EC6B594" w:rsidP="0EC6B594">
      <w:pPr>
        <w:pStyle w:val="ListParagraph"/>
        <w:numPr>
          <w:ilvl w:val="0"/>
          <w:numId w:val="21"/>
        </w:numPr>
        <w:rPr>
          <w:rStyle w:val="Emphasis"/>
          <w:rFonts w:eastAsia="Segoe UI" w:cs="Segoe UI"/>
          <w:i w:val="0"/>
          <w:iCs w:val="0"/>
          <w:sz w:val="20"/>
          <w:szCs w:val="20"/>
        </w:rPr>
      </w:pPr>
      <w:r w:rsidRPr="00851FEA">
        <w:rPr>
          <w:rStyle w:val="Emphasis"/>
          <w:rFonts w:eastAsia="Segoe UI" w:cs="Segoe UI"/>
          <w:i w:val="0"/>
          <w:iCs w:val="0"/>
          <w:sz w:val="20"/>
          <w:szCs w:val="20"/>
        </w:rPr>
        <w:t>Developer(s)</w:t>
      </w:r>
    </w:p>
    <w:p w14:paraId="191AA98D" w14:textId="77777777" w:rsidR="00C81FA3" w:rsidRPr="00851FEA" w:rsidRDefault="0EC6B594" w:rsidP="0EC6B594">
      <w:pPr>
        <w:pStyle w:val="ListParagraph"/>
        <w:numPr>
          <w:ilvl w:val="0"/>
          <w:numId w:val="21"/>
        </w:numPr>
        <w:rPr>
          <w:rStyle w:val="Emphasis"/>
          <w:rFonts w:eastAsia="Segoe UI" w:cs="Segoe UI"/>
          <w:i w:val="0"/>
          <w:iCs w:val="0"/>
          <w:sz w:val="20"/>
          <w:szCs w:val="20"/>
        </w:rPr>
      </w:pPr>
      <w:r w:rsidRPr="00851FEA">
        <w:rPr>
          <w:rStyle w:val="Emphasis"/>
          <w:rFonts w:eastAsia="Segoe UI" w:cs="Segoe UI"/>
          <w:i w:val="0"/>
          <w:iCs w:val="0"/>
          <w:sz w:val="20"/>
          <w:szCs w:val="20"/>
        </w:rPr>
        <w:t>Tester(s)</w:t>
      </w:r>
    </w:p>
    <w:p w14:paraId="2EE755F3" w14:textId="77777777" w:rsidR="00C81FA3" w:rsidRPr="00851FEA" w:rsidRDefault="0EC6B594" w:rsidP="0EC6B594">
      <w:pPr>
        <w:pStyle w:val="ListParagraph"/>
        <w:numPr>
          <w:ilvl w:val="0"/>
          <w:numId w:val="21"/>
        </w:numPr>
        <w:rPr>
          <w:rStyle w:val="Emphasis"/>
          <w:rFonts w:eastAsia="Segoe UI" w:cs="Segoe UI"/>
          <w:i w:val="0"/>
          <w:iCs w:val="0"/>
          <w:sz w:val="20"/>
          <w:szCs w:val="20"/>
        </w:rPr>
      </w:pPr>
      <w:r w:rsidRPr="00851FEA">
        <w:rPr>
          <w:rStyle w:val="Emphasis"/>
          <w:rFonts w:eastAsia="Segoe UI" w:cs="Segoe UI"/>
          <w:i w:val="0"/>
          <w:iCs w:val="0"/>
          <w:sz w:val="20"/>
          <w:szCs w:val="20"/>
        </w:rPr>
        <w:t>Support team</w:t>
      </w:r>
    </w:p>
    <w:p w14:paraId="7BD908F1" w14:textId="77777777" w:rsidR="00C81FA3" w:rsidRPr="00851FEA" w:rsidRDefault="0EC6B594" w:rsidP="0EC6B594">
      <w:pPr>
        <w:pStyle w:val="ListParagraph"/>
        <w:numPr>
          <w:ilvl w:val="0"/>
          <w:numId w:val="21"/>
        </w:numPr>
        <w:rPr>
          <w:rStyle w:val="Emphasis"/>
          <w:rFonts w:eastAsia="Segoe UI" w:cs="Segoe UI"/>
          <w:i w:val="0"/>
          <w:iCs w:val="0"/>
          <w:sz w:val="20"/>
          <w:szCs w:val="20"/>
        </w:rPr>
      </w:pPr>
      <w:r w:rsidRPr="00851FEA">
        <w:rPr>
          <w:rStyle w:val="Emphasis"/>
          <w:rFonts w:eastAsia="Segoe UI" w:cs="Segoe UI"/>
          <w:i w:val="0"/>
          <w:iCs w:val="0"/>
          <w:sz w:val="20"/>
          <w:szCs w:val="20"/>
        </w:rPr>
        <w:t>Architect(s)</w:t>
      </w:r>
    </w:p>
    <w:p w14:paraId="5038F232" w14:textId="24BA5036" w:rsidR="00C81FA3" w:rsidRPr="00851FEA" w:rsidRDefault="0EC6B594" w:rsidP="00C81FA3">
      <w:pPr>
        <w:rPr>
          <w:rStyle w:val="Emphasis"/>
          <w:rFonts w:cs="Segoe UI"/>
          <w:i w:val="0"/>
          <w:sz w:val="20"/>
          <w:szCs w:val="20"/>
        </w:rPr>
      </w:pPr>
      <w:r w:rsidRPr="00851FEA">
        <w:rPr>
          <w:rStyle w:val="Emphasis"/>
          <w:rFonts w:eastAsia="Segoe UI" w:cs="Segoe UI"/>
          <w:i w:val="0"/>
          <w:iCs w:val="0"/>
          <w:sz w:val="20"/>
          <w:szCs w:val="20"/>
        </w:rPr>
        <w:t xml:space="preserve">The intended audience for this document should have a basic technical understanding of the Microsoft </w:t>
      </w:r>
      <w:r w:rsidR="00F2275A">
        <w:rPr>
          <w:rStyle w:val="Emphasis"/>
          <w:rFonts w:eastAsia="Segoe UI" w:cs="Segoe UI"/>
          <w:i w:val="0"/>
          <w:iCs w:val="0"/>
          <w:sz w:val="20"/>
          <w:szCs w:val="20"/>
        </w:rPr>
        <w:t>Dynamics 365</w:t>
      </w:r>
      <w:r w:rsidRPr="00851FEA">
        <w:rPr>
          <w:rStyle w:val="Emphasis"/>
          <w:rFonts w:eastAsia="Segoe UI" w:cs="Segoe UI"/>
          <w:i w:val="0"/>
          <w:iCs w:val="0"/>
          <w:sz w:val="20"/>
          <w:szCs w:val="20"/>
        </w:rPr>
        <w:t xml:space="preserve"> product.</w:t>
      </w:r>
    </w:p>
    <w:p w14:paraId="233234CD" w14:textId="77777777" w:rsidR="009C4F20" w:rsidRPr="00851FEA" w:rsidRDefault="009C4F20">
      <w:pPr>
        <w:rPr>
          <w:rStyle w:val="Emphasis"/>
          <w:rFonts w:eastAsiaTheme="majorEastAsia" w:cstheme="majorBidi"/>
          <w:i w:val="0"/>
          <w:iCs w:val="0"/>
          <w:color w:val="008AC8"/>
          <w:sz w:val="32"/>
          <w:szCs w:val="26"/>
        </w:rPr>
      </w:pPr>
      <w:bookmarkStart w:id="379" w:name="_Toc451779907"/>
      <w:r w:rsidRPr="00851FEA">
        <w:rPr>
          <w:rStyle w:val="Emphasis"/>
          <w:bCs w:val="0"/>
          <w:i w:val="0"/>
          <w:iCs w:val="0"/>
          <w:color w:val="008AC8"/>
          <w:sz w:val="32"/>
        </w:rPr>
        <w:br w:type="page"/>
      </w:r>
    </w:p>
    <w:p w14:paraId="006C9DE3" w14:textId="6DEC0FD1" w:rsidR="009C4F20" w:rsidRPr="00851FEA" w:rsidRDefault="009C4F20" w:rsidP="009C4F20">
      <w:pPr>
        <w:pStyle w:val="Heading2"/>
        <w:rPr>
          <w:rStyle w:val="Emphasis"/>
          <w:bCs/>
          <w:i w:val="0"/>
          <w:iCs w:val="0"/>
          <w:color w:val="008AC8"/>
          <w:sz w:val="32"/>
        </w:rPr>
      </w:pPr>
      <w:bookmarkStart w:id="380" w:name="_Toc454172405"/>
      <w:bookmarkStart w:id="381" w:name="_Toc529522565"/>
      <w:r w:rsidRPr="00851FEA">
        <w:rPr>
          <w:rStyle w:val="Emphasis"/>
          <w:i w:val="0"/>
          <w:iCs w:val="0"/>
          <w:color w:val="008AC8"/>
          <w:sz w:val="32"/>
          <w:szCs w:val="32"/>
        </w:rPr>
        <w:lastRenderedPageBreak/>
        <w:t>Abbreviations and Glossary of Technical Terms</w:t>
      </w:r>
      <w:bookmarkEnd w:id="379"/>
      <w:bookmarkEnd w:id="380"/>
      <w:bookmarkEnd w:id="381"/>
    </w:p>
    <w:tbl>
      <w:tblPr>
        <w:tblStyle w:val="TablaMicrosoftServicios1"/>
        <w:tblW w:w="0" w:type="auto"/>
        <w:tblLook w:val="04A0" w:firstRow="1" w:lastRow="0" w:firstColumn="1" w:lastColumn="0" w:noHBand="0" w:noVBand="1"/>
      </w:tblPr>
      <w:tblGrid>
        <w:gridCol w:w="4675"/>
        <w:gridCol w:w="4675"/>
      </w:tblGrid>
      <w:tr w:rsidR="009C4F20" w:rsidRPr="00851FEA" w14:paraId="654F5C39" w14:textId="77777777" w:rsidTr="0EC6B594">
        <w:trPr>
          <w:cnfStyle w:val="100000000000" w:firstRow="1" w:lastRow="0" w:firstColumn="0" w:lastColumn="0" w:oddVBand="0" w:evenVBand="0" w:oddHBand="0" w:evenHBand="0" w:firstRowFirstColumn="0" w:firstRowLastColumn="0" w:lastRowFirstColumn="0" w:lastRowLastColumn="0"/>
        </w:trPr>
        <w:tc>
          <w:tcPr>
            <w:tcW w:w="4675" w:type="dxa"/>
          </w:tcPr>
          <w:p w14:paraId="61F1ADFB" w14:textId="77777777" w:rsidR="009C4F20" w:rsidRPr="00851FEA" w:rsidRDefault="0EC6B594" w:rsidP="002A0DD2">
            <w:pPr>
              <w:rPr>
                <w:rStyle w:val="Emphasis"/>
                <w:rFonts w:cs="Segoe UI"/>
                <w:i w:val="0"/>
                <w:szCs w:val="16"/>
              </w:rPr>
            </w:pPr>
            <w:r w:rsidRPr="00851FEA">
              <w:rPr>
                <w:rStyle w:val="Emphasis"/>
                <w:rFonts w:eastAsia="Segoe UI" w:cs="Segoe UI"/>
                <w:i w:val="0"/>
                <w:iCs w:val="0"/>
              </w:rPr>
              <w:t>Abbreviation</w:t>
            </w:r>
          </w:p>
        </w:tc>
        <w:tc>
          <w:tcPr>
            <w:tcW w:w="4675" w:type="dxa"/>
          </w:tcPr>
          <w:p w14:paraId="0FAC6FF2" w14:textId="77777777" w:rsidR="009C4F20" w:rsidRPr="00851FEA" w:rsidRDefault="0EC6B594" w:rsidP="002A0DD2">
            <w:pPr>
              <w:rPr>
                <w:rStyle w:val="Emphasis"/>
                <w:rFonts w:cs="Segoe UI"/>
                <w:i w:val="0"/>
                <w:szCs w:val="16"/>
              </w:rPr>
            </w:pPr>
            <w:r w:rsidRPr="00851FEA">
              <w:rPr>
                <w:rStyle w:val="Emphasis"/>
                <w:rFonts w:eastAsia="Segoe UI" w:cs="Segoe UI"/>
                <w:i w:val="0"/>
                <w:iCs w:val="0"/>
              </w:rPr>
              <w:t>Explanation</w:t>
            </w:r>
          </w:p>
        </w:tc>
      </w:tr>
      <w:tr w:rsidR="009C4F20" w:rsidRPr="00851FEA" w14:paraId="54365FD0" w14:textId="77777777" w:rsidTr="0EC6B594">
        <w:tc>
          <w:tcPr>
            <w:tcW w:w="4675" w:type="dxa"/>
          </w:tcPr>
          <w:p w14:paraId="3091D139"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CRM</w:t>
            </w:r>
          </w:p>
        </w:tc>
        <w:tc>
          <w:tcPr>
            <w:tcW w:w="4675" w:type="dxa"/>
          </w:tcPr>
          <w:p w14:paraId="65143B5E"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Customer Relationship Management</w:t>
            </w:r>
          </w:p>
        </w:tc>
      </w:tr>
      <w:tr w:rsidR="009C4F20" w:rsidRPr="00851FEA" w14:paraId="404130C6" w14:textId="77777777" w:rsidTr="0EC6B594">
        <w:tc>
          <w:tcPr>
            <w:tcW w:w="4675" w:type="dxa"/>
          </w:tcPr>
          <w:p w14:paraId="45068029" w14:textId="5399315E"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OOB</w:t>
            </w:r>
          </w:p>
        </w:tc>
        <w:tc>
          <w:tcPr>
            <w:tcW w:w="4675" w:type="dxa"/>
          </w:tcPr>
          <w:p w14:paraId="256F7751"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Out of the box</w:t>
            </w:r>
          </w:p>
        </w:tc>
      </w:tr>
      <w:tr w:rsidR="00344D4A" w:rsidRPr="00851FEA" w14:paraId="760705CC" w14:textId="77777777" w:rsidTr="0EC6B594">
        <w:tc>
          <w:tcPr>
            <w:tcW w:w="4675" w:type="dxa"/>
          </w:tcPr>
          <w:p w14:paraId="60D96E2B" w14:textId="65426236" w:rsidR="00344D4A" w:rsidRPr="00444B81" w:rsidRDefault="00444B81" w:rsidP="002A0DD2">
            <w:pPr>
              <w:rPr>
                <w:rStyle w:val="Emphasis"/>
                <w:rFonts w:cs="Segoe UI"/>
                <w:i w:val="0"/>
                <w:sz w:val="20"/>
                <w:szCs w:val="20"/>
              </w:rPr>
            </w:pPr>
            <w:r>
              <w:rPr>
                <w:rStyle w:val="Emphasis"/>
                <w:rFonts w:cs="Segoe UI"/>
                <w:i w:val="0"/>
                <w:sz w:val="20"/>
                <w:szCs w:val="20"/>
              </w:rPr>
              <w:t>ORA</w:t>
            </w:r>
          </w:p>
        </w:tc>
        <w:tc>
          <w:tcPr>
            <w:tcW w:w="4675" w:type="dxa"/>
          </w:tcPr>
          <w:p w14:paraId="106461C2" w14:textId="6840482C" w:rsidR="00344D4A" w:rsidRPr="00851FEA" w:rsidRDefault="00444B81" w:rsidP="002A0DD2">
            <w:pPr>
              <w:rPr>
                <w:rStyle w:val="Emphasis"/>
                <w:rFonts w:cs="Segoe UI"/>
                <w:i w:val="0"/>
                <w:sz w:val="20"/>
                <w:szCs w:val="20"/>
              </w:rPr>
            </w:pPr>
            <w:r>
              <w:rPr>
                <w:rStyle w:val="Emphasis"/>
                <w:rFonts w:cs="Segoe UI"/>
                <w:i w:val="0"/>
                <w:sz w:val="20"/>
                <w:szCs w:val="20"/>
              </w:rPr>
              <w:t>Online Retirement Application</w:t>
            </w:r>
          </w:p>
        </w:tc>
      </w:tr>
      <w:tr w:rsidR="00344D4A" w:rsidRPr="00851FEA" w14:paraId="483BFD3B" w14:textId="77777777" w:rsidTr="0EC6B594">
        <w:tc>
          <w:tcPr>
            <w:tcW w:w="4675" w:type="dxa"/>
          </w:tcPr>
          <w:p w14:paraId="6DD3877D" w14:textId="6367E1C4" w:rsidR="00344D4A" w:rsidRPr="00094F68" w:rsidRDefault="00094F68" w:rsidP="002A0DD2">
            <w:pPr>
              <w:rPr>
                <w:rStyle w:val="Emphasis"/>
                <w:rFonts w:cs="Segoe UI"/>
                <w:i w:val="0"/>
                <w:sz w:val="20"/>
                <w:szCs w:val="20"/>
              </w:rPr>
            </w:pPr>
            <w:r>
              <w:rPr>
                <w:rStyle w:val="Emphasis"/>
                <w:rFonts w:cs="Segoe UI"/>
                <w:i w:val="0"/>
                <w:sz w:val="20"/>
                <w:szCs w:val="20"/>
              </w:rPr>
              <w:t>SaaS</w:t>
            </w:r>
          </w:p>
        </w:tc>
        <w:tc>
          <w:tcPr>
            <w:tcW w:w="4675" w:type="dxa"/>
          </w:tcPr>
          <w:p w14:paraId="6701B9A6" w14:textId="7CC30DC6" w:rsidR="00344D4A" w:rsidRPr="00851FEA" w:rsidRDefault="00094F68" w:rsidP="002A0DD2">
            <w:pPr>
              <w:rPr>
                <w:rStyle w:val="Emphasis"/>
                <w:rFonts w:cs="Segoe UI"/>
                <w:i w:val="0"/>
                <w:sz w:val="20"/>
                <w:szCs w:val="20"/>
              </w:rPr>
            </w:pPr>
            <w:r>
              <w:rPr>
                <w:rStyle w:val="Emphasis"/>
                <w:rFonts w:cs="Segoe UI"/>
                <w:i w:val="0"/>
                <w:sz w:val="20"/>
                <w:szCs w:val="20"/>
              </w:rPr>
              <w:t>Software as a Service</w:t>
            </w:r>
          </w:p>
        </w:tc>
      </w:tr>
    </w:tbl>
    <w:p w14:paraId="1FF8E74F" w14:textId="77777777" w:rsidR="009C4F20" w:rsidRPr="00851FEA" w:rsidRDefault="009C4F20" w:rsidP="0EC6B594">
      <w:pPr>
        <w:pStyle w:val="Heading2"/>
        <w:tabs>
          <w:tab w:val="clear" w:pos="1440"/>
        </w:tabs>
        <w:spacing w:before="40" w:after="120" w:line="259" w:lineRule="auto"/>
        <w:ind w:left="576" w:hanging="576"/>
        <w:rPr>
          <w:rStyle w:val="Emphasis"/>
          <w:rFonts w:cs="Segoe UI"/>
          <w:i w:val="0"/>
          <w:sz w:val="20"/>
          <w:szCs w:val="20"/>
        </w:rPr>
      </w:pPr>
      <w:bookmarkStart w:id="382" w:name="_Toc451779908"/>
      <w:bookmarkStart w:id="383" w:name="_Toc454172406"/>
      <w:bookmarkStart w:id="384" w:name="_Toc529522566"/>
      <w:r w:rsidRPr="00851FEA">
        <w:rPr>
          <w:rStyle w:val="Emphasis"/>
          <w:rFonts w:eastAsia="Segoe UI" w:cs="Segoe UI"/>
          <w:i w:val="0"/>
          <w:iCs w:val="0"/>
          <w:sz w:val="20"/>
          <w:szCs w:val="20"/>
        </w:rPr>
        <w:t>Assumptions and Constraints</w:t>
      </w:r>
      <w:bookmarkEnd w:id="382"/>
      <w:bookmarkEnd w:id="383"/>
      <w:bookmarkEnd w:id="384"/>
    </w:p>
    <w:tbl>
      <w:tblPr>
        <w:tblStyle w:val="TablaMicrosoftServicios1"/>
        <w:tblW w:w="0" w:type="auto"/>
        <w:tblLook w:val="04A0" w:firstRow="1" w:lastRow="0" w:firstColumn="1" w:lastColumn="0" w:noHBand="0" w:noVBand="1"/>
      </w:tblPr>
      <w:tblGrid>
        <w:gridCol w:w="990"/>
        <w:gridCol w:w="2520"/>
        <w:gridCol w:w="5850"/>
      </w:tblGrid>
      <w:tr w:rsidR="009C4F20" w:rsidRPr="00851FEA" w14:paraId="7954D94F" w14:textId="77777777" w:rsidTr="0EC6B594">
        <w:trPr>
          <w:cnfStyle w:val="100000000000" w:firstRow="1" w:lastRow="0" w:firstColumn="0" w:lastColumn="0" w:oddVBand="0" w:evenVBand="0" w:oddHBand="0" w:evenHBand="0" w:firstRowFirstColumn="0" w:firstRowLastColumn="0" w:lastRowFirstColumn="0" w:lastRowLastColumn="0"/>
        </w:trPr>
        <w:tc>
          <w:tcPr>
            <w:tcW w:w="990" w:type="dxa"/>
          </w:tcPr>
          <w:p w14:paraId="2ACE9133"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Sl. No.</w:t>
            </w:r>
          </w:p>
        </w:tc>
        <w:tc>
          <w:tcPr>
            <w:tcW w:w="2520" w:type="dxa"/>
          </w:tcPr>
          <w:p w14:paraId="51A520A7"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Assumption/Constraint</w:t>
            </w:r>
          </w:p>
        </w:tc>
        <w:tc>
          <w:tcPr>
            <w:tcW w:w="5850" w:type="dxa"/>
          </w:tcPr>
          <w:p w14:paraId="46E27950" w14:textId="77777777" w:rsidR="009C4F20" w:rsidRPr="00851FEA" w:rsidRDefault="0EC6B594" w:rsidP="002A0DD2">
            <w:pPr>
              <w:rPr>
                <w:rStyle w:val="Emphasis"/>
                <w:rFonts w:cs="Segoe UI"/>
                <w:i w:val="0"/>
                <w:sz w:val="20"/>
                <w:szCs w:val="20"/>
              </w:rPr>
            </w:pPr>
            <w:r w:rsidRPr="00851FEA">
              <w:rPr>
                <w:rStyle w:val="Emphasis"/>
                <w:rFonts w:eastAsia="Segoe UI" w:cs="Segoe UI"/>
                <w:i w:val="0"/>
                <w:iCs w:val="0"/>
                <w:sz w:val="20"/>
                <w:szCs w:val="20"/>
              </w:rPr>
              <w:t>Details</w:t>
            </w:r>
          </w:p>
        </w:tc>
      </w:tr>
      <w:tr w:rsidR="009C4F20" w:rsidRPr="00851FEA" w14:paraId="75B5B83A" w14:textId="77777777" w:rsidTr="0EC6B594">
        <w:tc>
          <w:tcPr>
            <w:tcW w:w="990" w:type="dxa"/>
          </w:tcPr>
          <w:p w14:paraId="4721B771"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73873ABF" w14:textId="451D1D82" w:rsidR="009C4F20" w:rsidRPr="00851FEA" w:rsidRDefault="009C4F20" w:rsidP="002A0DD2">
            <w:pPr>
              <w:rPr>
                <w:rStyle w:val="Emphasis"/>
                <w:rFonts w:cs="Segoe UI"/>
                <w:i w:val="0"/>
                <w:sz w:val="20"/>
                <w:szCs w:val="20"/>
              </w:rPr>
            </w:pPr>
          </w:p>
        </w:tc>
        <w:tc>
          <w:tcPr>
            <w:tcW w:w="5850" w:type="dxa"/>
          </w:tcPr>
          <w:p w14:paraId="25E5A348" w14:textId="5DA279F2" w:rsidR="009C4F20" w:rsidRPr="00851FEA" w:rsidRDefault="009C4F20" w:rsidP="00344D4A">
            <w:pPr>
              <w:rPr>
                <w:rStyle w:val="Emphasis"/>
                <w:rFonts w:cs="Segoe UI"/>
                <w:i w:val="0"/>
                <w:sz w:val="20"/>
                <w:szCs w:val="20"/>
              </w:rPr>
            </w:pPr>
          </w:p>
        </w:tc>
      </w:tr>
      <w:tr w:rsidR="009C4F20" w:rsidRPr="00851FEA" w14:paraId="054F2A74" w14:textId="77777777" w:rsidTr="0EC6B594">
        <w:tc>
          <w:tcPr>
            <w:tcW w:w="990" w:type="dxa"/>
          </w:tcPr>
          <w:p w14:paraId="57697651"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03ECD4FA" w14:textId="2637768E" w:rsidR="009C4F20" w:rsidRPr="00851FEA" w:rsidRDefault="009C4F20" w:rsidP="002A0DD2">
            <w:pPr>
              <w:rPr>
                <w:rStyle w:val="CommentReference"/>
                <w:rFonts w:cs="Arial"/>
                <w:sz w:val="20"/>
                <w:szCs w:val="20"/>
              </w:rPr>
            </w:pPr>
          </w:p>
        </w:tc>
        <w:tc>
          <w:tcPr>
            <w:tcW w:w="5850" w:type="dxa"/>
          </w:tcPr>
          <w:p w14:paraId="2FB31C3D" w14:textId="336A0CC0" w:rsidR="009C4F20" w:rsidRPr="00851FEA" w:rsidRDefault="009C4F20" w:rsidP="002A0DD2">
            <w:pPr>
              <w:rPr>
                <w:rStyle w:val="Emphasis"/>
                <w:rFonts w:cs="Segoe UI"/>
                <w:i w:val="0"/>
                <w:sz w:val="20"/>
                <w:szCs w:val="20"/>
              </w:rPr>
            </w:pPr>
          </w:p>
        </w:tc>
      </w:tr>
      <w:tr w:rsidR="009C4F20" w:rsidRPr="00851FEA" w14:paraId="37A0A4EA" w14:textId="77777777" w:rsidTr="0EC6B594">
        <w:tc>
          <w:tcPr>
            <w:tcW w:w="990" w:type="dxa"/>
          </w:tcPr>
          <w:p w14:paraId="491C52E5"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5EA50237" w14:textId="5EC67149" w:rsidR="009C4F20" w:rsidRPr="00851FEA" w:rsidRDefault="009C4F20" w:rsidP="002A0DD2">
            <w:pPr>
              <w:rPr>
                <w:rStyle w:val="CommentReference"/>
                <w:rFonts w:cs="Arial"/>
                <w:sz w:val="20"/>
                <w:szCs w:val="20"/>
              </w:rPr>
            </w:pPr>
          </w:p>
        </w:tc>
        <w:tc>
          <w:tcPr>
            <w:tcW w:w="5850" w:type="dxa"/>
          </w:tcPr>
          <w:p w14:paraId="7B52EED0" w14:textId="26A7B832" w:rsidR="009C4F20" w:rsidRPr="00851FEA" w:rsidRDefault="009C4F20" w:rsidP="00344D4A">
            <w:pPr>
              <w:rPr>
                <w:rStyle w:val="Emphasis"/>
                <w:rFonts w:cs="Segoe UI"/>
                <w:i w:val="0"/>
                <w:sz w:val="20"/>
                <w:szCs w:val="20"/>
              </w:rPr>
            </w:pPr>
          </w:p>
        </w:tc>
      </w:tr>
      <w:tr w:rsidR="009C4F20" w:rsidRPr="00851FEA" w14:paraId="3FBDE16A" w14:textId="77777777" w:rsidTr="0EC6B594">
        <w:tc>
          <w:tcPr>
            <w:tcW w:w="990" w:type="dxa"/>
          </w:tcPr>
          <w:p w14:paraId="28E36885"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372D830B" w14:textId="042B7E09" w:rsidR="009C4F20" w:rsidRPr="00851FEA" w:rsidRDefault="009C4F20" w:rsidP="002A0DD2">
            <w:pPr>
              <w:rPr>
                <w:rStyle w:val="CommentReference"/>
                <w:rFonts w:cs="Arial"/>
                <w:sz w:val="20"/>
                <w:szCs w:val="20"/>
              </w:rPr>
            </w:pPr>
          </w:p>
        </w:tc>
        <w:tc>
          <w:tcPr>
            <w:tcW w:w="5850" w:type="dxa"/>
          </w:tcPr>
          <w:p w14:paraId="680916D5" w14:textId="53A401F2" w:rsidR="009C4F20" w:rsidRPr="00851FEA" w:rsidRDefault="009C4F20" w:rsidP="002A0DD2">
            <w:pPr>
              <w:rPr>
                <w:rStyle w:val="Emphasis"/>
                <w:rFonts w:cs="Segoe UI"/>
                <w:i w:val="0"/>
                <w:sz w:val="20"/>
                <w:szCs w:val="20"/>
              </w:rPr>
            </w:pPr>
          </w:p>
        </w:tc>
      </w:tr>
      <w:tr w:rsidR="009C4F20" w:rsidRPr="00851FEA" w14:paraId="35FF411F" w14:textId="77777777" w:rsidTr="0EC6B594">
        <w:tc>
          <w:tcPr>
            <w:tcW w:w="990" w:type="dxa"/>
          </w:tcPr>
          <w:p w14:paraId="727D78E5" w14:textId="77777777" w:rsidR="009C4F20" w:rsidRPr="00851FEA" w:rsidRDefault="009C4F20" w:rsidP="0089764C">
            <w:pPr>
              <w:pStyle w:val="ListParagraph"/>
              <w:numPr>
                <w:ilvl w:val="0"/>
                <w:numId w:val="22"/>
              </w:numPr>
              <w:rPr>
                <w:rStyle w:val="Emphasis"/>
                <w:rFonts w:cs="Segoe UI"/>
                <w:i w:val="0"/>
                <w:sz w:val="20"/>
                <w:szCs w:val="20"/>
              </w:rPr>
            </w:pPr>
          </w:p>
        </w:tc>
        <w:tc>
          <w:tcPr>
            <w:tcW w:w="2520" w:type="dxa"/>
          </w:tcPr>
          <w:p w14:paraId="5293DDC7" w14:textId="0C50766B" w:rsidR="009C4F20" w:rsidRPr="00851FEA" w:rsidRDefault="009C4F20" w:rsidP="002A0DD2">
            <w:pPr>
              <w:rPr>
                <w:rStyle w:val="CommentReference"/>
                <w:rFonts w:cs="Arial"/>
                <w:sz w:val="20"/>
                <w:szCs w:val="20"/>
              </w:rPr>
            </w:pPr>
          </w:p>
        </w:tc>
        <w:tc>
          <w:tcPr>
            <w:tcW w:w="5850" w:type="dxa"/>
          </w:tcPr>
          <w:p w14:paraId="0DB00D6A" w14:textId="5520A010" w:rsidR="009C4F20" w:rsidRPr="00851FEA" w:rsidRDefault="009C4F20" w:rsidP="002A0DD2">
            <w:pPr>
              <w:rPr>
                <w:rStyle w:val="Emphasis"/>
                <w:rFonts w:cs="Segoe UI"/>
                <w:i w:val="0"/>
                <w:sz w:val="20"/>
                <w:szCs w:val="20"/>
              </w:rPr>
            </w:pPr>
          </w:p>
        </w:tc>
      </w:tr>
    </w:tbl>
    <w:p w14:paraId="3113645D" w14:textId="77777777" w:rsidR="00C81FA3" w:rsidRPr="00851FEA" w:rsidRDefault="00C81FA3" w:rsidP="00C81FA3"/>
    <w:p w14:paraId="7D4A092C" w14:textId="77777777" w:rsidR="00C81FA3" w:rsidRPr="00851FEA" w:rsidRDefault="00C81FA3" w:rsidP="00C81FA3"/>
    <w:p w14:paraId="58B1E641" w14:textId="77777777" w:rsidR="00156611" w:rsidRPr="00851FEA" w:rsidRDefault="00156611" w:rsidP="00156611"/>
    <w:p w14:paraId="7A3BB817" w14:textId="1D656457" w:rsidR="00C6493F" w:rsidRDefault="00466F49" w:rsidP="002A0DD2">
      <w:pPr>
        <w:pStyle w:val="Heading1Numbered"/>
      </w:pPr>
      <w:bookmarkStart w:id="385" w:name="_Toc529522567"/>
      <w:bookmarkEnd w:id="374"/>
      <w:bookmarkEnd w:id="375"/>
      <w:r w:rsidRPr="00851FEA">
        <w:lastRenderedPageBreak/>
        <w:t>Solution Overview</w:t>
      </w:r>
      <w:bookmarkEnd w:id="385"/>
    </w:p>
    <w:p w14:paraId="55C7206E" w14:textId="6F370539" w:rsidR="004E29FB" w:rsidRPr="004E29FB" w:rsidRDefault="004E29FB" w:rsidP="004E29FB">
      <w:r>
        <w:t> </w:t>
      </w:r>
      <w:r w:rsidR="00BD120C">
        <w:t> </w:t>
      </w:r>
      <w:r w:rsidR="005B2664">
        <w:rPr>
          <w:noProof/>
        </w:rPr>
        <w:drawing>
          <wp:inline distT="0" distB="0" distL="0" distR="0" wp14:anchorId="2CD05398" wp14:editId="64E700ED">
            <wp:extent cx="5943600" cy="31470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7060"/>
                    </a:xfrm>
                    <a:prstGeom prst="rect">
                      <a:avLst/>
                    </a:prstGeom>
                  </pic:spPr>
                </pic:pic>
              </a:graphicData>
            </a:graphic>
          </wp:inline>
        </w:drawing>
      </w:r>
      <w:r w:rsidR="005E6D5D">
        <w:rPr>
          <w:noProof/>
        </w:rPr>
        <w:drawing>
          <wp:inline distT="0" distB="0" distL="0" distR="0" wp14:anchorId="369F1FE4" wp14:editId="39A408F9">
            <wp:extent cx="5943600" cy="26650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65095"/>
                    </a:xfrm>
                    <a:prstGeom prst="rect">
                      <a:avLst/>
                    </a:prstGeom>
                  </pic:spPr>
                </pic:pic>
              </a:graphicData>
            </a:graphic>
          </wp:inline>
        </w:drawing>
      </w:r>
    </w:p>
    <w:p w14:paraId="7A3BB81B" w14:textId="6633B7FC" w:rsidR="00C6493F" w:rsidRPr="00851FEA" w:rsidRDefault="002A0DD2" w:rsidP="00C6493F">
      <w:pPr>
        <w:pStyle w:val="Heading1Numbered"/>
      </w:pPr>
      <w:bookmarkStart w:id="386" w:name="_Toc337033219"/>
      <w:bookmarkStart w:id="387" w:name="_Toc358796034"/>
      <w:bookmarkStart w:id="388" w:name="_Toc454172409"/>
      <w:bookmarkStart w:id="389" w:name="_Toc529522568"/>
      <w:r w:rsidRPr="00851FEA">
        <w:lastRenderedPageBreak/>
        <w:t>En</w:t>
      </w:r>
      <w:r w:rsidR="00C6493F" w:rsidRPr="00851FEA">
        <w:t>vironment Constraints and Assumptions</w:t>
      </w:r>
      <w:bookmarkEnd w:id="386"/>
      <w:bookmarkEnd w:id="387"/>
      <w:bookmarkEnd w:id="388"/>
      <w:bookmarkEnd w:id="389"/>
    </w:p>
    <w:p w14:paraId="5FD77386" w14:textId="347844A9" w:rsidR="00F109EC" w:rsidRDefault="0096495A" w:rsidP="00F109EC">
      <w:r w:rsidRPr="00851FEA">
        <w:t xml:space="preserve">Dynamics 365 </w:t>
      </w:r>
      <w:r w:rsidR="0EC6B594" w:rsidRPr="00851FEA">
        <w:t>is a purchased</w:t>
      </w:r>
      <w:r w:rsidR="003745F8" w:rsidRPr="00851FEA">
        <w:t xml:space="preserve"> and licensed</w:t>
      </w:r>
      <w:r w:rsidR="0EC6B594" w:rsidRPr="00851FEA">
        <w:t xml:space="preserve"> product. The </w:t>
      </w:r>
      <w:r w:rsidR="005074F1">
        <w:t>ORA</w:t>
      </w:r>
      <w:r w:rsidR="00CB3530">
        <w:t xml:space="preserve"> ORA</w:t>
      </w:r>
      <w:r w:rsidR="0EC6B594" w:rsidRPr="00851FEA">
        <w:t xml:space="preserve"> Application is leveraging </w:t>
      </w:r>
      <w:r w:rsidR="0082330F" w:rsidRPr="00851FEA">
        <w:t xml:space="preserve">Dynamics 365 CE for GCC and a </w:t>
      </w:r>
      <w:del w:id="390" w:author="Chris Geer" w:date="2018-10-08T13:44:00Z">
        <w:r w:rsidR="0082330F" w:rsidRPr="00851FEA" w:rsidDel="00CD35C7">
          <w:delText>d</w:delText>
        </w:r>
      </w:del>
      <w:ins w:id="391" w:author="Chris Geer" w:date="2018-10-08T13:44:00Z">
        <w:r w:rsidR="00CD35C7">
          <w:t>D</w:t>
        </w:r>
      </w:ins>
      <w:r w:rsidR="0082330F" w:rsidRPr="00851FEA">
        <w:t>ynamics</w:t>
      </w:r>
      <w:ins w:id="392" w:author="Chris Geer" w:date="2018-10-08T13:44:00Z">
        <w:r w:rsidR="00CD35C7">
          <w:t xml:space="preserve"> 365</w:t>
        </w:r>
      </w:ins>
      <w:r w:rsidR="0082330F" w:rsidRPr="00851FEA">
        <w:t xml:space="preserve"> Portal</w:t>
      </w:r>
      <w:r w:rsidR="000C59DC" w:rsidRPr="00851FEA">
        <w:t>.</w:t>
      </w:r>
      <w:r w:rsidR="0EC6B594" w:rsidRPr="00851FEA">
        <w:t xml:space="preserve">  </w:t>
      </w:r>
    </w:p>
    <w:p w14:paraId="1E556FB9" w14:textId="77777777" w:rsidR="00003128" w:rsidRPr="00851FEA" w:rsidRDefault="00003128" w:rsidP="00F109EC"/>
    <w:p w14:paraId="7A3BB81E" w14:textId="4C8A137A" w:rsidR="00C6493F" w:rsidRPr="00851FEA" w:rsidRDefault="00C6493F" w:rsidP="00C6493F"/>
    <w:p w14:paraId="7A3BB82A" w14:textId="493CE6C4" w:rsidR="00C6493F" w:rsidRPr="00851FEA" w:rsidRDefault="00C6493F" w:rsidP="00C6493F"/>
    <w:p w14:paraId="7A3BB82B" w14:textId="0BE7F030" w:rsidR="00C6493F" w:rsidRPr="00851FEA" w:rsidRDefault="009F2670" w:rsidP="00C6493F">
      <w:pPr>
        <w:pStyle w:val="Heading1Numbered"/>
      </w:pPr>
      <w:bookmarkStart w:id="393" w:name="_Toc337033224"/>
      <w:bookmarkStart w:id="394" w:name="_Toc358796039"/>
      <w:bookmarkStart w:id="395" w:name="_Toc454172410"/>
      <w:bookmarkStart w:id="396" w:name="_Toc529522569"/>
      <w:r w:rsidRPr="00851FEA">
        <w:lastRenderedPageBreak/>
        <w:t xml:space="preserve">Dynamics 365 (CRM) </w:t>
      </w:r>
      <w:r w:rsidR="00C6493F" w:rsidRPr="00851FEA">
        <w:t>Application Devel</w:t>
      </w:r>
      <w:r w:rsidR="005074F1">
        <w:t>opm</w:t>
      </w:r>
      <w:r w:rsidR="00C6493F" w:rsidRPr="00851FEA">
        <w:t>ent</w:t>
      </w:r>
      <w:bookmarkEnd w:id="393"/>
      <w:bookmarkEnd w:id="394"/>
      <w:bookmarkEnd w:id="395"/>
      <w:bookmarkEnd w:id="396"/>
    </w:p>
    <w:p w14:paraId="3531CAF9" w14:textId="16808E5D" w:rsidR="008576A9" w:rsidRPr="00851FEA" w:rsidRDefault="008576A9" w:rsidP="008576A9"/>
    <w:p w14:paraId="0BAC503C" w14:textId="1EB33959" w:rsidR="002326C2" w:rsidRPr="00851FEA" w:rsidRDefault="002A0DD2" w:rsidP="002326C2">
      <w:r w:rsidRPr="00851FEA">
        <w:rPr>
          <w:noProof/>
        </w:rPr>
        <mc:AlternateContent>
          <mc:Choice Requires="wps">
            <w:drawing>
              <wp:anchor distT="0" distB="0" distL="114300" distR="114300" simplePos="0" relativeHeight="251658242" behindDoc="0" locked="0" layoutInCell="1" allowOverlap="1" wp14:anchorId="0DEC0B7D" wp14:editId="5E2B2FAF">
                <wp:simplePos x="0" y="0"/>
                <wp:positionH relativeFrom="column">
                  <wp:posOffset>2228850</wp:posOffset>
                </wp:positionH>
                <wp:positionV relativeFrom="paragraph">
                  <wp:posOffset>369254</wp:posOffset>
                </wp:positionV>
                <wp:extent cx="1614170" cy="285750"/>
                <wp:effectExtent l="0" t="0" r="24130" b="19050"/>
                <wp:wrapNone/>
                <wp:docPr id="3" name="Rectangle 3"/>
                <wp:cNvGraphicFramePr/>
                <a:graphic xmlns:a="http://schemas.openxmlformats.org/drawingml/2006/main">
                  <a:graphicData uri="http://schemas.microsoft.com/office/word/2010/wordprocessingShape">
                    <wps:wsp>
                      <wps:cNvSpPr/>
                      <wps:spPr>
                        <a:xfrm>
                          <a:off x="0" y="0"/>
                          <a:ext cx="1614170" cy="285750"/>
                        </a:xfrm>
                        <a:prstGeom prst="rect">
                          <a:avLst/>
                        </a:prstGeom>
                        <a:solidFill>
                          <a:srgbClr val="5F2AA6"/>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A360D5" w14:textId="27B6CB04" w:rsidR="00A52519" w:rsidRPr="002A0DD2" w:rsidRDefault="00A52519" w:rsidP="00DD438C">
                            <w:pPr>
                              <w:spacing w:after="0"/>
                              <w:jc w:val="center"/>
                              <w:rPr>
                                <w:color w:val="FFFFFF" w:themeColor="background1"/>
                                <w:sz w:val="18"/>
                                <w:szCs w:val="1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2A0DD2">
                              <w:rPr>
                                <w:color w:val="FFFFFF" w:themeColor="background1"/>
                                <w:sz w:val="18"/>
                                <w:szCs w:val="1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Portals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C0B7D" id="Rectangle 3" o:spid="_x0000_s1030" style="position:absolute;margin-left:175.5pt;margin-top:29.1pt;width:127.1pt;height:22.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" fillcolor="#5f2aa6" strokecolor="#1f4d78 [1604]" strokeweight="1pt">
                <v:textbox>
                  <w:txbxContent>
                    <w:p w14:paraId="29A360D5" w14:textId="27B6CB04" w:rsidR="00A52519" w:rsidRPr="002A0DD2" w:rsidRDefault="00A52519" w:rsidP="00DD438C">
                      <w:pPr>
                        <w:spacing w:after="0"/>
                        <w:jc w:val="center"/>
                        <w:rPr>
                          <w:color w:val="FFFFFF" w:themeColor="background1"/>
                          <w:sz w:val="18"/>
                          <w:szCs w:val="1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2A0DD2">
                        <w:rPr>
                          <w:color w:val="FFFFFF" w:themeColor="background1"/>
                          <w:sz w:val="18"/>
                          <w:szCs w:val="1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Portals</w:t>
                      </w:r>
                    </w:p>
                  </w:txbxContent>
                </v:textbox>
              </v:rect>
            </w:pict>
          </mc:Fallback>
        </mc:AlternateContent>
      </w:r>
      <w:r w:rsidR="00C81FA3" w:rsidRPr="00851FEA">
        <w:rPr>
          <w:noProof/>
        </w:rPr>
        <mc:AlternateContent>
          <mc:Choice Requires="wps">
            <w:drawing>
              <wp:anchor distT="0" distB="0" distL="114300" distR="114300" simplePos="0" relativeHeight="251658241" behindDoc="0" locked="0" layoutInCell="1" allowOverlap="1" wp14:anchorId="19463C88" wp14:editId="11C9D07F">
                <wp:simplePos x="0" y="0"/>
                <wp:positionH relativeFrom="column">
                  <wp:posOffset>2224087</wp:posOffset>
                </wp:positionH>
                <wp:positionV relativeFrom="paragraph">
                  <wp:posOffset>393065</wp:posOffset>
                </wp:positionV>
                <wp:extent cx="1604963" cy="709613"/>
                <wp:effectExtent l="0" t="0" r="14605" b="14605"/>
                <wp:wrapNone/>
                <wp:docPr id="2" name="Rectangle 2"/>
                <wp:cNvGraphicFramePr/>
                <a:graphic xmlns:a="http://schemas.openxmlformats.org/drawingml/2006/main">
                  <a:graphicData uri="http://schemas.microsoft.com/office/word/2010/wordprocessingShape">
                    <wps:wsp>
                      <wps:cNvSpPr/>
                      <wps:spPr>
                        <a:xfrm>
                          <a:off x="0" y="0"/>
                          <a:ext cx="1604963" cy="709613"/>
                        </a:xfrm>
                        <a:prstGeom prst="rect">
                          <a:avLst/>
                        </a:prstGeom>
                        <a:ln>
                          <a:solidFill>
                            <a:srgbClr val="7030A0"/>
                          </a:solidFill>
                        </a:ln>
                      </wps:spPr>
                      <wps:style>
                        <a:lnRef idx="2">
                          <a:schemeClr val="accent6"/>
                        </a:lnRef>
                        <a:fillRef idx="1">
                          <a:schemeClr val="lt1"/>
                        </a:fillRef>
                        <a:effectRef idx="0">
                          <a:schemeClr val="accent6"/>
                        </a:effectRef>
                        <a:fontRef idx="minor">
                          <a:schemeClr val="dk1"/>
                        </a:fontRef>
                      </wps:style>
                      <wps:txbx>
                        <w:txbxContent>
                          <w:p w14:paraId="3931C3CF" w14:textId="080438D4" w:rsidR="00A52519" w:rsidRPr="00DD438C" w:rsidRDefault="00A52519" w:rsidP="00DD438C">
                            <w:pPr>
                              <w:spacing w:after="0"/>
                              <w:rPr>
                                <w:sz w:val="16"/>
                                <w:szCs w:val="16"/>
                              </w:rPr>
                            </w:pPr>
                          </w:p>
                          <w:p w14:paraId="332202E7" w14:textId="77777777" w:rsidR="00A52519" w:rsidRDefault="00A52519" w:rsidP="00DD438C">
                            <w:pPr>
                              <w:spacing w:after="0"/>
                              <w:jc w:val="center"/>
                              <w:rPr>
                                <w:sz w:val="16"/>
                                <w:szCs w:val="16"/>
                              </w:rPr>
                            </w:pPr>
                          </w:p>
                          <w:p w14:paraId="6FBFFED0" w14:textId="06DBA3A7" w:rsidR="00A52519" w:rsidRDefault="00A52519" w:rsidP="00DD438C">
                            <w:pPr>
                              <w:spacing w:after="0"/>
                              <w:jc w:val="center"/>
                              <w:rPr>
                                <w:sz w:val="16"/>
                                <w:szCs w:val="16"/>
                              </w:rPr>
                            </w:pPr>
                            <w:r w:rsidRPr="00DD438C">
                              <w:rPr>
                                <w:sz w:val="16"/>
                                <w:szCs w:val="16"/>
                              </w:rPr>
                              <w:t>Configuration</w:t>
                            </w:r>
                            <w:r>
                              <w:rPr>
                                <w:sz w:val="16"/>
                                <w:szCs w:val="16"/>
                              </w:rPr>
                              <w:t>, Customization</w:t>
                            </w:r>
                          </w:p>
                          <w:p w14:paraId="4E11D896" w14:textId="2633B19D" w:rsidR="00A52519" w:rsidRDefault="00A52519" w:rsidP="00DD438C">
                            <w:pPr>
                              <w:spacing w:after="0"/>
                              <w:jc w:val="center"/>
                              <w:rPr>
                                <w:sz w:val="16"/>
                                <w:szCs w:val="16"/>
                              </w:rPr>
                            </w:pPr>
                            <w:r>
                              <w:rPr>
                                <w:sz w:val="16"/>
                                <w:szCs w:val="16"/>
                              </w:rPr>
                              <w:t>Content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63C88" id="Rectangle 2" o:spid="_x0000_s1031" style="position:absolute;margin-left:175.1pt;margin-top:30.95pt;width:126.4pt;height:55.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" fillcolor="white [3201]" strokecolor="#7030a0" strokeweight="1pt">
                <v:textbox>
                  <w:txbxContent>
                    <w:p w14:paraId="3931C3CF" w14:textId="080438D4" w:rsidR="00A52519" w:rsidRPr="00DD438C" w:rsidRDefault="00A52519" w:rsidP="00DD438C">
                      <w:pPr>
                        <w:spacing w:after="0"/>
                        <w:rPr>
                          <w:sz w:val="16"/>
                          <w:szCs w:val="16"/>
                        </w:rPr>
                      </w:pPr>
                    </w:p>
                    <w:p w14:paraId="332202E7" w14:textId="77777777" w:rsidR="00A52519" w:rsidRDefault="00A52519" w:rsidP="00DD438C">
                      <w:pPr>
                        <w:spacing w:after="0"/>
                        <w:jc w:val="center"/>
                        <w:rPr>
                          <w:sz w:val="16"/>
                          <w:szCs w:val="16"/>
                        </w:rPr>
                      </w:pPr>
                    </w:p>
                    <w:p w14:paraId="6FBFFED0" w14:textId="06DBA3A7" w:rsidR="00A52519" w:rsidRDefault="00A52519" w:rsidP="00DD438C">
                      <w:pPr>
                        <w:spacing w:after="0"/>
                        <w:jc w:val="center"/>
                        <w:rPr>
                          <w:sz w:val="16"/>
                          <w:szCs w:val="16"/>
                        </w:rPr>
                      </w:pPr>
                      <w:r w:rsidRPr="00DD438C">
                        <w:rPr>
                          <w:sz w:val="16"/>
                          <w:szCs w:val="16"/>
                        </w:rPr>
                        <w:t>Configuration</w:t>
                      </w:r>
                      <w:r>
                        <w:rPr>
                          <w:sz w:val="16"/>
                          <w:szCs w:val="16"/>
                        </w:rPr>
                        <w:t>, Customization</w:t>
                      </w:r>
                    </w:p>
                    <w:p w14:paraId="4E11D896" w14:textId="2633B19D" w:rsidR="00A52519" w:rsidRDefault="00A52519" w:rsidP="00DD438C">
                      <w:pPr>
                        <w:spacing w:after="0"/>
                        <w:jc w:val="center"/>
                        <w:rPr>
                          <w:sz w:val="16"/>
                          <w:szCs w:val="16"/>
                        </w:rPr>
                      </w:pPr>
                      <w:r>
                        <w:rPr>
                          <w:sz w:val="16"/>
                          <w:szCs w:val="16"/>
                        </w:rPr>
                        <w:t>Content Management</w:t>
                      </w:r>
                    </w:p>
                  </w:txbxContent>
                </v:textbox>
              </v:rect>
            </w:pict>
          </mc:Fallback>
        </mc:AlternateContent>
      </w:r>
      <w:r w:rsidR="002326C2" w:rsidRPr="00851FEA">
        <w:rPr>
          <w:noProof/>
        </w:rPr>
        <w:drawing>
          <wp:inline distT="0" distB="0" distL="0" distR="0" wp14:anchorId="363EDC79" wp14:editId="6062528E">
            <wp:extent cx="5943600" cy="45371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37195"/>
                    </a:xfrm>
                    <a:prstGeom prst="rect">
                      <a:avLst/>
                    </a:prstGeom>
                    <a:noFill/>
                    <a:ln>
                      <a:noFill/>
                    </a:ln>
                  </pic:spPr>
                </pic:pic>
              </a:graphicData>
            </a:graphic>
          </wp:inline>
        </w:drawing>
      </w:r>
    </w:p>
    <w:p w14:paraId="7A3BB82D" w14:textId="0396FAC9" w:rsidR="00C6493F" w:rsidRPr="00851FEA" w:rsidRDefault="00A43C12" w:rsidP="00A43C12">
      <w:pPr>
        <w:pStyle w:val="Heading2Numbered"/>
      </w:pPr>
      <w:bookmarkStart w:id="397" w:name="_Toc454172411"/>
      <w:bookmarkStart w:id="398" w:name="_Toc529522570"/>
      <w:r w:rsidRPr="00851FEA">
        <w:t>Site Map</w:t>
      </w:r>
      <w:bookmarkEnd w:id="397"/>
      <w:bookmarkEnd w:id="398"/>
    </w:p>
    <w:p w14:paraId="521FABB0" w14:textId="7C31F9DB" w:rsidR="00A43C12" w:rsidRPr="00851FEA" w:rsidRDefault="0EC6B594" w:rsidP="00A43C12">
      <w:r w:rsidRPr="00851FEA">
        <w:t xml:space="preserve">The menu structure for </w:t>
      </w:r>
      <w:r w:rsidR="005074F1">
        <w:t>ORA</w:t>
      </w:r>
      <w:r w:rsidR="00CB3530">
        <w:t xml:space="preserve"> ORA</w:t>
      </w:r>
      <w:r w:rsidRPr="00851FEA">
        <w:t xml:space="preserve"> is based on the groups of individuals using the system such as the </w:t>
      </w:r>
      <w:r w:rsidR="00910757" w:rsidRPr="00851FEA">
        <w:t xml:space="preserve">Branch Manager, </w:t>
      </w:r>
      <w:r w:rsidR="003B6F05" w:rsidRPr="00851FEA">
        <w:t>Gate Keeper, Supply Manager, and the Budget Execution Manager</w:t>
      </w:r>
      <w:r w:rsidRPr="00851FEA">
        <w:t xml:space="preserve">. </w:t>
      </w:r>
    </w:p>
    <w:p w14:paraId="1EFAE898" w14:textId="34B534E6" w:rsidR="00A43C12" w:rsidRPr="00851FEA" w:rsidRDefault="00A43C12" w:rsidP="00C6493F"/>
    <w:p w14:paraId="30BDC732" w14:textId="55B2550F" w:rsidR="00A43C12" w:rsidRPr="00851FEA" w:rsidRDefault="00A43C12" w:rsidP="00C6493F"/>
    <w:p w14:paraId="6AE119D9" w14:textId="77777777" w:rsidR="006F5ADE" w:rsidRPr="00851FEA" w:rsidRDefault="006F5ADE" w:rsidP="00415178">
      <w:pPr>
        <w:pStyle w:val="Heading3"/>
      </w:pPr>
      <w:bookmarkStart w:id="399" w:name="_Toc454172412"/>
    </w:p>
    <w:p w14:paraId="149FC1EA" w14:textId="4D344501" w:rsidR="00855D86" w:rsidRPr="00851FEA" w:rsidRDefault="00A43C12" w:rsidP="006F5ADE">
      <w:pPr>
        <w:pStyle w:val="Heading3"/>
      </w:pPr>
      <w:bookmarkStart w:id="400" w:name="_Toc529522571"/>
      <w:r w:rsidRPr="00851FEA">
        <w:t>Entities related to</w:t>
      </w:r>
      <w:r w:rsidR="003B6F05" w:rsidRPr="00851FEA">
        <w:t xml:space="preserve"> the </w:t>
      </w:r>
      <w:r w:rsidRPr="00851FEA">
        <w:t>Site</w:t>
      </w:r>
      <w:r w:rsidR="003B6F05" w:rsidRPr="00851FEA">
        <w:t xml:space="preserve"> </w:t>
      </w:r>
      <w:r w:rsidRPr="00851FEA">
        <w:t>Map</w:t>
      </w:r>
      <w:bookmarkEnd w:id="399"/>
      <w:bookmarkEnd w:id="400"/>
    </w:p>
    <w:p w14:paraId="44BE49A2" w14:textId="32D2BDFA" w:rsidR="00A43C12" w:rsidRPr="00851FEA" w:rsidRDefault="00EB0138" w:rsidP="00C6493F">
      <w:r>
        <w:rPr>
          <w:noProof/>
        </w:rPr>
        <w:drawing>
          <wp:inline distT="0" distB="0" distL="0" distR="0" wp14:anchorId="5102DB36" wp14:editId="08B214C0">
            <wp:extent cx="5939155" cy="20053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155" cy="2005330"/>
                    </a:xfrm>
                    <a:prstGeom prst="rect">
                      <a:avLst/>
                    </a:prstGeom>
                    <a:noFill/>
                    <a:ln>
                      <a:noFill/>
                    </a:ln>
                  </pic:spPr>
                </pic:pic>
              </a:graphicData>
            </a:graphic>
          </wp:inline>
        </w:drawing>
      </w:r>
    </w:p>
    <w:p w14:paraId="4C0AAD4F" w14:textId="7A70DF2A" w:rsidR="00415178" w:rsidRPr="00851FEA" w:rsidRDefault="003C794C" w:rsidP="00201B9F">
      <w:pPr>
        <w:pStyle w:val="Heading4"/>
      </w:pPr>
      <w:r w:rsidRPr="00851FEA">
        <w:t xml:space="preserve">Dynamics 365 </w:t>
      </w:r>
      <w:r w:rsidR="0EC6B594" w:rsidRPr="00851FEA">
        <w:t xml:space="preserve">Security Role Settings related to </w:t>
      </w:r>
      <w:r w:rsidRPr="00851FEA">
        <w:t>the Sitemap and Solution</w:t>
      </w:r>
    </w:p>
    <w:p w14:paraId="3326FE8C" w14:textId="20CD5281" w:rsidR="00415178" w:rsidRPr="00851FEA" w:rsidRDefault="00D51708" w:rsidP="00C6493F">
      <w:r w:rsidRPr="00851FEA">
        <w:t xml:space="preserve">These are the following security roles that have been configured to </w:t>
      </w:r>
      <w:r w:rsidR="00463162" w:rsidRPr="00851FEA">
        <w:t>control access to various dashboards on the Sitemap, and various forms as well:</w:t>
      </w:r>
    </w:p>
    <w:p w14:paraId="0A722910" w14:textId="525AF948" w:rsidR="00201B9F" w:rsidRPr="00851FEA" w:rsidRDefault="00201B9F" w:rsidP="00C6493F"/>
    <w:p w14:paraId="7A3BB82E" w14:textId="5E1A52F5" w:rsidR="00C6493F" w:rsidRPr="00851FEA" w:rsidRDefault="008576A9" w:rsidP="00C6493F">
      <w:pPr>
        <w:pStyle w:val="Heading2Numbered"/>
      </w:pPr>
      <w:bookmarkStart w:id="401" w:name="_Toc454172413"/>
      <w:bookmarkStart w:id="402" w:name="_Toc529522572"/>
      <w:r w:rsidRPr="00851FEA">
        <w:t>Entity Configuration</w:t>
      </w:r>
      <w:bookmarkEnd w:id="401"/>
      <w:bookmarkEnd w:id="402"/>
    </w:p>
    <w:p w14:paraId="32ED58BF" w14:textId="5769CE1D" w:rsidR="00742E48" w:rsidRPr="00851FEA" w:rsidRDefault="00742E48" w:rsidP="00742E48">
      <w:pPr>
        <w:pStyle w:val="Heading3"/>
      </w:pPr>
      <w:bookmarkStart w:id="403" w:name="_Toc454172414"/>
      <w:bookmarkStart w:id="404" w:name="_Toc529522573"/>
      <w:r w:rsidRPr="00851FEA">
        <w:t>Entities</w:t>
      </w:r>
      <w:bookmarkEnd w:id="403"/>
      <w:bookmarkEnd w:id="404"/>
    </w:p>
    <w:p w14:paraId="48C82688" w14:textId="0F9F6082" w:rsidR="00742E48" w:rsidRPr="00851FEA" w:rsidRDefault="002A58FE" w:rsidP="0089764C">
      <w:pPr>
        <w:pStyle w:val="ListParagraph"/>
        <w:numPr>
          <w:ilvl w:val="0"/>
          <w:numId w:val="24"/>
        </w:numPr>
      </w:pPr>
      <w:r>
        <w:t>Agency</w:t>
      </w:r>
    </w:p>
    <w:p w14:paraId="1E0058D5" w14:textId="0EFAFA19" w:rsidR="004B7106" w:rsidRDefault="002A58FE" w:rsidP="0089764C">
      <w:pPr>
        <w:pStyle w:val="ListParagraph"/>
        <w:numPr>
          <w:ilvl w:val="0"/>
          <w:numId w:val="24"/>
        </w:numPr>
      </w:pPr>
      <w:r>
        <w:t>Contact</w:t>
      </w:r>
    </w:p>
    <w:p w14:paraId="551A71A8" w14:textId="3C7A6414" w:rsidR="000678E4" w:rsidRDefault="002A58FE" w:rsidP="0089764C">
      <w:pPr>
        <w:pStyle w:val="ListParagraph"/>
        <w:numPr>
          <w:ilvl w:val="0"/>
          <w:numId w:val="24"/>
        </w:numPr>
      </w:pPr>
      <w:r>
        <w:t>Package</w:t>
      </w:r>
    </w:p>
    <w:p w14:paraId="3546BB47" w14:textId="30084077" w:rsidR="008C66C6" w:rsidRDefault="002A58FE" w:rsidP="0089764C">
      <w:pPr>
        <w:pStyle w:val="ListParagraph"/>
        <w:numPr>
          <w:ilvl w:val="0"/>
          <w:numId w:val="24"/>
        </w:numPr>
      </w:pPr>
      <w:r>
        <w:t>Invitation</w:t>
      </w:r>
    </w:p>
    <w:p w14:paraId="22D02982" w14:textId="04812020" w:rsidR="008C66C6" w:rsidRDefault="002D277B" w:rsidP="0089764C">
      <w:pPr>
        <w:pStyle w:val="ListParagraph"/>
        <w:numPr>
          <w:ilvl w:val="0"/>
          <w:numId w:val="24"/>
        </w:numPr>
      </w:pPr>
      <w:r>
        <w:t>Service History</w:t>
      </w:r>
    </w:p>
    <w:p w14:paraId="3958110D" w14:textId="5B09D8C3" w:rsidR="00281ED3" w:rsidRDefault="002D277B" w:rsidP="0089764C">
      <w:pPr>
        <w:pStyle w:val="ListParagraph"/>
        <w:numPr>
          <w:ilvl w:val="0"/>
          <w:numId w:val="24"/>
        </w:numPr>
      </w:pPr>
      <w:r>
        <w:t>Required Document</w:t>
      </w:r>
    </w:p>
    <w:p w14:paraId="40B48EFC" w14:textId="57B85358" w:rsidR="00281ED3" w:rsidRDefault="002D277B" w:rsidP="0089764C">
      <w:pPr>
        <w:pStyle w:val="ListParagraph"/>
        <w:numPr>
          <w:ilvl w:val="0"/>
          <w:numId w:val="24"/>
        </w:numPr>
      </w:pPr>
      <w:r>
        <w:t>Supporting Document</w:t>
      </w:r>
    </w:p>
    <w:p w14:paraId="77A9FC8A" w14:textId="5FF355C7" w:rsidR="00742E48" w:rsidRDefault="00742E48" w:rsidP="00742E48"/>
    <w:p w14:paraId="152EA111" w14:textId="3DA9AFF6" w:rsidR="007F4A4D" w:rsidRDefault="007F4A4D" w:rsidP="00742E48"/>
    <w:p w14:paraId="31D0409E" w14:textId="77777777" w:rsidR="007F4A4D" w:rsidRPr="00851FEA" w:rsidRDefault="007F4A4D" w:rsidP="00742E48"/>
    <w:p w14:paraId="0B0FD252" w14:textId="77777777" w:rsidR="007F558B" w:rsidRPr="00851FEA" w:rsidRDefault="007F558B" w:rsidP="007F558B">
      <w:pPr>
        <w:pStyle w:val="Heading3Numbered"/>
      </w:pPr>
      <w:bookmarkStart w:id="405" w:name="_Toc454172415"/>
      <w:bookmarkStart w:id="406" w:name="_Toc529522574"/>
      <w:r w:rsidRPr="00851FEA">
        <w:lastRenderedPageBreak/>
        <w:t>Entity Relationship Diagram</w:t>
      </w:r>
      <w:bookmarkEnd w:id="405"/>
      <w:bookmarkEnd w:id="406"/>
    </w:p>
    <w:p w14:paraId="26D3C906" w14:textId="00D3D440" w:rsidR="007F558B" w:rsidRPr="00851FEA" w:rsidRDefault="00960BF5" w:rsidP="007F558B">
      <w:r>
        <w:rPr>
          <w:noProof/>
        </w:rPr>
        <w:drawing>
          <wp:inline distT="0" distB="0" distL="0" distR="0" wp14:anchorId="6AE5626E" wp14:editId="5F327CEA">
            <wp:extent cx="6790895" cy="702468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95634" cy="7029590"/>
                    </a:xfrm>
                    <a:prstGeom prst="rect">
                      <a:avLst/>
                    </a:prstGeom>
                    <a:noFill/>
                    <a:ln>
                      <a:noFill/>
                    </a:ln>
                  </pic:spPr>
                </pic:pic>
              </a:graphicData>
            </a:graphic>
          </wp:inline>
        </w:drawing>
      </w:r>
    </w:p>
    <w:p w14:paraId="7A3BB831" w14:textId="77777777" w:rsidR="00C6493F" w:rsidRPr="00851FEA" w:rsidRDefault="00C6493F" w:rsidP="00C6493F"/>
    <w:p w14:paraId="0EA517D6" w14:textId="2E4F31E3" w:rsidR="001D240D" w:rsidRPr="00851FEA" w:rsidRDefault="001D240D" w:rsidP="001D240D">
      <w:pPr>
        <w:pStyle w:val="Heading3Numbered"/>
      </w:pPr>
      <w:bookmarkStart w:id="407" w:name="_Toc454172416"/>
      <w:bookmarkStart w:id="408" w:name="_Toc529522575"/>
      <w:r w:rsidRPr="00851FEA">
        <w:lastRenderedPageBreak/>
        <w:t xml:space="preserve">Component </w:t>
      </w:r>
      <w:r w:rsidR="001E2CC8" w:rsidRPr="00851FEA">
        <w:rPr>
          <w:color w:val="002060"/>
        </w:rPr>
        <w:t>[</w:t>
      </w:r>
      <w:r w:rsidR="007F4A4D">
        <w:rPr>
          <w:color w:val="002060"/>
        </w:rPr>
        <w:t>Agency</w:t>
      </w:r>
      <w:r w:rsidRPr="00851FEA">
        <w:rPr>
          <w:color w:val="002060"/>
        </w:rPr>
        <w:t xml:space="preserve">] </w:t>
      </w:r>
      <w:r w:rsidRPr="00851FEA">
        <w:t>Entity Design</w:t>
      </w:r>
      <w:bookmarkEnd w:id="407"/>
      <w:bookmarkEnd w:id="408"/>
    </w:p>
    <w:p w14:paraId="6E902D54" w14:textId="77777777" w:rsidR="001D240D" w:rsidRPr="00851FEA" w:rsidRDefault="0EC6B594" w:rsidP="001D240D">
      <w:pPr>
        <w:pStyle w:val="Heading4"/>
      </w:pPr>
      <w:r w:rsidRPr="00851FEA">
        <w:t>Behavioral Summary</w:t>
      </w:r>
    </w:p>
    <w:p w14:paraId="2C27DF63" w14:textId="78030BDB" w:rsidR="001D240D" w:rsidRPr="00851FEA" w:rsidRDefault="0EC6B594" w:rsidP="001D240D">
      <w:r w:rsidRPr="00851FEA">
        <w:t xml:space="preserve">The </w:t>
      </w:r>
      <w:r w:rsidR="005074F1">
        <w:t>ORA</w:t>
      </w:r>
      <w:r w:rsidR="00CB3530">
        <w:t xml:space="preserve"> ORA</w:t>
      </w:r>
      <w:r w:rsidRPr="00851FEA">
        <w:t xml:space="preserve"> Record is the central entity of the system and is the parent of numerous child entities including but not limited to applications, beneficiaries, payments, appeals, and activities.</w:t>
      </w:r>
    </w:p>
    <w:p w14:paraId="10B193C9" w14:textId="2915FC1F" w:rsidR="001D240D" w:rsidRPr="00851FEA" w:rsidRDefault="0EC6B594" w:rsidP="009A1FF3">
      <w:pPr>
        <w:pStyle w:val="Heading4"/>
        <w:spacing w:before="0" w:after="0"/>
      </w:pPr>
      <w:r w:rsidRPr="00851FEA">
        <w:t>Relationships</w:t>
      </w:r>
    </w:p>
    <w:p w14:paraId="1057C425" w14:textId="260856E1" w:rsidR="001D240D" w:rsidRPr="00851FEA" w:rsidRDefault="0EC6B594" w:rsidP="009A1FF3">
      <w:pPr>
        <w:pStyle w:val="Heading4"/>
        <w:spacing w:before="0" w:after="0"/>
      </w:pPr>
      <w:r w:rsidRPr="00851FEA">
        <w:t>Forms</w:t>
      </w:r>
    </w:p>
    <w:p w14:paraId="1D1D1CC5" w14:textId="3CFC436F" w:rsidR="007F558B" w:rsidRPr="00851FEA" w:rsidRDefault="0EC6B594" w:rsidP="009A1FF3">
      <w:pPr>
        <w:pStyle w:val="Heading4"/>
        <w:spacing w:before="0" w:after="0"/>
      </w:pPr>
      <w:r w:rsidRPr="00851FEA">
        <w:t>Business Rules</w:t>
      </w:r>
    </w:p>
    <w:p w14:paraId="120C67AE" w14:textId="37F9523F" w:rsidR="001D240D" w:rsidRPr="00851FEA" w:rsidRDefault="0EC6B594" w:rsidP="009A1FF3">
      <w:pPr>
        <w:pStyle w:val="Heading4"/>
        <w:spacing w:before="0" w:after="0"/>
      </w:pPr>
      <w:r w:rsidRPr="00851FEA">
        <w:t xml:space="preserve">Form Based Scripting </w:t>
      </w:r>
    </w:p>
    <w:p w14:paraId="543F6A22" w14:textId="274032D2" w:rsidR="001D240D" w:rsidRPr="00851FEA" w:rsidRDefault="0EC6B594" w:rsidP="009A1FF3">
      <w:pPr>
        <w:pStyle w:val="Heading4"/>
        <w:spacing w:before="0" w:after="0"/>
      </w:pPr>
      <w:r w:rsidRPr="00851FEA">
        <w:t>Views</w:t>
      </w:r>
    </w:p>
    <w:p w14:paraId="64EA7216" w14:textId="00D267BF" w:rsidR="007F558B" w:rsidRPr="00851FEA" w:rsidRDefault="0EC6B594" w:rsidP="009A1FF3">
      <w:pPr>
        <w:pStyle w:val="Heading4"/>
        <w:spacing w:before="0" w:after="0"/>
      </w:pPr>
      <w:r w:rsidRPr="00851FEA">
        <w:t>Charts</w:t>
      </w:r>
    </w:p>
    <w:p w14:paraId="553946B0" w14:textId="5C67D10B" w:rsidR="007F558B" w:rsidRPr="00851FEA" w:rsidRDefault="0EC6B594" w:rsidP="009A1FF3">
      <w:pPr>
        <w:pStyle w:val="Heading4"/>
        <w:spacing w:before="0" w:after="0"/>
      </w:pPr>
      <w:r w:rsidRPr="00851FEA">
        <w:t>New Error Messages</w:t>
      </w:r>
    </w:p>
    <w:p w14:paraId="1159BE2F" w14:textId="6ACC145C" w:rsidR="007F558B" w:rsidRPr="00851FEA" w:rsidRDefault="0EC6B594" w:rsidP="009A1FF3">
      <w:pPr>
        <w:pStyle w:val="Heading4"/>
        <w:spacing w:before="0" w:after="0"/>
      </w:pPr>
      <w:r w:rsidRPr="00851FEA">
        <w:t>Field Level Security Implementation</w:t>
      </w:r>
    </w:p>
    <w:p w14:paraId="0EAF71C0" w14:textId="08231423" w:rsidR="009A1FF3" w:rsidRPr="00851FEA" w:rsidRDefault="009A1FF3" w:rsidP="009A1FF3"/>
    <w:p w14:paraId="497B906A" w14:textId="77777777" w:rsidR="007F05B9" w:rsidRPr="00851FEA" w:rsidRDefault="007F05B9" w:rsidP="009A1FF3">
      <w:pPr>
        <w:rPr>
          <w:color w:val="70AD47" w:themeColor="accent6"/>
        </w:rPr>
      </w:pPr>
    </w:p>
    <w:p w14:paraId="3D2EAD2C" w14:textId="6D95DB4E" w:rsidR="007F05B9" w:rsidRPr="00851FEA" w:rsidRDefault="007F05B9" w:rsidP="009A1FF3"/>
    <w:p w14:paraId="5EBCB447" w14:textId="2A8E8502" w:rsidR="007F05B9" w:rsidRPr="00851FEA" w:rsidRDefault="007F05B9" w:rsidP="009A1FF3"/>
    <w:p w14:paraId="38916249" w14:textId="2BF7F5E9" w:rsidR="007F05B9" w:rsidRPr="00851FEA" w:rsidRDefault="007F05B9" w:rsidP="009A1FF3"/>
    <w:p w14:paraId="45DC36DC" w14:textId="5441DE88" w:rsidR="00095C2C" w:rsidRPr="00851FEA" w:rsidRDefault="00095C2C" w:rsidP="009A1FF3"/>
    <w:p w14:paraId="7E02EAAF" w14:textId="3DC00E33" w:rsidR="00095C2C" w:rsidRPr="00851FEA" w:rsidRDefault="00095C2C" w:rsidP="009A1FF3"/>
    <w:p w14:paraId="3A0AAA0B" w14:textId="1888B534" w:rsidR="00095C2C" w:rsidRPr="00851FEA" w:rsidRDefault="00095C2C" w:rsidP="009A1FF3"/>
    <w:p w14:paraId="0F3D586D" w14:textId="3E92EBFD" w:rsidR="00093FB3" w:rsidRPr="00851FEA" w:rsidRDefault="00093FB3" w:rsidP="00093FB3">
      <w:pPr>
        <w:pStyle w:val="Heading3Numbered"/>
      </w:pPr>
      <w:bookmarkStart w:id="409" w:name="_Toc454172417"/>
      <w:bookmarkStart w:id="410" w:name="_Toc529522576"/>
      <w:r w:rsidRPr="00851FEA">
        <w:t xml:space="preserve">Component </w:t>
      </w:r>
      <w:r w:rsidRPr="00851FEA">
        <w:rPr>
          <w:color w:val="002060"/>
        </w:rPr>
        <w:t>[</w:t>
      </w:r>
      <w:r w:rsidR="001959FC">
        <w:rPr>
          <w:color w:val="002060"/>
        </w:rPr>
        <w:t>Contact</w:t>
      </w:r>
      <w:r w:rsidRPr="00851FEA">
        <w:rPr>
          <w:color w:val="002060"/>
        </w:rPr>
        <w:t xml:space="preserve">] </w:t>
      </w:r>
      <w:r w:rsidRPr="00851FEA">
        <w:t>Entity Design</w:t>
      </w:r>
      <w:bookmarkEnd w:id="409"/>
      <w:bookmarkEnd w:id="410"/>
    </w:p>
    <w:p w14:paraId="3F7608B7" w14:textId="77777777" w:rsidR="00093FB3" w:rsidRPr="00851FEA" w:rsidRDefault="0EC6B594" w:rsidP="00093FB3">
      <w:pPr>
        <w:pStyle w:val="Heading4"/>
      </w:pPr>
      <w:r w:rsidRPr="00851FEA">
        <w:t>Behavioral Summary</w:t>
      </w:r>
    </w:p>
    <w:p w14:paraId="2E393A62" w14:textId="1626352B" w:rsidR="00093FB3" w:rsidRPr="00851FEA" w:rsidRDefault="0EC6B594" w:rsidP="00093FB3">
      <w:r w:rsidRPr="00851FEA">
        <w:t xml:space="preserve">The application entity captures information based on the applicant’s perspective. This information is then reviewed for accuracy by the resource center team and then incorporated into the PSO Record. </w:t>
      </w:r>
    </w:p>
    <w:p w14:paraId="64819CA3" w14:textId="77777777" w:rsidR="00093FB3" w:rsidRPr="00851FEA" w:rsidRDefault="0EC6B594" w:rsidP="00003FA9">
      <w:pPr>
        <w:pStyle w:val="Heading4"/>
        <w:spacing w:before="0" w:after="0"/>
        <w:rPr>
          <w:color w:val="5B9BD5" w:themeColor="accent1"/>
        </w:rPr>
      </w:pPr>
      <w:r w:rsidRPr="00851FEA">
        <w:rPr>
          <w:color w:val="5B9BD5" w:themeColor="accent1"/>
        </w:rPr>
        <w:t>Relationships</w:t>
      </w:r>
    </w:p>
    <w:p w14:paraId="5B630DA7" w14:textId="77777777" w:rsidR="00093FB3" w:rsidRPr="00851FEA" w:rsidRDefault="0EC6B594" w:rsidP="00003FA9">
      <w:pPr>
        <w:spacing w:after="0"/>
        <w:rPr>
          <w:color w:val="5B9BD5" w:themeColor="accent1"/>
          <w:sz w:val="24"/>
          <w:szCs w:val="24"/>
        </w:rPr>
      </w:pPr>
      <w:r w:rsidRPr="00851FEA">
        <w:rPr>
          <w:color w:val="5B9BD5" w:themeColor="accent1"/>
          <w:sz w:val="24"/>
          <w:szCs w:val="24"/>
        </w:rPr>
        <w:t>Forms</w:t>
      </w:r>
    </w:p>
    <w:p w14:paraId="020FA3DA" w14:textId="77777777" w:rsidR="00093FB3" w:rsidRPr="00851FEA" w:rsidRDefault="0EC6B594" w:rsidP="00003FA9">
      <w:pPr>
        <w:spacing w:after="0"/>
        <w:rPr>
          <w:color w:val="5B9BD5" w:themeColor="accent1"/>
          <w:sz w:val="24"/>
          <w:szCs w:val="24"/>
        </w:rPr>
      </w:pPr>
      <w:r w:rsidRPr="00851FEA">
        <w:rPr>
          <w:color w:val="5B9BD5" w:themeColor="accent1"/>
          <w:sz w:val="24"/>
          <w:szCs w:val="24"/>
        </w:rPr>
        <w:t>Business Rules</w:t>
      </w:r>
    </w:p>
    <w:p w14:paraId="2D0D900E" w14:textId="77777777" w:rsidR="00093FB3" w:rsidRPr="00851FEA" w:rsidRDefault="0EC6B594" w:rsidP="00003FA9">
      <w:pPr>
        <w:pStyle w:val="Heading4"/>
        <w:spacing w:before="0" w:after="0"/>
        <w:rPr>
          <w:color w:val="5B9BD5" w:themeColor="accent1"/>
        </w:rPr>
      </w:pPr>
      <w:r w:rsidRPr="00851FEA">
        <w:rPr>
          <w:color w:val="5B9BD5" w:themeColor="accent1"/>
        </w:rPr>
        <w:t xml:space="preserve">Form Based Scripting </w:t>
      </w:r>
    </w:p>
    <w:p w14:paraId="7C5C22DB" w14:textId="77777777" w:rsidR="00093FB3" w:rsidRPr="00851FEA" w:rsidRDefault="0EC6B594" w:rsidP="00003FA9">
      <w:pPr>
        <w:spacing w:after="0"/>
        <w:rPr>
          <w:color w:val="5B9BD5" w:themeColor="accent1"/>
          <w:sz w:val="24"/>
          <w:szCs w:val="24"/>
        </w:rPr>
      </w:pPr>
      <w:r w:rsidRPr="00851FEA">
        <w:rPr>
          <w:color w:val="5B9BD5" w:themeColor="accent1"/>
          <w:sz w:val="24"/>
          <w:szCs w:val="24"/>
        </w:rPr>
        <w:t>Views</w:t>
      </w:r>
    </w:p>
    <w:p w14:paraId="75B21E1F" w14:textId="77777777" w:rsidR="00093FB3" w:rsidRPr="00851FEA" w:rsidRDefault="0EC6B594" w:rsidP="00003FA9">
      <w:pPr>
        <w:spacing w:after="0"/>
        <w:rPr>
          <w:color w:val="5B9BD5" w:themeColor="accent1"/>
          <w:sz w:val="24"/>
          <w:szCs w:val="24"/>
        </w:rPr>
      </w:pPr>
      <w:r w:rsidRPr="00851FEA">
        <w:rPr>
          <w:color w:val="5B9BD5" w:themeColor="accent1"/>
          <w:sz w:val="24"/>
          <w:szCs w:val="24"/>
        </w:rPr>
        <w:t>Charts</w:t>
      </w:r>
    </w:p>
    <w:p w14:paraId="4D3A8120" w14:textId="77777777" w:rsidR="00093FB3" w:rsidRPr="00851FEA" w:rsidRDefault="0EC6B594" w:rsidP="00003FA9">
      <w:pPr>
        <w:pStyle w:val="Heading4"/>
        <w:spacing w:before="0" w:after="0"/>
        <w:rPr>
          <w:color w:val="5B9BD5" w:themeColor="accent1"/>
        </w:rPr>
      </w:pPr>
      <w:r w:rsidRPr="00851FEA">
        <w:rPr>
          <w:color w:val="5B9BD5" w:themeColor="accent1"/>
        </w:rPr>
        <w:lastRenderedPageBreak/>
        <w:t>New Error Messages</w:t>
      </w:r>
    </w:p>
    <w:p w14:paraId="587877D3" w14:textId="77777777" w:rsidR="00093FB3" w:rsidRPr="00851FEA" w:rsidRDefault="0EC6B594" w:rsidP="00003FA9">
      <w:pPr>
        <w:pStyle w:val="Heading4"/>
        <w:spacing w:before="0" w:after="0"/>
        <w:rPr>
          <w:color w:val="5B9BD5" w:themeColor="accent1"/>
        </w:rPr>
      </w:pPr>
      <w:r w:rsidRPr="00851FEA">
        <w:rPr>
          <w:color w:val="5B9BD5" w:themeColor="accent1"/>
        </w:rPr>
        <w:t>Field Level Security Implementation</w:t>
      </w:r>
    </w:p>
    <w:p w14:paraId="0AAB6A0C" w14:textId="468EB2F3" w:rsidR="00093FB3" w:rsidRPr="00851FEA" w:rsidRDefault="00093FB3" w:rsidP="00093FB3">
      <w:pPr>
        <w:pStyle w:val="Heading3Numbered"/>
      </w:pPr>
      <w:bookmarkStart w:id="411" w:name="_Toc454172418"/>
      <w:bookmarkStart w:id="412" w:name="_Toc529522577"/>
      <w:r w:rsidRPr="00851FEA">
        <w:t xml:space="preserve">Component </w:t>
      </w:r>
      <w:r w:rsidRPr="00851FEA">
        <w:rPr>
          <w:color w:val="002060"/>
        </w:rPr>
        <w:t>[</w:t>
      </w:r>
      <w:r w:rsidR="001959FC">
        <w:rPr>
          <w:color w:val="002060"/>
        </w:rPr>
        <w:t>Package</w:t>
      </w:r>
      <w:r w:rsidRPr="00851FEA">
        <w:rPr>
          <w:color w:val="002060"/>
        </w:rPr>
        <w:t xml:space="preserve">] </w:t>
      </w:r>
      <w:r w:rsidRPr="00851FEA">
        <w:t>Entity Design</w:t>
      </w:r>
      <w:bookmarkEnd w:id="411"/>
      <w:bookmarkEnd w:id="412"/>
    </w:p>
    <w:p w14:paraId="6D0FF22C" w14:textId="77777777" w:rsidR="00093FB3" w:rsidRPr="00851FEA" w:rsidRDefault="0EC6B594" w:rsidP="00093FB3">
      <w:pPr>
        <w:pStyle w:val="Heading4"/>
      </w:pPr>
      <w:r w:rsidRPr="00851FEA">
        <w:t>Behavioral Summary</w:t>
      </w:r>
    </w:p>
    <w:p w14:paraId="17CA7B72" w14:textId="6BED292E" w:rsidR="00093FB3" w:rsidRPr="00851FEA" w:rsidRDefault="0EC6B594" w:rsidP="00093FB3">
      <w:r w:rsidRPr="00851FEA">
        <w:t>The Contact Record is used for any individual person including but not limited to beneficiaries, external users, applications, claimants, legal guardians and others.</w:t>
      </w:r>
    </w:p>
    <w:p w14:paraId="4DEE88D3" w14:textId="77777777" w:rsidR="00093FB3" w:rsidRPr="00851FEA" w:rsidRDefault="0EC6B594" w:rsidP="00093FB3">
      <w:pPr>
        <w:pStyle w:val="Heading4"/>
        <w:spacing w:before="0" w:after="0"/>
        <w:rPr>
          <w:color w:val="5B9BD5" w:themeColor="accent1"/>
        </w:rPr>
      </w:pPr>
      <w:r w:rsidRPr="00851FEA">
        <w:rPr>
          <w:color w:val="5B9BD5" w:themeColor="accent1"/>
        </w:rPr>
        <w:t>Relationships</w:t>
      </w:r>
    </w:p>
    <w:p w14:paraId="5303DA45" w14:textId="77777777" w:rsidR="00093FB3" w:rsidRPr="00851FEA" w:rsidRDefault="0EC6B594" w:rsidP="00093FB3">
      <w:pPr>
        <w:rPr>
          <w:color w:val="5B9BD5" w:themeColor="accent1"/>
          <w:sz w:val="24"/>
          <w:szCs w:val="24"/>
        </w:rPr>
      </w:pPr>
      <w:r w:rsidRPr="00851FEA">
        <w:rPr>
          <w:color w:val="5B9BD5" w:themeColor="accent1"/>
          <w:sz w:val="24"/>
          <w:szCs w:val="24"/>
        </w:rPr>
        <w:t>Forms</w:t>
      </w:r>
    </w:p>
    <w:p w14:paraId="55D97E2E" w14:textId="77777777" w:rsidR="00093FB3" w:rsidRPr="00851FEA" w:rsidRDefault="0EC6B594" w:rsidP="00093FB3">
      <w:pPr>
        <w:spacing w:after="0"/>
        <w:rPr>
          <w:color w:val="5B9BD5" w:themeColor="accent1"/>
          <w:sz w:val="24"/>
          <w:szCs w:val="24"/>
        </w:rPr>
      </w:pPr>
      <w:r w:rsidRPr="00851FEA">
        <w:rPr>
          <w:color w:val="5B9BD5" w:themeColor="accent1"/>
          <w:sz w:val="24"/>
          <w:szCs w:val="24"/>
        </w:rPr>
        <w:t>Business Rules</w:t>
      </w:r>
    </w:p>
    <w:p w14:paraId="13CA80E2" w14:textId="77777777" w:rsidR="00093FB3" w:rsidRPr="00851FEA" w:rsidRDefault="0EC6B594" w:rsidP="00093FB3">
      <w:pPr>
        <w:pStyle w:val="Heading4"/>
        <w:spacing w:before="0" w:after="0"/>
        <w:rPr>
          <w:color w:val="5B9BD5" w:themeColor="accent1"/>
        </w:rPr>
      </w:pPr>
      <w:r w:rsidRPr="00851FEA">
        <w:rPr>
          <w:color w:val="5B9BD5" w:themeColor="accent1"/>
        </w:rPr>
        <w:t xml:space="preserve">Form Based Scripting </w:t>
      </w:r>
    </w:p>
    <w:p w14:paraId="5ABF0D3B" w14:textId="77777777" w:rsidR="00093FB3" w:rsidRPr="00851FEA" w:rsidRDefault="0EC6B594" w:rsidP="00093FB3">
      <w:pPr>
        <w:spacing w:after="0"/>
        <w:rPr>
          <w:color w:val="5B9BD5" w:themeColor="accent1"/>
          <w:sz w:val="24"/>
          <w:szCs w:val="24"/>
        </w:rPr>
      </w:pPr>
      <w:r w:rsidRPr="00851FEA">
        <w:rPr>
          <w:color w:val="5B9BD5" w:themeColor="accent1"/>
          <w:sz w:val="24"/>
          <w:szCs w:val="24"/>
        </w:rPr>
        <w:t>Views</w:t>
      </w:r>
    </w:p>
    <w:p w14:paraId="6E6B73F0" w14:textId="77777777" w:rsidR="00093FB3" w:rsidRPr="00851FEA" w:rsidRDefault="0EC6B594" w:rsidP="00093FB3">
      <w:pPr>
        <w:spacing w:after="0"/>
        <w:rPr>
          <w:color w:val="5B9BD5" w:themeColor="accent1"/>
          <w:sz w:val="24"/>
          <w:szCs w:val="24"/>
        </w:rPr>
      </w:pPr>
      <w:r w:rsidRPr="00851FEA">
        <w:rPr>
          <w:color w:val="5B9BD5" w:themeColor="accent1"/>
          <w:sz w:val="24"/>
          <w:szCs w:val="24"/>
        </w:rPr>
        <w:t>Charts</w:t>
      </w:r>
    </w:p>
    <w:p w14:paraId="2B4BA06C" w14:textId="77777777" w:rsidR="00093FB3" w:rsidRPr="00851FEA" w:rsidRDefault="0EC6B594" w:rsidP="00093FB3">
      <w:pPr>
        <w:pStyle w:val="Heading4"/>
        <w:spacing w:before="0" w:after="0"/>
        <w:rPr>
          <w:color w:val="5B9BD5" w:themeColor="accent1"/>
        </w:rPr>
      </w:pPr>
      <w:r w:rsidRPr="00851FEA">
        <w:rPr>
          <w:color w:val="5B9BD5" w:themeColor="accent1"/>
        </w:rPr>
        <w:t>New Error Messages</w:t>
      </w:r>
    </w:p>
    <w:p w14:paraId="0F5607CF" w14:textId="77777777" w:rsidR="00093FB3" w:rsidRPr="00851FEA" w:rsidRDefault="0EC6B594" w:rsidP="00093FB3">
      <w:pPr>
        <w:pStyle w:val="Heading4"/>
        <w:spacing w:before="0" w:after="0"/>
        <w:rPr>
          <w:color w:val="5B9BD5" w:themeColor="accent1"/>
        </w:rPr>
      </w:pPr>
      <w:r w:rsidRPr="00851FEA">
        <w:rPr>
          <w:color w:val="5B9BD5" w:themeColor="accent1"/>
        </w:rPr>
        <w:t>Field Level Security Implementation</w:t>
      </w:r>
    </w:p>
    <w:p w14:paraId="5C048EE7" w14:textId="53A514DD" w:rsidR="00093FB3" w:rsidRPr="00851FEA" w:rsidRDefault="00093FB3" w:rsidP="00093FB3">
      <w:pPr>
        <w:pStyle w:val="Heading3Numbered"/>
      </w:pPr>
      <w:bookmarkStart w:id="413" w:name="_Toc454172419"/>
      <w:bookmarkStart w:id="414" w:name="_Toc529522578"/>
      <w:r w:rsidRPr="00851FEA">
        <w:t xml:space="preserve">Component </w:t>
      </w:r>
      <w:r w:rsidRPr="00851FEA">
        <w:rPr>
          <w:color w:val="002060"/>
        </w:rPr>
        <w:t>[</w:t>
      </w:r>
      <w:r w:rsidR="001959FC">
        <w:rPr>
          <w:color w:val="002060"/>
        </w:rPr>
        <w:t>Invitation</w:t>
      </w:r>
      <w:r w:rsidRPr="00851FEA">
        <w:rPr>
          <w:color w:val="002060"/>
        </w:rPr>
        <w:t xml:space="preserve">] </w:t>
      </w:r>
      <w:r w:rsidRPr="00851FEA">
        <w:t>Entity Design</w:t>
      </w:r>
      <w:bookmarkEnd w:id="413"/>
      <w:bookmarkEnd w:id="414"/>
    </w:p>
    <w:p w14:paraId="35EB2642" w14:textId="266A70C4" w:rsidR="00093FB3" w:rsidRPr="00851FEA" w:rsidRDefault="0EC6B594" w:rsidP="00093FB3">
      <w:pPr>
        <w:pStyle w:val="Heading4"/>
      </w:pPr>
      <w:r w:rsidRPr="00851FEA">
        <w:t xml:space="preserve">Behavioral Summary: </w:t>
      </w:r>
      <w:r w:rsidRPr="00851FEA">
        <w:rPr>
          <w:color w:val="auto"/>
        </w:rPr>
        <w:t xml:space="preserve">The activity pointer is a summary/header for all entities that are of type activity. It is used by the system OOB to organize activities for distribution to the end user through OOB interfaces. </w:t>
      </w:r>
    </w:p>
    <w:p w14:paraId="1E39D672" w14:textId="77777777" w:rsidR="00093FB3" w:rsidRPr="00851FEA" w:rsidRDefault="0EC6B594" w:rsidP="002A0DD2">
      <w:pPr>
        <w:pStyle w:val="Heading4"/>
        <w:spacing w:before="0" w:after="0"/>
        <w:rPr>
          <w:color w:val="5B9BD5" w:themeColor="accent1"/>
        </w:rPr>
      </w:pPr>
      <w:r w:rsidRPr="00851FEA">
        <w:rPr>
          <w:color w:val="5B9BD5" w:themeColor="accent1"/>
        </w:rPr>
        <w:t>Relationships</w:t>
      </w:r>
    </w:p>
    <w:p w14:paraId="2BE482B2" w14:textId="77777777" w:rsidR="00093FB3" w:rsidRPr="00851FEA" w:rsidRDefault="0EC6B594" w:rsidP="002A0DD2">
      <w:pPr>
        <w:spacing w:after="0"/>
        <w:rPr>
          <w:color w:val="5B9BD5" w:themeColor="accent1"/>
          <w:sz w:val="24"/>
          <w:szCs w:val="24"/>
        </w:rPr>
      </w:pPr>
      <w:r w:rsidRPr="00851FEA">
        <w:rPr>
          <w:color w:val="5B9BD5" w:themeColor="accent1"/>
          <w:sz w:val="24"/>
          <w:szCs w:val="24"/>
        </w:rPr>
        <w:t>Forms</w:t>
      </w:r>
    </w:p>
    <w:p w14:paraId="7876B1BD" w14:textId="77777777" w:rsidR="00093FB3" w:rsidRPr="00851FEA" w:rsidRDefault="0EC6B594" w:rsidP="002A0DD2">
      <w:pPr>
        <w:spacing w:after="0"/>
        <w:rPr>
          <w:color w:val="5B9BD5" w:themeColor="accent1"/>
          <w:sz w:val="24"/>
          <w:szCs w:val="24"/>
        </w:rPr>
      </w:pPr>
      <w:r w:rsidRPr="00851FEA">
        <w:rPr>
          <w:color w:val="5B9BD5" w:themeColor="accent1"/>
          <w:sz w:val="24"/>
          <w:szCs w:val="24"/>
        </w:rPr>
        <w:t>Business Rules</w:t>
      </w:r>
    </w:p>
    <w:p w14:paraId="7C8DA002" w14:textId="77777777" w:rsidR="00093FB3" w:rsidRPr="00851FEA" w:rsidRDefault="0EC6B594" w:rsidP="002A0DD2">
      <w:pPr>
        <w:pStyle w:val="Heading4"/>
        <w:spacing w:before="0" w:after="0"/>
        <w:rPr>
          <w:color w:val="5B9BD5" w:themeColor="accent1"/>
        </w:rPr>
      </w:pPr>
      <w:r w:rsidRPr="00851FEA">
        <w:rPr>
          <w:color w:val="5B9BD5" w:themeColor="accent1"/>
        </w:rPr>
        <w:t xml:space="preserve">Form Based Scripting </w:t>
      </w:r>
    </w:p>
    <w:p w14:paraId="604072C6" w14:textId="77777777" w:rsidR="00093FB3" w:rsidRPr="00851FEA" w:rsidRDefault="0EC6B594" w:rsidP="002A0DD2">
      <w:pPr>
        <w:spacing w:after="0"/>
        <w:rPr>
          <w:color w:val="5B9BD5" w:themeColor="accent1"/>
          <w:sz w:val="24"/>
          <w:szCs w:val="24"/>
        </w:rPr>
      </w:pPr>
      <w:r w:rsidRPr="00851FEA">
        <w:rPr>
          <w:color w:val="5B9BD5" w:themeColor="accent1"/>
          <w:sz w:val="24"/>
          <w:szCs w:val="24"/>
        </w:rPr>
        <w:t>Views</w:t>
      </w:r>
    </w:p>
    <w:p w14:paraId="237FEE1F" w14:textId="77777777" w:rsidR="00093FB3" w:rsidRPr="00851FEA" w:rsidRDefault="0EC6B594" w:rsidP="002A0DD2">
      <w:pPr>
        <w:spacing w:after="0"/>
        <w:rPr>
          <w:color w:val="5B9BD5" w:themeColor="accent1"/>
          <w:sz w:val="24"/>
          <w:szCs w:val="24"/>
        </w:rPr>
      </w:pPr>
      <w:r w:rsidRPr="00851FEA">
        <w:rPr>
          <w:color w:val="5B9BD5" w:themeColor="accent1"/>
          <w:sz w:val="24"/>
          <w:szCs w:val="24"/>
        </w:rPr>
        <w:t>Charts</w:t>
      </w:r>
    </w:p>
    <w:p w14:paraId="7DDEED14" w14:textId="77777777" w:rsidR="00093FB3" w:rsidRPr="00851FEA" w:rsidRDefault="0EC6B594" w:rsidP="002A0DD2">
      <w:pPr>
        <w:pStyle w:val="Heading4"/>
        <w:spacing w:before="0" w:after="0"/>
        <w:rPr>
          <w:color w:val="5B9BD5" w:themeColor="accent1"/>
        </w:rPr>
      </w:pPr>
      <w:r w:rsidRPr="00851FEA">
        <w:rPr>
          <w:color w:val="5B9BD5" w:themeColor="accent1"/>
        </w:rPr>
        <w:t>New Error Messages</w:t>
      </w:r>
    </w:p>
    <w:p w14:paraId="6C3A25F4" w14:textId="1EAED76C" w:rsidR="00093FB3" w:rsidRPr="00851FEA" w:rsidRDefault="0EC6B594" w:rsidP="002A0DD2">
      <w:pPr>
        <w:pStyle w:val="Heading4"/>
        <w:spacing w:before="0" w:after="0"/>
        <w:rPr>
          <w:color w:val="5B9BD5" w:themeColor="accent1"/>
        </w:rPr>
      </w:pPr>
      <w:r w:rsidRPr="00851FEA">
        <w:rPr>
          <w:color w:val="5B9BD5" w:themeColor="accent1"/>
        </w:rPr>
        <w:t>Field Level Security Implementation</w:t>
      </w:r>
    </w:p>
    <w:p w14:paraId="348AFCBD" w14:textId="7300FAC9" w:rsidR="002A0DD2" w:rsidRPr="00851FEA" w:rsidRDefault="002A0DD2" w:rsidP="002A0DD2"/>
    <w:p w14:paraId="07A1F80B" w14:textId="0B9411BA" w:rsidR="002A0DD2" w:rsidRPr="00851FEA" w:rsidRDefault="002A0DD2" w:rsidP="002A0DD2"/>
    <w:p w14:paraId="0B8A4E48" w14:textId="72F0D44E" w:rsidR="002A0DD2" w:rsidRPr="00851FEA" w:rsidRDefault="002A0DD2" w:rsidP="002A0DD2"/>
    <w:p w14:paraId="1C0DA81A" w14:textId="11D70FB5" w:rsidR="002A0DD2" w:rsidRPr="00851FEA" w:rsidRDefault="002A0DD2" w:rsidP="002A0DD2"/>
    <w:p w14:paraId="028244F6" w14:textId="00352CC0" w:rsidR="002A0DD2" w:rsidRPr="00851FEA" w:rsidRDefault="002A0DD2" w:rsidP="002A0DD2"/>
    <w:p w14:paraId="130284D0" w14:textId="77777777" w:rsidR="002A0DD2" w:rsidRPr="00851FEA" w:rsidRDefault="002A0DD2" w:rsidP="002A0DD2"/>
    <w:p w14:paraId="4B6967FD" w14:textId="6FE9EDFC" w:rsidR="00093FB3" w:rsidRPr="00851FEA" w:rsidRDefault="00093FB3" w:rsidP="00093FB3">
      <w:pPr>
        <w:pStyle w:val="Heading3Numbered"/>
      </w:pPr>
      <w:bookmarkStart w:id="415" w:name="_Toc454172420"/>
      <w:bookmarkStart w:id="416" w:name="_Toc529522579"/>
      <w:r w:rsidRPr="00851FEA">
        <w:lastRenderedPageBreak/>
        <w:t xml:space="preserve">Component </w:t>
      </w:r>
      <w:r w:rsidR="001E2CC8" w:rsidRPr="00851FEA">
        <w:rPr>
          <w:color w:val="002060"/>
        </w:rPr>
        <w:t>[</w:t>
      </w:r>
      <w:r w:rsidR="00395E85">
        <w:rPr>
          <w:color w:val="002060"/>
        </w:rPr>
        <w:t>Service History</w:t>
      </w:r>
      <w:r w:rsidRPr="00851FEA">
        <w:rPr>
          <w:color w:val="002060"/>
        </w:rPr>
        <w:t xml:space="preserve">] </w:t>
      </w:r>
      <w:r w:rsidRPr="00851FEA">
        <w:t>Entity Design</w:t>
      </w:r>
      <w:bookmarkEnd w:id="415"/>
      <w:bookmarkEnd w:id="416"/>
    </w:p>
    <w:p w14:paraId="25C7454E" w14:textId="77777777" w:rsidR="00093FB3" w:rsidRPr="00851FEA" w:rsidRDefault="0EC6B594" w:rsidP="00C81FA3">
      <w:pPr>
        <w:pStyle w:val="Heading4"/>
        <w:spacing w:before="0" w:after="0"/>
      </w:pPr>
      <w:r w:rsidRPr="00851FEA">
        <w:t>Behavioral Summary</w:t>
      </w:r>
    </w:p>
    <w:p w14:paraId="56C682B6" w14:textId="77777777" w:rsidR="00093FB3" w:rsidRPr="00851FEA" w:rsidRDefault="0EC6B594" w:rsidP="00C81FA3">
      <w:pPr>
        <w:pStyle w:val="Heading4"/>
        <w:spacing w:before="0" w:after="0"/>
        <w:rPr>
          <w:color w:val="5B9BD5" w:themeColor="accent1"/>
        </w:rPr>
      </w:pPr>
      <w:r w:rsidRPr="00851FEA">
        <w:rPr>
          <w:color w:val="5B9BD5" w:themeColor="accent1"/>
        </w:rPr>
        <w:t>Relationships</w:t>
      </w:r>
    </w:p>
    <w:p w14:paraId="18917263" w14:textId="77777777" w:rsidR="00093FB3" w:rsidRPr="00851FEA" w:rsidRDefault="0EC6B594" w:rsidP="00C81FA3">
      <w:pPr>
        <w:spacing w:after="0"/>
        <w:rPr>
          <w:color w:val="5B9BD5" w:themeColor="accent1"/>
          <w:sz w:val="24"/>
          <w:szCs w:val="24"/>
        </w:rPr>
      </w:pPr>
      <w:r w:rsidRPr="00851FEA">
        <w:rPr>
          <w:color w:val="5B9BD5" w:themeColor="accent1"/>
          <w:sz w:val="24"/>
          <w:szCs w:val="24"/>
        </w:rPr>
        <w:t>Forms</w:t>
      </w:r>
    </w:p>
    <w:p w14:paraId="1EDDF385" w14:textId="77777777" w:rsidR="00093FB3" w:rsidRPr="00851FEA" w:rsidRDefault="0EC6B594" w:rsidP="00C81FA3">
      <w:pPr>
        <w:spacing w:after="0"/>
        <w:rPr>
          <w:color w:val="5B9BD5" w:themeColor="accent1"/>
          <w:sz w:val="24"/>
          <w:szCs w:val="24"/>
        </w:rPr>
      </w:pPr>
      <w:r w:rsidRPr="00851FEA">
        <w:rPr>
          <w:color w:val="5B9BD5" w:themeColor="accent1"/>
          <w:sz w:val="24"/>
          <w:szCs w:val="24"/>
        </w:rPr>
        <w:t>Business Rules</w:t>
      </w:r>
    </w:p>
    <w:p w14:paraId="43D3E798" w14:textId="77777777" w:rsidR="00093FB3" w:rsidRPr="00851FEA" w:rsidRDefault="0EC6B594" w:rsidP="00C81FA3">
      <w:pPr>
        <w:pStyle w:val="Heading4"/>
        <w:spacing w:before="0" w:after="0"/>
        <w:rPr>
          <w:color w:val="5B9BD5" w:themeColor="accent1"/>
        </w:rPr>
      </w:pPr>
      <w:r w:rsidRPr="00851FEA">
        <w:rPr>
          <w:color w:val="5B9BD5" w:themeColor="accent1"/>
        </w:rPr>
        <w:t xml:space="preserve">Form Based Scripting </w:t>
      </w:r>
    </w:p>
    <w:p w14:paraId="3368877D" w14:textId="77777777" w:rsidR="00093FB3" w:rsidRPr="00851FEA" w:rsidRDefault="0EC6B594" w:rsidP="00C81FA3">
      <w:pPr>
        <w:spacing w:after="0"/>
        <w:rPr>
          <w:color w:val="5B9BD5" w:themeColor="accent1"/>
          <w:sz w:val="24"/>
          <w:szCs w:val="24"/>
        </w:rPr>
      </w:pPr>
      <w:r w:rsidRPr="00851FEA">
        <w:rPr>
          <w:color w:val="5B9BD5" w:themeColor="accent1"/>
          <w:sz w:val="24"/>
          <w:szCs w:val="24"/>
        </w:rPr>
        <w:t>Views</w:t>
      </w:r>
    </w:p>
    <w:p w14:paraId="4C229502" w14:textId="77777777" w:rsidR="00093FB3" w:rsidRPr="00851FEA" w:rsidRDefault="0EC6B594" w:rsidP="00C81FA3">
      <w:pPr>
        <w:spacing w:after="0"/>
        <w:rPr>
          <w:color w:val="5B9BD5" w:themeColor="accent1"/>
          <w:sz w:val="24"/>
          <w:szCs w:val="24"/>
        </w:rPr>
      </w:pPr>
      <w:r w:rsidRPr="00851FEA">
        <w:rPr>
          <w:color w:val="5B9BD5" w:themeColor="accent1"/>
          <w:sz w:val="24"/>
          <w:szCs w:val="24"/>
        </w:rPr>
        <w:t>Charts</w:t>
      </w:r>
    </w:p>
    <w:p w14:paraId="65BB5C52" w14:textId="77777777" w:rsidR="00093FB3" w:rsidRPr="00851FEA" w:rsidRDefault="0EC6B594" w:rsidP="00C81FA3">
      <w:pPr>
        <w:pStyle w:val="Heading4"/>
        <w:spacing w:before="0" w:after="0"/>
        <w:rPr>
          <w:color w:val="5B9BD5" w:themeColor="accent1"/>
        </w:rPr>
      </w:pPr>
      <w:r w:rsidRPr="00851FEA">
        <w:rPr>
          <w:color w:val="5B9BD5" w:themeColor="accent1"/>
        </w:rPr>
        <w:t>New Error Messages</w:t>
      </w:r>
    </w:p>
    <w:p w14:paraId="5FD19386" w14:textId="77777777" w:rsidR="00093FB3" w:rsidRPr="00851FEA" w:rsidRDefault="0EC6B594" w:rsidP="00C81FA3">
      <w:pPr>
        <w:pStyle w:val="Heading4"/>
        <w:spacing w:before="0" w:after="0"/>
        <w:rPr>
          <w:color w:val="5B9BD5" w:themeColor="accent1"/>
        </w:rPr>
      </w:pPr>
      <w:r w:rsidRPr="00851FEA">
        <w:rPr>
          <w:color w:val="5B9BD5" w:themeColor="accent1"/>
        </w:rPr>
        <w:t>Field Level Security Implementation</w:t>
      </w:r>
    </w:p>
    <w:p w14:paraId="24496A78" w14:textId="729F19B5" w:rsidR="00C81FA3" w:rsidRPr="00851FEA" w:rsidRDefault="00C81FA3" w:rsidP="00C81FA3">
      <w:pPr>
        <w:pStyle w:val="Heading3Numbered"/>
      </w:pPr>
      <w:bookmarkStart w:id="417" w:name="_Toc454172421"/>
      <w:bookmarkStart w:id="418" w:name="_Toc529522580"/>
      <w:r w:rsidRPr="00851FEA">
        <w:t xml:space="preserve">Component </w:t>
      </w:r>
      <w:r w:rsidRPr="00851FEA">
        <w:rPr>
          <w:color w:val="002060"/>
        </w:rPr>
        <w:t>[</w:t>
      </w:r>
      <w:r w:rsidR="002104BA">
        <w:rPr>
          <w:color w:val="002060"/>
        </w:rPr>
        <w:t>Required Document</w:t>
      </w:r>
      <w:r w:rsidRPr="00851FEA">
        <w:rPr>
          <w:color w:val="002060"/>
        </w:rPr>
        <w:t xml:space="preserve">] </w:t>
      </w:r>
      <w:r w:rsidRPr="00851FEA">
        <w:t>Entity Design</w:t>
      </w:r>
      <w:bookmarkEnd w:id="417"/>
      <w:bookmarkEnd w:id="418"/>
    </w:p>
    <w:p w14:paraId="2F865303" w14:textId="0A67BFFC" w:rsidR="00C81FA3" w:rsidRPr="00851FEA" w:rsidRDefault="0EC6B594" w:rsidP="00C81FA3">
      <w:pPr>
        <w:pStyle w:val="Heading4"/>
        <w:spacing w:before="0" w:after="0"/>
      </w:pPr>
      <w:r w:rsidRPr="00851FEA">
        <w:t xml:space="preserve">Behavioral Summary: </w:t>
      </w:r>
    </w:p>
    <w:p w14:paraId="62F6722D" w14:textId="77777777" w:rsidR="00C81FA3" w:rsidRPr="00851FEA" w:rsidRDefault="00C81FA3" w:rsidP="00C81FA3"/>
    <w:p w14:paraId="4F2B76A0" w14:textId="3372D9B3" w:rsidR="00C81FA3" w:rsidRPr="00851FEA" w:rsidRDefault="0EC6B594" w:rsidP="00C81FA3">
      <w:pPr>
        <w:pStyle w:val="Heading4"/>
        <w:spacing w:before="0" w:after="0"/>
        <w:rPr>
          <w:color w:val="5B9BD5" w:themeColor="accent1"/>
        </w:rPr>
      </w:pPr>
      <w:r w:rsidRPr="00851FEA">
        <w:rPr>
          <w:color w:val="5B9BD5" w:themeColor="accent1"/>
        </w:rPr>
        <w:t>Relationships</w:t>
      </w:r>
    </w:p>
    <w:p w14:paraId="2F97F561" w14:textId="2C95C90C" w:rsidR="008859E5" w:rsidRPr="00851FEA" w:rsidRDefault="0EC6B594" w:rsidP="00A8336B">
      <w:pPr>
        <w:rPr>
          <w:color w:val="0070C0"/>
        </w:rPr>
      </w:pPr>
      <w:r w:rsidRPr="00851FEA">
        <w:rPr>
          <w:color w:val="0070C0"/>
        </w:rPr>
        <w:t>1 to N Relationships</w:t>
      </w:r>
    </w:p>
    <w:p w14:paraId="71CACBC4" w14:textId="4E86A684" w:rsidR="008859E5" w:rsidRPr="00851FEA" w:rsidRDefault="008859E5" w:rsidP="00DC1C46">
      <w:pPr>
        <w:ind w:left="432" w:firstLine="3"/>
      </w:pPr>
    </w:p>
    <w:p w14:paraId="4E7A82BD" w14:textId="59698992" w:rsidR="008859E5" w:rsidRPr="00851FEA" w:rsidRDefault="008859E5" w:rsidP="00DC1C46">
      <w:pPr>
        <w:ind w:left="432" w:firstLine="3"/>
      </w:pPr>
    </w:p>
    <w:p w14:paraId="05BA1973" w14:textId="4F9A50C0" w:rsidR="006F12DC" w:rsidRPr="00851FEA" w:rsidRDefault="0EC6B594" w:rsidP="00C81FA3">
      <w:pPr>
        <w:spacing w:after="0"/>
        <w:rPr>
          <w:color w:val="5B9BD5" w:themeColor="accent1"/>
          <w:sz w:val="24"/>
          <w:szCs w:val="24"/>
        </w:rPr>
      </w:pPr>
      <w:r w:rsidRPr="00851FEA">
        <w:rPr>
          <w:color w:val="5B9BD5" w:themeColor="accent1"/>
          <w:sz w:val="24"/>
          <w:szCs w:val="24"/>
        </w:rPr>
        <w:t>N to 1 Relationships</w:t>
      </w:r>
    </w:p>
    <w:p w14:paraId="6E18B91A" w14:textId="2BE7B1D9" w:rsidR="006F12DC" w:rsidRPr="00851FEA" w:rsidRDefault="006F12DC" w:rsidP="006F12DC">
      <w:pPr>
        <w:spacing w:after="0"/>
        <w:ind w:left="432"/>
        <w:rPr>
          <w:color w:val="5B9BD5" w:themeColor="accent1"/>
          <w:sz w:val="24"/>
          <w:szCs w:val="24"/>
        </w:rPr>
      </w:pPr>
    </w:p>
    <w:p w14:paraId="53B630B7" w14:textId="7C70CFC7" w:rsidR="006F12DC" w:rsidRPr="00851FEA" w:rsidRDefault="006F12DC" w:rsidP="00C81FA3">
      <w:pPr>
        <w:spacing w:after="0"/>
        <w:rPr>
          <w:color w:val="5B9BD5" w:themeColor="accent1"/>
          <w:sz w:val="24"/>
          <w:szCs w:val="24"/>
        </w:rPr>
      </w:pPr>
    </w:p>
    <w:p w14:paraId="5172BE7A" w14:textId="280144B9" w:rsidR="00C81FA3" w:rsidRPr="00851FEA" w:rsidRDefault="0EC6B594" w:rsidP="00C81FA3">
      <w:pPr>
        <w:spacing w:after="0"/>
        <w:rPr>
          <w:color w:val="5B9BD5" w:themeColor="accent1"/>
          <w:sz w:val="24"/>
          <w:szCs w:val="24"/>
        </w:rPr>
      </w:pPr>
      <w:r w:rsidRPr="00851FEA">
        <w:rPr>
          <w:color w:val="5B9BD5" w:themeColor="accent1"/>
          <w:sz w:val="24"/>
          <w:szCs w:val="24"/>
        </w:rPr>
        <w:t>Forms</w:t>
      </w:r>
    </w:p>
    <w:p w14:paraId="01A19BAE" w14:textId="334E723C" w:rsidR="00F4336A" w:rsidRPr="00851FEA" w:rsidRDefault="00F4336A" w:rsidP="00C81FA3">
      <w:pPr>
        <w:spacing w:after="0"/>
        <w:rPr>
          <w:color w:val="5B9BD5" w:themeColor="accent1"/>
          <w:sz w:val="24"/>
          <w:szCs w:val="24"/>
        </w:rPr>
      </w:pPr>
    </w:p>
    <w:p w14:paraId="5A0EB412" w14:textId="6DDAB1DA" w:rsidR="00F4336A" w:rsidRPr="00851FEA" w:rsidRDefault="00F4336A" w:rsidP="00C81FA3">
      <w:pPr>
        <w:spacing w:after="0"/>
        <w:rPr>
          <w:color w:val="5B9BD5" w:themeColor="accent1"/>
          <w:sz w:val="24"/>
          <w:szCs w:val="24"/>
        </w:rPr>
      </w:pPr>
    </w:p>
    <w:p w14:paraId="79E5E3F0" w14:textId="2776B1EF" w:rsidR="00F4336A" w:rsidRPr="00851FEA" w:rsidRDefault="00F4336A" w:rsidP="00C81FA3">
      <w:pPr>
        <w:spacing w:after="0"/>
        <w:rPr>
          <w:color w:val="5B9BD5" w:themeColor="accent1"/>
          <w:sz w:val="24"/>
          <w:szCs w:val="24"/>
        </w:rPr>
      </w:pPr>
    </w:p>
    <w:p w14:paraId="52716907" w14:textId="24AF5029" w:rsidR="00F4336A" w:rsidRPr="00851FEA" w:rsidRDefault="00F4336A" w:rsidP="00C81FA3">
      <w:pPr>
        <w:spacing w:after="0"/>
        <w:rPr>
          <w:color w:val="5B9BD5" w:themeColor="accent1"/>
          <w:sz w:val="24"/>
          <w:szCs w:val="24"/>
        </w:rPr>
      </w:pPr>
    </w:p>
    <w:p w14:paraId="74A30823" w14:textId="77777777" w:rsidR="00F4336A" w:rsidRPr="00851FEA" w:rsidRDefault="00F4336A" w:rsidP="00C81FA3">
      <w:pPr>
        <w:spacing w:after="0"/>
        <w:rPr>
          <w:color w:val="5B9BD5" w:themeColor="accent1"/>
          <w:sz w:val="24"/>
          <w:szCs w:val="24"/>
        </w:rPr>
      </w:pPr>
    </w:p>
    <w:p w14:paraId="56A2B7C9" w14:textId="045590C5" w:rsidR="00DC1C46" w:rsidRPr="00851FEA" w:rsidRDefault="00DC1C46" w:rsidP="00C81FA3">
      <w:pPr>
        <w:spacing w:after="0"/>
        <w:rPr>
          <w:color w:val="5B9BD5" w:themeColor="accent1"/>
          <w:sz w:val="24"/>
          <w:szCs w:val="24"/>
        </w:rPr>
      </w:pPr>
      <w:r w:rsidRPr="00851FEA">
        <w:rPr>
          <w:color w:val="5B9BD5" w:themeColor="accent1"/>
          <w:sz w:val="24"/>
          <w:szCs w:val="24"/>
        </w:rPr>
        <w:tab/>
      </w:r>
    </w:p>
    <w:p w14:paraId="3A022CCE" w14:textId="453F5857" w:rsidR="00C81FA3" w:rsidRPr="00851FEA" w:rsidRDefault="0EC6B594" w:rsidP="00C81FA3">
      <w:pPr>
        <w:spacing w:after="0"/>
        <w:rPr>
          <w:color w:val="5B9BD5" w:themeColor="accent1"/>
          <w:sz w:val="24"/>
          <w:szCs w:val="24"/>
        </w:rPr>
      </w:pPr>
      <w:r w:rsidRPr="00851FEA">
        <w:rPr>
          <w:color w:val="5B9BD5" w:themeColor="accent1"/>
          <w:sz w:val="24"/>
          <w:szCs w:val="24"/>
        </w:rPr>
        <w:t>Business Rules</w:t>
      </w:r>
    </w:p>
    <w:p w14:paraId="2A2CE5C9" w14:textId="68320075" w:rsidR="00200A7D" w:rsidRPr="00851FEA" w:rsidRDefault="00200A7D" w:rsidP="00C81FA3">
      <w:pPr>
        <w:spacing w:after="0"/>
        <w:rPr>
          <w:color w:val="5B9BD5" w:themeColor="accent1"/>
          <w:sz w:val="24"/>
          <w:szCs w:val="24"/>
        </w:rPr>
      </w:pPr>
    </w:p>
    <w:p w14:paraId="614873A6" w14:textId="776B0C3C" w:rsidR="00200A7D" w:rsidRPr="00851FEA" w:rsidRDefault="00200A7D" w:rsidP="00C81FA3">
      <w:pPr>
        <w:spacing w:after="0"/>
        <w:rPr>
          <w:color w:val="5B9BD5" w:themeColor="accent1"/>
          <w:sz w:val="24"/>
          <w:szCs w:val="24"/>
        </w:rPr>
      </w:pPr>
    </w:p>
    <w:p w14:paraId="5F9B7C95" w14:textId="77777777" w:rsidR="00200A7D" w:rsidRPr="00851FEA" w:rsidRDefault="00200A7D" w:rsidP="00C81FA3">
      <w:pPr>
        <w:spacing w:after="0"/>
        <w:rPr>
          <w:color w:val="5B9BD5" w:themeColor="accent1"/>
          <w:sz w:val="24"/>
          <w:szCs w:val="24"/>
        </w:rPr>
      </w:pPr>
    </w:p>
    <w:p w14:paraId="007DB68D" w14:textId="27CE1A5E" w:rsidR="00C81FA3" w:rsidRPr="00851FEA" w:rsidRDefault="0EC6B594" w:rsidP="00C81FA3">
      <w:pPr>
        <w:pStyle w:val="Heading4"/>
        <w:spacing w:before="0" w:after="0"/>
        <w:rPr>
          <w:color w:val="5B9BD5" w:themeColor="accent1"/>
        </w:rPr>
      </w:pPr>
      <w:r w:rsidRPr="00851FEA">
        <w:rPr>
          <w:color w:val="5B9BD5" w:themeColor="accent1"/>
        </w:rPr>
        <w:t xml:space="preserve">Form Based Scripting </w:t>
      </w:r>
    </w:p>
    <w:p w14:paraId="28D65507" w14:textId="2FAAF90A" w:rsidR="009642EA" w:rsidRPr="00851FEA" w:rsidRDefault="0EC6B594" w:rsidP="009642EA">
      <w:r w:rsidRPr="00851FEA">
        <w:t>There is no custom form based scripting on the appeals entity</w:t>
      </w:r>
    </w:p>
    <w:p w14:paraId="71D0FF49" w14:textId="68A44D5C" w:rsidR="00C81FA3" w:rsidRPr="00851FEA" w:rsidRDefault="0EC6B594" w:rsidP="00C81FA3">
      <w:pPr>
        <w:spacing w:after="0"/>
        <w:rPr>
          <w:color w:val="5B9BD5" w:themeColor="accent1"/>
          <w:sz w:val="24"/>
          <w:szCs w:val="24"/>
        </w:rPr>
      </w:pPr>
      <w:r w:rsidRPr="00851FEA">
        <w:rPr>
          <w:color w:val="5B9BD5" w:themeColor="accent1"/>
          <w:sz w:val="24"/>
          <w:szCs w:val="24"/>
        </w:rPr>
        <w:t>Views</w:t>
      </w:r>
    </w:p>
    <w:p w14:paraId="0238BDC2" w14:textId="4427DF6E" w:rsidR="006F12DC" w:rsidRPr="00851FEA" w:rsidRDefault="006F12DC" w:rsidP="00C81FA3">
      <w:pPr>
        <w:spacing w:after="0"/>
        <w:rPr>
          <w:color w:val="5B9BD5" w:themeColor="accent1"/>
          <w:sz w:val="24"/>
          <w:szCs w:val="24"/>
        </w:rPr>
      </w:pPr>
    </w:p>
    <w:p w14:paraId="20C95D59" w14:textId="260B5CF9" w:rsidR="008859E5" w:rsidRPr="00851FEA" w:rsidRDefault="008859E5" w:rsidP="00C81FA3">
      <w:pPr>
        <w:spacing w:after="0"/>
        <w:rPr>
          <w:color w:val="5B9BD5" w:themeColor="accent1"/>
          <w:sz w:val="24"/>
          <w:szCs w:val="24"/>
        </w:rPr>
      </w:pPr>
    </w:p>
    <w:p w14:paraId="1CFA807F" w14:textId="22783143" w:rsidR="008859E5" w:rsidRPr="00851FEA" w:rsidRDefault="0EC6B594" w:rsidP="00C81FA3">
      <w:pPr>
        <w:spacing w:after="0"/>
        <w:rPr>
          <w:color w:val="5B9BD5" w:themeColor="accent1"/>
          <w:sz w:val="24"/>
          <w:szCs w:val="24"/>
        </w:rPr>
      </w:pPr>
      <w:r w:rsidRPr="00851FEA">
        <w:rPr>
          <w:color w:val="5B9BD5" w:themeColor="accent1"/>
          <w:sz w:val="24"/>
          <w:szCs w:val="24"/>
        </w:rPr>
        <w:t>Fields</w:t>
      </w:r>
    </w:p>
    <w:p w14:paraId="78069142" w14:textId="6BC32771" w:rsidR="008859E5" w:rsidRPr="00851FEA" w:rsidRDefault="008859E5" w:rsidP="00C81FA3">
      <w:pPr>
        <w:spacing w:after="0"/>
        <w:rPr>
          <w:color w:val="5B9BD5" w:themeColor="accent1"/>
          <w:sz w:val="24"/>
          <w:szCs w:val="24"/>
        </w:rPr>
      </w:pPr>
    </w:p>
    <w:p w14:paraId="38CD02A7" w14:textId="31A7E78F" w:rsidR="008859E5" w:rsidRPr="00851FEA" w:rsidRDefault="008859E5" w:rsidP="00C81FA3">
      <w:pPr>
        <w:spacing w:after="0"/>
        <w:rPr>
          <w:color w:val="5B9BD5" w:themeColor="accent1"/>
          <w:sz w:val="24"/>
          <w:szCs w:val="24"/>
        </w:rPr>
      </w:pPr>
    </w:p>
    <w:p w14:paraId="1DB6C6A0" w14:textId="77777777" w:rsidR="009642EA" w:rsidRPr="00851FEA" w:rsidRDefault="009642EA" w:rsidP="00C81FA3">
      <w:pPr>
        <w:spacing w:after="0"/>
        <w:rPr>
          <w:color w:val="5B9BD5" w:themeColor="accent1"/>
          <w:sz w:val="24"/>
          <w:szCs w:val="24"/>
        </w:rPr>
      </w:pPr>
    </w:p>
    <w:p w14:paraId="79DE78F8" w14:textId="12225947" w:rsidR="00C81FA3" w:rsidRPr="00851FEA" w:rsidRDefault="0EC6B594" w:rsidP="00C81FA3">
      <w:pPr>
        <w:spacing w:after="0"/>
        <w:rPr>
          <w:color w:val="5B9BD5" w:themeColor="accent1"/>
          <w:sz w:val="24"/>
          <w:szCs w:val="24"/>
        </w:rPr>
      </w:pPr>
      <w:r w:rsidRPr="00851FEA">
        <w:rPr>
          <w:color w:val="5B9BD5" w:themeColor="accent1"/>
          <w:sz w:val="24"/>
          <w:szCs w:val="24"/>
        </w:rPr>
        <w:t>Charts</w:t>
      </w:r>
    </w:p>
    <w:p w14:paraId="4AC7A53A" w14:textId="77777777" w:rsidR="008859E5" w:rsidRPr="00851FEA" w:rsidRDefault="008859E5" w:rsidP="00C81FA3">
      <w:pPr>
        <w:spacing w:after="0"/>
        <w:rPr>
          <w:color w:val="5B9BD5" w:themeColor="accent1"/>
          <w:sz w:val="24"/>
          <w:szCs w:val="24"/>
        </w:rPr>
      </w:pPr>
    </w:p>
    <w:p w14:paraId="66D3CB96" w14:textId="77777777" w:rsidR="00C81FA3" w:rsidRPr="00851FEA" w:rsidRDefault="0EC6B594" w:rsidP="00C81FA3">
      <w:pPr>
        <w:pStyle w:val="Heading4"/>
        <w:spacing w:before="0" w:after="0"/>
        <w:rPr>
          <w:color w:val="5B9BD5" w:themeColor="accent1"/>
        </w:rPr>
      </w:pPr>
      <w:r w:rsidRPr="00851FEA">
        <w:rPr>
          <w:color w:val="5B9BD5" w:themeColor="accent1"/>
        </w:rPr>
        <w:t>New Error Messages</w:t>
      </w:r>
    </w:p>
    <w:p w14:paraId="66361F51" w14:textId="76FBCFBA" w:rsidR="00C81FA3" w:rsidRPr="00851FEA" w:rsidRDefault="0EC6B594" w:rsidP="00C81FA3">
      <w:pPr>
        <w:pStyle w:val="Heading4"/>
        <w:spacing w:before="0" w:after="0"/>
        <w:rPr>
          <w:color w:val="5B9BD5" w:themeColor="accent1"/>
        </w:rPr>
      </w:pPr>
      <w:r w:rsidRPr="00851FEA">
        <w:rPr>
          <w:color w:val="5B9BD5" w:themeColor="accent1"/>
        </w:rPr>
        <w:t>Field Level Security Implementation</w:t>
      </w:r>
    </w:p>
    <w:p w14:paraId="6573DA0E" w14:textId="0449C2E1" w:rsidR="00C81FA3" w:rsidRPr="00851FEA" w:rsidRDefault="00C81FA3" w:rsidP="00C81FA3">
      <w:pPr>
        <w:pStyle w:val="Heading3Numbered"/>
      </w:pPr>
      <w:bookmarkStart w:id="419" w:name="_Toc454172422"/>
      <w:bookmarkStart w:id="420" w:name="_Toc529522581"/>
      <w:r w:rsidRPr="00851FEA">
        <w:t xml:space="preserve">Component </w:t>
      </w:r>
      <w:r w:rsidRPr="00851FEA">
        <w:rPr>
          <w:color w:val="002060"/>
        </w:rPr>
        <w:t>[</w:t>
      </w:r>
      <w:r w:rsidR="002104BA">
        <w:rPr>
          <w:color w:val="002060"/>
        </w:rPr>
        <w:t>Supporting Document</w:t>
      </w:r>
      <w:r w:rsidRPr="00851FEA">
        <w:rPr>
          <w:color w:val="002060"/>
        </w:rPr>
        <w:t xml:space="preserve">] </w:t>
      </w:r>
      <w:r w:rsidRPr="00851FEA">
        <w:t>Entity Design</w:t>
      </w:r>
      <w:bookmarkEnd w:id="419"/>
      <w:bookmarkEnd w:id="420"/>
    </w:p>
    <w:p w14:paraId="28813470" w14:textId="05E871CC" w:rsidR="00C81FA3" w:rsidRPr="00851FEA" w:rsidRDefault="0EC6B594" w:rsidP="00C81FA3">
      <w:pPr>
        <w:pStyle w:val="Heading4"/>
        <w:spacing w:before="0" w:after="0"/>
      </w:pPr>
      <w:r w:rsidRPr="00851FEA">
        <w:t xml:space="preserve">Behavioral Summary: </w:t>
      </w:r>
    </w:p>
    <w:p w14:paraId="6B4F75E0" w14:textId="37ED8CE4" w:rsidR="00A006BA" w:rsidRPr="002104BA" w:rsidRDefault="0EC6B594" w:rsidP="00C81FA3">
      <w:pPr>
        <w:rPr>
          <w:color w:val="0070C0"/>
        </w:rPr>
      </w:pPr>
      <w:r w:rsidRPr="00851FEA">
        <w:rPr>
          <w:color w:val="0070C0"/>
        </w:rPr>
        <w:t>Fields</w:t>
      </w:r>
    </w:p>
    <w:p w14:paraId="64A85B7D" w14:textId="47A48EEF" w:rsidR="00A006BA" w:rsidRPr="002104BA" w:rsidRDefault="0EC6B594" w:rsidP="002104BA">
      <w:pPr>
        <w:pStyle w:val="Heading4"/>
        <w:spacing w:before="0" w:after="0"/>
        <w:rPr>
          <w:color w:val="5B9BD5" w:themeColor="accent1"/>
        </w:rPr>
      </w:pPr>
      <w:r w:rsidRPr="00851FEA">
        <w:rPr>
          <w:color w:val="5B9BD5" w:themeColor="accent1"/>
        </w:rPr>
        <w:t>Relationships</w:t>
      </w:r>
    </w:p>
    <w:p w14:paraId="54402352" w14:textId="77777777" w:rsidR="00C81FA3" w:rsidRPr="00851FEA" w:rsidRDefault="0EC6B594" w:rsidP="00C81FA3">
      <w:pPr>
        <w:spacing w:after="0"/>
        <w:rPr>
          <w:color w:val="5B9BD5" w:themeColor="accent1"/>
          <w:sz w:val="24"/>
          <w:szCs w:val="24"/>
        </w:rPr>
      </w:pPr>
      <w:r w:rsidRPr="00851FEA">
        <w:rPr>
          <w:color w:val="5B9BD5" w:themeColor="accent1"/>
          <w:sz w:val="24"/>
          <w:szCs w:val="24"/>
        </w:rPr>
        <w:t>Forms</w:t>
      </w:r>
    </w:p>
    <w:p w14:paraId="3B97F634" w14:textId="77777777" w:rsidR="00C81FA3" w:rsidRPr="00851FEA" w:rsidRDefault="0EC6B594" w:rsidP="00C81FA3">
      <w:pPr>
        <w:spacing w:after="0"/>
        <w:rPr>
          <w:color w:val="5B9BD5" w:themeColor="accent1"/>
          <w:sz w:val="24"/>
          <w:szCs w:val="24"/>
        </w:rPr>
      </w:pPr>
      <w:r w:rsidRPr="00851FEA">
        <w:rPr>
          <w:color w:val="5B9BD5" w:themeColor="accent1"/>
          <w:sz w:val="24"/>
          <w:szCs w:val="24"/>
        </w:rPr>
        <w:t>Business Rules</w:t>
      </w:r>
    </w:p>
    <w:p w14:paraId="4FCCF491" w14:textId="77777777" w:rsidR="00C81FA3" w:rsidRPr="00851FEA" w:rsidRDefault="0EC6B594" w:rsidP="00C81FA3">
      <w:pPr>
        <w:pStyle w:val="Heading4"/>
        <w:spacing w:before="0" w:after="0"/>
        <w:rPr>
          <w:color w:val="5B9BD5" w:themeColor="accent1"/>
        </w:rPr>
      </w:pPr>
      <w:r w:rsidRPr="00851FEA">
        <w:rPr>
          <w:color w:val="5B9BD5" w:themeColor="accent1"/>
        </w:rPr>
        <w:t xml:space="preserve">Form Based Scripting </w:t>
      </w:r>
    </w:p>
    <w:p w14:paraId="04CF4A0D" w14:textId="77777777" w:rsidR="00C81FA3" w:rsidRPr="00851FEA" w:rsidRDefault="0EC6B594" w:rsidP="00C81FA3">
      <w:pPr>
        <w:spacing w:after="0"/>
        <w:rPr>
          <w:color w:val="5B9BD5" w:themeColor="accent1"/>
          <w:sz w:val="24"/>
          <w:szCs w:val="24"/>
        </w:rPr>
      </w:pPr>
      <w:r w:rsidRPr="00851FEA">
        <w:rPr>
          <w:color w:val="5B9BD5" w:themeColor="accent1"/>
          <w:sz w:val="24"/>
          <w:szCs w:val="24"/>
        </w:rPr>
        <w:t>Views</w:t>
      </w:r>
    </w:p>
    <w:p w14:paraId="1F58935D" w14:textId="77777777" w:rsidR="00C81FA3" w:rsidRPr="00851FEA" w:rsidRDefault="0EC6B594" w:rsidP="00C81FA3">
      <w:pPr>
        <w:spacing w:after="0"/>
        <w:rPr>
          <w:color w:val="5B9BD5" w:themeColor="accent1"/>
          <w:sz w:val="24"/>
          <w:szCs w:val="24"/>
        </w:rPr>
      </w:pPr>
      <w:r w:rsidRPr="00851FEA">
        <w:rPr>
          <w:color w:val="5B9BD5" w:themeColor="accent1"/>
          <w:sz w:val="24"/>
          <w:szCs w:val="24"/>
        </w:rPr>
        <w:t>Charts</w:t>
      </w:r>
    </w:p>
    <w:p w14:paraId="241A2AEF" w14:textId="77777777" w:rsidR="00C81FA3" w:rsidRPr="00851FEA" w:rsidRDefault="0EC6B594" w:rsidP="00C81FA3">
      <w:pPr>
        <w:pStyle w:val="Heading4"/>
        <w:spacing w:before="0" w:after="0"/>
        <w:rPr>
          <w:color w:val="5B9BD5" w:themeColor="accent1"/>
        </w:rPr>
      </w:pPr>
      <w:r w:rsidRPr="00851FEA">
        <w:rPr>
          <w:color w:val="5B9BD5" w:themeColor="accent1"/>
        </w:rPr>
        <w:t>New Error Messages</w:t>
      </w:r>
    </w:p>
    <w:p w14:paraId="1AEDC5A1" w14:textId="403DD019" w:rsidR="00C81FA3" w:rsidRPr="00851FEA" w:rsidRDefault="0EC6B594" w:rsidP="00C81FA3">
      <w:pPr>
        <w:pStyle w:val="Heading4"/>
        <w:spacing w:before="0" w:after="0"/>
        <w:rPr>
          <w:color w:val="5B9BD5" w:themeColor="accent1"/>
        </w:rPr>
      </w:pPr>
      <w:r w:rsidRPr="00851FEA">
        <w:rPr>
          <w:color w:val="5B9BD5" w:themeColor="accent1"/>
        </w:rPr>
        <w:t>Field Level Security Implementation</w:t>
      </w:r>
    </w:p>
    <w:p w14:paraId="1E6534FD" w14:textId="77777777" w:rsidR="00C81FA3" w:rsidRPr="00851FEA" w:rsidRDefault="00C81FA3" w:rsidP="00C81FA3"/>
    <w:p w14:paraId="5EE3080A" w14:textId="77777777" w:rsidR="00093FB3" w:rsidRPr="00851FEA" w:rsidRDefault="00093FB3" w:rsidP="00093FB3"/>
    <w:p w14:paraId="21C91F33" w14:textId="77777777" w:rsidR="001D240D" w:rsidRPr="00851FEA" w:rsidRDefault="001D240D" w:rsidP="00C6493F"/>
    <w:p w14:paraId="7A3BB853" w14:textId="494DF4A1" w:rsidR="00C6493F" w:rsidRPr="00851FEA" w:rsidRDefault="00C6493F" w:rsidP="00C6493F">
      <w:pPr>
        <w:pStyle w:val="Heading2Numbered"/>
      </w:pPr>
      <w:bookmarkStart w:id="421" w:name="_Toc337033227"/>
      <w:bookmarkStart w:id="422" w:name="_Toc358796042"/>
      <w:bookmarkStart w:id="423" w:name="_Toc454172423"/>
      <w:bookmarkStart w:id="424" w:name="_Toc529522582"/>
      <w:r w:rsidRPr="00851FEA">
        <w:t>Business Services (Business Logic)</w:t>
      </w:r>
      <w:bookmarkEnd w:id="421"/>
      <w:bookmarkEnd w:id="422"/>
      <w:bookmarkEnd w:id="423"/>
      <w:bookmarkEnd w:id="424"/>
    </w:p>
    <w:p w14:paraId="6598B34A" w14:textId="4C2B2B97" w:rsidR="002326C2" w:rsidRPr="00851FEA" w:rsidRDefault="002326C2" w:rsidP="002326C2"/>
    <w:p w14:paraId="2F34259C" w14:textId="759616C3" w:rsidR="002326C2" w:rsidRPr="00851FEA" w:rsidRDefault="002326C2" w:rsidP="002326C2">
      <w:r w:rsidRPr="00851FEA">
        <w:rPr>
          <w:noProof/>
        </w:rPr>
        <w:lastRenderedPageBreak/>
        <w:drawing>
          <wp:inline distT="0" distB="0" distL="0" distR="0" wp14:anchorId="63C6FEEE" wp14:editId="02F8066F">
            <wp:extent cx="5943600" cy="300429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04290"/>
                    </a:xfrm>
                    <a:prstGeom prst="rect">
                      <a:avLst/>
                    </a:prstGeom>
                    <a:noFill/>
                    <a:ln>
                      <a:noFill/>
                    </a:ln>
                  </pic:spPr>
                </pic:pic>
              </a:graphicData>
            </a:graphic>
          </wp:inline>
        </w:drawing>
      </w:r>
    </w:p>
    <w:p w14:paraId="7A3BB855" w14:textId="24EF1357" w:rsidR="00C6493F" w:rsidRPr="00851FEA" w:rsidRDefault="00C6493F" w:rsidP="00C6493F"/>
    <w:p w14:paraId="02C5B65E" w14:textId="357A6C3B" w:rsidR="007F558B" w:rsidRDefault="00A7513D" w:rsidP="00A7513D">
      <w:pPr>
        <w:pStyle w:val="Heading3Numbered"/>
      </w:pPr>
      <w:bookmarkStart w:id="425" w:name="_Toc529522583"/>
      <w:r>
        <w:t>Workflows</w:t>
      </w:r>
      <w:bookmarkEnd w:id="425"/>
    </w:p>
    <w:p w14:paraId="3496E089" w14:textId="2F60C0D1" w:rsidR="00C23741" w:rsidRPr="00C23741" w:rsidRDefault="00C23741" w:rsidP="00CE63E3">
      <w:pPr>
        <w:ind w:firstLine="360"/>
      </w:pPr>
      <w:r>
        <w:t>Workflows are leveraged in this solution to perform</w:t>
      </w:r>
      <w:r w:rsidR="00CE63E3">
        <w:t xml:space="preserve"> server side synchronous automated system processes that handle the data flow between the portal front end and the  Dynamics CRM back end.</w:t>
      </w:r>
    </w:p>
    <w:p w14:paraId="4EDC616F" w14:textId="55358E85" w:rsidR="00A7513D" w:rsidRDefault="00A7513D" w:rsidP="00A7513D">
      <w:pPr>
        <w:pStyle w:val="ListParagraph"/>
        <w:numPr>
          <w:ilvl w:val="0"/>
          <w:numId w:val="35"/>
        </w:numPr>
      </w:pPr>
      <w:r>
        <w:t xml:space="preserve">Create Invitation </w:t>
      </w:r>
      <w:r w:rsidR="0013460E">
        <w:t>f</w:t>
      </w:r>
      <w:r>
        <w:t>rom Contact</w:t>
      </w:r>
    </w:p>
    <w:p w14:paraId="1FAD7081" w14:textId="147BA0DE" w:rsidR="0013460E" w:rsidRDefault="0013460E" w:rsidP="00A7513D">
      <w:pPr>
        <w:pStyle w:val="ListParagraph"/>
        <w:numPr>
          <w:ilvl w:val="0"/>
          <w:numId w:val="35"/>
        </w:numPr>
      </w:pPr>
      <w:r>
        <w:t>Create Portal Retirement Package for Employee</w:t>
      </w:r>
      <w:r w:rsidR="003D3C04">
        <w:t xml:space="preserve"> applicant</w:t>
      </w:r>
    </w:p>
    <w:p w14:paraId="6F6DA4A8" w14:textId="1682032F" w:rsidR="003D3C04" w:rsidRDefault="003D3C04" w:rsidP="00A7513D">
      <w:pPr>
        <w:pStyle w:val="ListParagraph"/>
        <w:numPr>
          <w:ilvl w:val="0"/>
          <w:numId w:val="35"/>
        </w:numPr>
      </w:pPr>
      <w:r>
        <w:t>Create Supporting Package Documents</w:t>
      </w:r>
    </w:p>
    <w:p w14:paraId="14C0CF42" w14:textId="2EB84C51" w:rsidR="003D3C04" w:rsidRDefault="003D3C04" w:rsidP="00A7513D">
      <w:pPr>
        <w:pStyle w:val="ListParagraph"/>
        <w:numPr>
          <w:ilvl w:val="0"/>
          <w:numId w:val="35"/>
        </w:numPr>
      </w:pPr>
      <w:r>
        <w:t>Email Payroll Package</w:t>
      </w:r>
      <w:r w:rsidR="007D3E50">
        <w:t xml:space="preserve"> is ready for review</w:t>
      </w:r>
    </w:p>
    <w:p w14:paraId="6F549BE2" w14:textId="1C2DFE7E" w:rsidR="007D3E50" w:rsidRDefault="007D3E50" w:rsidP="00A7513D">
      <w:pPr>
        <w:pStyle w:val="ListParagraph"/>
        <w:numPr>
          <w:ilvl w:val="0"/>
          <w:numId w:val="35"/>
        </w:numPr>
      </w:pPr>
      <w:r>
        <w:t>Email Summary of Service completion to applicant</w:t>
      </w:r>
    </w:p>
    <w:p w14:paraId="2B88F686" w14:textId="03101DEE" w:rsidR="007D3E50" w:rsidRDefault="007D3E50" w:rsidP="00A7513D">
      <w:pPr>
        <w:pStyle w:val="ListParagraph"/>
        <w:numPr>
          <w:ilvl w:val="0"/>
          <w:numId w:val="35"/>
        </w:numPr>
      </w:pPr>
      <w:r>
        <w:t>Notify Agency that retirement applica</w:t>
      </w:r>
      <w:r w:rsidR="008131A9">
        <w:t>tion has been submitted</w:t>
      </w:r>
    </w:p>
    <w:p w14:paraId="1C58F0FB" w14:textId="659B72C0" w:rsidR="008131A9" w:rsidRDefault="008131A9" w:rsidP="00A7513D">
      <w:pPr>
        <w:pStyle w:val="ListParagraph"/>
        <w:numPr>
          <w:ilvl w:val="0"/>
          <w:numId w:val="35"/>
        </w:numPr>
      </w:pPr>
      <w:r>
        <w:t>Send Invitation</w:t>
      </w:r>
    </w:p>
    <w:p w14:paraId="178E1907" w14:textId="3141C5F7" w:rsidR="008131A9" w:rsidRDefault="008131A9" w:rsidP="00A7513D">
      <w:pPr>
        <w:pStyle w:val="ListParagraph"/>
        <w:numPr>
          <w:ilvl w:val="0"/>
          <w:numId w:val="35"/>
        </w:numPr>
      </w:pPr>
      <w:r>
        <w:t>Set Application Number to Package ID Number</w:t>
      </w:r>
    </w:p>
    <w:p w14:paraId="43545398" w14:textId="74B6CD69" w:rsidR="008131A9" w:rsidRDefault="008131A9" w:rsidP="00A7513D">
      <w:pPr>
        <w:pStyle w:val="ListParagraph"/>
        <w:numPr>
          <w:ilvl w:val="0"/>
          <w:numId w:val="35"/>
        </w:numPr>
      </w:pPr>
      <w:r>
        <w:t xml:space="preserve">Set First Name, Middle Name, Last Name and SSN Fields for </w:t>
      </w:r>
      <w:r w:rsidR="005074F1">
        <w:t>ORA</w:t>
      </w:r>
      <w:r>
        <w:t xml:space="preserve"> Package</w:t>
      </w:r>
      <w:r w:rsidR="00CA1639">
        <w:t xml:space="preserve"> Summary of Service </w:t>
      </w:r>
      <w:r w:rsidR="007D3F85">
        <w:t>o</w:t>
      </w:r>
      <w:r w:rsidR="00CA1639">
        <w:t>n Create</w:t>
      </w:r>
    </w:p>
    <w:p w14:paraId="7DE20F9B" w14:textId="43E80DF0" w:rsidR="00CA1639" w:rsidRDefault="00CA1639" w:rsidP="00A7513D">
      <w:pPr>
        <w:pStyle w:val="ListParagraph"/>
        <w:numPr>
          <w:ilvl w:val="0"/>
          <w:numId w:val="35"/>
        </w:numPr>
      </w:pPr>
      <w:r>
        <w:t xml:space="preserve">Set </w:t>
      </w:r>
      <w:r w:rsidR="005074F1">
        <w:t>ORA</w:t>
      </w:r>
      <w:r>
        <w:t xml:space="preserve"> Package Agency Admin and Agency Lookups</w:t>
      </w:r>
    </w:p>
    <w:p w14:paraId="504B499A" w14:textId="11A19B43" w:rsidR="00CA1639" w:rsidRPr="00A7513D" w:rsidRDefault="00CA1639" w:rsidP="00A7513D">
      <w:pPr>
        <w:pStyle w:val="ListParagraph"/>
        <w:numPr>
          <w:ilvl w:val="0"/>
          <w:numId w:val="35"/>
        </w:numPr>
      </w:pPr>
      <w:r>
        <w:t>Update the Package Tracking Status and Notification Bar</w:t>
      </w:r>
    </w:p>
    <w:p w14:paraId="7A3BB876" w14:textId="77777777" w:rsidR="00C6493F" w:rsidRPr="00851FEA" w:rsidRDefault="00C6493F" w:rsidP="00C6493F"/>
    <w:p w14:paraId="138B5B56" w14:textId="73E8EC45" w:rsidR="008576A9" w:rsidRPr="00851FEA" w:rsidRDefault="008576A9" w:rsidP="00BA5E52">
      <w:pPr>
        <w:pStyle w:val="Heading2Numbered"/>
      </w:pPr>
      <w:bookmarkStart w:id="426" w:name="_Toc454172424"/>
      <w:bookmarkStart w:id="427" w:name="_Toc529522584"/>
      <w:bookmarkStart w:id="428" w:name="_Toc337033229"/>
      <w:bookmarkStart w:id="429" w:name="_Toc358796044"/>
      <w:r w:rsidRPr="00851FEA">
        <w:t xml:space="preserve">Business </w:t>
      </w:r>
      <w:r w:rsidR="007970BE">
        <w:t xml:space="preserve">Processes and </w:t>
      </w:r>
      <w:r w:rsidRPr="00851FEA">
        <w:t>S</w:t>
      </w:r>
      <w:r w:rsidR="00093FB3" w:rsidRPr="00851FEA">
        <w:t>ettings</w:t>
      </w:r>
      <w:bookmarkEnd w:id="426"/>
      <w:bookmarkEnd w:id="427"/>
    </w:p>
    <w:p w14:paraId="66F59CCE" w14:textId="4FBD4C00" w:rsidR="00093FB3" w:rsidRDefault="00093FB3" w:rsidP="00093FB3">
      <w:pPr>
        <w:pStyle w:val="Heading3Numbered"/>
      </w:pPr>
      <w:bookmarkStart w:id="430" w:name="_Toc454172425"/>
      <w:bookmarkStart w:id="431" w:name="_Toc529522585"/>
      <w:r w:rsidRPr="00851FEA">
        <w:t>SLAs</w:t>
      </w:r>
      <w:bookmarkEnd w:id="430"/>
      <w:bookmarkEnd w:id="431"/>
    </w:p>
    <w:p w14:paraId="2C198AAC" w14:textId="4C9E6C96" w:rsidR="002F17AD" w:rsidRPr="002F17AD" w:rsidRDefault="002F17AD" w:rsidP="002F17AD">
      <w:r>
        <w:t xml:space="preserve">As of this </w:t>
      </w:r>
      <w:r w:rsidR="0080790F">
        <w:t>update, there are no current SLAs.</w:t>
      </w:r>
    </w:p>
    <w:p w14:paraId="7D996DF7" w14:textId="2A00C6C1" w:rsidR="00807CAA" w:rsidRPr="00851FEA" w:rsidRDefault="00807CAA" w:rsidP="00807CAA"/>
    <w:p w14:paraId="67005A93" w14:textId="034A3C94" w:rsidR="00093FB3" w:rsidRPr="00851FEA" w:rsidRDefault="00093FB3" w:rsidP="00093FB3">
      <w:pPr>
        <w:pStyle w:val="Heading3Numbered"/>
      </w:pPr>
      <w:bookmarkStart w:id="432" w:name="_Toc454172426"/>
      <w:bookmarkStart w:id="433" w:name="_Toc529522586"/>
      <w:r w:rsidRPr="00851FEA">
        <w:t>Routing Rules</w:t>
      </w:r>
      <w:bookmarkEnd w:id="432"/>
      <w:bookmarkEnd w:id="433"/>
    </w:p>
    <w:p w14:paraId="5202A380" w14:textId="19DD3B88" w:rsidR="00807CAA" w:rsidRPr="00851FEA" w:rsidRDefault="0EC6B594" w:rsidP="00807CAA">
      <w:r w:rsidRPr="00851FEA">
        <w:t>As of this update there</w:t>
      </w:r>
      <w:r w:rsidR="0080790F">
        <w:t>,</w:t>
      </w:r>
      <w:r w:rsidRPr="00851FEA">
        <w:t xml:space="preserve"> are no current routing rules</w:t>
      </w:r>
      <w:r w:rsidR="0080790F">
        <w:t>.</w:t>
      </w:r>
    </w:p>
    <w:p w14:paraId="60F9B0DA" w14:textId="3C11586E" w:rsidR="00093FB3" w:rsidRPr="00851FEA" w:rsidRDefault="00093FB3" w:rsidP="00093FB3">
      <w:pPr>
        <w:pStyle w:val="Heading3Numbered"/>
      </w:pPr>
      <w:bookmarkStart w:id="434" w:name="_Toc454172428"/>
      <w:bookmarkStart w:id="435" w:name="_Toc529522587"/>
      <w:r w:rsidRPr="00851FEA">
        <w:t>E-Mail Routing</w:t>
      </w:r>
      <w:bookmarkEnd w:id="434"/>
      <w:bookmarkEnd w:id="435"/>
    </w:p>
    <w:p w14:paraId="007A4483" w14:textId="127B0A9F" w:rsidR="003F593C" w:rsidRPr="00851FEA" w:rsidRDefault="0EC6B594" w:rsidP="003F593C">
      <w:r w:rsidRPr="00851FEA">
        <w:t xml:space="preserve">Server-Side Sync is configured for E-mail routing; supporting the routing of mail sent from </w:t>
      </w:r>
      <w:r w:rsidR="005074F1">
        <w:t>ORA</w:t>
      </w:r>
      <w:r w:rsidR="00CB3530">
        <w:t xml:space="preserve"> ORA</w:t>
      </w:r>
      <w:r w:rsidR="007970BE">
        <w:t xml:space="preserve"> </w:t>
      </w:r>
      <w:r w:rsidRPr="00851FEA">
        <w:t xml:space="preserve">to external recipients.  Server-Side Sync is configured to send e-mail and receive e-mail using two system accounts. </w:t>
      </w:r>
    </w:p>
    <w:p w14:paraId="2729C09C" w14:textId="0F827757" w:rsidR="00093FB3" w:rsidRPr="00851FEA" w:rsidRDefault="0EC6B594" w:rsidP="00093FB3">
      <w:pPr>
        <w:pStyle w:val="Heading2Numbered"/>
      </w:pPr>
      <w:bookmarkStart w:id="436" w:name="_Toc529522588"/>
      <w:r w:rsidRPr="00851FEA">
        <w:t>Business Settings</w:t>
      </w:r>
      <w:bookmarkEnd w:id="436"/>
    </w:p>
    <w:p w14:paraId="58863476" w14:textId="2A2F5A50" w:rsidR="00093FB3" w:rsidRPr="00851FEA" w:rsidRDefault="0EC6B594" w:rsidP="003F593C">
      <w:pPr>
        <w:pStyle w:val="Heading2Numbered"/>
      </w:pPr>
      <w:bookmarkStart w:id="437" w:name="_Toc529522589"/>
      <w:r w:rsidRPr="00851FEA">
        <w:t>Business Management</w:t>
      </w:r>
      <w:bookmarkEnd w:id="437"/>
    </w:p>
    <w:p w14:paraId="75A88766" w14:textId="3C618D9C" w:rsidR="003F593C" w:rsidRPr="00851FEA" w:rsidRDefault="003F593C" w:rsidP="003F593C"/>
    <w:p w14:paraId="5EA96A25" w14:textId="497DE89C" w:rsidR="003F593C" w:rsidRPr="00851FEA" w:rsidRDefault="0EC6B594" w:rsidP="003F593C">
      <w:pPr>
        <w:pStyle w:val="Heading3Numbered"/>
      </w:pPr>
      <w:bookmarkStart w:id="438" w:name="_Toc529522590"/>
      <w:r w:rsidRPr="00851FEA">
        <w:t>Fiscal Year Settings</w:t>
      </w:r>
      <w:bookmarkEnd w:id="438"/>
    </w:p>
    <w:p w14:paraId="2D46A880" w14:textId="6E75A961" w:rsidR="003F593C" w:rsidRPr="00851FEA" w:rsidRDefault="003F593C" w:rsidP="00093FB3"/>
    <w:p w14:paraId="0AA836AB" w14:textId="39585F76" w:rsidR="00093FB3" w:rsidRPr="00851FEA" w:rsidRDefault="00093FB3" w:rsidP="00093FB3"/>
    <w:p w14:paraId="0E530BC9" w14:textId="3544F86A" w:rsidR="003F593C" w:rsidRPr="00851FEA" w:rsidRDefault="0EC6B594" w:rsidP="003F593C">
      <w:pPr>
        <w:pStyle w:val="Heading3Numbered"/>
      </w:pPr>
      <w:bookmarkStart w:id="439" w:name="_Toc529522591"/>
      <w:r w:rsidRPr="00851FEA">
        <w:t>Queues</w:t>
      </w:r>
      <w:bookmarkEnd w:id="439"/>
    </w:p>
    <w:p w14:paraId="31FAD9D1" w14:textId="7BAA1281" w:rsidR="003F593C" w:rsidRPr="00851FEA" w:rsidRDefault="0EC6B594" w:rsidP="003F593C">
      <w:r w:rsidRPr="00851FEA">
        <w:t>No queues have been added as of this update.</w:t>
      </w:r>
    </w:p>
    <w:p w14:paraId="1D810E0E" w14:textId="30A016FC" w:rsidR="003F593C" w:rsidRPr="00851FEA" w:rsidRDefault="0EC6B594" w:rsidP="003F593C">
      <w:pPr>
        <w:pStyle w:val="Heading3Numbered"/>
      </w:pPr>
      <w:bookmarkStart w:id="440" w:name="_Toc529522592"/>
      <w:r w:rsidRPr="00851FEA">
        <w:t>Subjects</w:t>
      </w:r>
      <w:bookmarkEnd w:id="440"/>
    </w:p>
    <w:p w14:paraId="089E8F07" w14:textId="00648A20" w:rsidR="003F593C" w:rsidRPr="00851FEA" w:rsidRDefault="0EC6B594" w:rsidP="003F593C">
      <w:r w:rsidRPr="00851FEA">
        <w:t>No Subjects have been defined as of this update.</w:t>
      </w:r>
    </w:p>
    <w:p w14:paraId="6AB56F22" w14:textId="5BDA4AA9" w:rsidR="003F593C" w:rsidRPr="00851FEA" w:rsidRDefault="0EC6B594" w:rsidP="003F593C">
      <w:pPr>
        <w:pStyle w:val="Heading3Numbered"/>
      </w:pPr>
      <w:bookmarkStart w:id="441" w:name="_Toc529522593"/>
      <w:r w:rsidRPr="00851FEA">
        <w:t>Automatic Creation Rules and Routing</w:t>
      </w:r>
      <w:bookmarkEnd w:id="441"/>
    </w:p>
    <w:p w14:paraId="606F1A3F" w14:textId="6D085463" w:rsidR="003F593C" w:rsidRPr="00851FEA" w:rsidRDefault="0EC6B594" w:rsidP="003F593C">
      <w:r w:rsidRPr="00851FEA">
        <w:t>No rules or routing have been configured as of this update.</w:t>
      </w:r>
    </w:p>
    <w:p w14:paraId="739A5778" w14:textId="03C061FB" w:rsidR="003F593C" w:rsidRPr="00851FEA" w:rsidRDefault="0EC6B594" w:rsidP="003F593C">
      <w:pPr>
        <w:pStyle w:val="Heading2Numbered"/>
      </w:pPr>
      <w:bookmarkStart w:id="442" w:name="_Toc529522594"/>
      <w:r w:rsidRPr="00851FEA">
        <w:t>Administration Settings</w:t>
      </w:r>
      <w:bookmarkEnd w:id="442"/>
    </w:p>
    <w:p w14:paraId="28292D17" w14:textId="1F0F1279" w:rsidR="003F593C" w:rsidRPr="00851FEA" w:rsidRDefault="003F593C" w:rsidP="003F593C"/>
    <w:p w14:paraId="2D79D217" w14:textId="45FFE407" w:rsidR="003F593C" w:rsidRPr="00851FEA" w:rsidRDefault="0EC6B594" w:rsidP="003F593C">
      <w:pPr>
        <w:pStyle w:val="Heading3Numbered"/>
      </w:pPr>
      <w:bookmarkStart w:id="443" w:name="_Toc529522595"/>
      <w:r w:rsidRPr="00851FEA">
        <w:t>System Settings</w:t>
      </w:r>
      <w:bookmarkEnd w:id="443"/>
    </w:p>
    <w:p w14:paraId="04DBCA0C" w14:textId="773526A6" w:rsidR="003F593C" w:rsidRPr="00851FEA" w:rsidRDefault="0EC6B594" w:rsidP="003F593C">
      <w:pPr>
        <w:rPr>
          <w:color w:val="0070C0"/>
        </w:rPr>
      </w:pPr>
      <w:r w:rsidRPr="00851FEA">
        <w:rPr>
          <w:color w:val="0070C0"/>
        </w:rPr>
        <w:t>General</w:t>
      </w:r>
    </w:p>
    <w:p w14:paraId="4D18A1C5" w14:textId="3DC98D15" w:rsidR="003F593C" w:rsidRPr="00851FEA" w:rsidRDefault="003F593C" w:rsidP="003F593C"/>
    <w:p w14:paraId="20956EE6" w14:textId="26585EA2" w:rsidR="003F593C" w:rsidRPr="00851FEA" w:rsidRDefault="003F593C" w:rsidP="003F593C"/>
    <w:p w14:paraId="7B54521C" w14:textId="32170C84" w:rsidR="003F593C" w:rsidRPr="00851FEA" w:rsidRDefault="003F593C" w:rsidP="003F593C"/>
    <w:p w14:paraId="08B139E4" w14:textId="05D92D81" w:rsidR="007C39DA" w:rsidRPr="00851FEA" w:rsidRDefault="0EC6B594" w:rsidP="003F593C">
      <w:pPr>
        <w:rPr>
          <w:color w:val="0070C0"/>
        </w:rPr>
      </w:pPr>
      <w:r w:rsidRPr="00851FEA">
        <w:rPr>
          <w:color w:val="0070C0"/>
        </w:rPr>
        <w:t>Calendar</w:t>
      </w:r>
    </w:p>
    <w:p w14:paraId="77B36768" w14:textId="4E63F1F2" w:rsidR="007C39DA" w:rsidRPr="00851FEA" w:rsidRDefault="007C39DA" w:rsidP="003F593C"/>
    <w:p w14:paraId="0E76D8F9" w14:textId="4B322753" w:rsidR="001059E8" w:rsidRPr="00851FEA" w:rsidRDefault="0EC6B594" w:rsidP="003F593C">
      <w:pPr>
        <w:rPr>
          <w:color w:val="0070C0"/>
        </w:rPr>
      </w:pPr>
      <w:r w:rsidRPr="00851FEA">
        <w:rPr>
          <w:color w:val="0070C0"/>
        </w:rPr>
        <w:t>Formats</w:t>
      </w:r>
    </w:p>
    <w:p w14:paraId="5E1B749D" w14:textId="742CEB39" w:rsidR="001059E8" w:rsidRPr="00851FEA" w:rsidRDefault="001059E8" w:rsidP="003F593C"/>
    <w:p w14:paraId="550507CA" w14:textId="77777777" w:rsidR="001059E8" w:rsidRPr="00851FEA" w:rsidRDefault="001059E8" w:rsidP="003F593C"/>
    <w:p w14:paraId="0F0FEE09" w14:textId="02D76311" w:rsidR="003F593C" w:rsidRPr="00851FEA" w:rsidRDefault="0EC6B594" w:rsidP="003F593C">
      <w:pPr>
        <w:pStyle w:val="Heading3Numbered"/>
      </w:pPr>
      <w:bookmarkStart w:id="444" w:name="_Toc529522596"/>
      <w:r w:rsidRPr="00851FEA">
        <w:t>Privacy Preferences</w:t>
      </w:r>
      <w:bookmarkEnd w:id="444"/>
    </w:p>
    <w:p w14:paraId="1C1E6B18" w14:textId="3EFD9667" w:rsidR="003F593C" w:rsidRPr="00851FEA" w:rsidRDefault="0EC6B594" w:rsidP="003F593C">
      <w:pPr>
        <w:pStyle w:val="Heading3Numbered"/>
      </w:pPr>
      <w:bookmarkStart w:id="445" w:name="_Toc529522597"/>
      <w:r w:rsidRPr="00851FEA">
        <w:t>System Notifications</w:t>
      </w:r>
      <w:bookmarkEnd w:id="445"/>
    </w:p>
    <w:p w14:paraId="217FB760" w14:textId="2EF3E5D8" w:rsidR="003F593C" w:rsidRPr="00851FEA" w:rsidRDefault="0EC6B594" w:rsidP="003F593C">
      <w:pPr>
        <w:pStyle w:val="Heading3Numbered"/>
      </w:pPr>
      <w:bookmarkStart w:id="446" w:name="_Toc529522598"/>
      <w:r w:rsidRPr="00851FEA">
        <w:t>Azure Machine Learning</w:t>
      </w:r>
      <w:bookmarkEnd w:id="446"/>
    </w:p>
    <w:p w14:paraId="5DC5547A" w14:textId="24482B74" w:rsidR="003F593C" w:rsidRPr="00851FEA" w:rsidRDefault="0EC6B594" w:rsidP="003F593C">
      <w:pPr>
        <w:pStyle w:val="Heading3Numbered"/>
      </w:pPr>
      <w:bookmarkStart w:id="447" w:name="_Toc529522599"/>
      <w:r w:rsidRPr="00851FEA">
        <w:t>Auto-Numbering</w:t>
      </w:r>
      <w:bookmarkEnd w:id="447"/>
    </w:p>
    <w:p w14:paraId="7FB7D296" w14:textId="597F2568" w:rsidR="003F593C" w:rsidRPr="00851FEA" w:rsidRDefault="0EC6B594" w:rsidP="003F593C">
      <w:pPr>
        <w:pStyle w:val="Heading3Numbered"/>
      </w:pPr>
      <w:bookmarkStart w:id="448" w:name="_Toc529522600"/>
      <w:r w:rsidRPr="00851FEA">
        <w:t>Languages</w:t>
      </w:r>
      <w:bookmarkEnd w:id="448"/>
    </w:p>
    <w:p w14:paraId="7DCAFDFD" w14:textId="434BA09E" w:rsidR="003F593C" w:rsidRPr="00851FEA" w:rsidRDefault="0EC6B594" w:rsidP="003F593C">
      <w:pPr>
        <w:pStyle w:val="Heading3Numbered"/>
      </w:pPr>
      <w:bookmarkStart w:id="449" w:name="_Toc529522601"/>
      <w:r w:rsidRPr="00851FEA">
        <w:t>Resources in Use</w:t>
      </w:r>
      <w:bookmarkEnd w:id="449"/>
    </w:p>
    <w:p w14:paraId="475DADC2" w14:textId="77777777" w:rsidR="003F593C" w:rsidRPr="00851FEA" w:rsidRDefault="003F593C" w:rsidP="003F593C"/>
    <w:p w14:paraId="43E1775C" w14:textId="77777777" w:rsidR="003F593C" w:rsidRPr="00851FEA" w:rsidRDefault="003F593C" w:rsidP="003F593C"/>
    <w:p w14:paraId="7A3BB877" w14:textId="7F34290E" w:rsidR="00C6493F" w:rsidRPr="00851FEA" w:rsidRDefault="00C6493F" w:rsidP="00BA5E52">
      <w:pPr>
        <w:pStyle w:val="Heading2Numbered"/>
      </w:pPr>
      <w:bookmarkStart w:id="450" w:name="_Toc454172431"/>
      <w:bookmarkStart w:id="451" w:name="_Toc529522602"/>
      <w:r w:rsidRPr="00851FEA">
        <w:t>Data</w:t>
      </w:r>
      <w:bookmarkEnd w:id="450"/>
      <w:bookmarkEnd w:id="451"/>
      <w:r w:rsidRPr="00851FEA">
        <w:t xml:space="preserve"> </w:t>
      </w:r>
      <w:bookmarkEnd w:id="428"/>
      <w:bookmarkEnd w:id="429"/>
    </w:p>
    <w:p w14:paraId="0F1808C8" w14:textId="0DD8A299" w:rsidR="00093FB3" w:rsidRPr="00851FEA" w:rsidRDefault="00093FB3" w:rsidP="00093FB3">
      <w:pPr>
        <w:pStyle w:val="Heading3Numbered"/>
      </w:pPr>
      <w:bookmarkStart w:id="452" w:name="_Toc454172432"/>
      <w:bookmarkStart w:id="453" w:name="_Toc529522603"/>
      <w:r w:rsidRPr="00851FEA">
        <w:t>Document Migration</w:t>
      </w:r>
      <w:bookmarkEnd w:id="452"/>
      <w:bookmarkEnd w:id="453"/>
    </w:p>
    <w:p w14:paraId="4AE2810D" w14:textId="4346FE87" w:rsidR="00093FB3" w:rsidRPr="00851FEA" w:rsidRDefault="00093FB3" w:rsidP="00093FB3">
      <w:pPr>
        <w:pStyle w:val="Heading3Numbered"/>
      </w:pPr>
      <w:bookmarkStart w:id="454" w:name="_Toc454172433"/>
      <w:bookmarkStart w:id="455" w:name="_Toc529522604"/>
      <w:r w:rsidRPr="00851FEA">
        <w:t xml:space="preserve">Structured Data Migration </w:t>
      </w:r>
      <w:r w:rsidR="00807CAA" w:rsidRPr="00851FEA">
        <w:t>or reference to data mapping spreadsheet(s)</w:t>
      </w:r>
      <w:bookmarkEnd w:id="454"/>
      <w:bookmarkEnd w:id="455"/>
    </w:p>
    <w:p w14:paraId="333699A7" w14:textId="77777777" w:rsidR="00093FB3" w:rsidRPr="00851FEA" w:rsidRDefault="00093FB3" w:rsidP="007F558B">
      <w:pPr>
        <w:pStyle w:val="Heading3Numbered"/>
      </w:pPr>
      <w:bookmarkStart w:id="456" w:name="_Toc454172434"/>
      <w:bookmarkStart w:id="457" w:name="_Toc529522605"/>
      <w:r w:rsidRPr="00851FEA">
        <w:t>Reporting</w:t>
      </w:r>
      <w:bookmarkEnd w:id="456"/>
      <w:bookmarkEnd w:id="457"/>
      <w:r w:rsidRPr="00851FEA">
        <w:t xml:space="preserve"> </w:t>
      </w:r>
    </w:p>
    <w:p w14:paraId="5A996D28" w14:textId="28FE850C" w:rsidR="004A5CB7" w:rsidRPr="00851FEA" w:rsidRDefault="00093FB3" w:rsidP="007F558B">
      <w:pPr>
        <w:pStyle w:val="Heading3Numbered"/>
      </w:pPr>
      <w:bookmarkStart w:id="458" w:name="_Toc454172435"/>
      <w:bookmarkStart w:id="459" w:name="_Toc529522606"/>
      <w:r w:rsidRPr="00851FEA">
        <w:t xml:space="preserve">Excel </w:t>
      </w:r>
      <w:r w:rsidR="004A5CB7" w:rsidRPr="00851FEA">
        <w:t>Business Analysis</w:t>
      </w:r>
      <w:bookmarkEnd w:id="458"/>
      <w:bookmarkEnd w:id="459"/>
    </w:p>
    <w:p w14:paraId="46407438" w14:textId="7A1F6520" w:rsidR="004A5CB7" w:rsidRPr="00851FEA" w:rsidRDefault="0EC6B594" w:rsidP="004A5CB7">
      <w:pPr>
        <w:rPr>
          <w:i/>
          <w:color w:val="ED7D31" w:themeColor="accent2"/>
        </w:rPr>
      </w:pPr>
      <w:r w:rsidRPr="00851FEA">
        <w:rPr>
          <w:i/>
          <w:iCs/>
          <w:color w:val="ED7D31" w:themeColor="accent2"/>
        </w:rPr>
        <w:t>(Optional pictures, can also just drop examples of how the requests were met with Export to Excel)</w:t>
      </w:r>
    </w:p>
    <w:p w14:paraId="57F65B42" w14:textId="2A298C3F" w:rsidR="004A5CB7" w:rsidRPr="00851FEA" w:rsidRDefault="004A5CB7" w:rsidP="004A5CB7">
      <w:r w:rsidRPr="00851FEA">
        <w:rPr>
          <w:noProof/>
        </w:rPr>
        <w:lastRenderedPageBreak/>
        <w:drawing>
          <wp:inline distT="0" distB="0" distL="0" distR="0" wp14:anchorId="6FCE2658" wp14:editId="335274EC">
            <wp:extent cx="5943600" cy="3309131"/>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09131"/>
                    </a:xfrm>
                    <a:prstGeom prst="rect">
                      <a:avLst/>
                    </a:prstGeom>
                    <a:noFill/>
                    <a:ln>
                      <a:noFill/>
                    </a:ln>
                  </pic:spPr>
                </pic:pic>
              </a:graphicData>
            </a:graphic>
          </wp:inline>
        </w:drawing>
      </w:r>
    </w:p>
    <w:p w14:paraId="17BC8F39" w14:textId="77777777" w:rsidR="004A5CB7" w:rsidRPr="00851FEA" w:rsidRDefault="004A5CB7" w:rsidP="004A5CB7"/>
    <w:p w14:paraId="7A3BB8AC" w14:textId="7FD90675" w:rsidR="00C6493F" w:rsidRPr="00851FEA" w:rsidRDefault="004A5CB7" w:rsidP="00C6493F">
      <w:r w:rsidRPr="00851FEA">
        <w:rPr>
          <w:noProof/>
        </w:rPr>
        <w:drawing>
          <wp:inline distT="0" distB="0" distL="0" distR="0" wp14:anchorId="2BD12CB4" wp14:editId="715B3F66">
            <wp:extent cx="5943600" cy="331344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13440"/>
                    </a:xfrm>
                    <a:prstGeom prst="rect">
                      <a:avLst/>
                    </a:prstGeom>
                    <a:noFill/>
                    <a:ln>
                      <a:noFill/>
                    </a:ln>
                  </pic:spPr>
                </pic:pic>
              </a:graphicData>
            </a:graphic>
          </wp:inline>
        </w:drawing>
      </w:r>
    </w:p>
    <w:p w14:paraId="43D9B728" w14:textId="064F2930" w:rsidR="004A5CB7" w:rsidRPr="00851FEA" w:rsidRDefault="004A5CB7" w:rsidP="00C6493F"/>
    <w:p w14:paraId="25EBC9FD" w14:textId="420F6BCC" w:rsidR="004A5CB7" w:rsidRPr="00851FEA" w:rsidRDefault="004A5CB7" w:rsidP="00C6493F">
      <w:r w:rsidRPr="00851FEA">
        <w:rPr>
          <w:noProof/>
        </w:rPr>
        <w:lastRenderedPageBreak/>
        <w:drawing>
          <wp:inline distT="0" distB="0" distL="0" distR="0" wp14:anchorId="78DB955A" wp14:editId="5E421D05">
            <wp:extent cx="5943600" cy="331344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13440"/>
                    </a:xfrm>
                    <a:prstGeom prst="rect">
                      <a:avLst/>
                    </a:prstGeom>
                    <a:noFill/>
                    <a:ln>
                      <a:noFill/>
                    </a:ln>
                  </pic:spPr>
                </pic:pic>
              </a:graphicData>
            </a:graphic>
          </wp:inline>
        </w:drawing>
      </w:r>
    </w:p>
    <w:p w14:paraId="7A3BB8B5" w14:textId="77777777" w:rsidR="00C6493F" w:rsidRPr="00851FEA" w:rsidRDefault="00C6493F" w:rsidP="00C6493F"/>
    <w:p w14:paraId="7A3BB8CE" w14:textId="3792E4AD" w:rsidR="00C6493F" w:rsidRPr="00851FEA" w:rsidRDefault="00093FB3" w:rsidP="00BA5E52">
      <w:pPr>
        <w:pStyle w:val="Heading3Numbered"/>
      </w:pPr>
      <w:bookmarkStart w:id="460" w:name="_Toc337033241"/>
      <w:bookmarkStart w:id="461" w:name="_Toc358796056"/>
      <w:bookmarkStart w:id="462" w:name="_Toc454172436"/>
      <w:bookmarkStart w:id="463" w:name="_Toc529522607"/>
      <w:r w:rsidRPr="00851FEA">
        <w:t xml:space="preserve">Application </w:t>
      </w:r>
      <w:r w:rsidR="00C6493F" w:rsidRPr="00851FEA">
        <w:t>Security</w:t>
      </w:r>
      <w:bookmarkEnd w:id="460"/>
      <w:bookmarkEnd w:id="461"/>
      <w:r w:rsidRPr="00851FEA">
        <w:t xml:space="preserve"> Architecture</w:t>
      </w:r>
      <w:bookmarkEnd w:id="462"/>
      <w:bookmarkEnd w:id="463"/>
    </w:p>
    <w:p w14:paraId="195B8CAE" w14:textId="5CBCC7EE" w:rsidR="00807CAA" w:rsidRPr="00851FEA" w:rsidRDefault="0EC6B594" w:rsidP="00807CAA">
      <w:pPr>
        <w:rPr>
          <w:color w:val="0070C0"/>
        </w:rPr>
      </w:pPr>
      <w:r w:rsidRPr="00851FEA">
        <w:rPr>
          <w:color w:val="0070C0"/>
        </w:rPr>
        <w:t>Overview</w:t>
      </w:r>
    </w:p>
    <w:p w14:paraId="7A3BB8D0" w14:textId="18903940" w:rsidR="00C6493F" w:rsidRPr="00851FEA" w:rsidRDefault="004A5CB7" w:rsidP="00C6493F">
      <w:r w:rsidRPr="00851FEA">
        <w:rPr>
          <w:noProof/>
        </w:rPr>
        <w:drawing>
          <wp:inline distT="0" distB="0" distL="0" distR="0" wp14:anchorId="24E57907" wp14:editId="471938C2">
            <wp:extent cx="5943600" cy="330857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08571"/>
                    </a:xfrm>
                    <a:prstGeom prst="rect">
                      <a:avLst/>
                    </a:prstGeom>
                    <a:noFill/>
                    <a:ln>
                      <a:noFill/>
                    </a:ln>
                  </pic:spPr>
                </pic:pic>
              </a:graphicData>
            </a:graphic>
          </wp:inline>
        </w:drawing>
      </w:r>
    </w:p>
    <w:p w14:paraId="7A3BB8DF" w14:textId="77777777" w:rsidR="00C6493F" w:rsidRPr="00851FEA" w:rsidRDefault="00C6493F" w:rsidP="00C6493F"/>
    <w:p w14:paraId="37FE322B" w14:textId="7B84457C" w:rsidR="009B09D8" w:rsidRPr="00851FEA" w:rsidRDefault="00807CAA" w:rsidP="00093FB3">
      <w:pPr>
        <w:pStyle w:val="Heading2Numbered"/>
      </w:pPr>
      <w:bookmarkStart w:id="464" w:name="_Toc454172437"/>
      <w:bookmarkStart w:id="465" w:name="_Toc529522608"/>
      <w:r w:rsidRPr="00851FEA">
        <w:lastRenderedPageBreak/>
        <w:t xml:space="preserve">Internal </w:t>
      </w:r>
      <w:r w:rsidR="005074F1">
        <w:t>ORA</w:t>
      </w:r>
      <w:r w:rsidR="00CB3530">
        <w:t xml:space="preserve"> ORA</w:t>
      </w:r>
      <w:r w:rsidR="004C5188">
        <w:t xml:space="preserve"> </w:t>
      </w:r>
      <w:r w:rsidRPr="00851FEA">
        <w:t>Users</w:t>
      </w:r>
      <w:bookmarkEnd w:id="464"/>
      <w:bookmarkEnd w:id="465"/>
    </w:p>
    <w:p w14:paraId="7A3BB8E2" w14:textId="101CB2A6" w:rsidR="00C6493F" w:rsidRPr="00851FEA" w:rsidRDefault="00093FB3" w:rsidP="00093FB3">
      <w:pPr>
        <w:pStyle w:val="Heading2Numbered"/>
      </w:pPr>
      <w:bookmarkStart w:id="466" w:name="_Toc454172438"/>
      <w:bookmarkStart w:id="467" w:name="_Toc529522609"/>
      <w:r w:rsidRPr="00851FEA">
        <w:t>Business units</w:t>
      </w:r>
      <w:bookmarkEnd w:id="466"/>
      <w:bookmarkEnd w:id="467"/>
    </w:p>
    <w:p w14:paraId="6588D502" w14:textId="61568DE9" w:rsidR="00093FB3" w:rsidRPr="00851FEA" w:rsidRDefault="00093FB3" w:rsidP="00093FB3">
      <w:pPr>
        <w:pStyle w:val="Heading2Numbered"/>
      </w:pPr>
      <w:bookmarkStart w:id="468" w:name="_Toc454172439"/>
      <w:bookmarkStart w:id="469" w:name="_Toc529522610"/>
      <w:r w:rsidRPr="00851FEA">
        <w:t>Teams</w:t>
      </w:r>
      <w:bookmarkEnd w:id="468"/>
      <w:bookmarkEnd w:id="469"/>
    </w:p>
    <w:p w14:paraId="68C7F4E9" w14:textId="6DFBF2EB" w:rsidR="009B09D8" w:rsidRPr="00851FEA" w:rsidRDefault="00093FB3" w:rsidP="009B09D8">
      <w:pPr>
        <w:pStyle w:val="Heading2Numbered"/>
      </w:pPr>
      <w:bookmarkStart w:id="470" w:name="_Toc454172440"/>
      <w:bookmarkStart w:id="471" w:name="_Toc529522611"/>
      <w:r w:rsidRPr="00851FEA">
        <w:t>Security Roles</w:t>
      </w:r>
      <w:bookmarkEnd w:id="470"/>
      <w:bookmarkEnd w:id="471"/>
    </w:p>
    <w:p w14:paraId="75A31CED" w14:textId="3E8317A0" w:rsidR="009B09D8" w:rsidRPr="00851FEA" w:rsidRDefault="009B09D8" w:rsidP="009B09D8">
      <w:pPr>
        <w:pStyle w:val="Heading2Numbered"/>
      </w:pPr>
      <w:bookmarkStart w:id="472" w:name="_Toc454172441"/>
      <w:bookmarkStart w:id="473" w:name="_Toc529522612"/>
      <w:r w:rsidRPr="00851FEA">
        <w:t xml:space="preserve">External </w:t>
      </w:r>
      <w:r w:rsidR="005074F1">
        <w:t>ORA</w:t>
      </w:r>
      <w:r w:rsidR="00CB3530">
        <w:t xml:space="preserve"> ORA</w:t>
      </w:r>
      <w:r w:rsidR="002D110D">
        <w:t xml:space="preserve"> </w:t>
      </w:r>
      <w:r w:rsidRPr="00851FEA">
        <w:t>Portal Users</w:t>
      </w:r>
      <w:bookmarkEnd w:id="472"/>
      <w:bookmarkEnd w:id="473"/>
      <w:r w:rsidRPr="00851FEA">
        <w:t xml:space="preserve"> </w:t>
      </w:r>
    </w:p>
    <w:p w14:paraId="5CBC68F0" w14:textId="77777777" w:rsidR="00093FB3" w:rsidRPr="00851FEA" w:rsidRDefault="00093FB3" w:rsidP="00093FB3"/>
    <w:p w14:paraId="5EC846C5" w14:textId="77777777" w:rsidR="00093FB3" w:rsidRPr="00851FEA" w:rsidRDefault="00093FB3" w:rsidP="00093FB3"/>
    <w:p w14:paraId="08E83CAD" w14:textId="2326312C" w:rsidR="00093FB3" w:rsidRPr="00851FEA" w:rsidRDefault="00093FB3" w:rsidP="00093FB3"/>
    <w:p w14:paraId="0631AC90" w14:textId="77777777" w:rsidR="00093FB3" w:rsidRPr="00851FEA" w:rsidRDefault="00093FB3" w:rsidP="00093FB3"/>
    <w:p w14:paraId="5F8658CF" w14:textId="43535A2A" w:rsidR="00677958" w:rsidDel="00BB0A99" w:rsidRDefault="00677958" w:rsidP="00093FB3">
      <w:pPr>
        <w:pStyle w:val="Heading1Numbered"/>
        <w:rPr>
          <w:del w:id="474" w:author="Donovan Goode" w:date="2018-11-09T10:21:00Z"/>
        </w:rPr>
      </w:pPr>
      <w:bookmarkStart w:id="475" w:name="_Toc454172442"/>
      <w:bookmarkStart w:id="476" w:name="_Toc337033247"/>
      <w:bookmarkStart w:id="477" w:name="_Toc358796062"/>
      <w:del w:id="478" w:author="Donovan Goode" w:date="2018-11-09T10:21:00Z">
        <w:r w:rsidRPr="00851FEA" w:rsidDel="00BB0A99">
          <w:delText>Dynamics Portal Application Development</w:delText>
        </w:r>
      </w:del>
    </w:p>
    <w:p w14:paraId="0813ED83" w14:textId="0BFCFA2B" w:rsidR="007D14F2" w:rsidRPr="007D14F2" w:rsidDel="00BB0A99" w:rsidRDefault="00154581" w:rsidP="00154581">
      <w:pPr>
        <w:jc w:val="center"/>
        <w:rPr>
          <w:del w:id="479" w:author="Donovan Goode" w:date="2018-11-09T10:21:00Z"/>
        </w:rPr>
      </w:pPr>
      <w:del w:id="480" w:author="Donovan Goode" w:date="2018-11-09T10:21:00Z">
        <w:r w:rsidRPr="00154581" w:rsidDel="00BB0A99">
          <w:rPr>
            <w:noProof/>
          </w:rPr>
          <w:drawing>
            <wp:inline distT="0" distB="0" distL="0" distR="0" wp14:anchorId="14DD3174" wp14:editId="50401BD3">
              <wp:extent cx="4676931" cy="7509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2733" cy="7518364"/>
                      </a:xfrm>
                      <a:prstGeom prst="rect">
                        <a:avLst/>
                      </a:prstGeom>
                    </pic:spPr>
                  </pic:pic>
                </a:graphicData>
              </a:graphic>
            </wp:inline>
          </w:drawing>
        </w:r>
      </w:del>
    </w:p>
    <w:p w14:paraId="73A35040" w14:textId="03160BC8" w:rsidR="00466F49" w:rsidRPr="00851FEA" w:rsidDel="00BB0A99" w:rsidRDefault="00466F49" w:rsidP="00466F49">
      <w:pPr>
        <w:rPr>
          <w:del w:id="481" w:author="Donovan Goode" w:date="2018-11-09T10:21:00Z"/>
        </w:rPr>
      </w:pPr>
    </w:p>
    <w:p w14:paraId="3B11A6E0" w14:textId="7FCEA80E" w:rsidR="007D14F2" w:rsidRPr="007D14F2" w:rsidDel="00BB0A99" w:rsidRDefault="007D14F2" w:rsidP="007D14F2">
      <w:pPr>
        <w:rPr>
          <w:del w:id="482" w:author="Donovan Goode" w:date="2018-11-09T10:21:00Z"/>
        </w:rPr>
      </w:pPr>
    </w:p>
    <w:p w14:paraId="1444B9AD" w14:textId="7E111F58" w:rsidR="008E56AF" w:rsidDel="00BB0A99" w:rsidRDefault="00602B72" w:rsidP="00BF1D92">
      <w:pPr>
        <w:pStyle w:val="Heading2Numbered"/>
        <w:rPr>
          <w:del w:id="483" w:author="Donovan Goode" w:date="2018-11-09T10:21:00Z"/>
        </w:rPr>
      </w:pPr>
      <w:del w:id="484" w:author="Donovan Goode" w:date="2018-11-09T10:21:00Z">
        <w:r w:rsidDel="00BB0A99">
          <w:delText xml:space="preserve">Portal </w:delText>
        </w:r>
        <w:r w:rsidR="00517973" w:rsidDel="00BB0A99">
          <w:delText xml:space="preserve">Application </w:delText>
        </w:r>
        <w:r w:rsidDel="00BB0A99">
          <w:delText>Object Model</w:delText>
        </w:r>
      </w:del>
    </w:p>
    <w:p w14:paraId="56F4DCA6" w14:textId="2CE2BA12" w:rsidR="00602B72" w:rsidDel="00BB0A99" w:rsidRDefault="00095A87" w:rsidP="00602B72">
      <w:pPr>
        <w:rPr>
          <w:del w:id="485" w:author="Donovan Goode" w:date="2018-11-09T10:21:00Z"/>
        </w:rPr>
      </w:pPr>
      <w:del w:id="486" w:author="Donovan Goode" w:date="2018-11-09T10:21:00Z">
        <w:r w:rsidDel="00BB0A99">
          <w:rPr>
            <w:noProof/>
          </w:rPr>
          <w:drawing>
            <wp:inline distT="0" distB="0" distL="0" distR="0" wp14:anchorId="0B10D2A8" wp14:editId="67A8BE1E">
              <wp:extent cx="5943600" cy="6921500"/>
              <wp:effectExtent l="0" t="0" r="0" b="0"/>
              <wp:docPr id="20" name="Object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
                      <pic:cNvPicPr>
                        <a:picLocks noGrp="1" noRot="1" noChangeAspect="1" noEditPoints="1" noAdjustHandles="1" noChangeArrowheads="1" noChangeShapeType="1" noCrop="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921500"/>
                      </a:xfrm>
                      <a:prstGeom prst="rect">
                        <a:avLst/>
                      </a:prstGeom>
                      <a:noFill/>
                      <a:ln>
                        <a:noFill/>
                      </a:ln>
                    </pic:spPr>
                  </pic:pic>
                </a:graphicData>
              </a:graphic>
            </wp:inline>
          </w:drawing>
        </w:r>
      </w:del>
    </w:p>
    <w:p w14:paraId="03C87BE8" w14:textId="110900A2" w:rsidR="00F75F87" w:rsidDel="00BB0A99" w:rsidRDefault="00F75F87" w:rsidP="00602B72">
      <w:pPr>
        <w:rPr>
          <w:del w:id="487" w:author="Donovan Goode" w:date="2018-11-09T10:21:00Z"/>
        </w:rPr>
      </w:pPr>
    </w:p>
    <w:p w14:paraId="7F2451A4" w14:textId="43B13AFF" w:rsidR="00614D1E" w:rsidRPr="00B5581D" w:rsidDel="00BB0A99" w:rsidRDefault="00614D1E" w:rsidP="00614D1E">
      <w:pPr>
        <w:pStyle w:val="ListParagraph"/>
        <w:numPr>
          <w:ilvl w:val="0"/>
          <w:numId w:val="32"/>
        </w:numPr>
        <w:spacing w:after="0" w:line="240" w:lineRule="auto"/>
        <w:ind w:left="792"/>
        <w:rPr>
          <w:del w:id="488" w:author="Donovan Goode" w:date="2018-11-09T10:21:00Z"/>
          <w:rFonts w:cs="Segoe UI"/>
          <w:lang w:eastAsia="zh-CN"/>
        </w:rPr>
      </w:pPr>
      <w:del w:id="489" w:author="Donovan Goode" w:date="2018-11-09T10:21:00Z">
        <w:r w:rsidDel="00BB0A99">
          <w:rPr>
            <w:rFonts w:cs="Segoe UI"/>
            <w:b/>
            <w:lang w:eastAsia="zh-CN"/>
          </w:rPr>
          <w:delText>Portal Website:</w:delText>
        </w:r>
      </w:del>
    </w:p>
    <w:p w14:paraId="2F5CF624" w14:textId="55776ED1" w:rsidR="00614D1E" w:rsidDel="00BB0A99" w:rsidRDefault="00614D1E" w:rsidP="00614D1E">
      <w:pPr>
        <w:pStyle w:val="ListParagraph"/>
        <w:numPr>
          <w:ilvl w:val="1"/>
          <w:numId w:val="32"/>
        </w:numPr>
        <w:spacing w:after="0" w:line="240" w:lineRule="auto"/>
        <w:ind w:left="1152"/>
        <w:rPr>
          <w:del w:id="490" w:author="Donovan Goode" w:date="2018-11-09T10:21:00Z"/>
          <w:rFonts w:cs="Segoe UI"/>
          <w:lang w:eastAsia="zh-CN"/>
        </w:rPr>
      </w:pPr>
      <w:del w:id="491" w:author="Donovan Goode" w:date="2018-11-09T10:21:00Z">
        <w:r w:rsidDel="00BB0A99">
          <w:rPr>
            <w:rFonts w:cs="Segoe UI"/>
            <w:lang w:eastAsia="zh-CN"/>
          </w:rPr>
          <w:delText>The portal site has a root page which is the home page. The homepage is the parent to all other webpages.</w:delText>
        </w:r>
      </w:del>
    </w:p>
    <w:p w14:paraId="1C5B9CC5" w14:textId="658CCB8E" w:rsidR="00614D1E" w:rsidRPr="00931C97" w:rsidDel="00BB0A99" w:rsidRDefault="00614D1E" w:rsidP="00614D1E">
      <w:pPr>
        <w:pStyle w:val="ListParagraph"/>
        <w:numPr>
          <w:ilvl w:val="1"/>
          <w:numId w:val="32"/>
        </w:numPr>
        <w:spacing w:after="0" w:line="240" w:lineRule="auto"/>
        <w:ind w:left="1152"/>
        <w:rPr>
          <w:del w:id="492" w:author="Donovan Goode" w:date="2018-11-09T10:21:00Z"/>
          <w:rFonts w:cs="Segoe UI"/>
          <w:lang w:eastAsia="zh-CN"/>
        </w:rPr>
      </w:pPr>
      <w:del w:id="493" w:author="Donovan Goode" w:date="2018-11-09T10:21:00Z">
        <w:r w:rsidDel="00BB0A99">
          <w:rPr>
            <w:rFonts w:cs="Segoe UI"/>
            <w:b/>
            <w:lang w:eastAsia="zh-CN"/>
          </w:rPr>
          <w:delText>Portal Web Page</w:delText>
        </w:r>
      </w:del>
    </w:p>
    <w:p w14:paraId="0199F54E" w14:textId="791447BF" w:rsidR="00614D1E" w:rsidDel="00BB0A99" w:rsidRDefault="00614D1E" w:rsidP="00614D1E">
      <w:pPr>
        <w:pStyle w:val="ListParagraph"/>
        <w:numPr>
          <w:ilvl w:val="2"/>
          <w:numId w:val="32"/>
        </w:numPr>
        <w:spacing w:after="0" w:line="240" w:lineRule="auto"/>
        <w:ind w:left="1872"/>
        <w:rPr>
          <w:del w:id="494" w:author="Donovan Goode" w:date="2018-11-09T10:21:00Z"/>
          <w:rFonts w:cs="Segoe UI"/>
          <w:lang w:eastAsia="zh-CN"/>
        </w:rPr>
      </w:pPr>
      <w:del w:id="495" w:author="Donovan Goode" w:date="2018-11-09T10:21:00Z">
        <w:r w:rsidDel="00BB0A99">
          <w:rPr>
            <w:rFonts w:cs="Segoe UI"/>
            <w:lang w:eastAsia="zh-CN"/>
          </w:rPr>
          <w:delText xml:space="preserve">Portal Web pages must use a </w:delText>
        </w:r>
        <w:r w:rsidRPr="007F2EF2" w:rsidDel="00BB0A99">
          <w:rPr>
            <w:rFonts w:cs="Segoe UI"/>
            <w:b/>
            <w:lang w:eastAsia="zh-CN"/>
          </w:rPr>
          <w:delText>Page Template</w:delText>
        </w:r>
        <w:r w:rsidDel="00BB0A99">
          <w:rPr>
            <w:rFonts w:cs="Segoe UI"/>
            <w:lang w:eastAsia="zh-CN"/>
          </w:rPr>
          <w:delText>. These page templates can leverage either an out of the box custom rewrite URL or a web template.</w:delText>
        </w:r>
      </w:del>
    </w:p>
    <w:p w14:paraId="0A646C9C" w14:textId="28587E6F" w:rsidR="00614D1E" w:rsidDel="00BB0A99" w:rsidRDefault="00614D1E" w:rsidP="00614D1E">
      <w:pPr>
        <w:pStyle w:val="ListParagraph"/>
        <w:numPr>
          <w:ilvl w:val="3"/>
          <w:numId w:val="32"/>
        </w:numPr>
        <w:spacing w:after="0" w:line="240" w:lineRule="auto"/>
        <w:ind w:left="2592"/>
        <w:rPr>
          <w:del w:id="496" w:author="Donovan Goode" w:date="2018-11-09T10:21:00Z"/>
          <w:rFonts w:cs="Segoe UI"/>
          <w:lang w:eastAsia="zh-CN"/>
        </w:rPr>
      </w:pPr>
      <w:del w:id="497" w:author="Donovan Goode" w:date="2018-11-09T10:21:00Z">
        <w:r w:rsidDel="00BB0A99">
          <w:rPr>
            <w:rFonts w:cs="Segoe UI"/>
            <w:lang w:eastAsia="zh-CN"/>
          </w:rPr>
          <w:delText>Custom Rewrite URL</w:delText>
        </w:r>
      </w:del>
    </w:p>
    <w:p w14:paraId="49A743C9" w14:textId="55DDE307" w:rsidR="00614D1E" w:rsidDel="00BB0A99" w:rsidRDefault="00614D1E" w:rsidP="00614D1E">
      <w:pPr>
        <w:pStyle w:val="ListParagraph"/>
        <w:numPr>
          <w:ilvl w:val="4"/>
          <w:numId w:val="32"/>
        </w:numPr>
        <w:spacing w:after="0" w:line="240" w:lineRule="auto"/>
        <w:ind w:left="3312"/>
        <w:rPr>
          <w:del w:id="498" w:author="Donovan Goode" w:date="2018-11-09T10:21:00Z"/>
          <w:rFonts w:cs="Segoe UI"/>
          <w:lang w:eastAsia="zh-CN"/>
        </w:rPr>
      </w:pPr>
      <w:del w:id="499" w:author="Donovan Goode" w:date="2018-11-09T10:21:00Z">
        <w:r w:rsidDel="00BB0A99">
          <w:rPr>
            <w:rFonts w:cs="Segoe UI"/>
            <w:lang w:eastAsia="zh-CN"/>
          </w:rPr>
          <w:delText>This is a custom .aspx webform</w:delText>
        </w:r>
      </w:del>
    </w:p>
    <w:p w14:paraId="30E05451" w14:textId="1BA98148" w:rsidR="00614D1E" w:rsidRPr="007F2EF2" w:rsidDel="00BB0A99" w:rsidRDefault="00614D1E" w:rsidP="00614D1E">
      <w:pPr>
        <w:pStyle w:val="ListParagraph"/>
        <w:numPr>
          <w:ilvl w:val="3"/>
          <w:numId w:val="32"/>
        </w:numPr>
        <w:spacing w:after="0" w:line="240" w:lineRule="auto"/>
        <w:ind w:left="2592"/>
        <w:rPr>
          <w:del w:id="500" w:author="Donovan Goode" w:date="2018-11-09T10:21:00Z"/>
          <w:rFonts w:cs="Segoe UI"/>
          <w:b/>
          <w:lang w:eastAsia="zh-CN"/>
        </w:rPr>
      </w:pPr>
      <w:del w:id="501" w:author="Donovan Goode" w:date="2018-11-09T10:21:00Z">
        <w:r w:rsidRPr="007F2EF2" w:rsidDel="00BB0A99">
          <w:rPr>
            <w:rFonts w:cs="Segoe UI"/>
            <w:b/>
            <w:lang w:eastAsia="zh-CN"/>
          </w:rPr>
          <w:delText>Web Template</w:delText>
        </w:r>
      </w:del>
    </w:p>
    <w:p w14:paraId="290F84F0" w14:textId="0A2FEECB" w:rsidR="00614D1E" w:rsidDel="00BB0A99" w:rsidRDefault="00614D1E" w:rsidP="00614D1E">
      <w:pPr>
        <w:pStyle w:val="ListParagraph"/>
        <w:numPr>
          <w:ilvl w:val="4"/>
          <w:numId w:val="32"/>
        </w:numPr>
        <w:spacing w:after="0" w:line="240" w:lineRule="auto"/>
        <w:ind w:left="3312"/>
        <w:rPr>
          <w:del w:id="502" w:author="Donovan Goode" w:date="2018-11-09T10:21:00Z"/>
          <w:rFonts w:cs="Segoe UI"/>
          <w:lang w:eastAsia="zh-CN"/>
        </w:rPr>
      </w:pPr>
      <w:del w:id="503" w:author="Donovan Goode" w:date="2018-11-09T10:21:00Z">
        <w:r w:rsidDel="00BB0A99">
          <w:rPr>
            <w:rFonts w:cs="Segoe UI"/>
            <w:lang w:eastAsia="zh-CN"/>
          </w:rPr>
          <w:delText>This a web template created from the CRM backend and leverages the liquid language for liquid templating and rendering of objects.</w:delText>
        </w:r>
      </w:del>
    </w:p>
    <w:p w14:paraId="536BB90A" w14:textId="513AB7DA" w:rsidR="00614D1E" w:rsidDel="00BB0A99" w:rsidRDefault="00614D1E" w:rsidP="00614D1E">
      <w:pPr>
        <w:pStyle w:val="ListParagraph"/>
        <w:numPr>
          <w:ilvl w:val="2"/>
          <w:numId w:val="32"/>
        </w:numPr>
        <w:spacing w:after="0" w:line="240" w:lineRule="auto"/>
        <w:ind w:left="1872"/>
        <w:rPr>
          <w:del w:id="504" w:author="Donovan Goode" w:date="2018-11-09T10:21:00Z"/>
          <w:rFonts w:cs="Segoe UI"/>
          <w:lang w:eastAsia="zh-CN"/>
        </w:rPr>
      </w:pPr>
      <w:del w:id="505" w:author="Donovan Goode" w:date="2018-11-09T10:21:00Z">
        <w:r w:rsidDel="00BB0A99">
          <w:rPr>
            <w:rFonts w:cs="Segoe UI"/>
            <w:lang w:eastAsia="zh-CN"/>
          </w:rPr>
          <w:delText>Custom JavaScript can be embedded at the web page level or the webform and entity form levels</w:delText>
        </w:r>
      </w:del>
    </w:p>
    <w:p w14:paraId="66A683E8" w14:textId="68AC26DB" w:rsidR="00614D1E" w:rsidDel="00BB0A99" w:rsidRDefault="00614D1E" w:rsidP="00614D1E">
      <w:pPr>
        <w:pStyle w:val="ListParagraph"/>
        <w:numPr>
          <w:ilvl w:val="2"/>
          <w:numId w:val="32"/>
        </w:numPr>
        <w:spacing w:after="0" w:line="240" w:lineRule="auto"/>
        <w:ind w:left="1872"/>
        <w:rPr>
          <w:del w:id="506" w:author="Donovan Goode" w:date="2018-11-09T10:21:00Z"/>
          <w:rFonts w:cs="Segoe UI"/>
          <w:lang w:eastAsia="zh-CN"/>
        </w:rPr>
      </w:pPr>
      <w:del w:id="507" w:author="Donovan Goode" w:date="2018-11-09T10:21:00Z">
        <w:r w:rsidDel="00BB0A99">
          <w:rPr>
            <w:rFonts w:cs="Segoe UI"/>
            <w:lang w:eastAsia="zh-CN"/>
          </w:rPr>
          <w:delText>Portal webpages also have the option of surfacing the following dynamics 365 entity objects:</w:delText>
        </w:r>
      </w:del>
    </w:p>
    <w:p w14:paraId="1D1F3BDE" w14:textId="6926AC58" w:rsidR="00614D1E" w:rsidRPr="007F2EF2" w:rsidDel="00BB0A99" w:rsidRDefault="00614D1E" w:rsidP="00614D1E">
      <w:pPr>
        <w:pStyle w:val="ListParagraph"/>
        <w:numPr>
          <w:ilvl w:val="3"/>
          <w:numId w:val="32"/>
        </w:numPr>
        <w:spacing w:after="0" w:line="240" w:lineRule="auto"/>
        <w:ind w:left="2592"/>
        <w:rPr>
          <w:del w:id="508" w:author="Donovan Goode" w:date="2018-11-09T10:21:00Z"/>
          <w:rFonts w:cs="Segoe UI"/>
          <w:b/>
          <w:lang w:eastAsia="zh-CN"/>
        </w:rPr>
      </w:pPr>
      <w:del w:id="509" w:author="Donovan Goode" w:date="2018-11-09T10:21:00Z">
        <w:r w:rsidRPr="007F2EF2" w:rsidDel="00BB0A99">
          <w:rPr>
            <w:rFonts w:cs="Segoe UI"/>
            <w:b/>
            <w:lang w:eastAsia="zh-CN"/>
          </w:rPr>
          <w:delText>Web Form</w:delText>
        </w:r>
      </w:del>
    </w:p>
    <w:p w14:paraId="52486C4B" w14:textId="04F0C439" w:rsidR="00614D1E" w:rsidDel="00BB0A99" w:rsidRDefault="00614D1E" w:rsidP="00614D1E">
      <w:pPr>
        <w:pStyle w:val="ListParagraph"/>
        <w:numPr>
          <w:ilvl w:val="4"/>
          <w:numId w:val="32"/>
        </w:numPr>
        <w:spacing w:after="0" w:line="240" w:lineRule="auto"/>
        <w:ind w:left="3312"/>
        <w:rPr>
          <w:del w:id="510" w:author="Donovan Goode" w:date="2018-11-09T10:21:00Z"/>
          <w:rFonts w:cs="Segoe UI"/>
          <w:lang w:eastAsia="zh-CN"/>
        </w:rPr>
      </w:pPr>
      <w:del w:id="511" w:author="Donovan Goode" w:date="2018-11-09T10:21:00Z">
        <w:r w:rsidDel="00BB0A99">
          <w:rPr>
            <w:rFonts w:cs="Segoe UI"/>
            <w:lang w:eastAsia="zh-CN"/>
          </w:rPr>
          <w:delText xml:space="preserve">Webforms are typically used when you want to have a multipage guided navigation wizard to collect user input in multiple steps. There are many advantages and disadvantages of using this. It depends on client needs or design needs. </w:delText>
        </w:r>
      </w:del>
    </w:p>
    <w:p w14:paraId="3F6F5F60" w14:textId="759DD3AD" w:rsidR="00614D1E" w:rsidDel="00BB0A99" w:rsidRDefault="00614D1E" w:rsidP="00614D1E">
      <w:pPr>
        <w:pStyle w:val="ListParagraph"/>
        <w:numPr>
          <w:ilvl w:val="4"/>
          <w:numId w:val="32"/>
        </w:numPr>
        <w:spacing w:after="0" w:line="240" w:lineRule="auto"/>
        <w:ind w:left="3312"/>
        <w:rPr>
          <w:del w:id="512" w:author="Donovan Goode" w:date="2018-11-09T10:21:00Z"/>
          <w:rFonts w:cs="Segoe UI"/>
          <w:lang w:eastAsia="zh-CN"/>
        </w:rPr>
      </w:pPr>
      <w:del w:id="513" w:author="Donovan Goode" w:date="2018-11-09T10:21:00Z">
        <w:r w:rsidDel="00BB0A99">
          <w:rPr>
            <w:rFonts w:cs="Segoe UI"/>
            <w:lang w:eastAsia="zh-CN"/>
          </w:rPr>
          <w:delText>Webforms leverage Dynamics CRM forms and fields of the various entities in the CRM backend</w:delText>
        </w:r>
      </w:del>
    </w:p>
    <w:p w14:paraId="2EAAAF75" w14:textId="0885DA52" w:rsidR="00614D1E" w:rsidRPr="007F2EF2" w:rsidDel="00BB0A99" w:rsidRDefault="00614D1E" w:rsidP="00614D1E">
      <w:pPr>
        <w:pStyle w:val="ListParagraph"/>
        <w:numPr>
          <w:ilvl w:val="3"/>
          <w:numId w:val="32"/>
        </w:numPr>
        <w:spacing w:after="0" w:line="240" w:lineRule="auto"/>
        <w:ind w:left="2592"/>
        <w:rPr>
          <w:del w:id="514" w:author="Donovan Goode" w:date="2018-11-09T10:21:00Z"/>
          <w:rFonts w:cs="Segoe UI"/>
          <w:b/>
          <w:lang w:eastAsia="zh-CN"/>
        </w:rPr>
      </w:pPr>
      <w:del w:id="515" w:author="Donovan Goode" w:date="2018-11-09T10:21:00Z">
        <w:r w:rsidRPr="007F2EF2" w:rsidDel="00BB0A99">
          <w:rPr>
            <w:rFonts w:cs="Segoe UI"/>
            <w:b/>
            <w:lang w:eastAsia="zh-CN"/>
          </w:rPr>
          <w:delText>Entity Form</w:delText>
        </w:r>
      </w:del>
    </w:p>
    <w:p w14:paraId="48E6E507" w14:textId="58AB5752" w:rsidR="00614D1E" w:rsidRPr="00614D1E" w:rsidDel="00BB0A99" w:rsidRDefault="00614D1E" w:rsidP="00614D1E">
      <w:pPr>
        <w:pStyle w:val="ListParagraph"/>
        <w:numPr>
          <w:ilvl w:val="4"/>
          <w:numId w:val="32"/>
        </w:numPr>
        <w:spacing w:after="0" w:line="240" w:lineRule="auto"/>
        <w:ind w:left="3312"/>
        <w:rPr>
          <w:del w:id="516" w:author="Donovan Goode" w:date="2018-11-09T10:21:00Z"/>
          <w:rFonts w:cs="Segoe UI"/>
          <w:color w:val="0563C1" w:themeColor="hyperlink"/>
          <w:u w:val="single"/>
          <w:lang w:eastAsia="zh-CN"/>
        </w:rPr>
      </w:pPr>
      <w:del w:id="517" w:author="Donovan Goode" w:date="2018-11-09T10:21:00Z">
        <w:r w:rsidDel="00BB0A99">
          <w:rPr>
            <w:rFonts w:cs="Segoe UI"/>
            <w:lang w:eastAsia="zh-CN"/>
          </w:rPr>
          <w:delText>Entity forms are typically used to collect user input and information when you have a straightforward form that collects all information up front in a one step process</w:delText>
        </w:r>
        <w:r w:rsidR="00F75F87" w:rsidRPr="00614D1E" w:rsidDel="00BB0A99">
          <w:rPr>
            <w:rFonts w:cs="Segoe UI"/>
            <w:color w:val="0563C1" w:themeColor="hyperlink"/>
            <w:u w:val="single"/>
            <w:lang w:eastAsia="zh-CN"/>
          </w:rPr>
          <w:delText xml:space="preserve"> </w:delText>
        </w:r>
      </w:del>
    </w:p>
    <w:p w14:paraId="5CED1EE0" w14:textId="34B6BE1C" w:rsidR="00614D1E" w:rsidRPr="007F2EF2" w:rsidDel="00BB0A99" w:rsidRDefault="00614D1E" w:rsidP="00614D1E">
      <w:pPr>
        <w:pStyle w:val="ListParagraph"/>
        <w:numPr>
          <w:ilvl w:val="3"/>
          <w:numId w:val="32"/>
        </w:numPr>
        <w:spacing w:after="0" w:line="240" w:lineRule="auto"/>
        <w:ind w:left="2592"/>
        <w:rPr>
          <w:del w:id="518" w:author="Donovan Goode" w:date="2018-11-09T10:21:00Z"/>
          <w:rFonts w:cs="Segoe UI"/>
          <w:b/>
          <w:lang w:eastAsia="zh-CN"/>
        </w:rPr>
      </w:pPr>
      <w:del w:id="519" w:author="Donovan Goode" w:date="2018-11-09T10:21:00Z">
        <w:r w:rsidRPr="007F2EF2" w:rsidDel="00BB0A99">
          <w:rPr>
            <w:rFonts w:cs="Segoe UI"/>
            <w:b/>
            <w:lang w:eastAsia="zh-CN"/>
          </w:rPr>
          <w:delText>Entity List</w:delText>
        </w:r>
      </w:del>
    </w:p>
    <w:p w14:paraId="45D4AA86" w14:textId="156D042B" w:rsidR="00614D1E" w:rsidRPr="008E33D2" w:rsidDel="00BB0A99" w:rsidRDefault="00614D1E" w:rsidP="00A52519">
      <w:pPr>
        <w:pStyle w:val="ListParagraph"/>
        <w:numPr>
          <w:ilvl w:val="4"/>
          <w:numId w:val="32"/>
        </w:numPr>
        <w:spacing w:after="0" w:line="240" w:lineRule="auto"/>
        <w:ind w:left="3312"/>
        <w:rPr>
          <w:del w:id="520" w:author="Donovan Goode" w:date="2018-11-09T10:21:00Z"/>
        </w:rPr>
      </w:pPr>
      <w:del w:id="521" w:author="Donovan Goode" w:date="2018-11-09T10:21:00Z">
        <w:r w:rsidRPr="00F75F87" w:rsidDel="00BB0A99">
          <w:rPr>
            <w:rFonts w:cs="Segoe UI"/>
            <w:lang w:eastAsia="zh-CN"/>
          </w:rPr>
          <w:delText xml:space="preserve">Entity Lists leverage Dynamics CRM Entity Views. These are typically used to display a list of records related to a portal user or associated to an account. </w:delText>
        </w:r>
      </w:del>
    </w:p>
    <w:p w14:paraId="639AFA0D" w14:textId="1245A65D" w:rsidR="008E33D2" w:rsidDel="00BB0A99" w:rsidRDefault="008E33D2" w:rsidP="008E33D2">
      <w:pPr>
        <w:spacing w:after="0" w:line="240" w:lineRule="auto"/>
        <w:rPr>
          <w:del w:id="522" w:author="Donovan Goode" w:date="2018-11-09T10:21:00Z"/>
        </w:rPr>
      </w:pPr>
    </w:p>
    <w:p w14:paraId="66F3B5F5" w14:textId="150BEEDE" w:rsidR="008E33D2" w:rsidDel="00BB0A99" w:rsidRDefault="008E33D2" w:rsidP="008E33D2">
      <w:pPr>
        <w:spacing w:after="0" w:line="240" w:lineRule="auto"/>
        <w:rPr>
          <w:del w:id="523" w:author="Donovan Goode" w:date="2018-11-09T10:21:00Z"/>
        </w:rPr>
      </w:pPr>
    </w:p>
    <w:p w14:paraId="34E6B6D4" w14:textId="05D76D27" w:rsidR="008E33D2" w:rsidDel="00BB0A99" w:rsidRDefault="008E33D2" w:rsidP="008E33D2">
      <w:pPr>
        <w:spacing w:after="0" w:line="240" w:lineRule="auto"/>
        <w:rPr>
          <w:del w:id="524" w:author="Donovan Goode" w:date="2018-11-09T10:21:00Z"/>
        </w:rPr>
      </w:pPr>
    </w:p>
    <w:p w14:paraId="71F7727F" w14:textId="348334FB" w:rsidR="008E33D2" w:rsidDel="00BB0A99" w:rsidRDefault="008E33D2" w:rsidP="008E33D2">
      <w:pPr>
        <w:spacing w:after="0" w:line="240" w:lineRule="auto"/>
        <w:rPr>
          <w:del w:id="525" w:author="Donovan Goode" w:date="2018-11-09T10:21:00Z"/>
        </w:rPr>
      </w:pPr>
    </w:p>
    <w:p w14:paraId="1585B0BF" w14:textId="2894436C" w:rsidR="008E33D2" w:rsidDel="00BB0A99" w:rsidRDefault="008E33D2" w:rsidP="008E33D2">
      <w:pPr>
        <w:spacing w:after="0" w:line="240" w:lineRule="auto"/>
        <w:rPr>
          <w:del w:id="526" w:author="Donovan Goode" w:date="2018-11-09T10:21:00Z"/>
        </w:rPr>
      </w:pPr>
    </w:p>
    <w:p w14:paraId="6AE97427" w14:textId="5AEB4F96" w:rsidR="008E33D2" w:rsidDel="00BB0A99" w:rsidRDefault="008E33D2" w:rsidP="008E33D2">
      <w:pPr>
        <w:spacing w:after="0" w:line="240" w:lineRule="auto"/>
        <w:rPr>
          <w:del w:id="527" w:author="Donovan Goode" w:date="2018-11-09T10:21:00Z"/>
        </w:rPr>
      </w:pPr>
    </w:p>
    <w:p w14:paraId="48263F1D" w14:textId="10592707" w:rsidR="008E33D2" w:rsidDel="00BB0A99" w:rsidRDefault="008E33D2" w:rsidP="008E33D2">
      <w:pPr>
        <w:spacing w:after="0" w:line="240" w:lineRule="auto"/>
        <w:rPr>
          <w:del w:id="528" w:author="Donovan Goode" w:date="2018-11-09T10:21:00Z"/>
        </w:rPr>
      </w:pPr>
    </w:p>
    <w:p w14:paraId="75B79AA6" w14:textId="473B02D9" w:rsidR="008E33D2" w:rsidDel="00BB0A99" w:rsidRDefault="008E33D2" w:rsidP="008E33D2">
      <w:pPr>
        <w:spacing w:after="0" w:line="240" w:lineRule="auto"/>
        <w:rPr>
          <w:del w:id="529" w:author="Donovan Goode" w:date="2018-11-09T10:21:00Z"/>
        </w:rPr>
      </w:pPr>
    </w:p>
    <w:p w14:paraId="1CFEFA60" w14:textId="3DE9075D" w:rsidR="008E33D2" w:rsidDel="00BB0A99" w:rsidRDefault="008E33D2" w:rsidP="008E33D2">
      <w:pPr>
        <w:spacing w:after="0" w:line="240" w:lineRule="auto"/>
        <w:rPr>
          <w:del w:id="530" w:author="Donovan Goode" w:date="2018-11-09T10:21:00Z"/>
        </w:rPr>
      </w:pPr>
    </w:p>
    <w:p w14:paraId="6B013458" w14:textId="2FCC4E08" w:rsidR="008E33D2" w:rsidDel="00BB0A99" w:rsidRDefault="008E33D2" w:rsidP="008E33D2">
      <w:pPr>
        <w:spacing w:after="0" w:line="240" w:lineRule="auto"/>
        <w:rPr>
          <w:del w:id="531" w:author="Donovan Goode" w:date="2018-11-09T10:21:00Z"/>
        </w:rPr>
      </w:pPr>
    </w:p>
    <w:p w14:paraId="237F40CB" w14:textId="4BDA5B2D" w:rsidR="008E33D2" w:rsidDel="00BB0A99" w:rsidRDefault="008E33D2" w:rsidP="008E33D2">
      <w:pPr>
        <w:spacing w:after="0" w:line="240" w:lineRule="auto"/>
        <w:rPr>
          <w:del w:id="532" w:author="Donovan Goode" w:date="2018-11-09T10:21:00Z"/>
        </w:rPr>
      </w:pPr>
    </w:p>
    <w:p w14:paraId="6394C569" w14:textId="12E8B820" w:rsidR="008E33D2" w:rsidDel="00BB0A99" w:rsidRDefault="008E33D2" w:rsidP="008E33D2">
      <w:pPr>
        <w:spacing w:after="0" w:line="240" w:lineRule="auto"/>
        <w:rPr>
          <w:del w:id="533" w:author="Donovan Goode" w:date="2018-11-09T10:21:00Z"/>
        </w:rPr>
      </w:pPr>
    </w:p>
    <w:p w14:paraId="28EA8607" w14:textId="78E7BCD9" w:rsidR="008E33D2" w:rsidDel="00BB0A99" w:rsidRDefault="008E33D2" w:rsidP="008E33D2">
      <w:pPr>
        <w:spacing w:after="0" w:line="240" w:lineRule="auto"/>
        <w:rPr>
          <w:del w:id="534" w:author="Donovan Goode" w:date="2018-11-09T10:21:00Z"/>
        </w:rPr>
      </w:pPr>
      <w:del w:id="535" w:author="Donovan Goode" w:date="2018-11-09T10:21:00Z">
        <w:r w:rsidDel="00BB0A99">
          <w:delText>General Webpage details configuration:</w:delText>
        </w:r>
      </w:del>
    </w:p>
    <w:p w14:paraId="41F4A0D7" w14:textId="6D44CD5C" w:rsidR="008944DD" w:rsidRPr="008E33D2" w:rsidDel="00BB0A99" w:rsidRDefault="008944DD" w:rsidP="008E33D2">
      <w:pPr>
        <w:spacing w:after="0" w:line="240" w:lineRule="auto"/>
        <w:rPr>
          <w:del w:id="536" w:author="Donovan Goode" w:date="2018-11-09T10:21:00Z"/>
        </w:rPr>
      </w:pPr>
    </w:p>
    <w:p w14:paraId="2F89CABB" w14:textId="6C112B84" w:rsidR="008E33D2" w:rsidDel="00BB0A99" w:rsidRDefault="008E33D2" w:rsidP="008E33D2">
      <w:pPr>
        <w:spacing w:after="0" w:line="240" w:lineRule="auto"/>
        <w:rPr>
          <w:del w:id="537" w:author="Donovan Goode" w:date="2018-11-09T10:21:00Z"/>
        </w:rPr>
      </w:pPr>
      <w:del w:id="538" w:author="Donovan Goode" w:date="2018-11-09T10:21:00Z">
        <w:r w:rsidDel="00BB0A99">
          <w:rPr>
            <w:noProof/>
          </w:rPr>
          <w:drawing>
            <wp:inline distT="0" distB="0" distL="0" distR="0" wp14:anchorId="2182B940" wp14:editId="2EF8D2D2">
              <wp:extent cx="6026031" cy="2676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3167" cy="2697461"/>
                      </a:xfrm>
                      <a:prstGeom prst="rect">
                        <a:avLst/>
                      </a:prstGeom>
                      <a:noFill/>
                      <a:ln>
                        <a:noFill/>
                      </a:ln>
                    </pic:spPr>
                  </pic:pic>
                </a:graphicData>
              </a:graphic>
            </wp:inline>
          </w:drawing>
        </w:r>
      </w:del>
    </w:p>
    <w:p w14:paraId="311F55D3" w14:textId="69BF6488" w:rsidR="000E4FFC" w:rsidDel="00BB0A99" w:rsidRDefault="000E4FFC" w:rsidP="008E33D2">
      <w:pPr>
        <w:spacing w:after="0" w:line="240" w:lineRule="auto"/>
        <w:rPr>
          <w:del w:id="539" w:author="Donovan Goode" w:date="2018-11-09T10:21:00Z"/>
        </w:rPr>
      </w:pPr>
    </w:p>
    <w:p w14:paraId="632F55ED" w14:textId="2DDEF627" w:rsidR="000E4FFC" w:rsidDel="00BB0A99" w:rsidRDefault="00064CDC" w:rsidP="008E33D2">
      <w:pPr>
        <w:spacing w:after="0" w:line="240" w:lineRule="auto"/>
        <w:rPr>
          <w:del w:id="540" w:author="Donovan Goode" w:date="2018-11-09T10:21:00Z"/>
        </w:rPr>
      </w:pPr>
      <w:del w:id="541" w:author="Donovan Goode" w:date="2018-11-09T10:21:00Z">
        <w:r w:rsidDel="00BB0A99">
          <w:rPr>
            <w:noProof/>
          </w:rPr>
          <w:drawing>
            <wp:inline distT="0" distB="0" distL="0" distR="0" wp14:anchorId="2977B8B4" wp14:editId="3ACCEFA9">
              <wp:extent cx="6032933" cy="26765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0114" cy="2693020"/>
                      </a:xfrm>
                      <a:prstGeom prst="rect">
                        <a:avLst/>
                      </a:prstGeom>
                      <a:noFill/>
                      <a:ln>
                        <a:noFill/>
                      </a:ln>
                    </pic:spPr>
                  </pic:pic>
                </a:graphicData>
              </a:graphic>
            </wp:inline>
          </w:drawing>
        </w:r>
      </w:del>
    </w:p>
    <w:p w14:paraId="7E717E3C" w14:textId="5D96061D" w:rsidR="008E33D2" w:rsidRPr="00602B72" w:rsidDel="00BB0A99" w:rsidRDefault="008E33D2" w:rsidP="008E33D2">
      <w:pPr>
        <w:spacing w:after="0" w:line="240" w:lineRule="auto"/>
        <w:rPr>
          <w:del w:id="542" w:author="Donovan Goode" w:date="2018-11-09T10:21:00Z"/>
        </w:rPr>
      </w:pPr>
    </w:p>
    <w:p w14:paraId="71385DC4" w14:textId="29045893" w:rsidR="00602B72" w:rsidRPr="00602B72" w:rsidDel="00BB0A99" w:rsidRDefault="00602B72" w:rsidP="00BF1D92">
      <w:pPr>
        <w:pStyle w:val="Heading2Numbered"/>
        <w:rPr>
          <w:del w:id="543" w:author="Donovan Goode" w:date="2018-11-09T10:21:00Z"/>
        </w:rPr>
      </w:pPr>
      <w:del w:id="544" w:author="Donovan Goode" w:date="2018-11-09T10:21:00Z">
        <w:r w:rsidDel="00BB0A99">
          <w:delText xml:space="preserve">ORA </w:delText>
        </w:r>
        <w:r w:rsidR="00F0737D" w:rsidDel="00BB0A99">
          <w:delText>Website/</w:delText>
        </w:r>
        <w:r w:rsidDel="00BB0A99">
          <w:delText xml:space="preserve">Webpage Architecture </w:delText>
        </w:r>
      </w:del>
    </w:p>
    <w:p w14:paraId="37514220" w14:textId="643EF52C" w:rsidR="008944DD" w:rsidRPr="0086010E" w:rsidDel="00BB0A99" w:rsidRDefault="00095A87" w:rsidP="00923733">
      <w:pPr>
        <w:rPr>
          <w:del w:id="545" w:author="Donovan Goode" w:date="2018-11-09T10:21:00Z"/>
          <w:b/>
        </w:rPr>
      </w:pPr>
      <w:bookmarkStart w:id="546" w:name="_MON_1600466119"/>
      <w:bookmarkEnd w:id="546"/>
      <w:del w:id="547" w:author="Donovan Goode" w:date="2018-11-09T10:21:00Z">
        <w:r w:rsidDel="00BB0A99">
          <w:rPr>
            <w:noProof/>
          </w:rPr>
          <w:drawing>
            <wp:inline distT="0" distB="0" distL="0" distR="0" wp14:anchorId="2E5378FA" wp14:editId="655A1656">
              <wp:extent cx="6756400" cy="1739900"/>
              <wp:effectExtent l="0" t="0" r="0" b="0"/>
              <wp:docPr id="19" name="Object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
                      <pic:cNvPicPr>
                        <a:picLocks noGrp="1" noRot="1" noChangeAspect="1" noEditPoints="1" noAdjustHandles="1" noChangeArrowheads="1" noChangeShapeType="1" noCrop="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56400" cy="1739900"/>
                      </a:xfrm>
                      <a:prstGeom prst="rect">
                        <a:avLst/>
                      </a:prstGeom>
                      <a:noFill/>
                      <a:ln>
                        <a:noFill/>
                      </a:ln>
                    </pic:spPr>
                  </pic:pic>
                </a:graphicData>
              </a:graphic>
            </wp:inline>
          </w:drawing>
        </w:r>
      </w:del>
    </w:p>
    <w:p w14:paraId="175FD73A" w14:textId="179EDBD5" w:rsidR="0086010E" w:rsidRPr="0086010E" w:rsidDel="00BB0A99" w:rsidRDefault="0086010E" w:rsidP="00051F02">
      <w:pPr>
        <w:tabs>
          <w:tab w:val="left" w:pos="7380"/>
        </w:tabs>
        <w:rPr>
          <w:del w:id="548" w:author="Donovan Goode" w:date="2018-11-09T10:21:00Z"/>
        </w:rPr>
      </w:pPr>
      <w:del w:id="549" w:author="Donovan Goode" w:date="2018-11-09T10:21:00Z">
        <w:r w:rsidDel="00BB0A99">
          <w:delText>The ORA system</w:delText>
        </w:r>
        <w:r w:rsidR="00051F02" w:rsidDel="00BB0A99">
          <w:delText xml:space="preserve"> architecture can be observed in the image above</w:delText>
        </w:r>
        <w:r w:rsidR="003B5656" w:rsidDel="00BB0A99">
          <w:delText>. There are many different Parent-child relationships</w:delText>
        </w:r>
        <w:r w:rsidR="00A2736B" w:rsidDel="00BB0A99">
          <w:delText xml:space="preserve"> that exist in the design of this portal solution</w:delText>
        </w:r>
        <w:r w:rsidR="001D2AA0" w:rsidDel="00BB0A99">
          <w:delText xml:space="preserve"> </w:delText>
        </w:r>
        <w:r w:rsidR="003B5190" w:rsidDel="00BB0A99">
          <w:delText xml:space="preserve">as observed. </w:delText>
        </w:r>
        <w:r w:rsidR="00C02BE7" w:rsidDel="00BB0A99">
          <w:delText xml:space="preserve"> </w:delText>
        </w:r>
        <w:r w:rsidR="00051F02" w:rsidDel="00BB0A99">
          <w:tab/>
        </w:r>
      </w:del>
    </w:p>
    <w:p w14:paraId="41176E6D" w14:textId="54CF5EBE" w:rsidR="00EF666F" w:rsidRPr="00212692" w:rsidDel="00BB0A99" w:rsidRDefault="00EF666F" w:rsidP="00923733">
      <w:pPr>
        <w:rPr>
          <w:del w:id="550" w:author="Donovan Goode" w:date="2018-11-09T10:21:00Z"/>
          <w:b/>
          <w:u w:val="single"/>
        </w:rPr>
      </w:pPr>
      <w:del w:id="551" w:author="Donovan Goode" w:date="2018-11-09T10:21:00Z">
        <w:r w:rsidRPr="00212692" w:rsidDel="00BB0A99">
          <w:rPr>
            <w:b/>
            <w:u w:val="single"/>
          </w:rPr>
          <w:delText>Home</w:delText>
        </w:r>
      </w:del>
    </w:p>
    <w:p w14:paraId="4CF3030A" w14:textId="6F6DA71B" w:rsidR="00B17523" w:rsidDel="00BB0A99" w:rsidRDefault="00B17523" w:rsidP="00B17523">
      <w:pPr>
        <w:pStyle w:val="ListParagraph"/>
        <w:numPr>
          <w:ilvl w:val="0"/>
          <w:numId w:val="31"/>
        </w:numPr>
        <w:rPr>
          <w:del w:id="552" w:author="Donovan Goode" w:date="2018-11-09T10:21:00Z"/>
        </w:rPr>
      </w:pPr>
      <w:del w:id="553" w:author="Donovan Goode" w:date="2018-11-09T10:21:00Z">
        <w:r w:rsidDel="00BB0A99">
          <w:delText>Retirement</w:delText>
        </w:r>
      </w:del>
    </w:p>
    <w:p w14:paraId="0AFA4FA6" w14:textId="00B4D380" w:rsidR="00774279" w:rsidDel="00BB0A99" w:rsidRDefault="00226709" w:rsidP="00774279">
      <w:pPr>
        <w:pStyle w:val="ListParagraph"/>
        <w:numPr>
          <w:ilvl w:val="1"/>
          <w:numId w:val="31"/>
        </w:numPr>
        <w:rPr>
          <w:del w:id="554" w:author="Donovan Goode" w:date="2018-11-09T10:21:00Z"/>
        </w:rPr>
      </w:pPr>
      <w:del w:id="555" w:author="Donovan Goode" w:date="2018-11-09T10:21:00Z">
        <w:r w:rsidDel="00BB0A99">
          <w:delText>Online Retirement Application</w:delText>
        </w:r>
      </w:del>
    </w:p>
    <w:p w14:paraId="61BC9B05" w14:textId="290AF1BB" w:rsidR="00226709" w:rsidDel="00BB0A99" w:rsidRDefault="00226709" w:rsidP="00226709">
      <w:pPr>
        <w:pStyle w:val="ListParagraph"/>
        <w:numPr>
          <w:ilvl w:val="2"/>
          <w:numId w:val="31"/>
        </w:numPr>
        <w:rPr>
          <w:del w:id="556" w:author="Donovan Goode" w:date="2018-11-09T10:21:00Z"/>
        </w:rPr>
      </w:pPr>
      <w:del w:id="557" w:author="Donovan Goode" w:date="2018-11-09T10:21:00Z">
        <w:r w:rsidDel="00BB0A99">
          <w:delText>Retirement Application</w:delText>
        </w:r>
      </w:del>
    </w:p>
    <w:p w14:paraId="74A0E869" w14:textId="19A30130" w:rsidR="00226709" w:rsidDel="00BB0A99" w:rsidRDefault="00226709" w:rsidP="00226709">
      <w:pPr>
        <w:pStyle w:val="ListParagraph"/>
        <w:numPr>
          <w:ilvl w:val="2"/>
          <w:numId w:val="31"/>
        </w:numPr>
        <w:rPr>
          <w:del w:id="558" w:author="Donovan Goode" w:date="2018-11-09T10:21:00Z"/>
        </w:rPr>
      </w:pPr>
      <w:del w:id="559" w:author="Donovan Goode" w:date="2018-11-09T10:21:00Z">
        <w:r w:rsidDel="00BB0A99">
          <w:delText>Applicant Certify Summary of Service</w:delText>
        </w:r>
      </w:del>
    </w:p>
    <w:p w14:paraId="5CF29012" w14:textId="1DFBC41B" w:rsidR="00226709" w:rsidDel="00BB0A99" w:rsidRDefault="009F519B" w:rsidP="00226709">
      <w:pPr>
        <w:pStyle w:val="ListParagraph"/>
        <w:numPr>
          <w:ilvl w:val="2"/>
          <w:numId w:val="31"/>
        </w:numPr>
        <w:rPr>
          <w:del w:id="560" w:author="Donovan Goode" w:date="2018-11-09T10:21:00Z"/>
        </w:rPr>
      </w:pPr>
      <w:del w:id="561" w:author="Donovan Goode" w:date="2018-11-09T10:21:00Z">
        <w:r w:rsidDel="00BB0A99">
          <w:delText>Review and Print Application</w:delText>
        </w:r>
      </w:del>
    </w:p>
    <w:p w14:paraId="4044CCA8" w14:textId="17EE5F52" w:rsidR="009F519B" w:rsidDel="00BB0A99" w:rsidRDefault="009F519B" w:rsidP="00226709">
      <w:pPr>
        <w:pStyle w:val="ListParagraph"/>
        <w:numPr>
          <w:ilvl w:val="2"/>
          <w:numId w:val="31"/>
        </w:numPr>
        <w:rPr>
          <w:del w:id="562" w:author="Donovan Goode" w:date="2018-11-09T10:21:00Z"/>
        </w:rPr>
      </w:pPr>
      <w:del w:id="563" w:author="Donovan Goode" w:date="2018-11-09T10:21:00Z">
        <w:r w:rsidDel="00BB0A99">
          <w:delText>Online Retirement Submission Acknowledgment</w:delText>
        </w:r>
      </w:del>
    </w:p>
    <w:p w14:paraId="536EE793" w14:textId="5268C6D4" w:rsidR="009F519B" w:rsidDel="00BB0A99" w:rsidRDefault="001F452E" w:rsidP="00226709">
      <w:pPr>
        <w:pStyle w:val="ListParagraph"/>
        <w:numPr>
          <w:ilvl w:val="2"/>
          <w:numId w:val="31"/>
        </w:numPr>
        <w:rPr>
          <w:del w:id="564" w:author="Donovan Goode" w:date="2018-11-09T10:21:00Z"/>
        </w:rPr>
      </w:pPr>
      <w:del w:id="565" w:author="Donovan Goode" w:date="2018-11-09T10:21:00Z">
        <w:r w:rsidDel="00BB0A99">
          <w:delText>Certify Summary of Service Acknowledgement</w:delText>
        </w:r>
      </w:del>
    </w:p>
    <w:p w14:paraId="5B8E486B" w14:textId="62E6981E" w:rsidR="00B17523" w:rsidDel="00BB0A99" w:rsidRDefault="00B17523" w:rsidP="00B17523">
      <w:pPr>
        <w:pStyle w:val="ListParagraph"/>
        <w:numPr>
          <w:ilvl w:val="0"/>
          <w:numId w:val="31"/>
        </w:numPr>
        <w:rPr>
          <w:del w:id="566" w:author="Donovan Goode" w:date="2018-11-09T10:21:00Z"/>
        </w:rPr>
      </w:pPr>
      <w:del w:id="567" w:author="Donovan Goode" w:date="2018-11-09T10:21:00Z">
        <w:r w:rsidDel="00BB0A99">
          <w:delText>Agency Services</w:delText>
        </w:r>
      </w:del>
    </w:p>
    <w:p w14:paraId="252F2DF3" w14:textId="51414F07" w:rsidR="001F452E" w:rsidDel="00BB0A99" w:rsidRDefault="001F452E" w:rsidP="001F452E">
      <w:pPr>
        <w:pStyle w:val="ListParagraph"/>
        <w:numPr>
          <w:ilvl w:val="1"/>
          <w:numId w:val="31"/>
        </w:numPr>
        <w:rPr>
          <w:del w:id="568" w:author="Donovan Goode" w:date="2018-11-09T10:21:00Z"/>
        </w:rPr>
      </w:pPr>
      <w:del w:id="569" w:author="Donovan Goode" w:date="2018-11-09T10:21:00Z">
        <w:r w:rsidDel="00BB0A99">
          <w:delText>Manage Agency</w:delText>
        </w:r>
      </w:del>
    </w:p>
    <w:p w14:paraId="6E553D88" w14:textId="77418F9A" w:rsidR="00726087" w:rsidDel="00BB0A99" w:rsidRDefault="00726087" w:rsidP="00726087">
      <w:pPr>
        <w:pStyle w:val="ListParagraph"/>
        <w:numPr>
          <w:ilvl w:val="2"/>
          <w:numId w:val="31"/>
        </w:numPr>
        <w:rPr>
          <w:del w:id="570" w:author="Donovan Goode" w:date="2018-11-09T10:21:00Z"/>
        </w:rPr>
      </w:pPr>
      <w:del w:id="571" w:author="Donovan Goode" w:date="2018-11-09T10:21:00Z">
        <w:r w:rsidDel="00BB0A99">
          <w:delText>Employee Applicant Management</w:delText>
        </w:r>
      </w:del>
    </w:p>
    <w:p w14:paraId="223EB131" w14:textId="0B717725" w:rsidR="001F452E" w:rsidDel="00BB0A99" w:rsidRDefault="00726087" w:rsidP="001F452E">
      <w:pPr>
        <w:pStyle w:val="ListParagraph"/>
        <w:numPr>
          <w:ilvl w:val="1"/>
          <w:numId w:val="31"/>
        </w:numPr>
        <w:rPr>
          <w:del w:id="572" w:author="Donovan Goode" w:date="2018-11-09T10:21:00Z"/>
        </w:rPr>
      </w:pPr>
      <w:del w:id="573" w:author="Donovan Goode" w:date="2018-11-09T10:21:00Z">
        <w:r w:rsidDel="00BB0A99">
          <w:delText>Agency Certified Summary of Service</w:delText>
        </w:r>
      </w:del>
    </w:p>
    <w:p w14:paraId="6E5D8902" w14:textId="774110FF" w:rsidR="00B17523" w:rsidDel="00BB0A99" w:rsidRDefault="00774279" w:rsidP="00B17523">
      <w:pPr>
        <w:pStyle w:val="ListParagraph"/>
        <w:numPr>
          <w:ilvl w:val="0"/>
          <w:numId w:val="31"/>
        </w:numPr>
        <w:rPr>
          <w:del w:id="574" w:author="Donovan Goode" w:date="2018-11-09T10:21:00Z"/>
        </w:rPr>
      </w:pPr>
      <w:del w:id="575" w:author="Donovan Goode" w:date="2018-11-09T10:21:00Z">
        <w:r w:rsidDel="00BB0A99">
          <w:delText>HR Services</w:delText>
        </w:r>
      </w:del>
    </w:p>
    <w:p w14:paraId="6DA4FB3C" w14:textId="2F8950AF" w:rsidR="002B21A7" w:rsidDel="00BB0A99" w:rsidRDefault="00A35782" w:rsidP="002B21A7">
      <w:pPr>
        <w:pStyle w:val="ListParagraph"/>
        <w:numPr>
          <w:ilvl w:val="1"/>
          <w:numId w:val="31"/>
        </w:numPr>
        <w:rPr>
          <w:del w:id="576" w:author="Donovan Goode" w:date="2018-11-09T10:21:00Z"/>
        </w:rPr>
      </w:pPr>
      <w:del w:id="577" w:author="Donovan Goode" w:date="2018-11-09T10:21:00Z">
        <w:r w:rsidDel="00BB0A99">
          <w:delText>HR Checklist</w:delText>
        </w:r>
      </w:del>
    </w:p>
    <w:p w14:paraId="4A502FD0" w14:textId="26D298C3" w:rsidR="00774279" w:rsidDel="00BB0A99" w:rsidRDefault="00774279" w:rsidP="00B17523">
      <w:pPr>
        <w:pStyle w:val="ListParagraph"/>
        <w:numPr>
          <w:ilvl w:val="0"/>
          <w:numId w:val="31"/>
        </w:numPr>
        <w:rPr>
          <w:del w:id="578" w:author="Donovan Goode" w:date="2018-11-09T10:21:00Z"/>
        </w:rPr>
      </w:pPr>
      <w:del w:id="579" w:author="Donovan Goode" w:date="2018-11-09T10:21:00Z">
        <w:r w:rsidDel="00BB0A99">
          <w:delText>Payroll Services</w:delText>
        </w:r>
      </w:del>
    </w:p>
    <w:p w14:paraId="062AF9BC" w14:textId="1176D762" w:rsidR="00A35782" w:rsidDel="00BB0A99" w:rsidRDefault="00A35782" w:rsidP="00A35782">
      <w:pPr>
        <w:pStyle w:val="ListParagraph"/>
        <w:numPr>
          <w:ilvl w:val="1"/>
          <w:numId w:val="31"/>
        </w:numPr>
        <w:rPr>
          <w:del w:id="580" w:author="Donovan Goode" w:date="2018-11-09T10:21:00Z"/>
        </w:rPr>
      </w:pPr>
      <w:del w:id="581" w:author="Donovan Goode" w:date="2018-11-09T10:21:00Z">
        <w:r w:rsidDel="00BB0A99">
          <w:delText>Payroll Checklist</w:delText>
        </w:r>
      </w:del>
    </w:p>
    <w:p w14:paraId="08760376" w14:textId="625104D4" w:rsidR="007F10C0" w:rsidDel="00BB0A99" w:rsidRDefault="002D4EE5" w:rsidP="007F10C0">
      <w:pPr>
        <w:pStyle w:val="ListParagraph"/>
        <w:numPr>
          <w:ilvl w:val="2"/>
          <w:numId w:val="31"/>
        </w:numPr>
        <w:rPr>
          <w:del w:id="582" w:author="Donovan Goode" w:date="2018-11-09T10:21:00Z"/>
        </w:rPr>
      </w:pPr>
      <w:del w:id="583" w:author="Donovan Goode" w:date="2018-11-09T10:21:00Z">
        <w:r w:rsidDel="00BB0A99">
          <w:delText>OPM Submission Acknowledgement</w:delText>
        </w:r>
      </w:del>
    </w:p>
    <w:p w14:paraId="5321A79C" w14:textId="517A4248" w:rsidR="00816FD3" w:rsidDel="00BB0A99" w:rsidRDefault="00D15E1D" w:rsidP="00816FD3">
      <w:pPr>
        <w:pStyle w:val="Heading3Numbered"/>
        <w:rPr>
          <w:del w:id="584" w:author="Donovan Goode" w:date="2018-11-09T10:21:00Z"/>
        </w:rPr>
      </w:pPr>
      <w:del w:id="585" w:author="Donovan Goode" w:date="2018-11-09T10:21:00Z">
        <w:r w:rsidDel="00BB0A99">
          <w:delText>Web Template Design</w:delText>
        </w:r>
      </w:del>
    </w:p>
    <w:p w14:paraId="300A007E" w14:textId="1801C098" w:rsidR="00612B86" w:rsidDel="00BB0A99" w:rsidRDefault="00D86BCA" w:rsidP="00BF1D92">
      <w:pPr>
        <w:ind w:left="432" w:firstLine="432"/>
        <w:rPr>
          <w:del w:id="586" w:author="Donovan Goode" w:date="2018-11-09T10:21:00Z"/>
        </w:rPr>
      </w:pPr>
      <w:del w:id="587" w:author="Donovan Goode" w:date="2018-11-09T10:21:00Z">
        <w:r w:rsidDel="00BB0A99">
          <w:delText xml:space="preserve">The ORA solution leverages the benefits of being able to develop custom web templates, which bring </w:delText>
        </w:r>
        <w:r w:rsidR="008A0CFA" w:rsidDel="00BB0A99">
          <w:delText>truly rich and dynamic powerful customization capabilities to the portal.</w:delText>
        </w:r>
        <w:r w:rsidR="005661FE" w:rsidDel="00BB0A99">
          <w:delText xml:space="preserve"> </w:delText>
        </w:r>
      </w:del>
    </w:p>
    <w:p w14:paraId="4B229413" w14:textId="352B463C" w:rsidR="00612B86" w:rsidRPr="00BF1D92" w:rsidDel="00BB0A99" w:rsidRDefault="00612B86" w:rsidP="00612B86">
      <w:pPr>
        <w:pStyle w:val="ParagraphText"/>
        <w:ind w:firstLine="432"/>
        <w:rPr>
          <w:del w:id="588" w:author="Donovan Goode" w:date="2018-11-09T10:21:00Z"/>
          <w:rFonts w:cs="Segoe UI"/>
          <w:sz w:val="22"/>
        </w:rPr>
      </w:pPr>
      <w:del w:id="589" w:author="Donovan Goode" w:date="2018-11-09T10:21:00Z">
        <w:r w:rsidRPr="00BF1D92" w:rsidDel="00BB0A99">
          <w:rPr>
            <w:rFonts w:cs="Segoe UI"/>
            <w:sz w:val="22"/>
          </w:rPr>
          <w:delText xml:space="preserve">Liquid is an open-source templating language for website design and is supported </w:delText>
        </w:r>
        <w:r w:rsidR="00BF1D92" w:rsidRPr="00BF1D92" w:rsidDel="00BB0A99">
          <w:rPr>
            <w:rFonts w:cs="Segoe UI"/>
            <w:sz w:val="22"/>
          </w:rPr>
          <w:delText>by</w:delText>
        </w:r>
        <w:r w:rsidRPr="00BF1D92" w:rsidDel="00BB0A99">
          <w:rPr>
            <w:rFonts w:cs="Segoe UI"/>
            <w:sz w:val="22"/>
          </w:rPr>
          <w:delText xml:space="preserve"> Dynamics 365 Portals</w:delText>
        </w:r>
        <w:r w:rsidR="00BF1D92" w:rsidDel="00BB0A99">
          <w:rPr>
            <w:rFonts w:cs="Segoe UI"/>
            <w:sz w:val="22"/>
          </w:rPr>
          <w:delText>.</w:delText>
        </w:r>
        <w:r w:rsidRPr="00BF1D92" w:rsidDel="00BB0A99">
          <w:rPr>
            <w:rFonts w:cs="Segoe UI"/>
            <w:sz w:val="22"/>
          </w:rPr>
          <w:delText xml:space="preserve"> (Version 8.X and later)</w:delText>
        </w:r>
      </w:del>
    </w:p>
    <w:p w14:paraId="08976C8E" w14:textId="5A86B3C0" w:rsidR="00612B86" w:rsidRPr="00BF1D92" w:rsidDel="00BB0A99" w:rsidRDefault="00612B86" w:rsidP="00612B86">
      <w:pPr>
        <w:pStyle w:val="ParagraphText"/>
        <w:rPr>
          <w:del w:id="590" w:author="Donovan Goode" w:date="2018-11-09T10:21:00Z"/>
          <w:rFonts w:cs="Segoe UI"/>
          <w:sz w:val="22"/>
        </w:rPr>
      </w:pPr>
      <w:del w:id="591" w:author="Donovan Goode" w:date="2018-11-09T10:21:00Z">
        <w:r w:rsidRPr="00BF1D92" w:rsidDel="00BB0A99">
          <w:rPr>
            <w:rFonts w:cs="Segoe UI"/>
            <w:sz w:val="22"/>
          </w:rPr>
          <w:delText xml:space="preserve">        Liquid was originally written in Ruby, but has since been </w:delText>
        </w:r>
        <w:r w:rsidR="00154F11" w:rsidDel="00BB0A99">
          <w:rPr>
            <w:rStyle w:val="Hyperlink"/>
            <w:rFonts w:cs="Segoe UI"/>
          </w:rPr>
          <w:fldChar w:fldCharType="begin"/>
        </w:r>
        <w:r w:rsidR="00154F11" w:rsidDel="00BB0A99">
          <w:rPr>
            <w:rStyle w:val="Hyperlink"/>
            <w:rFonts w:cs="Segoe UI"/>
            <w:sz w:val="22"/>
          </w:rPr>
          <w:delInstrText xml:space="preserve"> HYPERLINK "http://dotliquidmarkup.org/" </w:delInstrText>
        </w:r>
        <w:r w:rsidR="00154F11" w:rsidDel="00BB0A99">
          <w:rPr>
            <w:rStyle w:val="Hyperlink"/>
            <w:rFonts w:cs="Segoe UI"/>
          </w:rPr>
          <w:fldChar w:fldCharType="separate"/>
        </w:r>
        <w:r w:rsidRPr="00BF1D92" w:rsidDel="00BB0A99">
          <w:rPr>
            <w:rStyle w:val="Hyperlink"/>
            <w:rFonts w:cs="Segoe UI"/>
            <w:sz w:val="22"/>
          </w:rPr>
          <w:delText>ported to the .NET framework</w:delText>
        </w:r>
        <w:r w:rsidR="00154F11" w:rsidDel="00BB0A99">
          <w:rPr>
            <w:rStyle w:val="Hyperlink"/>
            <w:rFonts w:cs="Segoe UI"/>
          </w:rPr>
          <w:fldChar w:fldCharType="end"/>
        </w:r>
        <w:r w:rsidRPr="00BF1D92" w:rsidDel="00BB0A99">
          <w:rPr>
            <w:rFonts w:cs="Segoe UI"/>
            <w:sz w:val="22"/>
          </w:rPr>
          <w:delText xml:space="preserve">, which in turn has made it easily adaptable for use with CRM portals.  A significant amount of customization can be achieved by adding Liquid objects, tags, and filters to the content contained within a web template, web page, content snippet, or another record type. </w:delText>
        </w:r>
      </w:del>
    </w:p>
    <w:p w14:paraId="342C3A49" w14:textId="7033991F" w:rsidR="00612B86" w:rsidRPr="00BF1D92" w:rsidDel="00BB0A99" w:rsidRDefault="00612B86" w:rsidP="00612B86">
      <w:pPr>
        <w:pStyle w:val="ParagraphText"/>
        <w:rPr>
          <w:del w:id="592" w:author="Donovan Goode" w:date="2018-11-09T10:21:00Z"/>
          <w:rFonts w:cs="Segoe UI"/>
          <w:sz w:val="22"/>
        </w:rPr>
      </w:pPr>
      <w:del w:id="593" w:author="Donovan Goode" w:date="2018-11-09T10:21:00Z">
        <w:r w:rsidRPr="00BF1D92" w:rsidDel="00BB0A99">
          <w:rPr>
            <w:rFonts w:cs="Segoe UI"/>
            <w:sz w:val="22"/>
          </w:rPr>
          <w:delText xml:space="preserve">        The awesome thing about Liquid, is that it gives portal developers the ability to have server-side access to entity records in Dynamics CRM pre-load of a webpage. It basically gives you what’s in the database at the current context, so that you can leverage the client side to do what you need instead of always writing C# plugins in a more rapid manner.</w:delText>
        </w:r>
      </w:del>
    </w:p>
    <w:p w14:paraId="760EE2DB" w14:textId="63393E89" w:rsidR="00612B86" w:rsidDel="00BB0A99" w:rsidRDefault="00612B86" w:rsidP="00612B86">
      <w:pPr>
        <w:ind w:left="432"/>
        <w:rPr>
          <w:del w:id="594" w:author="Donovan Goode" w:date="2018-11-09T10:21:00Z"/>
        </w:rPr>
      </w:pPr>
      <w:del w:id="595" w:author="Donovan Goode" w:date="2018-11-09T10:21:00Z">
        <w:r w:rsidDel="00BB0A99">
          <w:rPr>
            <w:rFonts w:cs="Segoe UI"/>
            <w:sz w:val="24"/>
            <w:szCs w:val="24"/>
          </w:rPr>
          <w:delText xml:space="preserve">       </w:delText>
        </w:r>
      </w:del>
    </w:p>
    <w:p w14:paraId="16FCEC36" w14:textId="28E31A70" w:rsidR="008A0CFA" w:rsidDel="00BB0A99" w:rsidRDefault="00095A87" w:rsidP="00D86BCA">
      <w:pPr>
        <w:ind w:left="432"/>
        <w:rPr>
          <w:del w:id="596" w:author="Donovan Goode" w:date="2018-11-09T10:21:00Z"/>
        </w:rPr>
      </w:pPr>
      <w:del w:id="597" w:author="Donovan Goode" w:date="2018-11-09T10:21:00Z">
        <w:r w:rsidDel="00BB0A99">
          <w:rPr>
            <w:noProof/>
          </w:rPr>
          <w:drawing>
            <wp:inline distT="0" distB="0" distL="0" distR="0" wp14:anchorId="3436AC9F" wp14:editId="0E826314">
              <wp:extent cx="5930900" cy="3975100"/>
              <wp:effectExtent l="0" t="0" r="0" b="0"/>
              <wp:docPr id="18" name="Object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
                      <pic:cNvPicPr>
                        <a:picLocks noGrp="1" noRot="1" noChangeAspect="1" noEditPoints="1" noAdjustHandles="1" noChangeArrowheads="1" noChangeShapeType="1" noCrop="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900" cy="3975100"/>
                      </a:xfrm>
                      <a:prstGeom prst="rect">
                        <a:avLst/>
                      </a:prstGeom>
                      <a:noFill/>
                      <a:ln>
                        <a:noFill/>
                      </a:ln>
                    </pic:spPr>
                  </pic:pic>
                </a:graphicData>
              </a:graphic>
            </wp:inline>
          </w:drawing>
        </w:r>
      </w:del>
    </w:p>
    <w:p w14:paraId="21DA43AC" w14:textId="61594731" w:rsidR="000C1105" w:rsidRPr="000C1105" w:rsidDel="00BB0A99" w:rsidRDefault="00110ABF" w:rsidP="000C1105">
      <w:pPr>
        <w:pStyle w:val="Heading3Numbered"/>
        <w:rPr>
          <w:del w:id="598" w:author="Donovan Goode" w:date="2018-11-09T10:21:00Z"/>
        </w:rPr>
      </w:pPr>
      <w:del w:id="599" w:author="Donovan Goode" w:date="2018-11-09T10:21:00Z">
        <w:r w:rsidDel="00BB0A99">
          <w:delText xml:space="preserve">Custom </w:delText>
        </w:r>
        <w:r w:rsidR="00F2594B" w:rsidDel="00BB0A99">
          <w:delText>Page/</w:delText>
        </w:r>
        <w:r w:rsidDel="00BB0A99">
          <w:delText>Web Templates:</w:delText>
        </w:r>
      </w:del>
    </w:p>
    <w:p w14:paraId="6587D3D9" w14:textId="765CEAA8" w:rsidR="00110ABF" w:rsidRPr="00957B5C" w:rsidDel="00BB0A99" w:rsidRDefault="00842AA9" w:rsidP="000C1105">
      <w:pPr>
        <w:pStyle w:val="Heading3"/>
        <w:rPr>
          <w:del w:id="600" w:author="Donovan Goode" w:date="2018-11-09T10:21:00Z"/>
          <w:sz w:val="22"/>
          <w:szCs w:val="22"/>
        </w:rPr>
      </w:pPr>
      <w:del w:id="601" w:author="Donovan Goode" w:date="2018-11-09T10:21:00Z">
        <w:r w:rsidRPr="00957B5C" w:rsidDel="00BB0A99">
          <w:rPr>
            <w:sz w:val="22"/>
            <w:szCs w:val="22"/>
          </w:rPr>
          <w:delText>Agency Services</w:delText>
        </w:r>
      </w:del>
    </w:p>
    <w:p w14:paraId="58321104" w14:textId="6F19B3DE" w:rsidR="00842AA9" w:rsidRPr="00957B5C" w:rsidDel="00BB0A99" w:rsidRDefault="00842AA9" w:rsidP="000C1105">
      <w:pPr>
        <w:pStyle w:val="Heading3"/>
        <w:rPr>
          <w:del w:id="602" w:author="Donovan Goode" w:date="2018-11-09T10:21:00Z"/>
          <w:sz w:val="22"/>
          <w:szCs w:val="22"/>
        </w:rPr>
      </w:pPr>
      <w:del w:id="603" w:author="Donovan Goode" w:date="2018-11-09T10:21:00Z">
        <w:r w:rsidRPr="00957B5C" w:rsidDel="00BB0A99">
          <w:rPr>
            <w:sz w:val="22"/>
            <w:szCs w:val="22"/>
          </w:rPr>
          <w:delText>Applicant Summary of Service</w:delText>
        </w:r>
      </w:del>
    </w:p>
    <w:p w14:paraId="4AFABF5E" w14:textId="17465B2A" w:rsidR="00842AA9" w:rsidRPr="00957B5C" w:rsidDel="00BB0A99" w:rsidRDefault="00D37D08" w:rsidP="000C1105">
      <w:pPr>
        <w:pStyle w:val="Heading3"/>
        <w:rPr>
          <w:del w:id="604" w:author="Donovan Goode" w:date="2018-11-09T10:21:00Z"/>
          <w:sz w:val="22"/>
          <w:szCs w:val="22"/>
        </w:rPr>
      </w:pPr>
      <w:del w:id="605" w:author="Donovan Goode" w:date="2018-11-09T10:21:00Z">
        <w:r w:rsidRPr="00957B5C" w:rsidDel="00BB0A99">
          <w:rPr>
            <w:sz w:val="22"/>
            <w:szCs w:val="22"/>
          </w:rPr>
          <w:delText>HR Services</w:delText>
        </w:r>
      </w:del>
    </w:p>
    <w:p w14:paraId="3A120A8B" w14:textId="0D9D4DB2" w:rsidR="00D37D08" w:rsidRPr="00957B5C" w:rsidDel="00BB0A99" w:rsidRDefault="00F2594B" w:rsidP="000C1105">
      <w:pPr>
        <w:pStyle w:val="Heading3"/>
        <w:rPr>
          <w:del w:id="606" w:author="Donovan Goode" w:date="2018-11-09T10:21:00Z"/>
          <w:sz w:val="22"/>
          <w:szCs w:val="22"/>
        </w:rPr>
      </w:pPr>
      <w:del w:id="607" w:author="Donovan Goode" w:date="2018-11-09T10:21:00Z">
        <w:r w:rsidRPr="00957B5C" w:rsidDel="00BB0A99">
          <w:rPr>
            <w:sz w:val="22"/>
            <w:szCs w:val="22"/>
          </w:rPr>
          <w:delText>Online Retirement Application</w:delText>
        </w:r>
      </w:del>
    </w:p>
    <w:p w14:paraId="1BABD8D4" w14:textId="12EEFC6D" w:rsidR="00F2594B" w:rsidRPr="00957B5C" w:rsidDel="00BB0A99" w:rsidRDefault="00572420" w:rsidP="000C1105">
      <w:pPr>
        <w:pStyle w:val="Heading3"/>
        <w:rPr>
          <w:del w:id="608" w:author="Donovan Goode" w:date="2018-11-09T10:21:00Z"/>
          <w:sz w:val="22"/>
          <w:szCs w:val="22"/>
        </w:rPr>
      </w:pPr>
      <w:del w:id="609" w:author="Donovan Goode" w:date="2018-11-09T10:21:00Z">
        <w:r w:rsidRPr="00957B5C" w:rsidDel="00BB0A99">
          <w:rPr>
            <w:sz w:val="22"/>
            <w:szCs w:val="22"/>
          </w:rPr>
          <w:delText>OPM ORA Home Page Slider</w:delText>
        </w:r>
      </w:del>
    </w:p>
    <w:p w14:paraId="5D054CFD" w14:textId="708617BD" w:rsidR="00572420" w:rsidRPr="00957B5C" w:rsidDel="00BB0A99" w:rsidRDefault="00572420" w:rsidP="000C1105">
      <w:pPr>
        <w:pStyle w:val="Heading3"/>
        <w:rPr>
          <w:del w:id="610" w:author="Donovan Goode" w:date="2018-11-09T10:21:00Z"/>
          <w:sz w:val="22"/>
          <w:szCs w:val="22"/>
        </w:rPr>
      </w:pPr>
      <w:del w:id="611" w:author="Donovan Goode" w:date="2018-11-09T10:21:00Z">
        <w:r w:rsidRPr="00957B5C" w:rsidDel="00BB0A99">
          <w:rPr>
            <w:sz w:val="22"/>
            <w:szCs w:val="22"/>
          </w:rPr>
          <w:delText>ORA Home</w:delText>
        </w:r>
      </w:del>
    </w:p>
    <w:p w14:paraId="03D67306" w14:textId="7DAD53B9" w:rsidR="00A70022" w:rsidRPr="00957B5C" w:rsidDel="00BB0A99" w:rsidRDefault="00A70022" w:rsidP="000C1105">
      <w:pPr>
        <w:pStyle w:val="Heading3"/>
        <w:rPr>
          <w:del w:id="612" w:author="Donovan Goode" w:date="2018-11-09T10:21:00Z"/>
          <w:sz w:val="22"/>
          <w:szCs w:val="22"/>
        </w:rPr>
      </w:pPr>
      <w:del w:id="613" w:author="Donovan Goode" w:date="2018-11-09T10:21:00Z">
        <w:r w:rsidRPr="00957B5C" w:rsidDel="00BB0A99">
          <w:rPr>
            <w:sz w:val="22"/>
            <w:szCs w:val="22"/>
          </w:rPr>
          <w:delText>Payroll Checklist and Certification</w:delText>
        </w:r>
      </w:del>
    </w:p>
    <w:p w14:paraId="62A2A21B" w14:textId="145B82DB" w:rsidR="00A70022" w:rsidRPr="00957B5C" w:rsidDel="00BB0A99" w:rsidRDefault="00A70022" w:rsidP="000C1105">
      <w:pPr>
        <w:pStyle w:val="Heading3"/>
        <w:rPr>
          <w:del w:id="614" w:author="Donovan Goode" w:date="2018-11-09T10:21:00Z"/>
          <w:sz w:val="22"/>
          <w:szCs w:val="22"/>
        </w:rPr>
      </w:pPr>
      <w:del w:id="615" w:author="Donovan Goode" w:date="2018-11-09T10:21:00Z">
        <w:r w:rsidRPr="00957B5C" w:rsidDel="00BB0A99">
          <w:rPr>
            <w:sz w:val="22"/>
            <w:szCs w:val="22"/>
          </w:rPr>
          <w:delText>Payroll Services</w:delText>
        </w:r>
      </w:del>
    </w:p>
    <w:p w14:paraId="5776DFF6" w14:textId="3BEC89AB" w:rsidR="00A70022" w:rsidRPr="00957B5C" w:rsidDel="00BB0A99" w:rsidRDefault="00DB419C" w:rsidP="000C1105">
      <w:pPr>
        <w:pStyle w:val="Heading3"/>
        <w:rPr>
          <w:del w:id="616" w:author="Donovan Goode" w:date="2018-11-09T10:21:00Z"/>
          <w:sz w:val="22"/>
          <w:szCs w:val="22"/>
        </w:rPr>
      </w:pPr>
      <w:del w:id="617" w:author="Donovan Goode" w:date="2018-11-09T10:21:00Z">
        <w:r w:rsidRPr="00957B5C" w:rsidDel="00BB0A99">
          <w:rPr>
            <w:sz w:val="22"/>
            <w:szCs w:val="22"/>
          </w:rPr>
          <w:delText>Summary of Service Employee Create</w:delText>
        </w:r>
      </w:del>
    </w:p>
    <w:p w14:paraId="2B17275F" w14:textId="43906DD7" w:rsidR="001B1C9E" w:rsidDel="00BB0A99" w:rsidRDefault="006A47B1" w:rsidP="00BF1D92">
      <w:pPr>
        <w:pStyle w:val="Heading2Numbered"/>
        <w:rPr>
          <w:del w:id="618" w:author="Donovan Goode" w:date="2018-11-09T10:21:00Z"/>
        </w:rPr>
      </w:pPr>
      <w:del w:id="619" w:author="Donovan Goode" w:date="2018-11-09T10:21:00Z">
        <w:r w:rsidDel="00BB0A99">
          <w:delText>ORA Web Forms and Design</w:delText>
        </w:r>
      </w:del>
    </w:p>
    <w:p w14:paraId="0856B76D" w14:textId="2FA2F0E7" w:rsidR="00D64B4B" w:rsidDel="00BB0A99" w:rsidRDefault="00653EE8" w:rsidP="00653EE8">
      <w:pPr>
        <w:ind w:firstLine="432"/>
        <w:rPr>
          <w:del w:id="620" w:author="Donovan Goode" w:date="2018-11-09T10:21:00Z"/>
        </w:rPr>
      </w:pPr>
      <w:del w:id="621" w:author="Donovan Goode" w:date="2018-11-09T10:21:00Z">
        <w:r w:rsidRPr="00653EE8" w:rsidDel="00BB0A99">
          <w:delText xml:space="preserve">Web Forms allow users to define entity forms and custom logic within the CRM to render data entry forms within </w:delText>
        </w:r>
        <w:r w:rsidDel="00BB0A99">
          <w:delText>Dynamics 365</w:delText>
        </w:r>
        <w:r w:rsidRPr="00653EE8" w:rsidDel="00BB0A99">
          <w:delText xml:space="preserve"> Portals without the need for developer intervention. Web Forms support single step, multi-step navigation and branching logic. Web Forms are commonly used to produce </w:delText>
        </w:r>
        <w:r w:rsidDel="00BB0A99">
          <w:delText xml:space="preserve">a </w:delText>
        </w:r>
        <w:r w:rsidR="00C252F6" w:rsidDel="00BB0A99">
          <w:delText>wizard like feel to guide users through a form to collect data in a more logical manner on the</w:delText>
        </w:r>
        <w:r w:rsidRPr="00653EE8" w:rsidDel="00BB0A99">
          <w:delText xml:space="preserve"> portal.</w:delText>
        </w:r>
      </w:del>
    </w:p>
    <w:p w14:paraId="6DD24733" w14:textId="777DDEE1" w:rsidR="00D17E11" w:rsidDel="00BB0A99" w:rsidRDefault="00D17E11" w:rsidP="00D17E11">
      <w:pPr>
        <w:ind w:firstLine="432"/>
        <w:rPr>
          <w:del w:id="622" w:author="Donovan Goode" w:date="2018-11-09T10:21:00Z"/>
        </w:rPr>
      </w:pPr>
      <w:del w:id="623" w:author="Donovan Goode" w:date="2018-11-09T10:21:00Z">
        <w:r w:rsidDel="00BB0A99">
          <w:delText>The Web Form contains relationships to web pages and a start step in order to control the initialization of the form within the portal.  The relationship to Web Page allows dynamic retrieval of the form definition for a given page node within the website.</w:delText>
        </w:r>
      </w:del>
    </w:p>
    <w:p w14:paraId="71EE46BA" w14:textId="0377026E" w:rsidR="00D17E11" w:rsidRPr="00D64B4B" w:rsidDel="00BB0A99" w:rsidRDefault="00D17E11" w:rsidP="00D17E11">
      <w:pPr>
        <w:ind w:firstLine="432"/>
        <w:rPr>
          <w:del w:id="624" w:author="Donovan Goode" w:date="2018-11-09T10:21:00Z"/>
        </w:rPr>
      </w:pPr>
      <w:del w:id="625" w:author="Donovan Goode" w:date="2018-11-09T10:21:00Z">
        <w:r w:rsidDel="00BB0A99">
          <w:delText>The other options on the Web Form record itself control top-level preferences for the multi-step process as a whole, for example whether or not you'd like to display a progress bar.</w:delText>
        </w:r>
      </w:del>
    </w:p>
    <w:p w14:paraId="46A0789C" w14:textId="5DE9B05B" w:rsidR="006A47B1" w:rsidDel="00BB0A99" w:rsidRDefault="00406CCF" w:rsidP="00406CCF">
      <w:pPr>
        <w:ind w:firstLine="432"/>
        <w:rPr>
          <w:del w:id="626" w:author="Donovan Goode" w:date="2018-11-09T10:21:00Z"/>
        </w:rPr>
      </w:pPr>
      <w:del w:id="627" w:author="Donovan Goode" w:date="2018-11-09T10:21:00Z">
        <w:r w:rsidRPr="00406CCF" w:rsidDel="00BB0A99">
          <w:delText>The Web Form Step provides the flow logic of the form’s user experience such as steps and conditional branching. It also provided details regarding the rendering of a form and additional behavior.</w:delText>
        </w:r>
      </w:del>
    </w:p>
    <w:p w14:paraId="23E1A717" w14:textId="77E1A8B6" w:rsidR="00CE011E" w:rsidDel="00BB0A99" w:rsidRDefault="00CE011E" w:rsidP="00406CCF">
      <w:pPr>
        <w:ind w:firstLine="432"/>
        <w:rPr>
          <w:del w:id="628" w:author="Donovan Goode" w:date="2018-11-09T10:21:00Z"/>
        </w:rPr>
      </w:pPr>
      <w:del w:id="629" w:author="Donovan Goode" w:date="2018-11-09T10:21:00Z">
        <w:r w:rsidRPr="00CE011E" w:rsidDel="00BB0A99">
          <w:delText>Each Web Form will be presented on the portal has one or more steps. These steps share some common prop</w:delText>
        </w:r>
        <w:r w:rsidDel="00BB0A99">
          <w:delText>er</w:delText>
        </w:r>
        <w:r w:rsidRPr="00CE011E" w:rsidDel="00BB0A99">
          <w:delText>ties, outlined below. Each Step contains a pointer (a lookup) to the next step, with the exception of terminal steps. Terminal steps do not have a next time, and are thus the last step of the Web Form (due to conditional branching, there can be multiple terminal steps)</w:delText>
        </w:r>
      </w:del>
    </w:p>
    <w:p w14:paraId="591A78A7" w14:textId="7C221378" w:rsidR="0012180A" w:rsidDel="00BB0A99" w:rsidRDefault="0012180A" w:rsidP="0012180A">
      <w:pPr>
        <w:ind w:firstLine="432"/>
        <w:jc w:val="center"/>
        <w:rPr>
          <w:del w:id="630" w:author="Donovan Goode" w:date="2018-11-09T10:21:00Z"/>
        </w:rPr>
      </w:pPr>
      <w:del w:id="631" w:author="Donovan Goode" w:date="2018-11-09T10:21:00Z">
        <w:r w:rsidDel="00BB0A99">
          <w:rPr>
            <w:noProof/>
          </w:rPr>
          <w:drawing>
            <wp:inline distT="0" distB="0" distL="0" distR="0" wp14:anchorId="3D1D6CC2" wp14:editId="6C027E84">
              <wp:extent cx="2853237" cy="1841801"/>
              <wp:effectExtent l="0" t="0" r="4445" b="6350"/>
              <wp:docPr id="46" name="Picture 46" descr="Web Form Ste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eb Form Step diagra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1808" cy="1866699"/>
                      </a:xfrm>
                      <a:prstGeom prst="rect">
                        <a:avLst/>
                      </a:prstGeom>
                      <a:noFill/>
                      <a:ln>
                        <a:noFill/>
                      </a:ln>
                    </pic:spPr>
                  </pic:pic>
                </a:graphicData>
              </a:graphic>
            </wp:inline>
          </w:drawing>
        </w:r>
      </w:del>
    </w:p>
    <w:p w14:paraId="5BD5D261" w14:textId="187EFC2D" w:rsidR="002C6340" w:rsidDel="00BB0A99" w:rsidRDefault="00EB63F0" w:rsidP="00BF1D92">
      <w:pPr>
        <w:pStyle w:val="Heading3Numbered"/>
        <w:rPr>
          <w:del w:id="632" w:author="Donovan Goode" w:date="2018-11-09T10:21:00Z"/>
        </w:rPr>
      </w:pPr>
      <w:del w:id="633" w:author="Donovan Goode" w:date="2018-11-09T10:21:00Z">
        <w:r w:rsidDel="00BB0A99">
          <w:delText>Retirement Application:</w:delText>
        </w:r>
      </w:del>
    </w:p>
    <w:p w14:paraId="3128556C" w14:textId="22188692" w:rsidR="00EB63F0" w:rsidRPr="00EB63F0" w:rsidDel="00BB0A99" w:rsidRDefault="00095A87" w:rsidP="00EB63F0">
      <w:pPr>
        <w:rPr>
          <w:del w:id="634" w:author="Donovan Goode" w:date="2018-11-09T10:21:00Z"/>
        </w:rPr>
      </w:pPr>
      <w:del w:id="635" w:author="Donovan Goode" w:date="2018-11-09T10:21:00Z">
        <w:r w:rsidDel="00BB0A99">
          <w:rPr>
            <w:noProof/>
          </w:rPr>
          <w:drawing>
            <wp:inline distT="0" distB="0" distL="0" distR="0" wp14:anchorId="7477F600" wp14:editId="6E244F15">
              <wp:extent cx="5943600" cy="7747000"/>
              <wp:effectExtent l="0" t="0" r="0" b="0"/>
              <wp:docPr id="17" name="Object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9"/>
                      <pic:cNvPicPr>
                        <a:picLocks noGrp="1" noRot="1" noChangeAspect="1" noEditPoints="1" noAdjustHandles="1" noChangeArrowheads="1" noChangeShapeType="1" noCrop="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747000"/>
                      </a:xfrm>
                      <a:prstGeom prst="rect">
                        <a:avLst/>
                      </a:prstGeom>
                      <a:noFill/>
                      <a:ln>
                        <a:noFill/>
                      </a:ln>
                    </pic:spPr>
                  </pic:pic>
                </a:graphicData>
              </a:graphic>
            </wp:inline>
          </w:drawing>
        </w:r>
      </w:del>
    </w:p>
    <w:p w14:paraId="407744C8" w14:textId="21EF466A" w:rsidR="00CE011E" w:rsidRPr="006A47B1" w:rsidDel="00BB0A99" w:rsidRDefault="00CE011E" w:rsidP="0012180A">
      <w:pPr>
        <w:ind w:firstLine="432"/>
        <w:jc w:val="both"/>
        <w:rPr>
          <w:del w:id="636" w:author="Donovan Goode" w:date="2018-11-09T10:21:00Z"/>
        </w:rPr>
      </w:pPr>
    </w:p>
    <w:p w14:paraId="41704DA6" w14:textId="24531F5F" w:rsidR="00EB63F0" w:rsidDel="00BB0A99" w:rsidRDefault="00856DA3" w:rsidP="00BF1D92">
      <w:pPr>
        <w:pStyle w:val="Heading3Numbered"/>
        <w:rPr>
          <w:del w:id="637" w:author="Donovan Goode" w:date="2018-11-09T10:21:00Z"/>
        </w:rPr>
      </w:pPr>
      <w:del w:id="638" w:author="Donovan Goode" w:date="2018-11-09T10:21:00Z">
        <w:r w:rsidDel="00BB0A99">
          <w:delText>Applicant Summary of Service Certification</w:delText>
        </w:r>
      </w:del>
    </w:p>
    <w:p w14:paraId="18F9C302" w14:textId="019B43CA" w:rsidR="00856DA3" w:rsidDel="00BB0A99" w:rsidRDefault="00095A87" w:rsidP="00856DA3">
      <w:pPr>
        <w:rPr>
          <w:del w:id="639" w:author="Donovan Goode" w:date="2018-11-09T10:21:00Z"/>
        </w:rPr>
      </w:pPr>
      <w:del w:id="640" w:author="Donovan Goode" w:date="2018-11-09T10:21:00Z">
        <w:r w:rsidDel="00BB0A99">
          <w:rPr>
            <w:noProof/>
          </w:rPr>
          <w:drawing>
            <wp:inline distT="0" distB="0" distL="0" distR="0" wp14:anchorId="6B6ABCA5" wp14:editId="69EB0A8C">
              <wp:extent cx="5943600" cy="5727700"/>
              <wp:effectExtent l="0" t="0" r="0" b="0"/>
              <wp:docPr id="16" name="Object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Grp="1" noRot="1" noChangeAspect="1" noEditPoints="1" noAdjustHandles="1" noChangeArrowheads="1" noChangeShapeType="1" noCrop="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727700"/>
                      </a:xfrm>
                      <a:prstGeom prst="rect">
                        <a:avLst/>
                      </a:prstGeom>
                      <a:noFill/>
                      <a:ln>
                        <a:noFill/>
                      </a:ln>
                    </pic:spPr>
                  </pic:pic>
                </a:graphicData>
              </a:graphic>
            </wp:inline>
          </w:drawing>
        </w:r>
      </w:del>
    </w:p>
    <w:p w14:paraId="2542D7CE" w14:textId="3C845FBE" w:rsidR="00C10C7A" w:rsidRPr="00856DA3" w:rsidDel="00BB0A99" w:rsidRDefault="00C10C7A" w:rsidP="00856DA3">
      <w:pPr>
        <w:rPr>
          <w:del w:id="641" w:author="Donovan Goode" w:date="2018-11-09T10:21:00Z"/>
        </w:rPr>
      </w:pPr>
    </w:p>
    <w:p w14:paraId="47330537" w14:textId="3D88CED6" w:rsidR="00C10C7A" w:rsidDel="00BB0A99" w:rsidRDefault="00383A07" w:rsidP="00BF1D92">
      <w:pPr>
        <w:pStyle w:val="Heading3Numbered"/>
        <w:rPr>
          <w:del w:id="642" w:author="Donovan Goode" w:date="2018-11-09T10:21:00Z"/>
        </w:rPr>
      </w:pPr>
      <w:del w:id="643" w:author="Donovan Goode" w:date="2018-11-09T10:21:00Z">
        <w:r w:rsidDel="00BB0A99">
          <w:delText>Payroll Checklist and Certification</w:delText>
        </w:r>
      </w:del>
    </w:p>
    <w:p w14:paraId="0DCF3FED" w14:textId="2AC421D5" w:rsidR="00383A07" w:rsidRPr="00383A07" w:rsidDel="00BB0A99" w:rsidRDefault="00095A87" w:rsidP="00383A07">
      <w:pPr>
        <w:rPr>
          <w:del w:id="644" w:author="Donovan Goode" w:date="2018-11-09T10:21:00Z"/>
        </w:rPr>
      </w:pPr>
      <w:del w:id="645" w:author="Donovan Goode" w:date="2018-11-09T10:21:00Z">
        <w:r w:rsidDel="00BB0A99">
          <w:rPr>
            <w:noProof/>
          </w:rPr>
          <w:drawing>
            <wp:inline distT="0" distB="0" distL="0" distR="0" wp14:anchorId="29BDCD3D" wp14:editId="1A4E4326">
              <wp:extent cx="5943600" cy="5715000"/>
              <wp:effectExtent l="0" t="0" r="0" b="0"/>
              <wp:docPr id="14" name="Object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
                      <pic:cNvPicPr>
                        <a:picLocks noGrp="1" noRot="1" noChangeAspect="1" noEditPoints="1" noAdjustHandles="1" noChangeArrowheads="1" noChangeShapeType="1" noCrop="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del>
    </w:p>
    <w:p w14:paraId="17A0887E" w14:textId="707FBA46" w:rsidR="006A47B1" w:rsidDel="00BB0A99" w:rsidRDefault="006A47B1" w:rsidP="000C6991">
      <w:pPr>
        <w:pStyle w:val="Heading2Numbered"/>
        <w:rPr>
          <w:del w:id="646" w:author="Donovan Goode" w:date="2018-11-09T10:21:00Z"/>
        </w:rPr>
      </w:pPr>
      <w:del w:id="647" w:author="Donovan Goode" w:date="2018-11-09T10:21:00Z">
        <w:r w:rsidDel="00BB0A99">
          <w:delText>ORA Entity Forms</w:delText>
        </w:r>
      </w:del>
    </w:p>
    <w:p w14:paraId="76EFF1E1" w14:textId="4361C8B1" w:rsidR="008E5DF2" w:rsidRPr="00851F78" w:rsidDel="00BB0A99" w:rsidRDefault="00962EE1" w:rsidP="00851F78">
      <w:pPr>
        <w:pStyle w:val="Heading3Numbered"/>
        <w:rPr>
          <w:del w:id="648" w:author="Donovan Goode" w:date="2018-11-09T10:21:00Z"/>
          <w:sz w:val="22"/>
          <w:szCs w:val="22"/>
        </w:rPr>
      </w:pPr>
      <w:del w:id="649" w:author="Donovan Goode" w:date="2018-11-09T10:21:00Z">
        <w:r w:rsidRPr="00851F78" w:rsidDel="00BB0A99">
          <w:rPr>
            <w:sz w:val="22"/>
            <w:szCs w:val="22"/>
          </w:rPr>
          <w:delText>Agency Account Admin Create Contact for Invitation</w:delText>
        </w:r>
      </w:del>
    </w:p>
    <w:p w14:paraId="6B8C08C3" w14:textId="1DDD6C12" w:rsidR="00962EE1" w:rsidRPr="00851F78" w:rsidDel="00BB0A99" w:rsidRDefault="00C27293" w:rsidP="00851F78">
      <w:pPr>
        <w:pStyle w:val="Heading3Numbered"/>
        <w:rPr>
          <w:del w:id="650" w:author="Donovan Goode" w:date="2018-11-09T10:21:00Z"/>
          <w:sz w:val="22"/>
          <w:szCs w:val="22"/>
        </w:rPr>
      </w:pPr>
      <w:del w:id="651" w:author="Donovan Goode" w:date="2018-11-09T10:21:00Z">
        <w:r w:rsidRPr="00851F78" w:rsidDel="00BB0A99">
          <w:rPr>
            <w:sz w:val="22"/>
            <w:szCs w:val="22"/>
          </w:rPr>
          <w:delText>Agency Account Management</w:delText>
        </w:r>
      </w:del>
    </w:p>
    <w:p w14:paraId="70A26006" w14:textId="6422BF5D" w:rsidR="00C27293" w:rsidRPr="00851F78" w:rsidDel="00BB0A99" w:rsidRDefault="00C27293" w:rsidP="00851F78">
      <w:pPr>
        <w:pStyle w:val="Heading3Numbered"/>
        <w:rPr>
          <w:del w:id="652" w:author="Donovan Goode" w:date="2018-11-09T10:21:00Z"/>
          <w:sz w:val="22"/>
          <w:szCs w:val="22"/>
        </w:rPr>
      </w:pPr>
      <w:del w:id="653" w:author="Donovan Goode" w:date="2018-11-09T10:21:00Z">
        <w:r w:rsidRPr="00851F78" w:rsidDel="00BB0A99">
          <w:rPr>
            <w:sz w:val="22"/>
            <w:szCs w:val="22"/>
          </w:rPr>
          <w:delText>Agency Admin Create Retirement Package</w:delText>
        </w:r>
      </w:del>
    </w:p>
    <w:p w14:paraId="0772199C" w14:textId="59487351" w:rsidR="00C27293" w:rsidRPr="00851F78" w:rsidDel="00BB0A99" w:rsidRDefault="00C27293" w:rsidP="00851F78">
      <w:pPr>
        <w:pStyle w:val="Heading3Numbered"/>
        <w:rPr>
          <w:del w:id="654" w:author="Donovan Goode" w:date="2018-11-09T10:21:00Z"/>
          <w:sz w:val="22"/>
          <w:szCs w:val="22"/>
        </w:rPr>
      </w:pPr>
      <w:del w:id="655" w:author="Donovan Goode" w:date="2018-11-09T10:21:00Z">
        <w:r w:rsidRPr="00851F78" w:rsidDel="00BB0A99">
          <w:rPr>
            <w:sz w:val="22"/>
            <w:szCs w:val="22"/>
          </w:rPr>
          <w:delText xml:space="preserve">Agency Admin </w:delText>
        </w:r>
        <w:r w:rsidR="00102C27" w:rsidRPr="00851F78" w:rsidDel="00BB0A99">
          <w:rPr>
            <w:sz w:val="22"/>
            <w:szCs w:val="22"/>
          </w:rPr>
          <w:delText>Summary of Service Create</w:delText>
        </w:r>
      </w:del>
    </w:p>
    <w:p w14:paraId="5C3A3023" w14:textId="2AA0A0BD" w:rsidR="00102C27" w:rsidRPr="00851F78" w:rsidDel="00BB0A99" w:rsidRDefault="00102C27" w:rsidP="00851F78">
      <w:pPr>
        <w:pStyle w:val="Heading3Numbered"/>
        <w:rPr>
          <w:del w:id="656" w:author="Donovan Goode" w:date="2018-11-09T10:21:00Z"/>
          <w:sz w:val="22"/>
          <w:szCs w:val="22"/>
        </w:rPr>
      </w:pPr>
      <w:del w:id="657" w:author="Donovan Goode" w:date="2018-11-09T10:21:00Z">
        <w:r w:rsidRPr="00851F78" w:rsidDel="00BB0A99">
          <w:rPr>
            <w:sz w:val="22"/>
            <w:szCs w:val="22"/>
          </w:rPr>
          <w:delText>Agency Admin View Employee Record</w:delText>
        </w:r>
      </w:del>
    </w:p>
    <w:p w14:paraId="157359EF" w14:textId="3EBA374B" w:rsidR="00102C27" w:rsidRPr="00851F78" w:rsidDel="00BB0A99" w:rsidRDefault="00102C27" w:rsidP="00851F78">
      <w:pPr>
        <w:pStyle w:val="Heading3Numbered"/>
        <w:rPr>
          <w:del w:id="658" w:author="Donovan Goode" w:date="2018-11-09T10:21:00Z"/>
          <w:sz w:val="22"/>
          <w:szCs w:val="22"/>
        </w:rPr>
      </w:pPr>
      <w:del w:id="659" w:author="Donovan Goode" w:date="2018-11-09T10:21:00Z">
        <w:r w:rsidRPr="00851F78" w:rsidDel="00BB0A99">
          <w:rPr>
            <w:sz w:val="22"/>
            <w:szCs w:val="22"/>
          </w:rPr>
          <w:delText>Agency HR Checklist</w:delText>
        </w:r>
      </w:del>
    </w:p>
    <w:p w14:paraId="35A6A5A9" w14:textId="2DA41F1D" w:rsidR="00102C27" w:rsidRPr="00851F78" w:rsidDel="00BB0A99" w:rsidRDefault="00102C27" w:rsidP="00851F78">
      <w:pPr>
        <w:pStyle w:val="Heading3Numbered"/>
        <w:rPr>
          <w:del w:id="660" w:author="Donovan Goode" w:date="2018-11-09T10:21:00Z"/>
          <w:sz w:val="22"/>
          <w:szCs w:val="22"/>
        </w:rPr>
      </w:pPr>
      <w:del w:id="661" w:author="Donovan Goode" w:date="2018-11-09T10:21:00Z">
        <w:r w:rsidRPr="00851F78" w:rsidDel="00BB0A99">
          <w:rPr>
            <w:sz w:val="22"/>
            <w:szCs w:val="22"/>
          </w:rPr>
          <w:delText xml:space="preserve">Applicant Certified </w:delText>
        </w:r>
        <w:r w:rsidR="00C25D2B" w:rsidRPr="00851F78" w:rsidDel="00BB0A99">
          <w:rPr>
            <w:sz w:val="22"/>
            <w:szCs w:val="22"/>
          </w:rPr>
          <w:delText>Summary of Service Review</w:delText>
        </w:r>
      </w:del>
    </w:p>
    <w:p w14:paraId="5A8CA98D" w14:textId="2385FFC9" w:rsidR="00C25D2B" w:rsidRPr="00851F78" w:rsidDel="00BB0A99" w:rsidRDefault="00C25D2B" w:rsidP="00851F78">
      <w:pPr>
        <w:pStyle w:val="Heading3Numbered"/>
        <w:rPr>
          <w:del w:id="662" w:author="Donovan Goode" w:date="2018-11-09T10:21:00Z"/>
          <w:sz w:val="22"/>
          <w:szCs w:val="22"/>
        </w:rPr>
      </w:pPr>
      <w:del w:id="663" w:author="Donovan Goode" w:date="2018-11-09T10:21:00Z">
        <w:r w:rsidRPr="00851F78" w:rsidDel="00BB0A99">
          <w:rPr>
            <w:sz w:val="22"/>
            <w:szCs w:val="22"/>
          </w:rPr>
          <w:delText>Applicant Summary of Service Review Read Only</w:delText>
        </w:r>
      </w:del>
    </w:p>
    <w:p w14:paraId="3E8A262C" w14:textId="4F3E38E8" w:rsidR="00C25D2B" w:rsidRPr="00851F78" w:rsidDel="00BB0A99" w:rsidRDefault="00C25D2B" w:rsidP="00851F78">
      <w:pPr>
        <w:pStyle w:val="Heading3Numbered"/>
        <w:rPr>
          <w:del w:id="664" w:author="Donovan Goode" w:date="2018-11-09T10:21:00Z"/>
          <w:sz w:val="22"/>
          <w:szCs w:val="22"/>
        </w:rPr>
      </w:pPr>
      <w:del w:id="665" w:author="Donovan Goode" w:date="2018-11-09T10:21:00Z">
        <w:r w:rsidRPr="00851F78" w:rsidDel="00BB0A99">
          <w:rPr>
            <w:sz w:val="22"/>
            <w:szCs w:val="22"/>
          </w:rPr>
          <w:delText>Complete HR Checklist</w:delText>
        </w:r>
      </w:del>
    </w:p>
    <w:p w14:paraId="1450C28E" w14:textId="7C925A21" w:rsidR="00B11391" w:rsidRPr="00851F78" w:rsidDel="00BB0A99" w:rsidRDefault="0060060E" w:rsidP="00851F78">
      <w:pPr>
        <w:pStyle w:val="Heading3Numbered"/>
        <w:rPr>
          <w:del w:id="666" w:author="Donovan Goode" w:date="2018-11-09T10:21:00Z"/>
          <w:sz w:val="22"/>
          <w:szCs w:val="22"/>
        </w:rPr>
      </w:pPr>
      <w:del w:id="667" w:author="Donovan Goode" w:date="2018-11-09T10:21:00Z">
        <w:r w:rsidRPr="00851F78" w:rsidDel="00BB0A99">
          <w:rPr>
            <w:sz w:val="22"/>
            <w:szCs w:val="22"/>
          </w:rPr>
          <w:delText>Payroll Checklist</w:delText>
        </w:r>
      </w:del>
    </w:p>
    <w:p w14:paraId="077BB589" w14:textId="2B50695C" w:rsidR="0060060E" w:rsidRPr="00851F78" w:rsidDel="00BB0A99" w:rsidRDefault="0060060E" w:rsidP="00851F78">
      <w:pPr>
        <w:pStyle w:val="Heading3Numbered"/>
        <w:rPr>
          <w:del w:id="668" w:author="Donovan Goode" w:date="2018-11-09T10:21:00Z"/>
          <w:sz w:val="22"/>
          <w:szCs w:val="22"/>
        </w:rPr>
      </w:pPr>
      <w:del w:id="669" w:author="Donovan Goode" w:date="2018-11-09T10:21:00Z">
        <w:r w:rsidRPr="00851F78" w:rsidDel="00BB0A99">
          <w:rPr>
            <w:sz w:val="22"/>
            <w:szCs w:val="22"/>
          </w:rPr>
          <w:delText>Payroll Package Review</w:delText>
        </w:r>
      </w:del>
    </w:p>
    <w:p w14:paraId="6123CFD7" w14:textId="55DF4F1B" w:rsidR="0060060E" w:rsidRPr="00851F78" w:rsidDel="00BB0A99" w:rsidRDefault="0060060E" w:rsidP="00851F78">
      <w:pPr>
        <w:pStyle w:val="Heading3Numbered"/>
        <w:rPr>
          <w:del w:id="670" w:author="Donovan Goode" w:date="2018-11-09T10:21:00Z"/>
          <w:sz w:val="22"/>
          <w:szCs w:val="22"/>
        </w:rPr>
      </w:pPr>
      <w:del w:id="671" w:author="Donovan Goode" w:date="2018-11-09T10:21:00Z">
        <w:r w:rsidRPr="00851F78" w:rsidDel="00BB0A99">
          <w:rPr>
            <w:sz w:val="22"/>
            <w:szCs w:val="22"/>
          </w:rPr>
          <w:delText>Review Entire OPM</w:delText>
        </w:r>
      </w:del>
    </w:p>
    <w:p w14:paraId="7110C056" w14:textId="402F8587" w:rsidR="0060060E" w:rsidRPr="00851F78" w:rsidDel="00BB0A99" w:rsidRDefault="0060060E" w:rsidP="00851F78">
      <w:pPr>
        <w:pStyle w:val="Heading3Numbered"/>
        <w:rPr>
          <w:del w:id="672" w:author="Donovan Goode" w:date="2018-11-09T10:21:00Z"/>
          <w:sz w:val="22"/>
          <w:szCs w:val="22"/>
        </w:rPr>
      </w:pPr>
      <w:del w:id="673" w:author="Donovan Goode" w:date="2018-11-09T10:21:00Z">
        <w:r w:rsidRPr="00851F78" w:rsidDel="00BB0A99">
          <w:rPr>
            <w:sz w:val="22"/>
            <w:szCs w:val="22"/>
          </w:rPr>
          <w:delText>Service History Edit</w:delText>
        </w:r>
      </w:del>
    </w:p>
    <w:p w14:paraId="5A16654D" w14:textId="6D676B25" w:rsidR="0060060E" w:rsidRPr="00851F78" w:rsidDel="00BB0A99" w:rsidRDefault="0060060E" w:rsidP="00851F78">
      <w:pPr>
        <w:pStyle w:val="Heading3Numbered"/>
        <w:rPr>
          <w:del w:id="674" w:author="Donovan Goode" w:date="2018-11-09T10:21:00Z"/>
          <w:sz w:val="22"/>
          <w:szCs w:val="22"/>
        </w:rPr>
      </w:pPr>
      <w:del w:id="675" w:author="Donovan Goode" w:date="2018-11-09T10:21:00Z">
        <w:r w:rsidRPr="00851F78" w:rsidDel="00BB0A99">
          <w:rPr>
            <w:sz w:val="22"/>
            <w:szCs w:val="22"/>
          </w:rPr>
          <w:delText>Supporting Document Upload</w:delText>
        </w:r>
      </w:del>
    </w:p>
    <w:p w14:paraId="1957792B" w14:textId="33865178" w:rsidR="0060060E" w:rsidRPr="00962EE1" w:rsidDel="00BB0A99" w:rsidRDefault="0060060E" w:rsidP="00962EE1">
      <w:pPr>
        <w:rPr>
          <w:del w:id="676" w:author="Donovan Goode" w:date="2018-11-09T10:21:00Z"/>
        </w:rPr>
      </w:pPr>
    </w:p>
    <w:p w14:paraId="2DB203DA" w14:textId="42F03924" w:rsidR="00CA12FA" w:rsidRPr="00CA12FA" w:rsidDel="00BB0A99" w:rsidRDefault="00CA12FA" w:rsidP="00CA12FA">
      <w:pPr>
        <w:rPr>
          <w:del w:id="677" w:author="Donovan Goode" w:date="2018-11-09T10:21:00Z"/>
        </w:rPr>
      </w:pPr>
    </w:p>
    <w:p w14:paraId="1E4F0282" w14:textId="14CCFE09" w:rsidR="006A47B1" w:rsidRPr="006A47B1" w:rsidDel="00BB0A99" w:rsidRDefault="006A47B1" w:rsidP="006A47B1">
      <w:pPr>
        <w:rPr>
          <w:del w:id="678" w:author="Donovan Goode" w:date="2018-11-09T10:21:00Z"/>
        </w:rPr>
      </w:pPr>
    </w:p>
    <w:p w14:paraId="17D18F6F" w14:textId="7BC9E54C" w:rsidR="006A47B1" w:rsidDel="00BB0A99" w:rsidRDefault="006A47B1" w:rsidP="000C6991">
      <w:pPr>
        <w:pStyle w:val="Heading2Numbered"/>
        <w:rPr>
          <w:del w:id="679" w:author="Donovan Goode" w:date="2018-11-09T10:21:00Z"/>
        </w:rPr>
      </w:pPr>
      <w:del w:id="680" w:author="Donovan Goode" w:date="2018-11-09T10:21:00Z">
        <w:r w:rsidDel="00BB0A99">
          <w:delText>ORA Entity Lists</w:delText>
        </w:r>
      </w:del>
    </w:p>
    <w:p w14:paraId="67E1F229" w14:textId="2890C4E1" w:rsidR="00AF6C39" w:rsidRPr="00827A07" w:rsidDel="00BB0A99" w:rsidRDefault="00AF6C39" w:rsidP="00827A07">
      <w:pPr>
        <w:pStyle w:val="Heading3Numbered"/>
        <w:rPr>
          <w:del w:id="681" w:author="Donovan Goode" w:date="2018-11-09T10:21:00Z"/>
          <w:sz w:val="22"/>
          <w:szCs w:val="22"/>
        </w:rPr>
      </w:pPr>
      <w:del w:id="682" w:author="Donovan Goode" w:date="2018-11-09T10:21:00Z">
        <w:r w:rsidRPr="00827A07" w:rsidDel="00BB0A99">
          <w:rPr>
            <w:sz w:val="22"/>
            <w:szCs w:val="22"/>
          </w:rPr>
          <w:delText>Agency Admin Agencies</w:delText>
        </w:r>
      </w:del>
    </w:p>
    <w:p w14:paraId="4401200A" w14:textId="5AD63B06" w:rsidR="00AF6C39" w:rsidRPr="00827A07" w:rsidDel="00BB0A99" w:rsidRDefault="00AF6C39" w:rsidP="00827A07">
      <w:pPr>
        <w:pStyle w:val="Heading3Numbered"/>
        <w:rPr>
          <w:del w:id="683" w:author="Donovan Goode" w:date="2018-11-09T10:21:00Z"/>
          <w:sz w:val="22"/>
          <w:szCs w:val="22"/>
        </w:rPr>
      </w:pPr>
      <w:del w:id="684" w:author="Donovan Goode" w:date="2018-11-09T10:21:00Z">
        <w:r w:rsidRPr="00827A07" w:rsidDel="00BB0A99">
          <w:rPr>
            <w:sz w:val="22"/>
            <w:szCs w:val="22"/>
          </w:rPr>
          <w:delText>Agency Admin Agency Contacts</w:delText>
        </w:r>
      </w:del>
    </w:p>
    <w:p w14:paraId="18051EB8" w14:textId="497336CA" w:rsidR="00AF6C39" w:rsidRPr="00827A07" w:rsidDel="00BB0A99" w:rsidRDefault="00AF6C39" w:rsidP="00827A07">
      <w:pPr>
        <w:pStyle w:val="Heading3Numbered"/>
        <w:rPr>
          <w:del w:id="685" w:author="Donovan Goode" w:date="2018-11-09T10:21:00Z"/>
          <w:sz w:val="22"/>
          <w:szCs w:val="22"/>
        </w:rPr>
      </w:pPr>
      <w:del w:id="686" w:author="Donovan Goode" w:date="2018-11-09T10:21:00Z">
        <w:r w:rsidRPr="00827A07" w:rsidDel="00BB0A99">
          <w:rPr>
            <w:sz w:val="22"/>
            <w:szCs w:val="22"/>
          </w:rPr>
          <w:delText>Agency Contacts</w:delText>
        </w:r>
      </w:del>
    </w:p>
    <w:p w14:paraId="36892FD8" w14:textId="564F13AA" w:rsidR="00AF6C39" w:rsidRPr="00827A07" w:rsidDel="00BB0A99" w:rsidRDefault="00AF6C39" w:rsidP="00827A07">
      <w:pPr>
        <w:pStyle w:val="Heading3Numbered"/>
        <w:rPr>
          <w:del w:id="687" w:author="Donovan Goode" w:date="2018-11-09T10:21:00Z"/>
          <w:sz w:val="22"/>
          <w:szCs w:val="22"/>
        </w:rPr>
      </w:pPr>
      <w:del w:id="688" w:author="Donovan Goode" w:date="2018-11-09T10:21:00Z">
        <w:r w:rsidRPr="00827A07" w:rsidDel="00BB0A99">
          <w:rPr>
            <w:sz w:val="22"/>
            <w:szCs w:val="22"/>
          </w:rPr>
          <w:delText xml:space="preserve">Agency Applicants’ </w:delText>
        </w:r>
        <w:r w:rsidR="00971343" w:rsidRPr="00827A07" w:rsidDel="00BB0A99">
          <w:rPr>
            <w:sz w:val="22"/>
            <w:szCs w:val="22"/>
          </w:rPr>
          <w:delText>Retirement Applications</w:delText>
        </w:r>
      </w:del>
    </w:p>
    <w:p w14:paraId="4E314B6D" w14:textId="64F59749" w:rsidR="00971343" w:rsidRPr="00827A07" w:rsidDel="00BB0A99" w:rsidRDefault="00971343" w:rsidP="00827A07">
      <w:pPr>
        <w:pStyle w:val="Heading3Numbered"/>
        <w:rPr>
          <w:del w:id="689" w:author="Donovan Goode" w:date="2018-11-09T10:21:00Z"/>
          <w:sz w:val="22"/>
          <w:szCs w:val="22"/>
        </w:rPr>
      </w:pPr>
      <w:del w:id="690" w:author="Donovan Goode" w:date="2018-11-09T10:21:00Z">
        <w:r w:rsidRPr="00827A07" w:rsidDel="00BB0A99">
          <w:rPr>
            <w:sz w:val="22"/>
            <w:szCs w:val="22"/>
          </w:rPr>
          <w:delText>HR Applicant Packages</w:delText>
        </w:r>
      </w:del>
    </w:p>
    <w:p w14:paraId="1D7CD11E" w14:textId="18B357DE" w:rsidR="00827A07" w:rsidRPr="00827A07" w:rsidDel="00BB0A99" w:rsidRDefault="00827A07" w:rsidP="00827A07">
      <w:pPr>
        <w:pStyle w:val="Heading3Numbered"/>
        <w:rPr>
          <w:del w:id="691" w:author="Donovan Goode" w:date="2018-11-09T10:21:00Z"/>
          <w:sz w:val="22"/>
          <w:szCs w:val="22"/>
        </w:rPr>
      </w:pPr>
      <w:del w:id="692" w:author="Donovan Goode" w:date="2018-11-09T10:21:00Z">
        <w:r w:rsidRPr="00827A07" w:rsidDel="00BB0A99">
          <w:rPr>
            <w:sz w:val="22"/>
            <w:szCs w:val="22"/>
          </w:rPr>
          <w:delText>Online Retirement Applications</w:delText>
        </w:r>
      </w:del>
    </w:p>
    <w:p w14:paraId="6E71941D" w14:textId="36D02948" w:rsidR="00827A07" w:rsidRPr="00827A07" w:rsidDel="00BB0A99" w:rsidRDefault="00827A07" w:rsidP="00827A07">
      <w:pPr>
        <w:pStyle w:val="Heading3Numbered"/>
        <w:rPr>
          <w:del w:id="693" w:author="Donovan Goode" w:date="2018-11-09T10:21:00Z"/>
          <w:sz w:val="22"/>
          <w:szCs w:val="22"/>
        </w:rPr>
      </w:pPr>
      <w:del w:id="694" w:author="Donovan Goode" w:date="2018-11-09T10:21:00Z">
        <w:r w:rsidRPr="00827A07" w:rsidDel="00BB0A99">
          <w:rPr>
            <w:sz w:val="22"/>
            <w:szCs w:val="22"/>
          </w:rPr>
          <w:delText>Online Retirement Applications – Certify Summary of Service</w:delText>
        </w:r>
      </w:del>
    </w:p>
    <w:p w14:paraId="0285BDA6" w14:textId="29730F73" w:rsidR="00827A07" w:rsidRPr="00827A07" w:rsidDel="00BB0A99" w:rsidRDefault="00827A07" w:rsidP="00827A07">
      <w:pPr>
        <w:pStyle w:val="Heading3Numbered"/>
        <w:rPr>
          <w:del w:id="695" w:author="Donovan Goode" w:date="2018-11-09T10:21:00Z"/>
          <w:sz w:val="22"/>
          <w:szCs w:val="22"/>
        </w:rPr>
      </w:pPr>
      <w:del w:id="696" w:author="Donovan Goode" w:date="2018-11-09T10:21:00Z">
        <w:r w:rsidRPr="00827A07" w:rsidDel="00BB0A99">
          <w:rPr>
            <w:sz w:val="22"/>
            <w:szCs w:val="22"/>
          </w:rPr>
          <w:delText>Payroll Applicant Packages</w:delText>
        </w:r>
      </w:del>
    </w:p>
    <w:p w14:paraId="6D550CA1" w14:textId="69086F59" w:rsidR="00827A07" w:rsidRPr="00827A07" w:rsidDel="00BB0A99" w:rsidRDefault="00827A07" w:rsidP="00827A07">
      <w:pPr>
        <w:pStyle w:val="Heading3Numbered"/>
        <w:rPr>
          <w:del w:id="697" w:author="Donovan Goode" w:date="2018-11-09T10:21:00Z"/>
          <w:sz w:val="22"/>
          <w:szCs w:val="22"/>
        </w:rPr>
      </w:pPr>
      <w:del w:id="698" w:author="Donovan Goode" w:date="2018-11-09T10:21:00Z">
        <w:r w:rsidRPr="00827A07" w:rsidDel="00BB0A99">
          <w:rPr>
            <w:sz w:val="22"/>
            <w:szCs w:val="22"/>
          </w:rPr>
          <w:delText>Payroll Services Retirement Applications</w:delText>
        </w:r>
      </w:del>
    </w:p>
    <w:p w14:paraId="2916D90A" w14:textId="03A49994" w:rsidR="00971343" w:rsidRPr="00AF6C39" w:rsidDel="00BB0A99" w:rsidRDefault="00971343" w:rsidP="00AF6C39">
      <w:pPr>
        <w:rPr>
          <w:del w:id="699" w:author="Donovan Goode" w:date="2018-11-09T10:21:00Z"/>
        </w:rPr>
      </w:pPr>
    </w:p>
    <w:p w14:paraId="5E83867B" w14:textId="7643D815" w:rsidR="00851F78" w:rsidRPr="00851F78" w:rsidDel="00BB0A99" w:rsidRDefault="00851F78" w:rsidP="00851F78">
      <w:pPr>
        <w:rPr>
          <w:del w:id="700" w:author="Donovan Goode" w:date="2018-11-09T10:21:00Z"/>
        </w:rPr>
      </w:pPr>
    </w:p>
    <w:p w14:paraId="59BF32D6" w14:textId="75B9DAF1" w:rsidR="00093FB3" w:rsidRPr="00851FEA" w:rsidDel="00206480" w:rsidRDefault="00C6493F" w:rsidP="00093FB3">
      <w:pPr>
        <w:pStyle w:val="Heading1Numbered"/>
        <w:rPr>
          <w:del w:id="701" w:author="Donovan Goode" w:date="2018-11-09T10:11:00Z"/>
        </w:rPr>
      </w:pPr>
      <w:del w:id="702" w:author="Donovan Goode" w:date="2018-11-09T10:11:00Z">
        <w:r w:rsidRPr="00851FEA" w:rsidDel="00206480">
          <w:delText>Authentication</w:delText>
        </w:r>
        <w:bookmarkEnd w:id="475"/>
      </w:del>
    </w:p>
    <w:bookmarkEnd w:id="476"/>
    <w:bookmarkEnd w:id="477"/>
    <w:p w14:paraId="7A3BB909" w14:textId="7DD8CC22" w:rsidR="00C6493F" w:rsidRPr="00851FEA" w:rsidDel="00926281" w:rsidRDefault="00C6493F" w:rsidP="00C6493F">
      <w:pPr>
        <w:rPr>
          <w:del w:id="703" w:author="Donovan Goode" w:date="2018-11-09T09:53:00Z"/>
        </w:rPr>
      </w:pPr>
    </w:p>
    <w:p w14:paraId="7A3BB92C" w14:textId="540B9369" w:rsidR="00C6493F" w:rsidRPr="00851FEA" w:rsidDel="008B6AF4" w:rsidRDefault="00C6493F">
      <w:pPr>
        <w:pStyle w:val="Heading1Numbered"/>
        <w:rPr>
          <w:del w:id="704" w:author="Donovan Goode" w:date="2018-11-09T10:04:00Z"/>
        </w:rPr>
      </w:pPr>
      <w:bookmarkStart w:id="705" w:name="_Toc337033271"/>
      <w:bookmarkStart w:id="706" w:name="_Toc358796086"/>
      <w:bookmarkStart w:id="707" w:name="_Toc454172446"/>
      <w:del w:id="708" w:author="Donovan Goode" w:date="2018-11-09T10:04:00Z">
        <w:r w:rsidRPr="00851FEA" w:rsidDel="008B6AF4">
          <w:delText>Design for Deployment</w:delText>
        </w:r>
        <w:bookmarkEnd w:id="705"/>
        <w:bookmarkEnd w:id="706"/>
        <w:bookmarkEnd w:id="707"/>
        <w:r w:rsidRPr="00851FEA" w:rsidDel="008B6AF4">
          <w:delText xml:space="preserve"> </w:delText>
        </w:r>
      </w:del>
    </w:p>
    <w:p w14:paraId="5B22F7AA" w14:textId="6727539E" w:rsidR="00807CAA" w:rsidRPr="00851FEA" w:rsidDel="008B6AF4" w:rsidRDefault="00807CAA">
      <w:pPr>
        <w:pStyle w:val="Heading1Numbered"/>
        <w:rPr>
          <w:del w:id="709" w:author="Donovan Goode" w:date="2018-11-09T10:04:00Z"/>
        </w:rPr>
        <w:pPrChange w:id="710" w:author="Donovan Goode" w:date="2018-11-09T10:05:00Z">
          <w:pPr>
            <w:pStyle w:val="Heading2Numbered"/>
          </w:pPr>
        </w:pPrChange>
      </w:pPr>
      <w:bookmarkStart w:id="711" w:name="_Toc454172447"/>
      <w:del w:id="712" w:author="Donovan Goode" w:date="2018-11-09T10:04:00Z">
        <w:r w:rsidRPr="00851FEA" w:rsidDel="008B6AF4">
          <w:delText>Solutions</w:delText>
        </w:r>
        <w:bookmarkEnd w:id="711"/>
      </w:del>
    </w:p>
    <w:p w14:paraId="6ABFC96F" w14:textId="4C5A20AA" w:rsidR="00807CAA" w:rsidRPr="00851FEA" w:rsidDel="008B6AF4" w:rsidRDefault="009D1897">
      <w:pPr>
        <w:pStyle w:val="Heading1Numbered"/>
        <w:rPr>
          <w:del w:id="713" w:author="Donovan Goode" w:date="2018-11-09T10:04:00Z"/>
        </w:rPr>
        <w:pPrChange w:id="714" w:author="Donovan Goode" w:date="2018-11-09T10:05:00Z">
          <w:pPr>
            <w:pStyle w:val="ListParagraph"/>
            <w:numPr>
              <w:numId w:val="25"/>
            </w:numPr>
            <w:ind w:left="720"/>
          </w:pPr>
        </w:pPrChange>
      </w:pPr>
      <w:del w:id="715" w:author="Donovan Goode" w:date="2018-11-09T10:04:00Z">
        <w:r w:rsidDel="008B6AF4">
          <w:delText>OPM Federal Retirement</w:delText>
        </w:r>
      </w:del>
    </w:p>
    <w:p w14:paraId="13EAE195" w14:textId="023AFCE8" w:rsidR="00807CAA" w:rsidRPr="00851FEA" w:rsidDel="008B6AF4" w:rsidRDefault="00807CAA">
      <w:pPr>
        <w:pStyle w:val="Heading1Numbered"/>
        <w:rPr>
          <w:del w:id="716" w:author="Donovan Goode" w:date="2018-11-09T10:04:00Z"/>
        </w:rPr>
        <w:pPrChange w:id="717" w:author="Donovan Goode" w:date="2018-11-09T10:05:00Z">
          <w:pPr>
            <w:pStyle w:val="Heading2Numbered"/>
          </w:pPr>
        </w:pPrChange>
      </w:pPr>
      <w:bookmarkStart w:id="718" w:name="_Toc454172448"/>
      <w:del w:id="719" w:author="Donovan Goode" w:date="2018-11-09T10:04:00Z">
        <w:r w:rsidRPr="00851FEA" w:rsidDel="008B6AF4">
          <w:delText>Publisher</w:delText>
        </w:r>
        <w:bookmarkEnd w:id="718"/>
      </w:del>
    </w:p>
    <w:p w14:paraId="2C04F5AC" w14:textId="362378EA" w:rsidR="00807CAA" w:rsidRPr="00851FEA" w:rsidDel="008B6AF4" w:rsidRDefault="0EC6B594">
      <w:pPr>
        <w:pStyle w:val="Heading1Numbered"/>
        <w:rPr>
          <w:del w:id="720" w:author="Donovan Goode" w:date="2018-11-09T10:04:00Z"/>
        </w:rPr>
        <w:pPrChange w:id="721" w:author="Donovan Goode" w:date="2018-11-09T10:05:00Z">
          <w:pPr/>
        </w:pPrChange>
      </w:pPr>
      <w:del w:id="722" w:author="Donovan Goode" w:date="2018-11-09T10:04:00Z">
        <w:r w:rsidRPr="00851FEA" w:rsidDel="008B6AF4">
          <w:delText xml:space="preserve">The prefix </w:delText>
        </w:r>
        <w:r w:rsidR="00416FE9" w:rsidRPr="00416FE9" w:rsidDel="008B6AF4">
          <w:delText>govmod</w:delText>
        </w:r>
        <w:r w:rsidRPr="00851FEA" w:rsidDel="008B6AF4">
          <w:delText xml:space="preserve">_ is used for all custom components associated with </w:delText>
        </w:r>
        <w:r w:rsidR="00CB3530" w:rsidDel="008B6AF4">
          <w:delText>OPM ORA</w:delText>
        </w:r>
        <w:r w:rsidR="00416FE9" w:rsidDel="008B6AF4">
          <w:delText xml:space="preserve"> </w:delText>
        </w:r>
        <w:r w:rsidRPr="00851FEA" w:rsidDel="008B6AF4">
          <w:delText xml:space="preserve">enabling long term alignment to for future IP. </w:delText>
        </w:r>
      </w:del>
    </w:p>
    <w:p w14:paraId="1A83A9D9" w14:textId="0E90277D" w:rsidR="00807CAA" w:rsidRPr="00851FEA" w:rsidDel="008B6AF4" w:rsidRDefault="00903004">
      <w:pPr>
        <w:pStyle w:val="Heading1Numbered"/>
        <w:rPr>
          <w:del w:id="723" w:author="Donovan Goode" w:date="2018-11-09T10:04:00Z"/>
        </w:rPr>
        <w:pPrChange w:id="724" w:author="Donovan Goode" w:date="2018-11-09T10:05:00Z">
          <w:pPr/>
        </w:pPrChange>
      </w:pPr>
      <w:del w:id="725" w:author="Donovan Goode" w:date="2018-11-09T10:04:00Z">
        <w:r w:rsidDel="008B6AF4">
          <w:rPr>
            <w:noProof/>
          </w:rPr>
          <w:drawing>
            <wp:inline distT="0" distB="0" distL="0" distR="0" wp14:anchorId="4B47AEDE" wp14:editId="287AAAAA">
              <wp:extent cx="5943600" cy="3689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89350"/>
                      </a:xfrm>
                      <a:prstGeom prst="rect">
                        <a:avLst/>
                      </a:prstGeom>
                    </pic:spPr>
                  </pic:pic>
                </a:graphicData>
              </a:graphic>
            </wp:inline>
          </w:drawing>
        </w:r>
      </w:del>
    </w:p>
    <w:p w14:paraId="145615ED" w14:textId="0538F4B9" w:rsidR="00807CAA" w:rsidRPr="00851FEA" w:rsidDel="008B6AF4" w:rsidRDefault="00807CAA">
      <w:pPr>
        <w:pStyle w:val="Heading1Numbered"/>
        <w:rPr>
          <w:del w:id="726" w:author="Donovan Goode" w:date="2018-11-09T10:04:00Z"/>
        </w:rPr>
        <w:pPrChange w:id="727" w:author="Donovan Goode" w:date="2018-11-09T10:05:00Z">
          <w:pPr>
            <w:pStyle w:val="Heading2Numbered"/>
          </w:pPr>
        </w:pPrChange>
      </w:pPr>
      <w:bookmarkStart w:id="728" w:name="_Toc454172449"/>
      <w:del w:id="729" w:author="Donovan Goode" w:date="2018-11-09T10:04:00Z">
        <w:r w:rsidRPr="00851FEA" w:rsidDel="008B6AF4">
          <w:delText>Themes</w:delText>
        </w:r>
        <w:bookmarkEnd w:id="728"/>
      </w:del>
    </w:p>
    <w:p w14:paraId="3976FF78" w14:textId="2244204F" w:rsidR="00807CAA" w:rsidRPr="00851FEA" w:rsidDel="008B6AF4" w:rsidRDefault="0EC6B594">
      <w:pPr>
        <w:pStyle w:val="Heading1Numbered"/>
        <w:rPr>
          <w:del w:id="730" w:author="Donovan Goode" w:date="2018-11-09T10:04:00Z"/>
        </w:rPr>
        <w:pPrChange w:id="731" w:author="Donovan Goode" w:date="2018-11-09T10:05:00Z">
          <w:pPr/>
        </w:pPrChange>
      </w:pPr>
      <w:del w:id="732" w:author="Donovan Goode" w:date="2018-11-09T10:04:00Z">
        <w:r w:rsidRPr="00851FEA" w:rsidDel="008B6AF4">
          <w:delText xml:space="preserve">A custom </w:delText>
        </w:r>
        <w:r w:rsidR="00CB3530" w:rsidDel="008B6AF4">
          <w:delText>OPM ORA</w:delText>
        </w:r>
        <w:r w:rsidRPr="00851FEA" w:rsidDel="008B6AF4">
          <w:delText xml:space="preserve"> Theme has been used which includes a custom header logo.</w:delText>
        </w:r>
      </w:del>
    </w:p>
    <w:p w14:paraId="7511164D" w14:textId="43F58AA3" w:rsidR="00807CAA" w:rsidRPr="00851FEA" w:rsidDel="00926281" w:rsidRDefault="00807CAA">
      <w:pPr>
        <w:pStyle w:val="Heading1Numbered"/>
        <w:rPr>
          <w:del w:id="733" w:author="Donovan Goode" w:date="2018-11-09T09:53:00Z"/>
        </w:rPr>
        <w:pPrChange w:id="734" w:author="Donovan Goode" w:date="2018-11-09T10:05:00Z">
          <w:pPr/>
        </w:pPrChange>
      </w:pPr>
      <w:del w:id="735" w:author="Donovan Goode" w:date="2018-11-09T09:53:00Z">
        <w:r w:rsidRPr="00851FEA" w:rsidDel="00926281">
          <w:delText xml:space="preserve"> </w:delText>
        </w:r>
      </w:del>
    </w:p>
    <w:p w14:paraId="6ED850A5" w14:textId="77777777" w:rsidR="00ED1509" w:rsidRPr="009C0436" w:rsidDel="008B6AF4" w:rsidRDefault="00ED1509">
      <w:pPr>
        <w:pStyle w:val="Heading1Numbered"/>
        <w:rPr>
          <w:del w:id="736" w:author="Donovan Goode" w:date="2018-11-09T10:04:00Z"/>
          <w:b/>
          <w:sz w:val="48"/>
        </w:rPr>
        <w:pPrChange w:id="737" w:author="Donovan Goode" w:date="2018-11-09T09:53:00Z">
          <w:pPr>
            <w:pStyle w:val="Heading1Numbered"/>
            <w:numPr>
              <w:numId w:val="28"/>
            </w:numPr>
            <w:ind w:left="216"/>
            <w:jc w:val="both"/>
          </w:pPr>
        </w:pPrChange>
      </w:pPr>
      <w:del w:id="738" w:author="Donovan Goode" w:date="2018-11-09T10:04:00Z">
        <w:r w:rsidRPr="009C0436" w:rsidDel="008B6AF4">
          <w:rPr>
            <w:b/>
            <w:sz w:val="48"/>
          </w:rPr>
          <w:delText>Code Appendix</w:delText>
        </w:r>
      </w:del>
    </w:p>
    <w:p w14:paraId="7B9AC3D9" w14:textId="77777777" w:rsidR="00ED1509" w:rsidRPr="009C0436" w:rsidDel="008B6AF4" w:rsidRDefault="00ED1509">
      <w:pPr>
        <w:pStyle w:val="Heading1Numbered"/>
        <w:rPr>
          <w:del w:id="739" w:author="Donovan Goode" w:date="2018-11-09T10:04:00Z"/>
          <w:u w:val="single"/>
        </w:rPr>
        <w:pPrChange w:id="740" w:author="Donovan Goode" w:date="2018-11-09T10:05:00Z">
          <w:pPr>
            <w:pStyle w:val="Heading2Numbered"/>
            <w:numPr>
              <w:numId w:val="28"/>
            </w:numPr>
            <w:ind w:left="216"/>
          </w:pPr>
        </w:pPrChange>
      </w:pPr>
      <w:del w:id="741" w:author="Donovan Goode" w:date="2018-11-09T10:04:00Z">
        <w:r w:rsidRPr="009C0436" w:rsidDel="008B6AF4">
          <w:rPr>
            <w:u w:val="single"/>
          </w:rPr>
          <w:delText>Custom JavaScript</w:delText>
        </w:r>
      </w:del>
    </w:p>
    <w:p w14:paraId="7B584A0C" w14:textId="77777777" w:rsidR="00ED1509" w:rsidDel="008B6AF4" w:rsidRDefault="00ED1509">
      <w:pPr>
        <w:pStyle w:val="Heading1Numbered"/>
        <w:rPr>
          <w:del w:id="742" w:author="Donovan Goode" w:date="2018-11-09T10:04:00Z"/>
        </w:rPr>
        <w:pPrChange w:id="743" w:author="Donovan Goode" w:date="2018-11-09T10:05:00Z">
          <w:pPr>
            <w:pStyle w:val="Heading3Numbered"/>
            <w:numPr>
              <w:numId w:val="28"/>
            </w:numPr>
            <w:ind w:left="216"/>
          </w:pPr>
        </w:pPrChange>
      </w:pPr>
      <w:del w:id="744" w:author="Donovan Goode" w:date="2018-11-09T10:04:00Z">
        <w:r w:rsidDel="008B6AF4">
          <w:delText>Entity Form JavaScript</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2105"/>
        <w:gridCol w:w="9505"/>
      </w:tblGrid>
      <w:tr w:rsidR="00ED1509" w:rsidDel="008B6AF4" w14:paraId="64F728DF" w14:textId="1E3EAA8E" w:rsidTr="00A52519">
        <w:trPr>
          <w:cnfStyle w:val="100000000000" w:firstRow="1" w:lastRow="0" w:firstColumn="0" w:lastColumn="0" w:oddVBand="0" w:evenVBand="0" w:oddHBand="0" w:evenHBand="0" w:firstRowFirstColumn="0" w:firstRowLastColumn="0" w:lastRowFirstColumn="0" w:lastRowLastColumn="0"/>
          <w:del w:id="745" w:author="Donovan Goode" w:date="2018-11-09T10:04:00Z"/>
        </w:trPr>
        <w:tc>
          <w:tcPr>
            <w:tcW w:w="1705" w:type="dxa"/>
          </w:tcPr>
          <w:p w14:paraId="051DB60F" w14:textId="77777777" w:rsidR="00ED1509" w:rsidRPr="00D01E6B" w:rsidDel="008B6AF4" w:rsidRDefault="00ED1509">
            <w:pPr>
              <w:pStyle w:val="Heading1Numbered"/>
              <w:rPr>
                <w:del w:id="746" w:author="Donovan Goode" w:date="2018-11-09T10:04:00Z"/>
                <w:b/>
              </w:rPr>
              <w:pPrChange w:id="747" w:author="Donovan Goode" w:date="2018-11-09T10:05:00Z">
                <w:pPr>
                  <w:framePr w:hSpace="180" w:wrap="around" w:vAnchor="text" w:hAnchor="margin" w:xAlign="center" w:y="130"/>
                  <w:jc w:val="center"/>
                </w:pPr>
              </w:pPrChange>
            </w:pPr>
            <w:del w:id="748" w:author="Donovan Goode" w:date="2018-11-09T10:04:00Z">
              <w:r w:rsidRPr="00D01E6B" w:rsidDel="008B6AF4">
                <w:rPr>
                  <w:b/>
                </w:rPr>
                <w:delText>Entity Form Name</w:delText>
              </w:r>
            </w:del>
          </w:p>
        </w:tc>
        <w:tc>
          <w:tcPr>
            <w:tcW w:w="9905" w:type="dxa"/>
          </w:tcPr>
          <w:p w14:paraId="5FDE0F20" w14:textId="77777777" w:rsidR="00ED1509" w:rsidRPr="00D01E6B" w:rsidDel="008B6AF4" w:rsidRDefault="00ED1509">
            <w:pPr>
              <w:pStyle w:val="Heading1Numbered"/>
              <w:rPr>
                <w:del w:id="749" w:author="Donovan Goode" w:date="2018-11-09T10:04:00Z"/>
                <w:b/>
              </w:rPr>
              <w:pPrChange w:id="750" w:author="Donovan Goode" w:date="2018-11-09T10:05:00Z">
                <w:pPr>
                  <w:framePr w:hSpace="180" w:wrap="around" w:vAnchor="text" w:hAnchor="margin" w:xAlign="center" w:y="130"/>
                  <w:jc w:val="center"/>
                </w:pPr>
              </w:pPrChange>
            </w:pPr>
            <w:del w:id="751" w:author="Donovan Goode" w:date="2018-11-09T10:04:00Z">
              <w:r w:rsidDel="008B6AF4">
                <w:rPr>
                  <w:b/>
                </w:rPr>
                <w:delText>JavaScript Code</w:delText>
              </w:r>
            </w:del>
          </w:p>
        </w:tc>
      </w:tr>
      <w:tr w:rsidR="00ED1509" w:rsidDel="008B6AF4" w14:paraId="6A7B4A54" w14:textId="359A371A" w:rsidTr="00A52519">
        <w:trPr>
          <w:del w:id="752" w:author="Donovan Goode" w:date="2018-11-09T10:04:00Z"/>
        </w:trPr>
        <w:tc>
          <w:tcPr>
            <w:tcW w:w="1705" w:type="dxa"/>
          </w:tcPr>
          <w:p w14:paraId="78E7E294" w14:textId="77777777" w:rsidR="00ED1509" w:rsidRPr="00D01E6B" w:rsidDel="008B6AF4" w:rsidRDefault="00ED1509">
            <w:pPr>
              <w:pStyle w:val="Heading1Numbered"/>
              <w:rPr>
                <w:del w:id="753" w:author="Donovan Goode" w:date="2018-11-09T10:04:00Z"/>
              </w:rPr>
              <w:pPrChange w:id="754" w:author="Donovan Goode" w:date="2018-11-09T10:05:00Z">
                <w:pPr>
                  <w:framePr w:hSpace="180" w:wrap="around" w:vAnchor="text" w:hAnchor="margin" w:xAlign="center" w:y="130"/>
                  <w:jc w:val="center"/>
                </w:pPr>
              </w:pPrChange>
            </w:pPr>
          </w:p>
        </w:tc>
        <w:tc>
          <w:tcPr>
            <w:tcW w:w="9905" w:type="dxa"/>
          </w:tcPr>
          <w:p w14:paraId="72EC335C" w14:textId="77777777" w:rsidR="00ED1509" w:rsidRPr="00D01E6B" w:rsidDel="008B6AF4" w:rsidRDefault="00ED1509">
            <w:pPr>
              <w:pStyle w:val="Heading1Numbered"/>
              <w:rPr>
                <w:del w:id="755" w:author="Donovan Goode" w:date="2018-11-09T10:04:00Z"/>
              </w:rPr>
              <w:pPrChange w:id="756" w:author="Donovan Goode" w:date="2018-11-09T10:05:00Z">
                <w:pPr>
                  <w:framePr w:hSpace="180" w:wrap="around" w:vAnchor="text" w:hAnchor="margin" w:xAlign="center" w:y="130"/>
                  <w:jc w:val="center"/>
                </w:pPr>
              </w:pPrChange>
            </w:pPr>
          </w:p>
        </w:tc>
      </w:tr>
    </w:tbl>
    <w:p w14:paraId="16DF66BD" w14:textId="77777777" w:rsidR="00ED1509" w:rsidRPr="009C0436" w:rsidDel="008B6AF4" w:rsidRDefault="00ED1509">
      <w:pPr>
        <w:pStyle w:val="Heading1Numbered"/>
        <w:rPr>
          <w:del w:id="757" w:author="Donovan Goode" w:date="2018-11-09T10:04:00Z"/>
        </w:rPr>
        <w:pPrChange w:id="758" w:author="Donovan Goode" w:date="2018-11-09T10:05:00Z">
          <w:pPr/>
        </w:pPrChange>
      </w:pPr>
    </w:p>
    <w:p w14:paraId="13751B8F" w14:textId="77777777" w:rsidR="00ED1509" w:rsidDel="008B6AF4" w:rsidRDefault="00ED1509">
      <w:pPr>
        <w:pStyle w:val="Heading1Numbered"/>
        <w:rPr>
          <w:del w:id="759" w:author="Donovan Goode" w:date="2018-11-09T10:04:00Z"/>
        </w:rPr>
        <w:pPrChange w:id="760" w:author="Donovan Goode" w:date="2018-11-09T10:05:00Z">
          <w:pPr>
            <w:pStyle w:val="Heading3Numbered"/>
            <w:numPr>
              <w:numId w:val="28"/>
            </w:numPr>
            <w:ind w:left="216"/>
          </w:pPr>
        </w:pPrChange>
      </w:pPr>
      <w:del w:id="761" w:author="Donovan Goode" w:date="2018-11-09T10:04:00Z">
        <w:r w:rsidDel="008B6AF4">
          <w:delText>Web Form JavaScript</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3320"/>
        <w:gridCol w:w="11691"/>
      </w:tblGrid>
      <w:tr w:rsidR="00ED1509" w:rsidDel="008B6AF4" w14:paraId="328DFC5C" w14:textId="18A57C87" w:rsidTr="00A52519">
        <w:trPr>
          <w:cnfStyle w:val="100000000000" w:firstRow="1" w:lastRow="0" w:firstColumn="0" w:lastColumn="0" w:oddVBand="0" w:evenVBand="0" w:oddHBand="0" w:evenHBand="0" w:firstRowFirstColumn="0" w:firstRowLastColumn="0" w:lastRowFirstColumn="0" w:lastRowLastColumn="0"/>
          <w:del w:id="762" w:author="Donovan Goode" w:date="2018-11-09T10:04:00Z"/>
        </w:trPr>
        <w:tc>
          <w:tcPr>
            <w:tcW w:w="2965" w:type="dxa"/>
          </w:tcPr>
          <w:p w14:paraId="0EAEE796" w14:textId="77777777" w:rsidR="00ED1509" w:rsidRPr="00D01E6B" w:rsidDel="008B6AF4" w:rsidRDefault="00ED1509">
            <w:pPr>
              <w:pStyle w:val="Heading1Numbered"/>
              <w:rPr>
                <w:del w:id="763" w:author="Donovan Goode" w:date="2018-11-09T10:04:00Z"/>
                <w:b/>
              </w:rPr>
              <w:pPrChange w:id="764" w:author="Donovan Goode" w:date="2018-11-09T10:05:00Z">
                <w:pPr>
                  <w:framePr w:hSpace="180" w:wrap="around" w:vAnchor="text" w:hAnchor="margin" w:xAlign="center" w:y="130"/>
                  <w:jc w:val="center"/>
                </w:pPr>
              </w:pPrChange>
            </w:pPr>
            <w:del w:id="765" w:author="Donovan Goode" w:date="2018-11-09T10:04:00Z">
              <w:r w:rsidDel="008B6AF4">
                <w:rPr>
                  <w:b/>
                </w:rPr>
                <w:delText>Web</w:delText>
              </w:r>
              <w:r w:rsidRPr="00D01E6B" w:rsidDel="008B6AF4">
                <w:rPr>
                  <w:b/>
                </w:rPr>
                <w:delText xml:space="preserve"> Form Name</w:delText>
              </w:r>
            </w:del>
          </w:p>
        </w:tc>
        <w:tc>
          <w:tcPr>
            <w:tcW w:w="8645" w:type="dxa"/>
          </w:tcPr>
          <w:p w14:paraId="66F72687" w14:textId="77777777" w:rsidR="00ED1509" w:rsidRPr="00D01E6B" w:rsidDel="008B6AF4" w:rsidRDefault="00ED1509">
            <w:pPr>
              <w:pStyle w:val="Heading1Numbered"/>
              <w:rPr>
                <w:del w:id="766" w:author="Donovan Goode" w:date="2018-11-09T10:04:00Z"/>
                <w:b/>
              </w:rPr>
              <w:pPrChange w:id="767" w:author="Donovan Goode" w:date="2018-11-09T10:05:00Z">
                <w:pPr>
                  <w:framePr w:hSpace="180" w:wrap="around" w:vAnchor="text" w:hAnchor="margin" w:xAlign="center" w:y="130"/>
                  <w:jc w:val="center"/>
                </w:pPr>
              </w:pPrChange>
            </w:pPr>
            <w:del w:id="768" w:author="Donovan Goode" w:date="2018-11-09T10:04:00Z">
              <w:r w:rsidDel="008B6AF4">
                <w:rPr>
                  <w:b/>
                </w:rPr>
                <w:delText>JavaScript Code</w:delText>
              </w:r>
            </w:del>
          </w:p>
        </w:tc>
      </w:tr>
      <w:tr w:rsidR="00ED1509" w:rsidDel="008B6AF4" w14:paraId="616C99BE" w14:textId="19F38451" w:rsidTr="00A52519">
        <w:trPr>
          <w:del w:id="769" w:author="Donovan Goode" w:date="2018-11-09T10:04:00Z"/>
        </w:trPr>
        <w:tc>
          <w:tcPr>
            <w:tcW w:w="2965" w:type="dxa"/>
          </w:tcPr>
          <w:p w14:paraId="0C171DCE" w14:textId="77777777" w:rsidR="00ED1509" w:rsidRPr="00D01E6B" w:rsidDel="008B6AF4" w:rsidRDefault="00ED1509">
            <w:pPr>
              <w:pStyle w:val="Heading1Numbered"/>
              <w:rPr>
                <w:del w:id="770" w:author="Donovan Goode" w:date="2018-11-09T10:04:00Z"/>
              </w:rPr>
              <w:pPrChange w:id="771" w:author="Donovan Goode" w:date="2018-11-09T10:05:00Z">
                <w:pPr>
                  <w:framePr w:hSpace="180" w:wrap="around" w:vAnchor="text" w:hAnchor="margin" w:xAlign="center" w:y="130"/>
                  <w:jc w:val="center"/>
                </w:pPr>
              </w:pPrChange>
            </w:pPr>
            <w:del w:id="772" w:author="Donovan Goode" w:date="2018-11-09T10:04:00Z">
              <w:r w:rsidRPr="001F504B" w:rsidDel="008B6AF4">
                <w:rPr>
                  <w:highlight w:val="yellow"/>
                </w:rPr>
                <w:delText>ORA Package- Retirement Application Edit (ORA Step 4 Applicant Certification</w:delText>
              </w:r>
              <w:r w:rsidDel="008B6AF4">
                <w:delText>)</w:delText>
              </w:r>
            </w:del>
          </w:p>
        </w:tc>
        <w:tc>
          <w:tcPr>
            <w:tcW w:w="8645" w:type="dxa"/>
          </w:tcPr>
          <w:p w14:paraId="6DDF2D24" w14:textId="77777777" w:rsidR="00ED1509" w:rsidRPr="00E1158A" w:rsidDel="008B6AF4" w:rsidRDefault="00ED1509">
            <w:pPr>
              <w:pStyle w:val="Heading1Numbered"/>
              <w:rPr>
                <w:del w:id="773" w:author="Donovan Goode" w:date="2018-11-09T10:04:00Z"/>
                <w:rFonts w:ascii="Consolas" w:eastAsia="Times New Roman" w:hAnsi="Consolas" w:cs="Times New Roman"/>
                <w:color w:val="D4D4D4"/>
                <w:sz w:val="21"/>
                <w:szCs w:val="21"/>
              </w:rPr>
              <w:pPrChange w:id="774" w:author="Donovan Goode" w:date="2018-11-09T10:05:00Z">
                <w:pPr>
                  <w:framePr w:hSpace="180" w:wrap="around" w:vAnchor="text" w:hAnchor="margin" w:xAlign="center" w:y="130"/>
                  <w:shd w:val="clear" w:color="auto" w:fill="1E1E1E"/>
                  <w:spacing w:line="285" w:lineRule="atLeast"/>
                </w:pPr>
              </w:pPrChange>
            </w:pPr>
            <w:del w:id="775" w:author="Donovan Goode" w:date="2018-11-09T10:04:00Z">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document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ready</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569CD6"/>
                  <w:sz w:val="21"/>
                  <w:szCs w:val="21"/>
                </w:rPr>
                <w:delText>function</w:delText>
              </w:r>
              <w:r w:rsidRPr="00E1158A" w:rsidDel="008B6AF4">
                <w:rPr>
                  <w:rFonts w:ascii="Consolas" w:eastAsia="Times New Roman" w:hAnsi="Consolas" w:cs="Times New Roman"/>
                  <w:color w:val="D4D4D4"/>
                  <w:sz w:val="21"/>
                  <w:szCs w:val="21"/>
                </w:rPr>
                <w:delText xml:space="preserve"> () {</w:delText>
              </w:r>
            </w:del>
          </w:p>
          <w:p w14:paraId="25D3BEF5" w14:textId="77777777" w:rsidR="00ED1509" w:rsidRPr="00E1158A" w:rsidDel="008B6AF4" w:rsidRDefault="00ED1509">
            <w:pPr>
              <w:pStyle w:val="Heading1Numbered"/>
              <w:rPr>
                <w:del w:id="776" w:author="Donovan Goode" w:date="2018-11-09T10:04:00Z"/>
                <w:rFonts w:ascii="Consolas" w:eastAsia="Times New Roman" w:hAnsi="Consolas" w:cs="Times New Roman"/>
                <w:color w:val="D4D4D4"/>
                <w:sz w:val="21"/>
                <w:szCs w:val="21"/>
              </w:rPr>
              <w:pPrChange w:id="777" w:author="Donovan Goode" w:date="2018-11-09T10:05:00Z">
                <w:pPr>
                  <w:framePr w:hSpace="180" w:wrap="around" w:vAnchor="text" w:hAnchor="margin" w:xAlign="center" w:y="130"/>
                  <w:shd w:val="clear" w:color="auto" w:fill="1E1E1E"/>
                  <w:spacing w:line="285" w:lineRule="atLeast"/>
                </w:pPr>
              </w:pPrChange>
            </w:pPr>
            <w:del w:id="778"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 $("#govmod_empolyeeappcertsignature").prop('disabled', true);</w:delText>
              </w:r>
            </w:del>
          </w:p>
          <w:p w14:paraId="475180AA" w14:textId="77777777" w:rsidR="00ED1509" w:rsidRPr="00E1158A" w:rsidDel="008B6AF4" w:rsidRDefault="00ED1509">
            <w:pPr>
              <w:pStyle w:val="Heading1Numbered"/>
              <w:rPr>
                <w:del w:id="779" w:author="Donovan Goode" w:date="2018-11-09T10:04:00Z"/>
                <w:rFonts w:ascii="Consolas" w:eastAsia="Times New Roman" w:hAnsi="Consolas" w:cs="Times New Roman"/>
                <w:color w:val="D4D4D4"/>
                <w:sz w:val="21"/>
                <w:szCs w:val="21"/>
              </w:rPr>
              <w:pPrChange w:id="780" w:author="Donovan Goode" w:date="2018-11-09T10:05:00Z">
                <w:pPr>
                  <w:framePr w:hSpace="180" w:wrap="around" w:vAnchor="text" w:hAnchor="margin" w:xAlign="center" w:y="130"/>
                  <w:shd w:val="clear" w:color="auto" w:fill="1E1E1E"/>
                  <w:spacing w:line="285" w:lineRule="atLeast"/>
                </w:pPr>
              </w:pPrChange>
            </w:pPr>
            <w:del w:id="781"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//$("#EntityFormView &gt; div.tab.clearfix &gt; div &gt; div &gt; fieldset:nth-child(3) &gt; table &gt; tbody &gt; tr:nth-child(2) &gt; td.clearfix.cell.datetime.form-control-cell &gt; div.control &gt; div &gt; input").prop('disabled', true);</w:delText>
              </w:r>
            </w:del>
          </w:p>
          <w:p w14:paraId="1CC1D46C" w14:textId="77777777" w:rsidR="00ED1509" w:rsidRPr="00E1158A" w:rsidDel="008B6AF4" w:rsidRDefault="00ED1509">
            <w:pPr>
              <w:pStyle w:val="Heading1Numbered"/>
              <w:rPr>
                <w:del w:id="782" w:author="Donovan Goode" w:date="2018-11-09T10:04:00Z"/>
                <w:rFonts w:ascii="Consolas" w:eastAsia="Times New Roman" w:hAnsi="Consolas" w:cs="Times New Roman"/>
                <w:color w:val="D4D4D4"/>
                <w:sz w:val="21"/>
                <w:szCs w:val="21"/>
              </w:rPr>
              <w:pPrChange w:id="783" w:author="Donovan Goode" w:date="2018-11-09T10:05:00Z">
                <w:pPr>
                  <w:framePr w:hSpace="180" w:wrap="around" w:vAnchor="text" w:hAnchor="margin" w:xAlign="center" w:y="130"/>
                  <w:shd w:val="clear" w:color="auto" w:fill="1E1E1E"/>
                  <w:spacing w:line="285" w:lineRule="atLeast"/>
                </w:pPr>
              </w:pPrChange>
            </w:pPr>
            <w:del w:id="784" w:author="Donovan Goode" w:date="2018-11-09T10:04:00Z">
              <w:r w:rsidRPr="00E1158A" w:rsidDel="008B6AF4">
                <w:rPr>
                  <w:rFonts w:ascii="Consolas" w:eastAsia="Times New Roman" w:hAnsi="Consolas" w:cs="Times New Roman"/>
                  <w:color w:val="D4D4D4"/>
                  <w:sz w:val="21"/>
                  <w:szCs w:val="21"/>
                </w:rPr>
                <w:delText xml:space="preserve">    </w:delText>
              </w:r>
            </w:del>
          </w:p>
          <w:p w14:paraId="52FF04D5" w14:textId="77777777" w:rsidR="00ED1509" w:rsidRPr="00E1158A" w:rsidDel="008B6AF4" w:rsidRDefault="00ED1509">
            <w:pPr>
              <w:pStyle w:val="Heading1Numbered"/>
              <w:rPr>
                <w:del w:id="785" w:author="Donovan Goode" w:date="2018-11-09T10:04:00Z"/>
                <w:rFonts w:ascii="Consolas" w:eastAsia="Times New Roman" w:hAnsi="Consolas" w:cs="Times New Roman"/>
                <w:color w:val="D4D4D4"/>
                <w:sz w:val="21"/>
                <w:szCs w:val="21"/>
              </w:rPr>
              <w:pPrChange w:id="786" w:author="Donovan Goode" w:date="2018-11-09T10:05:00Z">
                <w:pPr>
                  <w:framePr w:hSpace="180" w:wrap="around" w:vAnchor="text" w:hAnchor="margin" w:xAlign="center" w:y="130"/>
                  <w:shd w:val="clear" w:color="auto" w:fill="1E1E1E"/>
                  <w:spacing w:line="285" w:lineRule="atLeast"/>
                </w:pPr>
              </w:pPrChange>
            </w:pPr>
            <w:del w:id="787"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//Variables for Dom ELements</w:delText>
              </w:r>
            </w:del>
          </w:p>
          <w:p w14:paraId="1C6931CD" w14:textId="77777777" w:rsidR="00ED1509" w:rsidRPr="00E1158A" w:rsidDel="008B6AF4" w:rsidRDefault="00ED1509">
            <w:pPr>
              <w:pStyle w:val="Heading1Numbered"/>
              <w:rPr>
                <w:del w:id="788" w:author="Donovan Goode" w:date="2018-11-09T10:04:00Z"/>
                <w:rFonts w:ascii="Consolas" w:eastAsia="Times New Roman" w:hAnsi="Consolas" w:cs="Times New Roman"/>
                <w:color w:val="D4D4D4"/>
                <w:sz w:val="21"/>
                <w:szCs w:val="21"/>
              </w:rPr>
              <w:pPrChange w:id="789" w:author="Donovan Goode" w:date="2018-11-09T10:05:00Z">
                <w:pPr>
                  <w:framePr w:hSpace="180" w:wrap="around" w:vAnchor="text" w:hAnchor="margin" w:xAlign="center" w:y="130"/>
                  <w:shd w:val="clear" w:color="auto" w:fill="1E1E1E"/>
                  <w:spacing w:line="285" w:lineRule="atLeast"/>
                </w:pPr>
              </w:pPrChange>
            </w:pPr>
            <w:del w:id="790"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warningDiv</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'&lt;div class="alert alert-warning" role="alert" style="text-align: center;color:#000;"&gt;&lt;strong&gt;Warning&lt;/strong&gt;&lt;br&gt;Any intentionally false statements in this application or willful misrepresentation relative thereto is a violation of the law&lt;br&gt;punishable by a fine of not more than &lt;strong&gt;$10,000&lt;/strong&gt;&amp;nbsp;or imprisonment of not more than 5 years, or both (18 U.S.C. 1001)&lt;br&gt;&amp;nbsp;&lt;/div&gt;'</w:delText>
              </w:r>
              <w:r w:rsidRPr="00E1158A" w:rsidDel="008B6AF4">
                <w:rPr>
                  <w:rFonts w:ascii="Consolas" w:eastAsia="Times New Roman" w:hAnsi="Consolas" w:cs="Times New Roman"/>
                  <w:color w:val="D4D4D4"/>
                  <w:sz w:val="21"/>
                  <w:szCs w:val="21"/>
                </w:rPr>
                <w:delText>);</w:delText>
              </w:r>
            </w:del>
          </w:p>
          <w:p w14:paraId="0AA857D3" w14:textId="77777777" w:rsidR="00ED1509" w:rsidRPr="00E1158A" w:rsidDel="008B6AF4" w:rsidRDefault="00ED1509">
            <w:pPr>
              <w:pStyle w:val="Heading1Numbered"/>
              <w:rPr>
                <w:del w:id="791" w:author="Donovan Goode" w:date="2018-11-09T10:04:00Z"/>
                <w:rFonts w:ascii="Consolas" w:eastAsia="Times New Roman" w:hAnsi="Consolas" w:cs="Times New Roman"/>
                <w:color w:val="D4D4D4"/>
                <w:sz w:val="21"/>
                <w:szCs w:val="21"/>
              </w:rPr>
              <w:pPrChange w:id="792" w:author="Donovan Goode" w:date="2018-11-09T10:05:00Z">
                <w:pPr>
                  <w:framePr w:hSpace="180" w:wrap="around" w:vAnchor="text" w:hAnchor="margin" w:xAlign="center" w:y="130"/>
                  <w:shd w:val="clear" w:color="auto" w:fill="1E1E1E"/>
                  <w:spacing w:line="285" w:lineRule="atLeast"/>
                </w:pPr>
              </w:pPrChange>
            </w:pPr>
            <w:del w:id="793"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warningplaceholder</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'#EntityFormView &gt; div.tab.clearfix &gt; div &gt; div &gt; fieldset:nth-child(1) &gt; table'</w:delText>
              </w:r>
              <w:r w:rsidRPr="00E1158A" w:rsidDel="008B6AF4">
                <w:rPr>
                  <w:rFonts w:ascii="Consolas" w:eastAsia="Times New Roman" w:hAnsi="Consolas" w:cs="Times New Roman"/>
                  <w:color w:val="D4D4D4"/>
                  <w:sz w:val="21"/>
                  <w:szCs w:val="21"/>
                </w:rPr>
                <w:delText>);</w:delText>
              </w:r>
            </w:del>
          </w:p>
          <w:p w14:paraId="773DDEAA" w14:textId="77777777" w:rsidR="00ED1509" w:rsidRPr="00E1158A" w:rsidDel="008B6AF4" w:rsidRDefault="00ED1509">
            <w:pPr>
              <w:pStyle w:val="Heading1Numbered"/>
              <w:rPr>
                <w:del w:id="794" w:author="Donovan Goode" w:date="2018-11-09T10:04:00Z"/>
                <w:rFonts w:ascii="Consolas" w:eastAsia="Times New Roman" w:hAnsi="Consolas" w:cs="Times New Roman"/>
                <w:color w:val="D4D4D4"/>
                <w:sz w:val="21"/>
                <w:szCs w:val="21"/>
              </w:rPr>
              <w:pPrChange w:id="795" w:author="Donovan Goode" w:date="2018-11-09T10:05:00Z">
                <w:pPr>
                  <w:framePr w:hSpace="180" w:wrap="around" w:vAnchor="text" w:hAnchor="margin" w:xAlign="center" w:y="130"/>
                  <w:shd w:val="clear" w:color="auto" w:fill="1E1E1E"/>
                  <w:spacing w:line="285" w:lineRule="atLeast"/>
                </w:pPr>
              </w:pPrChange>
            </w:pPr>
            <w:del w:id="796"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//var warningplaceholder = $('#EntityFormView &gt; div.tab.clearfix &gt; div &gt; div &gt; fieldset:nth-child(2) &gt; legend');</w:delText>
              </w:r>
            </w:del>
          </w:p>
          <w:p w14:paraId="1B94159F" w14:textId="77777777" w:rsidR="00ED1509" w:rsidRPr="00E1158A" w:rsidDel="008B6AF4" w:rsidRDefault="00ED1509">
            <w:pPr>
              <w:pStyle w:val="Heading1Numbered"/>
              <w:rPr>
                <w:del w:id="797" w:author="Donovan Goode" w:date="2018-11-09T10:04:00Z"/>
                <w:rFonts w:ascii="Consolas" w:eastAsia="Times New Roman" w:hAnsi="Consolas" w:cs="Times New Roman"/>
                <w:color w:val="D4D4D4"/>
                <w:sz w:val="21"/>
                <w:szCs w:val="21"/>
              </w:rPr>
              <w:pPrChange w:id="798" w:author="Donovan Goode" w:date="2018-11-09T10:05:00Z">
                <w:pPr>
                  <w:framePr w:hSpace="180" w:wrap="around" w:vAnchor="text" w:hAnchor="margin" w:xAlign="center" w:y="130"/>
                  <w:shd w:val="clear" w:color="auto" w:fill="1E1E1E"/>
                  <w:spacing w:line="285" w:lineRule="atLeast"/>
                </w:pPr>
              </w:pPrChange>
            </w:pPr>
            <w:del w:id="799"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signatureButton</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'&lt;button type="button" id="signatureCertification"&gt;Click to sign and Certify&lt;/button&gt;'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css</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"background-color"</w:delText>
              </w:r>
              <w:r w:rsidRPr="00E1158A" w:rsidDel="008B6AF4">
                <w:rPr>
                  <w:rFonts w:ascii="Consolas" w:eastAsia="Times New Roman" w:hAnsi="Consolas" w:cs="Times New Roman"/>
                  <w:color w:val="9CDCFE"/>
                  <w:sz w:val="21"/>
                  <w:szCs w:val="21"/>
                </w:rPr>
                <w:delText>:</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"#337ab7"</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"border-color"</w:delText>
              </w:r>
              <w:r w:rsidRPr="00E1158A" w:rsidDel="008B6AF4">
                <w:rPr>
                  <w:rFonts w:ascii="Consolas" w:eastAsia="Times New Roman" w:hAnsi="Consolas" w:cs="Times New Roman"/>
                  <w:color w:val="9CDCFE"/>
                  <w:sz w:val="21"/>
                  <w:szCs w:val="21"/>
                </w:rPr>
                <w:delText>:</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"#2e6da4"</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"color"</w:delText>
              </w:r>
              <w:r w:rsidRPr="00E1158A" w:rsidDel="008B6AF4">
                <w:rPr>
                  <w:rFonts w:ascii="Consolas" w:eastAsia="Times New Roman" w:hAnsi="Consolas" w:cs="Times New Roman"/>
                  <w:color w:val="9CDCFE"/>
                  <w:sz w:val="21"/>
                  <w:szCs w:val="21"/>
                </w:rPr>
                <w:delText>:</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"#FFF"</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"font-size"</w:delText>
              </w:r>
              <w:r w:rsidRPr="00E1158A" w:rsidDel="008B6AF4">
                <w:rPr>
                  <w:rFonts w:ascii="Consolas" w:eastAsia="Times New Roman" w:hAnsi="Consolas" w:cs="Times New Roman"/>
                  <w:color w:val="9CDCFE"/>
                  <w:sz w:val="21"/>
                  <w:szCs w:val="21"/>
                </w:rPr>
                <w:delText>:</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"14px"</w:delText>
              </w:r>
              <w:r w:rsidRPr="00E1158A" w:rsidDel="008B6AF4">
                <w:rPr>
                  <w:rFonts w:ascii="Consolas" w:eastAsia="Times New Roman" w:hAnsi="Consolas" w:cs="Times New Roman"/>
                  <w:color w:val="D4D4D4"/>
                  <w:sz w:val="21"/>
                  <w:szCs w:val="21"/>
                </w:rPr>
                <w:delText xml:space="preserve"> });</w:delText>
              </w:r>
            </w:del>
          </w:p>
          <w:p w14:paraId="1B0E43F7" w14:textId="77777777" w:rsidR="00ED1509" w:rsidRPr="00E1158A" w:rsidDel="008B6AF4" w:rsidRDefault="00ED1509">
            <w:pPr>
              <w:pStyle w:val="Heading1Numbered"/>
              <w:rPr>
                <w:del w:id="800" w:author="Donovan Goode" w:date="2018-11-09T10:04:00Z"/>
                <w:rFonts w:ascii="Consolas" w:eastAsia="Times New Roman" w:hAnsi="Consolas" w:cs="Times New Roman"/>
                <w:color w:val="D4D4D4"/>
                <w:sz w:val="21"/>
                <w:szCs w:val="21"/>
              </w:rPr>
              <w:pPrChange w:id="801" w:author="Donovan Goode" w:date="2018-11-09T10:05:00Z">
                <w:pPr>
                  <w:framePr w:hSpace="180" w:wrap="around" w:vAnchor="text" w:hAnchor="margin" w:xAlign="center" w:y="130"/>
                  <w:shd w:val="clear" w:color="auto" w:fill="1E1E1E"/>
                  <w:spacing w:line="285" w:lineRule="atLeast"/>
                </w:pPr>
              </w:pPrChange>
            </w:pPr>
            <w:del w:id="802"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formSpacer</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'#EntityFormView &gt; div.tab.clearfix &gt; div &gt; div &gt; fieldset:nth-child(3) &gt; table &gt; tbody &gt; tr:nth-child(1) &gt; td:nth-child(2)'</w:delText>
              </w:r>
              <w:r w:rsidRPr="00E1158A" w:rsidDel="008B6AF4">
                <w:rPr>
                  <w:rFonts w:ascii="Consolas" w:eastAsia="Times New Roman" w:hAnsi="Consolas" w:cs="Times New Roman"/>
                  <w:color w:val="D4D4D4"/>
                  <w:sz w:val="21"/>
                  <w:szCs w:val="21"/>
                </w:rPr>
                <w:delText>);</w:delText>
              </w:r>
            </w:del>
          </w:p>
          <w:p w14:paraId="0D520DFC" w14:textId="77777777" w:rsidR="00ED1509" w:rsidRPr="00E1158A" w:rsidDel="008B6AF4" w:rsidRDefault="00ED1509">
            <w:pPr>
              <w:pStyle w:val="Heading1Numbered"/>
              <w:rPr>
                <w:del w:id="803" w:author="Donovan Goode" w:date="2018-11-09T10:04:00Z"/>
                <w:rFonts w:ascii="Consolas" w:eastAsia="Times New Roman" w:hAnsi="Consolas" w:cs="Times New Roman"/>
                <w:color w:val="D4D4D4"/>
                <w:sz w:val="21"/>
                <w:szCs w:val="21"/>
              </w:rPr>
              <w:pPrChange w:id="804" w:author="Donovan Goode" w:date="2018-11-09T10:05:00Z">
                <w:pPr>
                  <w:framePr w:hSpace="180" w:wrap="around" w:vAnchor="text" w:hAnchor="margin" w:xAlign="center" w:y="130"/>
                  <w:shd w:val="clear" w:color="auto" w:fill="1E1E1E"/>
                  <w:spacing w:line="285" w:lineRule="atLeast"/>
                </w:pPr>
              </w:pPrChange>
            </w:pPr>
            <w:del w:id="805"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//Appending dom variables</w:delText>
              </w:r>
            </w:del>
          </w:p>
          <w:p w14:paraId="1FEF3951" w14:textId="77777777" w:rsidR="00ED1509" w:rsidRPr="00E1158A" w:rsidDel="008B6AF4" w:rsidRDefault="00ED1509">
            <w:pPr>
              <w:pStyle w:val="Heading1Numbered"/>
              <w:rPr>
                <w:del w:id="806" w:author="Donovan Goode" w:date="2018-11-09T10:04:00Z"/>
                <w:rFonts w:ascii="Consolas" w:eastAsia="Times New Roman" w:hAnsi="Consolas" w:cs="Times New Roman"/>
                <w:color w:val="D4D4D4"/>
                <w:sz w:val="21"/>
                <w:szCs w:val="21"/>
              </w:rPr>
              <w:pPrChange w:id="807" w:author="Donovan Goode" w:date="2018-11-09T10:05:00Z">
                <w:pPr>
                  <w:framePr w:hSpace="180" w:wrap="around" w:vAnchor="text" w:hAnchor="margin" w:xAlign="center" w:y="130"/>
                  <w:shd w:val="clear" w:color="auto" w:fill="1E1E1E"/>
                  <w:spacing w:line="285" w:lineRule="atLeast"/>
                </w:pPr>
              </w:pPrChange>
            </w:pPr>
            <w:del w:id="808"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warningplaceholder</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append</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warningDiv</w:delText>
              </w:r>
              <w:r w:rsidRPr="00E1158A" w:rsidDel="008B6AF4">
                <w:rPr>
                  <w:rFonts w:ascii="Consolas" w:eastAsia="Times New Roman" w:hAnsi="Consolas" w:cs="Times New Roman"/>
                  <w:color w:val="D4D4D4"/>
                  <w:sz w:val="21"/>
                  <w:szCs w:val="21"/>
                </w:rPr>
                <w:delText>);</w:delText>
              </w:r>
            </w:del>
          </w:p>
          <w:p w14:paraId="377697D1" w14:textId="77777777" w:rsidR="00ED1509" w:rsidRPr="00E1158A" w:rsidDel="008B6AF4" w:rsidRDefault="00ED1509">
            <w:pPr>
              <w:pStyle w:val="Heading1Numbered"/>
              <w:rPr>
                <w:del w:id="809" w:author="Donovan Goode" w:date="2018-11-09T10:04:00Z"/>
                <w:rFonts w:ascii="Consolas" w:eastAsia="Times New Roman" w:hAnsi="Consolas" w:cs="Times New Roman"/>
                <w:color w:val="D4D4D4"/>
                <w:sz w:val="21"/>
                <w:szCs w:val="21"/>
              </w:rPr>
              <w:pPrChange w:id="810" w:author="Donovan Goode" w:date="2018-11-09T10:05:00Z">
                <w:pPr>
                  <w:framePr w:hSpace="180" w:wrap="around" w:vAnchor="text" w:hAnchor="margin" w:xAlign="center" w:y="130"/>
                  <w:shd w:val="clear" w:color="auto" w:fill="1E1E1E"/>
                  <w:spacing w:line="285" w:lineRule="atLeast"/>
                </w:pPr>
              </w:pPrChange>
            </w:pPr>
            <w:del w:id="811"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formSpacer</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append</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9CDCFE"/>
                  <w:sz w:val="21"/>
                  <w:szCs w:val="21"/>
                </w:rPr>
                <w:delText>signatureButton</w:delText>
              </w:r>
              <w:r w:rsidRPr="00E1158A" w:rsidDel="008B6AF4">
                <w:rPr>
                  <w:rFonts w:ascii="Consolas" w:eastAsia="Times New Roman" w:hAnsi="Consolas" w:cs="Times New Roman"/>
                  <w:color w:val="D4D4D4"/>
                  <w:sz w:val="21"/>
                  <w:szCs w:val="21"/>
                </w:rPr>
                <w:delText>);</w:delText>
              </w:r>
            </w:del>
          </w:p>
          <w:p w14:paraId="5BAAFA07" w14:textId="77777777" w:rsidR="00ED1509" w:rsidRPr="00E1158A" w:rsidDel="008B6AF4" w:rsidRDefault="00ED1509">
            <w:pPr>
              <w:pStyle w:val="Heading1Numbered"/>
              <w:rPr>
                <w:del w:id="812" w:author="Donovan Goode" w:date="2018-11-09T10:04:00Z"/>
                <w:rFonts w:ascii="Consolas" w:eastAsia="Times New Roman" w:hAnsi="Consolas" w:cs="Times New Roman"/>
                <w:color w:val="D4D4D4"/>
                <w:sz w:val="21"/>
                <w:szCs w:val="21"/>
              </w:rPr>
              <w:pPrChange w:id="813" w:author="Donovan Goode" w:date="2018-11-09T10:05:00Z">
                <w:pPr>
                  <w:framePr w:hSpace="180" w:wrap="around" w:vAnchor="text" w:hAnchor="margin" w:xAlign="center" w:y="130"/>
                  <w:shd w:val="clear" w:color="auto" w:fill="1E1E1E"/>
                  <w:spacing w:line="285" w:lineRule="atLeast"/>
                </w:pPr>
              </w:pPrChange>
            </w:pPr>
          </w:p>
          <w:p w14:paraId="4946B4DC" w14:textId="77777777" w:rsidR="00ED1509" w:rsidRPr="00E1158A" w:rsidDel="008B6AF4" w:rsidRDefault="00ED1509">
            <w:pPr>
              <w:pStyle w:val="Heading1Numbered"/>
              <w:rPr>
                <w:del w:id="814" w:author="Donovan Goode" w:date="2018-11-09T10:04:00Z"/>
                <w:rFonts w:ascii="Consolas" w:eastAsia="Times New Roman" w:hAnsi="Consolas" w:cs="Times New Roman"/>
                <w:color w:val="D4D4D4"/>
                <w:sz w:val="21"/>
                <w:szCs w:val="21"/>
              </w:rPr>
              <w:pPrChange w:id="815" w:author="Donovan Goode" w:date="2018-11-09T10:05:00Z">
                <w:pPr>
                  <w:framePr w:hSpace="180" w:wrap="around" w:vAnchor="text" w:hAnchor="margin" w:xAlign="center" w:y="130"/>
                  <w:shd w:val="clear" w:color="auto" w:fill="1E1E1E"/>
                  <w:spacing w:line="285" w:lineRule="atLeast"/>
                </w:pPr>
              </w:pPrChange>
            </w:pPr>
            <w:del w:id="816"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'#signatureCertification'</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click</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569CD6"/>
                  <w:sz w:val="21"/>
                  <w:szCs w:val="21"/>
                </w:rPr>
                <w:delText>function</w:delText>
              </w:r>
              <w:r w:rsidRPr="00E1158A" w:rsidDel="008B6AF4">
                <w:rPr>
                  <w:rFonts w:ascii="Consolas" w:eastAsia="Times New Roman" w:hAnsi="Consolas" w:cs="Times New Roman"/>
                  <w:color w:val="D4D4D4"/>
                  <w:sz w:val="21"/>
                  <w:szCs w:val="21"/>
                </w:rPr>
                <w:delText xml:space="preserve"> () {</w:delText>
              </w:r>
            </w:del>
          </w:p>
          <w:p w14:paraId="38953F5A" w14:textId="77777777" w:rsidR="00ED1509" w:rsidRPr="00E1158A" w:rsidDel="008B6AF4" w:rsidRDefault="00ED1509">
            <w:pPr>
              <w:pStyle w:val="Heading1Numbered"/>
              <w:rPr>
                <w:del w:id="817" w:author="Donovan Goode" w:date="2018-11-09T10:04:00Z"/>
                <w:rFonts w:ascii="Consolas" w:eastAsia="Times New Roman" w:hAnsi="Consolas" w:cs="Times New Roman"/>
                <w:color w:val="D4D4D4"/>
                <w:sz w:val="21"/>
                <w:szCs w:val="21"/>
              </w:rPr>
              <w:pPrChange w:id="818" w:author="Donovan Goode" w:date="2018-11-09T10:05:00Z">
                <w:pPr>
                  <w:framePr w:hSpace="180" w:wrap="around" w:vAnchor="text" w:hAnchor="margin" w:xAlign="center" w:y="130"/>
                  <w:shd w:val="clear" w:color="auto" w:fill="1E1E1E"/>
                  <w:spacing w:line="285" w:lineRule="atLeast"/>
                </w:pPr>
              </w:pPrChange>
            </w:pPr>
            <w:del w:id="819"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//Set the datetime picker to today's date</w:delText>
              </w:r>
            </w:del>
          </w:p>
          <w:p w14:paraId="50AC3AF5" w14:textId="77777777" w:rsidR="00ED1509" w:rsidRPr="00E1158A" w:rsidDel="008B6AF4" w:rsidRDefault="00ED1509">
            <w:pPr>
              <w:pStyle w:val="Heading1Numbered"/>
              <w:rPr>
                <w:del w:id="820" w:author="Donovan Goode" w:date="2018-11-09T10:04:00Z"/>
                <w:rFonts w:ascii="Consolas" w:eastAsia="Times New Roman" w:hAnsi="Consolas" w:cs="Times New Roman"/>
                <w:color w:val="D4D4D4"/>
                <w:sz w:val="21"/>
                <w:szCs w:val="21"/>
              </w:rPr>
              <w:pPrChange w:id="821" w:author="Donovan Goode" w:date="2018-11-09T10:05:00Z">
                <w:pPr>
                  <w:framePr w:hSpace="180" w:wrap="around" w:vAnchor="text" w:hAnchor="margin" w:xAlign="center" w:y="130"/>
                  <w:shd w:val="clear" w:color="auto" w:fill="1E1E1E"/>
                  <w:spacing w:line="285" w:lineRule="atLeast"/>
                </w:pPr>
              </w:pPrChange>
            </w:pPr>
            <w:del w:id="822"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'#EntityFormView &gt; div.tab.clearfix &gt; div &gt; div &gt; fieldset:nth-child(3) &gt; table &gt; tbody &gt; tr:nth-child(2) &gt; td.clearfix.cell.datetime.form-control-cell &gt; div.control &gt; div &gt; input'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datepicker</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datepicker</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'setDate'</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CE9178"/>
                  <w:sz w:val="21"/>
                  <w:szCs w:val="21"/>
                </w:rPr>
                <w:delText>'today'</w:delText>
              </w:r>
              <w:r w:rsidRPr="00E1158A" w:rsidDel="008B6AF4">
                <w:rPr>
                  <w:rFonts w:ascii="Consolas" w:eastAsia="Times New Roman" w:hAnsi="Consolas" w:cs="Times New Roman"/>
                  <w:color w:val="D4D4D4"/>
                  <w:sz w:val="21"/>
                  <w:szCs w:val="21"/>
                </w:rPr>
                <w:delText>);</w:delText>
              </w:r>
            </w:del>
          </w:p>
          <w:p w14:paraId="7A5EABFB" w14:textId="77777777" w:rsidR="00ED1509" w:rsidRPr="00E1158A" w:rsidDel="008B6AF4" w:rsidRDefault="00ED1509">
            <w:pPr>
              <w:pStyle w:val="Heading1Numbered"/>
              <w:rPr>
                <w:del w:id="823" w:author="Donovan Goode" w:date="2018-11-09T10:04:00Z"/>
                <w:rFonts w:ascii="Consolas" w:eastAsia="Times New Roman" w:hAnsi="Consolas" w:cs="Times New Roman"/>
                <w:color w:val="D4D4D4"/>
                <w:sz w:val="21"/>
                <w:szCs w:val="21"/>
              </w:rPr>
              <w:pPrChange w:id="824" w:author="Donovan Goode" w:date="2018-11-09T10:05:00Z">
                <w:pPr>
                  <w:framePr w:hSpace="180" w:wrap="around" w:vAnchor="text" w:hAnchor="margin" w:xAlign="center" w:y="130"/>
                  <w:shd w:val="clear" w:color="auto" w:fill="1E1E1E"/>
                  <w:spacing w:line="285" w:lineRule="atLeast"/>
                </w:pPr>
              </w:pPrChange>
            </w:pPr>
            <w:del w:id="825"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6A9955"/>
                  <w:sz w:val="21"/>
                  <w:szCs w:val="21"/>
                </w:rPr>
                <w:delText>//Set The Signature field to thw Firstname + Middlename + Lastname</w:delText>
              </w:r>
            </w:del>
          </w:p>
          <w:p w14:paraId="1CF8BA5E" w14:textId="77777777" w:rsidR="00ED1509" w:rsidRPr="00E1158A" w:rsidDel="008B6AF4" w:rsidRDefault="00ED1509">
            <w:pPr>
              <w:pStyle w:val="Heading1Numbered"/>
              <w:rPr>
                <w:del w:id="826" w:author="Donovan Goode" w:date="2018-11-09T10:04:00Z"/>
                <w:rFonts w:ascii="Consolas" w:eastAsia="Times New Roman" w:hAnsi="Consolas" w:cs="Times New Roman"/>
                <w:color w:val="D4D4D4"/>
                <w:sz w:val="21"/>
                <w:szCs w:val="21"/>
              </w:rPr>
              <w:pPrChange w:id="827" w:author="Donovan Goode" w:date="2018-11-09T10:05:00Z">
                <w:pPr>
                  <w:framePr w:hSpace="180" w:wrap="around" w:vAnchor="text" w:hAnchor="margin" w:xAlign="center" w:y="130"/>
                  <w:shd w:val="clear" w:color="auto" w:fill="1E1E1E"/>
                  <w:spacing w:line="285" w:lineRule="atLeast"/>
                </w:pPr>
              </w:pPrChange>
            </w:pPr>
            <w:del w:id="828"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569CD6"/>
                  <w:sz w:val="21"/>
                  <w:szCs w:val="21"/>
                </w:rPr>
                <w:delText>var</w:delText>
              </w:r>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employeeSignature</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'#govmod_empolyeeappcertsignature'</w:delText>
              </w:r>
              <w:r w:rsidRPr="00E1158A" w:rsidDel="008B6AF4">
                <w:rPr>
                  <w:rFonts w:ascii="Consolas" w:eastAsia="Times New Roman" w:hAnsi="Consolas" w:cs="Times New Roman"/>
                  <w:color w:val="D4D4D4"/>
                  <w:sz w:val="21"/>
                  <w:szCs w:val="21"/>
                </w:rPr>
                <w:delText>);</w:delText>
              </w:r>
            </w:del>
          </w:p>
          <w:p w14:paraId="0D125722" w14:textId="77777777" w:rsidR="00ED1509" w:rsidRPr="00E1158A" w:rsidDel="008B6AF4" w:rsidRDefault="00ED1509">
            <w:pPr>
              <w:pStyle w:val="Heading1Numbered"/>
              <w:rPr>
                <w:del w:id="829" w:author="Donovan Goode" w:date="2018-11-09T10:04:00Z"/>
                <w:rFonts w:ascii="Consolas" w:eastAsia="Times New Roman" w:hAnsi="Consolas" w:cs="Times New Roman"/>
                <w:color w:val="D4D4D4"/>
                <w:sz w:val="21"/>
                <w:szCs w:val="21"/>
              </w:rPr>
              <w:pPrChange w:id="830" w:author="Donovan Goode" w:date="2018-11-09T10:05:00Z">
                <w:pPr>
                  <w:framePr w:hSpace="180" w:wrap="around" w:vAnchor="text" w:hAnchor="margin" w:xAlign="center" w:y="130"/>
                  <w:shd w:val="clear" w:color="auto" w:fill="1E1E1E"/>
                  <w:spacing w:line="285" w:lineRule="atLeast"/>
                </w:pPr>
              </w:pPrChange>
            </w:pPr>
            <w:del w:id="831" w:author="Donovan Goode" w:date="2018-11-09T10:04:00Z">
              <w:r w:rsidRPr="00E1158A" w:rsidDel="008B6AF4">
                <w:rPr>
                  <w:rFonts w:ascii="Consolas" w:eastAsia="Times New Roman" w:hAnsi="Consolas" w:cs="Times New Roman"/>
                  <w:color w:val="D4D4D4"/>
                  <w:sz w:val="21"/>
                  <w:szCs w:val="21"/>
                </w:rPr>
                <w:delText xml:space="preserve">         </w:delText>
              </w:r>
              <w:r w:rsidRPr="00E1158A" w:rsidDel="008B6AF4">
                <w:rPr>
                  <w:rFonts w:ascii="Consolas" w:eastAsia="Times New Roman" w:hAnsi="Consolas" w:cs="Times New Roman"/>
                  <w:color w:val="9CDCFE"/>
                  <w:sz w:val="21"/>
                  <w:szCs w:val="21"/>
                </w:rPr>
                <w:delText>employeeSignature</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val</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'#govmod_firstname'</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val</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CE9178"/>
                  <w:sz w:val="21"/>
                  <w:szCs w:val="21"/>
                </w:rPr>
                <w:delText>' '</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'#govmod_middlename'</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val</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CE9178"/>
                  <w:sz w:val="21"/>
                  <w:szCs w:val="21"/>
                </w:rPr>
                <w:delText>' '</w:delText>
              </w:r>
              <w:r w:rsidRPr="00E1158A" w:rsidDel="008B6AF4">
                <w:rPr>
                  <w:rFonts w:ascii="Consolas" w:eastAsia="Times New Roman" w:hAnsi="Consolas" w:cs="Times New Roman"/>
                  <w:color w:val="D4D4D4"/>
                  <w:sz w:val="21"/>
                  <w:szCs w:val="21"/>
                </w:rPr>
                <w:delText xml:space="preserve"> + </w:delText>
              </w:r>
              <w:r w:rsidRPr="00E1158A" w:rsidDel="008B6AF4">
                <w:rPr>
                  <w:rFonts w:ascii="Consolas" w:eastAsia="Times New Roman" w:hAnsi="Consolas" w:cs="Times New Roman"/>
                  <w:color w:val="DCDCAA"/>
                  <w:sz w:val="21"/>
                  <w:szCs w:val="21"/>
                </w:rPr>
                <w:delText>$</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CE9178"/>
                  <w:sz w:val="21"/>
                  <w:szCs w:val="21"/>
                </w:rPr>
                <w:delText>'#govmod_lastname'</w:delText>
              </w:r>
              <w:r w:rsidRPr="00E1158A" w:rsidDel="008B6AF4">
                <w:rPr>
                  <w:rFonts w:ascii="Consolas" w:eastAsia="Times New Roman" w:hAnsi="Consolas" w:cs="Times New Roman"/>
                  <w:color w:val="D4D4D4"/>
                  <w:sz w:val="21"/>
                  <w:szCs w:val="21"/>
                </w:rPr>
                <w:delText>).</w:delText>
              </w:r>
              <w:r w:rsidRPr="00E1158A" w:rsidDel="008B6AF4">
                <w:rPr>
                  <w:rFonts w:ascii="Consolas" w:eastAsia="Times New Roman" w:hAnsi="Consolas" w:cs="Times New Roman"/>
                  <w:color w:val="DCDCAA"/>
                  <w:sz w:val="21"/>
                  <w:szCs w:val="21"/>
                </w:rPr>
                <w:delText>val</w:delText>
              </w:r>
              <w:r w:rsidRPr="00E1158A" w:rsidDel="008B6AF4">
                <w:rPr>
                  <w:rFonts w:ascii="Consolas" w:eastAsia="Times New Roman" w:hAnsi="Consolas" w:cs="Times New Roman"/>
                  <w:color w:val="D4D4D4"/>
                  <w:sz w:val="21"/>
                  <w:szCs w:val="21"/>
                </w:rPr>
                <w:delText xml:space="preserve">());     </w:delText>
              </w:r>
            </w:del>
          </w:p>
          <w:p w14:paraId="13A5628F" w14:textId="77777777" w:rsidR="00ED1509" w:rsidRPr="00E1158A" w:rsidDel="008B6AF4" w:rsidRDefault="00ED1509">
            <w:pPr>
              <w:pStyle w:val="Heading1Numbered"/>
              <w:rPr>
                <w:del w:id="832" w:author="Donovan Goode" w:date="2018-11-09T10:04:00Z"/>
                <w:rFonts w:ascii="Consolas" w:eastAsia="Times New Roman" w:hAnsi="Consolas" w:cs="Times New Roman"/>
                <w:color w:val="D4D4D4"/>
                <w:sz w:val="21"/>
                <w:szCs w:val="21"/>
              </w:rPr>
              <w:pPrChange w:id="833" w:author="Donovan Goode" w:date="2018-11-09T10:05:00Z">
                <w:pPr>
                  <w:framePr w:hSpace="180" w:wrap="around" w:vAnchor="text" w:hAnchor="margin" w:xAlign="center" w:y="130"/>
                  <w:shd w:val="clear" w:color="auto" w:fill="1E1E1E"/>
                  <w:spacing w:line="285" w:lineRule="atLeast"/>
                </w:pPr>
              </w:pPrChange>
            </w:pPr>
            <w:del w:id="834" w:author="Donovan Goode" w:date="2018-11-09T10:04:00Z">
              <w:r w:rsidRPr="00E1158A" w:rsidDel="008B6AF4">
                <w:rPr>
                  <w:rFonts w:ascii="Consolas" w:eastAsia="Times New Roman" w:hAnsi="Consolas" w:cs="Times New Roman"/>
                  <w:color w:val="D4D4D4"/>
                  <w:sz w:val="21"/>
                  <w:szCs w:val="21"/>
                </w:rPr>
                <w:delText xml:space="preserve">       });</w:delText>
              </w:r>
            </w:del>
          </w:p>
          <w:p w14:paraId="4AC2CC0F" w14:textId="77777777" w:rsidR="00ED1509" w:rsidRPr="00E1158A" w:rsidDel="008B6AF4" w:rsidRDefault="00ED1509">
            <w:pPr>
              <w:pStyle w:val="Heading1Numbered"/>
              <w:rPr>
                <w:del w:id="835" w:author="Donovan Goode" w:date="2018-11-09T10:04:00Z"/>
                <w:rFonts w:ascii="Consolas" w:eastAsia="Times New Roman" w:hAnsi="Consolas" w:cs="Times New Roman"/>
                <w:color w:val="D4D4D4"/>
                <w:sz w:val="21"/>
                <w:szCs w:val="21"/>
              </w:rPr>
              <w:pPrChange w:id="836" w:author="Donovan Goode" w:date="2018-11-09T10:05:00Z">
                <w:pPr>
                  <w:framePr w:hSpace="180" w:wrap="around" w:vAnchor="text" w:hAnchor="margin" w:xAlign="center" w:y="130"/>
                  <w:shd w:val="clear" w:color="auto" w:fill="1E1E1E"/>
                  <w:spacing w:line="285" w:lineRule="atLeast"/>
                </w:pPr>
              </w:pPrChange>
            </w:pPr>
            <w:del w:id="837" w:author="Donovan Goode" w:date="2018-11-09T10:04:00Z">
              <w:r w:rsidRPr="00E1158A" w:rsidDel="008B6AF4">
                <w:rPr>
                  <w:rFonts w:ascii="Consolas" w:eastAsia="Times New Roman" w:hAnsi="Consolas" w:cs="Times New Roman"/>
                  <w:color w:val="D4D4D4"/>
                  <w:sz w:val="21"/>
                  <w:szCs w:val="21"/>
                </w:rPr>
                <w:delText xml:space="preserve">     </w:delText>
              </w:r>
            </w:del>
          </w:p>
          <w:p w14:paraId="2E1B3990" w14:textId="77777777" w:rsidR="00ED1509" w:rsidRPr="00E1158A" w:rsidDel="008B6AF4" w:rsidRDefault="00ED1509">
            <w:pPr>
              <w:pStyle w:val="Heading1Numbered"/>
              <w:rPr>
                <w:del w:id="838" w:author="Donovan Goode" w:date="2018-11-09T10:04:00Z"/>
                <w:rFonts w:ascii="Consolas" w:eastAsia="Times New Roman" w:hAnsi="Consolas" w:cs="Times New Roman"/>
                <w:color w:val="D4D4D4"/>
                <w:sz w:val="21"/>
                <w:szCs w:val="21"/>
              </w:rPr>
              <w:pPrChange w:id="839" w:author="Donovan Goode" w:date="2018-11-09T10:05:00Z">
                <w:pPr>
                  <w:framePr w:hSpace="180" w:wrap="around" w:vAnchor="text" w:hAnchor="margin" w:xAlign="center" w:y="130"/>
                  <w:shd w:val="clear" w:color="auto" w:fill="1E1E1E"/>
                  <w:spacing w:line="285" w:lineRule="atLeast"/>
                </w:pPr>
              </w:pPrChange>
            </w:pPr>
            <w:del w:id="840" w:author="Donovan Goode" w:date="2018-11-09T10:04:00Z">
              <w:r w:rsidRPr="00E1158A" w:rsidDel="008B6AF4">
                <w:rPr>
                  <w:rFonts w:ascii="Consolas" w:eastAsia="Times New Roman" w:hAnsi="Consolas" w:cs="Times New Roman"/>
                  <w:color w:val="D4D4D4"/>
                  <w:sz w:val="21"/>
                  <w:szCs w:val="21"/>
                </w:rPr>
                <w:delText xml:space="preserve"> });</w:delText>
              </w:r>
            </w:del>
          </w:p>
          <w:p w14:paraId="657C022E" w14:textId="77777777" w:rsidR="00ED1509" w:rsidRPr="00D01E6B" w:rsidDel="008B6AF4" w:rsidRDefault="00ED1509">
            <w:pPr>
              <w:pStyle w:val="Heading1Numbered"/>
              <w:rPr>
                <w:del w:id="841" w:author="Donovan Goode" w:date="2018-11-09T10:04:00Z"/>
              </w:rPr>
              <w:pPrChange w:id="842" w:author="Donovan Goode" w:date="2018-11-09T10:05:00Z">
                <w:pPr>
                  <w:framePr w:hSpace="180" w:wrap="around" w:vAnchor="text" w:hAnchor="margin" w:xAlign="center" w:y="130"/>
                </w:pPr>
              </w:pPrChange>
            </w:pPr>
          </w:p>
        </w:tc>
      </w:tr>
      <w:tr w:rsidR="00ED1509" w:rsidDel="008B6AF4" w14:paraId="7836598A" w14:textId="39C3F8F0" w:rsidTr="00A52519">
        <w:trPr>
          <w:del w:id="843" w:author="Donovan Goode" w:date="2018-11-09T10:04:00Z"/>
        </w:trPr>
        <w:tc>
          <w:tcPr>
            <w:tcW w:w="2965" w:type="dxa"/>
          </w:tcPr>
          <w:p w14:paraId="1E52F19B" w14:textId="77777777" w:rsidR="00ED1509" w:rsidRPr="008D0CE1" w:rsidDel="008B6AF4" w:rsidRDefault="00ED1509">
            <w:pPr>
              <w:pStyle w:val="Heading1Numbered"/>
              <w:rPr>
                <w:del w:id="844" w:author="Donovan Goode" w:date="2018-11-09T10:04:00Z"/>
              </w:rPr>
              <w:pPrChange w:id="845" w:author="Donovan Goode" w:date="2018-11-09T10:05:00Z">
                <w:pPr>
                  <w:framePr w:hSpace="180" w:wrap="around" w:vAnchor="text" w:hAnchor="margin" w:xAlign="center" w:y="130"/>
                  <w:jc w:val="center"/>
                </w:pPr>
              </w:pPrChange>
            </w:pPr>
            <w:del w:id="846" w:author="Donovan Goode" w:date="2018-11-09T10:04:00Z">
              <w:r w:rsidRPr="001F504B" w:rsidDel="008B6AF4">
                <w:rPr>
                  <w:highlight w:val="yellow"/>
                </w:rPr>
                <w:delText>ORA Package- Retirement Application Edit (ORA Step 4b Retirement Application Review)</w:delText>
              </w:r>
            </w:del>
          </w:p>
        </w:tc>
        <w:tc>
          <w:tcPr>
            <w:tcW w:w="8645" w:type="dxa"/>
          </w:tcPr>
          <w:p w14:paraId="6F0B8A24" w14:textId="77777777" w:rsidR="00ED1509" w:rsidRPr="007F2142" w:rsidDel="008B6AF4" w:rsidRDefault="00ED1509">
            <w:pPr>
              <w:pStyle w:val="Heading1Numbered"/>
              <w:rPr>
                <w:del w:id="847" w:author="Donovan Goode" w:date="2018-11-09T10:04:00Z"/>
                <w:rFonts w:ascii="Consolas" w:eastAsia="Times New Roman" w:hAnsi="Consolas" w:cs="Times New Roman"/>
                <w:color w:val="D4D4D4"/>
                <w:sz w:val="21"/>
                <w:szCs w:val="21"/>
              </w:rPr>
              <w:pPrChange w:id="848" w:author="Donovan Goode" w:date="2018-11-09T10:05:00Z">
                <w:pPr>
                  <w:framePr w:hSpace="180" w:wrap="around" w:vAnchor="text" w:hAnchor="margin" w:xAlign="center" w:y="130"/>
                  <w:shd w:val="clear" w:color="auto" w:fill="1E1E1E"/>
                  <w:spacing w:line="285" w:lineRule="atLeast"/>
                </w:pPr>
              </w:pPrChange>
            </w:pPr>
            <w:del w:id="849" w:author="Donovan Goode" w:date="2018-11-09T10:04:00Z">
              <w:r w:rsidRPr="007F2142" w:rsidDel="008B6AF4">
                <w:rPr>
                  <w:rFonts w:ascii="Consolas" w:eastAsia="Times New Roman" w:hAnsi="Consolas" w:cs="Times New Roman"/>
                  <w:color w:val="DCDCAA"/>
                  <w:sz w:val="21"/>
                  <w:szCs w:val="21"/>
                </w:rPr>
                <w:delTex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9CDCFE"/>
                  <w:sz w:val="21"/>
                  <w:szCs w:val="21"/>
                </w:rPr>
                <w:delText>document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DCDCAA"/>
                  <w:sz w:val="21"/>
                  <w:szCs w:val="21"/>
                </w:rPr>
                <w:delText>ready</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569CD6"/>
                  <w:sz w:val="21"/>
                  <w:szCs w:val="21"/>
                </w:rPr>
                <w:delText>function</w:delText>
              </w:r>
              <w:r w:rsidRPr="007F2142" w:rsidDel="008B6AF4">
                <w:rPr>
                  <w:rFonts w:ascii="Consolas" w:eastAsia="Times New Roman" w:hAnsi="Consolas" w:cs="Times New Roman"/>
                  <w:color w:val="D4D4D4"/>
                  <w:sz w:val="21"/>
                  <w:szCs w:val="21"/>
                </w:rPr>
                <w:delText xml:space="preserve"> () {</w:delText>
              </w:r>
            </w:del>
          </w:p>
          <w:p w14:paraId="28BF882E" w14:textId="77777777" w:rsidR="00ED1509" w:rsidRPr="007F2142" w:rsidDel="008B6AF4" w:rsidRDefault="00ED1509">
            <w:pPr>
              <w:pStyle w:val="Heading1Numbered"/>
              <w:rPr>
                <w:del w:id="850" w:author="Donovan Goode" w:date="2018-11-09T10:04:00Z"/>
                <w:rFonts w:ascii="Consolas" w:eastAsia="Times New Roman" w:hAnsi="Consolas" w:cs="Times New Roman"/>
                <w:color w:val="D4D4D4"/>
                <w:sz w:val="21"/>
                <w:szCs w:val="21"/>
              </w:rPr>
              <w:pPrChange w:id="851" w:author="Donovan Goode" w:date="2018-11-09T10:05:00Z">
                <w:pPr>
                  <w:framePr w:hSpace="180" w:wrap="around" w:vAnchor="text" w:hAnchor="margin" w:xAlign="center" w:y="130"/>
                  <w:shd w:val="clear" w:color="auto" w:fill="1E1E1E"/>
                  <w:spacing w:line="285" w:lineRule="atLeast"/>
                </w:pPr>
              </w:pPrChange>
            </w:pPr>
            <w:del w:id="852" w:author="Donovan Goode"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DCDCAA"/>
                  <w:sz w:val="21"/>
                  <w:szCs w:val="21"/>
                </w:rPr>
                <w:delTex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'#EntityFormView &gt; h2:nth-child(8)'</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DCDCAA"/>
                  <w:sz w:val="21"/>
                  <w:szCs w:val="21"/>
                </w:rPr>
                <w:delText>prepend</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'&lt;h3 class="alert alert-info" id="agencyemployeelistlabel" style="background-color:#000; border-color: #000; text-align:center; color:#FFF"&gt;&lt;strong&gt;Online Retirement Application Review&lt;/strong&gt;&lt;/h3&gt;'</w:delText>
              </w:r>
              <w:r w:rsidRPr="007F2142" w:rsidDel="008B6AF4">
                <w:rPr>
                  <w:rFonts w:ascii="Consolas" w:eastAsia="Times New Roman" w:hAnsi="Consolas" w:cs="Times New Roman"/>
                  <w:color w:val="D4D4D4"/>
                  <w:sz w:val="21"/>
                  <w:szCs w:val="21"/>
                </w:rPr>
                <w:delText>);</w:delText>
              </w:r>
            </w:del>
          </w:p>
          <w:p w14:paraId="56D8255A" w14:textId="77777777" w:rsidR="00ED1509" w:rsidRPr="007F2142" w:rsidDel="008B6AF4" w:rsidRDefault="00ED1509">
            <w:pPr>
              <w:pStyle w:val="Heading1Numbered"/>
              <w:rPr>
                <w:del w:id="853" w:author="Donovan Goode" w:date="2018-11-09T10:04:00Z"/>
                <w:rFonts w:ascii="Consolas" w:eastAsia="Times New Roman" w:hAnsi="Consolas" w:cs="Times New Roman"/>
                <w:color w:val="D4D4D4"/>
                <w:sz w:val="21"/>
                <w:szCs w:val="21"/>
              </w:rPr>
              <w:pPrChange w:id="854" w:author="Donovan Goode" w:date="2018-11-09T10:05:00Z">
                <w:pPr>
                  <w:framePr w:hSpace="180" w:wrap="around" w:vAnchor="text" w:hAnchor="margin" w:xAlign="center" w:y="130"/>
                  <w:shd w:val="clear" w:color="auto" w:fill="1E1E1E"/>
                  <w:spacing w:line="285" w:lineRule="atLeast"/>
                </w:pPr>
              </w:pPrChange>
            </w:pPr>
            <w:del w:id="855" w:author="Donovan Goode"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DCDCAA"/>
                  <w:sz w:val="21"/>
                  <w:szCs w:val="21"/>
                </w:rPr>
                <w:delTex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'#WebFormControl_a3b5737385bbe811a95b000d3a3ac3f8_ProgressIndicator'</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DCDCAA"/>
                  <w:sz w:val="21"/>
                  <w:szCs w:val="21"/>
                </w:rPr>
                <w:delText>append</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'&lt;div class="btn-group"&gt;&lt;a id="top-print-button" href="javascript:window.print()" role="button" aria-label="Print" class="btn btn-default btn-lg"&gt;&lt;i class="fa fa-print"&gt;&lt;/i&gt; &lt;span&gt;Print Retirement Application&lt;/span&gt;&lt;/a&gt;&lt;/div&gt;'</w:delText>
              </w:r>
              <w:r w:rsidRPr="007F2142" w:rsidDel="008B6AF4">
                <w:rPr>
                  <w:rFonts w:ascii="Consolas" w:eastAsia="Times New Roman" w:hAnsi="Consolas" w:cs="Times New Roman"/>
                  <w:color w:val="D4D4D4"/>
                  <w:sz w:val="21"/>
                  <w:szCs w:val="21"/>
                </w:rPr>
                <w:delText>);</w:delText>
              </w:r>
            </w:del>
          </w:p>
          <w:p w14:paraId="3D1DC2F7" w14:textId="77777777" w:rsidR="00ED1509" w:rsidRPr="007F2142" w:rsidDel="008B6AF4" w:rsidRDefault="00ED1509">
            <w:pPr>
              <w:pStyle w:val="Heading1Numbered"/>
              <w:rPr>
                <w:del w:id="856" w:author="Donovan Goode" w:date="2018-11-09T10:04:00Z"/>
                <w:rFonts w:ascii="Consolas" w:eastAsia="Times New Roman" w:hAnsi="Consolas" w:cs="Times New Roman"/>
                <w:color w:val="D4D4D4"/>
                <w:sz w:val="21"/>
                <w:szCs w:val="21"/>
              </w:rPr>
              <w:pPrChange w:id="857" w:author="Donovan Goode" w:date="2018-11-09T10:05:00Z">
                <w:pPr>
                  <w:framePr w:hSpace="180" w:wrap="around" w:vAnchor="text" w:hAnchor="margin" w:xAlign="center" w:y="130"/>
                  <w:shd w:val="clear" w:color="auto" w:fill="1E1E1E"/>
                  <w:spacing w:line="285" w:lineRule="atLeast"/>
                </w:pPr>
              </w:pPrChange>
            </w:pPr>
            <w:del w:id="858" w:author="Donovan Goode"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DCDCAA"/>
                  <w:sz w:val="21"/>
                  <w:szCs w:val="21"/>
                </w:rPr>
                <w:delText>$</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'#WebFormPanel &gt; div.actions &gt; div.col-sm-6.clearfix &gt; div:nth-child(2)'</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DCDCAA"/>
                  <w:sz w:val="21"/>
                  <w:szCs w:val="21"/>
                </w:rPr>
                <w:delText>append</w:delText>
              </w:r>
              <w:r w:rsidRPr="007F2142" w:rsidDel="008B6AF4">
                <w:rPr>
                  <w:rFonts w:ascii="Consolas" w:eastAsia="Times New Roman" w:hAnsi="Consolas" w:cs="Times New Roman"/>
                  <w:color w:val="D4D4D4"/>
                  <w:sz w:val="21"/>
                  <w:szCs w:val="21"/>
                </w:rPr>
                <w:delText>(</w:delText>
              </w:r>
              <w:r w:rsidRPr="007F2142" w:rsidDel="008B6AF4">
                <w:rPr>
                  <w:rFonts w:ascii="Consolas" w:eastAsia="Times New Roman" w:hAnsi="Consolas" w:cs="Times New Roman"/>
                  <w:color w:val="CE9178"/>
                  <w:sz w:val="21"/>
                  <w:szCs w:val="21"/>
                </w:rPr>
                <w:delText>'&lt;div class="btn-group"&gt;&lt;a id="bottom-print-button" href="javascript:window.print()" role="button" aria-label="Print" class="btn btn-default btn"&gt;&lt;i class="fa fa-print"&gt;&lt;/i&gt; &lt;span&gt;Print Retirement Application&lt;/span&gt;&lt;/a&gt;&lt;/div&gt;'</w:delText>
              </w:r>
              <w:r w:rsidRPr="007F2142" w:rsidDel="008B6AF4">
                <w:rPr>
                  <w:rFonts w:ascii="Consolas" w:eastAsia="Times New Roman" w:hAnsi="Consolas" w:cs="Times New Roman"/>
                  <w:color w:val="D4D4D4"/>
                  <w:sz w:val="21"/>
                  <w:szCs w:val="21"/>
                </w:rPr>
                <w:delText>);</w:delText>
              </w:r>
            </w:del>
          </w:p>
          <w:p w14:paraId="39CD4C55" w14:textId="77777777" w:rsidR="00ED1509" w:rsidRPr="007F2142" w:rsidDel="008B6AF4" w:rsidRDefault="00ED1509">
            <w:pPr>
              <w:pStyle w:val="Heading1Numbered"/>
              <w:rPr>
                <w:del w:id="859" w:author="Donovan Goode" w:date="2018-11-09T10:04:00Z"/>
                <w:rFonts w:ascii="Consolas" w:eastAsia="Times New Roman" w:hAnsi="Consolas" w:cs="Times New Roman"/>
                <w:color w:val="D4D4D4"/>
                <w:sz w:val="21"/>
                <w:szCs w:val="21"/>
              </w:rPr>
              <w:pPrChange w:id="860" w:author="Donovan Goode" w:date="2018-11-09T10:05:00Z">
                <w:pPr>
                  <w:framePr w:hSpace="180" w:wrap="around" w:vAnchor="text" w:hAnchor="margin" w:xAlign="center" w:y="130"/>
                  <w:shd w:val="clear" w:color="auto" w:fill="1E1E1E"/>
                  <w:spacing w:line="285" w:lineRule="atLeast"/>
                </w:pPr>
              </w:pPrChange>
            </w:pPr>
            <w:del w:id="861" w:author="Donovan Goode"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6A9955"/>
                  <w:sz w:val="21"/>
                  <w:szCs w:val="21"/>
                </w:rPr>
                <w:delText>//var printreviewBanner = $('&lt;h3 class="alert alert-info" id="agencyemployeelistlabel" style="background-color:#000; text-align:center; color:#FFF"&gt;&lt;strong&gt;Online Retirement Application Review&lt;/strong&gt;&lt;/h3&gt;');</w:delText>
              </w:r>
            </w:del>
          </w:p>
          <w:p w14:paraId="13F6211D" w14:textId="77777777" w:rsidR="00ED1509" w:rsidRPr="007F2142" w:rsidDel="008B6AF4" w:rsidRDefault="00ED1509">
            <w:pPr>
              <w:pStyle w:val="Heading1Numbered"/>
              <w:rPr>
                <w:del w:id="862" w:author="Donovan Goode" w:date="2018-11-09T10:04:00Z"/>
                <w:rFonts w:ascii="Consolas" w:eastAsia="Times New Roman" w:hAnsi="Consolas" w:cs="Times New Roman"/>
                <w:color w:val="D4D4D4"/>
                <w:sz w:val="21"/>
                <w:szCs w:val="21"/>
              </w:rPr>
              <w:pPrChange w:id="863" w:author="Donovan Goode" w:date="2018-11-09T10:05:00Z">
                <w:pPr>
                  <w:framePr w:hSpace="180" w:wrap="around" w:vAnchor="text" w:hAnchor="margin" w:xAlign="center" w:y="130"/>
                  <w:shd w:val="clear" w:color="auto" w:fill="1E1E1E"/>
                  <w:spacing w:line="285" w:lineRule="atLeast"/>
                </w:pPr>
              </w:pPrChange>
            </w:pPr>
            <w:del w:id="864" w:author="Donovan Goode" w:date="2018-11-09T10:04:00Z">
              <w:r w:rsidRPr="007F2142" w:rsidDel="008B6AF4">
                <w:rPr>
                  <w:rFonts w:ascii="Consolas" w:eastAsia="Times New Roman" w:hAnsi="Consolas" w:cs="Times New Roman"/>
                  <w:color w:val="D4D4D4"/>
                  <w:sz w:val="21"/>
                  <w:szCs w:val="21"/>
                </w:rPr>
                <w:delText xml:space="preserve">    </w:delText>
              </w:r>
              <w:r w:rsidRPr="007F2142" w:rsidDel="008B6AF4">
                <w:rPr>
                  <w:rFonts w:ascii="Consolas" w:eastAsia="Times New Roman" w:hAnsi="Consolas" w:cs="Times New Roman"/>
                  <w:color w:val="6A9955"/>
                  <w:sz w:val="21"/>
                  <w:szCs w:val="21"/>
                </w:rPr>
                <w:delText>//var applicationHeader = $('#EntityFormControl_19331e3684bfe811a95c000d3a3acde0_EntityFormView &gt; h2:nth-child(8)');</w:delText>
              </w:r>
            </w:del>
          </w:p>
          <w:p w14:paraId="64610CE8" w14:textId="77777777" w:rsidR="00ED1509" w:rsidRPr="007F2142" w:rsidDel="008B6AF4" w:rsidRDefault="00ED1509">
            <w:pPr>
              <w:pStyle w:val="Heading1Numbered"/>
              <w:rPr>
                <w:del w:id="865" w:author="Donovan Goode" w:date="2018-11-09T10:04:00Z"/>
                <w:rFonts w:ascii="Consolas" w:eastAsia="Times New Roman" w:hAnsi="Consolas" w:cs="Times New Roman"/>
                <w:color w:val="D4D4D4"/>
                <w:sz w:val="21"/>
                <w:szCs w:val="21"/>
              </w:rPr>
              <w:pPrChange w:id="866" w:author="Donovan Goode" w:date="2018-11-09T10:05:00Z">
                <w:pPr>
                  <w:framePr w:hSpace="180" w:wrap="around" w:vAnchor="text" w:hAnchor="margin" w:xAlign="center" w:y="130"/>
                  <w:shd w:val="clear" w:color="auto" w:fill="1E1E1E"/>
                  <w:spacing w:line="285" w:lineRule="atLeast"/>
                </w:pPr>
              </w:pPrChange>
            </w:pPr>
            <w:del w:id="867" w:author="Donovan Goode" w:date="2018-11-09T10:04:00Z">
              <w:r w:rsidRPr="007F2142" w:rsidDel="008B6AF4">
                <w:rPr>
                  <w:rFonts w:ascii="Consolas" w:eastAsia="Times New Roman" w:hAnsi="Consolas" w:cs="Times New Roman"/>
                  <w:color w:val="D4D4D4"/>
                  <w:sz w:val="21"/>
                  <w:szCs w:val="21"/>
                </w:rPr>
                <w:delText xml:space="preserve">  });</w:delText>
              </w:r>
            </w:del>
          </w:p>
          <w:p w14:paraId="7A390309" w14:textId="77777777" w:rsidR="00ED1509" w:rsidRPr="00E1158A" w:rsidDel="008B6AF4" w:rsidRDefault="00ED1509">
            <w:pPr>
              <w:pStyle w:val="Heading1Numbered"/>
              <w:rPr>
                <w:del w:id="868" w:author="Donovan Goode" w:date="2018-11-09T10:04:00Z"/>
                <w:rFonts w:ascii="Consolas" w:eastAsia="Times New Roman" w:hAnsi="Consolas" w:cs="Times New Roman"/>
                <w:color w:val="DCDCAA"/>
                <w:sz w:val="21"/>
                <w:szCs w:val="21"/>
              </w:rPr>
              <w:pPrChange w:id="869" w:author="Donovan Goode" w:date="2018-11-09T10:05:00Z">
                <w:pPr>
                  <w:framePr w:hSpace="180" w:wrap="around" w:vAnchor="text" w:hAnchor="margin" w:xAlign="center" w:y="130"/>
                  <w:shd w:val="clear" w:color="auto" w:fill="1E1E1E"/>
                  <w:spacing w:line="285" w:lineRule="atLeast"/>
                </w:pPr>
              </w:pPrChange>
            </w:pPr>
          </w:p>
        </w:tc>
      </w:tr>
    </w:tbl>
    <w:p w14:paraId="58160B47" w14:textId="77777777" w:rsidR="00ED1509" w:rsidRPr="00FE4A3A" w:rsidDel="008B6AF4" w:rsidRDefault="00ED1509">
      <w:pPr>
        <w:pStyle w:val="Heading1Numbered"/>
        <w:rPr>
          <w:del w:id="870" w:author="Donovan Goode" w:date="2018-11-09T10:04:00Z"/>
        </w:rPr>
        <w:pPrChange w:id="871" w:author="Donovan Goode" w:date="2018-11-09T10:05:00Z">
          <w:pPr/>
        </w:pPrChange>
      </w:pPr>
    </w:p>
    <w:p w14:paraId="60BB7E47" w14:textId="77777777" w:rsidR="00ED1509" w:rsidDel="008B6AF4" w:rsidRDefault="00ED1509">
      <w:pPr>
        <w:pStyle w:val="Heading1Numbered"/>
        <w:rPr>
          <w:del w:id="872" w:author="Donovan Goode" w:date="2018-11-09T10:04:00Z"/>
        </w:rPr>
        <w:pPrChange w:id="873" w:author="Donovan Goode" w:date="2018-11-09T10:05:00Z">
          <w:pPr>
            <w:pStyle w:val="Heading3Numbered"/>
            <w:numPr>
              <w:numId w:val="28"/>
            </w:numPr>
            <w:ind w:left="216"/>
          </w:pPr>
        </w:pPrChange>
      </w:pPr>
      <w:del w:id="874" w:author="Donovan Goode" w:date="2018-11-09T10:04:00Z">
        <w:r w:rsidDel="008B6AF4">
          <w:delText>Webpage JavaScript</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4068"/>
        <w:gridCol w:w="9935"/>
      </w:tblGrid>
      <w:tr w:rsidR="00ED1509" w:rsidDel="008B6AF4" w14:paraId="4D4A1F39" w14:textId="66A1E27F" w:rsidTr="00A52519">
        <w:trPr>
          <w:cnfStyle w:val="100000000000" w:firstRow="1" w:lastRow="0" w:firstColumn="0" w:lastColumn="0" w:oddVBand="0" w:evenVBand="0" w:oddHBand="0" w:evenHBand="0" w:firstRowFirstColumn="0" w:firstRowLastColumn="0" w:lastRowFirstColumn="0" w:lastRowLastColumn="0"/>
          <w:del w:id="875" w:author="Donovan Goode" w:date="2018-11-09T10:04:00Z"/>
        </w:trPr>
        <w:tc>
          <w:tcPr>
            <w:tcW w:w="1705" w:type="dxa"/>
          </w:tcPr>
          <w:p w14:paraId="13E861AE" w14:textId="77777777" w:rsidR="00ED1509" w:rsidRPr="00D01E6B" w:rsidDel="008B6AF4" w:rsidRDefault="00ED1509">
            <w:pPr>
              <w:pStyle w:val="Heading1Numbered"/>
              <w:rPr>
                <w:del w:id="876" w:author="Donovan Goode" w:date="2018-11-09T10:04:00Z"/>
                <w:b/>
              </w:rPr>
              <w:pPrChange w:id="877" w:author="Donovan Goode" w:date="2018-11-09T10:05:00Z">
                <w:pPr>
                  <w:framePr w:hSpace="180" w:wrap="around" w:vAnchor="text" w:hAnchor="margin" w:xAlign="center" w:y="130"/>
                  <w:jc w:val="center"/>
                </w:pPr>
              </w:pPrChange>
            </w:pPr>
            <w:del w:id="878" w:author="Donovan Goode" w:date="2018-11-09T10:04:00Z">
              <w:r w:rsidDel="008B6AF4">
                <w:rPr>
                  <w:b/>
                </w:rPr>
                <w:delText>Webpage</w:delText>
              </w:r>
              <w:r w:rsidRPr="00D01E6B" w:rsidDel="008B6AF4">
                <w:rPr>
                  <w:b/>
                </w:rPr>
                <w:delText xml:space="preserve"> Name</w:delText>
              </w:r>
            </w:del>
          </w:p>
        </w:tc>
        <w:tc>
          <w:tcPr>
            <w:tcW w:w="9905" w:type="dxa"/>
          </w:tcPr>
          <w:p w14:paraId="54F81BAA" w14:textId="77777777" w:rsidR="00ED1509" w:rsidRPr="00D01E6B" w:rsidDel="008B6AF4" w:rsidRDefault="00ED1509">
            <w:pPr>
              <w:pStyle w:val="Heading1Numbered"/>
              <w:rPr>
                <w:del w:id="879" w:author="Donovan Goode" w:date="2018-11-09T10:04:00Z"/>
                <w:b/>
              </w:rPr>
              <w:pPrChange w:id="880" w:author="Donovan Goode" w:date="2018-11-09T10:05:00Z">
                <w:pPr>
                  <w:framePr w:hSpace="180" w:wrap="around" w:vAnchor="text" w:hAnchor="margin" w:xAlign="center" w:y="130"/>
                  <w:jc w:val="center"/>
                </w:pPr>
              </w:pPrChange>
            </w:pPr>
            <w:del w:id="881" w:author="Donovan Goode" w:date="2018-11-09T10:04:00Z">
              <w:r w:rsidDel="008B6AF4">
                <w:rPr>
                  <w:b/>
                </w:rPr>
                <w:delText>JavaScript Code</w:delText>
              </w:r>
            </w:del>
          </w:p>
        </w:tc>
      </w:tr>
      <w:tr w:rsidR="00ED1509" w:rsidDel="008B6AF4" w14:paraId="22E21A5E" w14:textId="3C4068FE" w:rsidTr="00A52519">
        <w:trPr>
          <w:del w:id="882" w:author="Donovan Goode" w:date="2018-11-09T10:04:00Z"/>
        </w:trPr>
        <w:tc>
          <w:tcPr>
            <w:tcW w:w="1705" w:type="dxa"/>
          </w:tcPr>
          <w:p w14:paraId="2F9CBF13" w14:textId="77777777" w:rsidR="00ED1509" w:rsidRPr="00F12EFC" w:rsidDel="008B6AF4" w:rsidRDefault="00ED1509">
            <w:pPr>
              <w:pStyle w:val="Heading1Numbered"/>
              <w:rPr>
                <w:del w:id="883" w:author="Donovan Goode" w:date="2018-11-09T10:04:00Z"/>
              </w:rPr>
              <w:pPrChange w:id="884" w:author="Donovan Goode" w:date="2018-11-09T10:05:00Z">
                <w:pPr>
                  <w:framePr w:hSpace="180" w:wrap="around" w:vAnchor="text" w:hAnchor="margin" w:xAlign="center" w:y="130"/>
                  <w:jc w:val="center"/>
                </w:pPr>
              </w:pPrChange>
            </w:pPr>
            <w:del w:id="885" w:author="Donovan Goode" w:date="2018-11-09T10:04:00Z">
              <w:r w:rsidRPr="001F504B" w:rsidDel="008B6AF4">
                <w:rPr>
                  <w:highlight w:val="yellow"/>
                </w:rPr>
                <w:delText>Home Page</w:delText>
              </w:r>
            </w:del>
          </w:p>
        </w:tc>
        <w:tc>
          <w:tcPr>
            <w:tcW w:w="9905" w:type="dxa"/>
          </w:tcPr>
          <w:p w14:paraId="2B5B0EED" w14:textId="77777777" w:rsidR="00ED1509" w:rsidRPr="005027DF" w:rsidDel="008B6AF4" w:rsidRDefault="00ED1509">
            <w:pPr>
              <w:pStyle w:val="Heading1Numbered"/>
              <w:rPr>
                <w:del w:id="886" w:author="Donovan Goode" w:date="2018-11-09T10:04:00Z"/>
                <w:rFonts w:ascii="Consolas" w:eastAsia="Times New Roman" w:hAnsi="Consolas" w:cs="Times New Roman"/>
                <w:color w:val="D4D4D4"/>
                <w:sz w:val="21"/>
                <w:szCs w:val="21"/>
              </w:rPr>
              <w:pPrChange w:id="887" w:author="Donovan Goode" w:date="2018-11-09T10:05:00Z">
                <w:pPr>
                  <w:framePr w:hSpace="180" w:wrap="around" w:vAnchor="text" w:hAnchor="margin" w:xAlign="center" w:y="130"/>
                  <w:shd w:val="clear" w:color="auto" w:fill="1E1E1E"/>
                  <w:spacing w:line="285" w:lineRule="atLeast"/>
                </w:pPr>
              </w:pPrChange>
            </w:pPr>
            <w:del w:id="888" w:author="Donovan Goode" w:date="2018-11-09T10:04:00Z">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'body &gt; section.page_section.section-search &gt; div &gt; div &gt; div &gt; form &gt; div &gt; div:nth-child(6) &gt; button'</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append</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'&lt;a id="USBanner" href="/leaving/index.aspx?link=http://www.whitehouse.gov"&gt;&lt;img src="https://www.opm.gov/img/global/Flag.gif" alt="An official website of the United States Government." title="An official website of the United States Government."&gt;&lt;/a&gt;'</w:delText>
              </w:r>
              <w:r w:rsidRPr="005027DF" w:rsidDel="008B6AF4">
                <w:rPr>
                  <w:rFonts w:ascii="Consolas" w:eastAsia="Times New Roman" w:hAnsi="Consolas" w:cs="Times New Roman"/>
                  <w:color w:val="D4D4D4"/>
                  <w:sz w:val="21"/>
                  <w:szCs w:val="21"/>
                </w:rPr>
                <w:delText>);</w:delText>
              </w:r>
            </w:del>
          </w:p>
          <w:p w14:paraId="5F585776" w14:textId="77777777" w:rsidR="00ED1509" w:rsidRPr="005027DF" w:rsidDel="008B6AF4" w:rsidRDefault="00ED1509">
            <w:pPr>
              <w:pStyle w:val="Heading1Numbered"/>
              <w:rPr>
                <w:del w:id="889" w:author="Donovan Goode" w:date="2018-11-09T10:04:00Z"/>
                <w:rFonts w:ascii="Consolas" w:eastAsia="Times New Roman" w:hAnsi="Consolas" w:cs="Times New Roman"/>
                <w:color w:val="D4D4D4"/>
                <w:sz w:val="21"/>
                <w:szCs w:val="21"/>
              </w:rPr>
              <w:pPrChange w:id="890" w:author="Donovan Goode" w:date="2018-11-09T10:05:00Z">
                <w:pPr>
                  <w:framePr w:hSpace="180" w:wrap="around" w:vAnchor="text" w:hAnchor="margin" w:xAlign="center" w:y="130"/>
                  <w:shd w:val="clear" w:color="auto" w:fill="1E1E1E"/>
                  <w:spacing w:line="285" w:lineRule="atLeast"/>
                </w:pPr>
              </w:pPrChange>
            </w:pPr>
          </w:p>
          <w:p w14:paraId="5B204100" w14:textId="77777777" w:rsidR="00ED1509" w:rsidRPr="005027DF" w:rsidDel="008B6AF4" w:rsidRDefault="00ED1509">
            <w:pPr>
              <w:pStyle w:val="Heading1Numbered"/>
              <w:rPr>
                <w:del w:id="891" w:author="Donovan Goode" w:date="2018-11-09T10:04:00Z"/>
                <w:rFonts w:ascii="Consolas" w:eastAsia="Times New Roman" w:hAnsi="Consolas" w:cs="Times New Roman"/>
                <w:color w:val="D4D4D4"/>
                <w:sz w:val="21"/>
                <w:szCs w:val="21"/>
              </w:rPr>
              <w:pPrChange w:id="892" w:author="Donovan Goode" w:date="2018-11-09T10:05:00Z">
                <w:pPr>
                  <w:framePr w:hSpace="180" w:wrap="around" w:vAnchor="text" w:hAnchor="margin" w:xAlign="center" w:y="130"/>
                  <w:shd w:val="clear" w:color="auto" w:fill="1E1E1E"/>
                  <w:spacing w:line="285" w:lineRule="atLeast"/>
                </w:pPr>
              </w:pPrChange>
            </w:pPr>
            <w:del w:id="893" w:author="Donovan Goode" w:date="2018-11-09T10:04:00Z">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"#AudienceSelector a"</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live</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"click"</w:delText>
              </w:r>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569CD6"/>
                  <w:sz w:val="21"/>
                  <w:szCs w:val="21"/>
                </w:rPr>
                <w:delText>function</w:delText>
              </w:r>
              <w:r w:rsidRPr="005027DF" w:rsidDel="008B6AF4">
                <w:rPr>
                  <w:rFonts w:ascii="Consolas" w:eastAsia="Times New Roman" w:hAnsi="Consolas" w:cs="Times New Roman"/>
                  <w:color w:val="D4D4D4"/>
                  <w:sz w:val="21"/>
                  <w:szCs w:val="21"/>
                </w:rPr>
                <w:delText xml:space="preserve"> () {</w:delText>
              </w:r>
            </w:del>
          </w:p>
          <w:p w14:paraId="7F6A95DB" w14:textId="77777777" w:rsidR="00ED1509" w:rsidRPr="005027DF" w:rsidDel="008B6AF4" w:rsidRDefault="00ED1509">
            <w:pPr>
              <w:pStyle w:val="Heading1Numbered"/>
              <w:rPr>
                <w:del w:id="894" w:author="Donovan Goode" w:date="2018-11-09T10:04:00Z"/>
                <w:rFonts w:ascii="Consolas" w:eastAsia="Times New Roman" w:hAnsi="Consolas" w:cs="Times New Roman"/>
                <w:color w:val="D4D4D4"/>
                <w:sz w:val="21"/>
                <w:szCs w:val="21"/>
              </w:rPr>
              <w:pPrChange w:id="895" w:author="Donovan Goode" w:date="2018-11-09T10:05:00Z">
                <w:pPr>
                  <w:framePr w:hSpace="180" w:wrap="around" w:vAnchor="text" w:hAnchor="margin" w:xAlign="center" w:y="130"/>
                  <w:shd w:val="clear" w:color="auto" w:fill="1E1E1E"/>
                  <w:spacing w:line="285" w:lineRule="atLeast"/>
                </w:pPr>
              </w:pPrChange>
            </w:pPr>
            <w:del w:id="896" w:author="Donovan Goode"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569CD6"/>
                  <w:sz w:val="21"/>
                  <w:szCs w:val="21"/>
                </w:rPr>
                <w:delText>var</w:delText>
              </w:r>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9CDCFE"/>
                  <w:sz w:val="21"/>
                  <w:szCs w:val="21"/>
                </w:rPr>
                <w:delText>slide</w:delText>
              </w:r>
              <w:r w:rsidRPr="005027DF" w:rsidDel="008B6AF4">
                <w:rPr>
                  <w:rFonts w:ascii="Consolas" w:eastAsia="Times New Roman" w:hAnsi="Consolas" w:cs="Times New Roman"/>
                  <w:color w:val="D4D4D4"/>
                  <w:sz w:val="21"/>
                  <w:szCs w:val="21"/>
                </w:rPr>
                <w:delText xml:space="preserve"> =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569CD6"/>
                  <w:sz w:val="21"/>
                  <w:szCs w:val="21"/>
                </w:rPr>
                <w:delText>this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attr</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'href'</w:delText>
              </w:r>
              <w:r w:rsidRPr="005027DF" w:rsidDel="008B6AF4">
                <w:rPr>
                  <w:rFonts w:ascii="Consolas" w:eastAsia="Times New Roman" w:hAnsi="Consolas" w:cs="Times New Roman"/>
                  <w:color w:val="D4D4D4"/>
                  <w:sz w:val="21"/>
                  <w:szCs w:val="21"/>
                </w:rPr>
                <w:delText>);</w:delText>
              </w:r>
            </w:del>
          </w:p>
          <w:p w14:paraId="3703F23D" w14:textId="77777777" w:rsidR="00ED1509" w:rsidRPr="005027DF" w:rsidDel="008B6AF4" w:rsidRDefault="00ED1509">
            <w:pPr>
              <w:pStyle w:val="Heading1Numbered"/>
              <w:rPr>
                <w:del w:id="897" w:author="Donovan Goode" w:date="2018-11-09T10:04:00Z"/>
                <w:rFonts w:ascii="Consolas" w:eastAsia="Times New Roman" w:hAnsi="Consolas" w:cs="Times New Roman"/>
                <w:color w:val="D4D4D4"/>
                <w:sz w:val="21"/>
                <w:szCs w:val="21"/>
              </w:rPr>
              <w:pPrChange w:id="898" w:author="Donovan Goode" w:date="2018-11-09T10:05:00Z">
                <w:pPr>
                  <w:framePr w:hSpace="180" w:wrap="around" w:vAnchor="text" w:hAnchor="margin" w:xAlign="center" w:y="130"/>
                  <w:shd w:val="clear" w:color="auto" w:fill="1E1E1E"/>
                  <w:spacing w:line="285" w:lineRule="atLeast"/>
                </w:pPr>
              </w:pPrChange>
            </w:pPr>
            <w:del w:id="899" w:author="Donovan Goode"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569CD6"/>
                  <w:sz w:val="21"/>
                  <w:szCs w:val="21"/>
                </w:rPr>
                <w:delText>this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addClass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"current"</w:delText>
              </w:r>
              <w:r w:rsidRPr="005027DF" w:rsidDel="008B6AF4">
                <w:rPr>
                  <w:rFonts w:ascii="Consolas" w:eastAsia="Times New Roman" w:hAnsi="Consolas" w:cs="Times New Roman"/>
                  <w:color w:val="D4D4D4"/>
                  <w:sz w:val="21"/>
                  <w:szCs w:val="21"/>
                </w:rPr>
                <w:delText>);</w:delText>
              </w:r>
            </w:del>
          </w:p>
          <w:p w14:paraId="2D70D56B" w14:textId="77777777" w:rsidR="00ED1509" w:rsidRPr="005027DF" w:rsidDel="008B6AF4" w:rsidRDefault="00ED1509">
            <w:pPr>
              <w:pStyle w:val="Heading1Numbered"/>
              <w:rPr>
                <w:del w:id="900" w:author="Donovan Goode" w:date="2018-11-09T10:04:00Z"/>
                <w:rFonts w:ascii="Consolas" w:eastAsia="Times New Roman" w:hAnsi="Consolas" w:cs="Times New Roman"/>
                <w:color w:val="D4D4D4"/>
                <w:sz w:val="21"/>
                <w:szCs w:val="21"/>
              </w:rPr>
              <w:pPrChange w:id="901" w:author="Donovan Goode" w:date="2018-11-09T10:05:00Z">
                <w:pPr>
                  <w:framePr w:hSpace="180" w:wrap="around" w:vAnchor="text" w:hAnchor="margin" w:xAlign="center" w:y="130"/>
                  <w:shd w:val="clear" w:color="auto" w:fill="1E1E1E"/>
                  <w:spacing w:line="285" w:lineRule="atLeast"/>
                </w:pPr>
              </w:pPrChange>
            </w:pPr>
            <w:del w:id="902" w:author="Donovan Goode"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"a"</w:delText>
              </w:r>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569CD6"/>
                  <w:sz w:val="21"/>
                  <w:szCs w:val="21"/>
                </w:rPr>
                <w:delText>this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parents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"li"</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siblings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"li"</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removeClass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"current"</w:delText>
              </w:r>
              <w:r w:rsidRPr="005027DF" w:rsidDel="008B6AF4">
                <w:rPr>
                  <w:rFonts w:ascii="Consolas" w:eastAsia="Times New Roman" w:hAnsi="Consolas" w:cs="Times New Roman"/>
                  <w:color w:val="D4D4D4"/>
                  <w:sz w:val="21"/>
                  <w:szCs w:val="21"/>
                </w:rPr>
                <w:delText>);</w:delText>
              </w:r>
            </w:del>
          </w:p>
          <w:p w14:paraId="5CB839BE" w14:textId="77777777" w:rsidR="00ED1509" w:rsidRPr="005027DF" w:rsidDel="008B6AF4" w:rsidRDefault="00ED1509">
            <w:pPr>
              <w:pStyle w:val="Heading1Numbered"/>
              <w:rPr>
                <w:del w:id="903" w:author="Donovan Goode" w:date="2018-11-09T10:04:00Z"/>
                <w:rFonts w:ascii="Consolas" w:eastAsia="Times New Roman" w:hAnsi="Consolas" w:cs="Times New Roman"/>
                <w:color w:val="D4D4D4"/>
                <w:sz w:val="21"/>
                <w:szCs w:val="21"/>
              </w:rPr>
              <w:pPrChange w:id="904" w:author="Donovan Goode" w:date="2018-11-09T10:05:00Z">
                <w:pPr>
                  <w:framePr w:hSpace="180" w:wrap="around" w:vAnchor="text" w:hAnchor="margin" w:xAlign="center" w:y="130"/>
                  <w:shd w:val="clear" w:color="auto" w:fill="1E1E1E"/>
                  <w:spacing w:line="285" w:lineRule="atLeast"/>
                </w:pPr>
              </w:pPrChange>
            </w:pPr>
            <w:del w:id="905" w:author="Donovan Goode"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6A9955"/>
                  <w:sz w:val="21"/>
                  <w:szCs w:val="21"/>
                </w:rPr>
                <w:delText>// show slide</w:delText>
              </w:r>
            </w:del>
          </w:p>
          <w:p w14:paraId="228C1FFE" w14:textId="77777777" w:rsidR="00ED1509" w:rsidRPr="005027DF" w:rsidDel="008B6AF4" w:rsidRDefault="00ED1509">
            <w:pPr>
              <w:pStyle w:val="Heading1Numbered"/>
              <w:rPr>
                <w:del w:id="906" w:author="Donovan Goode" w:date="2018-11-09T10:04:00Z"/>
                <w:rFonts w:ascii="Consolas" w:eastAsia="Times New Roman" w:hAnsi="Consolas" w:cs="Times New Roman"/>
                <w:color w:val="D4D4D4"/>
                <w:sz w:val="21"/>
                <w:szCs w:val="21"/>
              </w:rPr>
              <w:pPrChange w:id="907" w:author="Donovan Goode" w:date="2018-11-09T10:05:00Z">
                <w:pPr>
                  <w:framePr w:hSpace="180" w:wrap="around" w:vAnchor="text" w:hAnchor="margin" w:xAlign="center" w:y="130"/>
                  <w:shd w:val="clear" w:color="auto" w:fill="1E1E1E"/>
                  <w:spacing w:line="285" w:lineRule="atLeast"/>
                </w:pPr>
              </w:pPrChange>
            </w:pPr>
            <w:del w:id="908" w:author="Donovan Goode"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569CD6"/>
                  <w:sz w:val="21"/>
                  <w:szCs w:val="21"/>
                </w:rPr>
                <w:delText>this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parents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"ul"</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siblings</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CE9178"/>
                  <w:sz w:val="21"/>
                  <w:szCs w:val="21"/>
                </w:rPr>
                <w:delText>"div"</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hide</w:delText>
              </w:r>
              <w:r w:rsidRPr="005027DF" w:rsidDel="008B6AF4">
                <w:rPr>
                  <w:rFonts w:ascii="Consolas" w:eastAsia="Times New Roman" w:hAnsi="Consolas" w:cs="Times New Roman"/>
                  <w:color w:val="D4D4D4"/>
                  <w:sz w:val="21"/>
                  <w:szCs w:val="21"/>
                </w:rPr>
                <w:delText>();</w:delText>
              </w:r>
            </w:del>
          </w:p>
          <w:p w14:paraId="74B41150" w14:textId="77777777" w:rsidR="00ED1509" w:rsidRPr="005027DF" w:rsidDel="008B6AF4" w:rsidRDefault="00ED1509">
            <w:pPr>
              <w:pStyle w:val="Heading1Numbered"/>
              <w:rPr>
                <w:del w:id="909" w:author="Donovan Goode" w:date="2018-11-09T10:04:00Z"/>
                <w:rFonts w:ascii="Consolas" w:eastAsia="Times New Roman" w:hAnsi="Consolas" w:cs="Times New Roman"/>
                <w:color w:val="D4D4D4"/>
                <w:sz w:val="21"/>
                <w:szCs w:val="21"/>
              </w:rPr>
              <w:pPrChange w:id="910" w:author="Donovan Goode" w:date="2018-11-09T10:05:00Z">
                <w:pPr>
                  <w:framePr w:hSpace="180" w:wrap="around" w:vAnchor="text" w:hAnchor="margin" w:xAlign="center" w:y="130"/>
                  <w:shd w:val="clear" w:color="auto" w:fill="1E1E1E"/>
                  <w:spacing w:line="285" w:lineRule="atLeast"/>
                </w:pPr>
              </w:pPrChange>
            </w:pPr>
            <w:del w:id="911" w:author="Donovan Goode"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DCDCAA"/>
                  <w:sz w:val="21"/>
                  <w:szCs w:val="21"/>
                </w:rPr>
                <w:delText>$</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9CDCFE"/>
                  <w:sz w:val="21"/>
                  <w:szCs w:val="21"/>
                </w:rPr>
                <w:delText>slide</w:delText>
              </w:r>
              <w:r w:rsidRPr="005027DF" w:rsidDel="008B6AF4">
                <w:rPr>
                  <w:rFonts w:ascii="Consolas" w:eastAsia="Times New Roman" w:hAnsi="Consolas" w:cs="Times New Roman"/>
                  <w:color w:val="D4D4D4"/>
                  <w:sz w:val="21"/>
                  <w:szCs w:val="21"/>
                </w:rPr>
                <w:delText>).</w:delText>
              </w:r>
              <w:r w:rsidRPr="005027DF" w:rsidDel="008B6AF4">
                <w:rPr>
                  <w:rFonts w:ascii="Consolas" w:eastAsia="Times New Roman" w:hAnsi="Consolas" w:cs="Times New Roman"/>
                  <w:color w:val="DCDCAA"/>
                  <w:sz w:val="21"/>
                  <w:szCs w:val="21"/>
                </w:rPr>
                <w:delText>show</w:delText>
              </w:r>
              <w:r w:rsidRPr="005027DF" w:rsidDel="008B6AF4">
                <w:rPr>
                  <w:rFonts w:ascii="Consolas" w:eastAsia="Times New Roman" w:hAnsi="Consolas" w:cs="Times New Roman"/>
                  <w:color w:val="D4D4D4"/>
                  <w:sz w:val="21"/>
                  <w:szCs w:val="21"/>
                </w:rPr>
                <w:delText>();</w:delText>
              </w:r>
            </w:del>
          </w:p>
          <w:p w14:paraId="3B091330" w14:textId="77777777" w:rsidR="00ED1509" w:rsidRPr="005027DF" w:rsidDel="008B6AF4" w:rsidRDefault="00ED1509">
            <w:pPr>
              <w:pStyle w:val="Heading1Numbered"/>
              <w:rPr>
                <w:del w:id="912" w:author="Donovan Goode" w:date="2018-11-09T10:04:00Z"/>
                <w:rFonts w:ascii="Consolas" w:eastAsia="Times New Roman" w:hAnsi="Consolas" w:cs="Times New Roman"/>
                <w:color w:val="D4D4D4"/>
                <w:sz w:val="21"/>
                <w:szCs w:val="21"/>
              </w:rPr>
              <w:pPrChange w:id="913" w:author="Donovan Goode" w:date="2018-11-09T10:05:00Z">
                <w:pPr>
                  <w:framePr w:hSpace="180" w:wrap="around" w:vAnchor="text" w:hAnchor="margin" w:xAlign="center" w:y="130"/>
                  <w:shd w:val="clear" w:color="auto" w:fill="1E1E1E"/>
                  <w:spacing w:line="285" w:lineRule="atLeast"/>
                </w:pPr>
              </w:pPrChange>
            </w:pPr>
            <w:del w:id="914" w:author="Donovan Goode" w:date="2018-11-09T10:04:00Z">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C586C0"/>
                  <w:sz w:val="21"/>
                  <w:szCs w:val="21"/>
                </w:rPr>
                <w:delText>return</w:delText>
              </w:r>
              <w:r w:rsidRPr="005027DF" w:rsidDel="008B6AF4">
                <w:rPr>
                  <w:rFonts w:ascii="Consolas" w:eastAsia="Times New Roman" w:hAnsi="Consolas" w:cs="Times New Roman"/>
                  <w:color w:val="D4D4D4"/>
                  <w:sz w:val="21"/>
                  <w:szCs w:val="21"/>
                </w:rPr>
                <w:delText xml:space="preserve"> </w:delText>
              </w:r>
              <w:r w:rsidRPr="005027DF" w:rsidDel="008B6AF4">
                <w:rPr>
                  <w:rFonts w:ascii="Consolas" w:eastAsia="Times New Roman" w:hAnsi="Consolas" w:cs="Times New Roman"/>
                  <w:color w:val="569CD6"/>
                  <w:sz w:val="21"/>
                  <w:szCs w:val="21"/>
                </w:rPr>
                <w:delText>false</w:delText>
              </w:r>
              <w:r w:rsidRPr="005027DF" w:rsidDel="008B6AF4">
                <w:rPr>
                  <w:rFonts w:ascii="Consolas" w:eastAsia="Times New Roman" w:hAnsi="Consolas" w:cs="Times New Roman"/>
                  <w:color w:val="D4D4D4"/>
                  <w:sz w:val="21"/>
                  <w:szCs w:val="21"/>
                </w:rPr>
                <w:delText>;</w:delText>
              </w:r>
            </w:del>
          </w:p>
          <w:p w14:paraId="6631EC48" w14:textId="77777777" w:rsidR="00ED1509" w:rsidRPr="005027DF" w:rsidDel="008B6AF4" w:rsidRDefault="00ED1509">
            <w:pPr>
              <w:pStyle w:val="Heading1Numbered"/>
              <w:rPr>
                <w:del w:id="915" w:author="Donovan Goode" w:date="2018-11-09T10:04:00Z"/>
                <w:rFonts w:ascii="Consolas" w:eastAsia="Times New Roman" w:hAnsi="Consolas" w:cs="Times New Roman"/>
                <w:color w:val="D4D4D4"/>
                <w:sz w:val="21"/>
                <w:szCs w:val="21"/>
              </w:rPr>
              <w:pPrChange w:id="916" w:author="Donovan Goode" w:date="2018-11-09T10:05:00Z">
                <w:pPr>
                  <w:framePr w:hSpace="180" w:wrap="around" w:vAnchor="text" w:hAnchor="margin" w:xAlign="center" w:y="130"/>
                  <w:shd w:val="clear" w:color="auto" w:fill="1E1E1E"/>
                  <w:spacing w:line="285" w:lineRule="atLeast"/>
                </w:pPr>
              </w:pPrChange>
            </w:pPr>
            <w:del w:id="917" w:author="Donovan Goode" w:date="2018-11-09T10:04:00Z">
              <w:r w:rsidRPr="005027DF" w:rsidDel="008B6AF4">
                <w:rPr>
                  <w:rFonts w:ascii="Consolas" w:eastAsia="Times New Roman" w:hAnsi="Consolas" w:cs="Times New Roman"/>
                  <w:color w:val="D4D4D4"/>
                  <w:sz w:val="21"/>
                  <w:szCs w:val="21"/>
                </w:rPr>
                <w:delText>});</w:delText>
              </w:r>
            </w:del>
          </w:p>
          <w:p w14:paraId="244269D0" w14:textId="77777777" w:rsidR="00ED1509" w:rsidRPr="00806199" w:rsidDel="008B6AF4" w:rsidRDefault="00ED1509">
            <w:pPr>
              <w:pStyle w:val="Heading1Numbered"/>
              <w:rPr>
                <w:del w:id="918" w:author="Donovan Goode" w:date="2018-11-09T10:04:00Z"/>
                <w:rFonts w:ascii="Consolas" w:eastAsia="Times New Roman" w:hAnsi="Consolas" w:cs="Times New Roman"/>
                <w:color w:val="DCDCAA"/>
                <w:sz w:val="21"/>
                <w:szCs w:val="21"/>
              </w:rPr>
              <w:pPrChange w:id="919" w:author="Donovan Goode" w:date="2018-11-09T10:05:00Z">
                <w:pPr>
                  <w:framePr w:hSpace="180" w:wrap="around" w:vAnchor="text" w:hAnchor="margin" w:xAlign="center" w:y="130"/>
                  <w:shd w:val="clear" w:color="auto" w:fill="1E1E1E"/>
                  <w:spacing w:line="285" w:lineRule="atLeast"/>
                </w:pPr>
              </w:pPrChange>
            </w:pPr>
          </w:p>
        </w:tc>
      </w:tr>
      <w:tr w:rsidR="00ED1509" w:rsidDel="008B6AF4" w14:paraId="2C32CF95" w14:textId="1481FECE" w:rsidTr="00A52519">
        <w:trPr>
          <w:del w:id="920" w:author="Donovan Goode" w:date="2018-11-09T10:04:00Z"/>
        </w:trPr>
        <w:tc>
          <w:tcPr>
            <w:tcW w:w="1705" w:type="dxa"/>
          </w:tcPr>
          <w:p w14:paraId="571A5EC4" w14:textId="77777777" w:rsidR="00ED1509" w:rsidRPr="00D01E6B" w:rsidDel="008B6AF4" w:rsidRDefault="00ED1509">
            <w:pPr>
              <w:pStyle w:val="Heading1Numbered"/>
              <w:rPr>
                <w:del w:id="921" w:author="Donovan Goode" w:date="2018-11-09T10:04:00Z"/>
              </w:rPr>
              <w:pPrChange w:id="922" w:author="Donovan Goode" w:date="2018-11-09T10:05:00Z">
                <w:pPr>
                  <w:framePr w:hSpace="180" w:wrap="around" w:vAnchor="text" w:hAnchor="margin" w:xAlign="center" w:y="130"/>
                  <w:jc w:val="center"/>
                </w:pPr>
              </w:pPrChange>
            </w:pPr>
            <w:del w:id="923" w:author="Donovan Goode" w:date="2018-11-09T10:04:00Z">
              <w:r w:rsidRPr="001F504B" w:rsidDel="008B6AF4">
                <w:rPr>
                  <w:highlight w:val="yellow"/>
                </w:rPr>
                <w:delText>HR Checklist</w:delText>
              </w:r>
            </w:del>
          </w:p>
        </w:tc>
        <w:tc>
          <w:tcPr>
            <w:tcW w:w="9905" w:type="dxa"/>
          </w:tcPr>
          <w:p w14:paraId="29B25E25" w14:textId="77777777" w:rsidR="00ED1509" w:rsidRPr="00806199" w:rsidDel="008B6AF4" w:rsidRDefault="00ED1509">
            <w:pPr>
              <w:pStyle w:val="Heading1Numbered"/>
              <w:rPr>
                <w:del w:id="924" w:author="Donovan Goode" w:date="2018-11-09T10:04:00Z"/>
                <w:rFonts w:ascii="Consolas" w:eastAsia="Times New Roman" w:hAnsi="Consolas" w:cs="Times New Roman"/>
                <w:color w:val="D4D4D4"/>
                <w:sz w:val="21"/>
                <w:szCs w:val="21"/>
              </w:rPr>
              <w:pPrChange w:id="925" w:author="Donovan Goode" w:date="2018-11-09T10:05:00Z">
                <w:pPr>
                  <w:framePr w:hSpace="180" w:wrap="around" w:vAnchor="text" w:hAnchor="margin" w:xAlign="center" w:y="130"/>
                  <w:shd w:val="clear" w:color="auto" w:fill="1E1E1E"/>
                  <w:spacing w:line="285" w:lineRule="atLeast"/>
                </w:pPr>
              </w:pPrChange>
            </w:pPr>
            <w:del w:id="926" w:author="Donovan Goode" w:date="2018-11-09T10:04:00Z">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9CDCFE"/>
                  <w:sz w:val="21"/>
                  <w:szCs w:val="21"/>
                </w:rPr>
                <w:delText>document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ready</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569CD6"/>
                  <w:sz w:val="21"/>
                  <w:szCs w:val="21"/>
                </w:rPr>
                <w:delText>function</w:delText>
              </w:r>
              <w:r w:rsidRPr="00806199" w:rsidDel="008B6AF4">
                <w:rPr>
                  <w:rFonts w:ascii="Consolas" w:eastAsia="Times New Roman" w:hAnsi="Consolas" w:cs="Times New Roman"/>
                  <w:color w:val="D4D4D4"/>
                  <w:sz w:val="21"/>
                  <w:szCs w:val="21"/>
                </w:rPr>
                <w:delText xml:space="preserve"> () {</w:delText>
              </w:r>
            </w:del>
          </w:p>
          <w:p w14:paraId="3AD27C38" w14:textId="77777777" w:rsidR="00ED1509" w:rsidRPr="00806199" w:rsidDel="008B6AF4" w:rsidRDefault="00ED1509">
            <w:pPr>
              <w:pStyle w:val="Heading1Numbered"/>
              <w:rPr>
                <w:del w:id="927" w:author="Donovan Goode" w:date="2018-11-09T10:04:00Z"/>
                <w:rFonts w:ascii="Consolas" w:eastAsia="Times New Roman" w:hAnsi="Consolas" w:cs="Times New Roman"/>
                <w:color w:val="D4D4D4"/>
                <w:sz w:val="21"/>
                <w:szCs w:val="21"/>
              </w:rPr>
              <w:pPrChange w:id="928" w:author="Donovan Goode" w:date="2018-11-09T10:05:00Z">
                <w:pPr>
                  <w:framePr w:hSpace="180" w:wrap="around" w:vAnchor="text" w:hAnchor="margin" w:xAlign="center" w:y="130"/>
                  <w:shd w:val="clear" w:color="auto" w:fill="1E1E1E"/>
                  <w:spacing w:line="285" w:lineRule="atLeast"/>
                </w:pPr>
              </w:pPrChange>
            </w:pPr>
            <w:del w:id="929"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569CD6"/>
                  <w:sz w:val="21"/>
                  <w:szCs w:val="21"/>
                </w:rPr>
                <w:delText>var</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applicantEligibleHealthBenefits_yes</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'#govmod_hrapplicanteligiblecontinuehealthbenef_1'</w:delText>
              </w:r>
              <w:r w:rsidRPr="00806199" w:rsidDel="008B6AF4">
                <w:rPr>
                  <w:rFonts w:ascii="Consolas" w:eastAsia="Times New Roman" w:hAnsi="Consolas" w:cs="Times New Roman"/>
                  <w:color w:val="D4D4D4"/>
                  <w:sz w:val="21"/>
                  <w:szCs w:val="21"/>
                </w:rPr>
                <w:delText>);</w:delText>
              </w:r>
            </w:del>
          </w:p>
          <w:p w14:paraId="37F454D3" w14:textId="77777777" w:rsidR="00ED1509" w:rsidRPr="00806199" w:rsidDel="008B6AF4" w:rsidRDefault="00ED1509">
            <w:pPr>
              <w:pStyle w:val="Heading1Numbered"/>
              <w:rPr>
                <w:del w:id="930" w:author="Donovan Goode" w:date="2018-11-09T10:04:00Z"/>
                <w:rFonts w:ascii="Consolas" w:eastAsia="Times New Roman" w:hAnsi="Consolas" w:cs="Times New Roman"/>
                <w:color w:val="D4D4D4"/>
                <w:sz w:val="21"/>
                <w:szCs w:val="21"/>
              </w:rPr>
              <w:pPrChange w:id="931" w:author="Donovan Goode" w:date="2018-11-09T10:05:00Z">
                <w:pPr>
                  <w:framePr w:hSpace="180" w:wrap="around" w:vAnchor="text" w:hAnchor="margin" w:xAlign="center" w:y="130"/>
                  <w:shd w:val="clear" w:color="auto" w:fill="1E1E1E"/>
                  <w:spacing w:line="285" w:lineRule="atLeast"/>
                </w:pPr>
              </w:pPrChange>
            </w:pPr>
            <w:del w:id="932"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569CD6"/>
                  <w:sz w:val="21"/>
                  <w:szCs w:val="21"/>
                </w:rPr>
                <w:delText>var</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applicantEligibleHealthBenefits_no</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'#govmod_hrapplicanteligiblecontinuehealthbenef_0'</w:delText>
              </w:r>
              <w:r w:rsidRPr="00806199" w:rsidDel="008B6AF4">
                <w:rPr>
                  <w:rFonts w:ascii="Consolas" w:eastAsia="Times New Roman" w:hAnsi="Consolas" w:cs="Times New Roman"/>
                  <w:color w:val="D4D4D4"/>
                  <w:sz w:val="21"/>
                  <w:szCs w:val="21"/>
                </w:rPr>
                <w:delText>);</w:delText>
              </w:r>
            </w:del>
          </w:p>
          <w:p w14:paraId="3366EC62" w14:textId="77777777" w:rsidR="00ED1509" w:rsidRPr="00806199" w:rsidDel="008B6AF4" w:rsidRDefault="00ED1509">
            <w:pPr>
              <w:pStyle w:val="Heading1Numbered"/>
              <w:rPr>
                <w:del w:id="933" w:author="Donovan Goode" w:date="2018-11-09T10:04:00Z"/>
                <w:rFonts w:ascii="Consolas" w:eastAsia="Times New Roman" w:hAnsi="Consolas" w:cs="Times New Roman"/>
                <w:color w:val="D4D4D4"/>
                <w:sz w:val="21"/>
                <w:szCs w:val="21"/>
              </w:rPr>
              <w:pPrChange w:id="934" w:author="Donovan Goode" w:date="2018-11-09T10:05:00Z">
                <w:pPr>
                  <w:framePr w:hSpace="180" w:wrap="around" w:vAnchor="text" w:hAnchor="margin" w:xAlign="center" w:y="130"/>
                  <w:shd w:val="clear" w:color="auto" w:fill="1E1E1E"/>
                  <w:spacing w:line="285" w:lineRule="atLeast"/>
                </w:pPr>
              </w:pPrChange>
            </w:pPr>
            <w:del w:id="935" w:author="Donovan Goode" w:date="2018-11-09T10:04:00Z">
              <w:r w:rsidRPr="00806199" w:rsidDel="008B6AF4">
                <w:rPr>
                  <w:rFonts w:ascii="Consolas" w:eastAsia="Times New Roman" w:hAnsi="Consolas" w:cs="Times New Roman"/>
                  <w:color w:val="D4D4D4"/>
                  <w:sz w:val="21"/>
                  <w:szCs w:val="21"/>
                </w:rPr>
                <w:delText xml:space="preserve"> </w:delText>
              </w:r>
            </w:del>
          </w:p>
          <w:p w14:paraId="0E873B41" w14:textId="77777777" w:rsidR="00ED1509" w:rsidRPr="00806199" w:rsidDel="008B6AF4" w:rsidRDefault="00ED1509">
            <w:pPr>
              <w:pStyle w:val="Heading1Numbered"/>
              <w:rPr>
                <w:del w:id="936" w:author="Donovan Goode" w:date="2018-11-09T10:04:00Z"/>
                <w:rFonts w:ascii="Consolas" w:eastAsia="Times New Roman" w:hAnsi="Consolas" w:cs="Times New Roman"/>
                <w:color w:val="D4D4D4"/>
                <w:sz w:val="21"/>
                <w:szCs w:val="21"/>
              </w:rPr>
              <w:pPrChange w:id="937" w:author="Donovan Goode" w:date="2018-11-09T10:05:00Z">
                <w:pPr>
                  <w:framePr w:hSpace="180" w:wrap="around" w:vAnchor="text" w:hAnchor="margin" w:xAlign="center" w:y="130"/>
                  <w:shd w:val="clear" w:color="auto" w:fill="1E1E1E"/>
                  <w:spacing w:line="285" w:lineRule="atLeast"/>
                </w:pPr>
              </w:pPrChange>
            </w:pPr>
            <w:del w:id="938"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applicantEligibleHealthBenefits_yes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change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569CD6"/>
                  <w:sz w:val="21"/>
                  <w:szCs w:val="21"/>
                </w:rPr>
                <w:delText>function</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showHideQuestions</w:delText>
              </w:r>
              <w:r w:rsidRPr="00806199" w:rsidDel="008B6AF4">
                <w:rPr>
                  <w:rFonts w:ascii="Consolas" w:eastAsia="Times New Roman" w:hAnsi="Consolas" w:cs="Times New Roman"/>
                  <w:color w:val="D4D4D4"/>
                  <w:sz w:val="21"/>
                  <w:szCs w:val="21"/>
                </w:rPr>
                <w:delText>(); });</w:delText>
              </w:r>
            </w:del>
          </w:p>
          <w:p w14:paraId="74F8E34F" w14:textId="77777777" w:rsidR="00ED1509" w:rsidRPr="00806199" w:rsidDel="008B6AF4" w:rsidRDefault="00ED1509">
            <w:pPr>
              <w:pStyle w:val="Heading1Numbered"/>
              <w:rPr>
                <w:del w:id="939" w:author="Donovan Goode" w:date="2018-11-09T10:04:00Z"/>
                <w:rFonts w:ascii="Consolas" w:eastAsia="Times New Roman" w:hAnsi="Consolas" w:cs="Times New Roman"/>
                <w:color w:val="D4D4D4"/>
                <w:sz w:val="21"/>
                <w:szCs w:val="21"/>
              </w:rPr>
              <w:pPrChange w:id="940" w:author="Donovan Goode" w:date="2018-11-09T10:05:00Z">
                <w:pPr>
                  <w:framePr w:hSpace="180" w:wrap="around" w:vAnchor="text" w:hAnchor="margin" w:xAlign="center" w:y="130"/>
                  <w:shd w:val="clear" w:color="auto" w:fill="1E1E1E"/>
                  <w:spacing w:line="285" w:lineRule="atLeast"/>
                </w:pPr>
              </w:pPrChange>
            </w:pPr>
            <w:del w:id="941"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applicantEligibleHealthBenefits_no</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change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569CD6"/>
                  <w:sz w:val="21"/>
                  <w:szCs w:val="21"/>
                </w:rPr>
                <w:delText>function</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showHideQuestions</w:delText>
              </w:r>
              <w:r w:rsidRPr="00806199" w:rsidDel="008B6AF4">
                <w:rPr>
                  <w:rFonts w:ascii="Consolas" w:eastAsia="Times New Roman" w:hAnsi="Consolas" w:cs="Times New Roman"/>
                  <w:color w:val="D4D4D4"/>
                  <w:sz w:val="21"/>
                  <w:szCs w:val="21"/>
                </w:rPr>
                <w:delText>(); });</w:delText>
              </w:r>
            </w:del>
          </w:p>
          <w:p w14:paraId="0B353E78" w14:textId="77777777" w:rsidR="00ED1509" w:rsidRPr="00806199" w:rsidDel="008B6AF4" w:rsidRDefault="00ED1509">
            <w:pPr>
              <w:pStyle w:val="Heading1Numbered"/>
              <w:rPr>
                <w:del w:id="942" w:author="Donovan Goode" w:date="2018-11-09T10:04:00Z"/>
                <w:rFonts w:ascii="Consolas" w:eastAsia="Times New Roman" w:hAnsi="Consolas" w:cs="Times New Roman"/>
                <w:color w:val="D4D4D4"/>
                <w:sz w:val="21"/>
                <w:szCs w:val="21"/>
              </w:rPr>
              <w:pPrChange w:id="943" w:author="Donovan Goode" w:date="2018-11-09T10:05:00Z">
                <w:pPr>
                  <w:framePr w:hSpace="180" w:wrap="around" w:vAnchor="text" w:hAnchor="margin" w:xAlign="center" w:y="130"/>
                  <w:shd w:val="clear" w:color="auto" w:fill="1E1E1E"/>
                  <w:spacing w:line="285" w:lineRule="atLeast"/>
                </w:pPr>
              </w:pPrChange>
            </w:pPr>
            <w:del w:id="944" w:author="Donovan Goode" w:date="2018-11-09T10:04:00Z">
              <w:r w:rsidRPr="00806199" w:rsidDel="008B6AF4">
                <w:rPr>
                  <w:rFonts w:ascii="Consolas" w:eastAsia="Times New Roman" w:hAnsi="Consolas" w:cs="Times New Roman"/>
                  <w:color w:val="D4D4D4"/>
                  <w:sz w:val="21"/>
                  <w:szCs w:val="21"/>
                </w:rPr>
                <w:delText xml:space="preserve">   </w:delText>
              </w:r>
            </w:del>
          </w:p>
          <w:p w14:paraId="14AA434F" w14:textId="77777777" w:rsidR="00ED1509" w:rsidRPr="00806199" w:rsidDel="008B6AF4" w:rsidRDefault="00ED1509">
            <w:pPr>
              <w:pStyle w:val="Heading1Numbered"/>
              <w:rPr>
                <w:del w:id="945" w:author="Donovan Goode" w:date="2018-11-09T10:04:00Z"/>
                <w:rFonts w:ascii="Consolas" w:eastAsia="Times New Roman" w:hAnsi="Consolas" w:cs="Times New Roman"/>
                <w:color w:val="D4D4D4"/>
                <w:sz w:val="21"/>
                <w:szCs w:val="21"/>
              </w:rPr>
              <w:pPrChange w:id="946" w:author="Donovan Goode" w:date="2018-11-09T10:05:00Z">
                <w:pPr>
                  <w:framePr w:hSpace="180" w:wrap="around" w:vAnchor="text" w:hAnchor="margin" w:xAlign="center" w:y="130"/>
                  <w:shd w:val="clear" w:color="auto" w:fill="1E1E1E"/>
                  <w:spacing w:line="285" w:lineRule="atLeast"/>
                </w:pPr>
              </w:pPrChange>
            </w:pPr>
            <w:del w:id="947"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showHideQuestions</w:delText>
              </w:r>
              <w:r w:rsidRPr="00806199" w:rsidDel="008B6AF4">
                <w:rPr>
                  <w:rFonts w:ascii="Consolas" w:eastAsia="Times New Roman" w:hAnsi="Consolas" w:cs="Times New Roman"/>
                  <w:color w:val="D4D4D4"/>
                  <w:sz w:val="21"/>
                  <w:szCs w:val="21"/>
                </w:rPr>
                <w:delText>();</w:delText>
              </w:r>
            </w:del>
          </w:p>
          <w:p w14:paraId="62E4ECA3" w14:textId="77777777" w:rsidR="00ED1509" w:rsidRPr="00806199" w:rsidDel="008B6AF4" w:rsidRDefault="00ED1509">
            <w:pPr>
              <w:pStyle w:val="Heading1Numbered"/>
              <w:rPr>
                <w:del w:id="948" w:author="Donovan Goode" w:date="2018-11-09T10:04:00Z"/>
                <w:rFonts w:ascii="Consolas" w:eastAsia="Times New Roman" w:hAnsi="Consolas" w:cs="Times New Roman"/>
                <w:color w:val="D4D4D4"/>
                <w:sz w:val="21"/>
                <w:szCs w:val="21"/>
              </w:rPr>
              <w:pPrChange w:id="949" w:author="Donovan Goode" w:date="2018-11-09T10:05:00Z">
                <w:pPr>
                  <w:framePr w:hSpace="180" w:wrap="around" w:vAnchor="text" w:hAnchor="margin" w:xAlign="center" w:y="130"/>
                  <w:shd w:val="clear" w:color="auto" w:fill="1E1E1E"/>
                  <w:spacing w:line="285" w:lineRule="atLeast"/>
                </w:pPr>
              </w:pPrChange>
            </w:pPr>
          </w:p>
          <w:p w14:paraId="0357193D" w14:textId="77777777" w:rsidR="00ED1509" w:rsidRPr="00806199" w:rsidDel="008B6AF4" w:rsidRDefault="00ED1509">
            <w:pPr>
              <w:pStyle w:val="Heading1Numbered"/>
              <w:rPr>
                <w:del w:id="950" w:author="Donovan Goode" w:date="2018-11-09T10:04:00Z"/>
                <w:rFonts w:ascii="Consolas" w:eastAsia="Times New Roman" w:hAnsi="Consolas" w:cs="Times New Roman"/>
                <w:color w:val="D4D4D4"/>
                <w:sz w:val="21"/>
                <w:szCs w:val="21"/>
              </w:rPr>
              <w:pPrChange w:id="951" w:author="Donovan Goode" w:date="2018-11-09T10:05:00Z">
                <w:pPr>
                  <w:framePr w:hSpace="180" w:wrap="around" w:vAnchor="text" w:hAnchor="margin" w:xAlign="center" w:y="130"/>
                  <w:shd w:val="clear" w:color="auto" w:fill="1E1E1E"/>
                  <w:spacing w:line="285" w:lineRule="atLeast"/>
                </w:pPr>
              </w:pPrChange>
            </w:pPr>
            <w:del w:id="952" w:author="Donovan Goode" w:date="2018-11-09T10:04:00Z">
              <w:r w:rsidRPr="00806199" w:rsidDel="008B6AF4">
                <w:rPr>
                  <w:rFonts w:ascii="Consolas" w:eastAsia="Times New Roman" w:hAnsi="Consolas" w:cs="Times New Roman"/>
                  <w:color w:val="D4D4D4"/>
                  <w:sz w:val="21"/>
                  <w:szCs w:val="21"/>
                </w:rPr>
                <w:delText xml:space="preserve">});   </w:delText>
              </w:r>
            </w:del>
          </w:p>
          <w:p w14:paraId="3F6FDB7A" w14:textId="77777777" w:rsidR="00ED1509" w:rsidRPr="00806199" w:rsidDel="008B6AF4" w:rsidRDefault="00ED1509">
            <w:pPr>
              <w:pStyle w:val="Heading1Numbered"/>
              <w:rPr>
                <w:del w:id="953" w:author="Donovan Goode" w:date="2018-11-09T10:04:00Z"/>
                <w:rFonts w:ascii="Consolas" w:eastAsia="Times New Roman" w:hAnsi="Consolas" w:cs="Times New Roman"/>
                <w:color w:val="D4D4D4"/>
                <w:sz w:val="21"/>
                <w:szCs w:val="21"/>
              </w:rPr>
              <w:pPrChange w:id="954" w:author="Donovan Goode" w:date="2018-11-09T10:05:00Z">
                <w:pPr>
                  <w:framePr w:hSpace="180" w:wrap="around" w:vAnchor="text" w:hAnchor="margin" w:xAlign="center" w:y="130"/>
                  <w:shd w:val="clear" w:color="auto" w:fill="1E1E1E"/>
                  <w:spacing w:line="285" w:lineRule="atLeast"/>
                </w:pPr>
              </w:pPrChange>
            </w:pPr>
          </w:p>
          <w:p w14:paraId="4143B881" w14:textId="77777777" w:rsidR="00ED1509" w:rsidRPr="00806199" w:rsidDel="008B6AF4" w:rsidRDefault="00ED1509">
            <w:pPr>
              <w:pStyle w:val="Heading1Numbered"/>
              <w:rPr>
                <w:del w:id="955" w:author="Donovan Goode" w:date="2018-11-09T10:04:00Z"/>
                <w:rFonts w:ascii="Consolas" w:eastAsia="Times New Roman" w:hAnsi="Consolas" w:cs="Times New Roman"/>
                <w:color w:val="D4D4D4"/>
                <w:sz w:val="21"/>
                <w:szCs w:val="21"/>
              </w:rPr>
              <w:pPrChange w:id="956" w:author="Donovan Goode" w:date="2018-11-09T10:05:00Z">
                <w:pPr>
                  <w:framePr w:hSpace="180" w:wrap="around" w:vAnchor="text" w:hAnchor="margin" w:xAlign="center" w:y="130"/>
                  <w:shd w:val="clear" w:color="auto" w:fill="1E1E1E"/>
                  <w:spacing w:line="285" w:lineRule="atLeast"/>
                </w:pPr>
              </w:pPrChange>
            </w:pPr>
            <w:del w:id="957" w:author="Donovan Goode" w:date="2018-11-09T10:04:00Z">
              <w:r w:rsidRPr="00806199" w:rsidDel="008B6AF4">
                <w:rPr>
                  <w:rFonts w:ascii="Consolas" w:eastAsia="Times New Roman" w:hAnsi="Consolas" w:cs="Times New Roman"/>
                  <w:color w:val="6A9955"/>
                  <w:sz w:val="21"/>
                  <w:szCs w:val="21"/>
                </w:rPr>
                <w:delText>//Function to Show and hide the fields</w:delText>
              </w:r>
            </w:del>
          </w:p>
          <w:p w14:paraId="5E09F6E4" w14:textId="77777777" w:rsidR="00ED1509" w:rsidRPr="00806199" w:rsidDel="008B6AF4" w:rsidRDefault="00ED1509">
            <w:pPr>
              <w:pStyle w:val="Heading1Numbered"/>
              <w:rPr>
                <w:del w:id="958" w:author="Donovan Goode" w:date="2018-11-09T10:04:00Z"/>
                <w:rFonts w:ascii="Consolas" w:eastAsia="Times New Roman" w:hAnsi="Consolas" w:cs="Times New Roman"/>
                <w:color w:val="D4D4D4"/>
                <w:sz w:val="21"/>
                <w:szCs w:val="21"/>
              </w:rPr>
              <w:pPrChange w:id="959" w:author="Donovan Goode" w:date="2018-11-09T10:05:00Z">
                <w:pPr>
                  <w:framePr w:hSpace="180" w:wrap="around" w:vAnchor="text" w:hAnchor="margin" w:xAlign="center" w:y="130"/>
                  <w:shd w:val="clear" w:color="auto" w:fill="1E1E1E"/>
                  <w:spacing w:line="285" w:lineRule="atLeast"/>
                </w:pPr>
              </w:pPrChange>
            </w:pPr>
            <w:del w:id="960" w:author="Donovan Goode" w:date="2018-11-09T10:04:00Z">
              <w:r w:rsidRPr="00806199" w:rsidDel="008B6AF4">
                <w:rPr>
                  <w:rFonts w:ascii="Consolas" w:eastAsia="Times New Roman" w:hAnsi="Consolas" w:cs="Times New Roman"/>
                  <w:color w:val="569CD6"/>
                  <w:sz w:val="21"/>
                  <w:szCs w:val="21"/>
                </w:rPr>
                <w:delText>function</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showHideQuestions</w:delText>
              </w:r>
              <w:r w:rsidRPr="00806199" w:rsidDel="008B6AF4">
                <w:rPr>
                  <w:rFonts w:ascii="Consolas" w:eastAsia="Times New Roman" w:hAnsi="Consolas" w:cs="Times New Roman"/>
                  <w:color w:val="D4D4D4"/>
                  <w:sz w:val="21"/>
                  <w:szCs w:val="21"/>
                </w:rPr>
                <w:delText>() {</w:delText>
              </w:r>
            </w:del>
          </w:p>
          <w:p w14:paraId="3F51745A" w14:textId="77777777" w:rsidR="00ED1509" w:rsidRPr="00806199" w:rsidDel="008B6AF4" w:rsidRDefault="00ED1509">
            <w:pPr>
              <w:pStyle w:val="Heading1Numbered"/>
              <w:rPr>
                <w:del w:id="961" w:author="Donovan Goode" w:date="2018-11-09T10:04:00Z"/>
                <w:rFonts w:ascii="Consolas" w:eastAsia="Times New Roman" w:hAnsi="Consolas" w:cs="Times New Roman"/>
                <w:color w:val="D4D4D4"/>
                <w:sz w:val="21"/>
                <w:szCs w:val="21"/>
              </w:rPr>
              <w:pPrChange w:id="962" w:author="Donovan Goode" w:date="2018-11-09T10:05:00Z">
                <w:pPr>
                  <w:framePr w:hSpace="180" w:wrap="around" w:vAnchor="text" w:hAnchor="margin" w:xAlign="center" w:y="130"/>
                  <w:shd w:val="clear" w:color="auto" w:fill="1E1E1E"/>
                  <w:spacing w:line="285" w:lineRule="atLeast"/>
                </w:pPr>
              </w:pPrChange>
            </w:pPr>
            <w:del w:id="963"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569CD6"/>
                  <w:sz w:val="21"/>
                  <w:szCs w:val="21"/>
                </w:rPr>
                <w:delText>var</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enrollmentCode</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'#govmod_hrenrollmentcode'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closest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'td'</w:delText>
              </w:r>
              <w:r w:rsidRPr="00806199" w:rsidDel="008B6AF4">
                <w:rPr>
                  <w:rFonts w:ascii="Consolas" w:eastAsia="Times New Roman" w:hAnsi="Consolas" w:cs="Times New Roman"/>
                  <w:color w:val="D4D4D4"/>
                  <w:sz w:val="21"/>
                  <w:szCs w:val="21"/>
                </w:rPr>
                <w:delText>);</w:delText>
              </w:r>
            </w:del>
          </w:p>
          <w:p w14:paraId="32E96D46" w14:textId="77777777" w:rsidR="00ED1509" w:rsidRPr="00806199" w:rsidDel="008B6AF4" w:rsidRDefault="00ED1509">
            <w:pPr>
              <w:pStyle w:val="Heading1Numbered"/>
              <w:rPr>
                <w:del w:id="964" w:author="Donovan Goode" w:date="2018-11-09T10:04:00Z"/>
                <w:rFonts w:ascii="Consolas" w:eastAsia="Times New Roman" w:hAnsi="Consolas" w:cs="Times New Roman"/>
                <w:color w:val="D4D4D4"/>
                <w:sz w:val="21"/>
                <w:szCs w:val="21"/>
              </w:rPr>
              <w:pPrChange w:id="965" w:author="Donovan Goode" w:date="2018-11-09T10:05:00Z">
                <w:pPr>
                  <w:framePr w:hSpace="180" w:wrap="around" w:vAnchor="text" w:hAnchor="margin" w:xAlign="center" w:y="130"/>
                  <w:shd w:val="clear" w:color="auto" w:fill="1E1E1E"/>
                  <w:spacing w:line="285" w:lineRule="atLeast"/>
                </w:pPr>
              </w:pPrChange>
            </w:pPr>
            <w:del w:id="966"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569CD6"/>
                  <w:sz w:val="21"/>
                  <w:szCs w:val="21"/>
                </w:rPr>
                <w:delText>var</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giveReason</w:delText>
              </w:r>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'#govmod_hrgivereason'</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closest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'td'</w:delText>
              </w:r>
              <w:r w:rsidRPr="00806199" w:rsidDel="008B6AF4">
                <w:rPr>
                  <w:rFonts w:ascii="Consolas" w:eastAsia="Times New Roman" w:hAnsi="Consolas" w:cs="Times New Roman"/>
                  <w:color w:val="D4D4D4"/>
                  <w:sz w:val="21"/>
                  <w:szCs w:val="21"/>
                </w:rPr>
                <w:delText>);</w:delText>
              </w:r>
            </w:del>
          </w:p>
          <w:p w14:paraId="4011E255" w14:textId="77777777" w:rsidR="00ED1509" w:rsidRPr="00806199" w:rsidDel="008B6AF4" w:rsidRDefault="00ED1509">
            <w:pPr>
              <w:pStyle w:val="Heading1Numbered"/>
              <w:rPr>
                <w:del w:id="967" w:author="Donovan Goode" w:date="2018-11-09T10:04:00Z"/>
                <w:rFonts w:ascii="Consolas" w:eastAsia="Times New Roman" w:hAnsi="Consolas" w:cs="Times New Roman"/>
                <w:color w:val="D4D4D4"/>
                <w:sz w:val="21"/>
                <w:szCs w:val="21"/>
              </w:rPr>
              <w:pPrChange w:id="968" w:author="Donovan Goode" w:date="2018-11-09T10:05:00Z">
                <w:pPr>
                  <w:framePr w:hSpace="180" w:wrap="around" w:vAnchor="text" w:hAnchor="margin" w:xAlign="center" w:y="130"/>
                  <w:shd w:val="clear" w:color="auto" w:fill="1E1E1E"/>
                  <w:spacing w:line="285" w:lineRule="atLeast"/>
                </w:pPr>
              </w:pPrChange>
            </w:pPr>
          </w:p>
          <w:p w14:paraId="0924B0CC" w14:textId="77777777" w:rsidR="00ED1509" w:rsidRPr="00806199" w:rsidDel="008B6AF4" w:rsidRDefault="00ED1509">
            <w:pPr>
              <w:pStyle w:val="Heading1Numbered"/>
              <w:rPr>
                <w:del w:id="969" w:author="Donovan Goode" w:date="2018-11-09T10:04:00Z"/>
                <w:rFonts w:ascii="Consolas" w:eastAsia="Times New Roman" w:hAnsi="Consolas" w:cs="Times New Roman"/>
                <w:color w:val="D4D4D4"/>
                <w:sz w:val="21"/>
                <w:szCs w:val="21"/>
              </w:rPr>
              <w:pPrChange w:id="970" w:author="Donovan Goode" w:date="2018-11-09T10:05:00Z">
                <w:pPr>
                  <w:framePr w:hSpace="180" w:wrap="around" w:vAnchor="text" w:hAnchor="margin" w:xAlign="center" w:y="130"/>
                  <w:shd w:val="clear" w:color="auto" w:fill="1E1E1E"/>
                  <w:spacing w:line="285" w:lineRule="atLeast"/>
                </w:pPr>
              </w:pPrChange>
            </w:pPr>
            <w:del w:id="971"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6A9955"/>
                  <w:sz w:val="21"/>
                  <w:szCs w:val="21"/>
                </w:rPr>
                <w:delText>//LOGIC</w:delText>
              </w:r>
            </w:del>
          </w:p>
          <w:p w14:paraId="5F9F3462" w14:textId="77777777" w:rsidR="00ED1509" w:rsidRPr="00806199" w:rsidDel="008B6AF4" w:rsidRDefault="00ED1509">
            <w:pPr>
              <w:pStyle w:val="Heading1Numbered"/>
              <w:rPr>
                <w:del w:id="972" w:author="Donovan Goode" w:date="2018-11-09T10:04:00Z"/>
                <w:rFonts w:ascii="Consolas" w:eastAsia="Times New Roman" w:hAnsi="Consolas" w:cs="Times New Roman"/>
                <w:color w:val="D4D4D4"/>
                <w:sz w:val="21"/>
                <w:szCs w:val="21"/>
              </w:rPr>
              <w:pPrChange w:id="973" w:author="Donovan Goode" w:date="2018-11-09T10:05:00Z">
                <w:pPr>
                  <w:framePr w:hSpace="180" w:wrap="around" w:vAnchor="text" w:hAnchor="margin" w:xAlign="center" w:y="130"/>
                  <w:shd w:val="clear" w:color="auto" w:fill="1E1E1E"/>
                  <w:spacing w:line="285" w:lineRule="atLeast"/>
                </w:pPr>
              </w:pPrChange>
            </w:pPr>
            <w:del w:id="974"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C586C0"/>
                  <w:sz w:val="21"/>
                  <w:szCs w:val="21"/>
                </w:rPr>
                <w:delText>if</w:delText>
              </w:r>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'#govmod_hrapplicanteligiblecontinuehealthbenef_1'</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is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':checked'</w:delText>
              </w:r>
              <w:r w:rsidRPr="00806199" w:rsidDel="008B6AF4">
                <w:rPr>
                  <w:rFonts w:ascii="Consolas" w:eastAsia="Times New Roman" w:hAnsi="Consolas" w:cs="Times New Roman"/>
                  <w:color w:val="D4D4D4"/>
                  <w:sz w:val="21"/>
                  <w:szCs w:val="21"/>
                </w:rPr>
                <w:delText>)) {</w:delText>
              </w:r>
            </w:del>
          </w:p>
          <w:p w14:paraId="79A98F3B" w14:textId="77777777" w:rsidR="00ED1509" w:rsidRPr="00806199" w:rsidDel="008B6AF4" w:rsidRDefault="00ED1509">
            <w:pPr>
              <w:pStyle w:val="Heading1Numbered"/>
              <w:rPr>
                <w:del w:id="975" w:author="Donovan Goode" w:date="2018-11-09T10:04:00Z"/>
                <w:rFonts w:ascii="Consolas" w:eastAsia="Times New Roman" w:hAnsi="Consolas" w:cs="Times New Roman"/>
                <w:color w:val="D4D4D4"/>
                <w:sz w:val="21"/>
                <w:szCs w:val="21"/>
              </w:rPr>
              <w:pPrChange w:id="976" w:author="Donovan Goode" w:date="2018-11-09T10:05:00Z">
                <w:pPr>
                  <w:framePr w:hSpace="180" w:wrap="around" w:vAnchor="text" w:hAnchor="margin" w:xAlign="center" w:y="130"/>
                  <w:shd w:val="clear" w:color="auto" w:fill="1E1E1E"/>
                  <w:spacing w:line="285" w:lineRule="atLeast"/>
                </w:pPr>
              </w:pPrChange>
            </w:pPr>
            <w:del w:id="977"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enrollmentCode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show</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"slow"</w:delText>
              </w:r>
              <w:r w:rsidRPr="00806199" w:rsidDel="008B6AF4">
                <w:rPr>
                  <w:rFonts w:ascii="Consolas" w:eastAsia="Times New Roman" w:hAnsi="Consolas" w:cs="Times New Roman"/>
                  <w:color w:val="D4D4D4"/>
                  <w:sz w:val="21"/>
                  <w:szCs w:val="21"/>
                </w:rPr>
                <w:delText>);</w:delText>
              </w:r>
            </w:del>
          </w:p>
          <w:p w14:paraId="78E8BF65" w14:textId="77777777" w:rsidR="00ED1509" w:rsidRPr="00806199" w:rsidDel="008B6AF4" w:rsidRDefault="00ED1509">
            <w:pPr>
              <w:pStyle w:val="Heading1Numbered"/>
              <w:rPr>
                <w:del w:id="978" w:author="Donovan Goode" w:date="2018-11-09T10:04:00Z"/>
                <w:rFonts w:ascii="Consolas" w:eastAsia="Times New Roman" w:hAnsi="Consolas" w:cs="Times New Roman"/>
                <w:color w:val="D4D4D4"/>
                <w:sz w:val="21"/>
                <w:szCs w:val="21"/>
              </w:rPr>
              <w:pPrChange w:id="979" w:author="Donovan Goode" w:date="2018-11-09T10:05:00Z">
                <w:pPr>
                  <w:framePr w:hSpace="180" w:wrap="around" w:vAnchor="text" w:hAnchor="margin" w:xAlign="center" w:y="130"/>
                  <w:shd w:val="clear" w:color="auto" w:fill="1E1E1E"/>
                  <w:spacing w:line="285" w:lineRule="atLeast"/>
                </w:pPr>
              </w:pPrChange>
            </w:pPr>
            <w:del w:id="980"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"#govmod_hrenrollmentcode_label"</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parent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addClass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'required'</w:delText>
              </w:r>
              <w:r w:rsidRPr="00806199" w:rsidDel="008B6AF4">
                <w:rPr>
                  <w:rFonts w:ascii="Consolas" w:eastAsia="Times New Roman" w:hAnsi="Consolas" w:cs="Times New Roman"/>
                  <w:color w:val="D4D4D4"/>
                  <w:sz w:val="21"/>
                  <w:szCs w:val="21"/>
                </w:rPr>
                <w:delText>);</w:delText>
              </w:r>
            </w:del>
          </w:p>
          <w:p w14:paraId="1403745D" w14:textId="77777777" w:rsidR="00ED1509" w:rsidRPr="00806199" w:rsidDel="008B6AF4" w:rsidRDefault="00ED1509">
            <w:pPr>
              <w:pStyle w:val="Heading1Numbered"/>
              <w:rPr>
                <w:del w:id="981" w:author="Donovan Goode" w:date="2018-11-09T10:04:00Z"/>
                <w:rFonts w:ascii="Consolas" w:eastAsia="Times New Roman" w:hAnsi="Consolas" w:cs="Times New Roman"/>
                <w:color w:val="D4D4D4"/>
                <w:sz w:val="21"/>
                <w:szCs w:val="21"/>
              </w:rPr>
              <w:pPrChange w:id="982" w:author="Donovan Goode" w:date="2018-11-09T10:05:00Z">
                <w:pPr>
                  <w:framePr w:hSpace="180" w:wrap="around" w:vAnchor="text" w:hAnchor="margin" w:xAlign="center" w:y="130"/>
                  <w:shd w:val="clear" w:color="auto" w:fill="1E1E1E"/>
                  <w:spacing w:line="285" w:lineRule="atLeast"/>
                </w:pPr>
              </w:pPrChange>
            </w:pPr>
            <w:del w:id="983"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giveReason</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hide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"fast"</w:delText>
              </w:r>
              <w:r w:rsidRPr="00806199" w:rsidDel="008B6AF4">
                <w:rPr>
                  <w:rFonts w:ascii="Consolas" w:eastAsia="Times New Roman" w:hAnsi="Consolas" w:cs="Times New Roman"/>
                  <w:color w:val="D4D4D4"/>
                  <w:sz w:val="21"/>
                  <w:szCs w:val="21"/>
                </w:rPr>
                <w:delText>);</w:delText>
              </w:r>
            </w:del>
          </w:p>
          <w:p w14:paraId="6393D233" w14:textId="77777777" w:rsidR="00ED1509" w:rsidRPr="00806199" w:rsidDel="008B6AF4" w:rsidRDefault="00ED1509">
            <w:pPr>
              <w:pStyle w:val="Heading1Numbered"/>
              <w:rPr>
                <w:del w:id="984" w:author="Donovan Goode" w:date="2018-11-09T10:04:00Z"/>
                <w:rFonts w:ascii="Consolas" w:eastAsia="Times New Roman" w:hAnsi="Consolas" w:cs="Times New Roman"/>
                <w:color w:val="D4D4D4"/>
                <w:sz w:val="21"/>
                <w:szCs w:val="21"/>
              </w:rPr>
              <w:pPrChange w:id="985" w:author="Donovan Goode" w:date="2018-11-09T10:05:00Z">
                <w:pPr>
                  <w:framePr w:hSpace="180" w:wrap="around" w:vAnchor="text" w:hAnchor="margin" w:xAlign="center" w:y="130"/>
                  <w:shd w:val="clear" w:color="auto" w:fill="1E1E1E"/>
                  <w:spacing w:line="285" w:lineRule="atLeast"/>
                </w:pPr>
              </w:pPrChange>
            </w:pPr>
            <w:del w:id="986"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"#govmod_hrgivereason_label"</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parent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removeClass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'required'</w:delText>
              </w:r>
              <w:r w:rsidRPr="00806199" w:rsidDel="008B6AF4">
                <w:rPr>
                  <w:rFonts w:ascii="Consolas" w:eastAsia="Times New Roman" w:hAnsi="Consolas" w:cs="Times New Roman"/>
                  <w:color w:val="D4D4D4"/>
                  <w:sz w:val="21"/>
                  <w:szCs w:val="21"/>
                </w:rPr>
                <w:delText>);</w:delText>
              </w:r>
            </w:del>
          </w:p>
          <w:p w14:paraId="38F3D422" w14:textId="77777777" w:rsidR="00ED1509" w:rsidRPr="00806199" w:rsidDel="008B6AF4" w:rsidRDefault="00ED1509">
            <w:pPr>
              <w:pStyle w:val="Heading1Numbered"/>
              <w:rPr>
                <w:del w:id="987" w:author="Donovan Goode" w:date="2018-11-09T10:04:00Z"/>
                <w:rFonts w:ascii="Consolas" w:eastAsia="Times New Roman" w:hAnsi="Consolas" w:cs="Times New Roman"/>
                <w:color w:val="D4D4D4"/>
                <w:sz w:val="21"/>
                <w:szCs w:val="21"/>
              </w:rPr>
              <w:pPrChange w:id="988" w:author="Donovan Goode" w:date="2018-11-09T10:05:00Z">
                <w:pPr>
                  <w:framePr w:hSpace="180" w:wrap="around" w:vAnchor="text" w:hAnchor="margin" w:xAlign="center" w:y="130"/>
                  <w:shd w:val="clear" w:color="auto" w:fill="1E1E1E"/>
                  <w:spacing w:line="285" w:lineRule="atLeast"/>
                </w:pPr>
              </w:pPrChange>
            </w:pPr>
            <w:del w:id="989" w:author="Donovan Goode" w:date="2018-11-09T10:04:00Z">
              <w:r w:rsidRPr="00806199" w:rsidDel="008B6AF4">
                <w:rPr>
                  <w:rFonts w:ascii="Consolas" w:eastAsia="Times New Roman" w:hAnsi="Consolas" w:cs="Times New Roman"/>
                  <w:color w:val="D4D4D4"/>
                  <w:sz w:val="21"/>
                  <w:szCs w:val="21"/>
                </w:rPr>
                <w:delText xml:space="preserve">    } </w:delText>
              </w:r>
              <w:r w:rsidRPr="00806199" w:rsidDel="008B6AF4">
                <w:rPr>
                  <w:rFonts w:ascii="Consolas" w:eastAsia="Times New Roman" w:hAnsi="Consolas" w:cs="Times New Roman"/>
                  <w:color w:val="C586C0"/>
                  <w:sz w:val="21"/>
                  <w:szCs w:val="21"/>
                </w:rPr>
                <w:delText>else</w:delText>
              </w:r>
              <w:r w:rsidRPr="00806199" w:rsidDel="008B6AF4">
                <w:rPr>
                  <w:rFonts w:ascii="Consolas" w:eastAsia="Times New Roman" w:hAnsi="Consolas" w:cs="Times New Roman"/>
                  <w:color w:val="D4D4D4"/>
                  <w:sz w:val="21"/>
                  <w:szCs w:val="21"/>
                </w:rPr>
                <w:delText xml:space="preserve"> {</w:delText>
              </w:r>
            </w:del>
          </w:p>
          <w:p w14:paraId="7D1DDB83" w14:textId="77777777" w:rsidR="00ED1509" w:rsidRPr="00806199" w:rsidDel="008B6AF4" w:rsidRDefault="00ED1509">
            <w:pPr>
              <w:pStyle w:val="Heading1Numbered"/>
              <w:rPr>
                <w:del w:id="990" w:author="Donovan Goode" w:date="2018-11-09T10:04:00Z"/>
                <w:rFonts w:ascii="Consolas" w:eastAsia="Times New Roman" w:hAnsi="Consolas" w:cs="Times New Roman"/>
                <w:color w:val="D4D4D4"/>
                <w:sz w:val="21"/>
                <w:szCs w:val="21"/>
              </w:rPr>
              <w:pPrChange w:id="991" w:author="Donovan Goode" w:date="2018-11-09T10:05:00Z">
                <w:pPr>
                  <w:framePr w:hSpace="180" w:wrap="around" w:vAnchor="text" w:hAnchor="margin" w:xAlign="center" w:y="130"/>
                  <w:shd w:val="clear" w:color="auto" w:fill="1E1E1E"/>
                  <w:spacing w:line="285" w:lineRule="atLeast"/>
                </w:pPr>
              </w:pPrChange>
            </w:pPr>
            <w:del w:id="992"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enrollmentCode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hide</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"fast"</w:delText>
              </w:r>
              <w:r w:rsidRPr="00806199" w:rsidDel="008B6AF4">
                <w:rPr>
                  <w:rFonts w:ascii="Consolas" w:eastAsia="Times New Roman" w:hAnsi="Consolas" w:cs="Times New Roman"/>
                  <w:color w:val="D4D4D4"/>
                  <w:sz w:val="21"/>
                  <w:szCs w:val="21"/>
                </w:rPr>
                <w:delText>);</w:delText>
              </w:r>
            </w:del>
          </w:p>
          <w:p w14:paraId="7D7B3582" w14:textId="77777777" w:rsidR="00ED1509" w:rsidRPr="00806199" w:rsidDel="008B6AF4" w:rsidRDefault="00ED1509">
            <w:pPr>
              <w:pStyle w:val="Heading1Numbered"/>
              <w:rPr>
                <w:del w:id="993" w:author="Donovan Goode" w:date="2018-11-09T10:04:00Z"/>
                <w:rFonts w:ascii="Consolas" w:eastAsia="Times New Roman" w:hAnsi="Consolas" w:cs="Times New Roman"/>
                <w:color w:val="D4D4D4"/>
                <w:sz w:val="21"/>
                <w:szCs w:val="21"/>
              </w:rPr>
              <w:pPrChange w:id="994" w:author="Donovan Goode" w:date="2018-11-09T10:05:00Z">
                <w:pPr>
                  <w:framePr w:hSpace="180" w:wrap="around" w:vAnchor="text" w:hAnchor="margin" w:xAlign="center" w:y="130"/>
                  <w:shd w:val="clear" w:color="auto" w:fill="1E1E1E"/>
                  <w:spacing w:line="285" w:lineRule="atLeast"/>
                </w:pPr>
              </w:pPrChange>
            </w:pPr>
            <w:del w:id="995"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"#govmod_hrenrollmentcode_label"</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parent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removeClass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'required'</w:delText>
              </w:r>
              <w:r w:rsidRPr="00806199" w:rsidDel="008B6AF4">
                <w:rPr>
                  <w:rFonts w:ascii="Consolas" w:eastAsia="Times New Roman" w:hAnsi="Consolas" w:cs="Times New Roman"/>
                  <w:color w:val="D4D4D4"/>
                  <w:sz w:val="21"/>
                  <w:szCs w:val="21"/>
                </w:rPr>
                <w:delText>);</w:delText>
              </w:r>
            </w:del>
          </w:p>
          <w:p w14:paraId="7AC0C56B" w14:textId="77777777" w:rsidR="00ED1509" w:rsidRPr="00806199" w:rsidDel="008B6AF4" w:rsidRDefault="00ED1509">
            <w:pPr>
              <w:pStyle w:val="Heading1Numbered"/>
              <w:rPr>
                <w:del w:id="996" w:author="Donovan Goode" w:date="2018-11-09T10:04:00Z"/>
                <w:rFonts w:ascii="Consolas" w:eastAsia="Times New Roman" w:hAnsi="Consolas" w:cs="Times New Roman"/>
                <w:color w:val="D4D4D4"/>
                <w:sz w:val="21"/>
                <w:szCs w:val="21"/>
              </w:rPr>
              <w:pPrChange w:id="997" w:author="Donovan Goode" w:date="2018-11-09T10:05:00Z">
                <w:pPr>
                  <w:framePr w:hSpace="180" w:wrap="around" w:vAnchor="text" w:hAnchor="margin" w:xAlign="center" w:y="130"/>
                  <w:shd w:val="clear" w:color="auto" w:fill="1E1E1E"/>
                  <w:spacing w:line="285" w:lineRule="atLeast"/>
                </w:pPr>
              </w:pPrChange>
            </w:pPr>
            <w:del w:id="998"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9CDCFE"/>
                  <w:sz w:val="21"/>
                  <w:szCs w:val="21"/>
                </w:rPr>
                <w:delText>giveReason</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show</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"slow"</w:delText>
              </w:r>
              <w:r w:rsidRPr="00806199" w:rsidDel="008B6AF4">
                <w:rPr>
                  <w:rFonts w:ascii="Consolas" w:eastAsia="Times New Roman" w:hAnsi="Consolas" w:cs="Times New Roman"/>
                  <w:color w:val="D4D4D4"/>
                  <w:sz w:val="21"/>
                  <w:szCs w:val="21"/>
                </w:rPr>
                <w:delText>);</w:delText>
              </w:r>
            </w:del>
          </w:p>
          <w:p w14:paraId="50628A30" w14:textId="77777777" w:rsidR="00ED1509" w:rsidRPr="00806199" w:rsidDel="008B6AF4" w:rsidRDefault="00ED1509">
            <w:pPr>
              <w:pStyle w:val="Heading1Numbered"/>
              <w:rPr>
                <w:del w:id="999" w:author="Donovan Goode" w:date="2018-11-09T10:04:00Z"/>
                <w:rFonts w:ascii="Consolas" w:eastAsia="Times New Roman" w:hAnsi="Consolas" w:cs="Times New Roman"/>
                <w:color w:val="D4D4D4"/>
                <w:sz w:val="21"/>
                <w:szCs w:val="21"/>
              </w:rPr>
              <w:pPrChange w:id="1000" w:author="Donovan Goode" w:date="2018-11-09T10:05:00Z">
                <w:pPr>
                  <w:framePr w:hSpace="180" w:wrap="around" w:vAnchor="text" w:hAnchor="margin" w:xAlign="center" w:y="130"/>
                  <w:shd w:val="clear" w:color="auto" w:fill="1E1E1E"/>
                  <w:spacing w:line="285" w:lineRule="atLeast"/>
                </w:pPr>
              </w:pPrChange>
            </w:pPr>
            <w:del w:id="1001" w:author="Donovan Goode" w:date="2018-11-09T10:04:00Z">
              <w:r w:rsidRPr="00806199" w:rsidDel="008B6AF4">
                <w:rPr>
                  <w:rFonts w:ascii="Consolas" w:eastAsia="Times New Roman" w:hAnsi="Consolas" w:cs="Times New Roman"/>
                  <w:color w:val="D4D4D4"/>
                  <w:sz w:val="21"/>
                  <w:szCs w:val="21"/>
                </w:rPr>
                <w:delText xml:space="preserve">        </w:delText>
              </w:r>
              <w:r w:rsidRPr="00806199" w:rsidDel="008B6AF4">
                <w:rPr>
                  <w:rFonts w:ascii="Consolas" w:eastAsia="Times New Roman" w:hAnsi="Consolas" w:cs="Times New Roman"/>
                  <w:color w:val="DCDCAA"/>
                  <w:sz w:val="21"/>
                  <w:szCs w:val="21"/>
                </w:rPr>
                <w:delTex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"#govmod_hrgivereason_label"</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parent</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DCDCAA"/>
                  <w:sz w:val="21"/>
                  <w:szCs w:val="21"/>
                </w:rPr>
                <w:delText>addClass</w:delText>
              </w:r>
              <w:r w:rsidRPr="00806199" w:rsidDel="008B6AF4">
                <w:rPr>
                  <w:rFonts w:ascii="Consolas" w:eastAsia="Times New Roman" w:hAnsi="Consolas" w:cs="Times New Roman"/>
                  <w:color w:val="D4D4D4"/>
                  <w:sz w:val="21"/>
                  <w:szCs w:val="21"/>
                </w:rPr>
                <w:delText>(</w:delText>
              </w:r>
              <w:r w:rsidRPr="00806199" w:rsidDel="008B6AF4">
                <w:rPr>
                  <w:rFonts w:ascii="Consolas" w:eastAsia="Times New Roman" w:hAnsi="Consolas" w:cs="Times New Roman"/>
                  <w:color w:val="CE9178"/>
                  <w:sz w:val="21"/>
                  <w:szCs w:val="21"/>
                </w:rPr>
                <w:delText>'required'</w:delText>
              </w:r>
              <w:r w:rsidRPr="00806199" w:rsidDel="008B6AF4">
                <w:rPr>
                  <w:rFonts w:ascii="Consolas" w:eastAsia="Times New Roman" w:hAnsi="Consolas" w:cs="Times New Roman"/>
                  <w:color w:val="D4D4D4"/>
                  <w:sz w:val="21"/>
                  <w:szCs w:val="21"/>
                </w:rPr>
                <w:delText>);</w:delText>
              </w:r>
            </w:del>
          </w:p>
          <w:p w14:paraId="6F5C3810" w14:textId="77777777" w:rsidR="00ED1509" w:rsidRPr="00806199" w:rsidDel="008B6AF4" w:rsidRDefault="00ED1509">
            <w:pPr>
              <w:pStyle w:val="Heading1Numbered"/>
              <w:rPr>
                <w:del w:id="1002" w:author="Donovan Goode" w:date="2018-11-09T10:04:00Z"/>
                <w:rFonts w:ascii="Consolas" w:eastAsia="Times New Roman" w:hAnsi="Consolas" w:cs="Times New Roman"/>
                <w:color w:val="D4D4D4"/>
                <w:sz w:val="21"/>
                <w:szCs w:val="21"/>
              </w:rPr>
              <w:pPrChange w:id="1003" w:author="Donovan Goode" w:date="2018-11-09T10:05:00Z">
                <w:pPr>
                  <w:framePr w:hSpace="180" w:wrap="around" w:vAnchor="text" w:hAnchor="margin" w:xAlign="center" w:y="130"/>
                  <w:shd w:val="clear" w:color="auto" w:fill="1E1E1E"/>
                  <w:spacing w:line="285" w:lineRule="atLeast"/>
                </w:pPr>
              </w:pPrChange>
            </w:pPr>
            <w:del w:id="1004" w:author="Donovan Goode" w:date="2018-11-09T10:04:00Z">
              <w:r w:rsidRPr="00806199" w:rsidDel="008B6AF4">
                <w:rPr>
                  <w:rFonts w:ascii="Consolas" w:eastAsia="Times New Roman" w:hAnsi="Consolas" w:cs="Times New Roman"/>
                  <w:color w:val="D4D4D4"/>
                  <w:sz w:val="21"/>
                  <w:szCs w:val="21"/>
                </w:rPr>
                <w:delText xml:space="preserve">    }</w:delText>
              </w:r>
            </w:del>
          </w:p>
          <w:p w14:paraId="3FDFBBD8" w14:textId="77777777" w:rsidR="00ED1509" w:rsidRPr="00806199" w:rsidDel="008B6AF4" w:rsidRDefault="00ED1509">
            <w:pPr>
              <w:pStyle w:val="Heading1Numbered"/>
              <w:rPr>
                <w:del w:id="1005" w:author="Donovan Goode" w:date="2018-11-09T10:04:00Z"/>
                <w:rFonts w:ascii="Consolas" w:eastAsia="Times New Roman" w:hAnsi="Consolas" w:cs="Times New Roman"/>
                <w:color w:val="D4D4D4"/>
                <w:sz w:val="21"/>
                <w:szCs w:val="21"/>
              </w:rPr>
              <w:pPrChange w:id="1006" w:author="Donovan Goode" w:date="2018-11-09T10:05:00Z">
                <w:pPr>
                  <w:framePr w:hSpace="180" w:wrap="around" w:vAnchor="text" w:hAnchor="margin" w:xAlign="center" w:y="130"/>
                  <w:shd w:val="clear" w:color="auto" w:fill="1E1E1E"/>
                  <w:spacing w:after="240" w:line="285" w:lineRule="atLeast"/>
                </w:pPr>
              </w:pPrChange>
            </w:pPr>
          </w:p>
          <w:p w14:paraId="05361507" w14:textId="77777777" w:rsidR="00ED1509" w:rsidRPr="00806199" w:rsidDel="008B6AF4" w:rsidRDefault="00ED1509">
            <w:pPr>
              <w:pStyle w:val="Heading1Numbered"/>
              <w:rPr>
                <w:del w:id="1007" w:author="Donovan Goode" w:date="2018-11-09T10:04:00Z"/>
                <w:rFonts w:ascii="Consolas" w:eastAsia="Times New Roman" w:hAnsi="Consolas" w:cs="Times New Roman"/>
                <w:color w:val="D4D4D4"/>
                <w:sz w:val="21"/>
                <w:szCs w:val="21"/>
              </w:rPr>
              <w:pPrChange w:id="1008" w:author="Donovan Goode" w:date="2018-11-09T10:05:00Z">
                <w:pPr>
                  <w:framePr w:hSpace="180" w:wrap="around" w:vAnchor="text" w:hAnchor="margin" w:xAlign="center" w:y="130"/>
                  <w:shd w:val="clear" w:color="auto" w:fill="1E1E1E"/>
                  <w:spacing w:line="285" w:lineRule="atLeast"/>
                </w:pPr>
              </w:pPrChange>
            </w:pPr>
            <w:del w:id="1009" w:author="Donovan Goode" w:date="2018-11-09T10:04:00Z">
              <w:r w:rsidRPr="00806199" w:rsidDel="008B6AF4">
                <w:rPr>
                  <w:rFonts w:ascii="Consolas" w:eastAsia="Times New Roman" w:hAnsi="Consolas" w:cs="Times New Roman"/>
                  <w:color w:val="D4D4D4"/>
                  <w:sz w:val="21"/>
                  <w:szCs w:val="21"/>
                </w:rPr>
                <w:delText>}</w:delText>
              </w:r>
            </w:del>
          </w:p>
          <w:p w14:paraId="06D172EE" w14:textId="77777777" w:rsidR="00ED1509" w:rsidRPr="00D01E6B" w:rsidDel="008B6AF4" w:rsidRDefault="00ED1509">
            <w:pPr>
              <w:pStyle w:val="Heading1Numbered"/>
              <w:rPr>
                <w:del w:id="1010" w:author="Donovan Goode" w:date="2018-11-09T10:04:00Z"/>
              </w:rPr>
              <w:pPrChange w:id="1011" w:author="Donovan Goode" w:date="2018-11-09T10:05:00Z">
                <w:pPr>
                  <w:framePr w:hSpace="180" w:wrap="around" w:vAnchor="text" w:hAnchor="margin" w:xAlign="center" w:y="130"/>
                </w:pPr>
              </w:pPrChange>
            </w:pPr>
          </w:p>
        </w:tc>
      </w:tr>
      <w:tr w:rsidR="00ED1509" w:rsidDel="008B6AF4" w14:paraId="5A2091BD" w14:textId="00A41E78" w:rsidTr="00A52519">
        <w:trPr>
          <w:del w:id="1012" w:author="Donovan Goode" w:date="2018-11-09T10:04:00Z"/>
        </w:trPr>
        <w:tc>
          <w:tcPr>
            <w:tcW w:w="1705" w:type="dxa"/>
          </w:tcPr>
          <w:p w14:paraId="345246AB" w14:textId="77777777" w:rsidR="00ED1509" w:rsidRPr="00430828" w:rsidDel="008B6AF4" w:rsidRDefault="00ED1509">
            <w:pPr>
              <w:pStyle w:val="Heading1Numbered"/>
              <w:rPr>
                <w:del w:id="1013" w:author="Donovan Goode" w:date="2018-11-09T10:04:00Z"/>
                <w:highlight w:val="yellow"/>
              </w:rPr>
              <w:pPrChange w:id="1014" w:author="Donovan Goode" w:date="2018-11-09T10:05:00Z">
                <w:pPr>
                  <w:framePr w:hSpace="180" w:wrap="around" w:vAnchor="text" w:hAnchor="margin" w:xAlign="center" w:y="130"/>
                  <w:jc w:val="center"/>
                </w:pPr>
              </w:pPrChange>
            </w:pPr>
            <w:del w:id="1015" w:author="Donovan Goode" w:date="2018-11-09T10:04:00Z">
              <w:r w:rsidRPr="00430828" w:rsidDel="008B6AF4">
                <w:rPr>
                  <w:highlight w:val="yellow"/>
                </w:rPr>
                <w:delText>Review and Print Application</w:delText>
              </w:r>
            </w:del>
          </w:p>
        </w:tc>
        <w:tc>
          <w:tcPr>
            <w:tcW w:w="9905" w:type="dxa"/>
          </w:tcPr>
          <w:p w14:paraId="536DE928" w14:textId="77777777" w:rsidR="00ED1509" w:rsidRPr="00992B34" w:rsidDel="008B6AF4" w:rsidRDefault="00ED1509">
            <w:pPr>
              <w:pStyle w:val="Heading1Numbered"/>
              <w:rPr>
                <w:del w:id="1016" w:author="Donovan Goode" w:date="2018-11-09T10:04:00Z"/>
                <w:rFonts w:ascii="Consolas" w:eastAsia="Times New Roman" w:hAnsi="Consolas" w:cs="Times New Roman"/>
                <w:color w:val="D4D4D4"/>
                <w:sz w:val="21"/>
                <w:szCs w:val="21"/>
              </w:rPr>
              <w:pPrChange w:id="1017" w:author="Donovan Goode" w:date="2018-11-09T10:05:00Z">
                <w:pPr>
                  <w:framePr w:hSpace="180" w:wrap="around" w:vAnchor="text" w:hAnchor="margin" w:xAlign="center" w:y="130"/>
                  <w:shd w:val="clear" w:color="auto" w:fill="1E1E1E"/>
                  <w:spacing w:line="285" w:lineRule="atLeast"/>
                </w:pPr>
              </w:pPrChange>
            </w:pPr>
            <w:del w:id="1018" w:author="Donovan Goode" w:date="2018-11-09T10:04:00Z">
              <w:r w:rsidRPr="00992B34" w:rsidDel="008B6AF4">
                <w:rPr>
                  <w:rFonts w:ascii="Consolas" w:eastAsia="Times New Roman" w:hAnsi="Consolas" w:cs="Times New Roman"/>
                  <w:color w:val="DCDCAA"/>
                  <w:sz w:val="21"/>
                  <w:szCs w:val="21"/>
                </w:rPr>
                <w:delText>$</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9CDCFE"/>
                  <w:sz w:val="21"/>
                  <w:szCs w:val="21"/>
                </w:rPr>
                <w:delText>document</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DCDCAA"/>
                  <w:sz w:val="21"/>
                  <w:szCs w:val="21"/>
                </w:rPr>
                <w:delText>ready</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569CD6"/>
                  <w:sz w:val="21"/>
                  <w:szCs w:val="21"/>
                </w:rPr>
                <w:delText>function</w:delText>
              </w:r>
              <w:r w:rsidRPr="00992B34" w:rsidDel="008B6AF4">
                <w:rPr>
                  <w:rFonts w:ascii="Consolas" w:eastAsia="Times New Roman" w:hAnsi="Consolas" w:cs="Times New Roman"/>
                  <w:color w:val="D4D4D4"/>
                  <w:sz w:val="21"/>
                  <w:szCs w:val="21"/>
                </w:rPr>
                <w:delText xml:space="preserve"> () {</w:delText>
              </w:r>
            </w:del>
          </w:p>
          <w:p w14:paraId="3A9697F8" w14:textId="77777777" w:rsidR="00ED1509" w:rsidRPr="00992B34" w:rsidDel="008B6AF4" w:rsidRDefault="00ED1509">
            <w:pPr>
              <w:pStyle w:val="Heading1Numbered"/>
              <w:rPr>
                <w:del w:id="1019" w:author="Donovan Goode" w:date="2018-11-09T10:04:00Z"/>
                <w:rFonts w:ascii="Consolas" w:eastAsia="Times New Roman" w:hAnsi="Consolas" w:cs="Times New Roman"/>
                <w:color w:val="D4D4D4"/>
                <w:sz w:val="21"/>
                <w:szCs w:val="21"/>
              </w:rPr>
              <w:pPrChange w:id="1020" w:author="Donovan Goode" w:date="2018-11-09T10:05:00Z">
                <w:pPr>
                  <w:framePr w:hSpace="180" w:wrap="around" w:vAnchor="text" w:hAnchor="margin" w:xAlign="center" w:y="130"/>
                  <w:shd w:val="clear" w:color="auto" w:fill="1E1E1E"/>
                  <w:spacing w:line="285" w:lineRule="atLeast"/>
                </w:pPr>
              </w:pPrChange>
            </w:pPr>
            <w:del w:id="1021" w:author="Donovan Goode" w:date="2018-11-09T10:04:00Z">
              <w:r w:rsidRPr="00992B34" w:rsidDel="008B6AF4">
                <w:rPr>
                  <w:rFonts w:ascii="Consolas" w:eastAsia="Times New Roman" w:hAnsi="Consolas" w:cs="Times New Roman"/>
                  <w:color w:val="D4D4D4"/>
                  <w:sz w:val="21"/>
                  <w:szCs w:val="21"/>
                </w:rPr>
                <w:delText xml:space="preserve">    </w:delText>
              </w:r>
              <w:r w:rsidRPr="00992B34" w:rsidDel="008B6AF4">
                <w:rPr>
                  <w:rFonts w:ascii="Consolas" w:eastAsia="Times New Roman" w:hAnsi="Consolas" w:cs="Times New Roman"/>
                  <w:color w:val="DCDCAA"/>
                  <w:sz w:val="21"/>
                  <w:szCs w:val="21"/>
                </w:rPr>
                <w:delText>$</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CE9178"/>
                  <w:sz w:val="21"/>
                  <w:szCs w:val="21"/>
                </w:rPr>
                <w:delText>'#EntityFormControl_19331e3684bfe811a95c000d3a3acde0_EntityFormView &gt; h2:nth-child(8)'</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DCDCAA"/>
                  <w:sz w:val="21"/>
                  <w:szCs w:val="21"/>
                </w:rPr>
                <w:delText>prepend</w:delText>
              </w:r>
              <w:r w:rsidRPr="00992B34" w:rsidDel="008B6AF4">
                <w:rPr>
                  <w:rFonts w:ascii="Consolas" w:eastAsia="Times New Roman" w:hAnsi="Consolas" w:cs="Times New Roman"/>
                  <w:color w:val="D4D4D4"/>
                  <w:sz w:val="21"/>
                  <w:szCs w:val="21"/>
                </w:rPr>
                <w:delText>(</w:delText>
              </w:r>
              <w:r w:rsidRPr="00992B34" w:rsidDel="008B6AF4">
                <w:rPr>
                  <w:rFonts w:ascii="Consolas" w:eastAsia="Times New Roman" w:hAnsi="Consolas" w:cs="Times New Roman"/>
                  <w:color w:val="CE9178"/>
                  <w:sz w:val="21"/>
                  <w:szCs w:val="21"/>
                </w:rPr>
                <w:delText>'&lt;h3 class="alert alert-info" id="agencyemployeelistlabel" style="background-color:#000; border-color: #000; text-align:center; color:#FFF"&gt;&lt;strong&gt;Online Retirement Application Review&lt;/strong&gt;&lt;/h3&gt;'</w:delText>
              </w:r>
              <w:r w:rsidRPr="00992B34" w:rsidDel="008B6AF4">
                <w:rPr>
                  <w:rFonts w:ascii="Consolas" w:eastAsia="Times New Roman" w:hAnsi="Consolas" w:cs="Times New Roman"/>
                  <w:color w:val="D4D4D4"/>
                  <w:sz w:val="21"/>
                  <w:szCs w:val="21"/>
                </w:rPr>
                <w:delText>);</w:delText>
              </w:r>
            </w:del>
          </w:p>
          <w:p w14:paraId="3E50E946" w14:textId="77777777" w:rsidR="00ED1509" w:rsidRPr="00992B34" w:rsidDel="008B6AF4" w:rsidRDefault="00ED1509">
            <w:pPr>
              <w:pStyle w:val="Heading1Numbered"/>
              <w:rPr>
                <w:del w:id="1022" w:author="Donovan Goode" w:date="2018-11-09T10:04:00Z"/>
                <w:rFonts w:ascii="Consolas" w:eastAsia="Times New Roman" w:hAnsi="Consolas" w:cs="Times New Roman"/>
                <w:color w:val="D4D4D4"/>
                <w:sz w:val="21"/>
                <w:szCs w:val="21"/>
              </w:rPr>
              <w:pPrChange w:id="1023" w:author="Donovan Goode" w:date="2018-11-09T10:05:00Z">
                <w:pPr>
                  <w:framePr w:hSpace="180" w:wrap="around" w:vAnchor="text" w:hAnchor="margin" w:xAlign="center" w:y="130"/>
                  <w:shd w:val="clear" w:color="auto" w:fill="1E1E1E"/>
                  <w:spacing w:line="285" w:lineRule="atLeast"/>
                </w:pPr>
              </w:pPrChange>
            </w:pPr>
            <w:del w:id="1024" w:author="Donovan Goode" w:date="2018-11-09T10:04:00Z">
              <w:r w:rsidRPr="00992B34" w:rsidDel="008B6AF4">
                <w:rPr>
                  <w:rFonts w:ascii="Consolas" w:eastAsia="Times New Roman" w:hAnsi="Consolas" w:cs="Times New Roman"/>
                  <w:color w:val="D4D4D4"/>
                  <w:sz w:val="21"/>
                  <w:szCs w:val="21"/>
                </w:rPr>
                <w:delText xml:space="preserve">    </w:delText>
              </w:r>
              <w:r w:rsidRPr="00992B34" w:rsidDel="008B6AF4">
                <w:rPr>
                  <w:rFonts w:ascii="Consolas" w:eastAsia="Times New Roman" w:hAnsi="Consolas" w:cs="Times New Roman"/>
                  <w:color w:val="6A9955"/>
                  <w:sz w:val="21"/>
                  <w:szCs w:val="21"/>
                </w:rPr>
                <w:delText>//var printreviewBanner = $('&lt;h3 class="alert alert-info" id="agencyemployeelistlabel" style="background-color:#000; text-align:center; color:#FFF"&gt;&lt;strong&gt;Online Retirement Application Review&lt;/strong&gt;&lt;/h3&gt;');</w:delText>
              </w:r>
            </w:del>
          </w:p>
          <w:p w14:paraId="4111F6A6" w14:textId="77777777" w:rsidR="00ED1509" w:rsidRPr="00992B34" w:rsidDel="008B6AF4" w:rsidRDefault="00ED1509">
            <w:pPr>
              <w:pStyle w:val="Heading1Numbered"/>
              <w:rPr>
                <w:del w:id="1025" w:author="Donovan Goode" w:date="2018-11-09T10:04:00Z"/>
                <w:rFonts w:ascii="Consolas" w:eastAsia="Times New Roman" w:hAnsi="Consolas" w:cs="Times New Roman"/>
                <w:color w:val="D4D4D4"/>
                <w:sz w:val="21"/>
                <w:szCs w:val="21"/>
              </w:rPr>
              <w:pPrChange w:id="1026" w:author="Donovan Goode" w:date="2018-11-09T10:05:00Z">
                <w:pPr>
                  <w:framePr w:hSpace="180" w:wrap="around" w:vAnchor="text" w:hAnchor="margin" w:xAlign="center" w:y="130"/>
                  <w:shd w:val="clear" w:color="auto" w:fill="1E1E1E"/>
                  <w:spacing w:line="285" w:lineRule="atLeast"/>
                </w:pPr>
              </w:pPrChange>
            </w:pPr>
            <w:del w:id="1027" w:author="Donovan Goode" w:date="2018-11-09T10:04:00Z">
              <w:r w:rsidRPr="00992B34" w:rsidDel="008B6AF4">
                <w:rPr>
                  <w:rFonts w:ascii="Consolas" w:eastAsia="Times New Roman" w:hAnsi="Consolas" w:cs="Times New Roman"/>
                  <w:color w:val="D4D4D4"/>
                  <w:sz w:val="21"/>
                  <w:szCs w:val="21"/>
                </w:rPr>
                <w:delText xml:space="preserve">    </w:delText>
              </w:r>
              <w:r w:rsidRPr="00992B34" w:rsidDel="008B6AF4">
                <w:rPr>
                  <w:rFonts w:ascii="Consolas" w:eastAsia="Times New Roman" w:hAnsi="Consolas" w:cs="Times New Roman"/>
                  <w:color w:val="6A9955"/>
                  <w:sz w:val="21"/>
                  <w:szCs w:val="21"/>
                </w:rPr>
                <w:delText>//var applicationHeader = $('#EntityFormControl_19331e3684bfe811a95c000d3a3acde0_EntityFormView &gt; h2:nth-child(8)');</w:delText>
              </w:r>
            </w:del>
          </w:p>
          <w:p w14:paraId="69301E6F" w14:textId="77777777" w:rsidR="00ED1509" w:rsidRPr="00992B34" w:rsidDel="008B6AF4" w:rsidRDefault="00ED1509">
            <w:pPr>
              <w:pStyle w:val="Heading1Numbered"/>
              <w:rPr>
                <w:del w:id="1028" w:author="Donovan Goode" w:date="2018-11-09T10:04:00Z"/>
                <w:rFonts w:ascii="Consolas" w:eastAsia="Times New Roman" w:hAnsi="Consolas" w:cs="Times New Roman"/>
                <w:color w:val="D4D4D4"/>
                <w:sz w:val="21"/>
                <w:szCs w:val="21"/>
              </w:rPr>
              <w:pPrChange w:id="1029" w:author="Donovan Goode" w:date="2018-11-09T10:05:00Z">
                <w:pPr>
                  <w:framePr w:hSpace="180" w:wrap="around" w:vAnchor="text" w:hAnchor="margin" w:xAlign="center" w:y="130"/>
                  <w:shd w:val="clear" w:color="auto" w:fill="1E1E1E"/>
                  <w:spacing w:line="285" w:lineRule="atLeast"/>
                </w:pPr>
              </w:pPrChange>
            </w:pPr>
            <w:del w:id="1030" w:author="Donovan Goode" w:date="2018-11-09T10:04:00Z">
              <w:r w:rsidRPr="00992B34" w:rsidDel="008B6AF4">
                <w:rPr>
                  <w:rFonts w:ascii="Consolas" w:eastAsia="Times New Roman" w:hAnsi="Consolas" w:cs="Times New Roman"/>
                  <w:color w:val="D4D4D4"/>
                  <w:sz w:val="21"/>
                  <w:szCs w:val="21"/>
                </w:rPr>
                <w:delText xml:space="preserve">  });</w:delText>
              </w:r>
            </w:del>
          </w:p>
          <w:p w14:paraId="760C8A3F" w14:textId="77777777" w:rsidR="00ED1509" w:rsidRPr="00806199" w:rsidDel="008B6AF4" w:rsidRDefault="00ED1509">
            <w:pPr>
              <w:pStyle w:val="Heading1Numbered"/>
              <w:rPr>
                <w:del w:id="1031" w:author="Donovan Goode" w:date="2018-11-09T10:04:00Z"/>
                <w:rFonts w:ascii="Consolas" w:eastAsia="Times New Roman" w:hAnsi="Consolas" w:cs="Times New Roman"/>
                <w:color w:val="DCDCAA"/>
                <w:sz w:val="21"/>
                <w:szCs w:val="21"/>
              </w:rPr>
              <w:pPrChange w:id="1032" w:author="Donovan Goode" w:date="2018-11-09T10:05:00Z">
                <w:pPr>
                  <w:framePr w:hSpace="180" w:wrap="around" w:vAnchor="text" w:hAnchor="margin" w:xAlign="center" w:y="130"/>
                  <w:shd w:val="clear" w:color="auto" w:fill="1E1E1E"/>
                  <w:spacing w:line="285" w:lineRule="atLeast"/>
                </w:pPr>
              </w:pPrChange>
            </w:pPr>
          </w:p>
        </w:tc>
      </w:tr>
      <w:tr w:rsidR="00ED1509" w:rsidDel="008B6AF4" w14:paraId="158573ED" w14:textId="2B55C316" w:rsidTr="00A52519">
        <w:trPr>
          <w:del w:id="1033" w:author="Donovan Goode" w:date="2018-11-09T10:04:00Z"/>
        </w:trPr>
        <w:tc>
          <w:tcPr>
            <w:tcW w:w="1705" w:type="dxa"/>
          </w:tcPr>
          <w:p w14:paraId="2E83ED6E" w14:textId="77777777" w:rsidR="00ED1509" w:rsidRPr="00430828" w:rsidDel="008B6AF4" w:rsidRDefault="00ED1509">
            <w:pPr>
              <w:pStyle w:val="Heading1Numbered"/>
              <w:rPr>
                <w:del w:id="1034" w:author="Donovan Goode" w:date="2018-11-09T10:04:00Z"/>
                <w:highlight w:val="yellow"/>
              </w:rPr>
              <w:pPrChange w:id="1035" w:author="Donovan Goode" w:date="2018-11-09T10:05:00Z">
                <w:pPr>
                  <w:framePr w:hSpace="180" w:wrap="around" w:vAnchor="text" w:hAnchor="margin" w:xAlign="center" w:y="130"/>
                  <w:jc w:val="center"/>
                </w:pPr>
              </w:pPrChange>
            </w:pPr>
            <w:del w:id="1036" w:author="Donovan Goode" w:date="2018-11-09T10:04:00Z">
              <w:r w:rsidRPr="00430828" w:rsidDel="008B6AF4">
                <w:rPr>
                  <w:highlight w:val="yellow"/>
                </w:rPr>
                <w:delText>Online Retirement Submission Acknowledgment</w:delText>
              </w:r>
            </w:del>
          </w:p>
        </w:tc>
        <w:tc>
          <w:tcPr>
            <w:tcW w:w="9905" w:type="dxa"/>
          </w:tcPr>
          <w:p w14:paraId="163872C6" w14:textId="77777777" w:rsidR="00ED1509" w:rsidRPr="005564BB" w:rsidDel="008B6AF4" w:rsidRDefault="00ED1509">
            <w:pPr>
              <w:pStyle w:val="Heading1Numbered"/>
              <w:rPr>
                <w:del w:id="1037" w:author="Donovan Goode" w:date="2018-11-09T10:04:00Z"/>
                <w:rFonts w:ascii="Consolas" w:eastAsia="Times New Roman" w:hAnsi="Consolas" w:cs="Times New Roman"/>
                <w:color w:val="D4D4D4"/>
                <w:sz w:val="21"/>
                <w:szCs w:val="21"/>
              </w:rPr>
              <w:pPrChange w:id="1038" w:author="Donovan Goode" w:date="2018-11-09T10:05:00Z">
                <w:pPr>
                  <w:framePr w:hSpace="180" w:wrap="around" w:vAnchor="text" w:hAnchor="margin" w:xAlign="center" w:y="130"/>
                  <w:shd w:val="clear" w:color="auto" w:fill="1E1E1E"/>
                  <w:spacing w:line="285" w:lineRule="atLeast"/>
                </w:pPr>
              </w:pPrChange>
            </w:pPr>
            <w:del w:id="1039" w:author="Donovan Goode" w:date="2018-11-09T10:04:00Z">
              <w:r w:rsidRPr="005564BB" w:rsidDel="008B6AF4">
                <w:rPr>
                  <w:rFonts w:ascii="Consolas" w:eastAsia="Times New Roman" w:hAnsi="Consolas" w:cs="Times New Roman"/>
                  <w:color w:val="6A9955"/>
                  <w:sz w:val="21"/>
                  <w:szCs w:val="21"/>
                </w:rPr>
                <w:delText>// Total seconds to wait</w:delText>
              </w:r>
            </w:del>
          </w:p>
          <w:p w14:paraId="0E97D94B" w14:textId="77777777" w:rsidR="00ED1509" w:rsidRPr="005564BB" w:rsidDel="008B6AF4" w:rsidRDefault="00ED1509">
            <w:pPr>
              <w:pStyle w:val="Heading1Numbered"/>
              <w:rPr>
                <w:del w:id="1040" w:author="Donovan Goode" w:date="2018-11-09T10:04:00Z"/>
                <w:rFonts w:ascii="Consolas" w:eastAsia="Times New Roman" w:hAnsi="Consolas" w:cs="Times New Roman"/>
                <w:color w:val="D4D4D4"/>
                <w:sz w:val="21"/>
                <w:szCs w:val="21"/>
              </w:rPr>
              <w:pPrChange w:id="1041" w:author="Donovan Goode" w:date="2018-11-09T10:05:00Z">
                <w:pPr>
                  <w:framePr w:hSpace="180" w:wrap="around" w:vAnchor="text" w:hAnchor="margin" w:xAlign="center" w:y="130"/>
                  <w:shd w:val="clear" w:color="auto" w:fill="1E1E1E"/>
                  <w:spacing w:line="285" w:lineRule="atLeast"/>
                </w:pPr>
              </w:pPrChange>
            </w:pPr>
            <w:del w:id="1042" w:author="Donovan Goode" w:date="2018-11-09T10:04:00Z">
              <w:r w:rsidRPr="005564BB" w:rsidDel="008B6AF4">
                <w:rPr>
                  <w:rFonts w:ascii="Consolas" w:eastAsia="Times New Roman" w:hAnsi="Consolas" w:cs="Times New Roman"/>
                  <w:color w:val="569CD6"/>
                  <w:sz w:val="21"/>
                  <w:szCs w:val="21"/>
                </w:rPr>
                <w:delText>var</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B5CEA8"/>
                  <w:sz w:val="21"/>
                  <w:szCs w:val="21"/>
                </w:rPr>
                <w:delText>60</w:delText>
              </w:r>
              <w:r w:rsidRPr="005564BB" w:rsidDel="008B6AF4">
                <w:rPr>
                  <w:rFonts w:ascii="Consolas" w:eastAsia="Times New Roman" w:hAnsi="Consolas" w:cs="Times New Roman"/>
                  <w:color w:val="D4D4D4"/>
                  <w:sz w:val="21"/>
                  <w:szCs w:val="21"/>
                </w:rPr>
                <w:delText>;</w:delText>
              </w:r>
            </w:del>
          </w:p>
          <w:p w14:paraId="7277D109" w14:textId="77777777" w:rsidR="00ED1509" w:rsidRPr="005564BB" w:rsidDel="008B6AF4" w:rsidRDefault="00ED1509">
            <w:pPr>
              <w:pStyle w:val="Heading1Numbered"/>
              <w:rPr>
                <w:del w:id="1043" w:author="Donovan Goode" w:date="2018-11-09T10:04:00Z"/>
                <w:rFonts w:ascii="Consolas" w:eastAsia="Times New Roman" w:hAnsi="Consolas" w:cs="Times New Roman"/>
                <w:color w:val="D4D4D4"/>
                <w:sz w:val="21"/>
                <w:szCs w:val="21"/>
              </w:rPr>
              <w:pPrChange w:id="1044" w:author="Donovan Goode" w:date="2018-11-09T10:05:00Z">
                <w:pPr>
                  <w:framePr w:hSpace="180" w:wrap="around" w:vAnchor="text" w:hAnchor="margin" w:xAlign="center" w:y="130"/>
                  <w:shd w:val="clear" w:color="auto" w:fill="1E1E1E"/>
                  <w:spacing w:line="285" w:lineRule="atLeast"/>
                </w:pPr>
              </w:pPrChange>
            </w:pPr>
          </w:p>
          <w:p w14:paraId="799B2859" w14:textId="77777777" w:rsidR="00ED1509" w:rsidRPr="005564BB" w:rsidDel="008B6AF4" w:rsidRDefault="00ED1509">
            <w:pPr>
              <w:pStyle w:val="Heading1Numbered"/>
              <w:rPr>
                <w:del w:id="1045" w:author="Donovan Goode" w:date="2018-11-09T10:04:00Z"/>
                <w:rFonts w:ascii="Consolas" w:eastAsia="Times New Roman" w:hAnsi="Consolas" w:cs="Times New Roman"/>
                <w:color w:val="D4D4D4"/>
                <w:sz w:val="21"/>
                <w:szCs w:val="21"/>
              </w:rPr>
              <w:pPrChange w:id="1046" w:author="Donovan Goode" w:date="2018-11-09T10:05:00Z">
                <w:pPr>
                  <w:framePr w:hSpace="180" w:wrap="around" w:vAnchor="text" w:hAnchor="margin" w:xAlign="center" w:y="130"/>
                  <w:shd w:val="clear" w:color="auto" w:fill="1E1E1E"/>
                  <w:spacing w:line="285" w:lineRule="atLeast"/>
                </w:pPr>
              </w:pPrChange>
            </w:pPr>
            <w:del w:id="1047" w:author="Donovan Goode" w:date="2018-11-09T10:04:00Z">
              <w:r w:rsidRPr="005564BB" w:rsidDel="008B6AF4">
                <w:rPr>
                  <w:rFonts w:ascii="Consolas" w:eastAsia="Times New Roman" w:hAnsi="Consolas" w:cs="Times New Roman"/>
                  <w:color w:val="569CD6"/>
                  <w:sz w:val="21"/>
                  <w:szCs w:val="21"/>
                </w:rPr>
                <w:delText>function</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DCDCAA"/>
                  <w:sz w:val="21"/>
                  <w:szCs w:val="21"/>
                </w:rPr>
                <w:delText>countdown</w:delText>
              </w:r>
              <w:r w:rsidRPr="005564BB" w:rsidDel="008B6AF4">
                <w:rPr>
                  <w:rFonts w:ascii="Consolas" w:eastAsia="Times New Roman" w:hAnsi="Consolas" w:cs="Times New Roman"/>
                  <w:color w:val="D4D4D4"/>
                  <w:sz w:val="21"/>
                  <w:szCs w:val="21"/>
                </w:rPr>
                <w:delText>() {</w:delText>
              </w:r>
            </w:del>
          </w:p>
          <w:p w14:paraId="5067D5B1" w14:textId="77777777" w:rsidR="00ED1509" w:rsidRPr="005564BB" w:rsidDel="008B6AF4" w:rsidRDefault="00ED1509">
            <w:pPr>
              <w:pStyle w:val="Heading1Numbered"/>
              <w:rPr>
                <w:del w:id="1048" w:author="Donovan Goode" w:date="2018-11-09T10:04:00Z"/>
                <w:rFonts w:ascii="Consolas" w:eastAsia="Times New Roman" w:hAnsi="Consolas" w:cs="Times New Roman"/>
                <w:color w:val="D4D4D4"/>
                <w:sz w:val="21"/>
                <w:szCs w:val="21"/>
              </w:rPr>
              <w:pPrChange w:id="1049" w:author="Donovan Goode" w:date="2018-11-09T10:05:00Z">
                <w:pPr>
                  <w:framePr w:hSpace="180" w:wrap="around" w:vAnchor="text" w:hAnchor="margin" w:xAlign="center" w:y="130"/>
                  <w:shd w:val="clear" w:color="auto" w:fill="1E1E1E"/>
                  <w:spacing w:line="285" w:lineRule="atLeast"/>
                </w:pPr>
              </w:pPrChange>
            </w:pPr>
            <w:del w:id="1050"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B5CEA8"/>
                  <w:sz w:val="21"/>
                  <w:szCs w:val="21"/>
                </w:rPr>
                <w:delText>1</w:delText>
              </w:r>
              <w:r w:rsidRPr="005564BB" w:rsidDel="008B6AF4">
                <w:rPr>
                  <w:rFonts w:ascii="Consolas" w:eastAsia="Times New Roman" w:hAnsi="Consolas" w:cs="Times New Roman"/>
                  <w:color w:val="D4D4D4"/>
                  <w:sz w:val="21"/>
                  <w:szCs w:val="21"/>
                </w:rPr>
                <w:delText>;</w:delText>
              </w:r>
            </w:del>
          </w:p>
          <w:p w14:paraId="3A7DCEC7" w14:textId="77777777" w:rsidR="00ED1509" w:rsidRPr="005564BB" w:rsidDel="008B6AF4" w:rsidRDefault="00ED1509">
            <w:pPr>
              <w:pStyle w:val="Heading1Numbered"/>
              <w:rPr>
                <w:del w:id="1051" w:author="Donovan Goode" w:date="2018-11-09T10:04:00Z"/>
                <w:rFonts w:ascii="Consolas" w:eastAsia="Times New Roman" w:hAnsi="Consolas" w:cs="Times New Roman"/>
                <w:color w:val="D4D4D4"/>
                <w:sz w:val="21"/>
                <w:szCs w:val="21"/>
              </w:rPr>
              <w:pPrChange w:id="1052" w:author="Donovan Goode" w:date="2018-11-09T10:05:00Z">
                <w:pPr>
                  <w:framePr w:hSpace="180" w:wrap="around" w:vAnchor="text" w:hAnchor="margin" w:xAlign="center" w:y="130"/>
                  <w:shd w:val="clear" w:color="auto" w:fill="1E1E1E"/>
                  <w:spacing w:line="285" w:lineRule="atLeast"/>
                </w:pPr>
              </w:pPrChange>
            </w:pPr>
            <w:del w:id="1053"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C586C0"/>
                  <w:sz w:val="21"/>
                  <w:szCs w:val="21"/>
                </w:rPr>
                <w:delText>if</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&lt; </w:delText>
              </w:r>
              <w:r w:rsidRPr="005564BB" w:rsidDel="008B6AF4">
                <w:rPr>
                  <w:rFonts w:ascii="Consolas" w:eastAsia="Times New Roman" w:hAnsi="Consolas" w:cs="Times New Roman"/>
                  <w:color w:val="B5CEA8"/>
                  <w:sz w:val="21"/>
                  <w:szCs w:val="21"/>
                </w:rPr>
                <w:delText>0</w:delText>
              </w:r>
              <w:r w:rsidRPr="005564BB" w:rsidDel="008B6AF4">
                <w:rPr>
                  <w:rFonts w:ascii="Consolas" w:eastAsia="Times New Roman" w:hAnsi="Consolas" w:cs="Times New Roman"/>
                  <w:color w:val="D4D4D4"/>
                  <w:sz w:val="21"/>
                  <w:szCs w:val="21"/>
                </w:rPr>
                <w:delText>) {</w:delText>
              </w:r>
            </w:del>
          </w:p>
          <w:p w14:paraId="07727C37" w14:textId="77777777" w:rsidR="00ED1509" w:rsidRPr="005564BB" w:rsidDel="008B6AF4" w:rsidRDefault="00ED1509">
            <w:pPr>
              <w:pStyle w:val="Heading1Numbered"/>
              <w:rPr>
                <w:del w:id="1054" w:author="Donovan Goode" w:date="2018-11-09T10:04:00Z"/>
                <w:rFonts w:ascii="Consolas" w:eastAsia="Times New Roman" w:hAnsi="Consolas" w:cs="Times New Roman"/>
                <w:color w:val="D4D4D4"/>
                <w:sz w:val="21"/>
                <w:szCs w:val="21"/>
              </w:rPr>
              <w:pPrChange w:id="1055" w:author="Donovan Goode" w:date="2018-11-09T10:05:00Z">
                <w:pPr>
                  <w:framePr w:hSpace="180" w:wrap="around" w:vAnchor="text" w:hAnchor="margin" w:xAlign="center" w:y="130"/>
                  <w:shd w:val="clear" w:color="auto" w:fill="1E1E1E"/>
                  <w:spacing w:line="285" w:lineRule="atLeast"/>
                </w:pPr>
              </w:pPrChange>
            </w:pPr>
            <w:del w:id="1056"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Chnage your redirection link here</w:delText>
              </w:r>
            </w:del>
          </w:p>
          <w:p w14:paraId="4E140E3D" w14:textId="77777777" w:rsidR="00ED1509" w:rsidRPr="005564BB" w:rsidDel="008B6AF4" w:rsidRDefault="00ED1509">
            <w:pPr>
              <w:pStyle w:val="Heading1Numbered"/>
              <w:rPr>
                <w:del w:id="1057" w:author="Donovan Goode" w:date="2018-11-09T10:04:00Z"/>
                <w:rFonts w:ascii="Consolas" w:eastAsia="Times New Roman" w:hAnsi="Consolas" w:cs="Times New Roman"/>
                <w:color w:val="D4D4D4"/>
                <w:sz w:val="21"/>
                <w:szCs w:val="21"/>
              </w:rPr>
              <w:pPrChange w:id="1058" w:author="Donovan Goode" w:date="2018-11-09T10:05:00Z">
                <w:pPr>
                  <w:framePr w:hSpace="180" w:wrap="around" w:vAnchor="text" w:hAnchor="margin" w:xAlign="center" w:y="130"/>
                  <w:shd w:val="clear" w:color="auto" w:fill="1E1E1E"/>
                  <w:spacing w:line="285" w:lineRule="atLeast"/>
                </w:pPr>
              </w:pPrChange>
            </w:pPr>
            <w:del w:id="1059"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window</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9CDCFE"/>
                  <w:sz w:val="21"/>
                  <w:szCs w:val="21"/>
                </w:rPr>
                <w:delText>location</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CE9178"/>
                  <w:sz w:val="21"/>
                  <w:szCs w:val="21"/>
                </w:rPr>
                <w:delText>"/retirement/online-retirement-application/"</w:delText>
              </w:r>
              <w:r w:rsidRPr="005564BB" w:rsidDel="008B6AF4">
                <w:rPr>
                  <w:rFonts w:ascii="Consolas" w:eastAsia="Times New Roman" w:hAnsi="Consolas" w:cs="Times New Roman"/>
                  <w:color w:val="D4D4D4"/>
                  <w:sz w:val="21"/>
                  <w:szCs w:val="21"/>
                </w:rPr>
                <w:delText>;</w:delText>
              </w:r>
            </w:del>
          </w:p>
          <w:p w14:paraId="72732634" w14:textId="77777777" w:rsidR="00ED1509" w:rsidRPr="005564BB" w:rsidDel="008B6AF4" w:rsidRDefault="00ED1509">
            <w:pPr>
              <w:pStyle w:val="Heading1Numbered"/>
              <w:rPr>
                <w:del w:id="1060" w:author="Donovan Goode" w:date="2018-11-09T10:04:00Z"/>
                <w:rFonts w:ascii="Consolas" w:eastAsia="Times New Roman" w:hAnsi="Consolas" w:cs="Times New Roman"/>
                <w:color w:val="D4D4D4"/>
                <w:sz w:val="21"/>
                <w:szCs w:val="21"/>
              </w:rPr>
              <w:pPrChange w:id="1061" w:author="Donovan Goode" w:date="2018-11-09T10:05:00Z">
                <w:pPr>
                  <w:framePr w:hSpace="180" w:wrap="around" w:vAnchor="text" w:hAnchor="margin" w:xAlign="center" w:y="130"/>
                  <w:shd w:val="clear" w:color="auto" w:fill="1E1E1E"/>
                  <w:spacing w:line="285" w:lineRule="atLeast"/>
                </w:pPr>
              </w:pPrChange>
            </w:pPr>
            <w:del w:id="1062" w:author="Donovan Goode" w:date="2018-11-09T10:04:00Z">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C586C0"/>
                  <w:sz w:val="21"/>
                  <w:szCs w:val="21"/>
                </w:rPr>
                <w:delText>else</w:delText>
              </w:r>
              <w:r w:rsidRPr="005564BB" w:rsidDel="008B6AF4">
                <w:rPr>
                  <w:rFonts w:ascii="Consolas" w:eastAsia="Times New Roman" w:hAnsi="Consolas" w:cs="Times New Roman"/>
                  <w:color w:val="D4D4D4"/>
                  <w:sz w:val="21"/>
                  <w:szCs w:val="21"/>
                </w:rPr>
                <w:delText xml:space="preserve"> {</w:delText>
              </w:r>
            </w:del>
          </w:p>
          <w:p w14:paraId="468D963F" w14:textId="77777777" w:rsidR="00ED1509" w:rsidRPr="005564BB" w:rsidDel="008B6AF4" w:rsidRDefault="00ED1509">
            <w:pPr>
              <w:pStyle w:val="Heading1Numbered"/>
              <w:rPr>
                <w:del w:id="1063" w:author="Donovan Goode" w:date="2018-11-09T10:04:00Z"/>
                <w:rFonts w:ascii="Consolas" w:eastAsia="Times New Roman" w:hAnsi="Consolas" w:cs="Times New Roman"/>
                <w:color w:val="D4D4D4"/>
                <w:sz w:val="21"/>
                <w:szCs w:val="21"/>
              </w:rPr>
              <w:pPrChange w:id="1064" w:author="Donovan Goode" w:date="2018-11-09T10:05:00Z">
                <w:pPr>
                  <w:framePr w:hSpace="180" w:wrap="around" w:vAnchor="text" w:hAnchor="margin" w:xAlign="center" w:y="130"/>
                  <w:shd w:val="clear" w:color="auto" w:fill="1E1E1E"/>
                  <w:spacing w:line="285" w:lineRule="atLeast"/>
                </w:pPr>
              </w:pPrChange>
            </w:pPr>
            <w:del w:id="1065"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Update remaining seconds</w:delText>
              </w:r>
            </w:del>
          </w:p>
          <w:p w14:paraId="40C9C461" w14:textId="77777777" w:rsidR="00ED1509" w:rsidRPr="005564BB" w:rsidDel="008B6AF4" w:rsidRDefault="00ED1509">
            <w:pPr>
              <w:pStyle w:val="Heading1Numbered"/>
              <w:rPr>
                <w:del w:id="1066" w:author="Donovan Goode" w:date="2018-11-09T10:04:00Z"/>
                <w:rFonts w:ascii="Consolas" w:eastAsia="Times New Roman" w:hAnsi="Consolas" w:cs="Times New Roman"/>
                <w:color w:val="D4D4D4"/>
                <w:sz w:val="21"/>
                <w:szCs w:val="21"/>
              </w:rPr>
              <w:pPrChange w:id="1067" w:author="Donovan Goode" w:date="2018-11-09T10:05:00Z">
                <w:pPr>
                  <w:framePr w:hSpace="180" w:wrap="around" w:vAnchor="text" w:hAnchor="margin" w:xAlign="center" w:y="130"/>
                  <w:shd w:val="clear" w:color="auto" w:fill="1E1E1E"/>
                  <w:spacing w:line="285" w:lineRule="atLeast"/>
                </w:pPr>
              </w:pPrChange>
            </w:pPr>
            <w:del w:id="1068"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document</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DCDCAA"/>
                  <w:sz w:val="21"/>
                  <w:szCs w:val="21"/>
                </w:rPr>
                <w:delText>getElementById</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CE9178"/>
                  <w:sz w:val="21"/>
                  <w:szCs w:val="21"/>
                </w:rPr>
                <w:delText>"countdown"</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9CDCFE"/>
                  <w:sz w:val="21"/>
                  <w:szCs w:val="21"/>
                </w:rPr>
                <w:delText>innerHTML</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w:delText>
              </w:r>
            </w:del>
          </w:p>
          <w:p w14:paraId="177FA0BF" w14:textId="77777777" w:rsidR="00ED1509" w:rsidRPr="005564BB" w:rsidDel="008B6AF4" w:rsidRDefault="00ED1509">
            <w:pPr>
              <w:pStyle w:val="Heading1Numbered"/>
              <w:rPr>
                <w:del w:id="1069" w:author="Donovan Goode" w:date="2018-11-09T10:04:00Z"/>
                <w:rFonts w:ascii="Consolas" w:eastAsia="Times New Roman" w:hAnsi="Consolas" w:cs="Times New Roman"/>
                <w:color w:val="D4D4D4"/>
                <w:sz w:val="21"/>
                <w:szCs w:val="21"/>
              </w:rPr>
              <w:pPrChange w:id="1070" w:author="Donovan Goode" w:date="2018-11-09T10:05:00Z">
                <w:pPr>
                  <w:framePr w:hSpace="180" w:wrap="around" w:vAnchor="text" w:hAnchor="margin" w:xAlign="center" w:y="130"/>
                  <w:shd w:val="clear" w:color="auto" w:fill="1E1E1E"/>
                  <w:spacing w:line="285" w:lineRule="atLeast"/>
                </w:pPr>
              </w:pPrChange>
            </w:pPr>
            <w:del w:id="1071"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Count down using javascript</w:delText>
              </w:r>
            </w:del>
          </w:p>
          <w:p w14:paraId="16467B42" w14:textId="77777777" w:rsidR="00ED1509" w:rsidRPr="005564BB" w:rsidDel="008B6AF4" w:rsidRDefault="00ED1509">
            <w:pPr>
              <w:pStyle w:val="Heading1Numbered"/>
              <w:rPr>
                <w:del w:id="1072" w:author="Donovan Goode" w:date="2018-11-09T10:04:00Z"/>
                <w:rFonts w:ascii="Consolas" w:eastAsia="Times New Roman" w:hAnsi="Consolas" w:cs="Times New Roman"/>
                <w:color w:val="D4D4D4"/>
                <w:sz w:val="21"/>
                <w:szCs w:val="21"/>
              </w:rPr>
              <w:pPrChange w:id="1073" w:author="Donovan Goode" w:date="2018-11-09T10:05:00Z">
                <w:pPr>
                  <w:framePr w:hSpace="180" w:wrap="around" w:vAnchor="text" w:hAnchor="margin" w:xAlign="center" w:y="130"/>
                  <w:shd w:val="clear" w:color="auto" w:fill="1E1E1E"/>
                  <w:spacing w:line="285" w:lineRule="atLeast"/>
                </w:pPr>
              </w:pPrChange>
            </w:pPr>
            <w:del w:id="1074"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window</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DCDCAA"/>
                  <w:sz w:val="21"/>
                  <w:szCs w:val="21"/>
                </w:rPr>
                <w:delText>setTimeout</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CE9178"/>
                  <w:sz w:val="21"/>
                  <w:szCs w:val="21"/>
                </w:rPr>
                <w:delText>"countdown()"</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B5CEA8"/>
                  <w:sz w:val="21"/>
                  <w:szCs w:val="21"/>
                </w:rPr>
                <w:delText>1000</w:delText>
              </w:r>
              <w:r w:rsidRPr="005564BB" w:rsidDel="008B6AF4">
                <w:rPr>
                  <w:rFonts w:ascii="Consolas" w:eastAsia="Times New Roman" w:hAnsi="Consolas" w:cs="Times New Roman"/>
                  <w:color w:val="D4D4D4"/>
                  <w:sz w:val="21"/>
                  <w:szCs w:val="21"/>
                </w:rPr>
                <w:delText>);</w:delText>
              </w:r>
            </w:del>
          </w:p>
          <w:p w14:paraId="28F34B79" w14:textId="77777777" w:rsidR="00ED1509" w:rsidRPr="005564BB" w:rsidDel="008B6AF4" w:rsidRDefault="00ED1509">
            <w:pPr>
              <w:pStyle w:val="Heading1Numbered"/>
              <w:rPr>
                <w:del w:id="1075" w:author="Donovan Goode" w:date="2018-11-09T10:04:00Z"/>
                <w:rFonts w:ascii="Consolas" w:eastAsia="Times New Roman" w:hAnsi="Consolas" w:cs="Times New Roman"/>
                <w:color w:val="D4D4D4"/>
                <w:sz w:val="21"/>
                <w:szCs w:val="21"/>
              </w:rPr>
              <w:pPrChange w:id="1076" w:author="Donovan Goode" w:date="2018-11-09T10:05:00Z">
                <w:pPr>
                  <w:framePr w:hSpace="180" w:wrap="around" w:vAnchor="text" w:hAnchor="margin" w:xAlign="center" w:y="130"/>
                  <w:shd w:val="clear" w:color="auto" w:fill="1E1E1E"/>
                  <w:spacing w:line="285" w:lineRule="atLeast"/>
                </w:pPr>
              </w:pPrChange>
            </w:pPr>
            <w:del w:id="1077" w:author="Donovan Goode" w:date="2018-11-09T10:04:00Z">
              <w:r w:rsidRPr="005564BB" w:rsidDel="008B6AF4">
                <w:rPr>
                  <w:rFonts w:ascii="Consolas" w:eastAsia="Times New Roman" w:hAnsi="Consolas" w:cs="Times New Roman"/>
                  <w:color w:val="D4D4D4"/>
                  <w:sz w:val="21"/>
                  <w:szCs w:val="21"/>
                </w:rPr>
                <w:delText xml:space="preserve">    }</w:delText>
              </w:r>
            </w:del>
          </w:p>
          <w:p w14:paraId="18A33926" w14:textId="77777777" w:rsidR="00ED1509" w:rsidRPr="005564BB" w:rsidDel="008B6AF4" w:rsidRDefault="00ED1509">
            <w:pPr>
              <w:pStyle w:val="Heading1Numbered"/>
              <w:rPr>
                <w:del w:id="1078" w:author="Donovan Goode" w:date="2018-11-09T10:04:00Z"/>
                <w:rFonts w:ascii="Consolas" w:eastAsia="Times New Roman" w:hAnsi="Consolas" w:cs="Times New Roman"/>
                <w:color w:val="D4D4D4"/>
                <w:sz w:val="21"/>
                <w:szCs w:val="21"/>
              </w:rPr>
              <w:pPrChange w:id="1079" w:author="Donovan Goode" w:date="2018-11-09T10:05:00Z">
                <w:pPr>
                  <w:framePr w:hSpace="180" w:wrap="around" w:vAnchor="text" w:hAnchor="margin" w:xAlign="center" w:y="130"/>
                  <w:shd w:val="clear" w:color="auto" w:fill="1E1E1E"/>
                  <w:spacing w:line="285" w:lineRule="atLeast"/>
                </w:pPr>
              </w:pPrChange>
            </w:pPr>
            <w:del w:id="1080" w:author="Donovan Goode" w:date="2018-11-09T10:04:00Z">
              <w:r w:rsidRPr="005564BB" w:rsidDel="008B6AF4">
                <w:rPr>
                  <w:rFonts w:ascii="Consolas" w:eastAsia="Times New Roman" w:hAnsi="Consolas" w:cs="Times New Roman"/>
                  <w:color w:val="D4D4D4"/>
                  <w:sz w:val="21"/>
                  <w:szCs w:val="21"/>
                </w:rPr>
                <w:delText>}</w:delText>
              </w:r>
            </w:del>
          </w:p>
          <w:p w14:paraId="48D438A0" w14:textId="77777777" w:rsidR="00ED1509" w:rsidRPr="005564BB" w:rsidDel="008B6AF4" w:rsidRDefault="00ED1509">
            <w:pPr>
              <w:pStyle w:val="Heading1Numbered"/>
              <w:rPr>
                <w:del w:id="1081" w:author="Donovan Goode" w:date="2018-11-09T10:04:00Z"/>
                <w:rFonts w:ascii="Consolas" w:eastAsia="Times New Roman" w:hAnsi="Consolas" w:cs="Times New Roman"/>
                <w:color w:val="D4D4D4"/>
                <w:sz w:val="21"/>
                <w:szCs w:val="21"/>
              </w:rPr>
              <w:pPrChange w:id="1082" w:author="Donovan Goode" w:date="2018-11-09T10:05:00Z">
                <w:pPr>
                  <w:framePr w:hSpace="180" w:wrap="around" w:vAnchor="text" w:hAnchor="margin" w:xAlign="center" w:y="130"/>
                  <w:shd w:val="clear" w:color="auto" w:fill="1E1E1E"/>
                  <w:spacing w:line="285" w:lineRule="atLeast"/>
                </w:pPr>
              </w:pPrChange>
            </w:pPr>
          </w:p>
          <w:p w14:paraId="108D3974" w14:textId="77777777" w:rsidR="00ED1509" w:rsidRPr="005564BB" w:rsidDel="008B6AF4" w:rsidRDefault="00ED1509">
            <w:pPr>
              <w:pStyle w:val="Heading1Numbered"/>
              <w:rPr>
                <w:del w:id="1083" w:author="Donovan Goode" w:date="2018-11-09T10:04:00Z"/>
                <w:rFonts w:ascii="Consolas" w:eastAsia="Times New Roman" w:hAnsi="Consolas" w:cs="Times New Roman"/>
                <w:color w:val="D4D4D4"/>
                <w:sz w:val="21"/>
                <w:szCs w:val="21"/>
              </w:rPr>
              <w:pPrChange w:id="1084" w:author="Donovan Goode" w:date="2018-11-09T10:05:00Z">
                <w:pPr>
                  <w:framePr w:hSpace="180" w:wrap="around" w:vAnchor="text" w:hAnchor="margin" w:xAlign="center" w:y="130"/>
                  <w:shd w:val="clear" w:color="auto" w:fill="1E1E1E"/>
                  <w:spacing w:line="285" w:lineRule="atLeast"/>
                </w:pPr>
              </w:pPrChange>
            </w:pPr>
            <w:del w:id="1085" w:author="Donovan Goode" w:date="2018-11-09T10:04:00Z">
              <w:r w:rsidRPr="005564BB" w:rsidDel="008B6AF4">
                <w:rPr>
                  <w:rFonts w:ascii="Consolas" w:eastAsia="Times New Roman" w:hAnsi="Consolas" w:cs="Times New Roman"/>
                  <w:color w:val="6A9955"/>
                  <w:sz w:val="21"/>
                  <w:szCs w:val="21"/>
                </w:rPr>
                <w:delText>// Run countdown function</w:delText>
              </w:r>
            </w:del>
          </w:p>
          <w:p w14:paraId="14E1DD20" w14:textId="77777777" w:rsidR="00ED1509" w:rsidRPr="005564BB" w:rsidDel="008B6AF4" w:rsidRDefault="00ED1509">
            <w:pPr>
              <w:pStyle w:val="Heading1Numbered"/>
              <w:rPr>
                <w:del w:id="1086" w:author="Donovan Goode" w:date="2018-11-09T10:04:00Z"/>
                <w:rFonts w:ascii="Consolas" w:eastAsia="Times New Roman" w:hAnsi="Consolas" w:cs="Times New Roman"/>
                <w:color w:val="D4D4D4"/>
                <w:sz w:val="21"/>
                <w:szCs w:val="21"/>
              </w:rPr>
              <w:pPrChange w:id="1087" w:author="Donovan Goode" w:date="2018-11-09T10:05:00Z">
                <w:pPr>
                  <w:framePr w:hSpace="180" w:wrap="around" w:vAnchor="text" w:hAnchor="margin" w:xAlign="center" w:y="130"/>
                  <w:shd w:val="clear" w:color="auto" w:fill="1E1E1E"/>
                  <w:spacing w:line="285" w:lineRule="atLeast"/>
                </w:pPr>
              </w:pPrChange>
            </w:pPr>
            <w:del w:id="1088" w:author="Donovan Goode" w:date="2018-11-09T10:04:00Z">
              <w:r w:rsidRPr="005564BB" w:rsidDel="008B6AF4">
                <w:rPr>
                  <w:rFonts w:ascii="Consolas" w:eastAsia="Times New Roman" w:hAnsi="Consolas" w:cs="Times New Roman"/>
                  <w:color w:val="DCDCAA"/>
                  <w:sz w:val="21"/>
                  <w:szCs w:val="21"/>
                </w:rPr>
                <w:delText>countdown</w:delText>
              </w:r>
              <w:r w:rsidRPr="005564BB" w:rsidDel="008B6AF4">
                <w:rPr>
                  <w:rFonts w:ascii="Consolas" w:eastAsia="Times New Roman" w:hAnsi="Consolas" w:cs="Times New Roman"/>
                  <w:color w:val="D4D4D4"/>
                  <w:sz w:val="21"/>
                  <w:szCs w:val="21"/>
                </w:rPr>
                <w:delText>();</w:delText>
              </w:r>
            </w:del>
          </w:p>
          <w:p w14:paraId="37ECE121" w14:textId="77777777" w:rsidR="00ED1509" w:rsidRPr="00992B34" w:rsidDel="008B6AF4" w:rsidRDefault="00ED1509">
            <w:pPr>
              <w:pStyle w:val="Heading1Numbered"/>
              <w:rPr>
                <w:del w:id="1089" w:author="Donovan Goode" w:date="2018-11-09T10:04:00Z"/>
                <w:rFonts w:ascii="Consolas" w:eastAsia="Times New Roman" w:hAnsi="Consolas" w:cs="Times New Roman"/>
                <w:color w:val="DCDCAA"/>
                <w:sz w:val="21"/>
                <w:szCs w:val="21"/>
              </w:rPr>
              <w:pPrChange w:id="1090" w:author="Donovan Goode" w:date="2018-11-09T10:05:00Z">
                <w:pPr>
                  <w:framePr w:hSpace="180" w:wrap="around" w:vAnchor="text" w:hAnchor="margin" w:xAlign="center" w:y="130"/>
                  <w:shd w:val="clear" w:color="auto" w:fill="1E1E1E"/>
                  <w:spacing w:line="285" w:lineRule="atLeast"/>
                </w:pPr>
              </w:pPrChange>
            </w:pPr>
          </w:p>
        </w:tc>
      </w:tr>
      <w:tr w:rsidR="00ED1509" w:rsidDel="008B6AF4" w14:paraId="75804D3B" w14:textId="4E8818A8" w:rsidTr="00A52519">
        <w:trPr>
          <w:del w:id="1091" w:author="Donovan Goode" w:date="2018-11-09T10:04:00Z"/>
        </w:trPr>
        <w:tc>
          <w:tcPr>
            <w:tcW w:w="1705" w:type="dxa"/>
          </w:tcPr>
          <w:p w14:paraId="3BBD02C5" w14:textId="77777777" w:rsidR="00ED1509" w:rsidRPr="00430828" w:rsidDel="008B6AF4" w:rsidRDefault="00ED1509">
            <w:pPr>
              <w:pStyle w:val="Heading1Numbered"/>
              <w:rPr>
                <w:del w:id="1092" w:author="Donovan Goode" w:date="2018-11-09T10:04:00Z"/>
                <w:highlight w:val="yellow"/>
              </w:rPr>
              <w:pPrChange w:id="1093" w:author="Donovan Goode" w:date="2018-11-09T10:05:00Z">
                <w:pPr>
                  <w:framePr w:hSpace="180" w:wrap="around" w:vAnchor="text" w:hAnchor="margin" w:xAlign="center" w:y="130"/>
                  <w:jc w:val="center"/>
                </w:pPr>
              </w:pPrChange>
            </w:pPr>
            <w:del w:id="1094" w:author="Donovan Goode" w:date="2018-11-09T10:04:00Z">
              <w:r w:rsidRPr="007E3AC7" w:rsidDel="008B6AF4">
                <w:rPr>
                  <w:highlight w:val="yellow"/>
                </w:rPr>
                <w:delText>Certify Summary of Service Certification Acknowledgment</w:delText>
              </w:r>
            </w:del>
          </w:p>
        </w:tc>
        <w:tc>
          <w:tcPr>
            <w:tcW w:w="9905" w:type="dxa"/>
          </w:tcPr>
          <w:p w14:paraId="5D2017D5" w14:textId="77777777" w:rsidR="00ED1509" w:rsidRPr="005564BB" w:rsidDel="008B6AF4" w:rsidRDefault="00ED1509">
            <w:pPr>
              <w:pStyle w:val="Heading1Numbered"/>
              <w:rPr>
                <w:del w:id="1095" w:author="Donovan Goode" w:date="2018-11-09T10:04:00Z"/>
                <w:rFonts w:ascii="Consolas" w:eastAsia="Times New Roman" w:hAnsi="Consolas" w:cs="Times New Roman"/>
                <w:color w:val="D4D4D4"/>
                <w:sz w:val="21"/>
                <w:szCs w:val="21"/>
              </w:rPr>
              <w:pPrChange w:id="1096" w:author="Donovan Goode" w:date="2018-11-09T10:05:00Z">
                <w:pPr>
                  <w:framePr w:hSpace="180" w:wrap="around" w:vAnchor="text" w:hAnchor="margin" w:xAlign="center" w:y="130"/>
                  <w:shd w:val="clear" w:color="auto" w:fill="1E1E1E"/>
                  <w:spacing w:line="285" w:lineRule="atLeast"/>
                </w:pPr>
              </w:pPrChange>
            </w:pPr>
            <w:del w:id="1097" w:author="Donovan Goode" w:date="2018-11-09T10:04:00Z">
              <w:r w:rsidRPr="005564BB" w:rsidDel="008B6AF4">
                <w:rPr>
                  <w:rFonts w:ascii="Consolas" w:eastAsia="Times New Roman" w:hAnsi="Consolas" w:cs="Times New Roman"/>
                  <w:color w:val="6A9955"/>
                  <w:sz w:val="21"/>
                  <w:szCs w:val="21"/>
                </w:rPr>
                <w:delText>// Total seconds to wait</w:delText>
              </w:r>
            </w:del>
          </w:p>
          <w:p w14:paraId="333F1F2C" w14:textId="77777777" w:rsidR="00ED1509" w:rsidRPr="005564BB" w:rsidDel="008B6AF4" w:rsidRDefault="00ED1509">
            <w:pPr>
              <w:pStyle w:val="Heading1Numbered"/>
              <w:rPr>
                <w:del w:id="1098" w:author="Donovan Goode" w:date="2018-11-09T10:04:00Z"/>
                <w:rFonts w:ascii="Consolas" w:eastAsia="Times New Roman" w:hAnsi="Consolas" w:cs="Times New Roman"/>
                <w:color w:val="D4D4D4"/>
                <w:sz w:val="21"/>
                <w:szCs w:val="21"/>
              </w:rPr>
              <w:pPrChange w:id="1099" w:author="Donovan Goode" w:date="2018-11-09T10:05:00Z">
                <w:pPr>
                  <w:framePr w:hSpace="180" w:wrap="around" w:vAnchor="text" w:hAnchor="margin" w:xAlign="center" w:y="130"/>
                  <w:shd w:val="clear" w:color="auto" w:fill="1E1E1E"/>
                  <w:spacing w:line="285" w:lineRule="atLeast"/>
                </w:pPr>
              </w:pPrChange>
            </w:pPr>
            <w:del w:id="1100" w:author="Donovan Goode" w:date="2018-11-09T10:04:00Z">
              <w:r w:rsidRPr="005564BB" w:rsidDel="008B6AF4">
                <w:rPr>
                  <w:rFonts w:ascii="Consolas" w:eastAsia="Times New Roman" w:hAnsi="Consolas" w:cs="Times New Roman"/>
                  <w:color w:val="569CD6"/>
                  <w:sz w:val="21"/>
                  <w:szCs w:val="21"/>
                </w:rPr>
                <w:delText>var</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B5CEA8"/>
                  <w:sz w:val="21"/>
                  <w:szCs w:val="21"/>
                </w:rPr>
                <w:delText>60</w:delText>
              </w:r>
              <w:r w:rsidRPr="005564BB" w:rsidDel="008B6AF4">
                <w:rPr>
                  <w:rFonts w:ascii="Consolas" w:eastAsia="Times New Roman" w:hAnsi="Consolas" w:cs="Times New Roman"/>
                  <w:color w:val="D4D4D4"/>
                  <w:sz w:val="21"/>
                  <w:szCs w:val="21"/>
                </w:rPr>
                <w:delText>;</w:delText>
              </w:r>
            </w:del>
          </w:p>
          <w:p w14:paraId="179B97D4" w14:textId="77777777" w:rsidR="00ED1509" w:rsidRPr="005564BB" w:rsidDel="008B6AF4" w:rsidRDefault="00ED1509">
            <w:pPr>
              <w:pStyle w:val="Heading1Numbered"/>
              <w:rPr>
                <w:del w:id="1101" w:author="Donovan Goode" w:date="2018-11-09T10:04:00Z"/>
                <w:rFonts w:ascii="Consolas" w:eastAsia="Times New Roman" w:hAnsi="Consolas" w:cs="Times New Roman"/>
                <w:color w:val="D4D4D4"/>
                <w:sz w:val="21"/>
                <w:szCs w:val="21"/>
              </w:rPr>
              <w:pPrChange w:id="1102" w:author="Donovan Goode" w:date="2018-11-09T10:05:00Z">
                <w:pPr>
                  <w:framePr w:hSpace="180" w:wrap="around" w:vAnchor="text" w:hAnchor="margin" w:xAlign="center" w:y="130"/>
                  <w:shd w:val="clear" w:color="auto" w:fill="1E1E1E"/>
                  <w:spacing w:line="285" w:lineRule="atLeast"/>
                </w:pPr>
              </w:pPrChange>
            </w:pPr>
          </w:p>
          <w:p w14:paraId="471C6660" w14:textId="77777777" w:rsidR="00ED1509" w:rsidRPr="005564BB" w:rsidDel="008B6AF4" w:rsidRDefault="00ED1509">
            <w:pPr>
              <w:pStyle w:val="Heading1Numbered"/>
              <w:rPr>
                <w:del w:id="1103" w:author="Donovan Goode" w:date="2018-11-09T10:04:00Z"/>
                <w:rFonts w:ascii="Consolas" w:eastAsia="Times New Roman" w:hAnsi="Consolas" w:cs="Times New Roman"/>
                <w:color w:val="D4D4D4"/>
                <w:sz w:val="21"/>
                <w:szCs w:val="21"/>
              </w:rPr>
              <w:pPrChange w:id="1104" w:author="Donovan Goode" w:date="2018-11-09T10:05:00Z">
                <w:pPr>
                  <w:framePr w:hSpace="180" w:wrap="around" w:vAnchor="text" w:hAnchor="margin" w:xAlign="center" w:y="130"/>
                  <w:shd w:val="clear" w:color="auto" w:fill="1E1E1E"/>
                  <w:spacing w:line="285" w:lineRule="atLeast"/>
                </w:pPr>
              </w:pPrChange>
            </w:pPr>
            <w:del w:id="1105" w:author="Donovan Goode" w:date="2018-11-09T10:04:00Z">
              <w:r w:rsidRPr="005564BB" w:rsidDel="008B6AF4">
                <w:rPr>
                  <w:rFonts w:ascii="Consolas" w:eastAsia="Times New Roman" w:hAnsi="Consolas" w:cs="Times New Roman"/>
                  <w:color w:val="569CD6"/>
                  <w:sz w:val="21"/>
                  <w:szCs w:val="21"/>
                </w:rPr>
                <w:delText>function</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DCDCAA"/>
                  <w:sz w:val="21"/>
                  <w:szCs w:val="21"/>
                </w:rPr>
                <w:delText>countdown</w:delText>
              </w:r>
              <w:r w:rsidRPr="005564BB" w:rsidDel="008B6AF4">
                <w:rPr>
                  <w:rFonts w:ascii="Consolas" w:eastAsia="Times New Roman" w:hAnsi="Consolas" w:cs="Times New Roman"/>
                  <w:color w:val="D4D4D4"/>
                  <w:sz w:val="21"/>
                  <w:szCs w:val="21"/>
                </w:rPr>
                <w:delText>() {</w:delText>
              </w:r>
            </w:del>
          </w:p>
          <w:p w14:paraId="279039DB" w14:textId="77777777" w:rsidR="00ED1509" w:rsidRPr="005564BB" w:rsidDel="008B6AF4" w:rsidRDefault="00ED1509">
            <w:pPr>
              <w:pStyle w:val="Heading1Numbered"/>
              <w:rPr>
                <w:del w:id="1106" w:author="Donovan Goode" w:date="2018-11-09T10:04:00Z"/>
                <w:rFonts w:ascii="Consolas" w:eastAsia="Times New Roman" w:hAnsi="Consolas" w:cs="Times New Roman"/>
                <w:color w:val="D4D4D4"/>
                <w:sz w:val="21"/>
                <w:szCs w:val="21"/>
              </w:rPr>
              <w:pPrChange w:id="1107" w:author="Donovan Goode" w:date="2018-11-09T10:05:00Z">
                <w:pPr>
                  <w:framePr w:hSpace="180" w:wrap="around" w:vAnchor="text" w:hAnchor="margin" w:xAlign="center" w:y="130"/>
                  <w:shd w:val="clear" w:color="auto" w:fill="1E1E1E"/>
                  <w:spacing w:line="285" w:lineRule="atLeast"/>
                </w:pPr>
              </w:pPrChange>
            </w:pPr>
            <w:del w:id="1108"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B5CEA8"/>
                  <w:sz w:val="21"/>
                  <w:szCs w:val="21"/>
                </w:rPr>
                <w:delText>1</w:delText>
              </w:r>
              <w:r w:rsidRPr="005564BB" w:rsidDel="008B6AF4">
                <w:rPr>
                  <w:rFonts w:ascii="Consolas" w:eastAsia="Times New Roman" w:hAnsi="Consolas" w:cs="Times New Roman"/>
                  <w:color w:val="D4D4D4"/>
                  <w:sz w:val="21"/>
                  <w:szCs w:val="21"/>
                </w:rPr>
                <w:delText>;</w:delText>
              </w:r>
            </w:del>
          </w:p>
          <w:p w14:paraId="63085D40" w14:textId="77777777" w:rsidR="00ED1509" w:rsidRPr="005564BB" w:rsidDel="008B6AF4" w:rsidRDefault="00ED1509">
            <w:pPr>
              <w:pStyle w:val="Heading1Numbered"/>
              <w:rPr>
                <w:del w:id="1109" w:author="Donovan Goode" w:date="2018-11-09T10:04:00Z"/>
                <w:rFonts w:ascii="Consolas" w:eastAsia="Times New Roman" w:hAnsi="Consolas" w:cs="Times New Roman"/>
                <w:color w:val="D4D4D4"/>
                <w:sz w:val="21"/>
                <w:szCs w:val="21"/>
              </w:rPr>
              <w:pPrChange w:id="1110" w:author="Donovan Goode" w:date="2018-11-09T10:05:00Z">
                <w:pPr>
                  <w:framePr w:hSpace="180" w:wrap="around" w:vAnchor="text" w:hAnchor="margin" w:xAlign="center" w:y="130"/>
                  <w:shd w:val="clear" w:color="auto" w:fill="1E1E1E"/>
                  <w:spacing w:line="285" w:lineRule="atLeast"/>
                </w:pPr>
              </w:pPrChange>
            </w:pPr>
            <w:del w:id="1111"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C586C0"/>
                  <w:sz w:val="21"/>
                  <w:szCs w:val="21"/>
                </w:rPr>
                <w:delText>if</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 xml:space="preserve"> &lt; </w:delText>
              </w:r>
              <w:r w:rsidRPr="005564BB" w:rsidDel="008B6AF4">
                <w:rPr>
                  <w:rFonts w:ascii="Consolas" w:eastAsia="Times New Roman" w:hAnsi="Consolas" w:cs="Times New Roman"/>
                  <w:color w:val="B5CEA8"/>
                  <w:sz w:val="21"/>
                  <w:szCs w:val="21"/>
                </w:rPr>
                <w:delText>0</w:delText>
              </w:r>
              <w:r w:rsidRPr="005564BB" w:rsidDel="008B6AF4">
                <w:rPr>
                  <w:rFonts w:ascii="Consolas" w:eastAsia="Times New Roman" w:hAnsi="Consolas" w:cs="Times New Roman"/>
                  <w:color w:val="D4D4D4"/>
                  <w:sz w:val="21"/>
                  <w:szCs w:val="21"/>
                </w:rPr>
                <w:delText>) {</w:delText>
              </w:r>
            </w:del>
          </w:p>
          <w:p w14:paraId="52EE4028" w14:textId="77777777" w:rsidR="00ED1509" w:rsidRPr="005564BB" w:rsidDel="008B6AF4" w:rsidRDefault="00ED1509">
            <w:pPr>
              <w:pStyle w:val="Heading1Numbered"/>
              <w:rPr>
                <w:del w:id="1112" w:author="Donovan Goode" w:date="2018-11-09T10:04:00Z"/>
                <w:rFonts w:ascii="Consolas" w:eastAsia="Times New Roman" w:hAnsi="Consolas" w:cs="Times New Roman"/>
                <w:color w:val="D4D4D4"/>
                <w:sz w:val="21"/>
                <w:szCs w:val="21"/>
              </w:rPr>
              <w:pPrChange w:id="1113" w:author="Donovan Goode" w:date="2018-11-09T10:05:00Z">
                <w:pPr>
                  <w:framePr w:hSpace="180" w:wrap="around" w:vAnchor="text" w:hAnchor="margin" w:xAlign="center" w:y="130"/>
                  <w:shd w:val="clear" w:color="auto" w:fill="1E1E1E"/>
                  <w:spacing w:line="285" w:lineRule="atLeast"/>
                </w:pPr>
              </w:pPrChange>
            </w:pPr>
            <w:del w:id="1114"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Chnage your redirection link here</w:delText>
              </w:r>
            </w:del>
          </w:p>
          <w:p w14:paraId="19202B8E" w14:textId="77777777" w:rsidR="00ED1509" w:rsidRPr="005564BB" w:rsidDel="008B6AF4" w:rsidRDefault="00ED1509">
            <w:pPr>
              <w:pStyle w:val="Heading1Numbered"/>
              <w:rPr>
                <w:del w:id="1115" w:author="Donovan Goode" w:date="2018-11-09T10:04:00Z"/>
                <w:rFonts w:ascii="Consolas" w:eastAsia="Times New Roman" w:hAnsi="Consolas" w:cs="Times New Roman"/>
                <w:color w:val="D4D4D4"/>
                <w:sz w:val="21"/>
                <w:szCs w:val="21"/>
              </w:rPr>
              <w:pPrChange w:id="1116" w:author="Donovan Goode" w:date="2018-11-09T10:05:00Z">
                <w:pPr>
                  <w:framePr w:hSpace="180" w:wrap="around" w:vAnchor="text" w:hAnchor="margin" w:xAlign="center" w:y="130"/>
                  <w:shd w:val="clear" w:color="auto" w:fill="1E1E1E"/>
                  <w:spacing w:line="285" w:lineRule="atLeast"/>
                </w:pPr>
              </w:pPrChange>
            </w:pPr>
            <w:del w:id="1117"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window</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9CDCFE"/>
                  <w:sz w:val="21"/>
                  <w:szCs w:val="21"/>
                </w:rPr>
                <w:delText>location</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CE9178"/>
                  <w:sz w:val="21"/>
                  <w:szCs w:val="21"/>
                </w:rPr>
                <w:delText>"/retirement/online-retirement-application/"</w:delText>
              </w:r>
              <w:r w:rsidRPr="005564BB" w:rsidDel="008B6AF4">
                <w:rPr>
                  <w:rFonts w:ascii="Consolas" w:eastAsia="Times New Roman" w:hAnsi="Consolas" w:cs="Times New Roman"/>
                  <w:color w:val="D4D4D4"/>
                  <w:sz w:val="21"/>
                  <w:szCs w:val="21"/>
                </w:rPr>
                <w:delText>;</w:delText>
              </w:r>
            </w:del>
          </w:p>
          <w:p w14:paraId="0233A515" w14:textId="77777777" w:rsidR="00ED1509" w:rsidRPr="005564BB" w:rsidDel="008B6AF4" w:rsidRDefault="00ED1509">
            <w:pPr>
              <w:pStyle w:val="Heading1Numbered"/>
              <w:rPr>
                <w:del w:id="1118" w:author="Donovan Goode" w:date="2018-11-09T10:04:00Z"/>
                <w:rFonts w:ascii="Consolas" w:eastAsia="Times New Roman" w:hAnsi="Consolas" w:cs="Times New Roman"/>
                <w:color w:val="D4D4D4"/>
                <w:sz w:val="21"/>
                <w:szCs w:val="21"/>
              </w:rPr>
              <w:pPrChange w:id="1119" w:author="Donovan Goode" w:date="2018-11-09T10:05:00Z">
                <w:pPr>
                  <w:framePr w:hSpace="180" w:wrap="around" w:vAnchor="text" w:hAnchor="margin" w:xAlign="center" w:y="130"/>
                  <w:shd w:val="clear" w:color="auto" w:fill="1E1E1E"/>
                  <w:spacing w:line="285" w:lineRule="atLeast"/>
                </w:pPr>
              </w:pPrChange>
            </w:pPr>
            <w:del w:id="1120" w:author="Donovan Goode" w:date="2018-11-09T10:04:00Z">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C586C0"/>
                  <w:sz w:val="21"/>
                  <w:szCs w:val="21"/>
                </w:rPr>
                <w:delText>else</w:delText>
              </w:r>
              <w:r w:rsidRPr="005564BB" w:rsidDel="008B6AF4">
                <w:rPr>
                  <w:rFonts w:ascii="Consolas" w:eastAsia="Times New Roman" w:hAnsi="Consolas" w:cs="Times New Roman"/>
                  <w:color w:val="D4D4D4"/>
                  <w:sz w:val="21"/>
                  <w:szCs w:val="21"/>
                </w:rPr>
                <w:delText xml:space="preserve"> {</w:delText>
              </w:r>
            </w:del>
          </w:p>
          <w:p w14:paraId="1250B67A" w14:textId="77777777" w:rsidR="00ED1509" w:rsidRPr="005564BB" w:rsidDel="008B6AF4" w:rsidRDefault="00ED1509">
            <w:pPr>
              <w:pStyle w:val="Heading1Numbered"/>
              <w:rPr>
                <w:del w:id="1121" w:author="Donovan Goode" w:date="2018-11-09T10:04:00Z"/>
                <w:rFonts w:ascii="Consolas" w:eastAsia="Times New Roman" w:hAnsi="Consolas" w:cs="Times New Roman"/>
                <w:color w:val="D4D4D4"/>
                <w:sz w:val="21"/>
                <w:szCs w:val="21"/>
              </w:rPr>
              <w:pPrChange w:id="1122" w:author="Donovan Goode" w:date="2018-11-09T10:05:00Z">
                <w:pPr>
                  <w:framePr w:hSpace="180" w:wrap="around" w:vAnchor="text" w:hAnchor="margin" w:xAlign="center" w:y="130"/>
                  <w:shd w:val="clear" w:color="auto" w:fill="1E1E1E"/>
                  <w:spacing w:line="285" w:lineRule="atLeast"/>
                </w:pPr>
              </w:pPrChange>
            </w:pPr>
            <w:del w:id="1123"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Update remaining seconds</w:delText>
              </w:r>
            </w:del>
          </w:p>
          <w:p w14:paraId="3D75215E" w14:textId="77777777" w:rsidR="00ED1509" w:rsidRPr="005564BB" w:rsidDel="008B6AF4" w:rsidRDefault="00ED1509">
            <w:pPr>
              <w:pStyle w:val="Heading1Numbered"/>
              <w:rPr>
                <w:del w:id="1124" w:author="Donovan Goode" w:date="2018-11-09T10:04:00Z"/>
                <w:rFonts w:ascii="Consolas" w:eastAsia="Times New Roman" w:hAnsi="Consolas" w:cs="Times New Roman"/>
                <w:color w:val="D4D4D4"/>
                <w:sz w:val="21"/>
                <w:szCs w:val="21"/>
              </w:rPr>
              <w:pPrChange w:id="1125" w:author="Donovan Goode" w:date="2018-11-09T10:05:00Z">
                <w:pPr>
                  <w:framePr w:hSpace="180" w:wrap="around" w:vAnchor="text" w:hAnchor="margin" w:xAlign="center" w:y="130"/>
                  <w:shd w:val="clear" w:color="auto" w:fill="1E1E1E"/>
                  <w:spacing w:line="285" w:lineRule="atLeast"/>
                </w:pPr>
              </w:pPrChange>
            </w:pPr>
            <w:del w:id="1126"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document</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DCDCAA"/>
                  <w:sz w:val="21"/>
                  <w:szCs w:val="21"/>
                </w:rPr>
                <w:delText>getElementById</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CE9178"/>
                  <w:sz w:val="21"/>
                  <w:szCs w:val="21"/>
                </w:rPr>
                <w:delText>"countdown"</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9CDCFE"/>
                  <w:sz w:val="21"/>
                  <w:szCs w:val="21"/>
                </w:rPr>
                <w:delText>innerHTML</w:delText>
              </w:r>
              <w:r w:rsidRPr="005564BB" w:rsidDel="008B6AF4">
                <w:rPr>
                  <w:rFonts w:ascii="Consolas" w:eastAsia="Times New Roman" w:hAnsi="Consolas" w:cs="Times New Roman"/>
                  <w:color w:val="D4D4D4"/>
                  <w:sz w:val="21"/>
                  <w:szCs w:val="21"/>
                </w:rPr>
                <w:delText xml:space="preserve"> = </w:delText>
              </w:r>
              <w:r w:rsidRPr="005564BB" w:rsidDel="008B6AF4">
                <w:rPr>
                  <w:rFonts w:ascii="Consolas" w:eastAsia="Times New Roman" w:hAnsi="Consolas" w:cs="Times New Roman"/>
                  <w:color w:val="9CDCFE"/>
                  <w:sz w:val="21"/>
                  <w:szCs w:val="21"/>
                </w:rPr>
                <w:delText>seconds</w:delText>
              </w:r>
              <w:r w:rsidRPr="005564BB" w:rsidDel="008B6AF4">
                <w:rPr>
                  <w:rFonts w:ascii="Consolas" w:eastAsia="Times New Roman" w:hAnsi="Consolas" w:cs="Times New Roman"/>
                  <w:color w:val="D4D4D4"/>
                  <w:sz w:val="21"/>
                  <w:szCs w:val="21"/>
                </w:rPr>
                <w:delText>;</w:delText>
              </w:r>
            </w:del>
          </w:p>
          <w:p w14:paraId="518DE2B9" w14:textId="77777777" w:rsidR="00ED1509" w:rsidRPr="005564BB" w:rsidDel="008B6AF4" w:rsidRDefault="00ED1509">
            <w:pPr>
              <w:pStyle w:val="Heading1Numbered"/>
              <w:rPr>
                <w:del w:id="1127" w:author="Donovan Goode" w:date="2018-11-09T10:04:00Z"/>
                <w:rFonts w:ascii="Consolas" w:eastAsia="Times New Roman" w:hAnsi="Consolas" w:cs="Times New Roman"/>
                <w:color w:val="D4D4D4"/>
                <w:sz w:val="21"/>
                <w:szCs w:val="21"/>
              </w:rPr>
              <w:pPrChange w:id="1128" w:author="Donovan Goode" w:date="2018-11-09T10:05:00Z">
                <w:pPr>
                  <w:framePr w:hSpace="180" w:wrap="around" w:vAnchor="text" w:hAnchor="margin" w:xAlign="center" w:y="130"/>
                  <w:shd w:val="clear" w:color="auto" w:fill="1E1E1E"/>
                  <w:spacing w:line="285" w:lineRule="atLeast"/>
                </w:pPr>
              </w:pPrChange>
            </w:pPr>
            <w:del w:id="1129"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6A9955"/>
                  <w:sz w:val="21"/>
                  <w:szCs w:val="21"/>
                </w:rPr>
                <w:delText>// Count down using javascript</w:delText>
              </w:r>
            </w:del>
          </w:p>
          <w:p w14:paraId="4B3FA94D" w14:textId="77777777" w:rsidR="00ED1509" w:rsidRPr="005564BB" w:rsidDel="008B6AF4" w:rsidRDefault="00ED1509">
            <w:pPr>
              <w:pStyle w:val="Heading1Numbered"/>
              <w:rPr>
                <w:del w:id="1130" w:author="Donovan Goode" w:date="2018-11-09T10:04:00Z"/>
                <w:rFonts w:ascii="Consolas" w:eastAsia="Times New Roman" w:hAnsi="Consolas" w:cs="Times New Roman"/>
                <w:color w:val="D4D4D4"/>
                <w:sz w:val="21"/>
                <w:szCs w:val="21"/>
              </w:rPr>
              <w:pPrChange w:id="1131" w:author="Donovan Goode" w:date="2018-11-09T10:05:00Z">
                <w:pPr>
                  <w:framePr w:hSpace="180" w:wrap="around" w:vAnchor="text" w:hAnchor="margin" w:xAlign="center" w:y="130"/>
                  <w:shd w:val="clear" w:color="auto" w:fill="1E1E1E"/>
                  <w:spacing w:line="285" w:lineRule="atLeast"/>
                </w:pPr>
              </w:pPrChange>
            </w:pPr>
            <w:del w:id="1132" w:author="Donovan Goode" w:date="2018-11-09T10:04:00Z">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9CDCFE"/>
                  <w:sz w:val="21"/>
                  <w:szCs w:val="21"/>
                </w:rPr>
                <w:delText>window</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DCDCAA"/>
                  <w:sz w:val="21"/>
                  <w:szCs w:val="21"/>
                </w:rPr>
                <w:delText>setTimeout</w:delText>
              </w:r>
              <w:r w:rsidRPr="005564BB" w:rsidDel="008B6AF4">
                <w:rPr>
                  <w:rFonts w:ascii="Consolas" w:eastAsia="Times New Roman" w:hAnsi="Consolas" w:cs="Times New Roman"/>
                  <w:color w:val="D4D4D4"/>
                  <w:sz w:val="21"/>
                  <w:szCs w:val="21"/>
                </w:rPr>
                <w:delText>(</w:delText>
              </w:r>
              <w:r w:rsidRPr="005564BB" w:rsidDel="008B6AF4">
                <w:rPr>
                  <w:rFonts w:ascii="Consolas" w:eastAsia="Times New Roman" w:hAnsi="Consolas" w:cs="Times New Roman"/>
                  <w:color w:val="CE9178"/>
                  <w:sz w:val="21"/>
                  <w:szCs w:val="21"/>
                </w:rPr>
                <w:delText>"countdown()"</w:delText>
              </w:r>
              <w:r w:rsidRPr="005564BB" w:rsidDel="008B6AF4">
                <w:rPr>
                  <w:rFonts w:ascii="Consolas" w:eastAsia="Times New Roman" w:hAnsi="Consolas" w:cs="Times New Roman"/>
                  <w:color w:val="D4D4D4"/>
                  <w:sz w:val="21"/>
                  <w:szCs w:val="21"/>
                </w:rPr>
                <w:delText xml:space="preserve">, </w:delText>
              </w:r>
              <w:r w:rsidRPr="005564BB" w:rsidDel="008B6AF4">
                <w:rPr>
                  <w:rFonts w:ascii="Consolas" w:eastAsia="Times New Roman" w:hAnsi="Consolas" w:cs="Times New Roman"/>
                  <w:color w:val="B5CEA8"/>
                  <w:sz w:val="21"/>
                  <w:szCs w:val="21"/>
                </w:rPr>
                <w:delText>1000</w:delText>
              </w:r>
              <w:r w:rsidRPr="005564BB" w:rsidDel="008B6AF4">
                <w:rPr>
                  <w:rFonts w:ascii="Consolas" w:eastAsia="Times New Roman" w:hAnsi="Consolas" w:cs="Times New Roman"/>
                  <w:color w:val="D4D4D4"/>
                  <w:sz w:val="21"/>
                  <w:szCs w:val="21"/>
                </w:rPr>
                <w:delText>);</w:delText>
              </w:r>
            </w:del>
          </w:p>
          <w:p w14:paraId="644EBD7F" w14:textId="77777777" w:rsidR="00ED1509" w:rsidRPr="005564BB" w:rsidDel="008B6AF4" w:rsidRDefault="00ED1509">
            <w:pPr>
              <w:pStyle w:val="Heading1Numbered"/>
              <w:rPr>
                <w:del w:id="1133" w:author="Donovan Goode" w:date="2018-11-09T10:04:00Z"/>
                <w:rFonts w:ascii="Consolas" w:eastAsia="Times New Roman" w:hAnsi="Consolas" w:cs="Times New Roman"/>
                <w:color w:val="D4D4D4"/>
                <w:sz w:val="21"/>
                <w:szCs w:val="21"/>
              </w:rPr>
              <w:pPrChange w:id="1134" w:author="Donovan Goode" w:date="2018-11-09T10:05:00Z">
                <w:pPr>
                  <w:framePr w:hSpace="180" w:wrap="around" w:vAnchor="text" w:hAnchor="margin" w:xAlign="center" w:y="130"/>
                  <w:shd w:val="clear" w:color="auto" w:fill="1E1E1E"/>
                  <w:spacing w:line="285" w:lineRule="atLeast"/>
                </w:pPr>
              </w:pPrChange>
            </w:pPr>
            <w:del w:id="1135" w:author="Donovan Goode" w:date="2018-11-09T10:04:00Z">
              <w:r w:rsidRPr="005564BB" w:rsidDel="008B6AF4">
                <w:rPr>
                  <w:rFonts w:ascii="Consolas" w:eastAsia="Times New Roman" w:hAnsi="Consolas" w:cs="Times New Roman"/>
                  <w:color w:val="D4D4D4"/>
                  <w:sz w:val="21"/>
                  <w:szCs w:val="21"/>
                </w:rPr>
                <w:delText xml:space="preserve">    }</w:delText>
              </w:r>
            </w:del>
          </w:p>
          <w:p w14:paraId="3BC898C3" w14:textId="77777777" w:rsidR="00ED1509" w:rsidRPr="005564BB" w:rsidDel="008B6AF4" w:rsidRDefault="00ED1509">
            <w:pPr>
              <w:pStyle w:val="Heading1Numbered"/>
              <w:rPr>
                <w:del w:id="1136" w:author="Donovan Goode" w:date="2018-11-09T10:04:00Z"/>
                <w:rFonts w:ascii="Consolas" w:eastAsia="Times New Roman" w:hAnsi="Consolas" w:cs="Times New Roman"/>
                <w:color w:val="D4D4D4"/>
                <w:sz w:val="21"/>
                <w:szCs w:val="21"/>
              </w:rPr>
              <w:pPrChange w:id="1137" w:author="Donovan Goode" w:date="2018-11-09T10:05:00Z">
                <w:pPr>
                  <w:framePr w:hSpace="180" w:wrap="around" w:vAnchor="text" w:hAnchor="margin" w:xAlign="center" w:y="130"/>
                  <w:shd w:val="clear" w:color="auto" w:fill="1E1E1E"/>
                  <w:spacing w:line="285" w:lineRule="atLeast"/>
                </w:pPr>
              </w:pPrChange>
            </w:pPr>
            <w:del w:id="1138" w:author="Donovan Goode" w:date="2018-11-09T10:04:00Z">
              <w:r w:rsidRPr="005564BB" w:rsidDel="008B6AF4">
                <w:rPr>
                  <w:rFonts w:ascii="Consolas" w:eastAsia="Times New Roman" w:hAnsi="Consolas" w:cs="Times New Roman"/>
                  <w:color w:val="D4D4D4"/>
                  <w:sz w:val="21"/>
                  <w:szCs w:val="21"/>
                </w:rPr>
                <w:delText>}</w:delText>
              </w:r>
            </w:del>
          </w:p>
          <w:p w14:paraId="199952B3" w14:textId="77777777" w:rsidR="00ED1509" w:rsidRPr="005564BB" w:rsidDel="008B6AF4" w:rsidRDefault="00ED1509">
            <w:pPr>
              <w:pStyle w:val="Heading1Numbered"/>
              <w:rPr>
                <w:del w:id="1139" w:author="Donovan Goode" w:date="2018-11-09T10:04:00Z"/>
                <w:rFonts w:ascii="Consolas" w:eastAsia="Times New Roman" w:hAnsi="Consolas" w:cs="Times New Roman"/>
                <w:color w:val="D4D4D4"/>
                <w:sz w:val="21"/>
                <w:szCs w:val="21"/>
              </w:rPr>
              <w:pPrChange w:id="1140" w:author="Donovan Goode" w:date="2018-11-09T10:05:00Z">
                <w:pPr>
                  <w:framePr w:hSpace="180" w:wrap="around" w:vAnchor="text" w:hAnchor="margin" w:xAlign="center" w:y="130"/>
                  <w:shd w:val="clear" w:color="auto" w:fill="1E1E1E"/>
                  <w:spacing w:line="285" w:lineRule="atLeast"/>
                </w:pPr>
              </w:pPrChange>
            </w:pPr>
          </w:p>
          <w:p w14:paraId="2A06590C" w14:textId="77777777" w:rsidR="00ED1509" w:rsidRPr="005564BB" w:rsidDel="008B6AF4" w:rsidRDefault="00ED1509">
            <w:pPr>
              <w:pStyle w:val="Heading1Numbered"/>
              <w:rPr>
                <w:del w:id="1141" w:author="Donovan Goode" w:date="2018-11-09T10:04:00Z"/>
                <w:rFonts w:ascii="Consolas" w:eastAsia="Times New Roman" w:hAnsi="Consolas" w:cs="Times New Roman"/>
                <w:color w:val="D4D4D4"/>
                <w:sz w:val="21"/>
                <w:szCs w:val="21"/>
              </w:rPr>
              <w:pPrChange w:id="1142" w:author="Donovan Goode" w:date="2018-11-09T10:05:00Z">
                <w:pPr>
                  <w:framePr w:hSpace="180" w:wrap="around" w:vAnchor="text" w:hAnchor="margin" w:xAlign="center" w:y="130"/>
                  <w:shd w:val="clear" w:color="auto" w:fill="1E1E1E"/>
                  <w:spacing w:line="285" w:lineRule="atLeast"/>
                </w:pPr>
              </w:pPrChange>
            </w:pPr>
            <w:del w:id="1143" w:author="Donovan Goode" w:date="2018-11-09T10:04:00Z">
              <w:r w:rsidRPr="005564BB" w:rsidDel="008B6AF4">
                <w:rPr>
                  <w:rFonts w:ascii="Consolas" w:eastAsia="Times New Roman" w:hAnsi="Consolas" w:cs="Times New Roman"/>
                  <w:color w:val="6A9955"/>
                  <w:sz w:val="21"/>
                  <w:szCs w:val="21"/>
                </w:rPr>
                <w:delText>// Run countdown function</w:delText>
              </w:r>
            </w:del>
          </w:p>
          <w:p w14:paraId="5092E7CB" w14:textId="77777777" w:rsidR="00ED1509" w:rsidRPr="005564BB" w:rsidDel="008B6AF4" w:rsidRDefault="00ED1509">
            <w:pPr>
              <w:pStyle w:val="Heading1Numbered"/>
              <w:rPr>
                <w:del w:id="1144" w:author="Donovan Goode" w:date="2018-11-09T10:04:00Z"/>
                <w:rFonts w:ascii="Consolas" w:eastAsia="Times New Roman" w:hAnsi="Consolas" w:cs="Times New Roman"/>
                <w:color w:val="D4D4D4"/>
                <w:sz w:val="21"/>
                <w:szCs w:val="21"/>
              </w:rPr>
              <w:pPrChange w:id="1145" w:author="Donovan Goode" w:date="2018-11-09T10:05:00Z">
                <w:pPr>
                  <w:framePr w:hSpace="180" w:wrap="around" w:vAnchor="text" w:hAnchor="margin" w:xAlign="center" w:y="130"/>
                  <w:shd w:val="clear" w:color="auto" w:fill="1E1E1E"/>
                  <w:spacing w:line="285" w:lineRule="atLeast"/>
                </w:pPr>
              </w:pPrChange>
            </w:pPr>
            <w:del w:id="1146" w:author="Donovan Goode" w:date="2018-11-09T10:04:00Z">
              <w:r w:rsidRPr="005564BB" w:rsidDel="008B6AF4">
                <w:rPr>
                  <w:rFonts w:ascii="Consolas" w:eastAsia="Times New Roman" w:hAnsi="Consolas" w:cs="Times New Roman"/>
                  <w:color w:val="DCDCAA"/>
                  <w:sz w:val="21"/>
                  <w:szCs w:val="21"/>
                </w:rPr>
                <w:delText>countdown</w:delText>
              </w:r>
              <w:r w:rsidRPr="005564BB" w:rsidDel="008B6AF4">
                <w:rPr>
                  <w:rFonts w:ascii="Consolas" w:eastAsia="Times New Roman" w:hAnsi="Consolas" w:cs="Times New Roman"/>
                  <w:color w:val="D4D4D4"/>
                  <w:sz w:val="21"/>
                  <w:szCs w:val="21"/>
                </w:rPr>
                <w:delText>();</w:delText>
              </w:r>
            </w:del>
          </w:p>
          <w:p w14:paraId="2ED326B2" w14:textId="77777777" w:rsidR="00ED1509" w:rsidRPr="005564BB" w:rsidDel="008B6AF4" w:rsidRDefault="00ED1509">
            <w:pPr>
              <w:pStyle w:val="Heading1Numbered"/>
              <w:rPr>
                <w:del w:id="1147" w:author="Donovan Goode" w:date="2018-11-09T10:04:00Z"/>
                <w:rFonts w:ascii="Consolas" w:eastAsia="Times New Roman" w:hAnsi="Consolas" w:cs="Times New Roman"/>
                <w:color w:val="6A9955"/>
                <w:sz w:val="21"/>
                <w:szCs w:val="21"/>
              </w:rPr>
              <w:pPrChange w:id="1148" w:author="Donovan Goode" w:date="2018-11-09T10:05:00Z">
                <w:pPr>
                  <w:framePr w:hSpace="180" w:wrap="around" w:vAnchor="text" w:hAnchor="margin" w:xAlign="center" w:y="130"/>
                  <w:shd w:val="clear" w:color="auto" w:fill="1E1E1E"/>
                  <w:spacing w:line="285" w:lineRule="atLeast"/>
                </w:pPr>
              </w:pPrChange>
            </w:pPr>
          </w:p>
        </w:tc>
      </w:tr>
      <w:tr w:rsidR="00ED1509" w:rsidDel="008B6AF4" w14:paraId="14EF6618" w14:textId="296740F7" w:rsidTr="00A52519">
        <w:trPr>
          <w:del w:id="1149" w:author="Donovan Goode" w:date="2018-11-09T10:04:00Z"/>
        </w:trPr>
        <w:tc>
          <w:tcPr>
            <w:tcW w:w="1705" w:type="dxa"/>
          </w:tcPr>
          <w:p w14:paraId="561FD714" w14:textId="77777777" w:rsidR="00ED1509" w:rsidRPr="007E3AC7" w:rsidDel="008B6AF4" w:rsidRDefault="00ED1509">
            <w:pPr>
              <w:pStyle w:val="Heading1Numbered"/>
              <w:rPr>
                <w:del w:id="1150" w:author="Donovan Goode" w:date="2018-11-09T10:04:00Z"/>
                <w:highlight w:val="yellow"/>
              </w:rPr>
              <w:pPrChange w:id="1151" w:author="Donovan Goode" w:date="2018-11-09T10:05:00Z">
                <w:pPr>
                  <w:framePr w:hSpace="180" w:wrap="around" w:vAnchor="text" w:hAnchor="margin" w:xAlign="center" w:y="130"/>
                  <w:jc w:val="center"/>
                </w:pPr>
              </w:pPrChange>
            </w:pPr>
            <w:del w:id="1152" w:author="Donovan Goode" w:date="2018-11-09T10:04:00Z">
              <w:r w:rsidDel="008B6AF4">
                <w:rPr>
                  <w:highlight w:val="yellow"/>
                </w:rPr>
                <w:delText>Agency Certify Summary of Service</w:delText>
              </w:r>
            </w:del>
          </w:p>
        </w:tc>
        <w:tc>
          <w:tcPr>
            <w:tcW w:w="9905" w:type="dxa"/>
          </w:tcPr>
          <w:p w14:paraId="1E8B03D8" w14:textId="77777777" w:rsidR="00ED1509" w:rsidRPr="002368B7" w:rsidDel="008B6AF4" w:rsidRDefault="00ED1509">
            <w:pPr>
              <w:pStyle w:val="Heading1Numbered"/>
              <w:rPr>
                <w:del w:id="1153" w:author="Donovan Goode" w:date="2018-11-09T10:04:00Z"/>
                <w:rFonts w:ascii="Consolas" w:eastAsia="Times New Roman" w:hAnsi="Consolas" w:cs="Times New Roman"/>
                <w:color w:val="D4D4D4"/>
                <w:sz w:val="21"/>
                <w:szCs w:val="21"/>
              </w:rPr>
              <w:pPrChange w:id="1154" w:author="Donovan Goode" w:date="2018-11-09T10:05:00Z">
                <w:pPr>
                  <w:framePr w:hSpace="180" w:wrap="around" w:vAnchor="text" w:hAnchor="margin" w:xAlign="center" w:y="130"/>
                  <w:shd w:val="clear" w:color="auto" w:fill="1E1E1E"/>
                  <w:spacing w:line="285" w:lineRule="atLeast"/>
                </w:pPr>
              </w:pPrChange>
            </w:pPr>
            <w:del w:id="1155" w:author="Donovan Goode" w:date="2018-11-09T10:04:00Z">
              <w:r w:rsidRPr="002368B7" w:rsidDel="008B6AF4">
                <w:rPr>
                  <w:rFonts w:ascii="Consolas" w:eastAsia="Times New Roman" w:hAnsi="Consolas" w:cs="Times New Roman"/>
                  <w:color w:val="DCDCAA"/>
                  <w:sz w:val="21"/>
                  <w:szCs w:val="21"/>
                </w:rPr>
                <w:delTex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9CDCFE"/>
                  <w:sz w:val="21"/>
                  <w:szCs w:val="21"/>
                </w:rPr>
                <w:delText>document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ready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569CD6"/>
                  <w:sz w:val="21"/>
                  <w:szCs w:val="21"/>
                </w:rPr>
                <w:delText>function</w:delText>
              </w:r>
              <w:r w:rsidRPr="002368B7" w:rsidDel="008B6AF4">
                <w:rPr>
                  <w:rFonts w:ascii="Consolas" w:eastAsia="Times New Roman" w:hAnsi="Consolas" w:cs="Times New Roman"/>
                  <w:color w:val="D4D4D4"/>
                  <w:sz w:val="21"/>
                  <w:szCs w:val="21"/>
                </w:rPr>
                <w:delText xml:space="preserve"> () {</w:delText>
              </w:r>
            </w:del>
          </w:p>
          <w:p w14:paraId="561F2652" w14:textId="77777777" w:rsidR="00ED1509" w:rsidRPr="002368B7" w:rsidDel="008B6AF4" w:rsidRDefault="00ED1509">
            <w:pPr>
              <w:pStyle w:val="Heading1Numbered"/>
              <w:rPr>
                <w:del w:id="1156" w:author="Donovan Goode" w:date="2018-11-09T10:04:00Z"/>
                <w:rFonts w:ascii="Consolas" w:eastAsia="Times New Roman" w:hAnsi="Consolas" w:cs="Times New Roman"/>
                <w:color w:val="D4D4D4"/>
                <w:sz w:val="21"/>
                <w:szCs w:val="21"/>
              </w:rPr>
              <w:pPrChange w:id="1157" w:author="Donovan Goode" w:date="2018-11-09T10:05:00Z">
                <w:pPr>
                  <w:framePr w:hSpace="180" w:wrap="around" w:vAnchor="text" w:hAnchor="margin" w:xAlign="center" w:y="130"/>
                  <w:shd w:val="clear" w:color="auto" w:fill="1E1E1E"/>
                  <w:spacing w:line="285" w:lineRule="atLeast"/>
                </w:pPr>
              </w:pPrChange>
            </w:pPr>
            <w:del w:id="1158"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569CD6"/>
                  <w:sz w:val="21"/>
                  <w:szCs w:val="21"/>
                </w:rPr>
                <w:delText>var</w:delText>
              </w:r>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receiveMilitaryRetiredPay</w:delText>
              </w:r>
              <w:r w:rsidRPr="002368B7" w:rsidDel="008B6AF4">
                <w:rPr>
                  <w:rFonts w:ascii="Consolas" w:eastAsia="Times New Roman" w:hAnsi="Consolas" w:cs="Times New Roman"/>
                  <w:color w:val="D4D4D4"/>
                  <w:sz w:val="21"/>
                  <w:szCs w:val="21"/>
                </w:rPr>
                <w:delText xml:space="preserve"> = </w:delText>
              </w:r>
              <w:r w:rsidRPr="002368B7" w:rsidDel="008B6AF4">
                <w:rPr>
                  <w:rFonts w:ascii="Consolas" w:eastAsia="Times New Roman" w:hAnsi="Consolas" w:cs="Times New Roman"/>
                  <w:color w:val="DCDCAA"/>
                  <w:sz w:val="21"/>
                  <w:szCs w:val="21"/>
                </w:rPr>
                <w:delTex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'#govmod_applicanteligibleformilitaryretiredpay'</w:delText>
              </w:r>
              <w:r w:rsidRPr="002368B7" w:rsidDel="008B6AF4">
                <w:rPr>
                  <w:rFonts w:ascii="Consolas" w:eastAsia="Times New Roman" w:hAnsi="Consolas" w:cs="Times New Roman"/>
                  <w:color w:val="D4D4D4"/>
                  <w:sz w:val="21"/>
                  <w:szCs w:val="21"/>
                </w:rPr>
                <w:delText>);</w:delText>
              </w:r>
            </w:del>
          </w:p>
          <w:p w14:paraId="040E021E" w14:textId="77777777" w:rsidR="00ED1509" w:rsidRPr="002368B7" w:rsidDel="008B6AF4" w:rsidRDefault="00ED1509">
            <w:pPr>
              <w:pStyle w:val="Heading1Numbered"/>
              <w:rPr>
                <w:del w:id="1159" w:author="Donovan Goode" w:date="2018-11-09T10:04:00Z"/>
                <w:rFonts w:ascii="Consolas" w:eastAsia="Times New Roman" w:hAnsi="Consolas" w:cs="Times New Roman"/>
                <w:color w:val="D4D4D4"/>
                <w:sz w:val="21"/>
                <w:szCs w:val="21"/>
              </w:rPr>
              <w:pPrChange w:id="1160" w:author="Donovan Goode" w:date="2018-11-09T10:05:00Z">
                <w:pPr>
                  <w:framePr w:hSpace="180" w:wrap="around" w:vAnchor="text" w:hAnchor="margin" w:xAlign="center" w:y="130"/>
                  <w:shd w:val="clear" w:color="auto" w:fill="1E1E1E"/>
                  <w:spacing w:line="285" w:lineRule="atLeast"/>
                </w:pPr>
              </w:pPrChange>
            </w:pPr>
            <w:del w:id="1161"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569CD6"/>
                  <w:sz w:val="21"/>
                  <w:szCs w:val="21"/>
                </w:rPr>
                <w:delText>var</w:delText>
              </w:r>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waivedMilitaryPay</w:delText>
              </w:r>
              <w:r w:rsidRPr="002368B7" w:rsidDel="008B6AF4">
                <w:rPr>
                  <w:rFonts w:ascii="Consolas" w:eastAsia="Times New Roman" w:hAnsi="Consolas" w:cs="Times New Roman"/>
                  <w:color w:val="D4D4D4"/>
                  <w:sz w:val="21"/>
                  <w:szCs w:val="21"/>
                </w:rPr>
                <w:delText xml:space="preserve"> = </w:delText>
              </w:r>
              <w:r w:rsidRPr="002368B7" w:rsidDel="008B6AF4">
                <w:rPr>
                  <w:rFonts w:ascii="Consolas" w:eastAsia="Times New Roman" w:hAnsi="Consolas" w:cs="Times New Roman"/>
                  <w:color w:val="DCDCAA"/>
                  <w:sz w:val="21"/>
                  <w:szCs w:val="21"/>
                </w:rPr>
                <w:delTex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'#govmod_waivedmilitarypay'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closest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'td'</w:delText>
              </w:r>
              <w:r w:rsidRPr="002368B7" w:rsidDel="008B6AF4">
                <w:rPr>
                  <w:rFonts w:ascii="Consolas" w:eastAsia="Times New Roman" w:hAnsi="Consolas" w:cs="Times New Roman"/>
                  <w:color w:val="D4D4D4"/>
                  <w:sz w:val="21"/>
                  <w:szCs w:val="21"/>
                </w:rPr>
                <w:delText>);</w:delText>
              </w:r>
            </w:del>
          </w:p>
          <w:p w14:paraId="2873E2B6" w14:textId="77777777" w:rsidR="00ED1509" w:rsidRPr="002368B7" w:rsidDel="008B6AF4" w:rsidRDefault="00ED1509">
            <w:pPr>
              <w:pStyle w:val="Heading1Numbered"/>
              <w:rPr>
                <w:del w:id="1162" w:author="Donovan Goode" w:date="2018-11-09T10:04:00Z"/>
                <w:rFonts w:ascii="Consolas" w:eastAsia="Times New Roman" w:hAnsi="Consolas" w:cs="Times New Roman"/>
                <w:color w:val="D4D4D4"/>
                <w:sz w:val="21"/>
                <w:szCs w:val="21"/>
              </w:rPr>
              <w:pPrChange w:id="1163" w:author="Donovan Goode" w:date="2018-11-09T10:05:00Z">
                <w:pPr>
                  <w:framePr w:hSpace="180" w:wrap="around" w:vAnchor="text" w:hAnchor="margin" w:xAlign="center" w:y="130"/>
                  <w:shd w:val="clear" w:color="auto" w:fill="1E1E1E"/>
                  <w:spacing w:line="285" w:lineRule="atLeast"/>
                </w:pPr>
              </w:pPrChange>
            </w:pPr>
            <w:del w:id="1164"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569CD6"/>
                  <w:sz w:val="21"/>
                  <w:szCs w:val="21"/>
                </w:rPr>
                <w:delText>var</w:delText>
              </w:r>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select</w:delText>
              </w:r>
              <w:r w:rsidRPr="002368B7" w:rsidDel="008B6AF4">
                <w:rPr>
                  <w:rFonts w:ascii="Consolas" w:eastAsia="Times New Roman" w:hAnsi="Consolas" w:cs="Times New Roman"/>
                  <w:color w:val="D4D4D4"/>
                  <w:sz w:val="21"/>
                  <w:szCs w:val="21"/>
                </w:rPr>
                <w:delText xml:space="preserve"> = </w:delText>
              </w:r>
              <w:r w:rsidRPr="002368B7" w:rsidDel="008B6AF4">
                <w:rPr>
                  <w:rFonts w:ascii="Consolas" w:eastAsia="Times New Roman" w:hAnsi="Consolas" w:cs="Times New Roman"/>
                  <w:color w:val="569CD6"/>
                  <w:sz w:val="21"/>
                  <w:szCs w:val="21"/>
                </w:rPr>
                <w:delText>this</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9CDCFE"/>
                  <w:sz w:val="21"/>
                  <w:szCs w:val="21"/>
                </w:rPr>
                <w:delText>value</w:delText>
              </w:r>
              <w:r w:rsidRPr="002368B7" w:rsidDel="008B6AF4">
                <w:rPr>
                  <w:rFonts w:ascii="Consolas" w:eastAsia="Times New Roman" w:hAnsi="Consolas" w:cs="Times New Roman"/>
                  <w:color w:val="D4D4D4"/>
                  <w:sz w:val="21"/>
                  <w:szCs w:val="21"/>
                </w:rPr>
                <w:delText>;</w:delText>
              </w:r>
            </w:del>
          </w:p>
          <w:p w14:paraId="00CD213C" w14:textId="77777777" w:rsidR="00ED1509" w:rsidRPr="002368B7" w:rsidDel="008B6AF4" w:rsidRDefault="00ED1509">
            <w:pPr>
              <w:pStyle w:val="Heading1Numbered"/>
              <w:rPr>
                <w:del w:id="1165" w:author="Donovan Goode" w:date="2018-11-09T10:04:00Z"/>
                <w:rFonts w:ascii="Consolas" w:eastAsia="Times New Roman" w:hAnsi="Consolas" w:cs="Times New Roman"/>
                <w:color w:val="D4D4D4"/>
                <w:sz w:val="21"/>
                <w:szCs w:val="21"/>
              </w:rPr>
              <w:pPrChange w:id="1166" w:author="Donovan Goode" w:date="2018-11-09T10:05:00Z">
                <w:pPr>
                  <w:framePr w:hSpace="180" w:wrap="around" w:vAnchor="text" w:hAnchor="margin" w:xAlign="center" w:y="130"/>
                  <w:shd w:val="clear" w:color="auto" w:fill="1E1E1E"/>
                  <w:spacing w:line="285" w:lineRule="atLeast"/>
                </w:pPr>
              </w:pPrChange>
            </w:pPr>
            <w:del w:id="1167"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6A9955"/>
                  <w:sz w:val="21"/>
                  <w:szCs w:val="21"/>
                </w:rPr>
                <w:delText>//Hide on page load</w:delText>
              </w:r>
            </w:del>
          </w:p>
          <w:p w14:paraId="5880A85A" w14:textId="77777777" w:rsidR="00ED1509" w:rsidRPr="002368B7" w:rsidDel="008B6AF4" w:rsidRDefault="00ED1509">
            <w:pPr>
              <w:pStyle w:val="Heading1Numbered"/>
              <w:rPr>
                <w:del w:id="1168" w:author="Donovan Goode" w:date="2018-11-09T10:04:00Z"/>
                <w:rFonts w:ascii="Consolas" w:eastAsia="Times New Roman" w:hAnsi="Consolas" w:cs="Times New Roman"/>
                <w:color w:val="D4D4D4"/>
                <w:sz w:val="21"/>
                <w:szCs w:val="21"/>
              </w:rPr>
              <w:pPrChange w:id="1169" w:author="Donovan Goode" w:date="2018-11-09T10:05:00Z">
                <w:pPr>
                  <w:framePr w:hSpace="180" w:wrap="around" w:vAnchor="text" w:hAnchor="margin" w:xAlign="center" w:y="130"/>
                  <w:shd w:val="clear" w:color="auto" w:fill="1E1E1E"/>
                  <w:spacing w:line="285" w:lineRule="atLeast"/>
                </w:pPr>
              </w:pPrChange>
            </w:pPr>
            <w:del w:id="1170"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waivedMilitaryPay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hide</w:delText>
              </w:r>
              <w:r w:rsidRPr="002368B7" w:rsidDel="008B6AF4">
                <w:rPr>
                  <w:rFonts w:ascii="Consolas" w:eastAsia="Times New Roman" w:hAnsi="Consolas" w:cs="Times New Roman"/>
                  <w:color w:val="D4D4D4"/>
                  <w:sz w:val="21"/>
                  <w:szCs w:val="21"/>
                </w:rPr>
                <w:delText>();</w:delText>
              </w:r>
            </w:del>
          </w:p>
          <w:p w14:paraId="5AC76F51" w14:textId="77777777" w:rsidR="00ED1509" w:rsidRPr="002368B7" w:rsidDel="008B6AF4" w:rsidRDefault="00ED1509">
            <w:pPr>
              <w:pStyle w:val="Heading1Numbered"/>
              <w:rPr>
                <w:del w:id="1171" w:author="Donovan Goode" w:date="2018-11-09T10:04:00Z"/>
                <w:rFonts w:ascii="Consolas" w:eastAsia="Times New Roman" w:hAnsi="Consolas" w:cs="Times New Roman"/>
                <w:color w:val="D4D4D4"/>
                <w:sz w:val="21"/>
                <w:szCs w:val="21"/>
              </w:rPr>
              <w:pPrChange w:id="1172" w:author="Donovan Goode" w:date="2018-11-09T10:05:00Z">
                <w:pPr>
                  <w:framePr w:hSpace="180" w:wrap="around" w:vAnchor="text" w:hAnchor="margin" w:xAlign="center" w:y="130"/>
                  <w:shd w:val="clear" w:color="auto" w:fill="1E1E1E"/>
                  <w:spacing w:line="285" w:lineRule="atLeast"/>
                </w:pPr>
              </w:pPrChange>
            </w:pPr>
          </w:p>
          <w:p w14:paraId="30066DF0" w14:textId="77777777" w:rsidR="00ED1509" w:rsidRPr="002368B7" w:rsidDel="008B6AF4" w:rsidRDefault="00ED1509">
            <w:pPr>
              <w:pStyle w:val="Heading1Numbered"/>
              <w:rPr>
                <w:del w:id="1173" w:author="Donovan Goode" w:date="2018-11-09T10:04:00Z"/>
                <w:rFonts w:ascii="Consolas" w:eastAsia="Times New Roman" w:hAnsi="Consolas" w:cs="Times New Roman"/>
                <w:color w:val="D4D4D4"/>
                <w:sz w:val="21"/>
                <w:szCs w:val="21"/>
              </w:rPr>
              <w:pPrChange w:id="1174" w:author="Donovan Goode" w:date="2018-11-09T10:05:00Z">
                <w:pPr>
                  <w:framePr w:hSpace="180" w:wrap="around" w:vAnchor="text" w:hAnchor="margin" w:xAlign="center" w:y="130"/>
                  <w:shd w:val="clear" w:color="auto" w:fill="1E1E1E"/>
                  <w:spacing w:line="285" w:lineRule="atLeast"/>
                </w:pPr>
              </w:pPrChange>
            </w:pPr>
            <w:del w:id="1175"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receiveMilitaryRetiredPay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change</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569CD6"/>
                  <w:sz w:val="21"/>
                  <w:szCs w:val="21"/>
                </w:rPr>
                <w:delText>function</w:delText>
              </w:r>
              <w:r w:rsidRPr="002368B7" w:rsidDel="008B6AF4">
                <w:rPr>
                  <w:rFonts w:ascii="Consolas" w:eastAsia="Times New Roman" w:hAnsi="Consolas" w:cs="Times New Roman"/>
                  <w:color w:val="D4D4D4"/>
                  <w:sz w:val="21"/>
                  <w:szCs w:val="21"/>
                </w:rPr>
                <w:delText>() {</w:delText>
              </w:r>
            </w:del>
          </w:p>
          <w:p w14:paraId="01B45F2B" w14:textId="77777777" w:rsidR="00ED1509" w:rsidRPr="002368B7" w:rsidDel="008B6AF4" w:rsidRDefault="00ED1509">
            <w:pPr>
              <w:pStyle w:val="Heading1Numbered"/>
              <w:rPr>
                <w:del w:id="1176" w:author="Donovan Goode" w:date="2018-11-09T10:04:00Z"/>
                <w:rFonts w:ascii="Consolas" w:eastAsia="Times New Roman" w:hAnsi="Consolas" w:cs="Times New Roman"/>
                <w:color w:val="D4D4D4"/>
                <w:sz w:val="21"/>
                <w:szCs w:val="21"/>
              </w:rPr>
              <w:pPrChange w:id="1177" w:author="Donovan Goode" w:date="2018-11-09T10:05:00Z">
                <w:pPr>
                  <w:framePr w:hSpace="180" w:wrap="around" w:vAnchor="text" w:hAnchor="margin" w:xAlign="center" w:y="130"/>
                  <w:shd w:val="clear" w:color="auto" w:fill="1E1E1E"/>
                  <w:spacing w:line="285" w:lineRule="atLeast"/>
                </w:pPr>
              </w:pPrChange>
            </w:pPr>
            <w:del w:id="1178"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C586C0"/>
                  <w:sz w:val="21"/>
                  <w:szCs w:val="21"/>
                </w:rPr>
                <w:delText>if</w:delText>
              </w:r>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DCDCAA"/>
                  <w:sz w:val="21"/>
                  <w:szCs w:val="21"/>
                </w:rPr>
                <w:delText>$</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569CD6"/>
                  <w:sz w:val="21"/>
                  <w:szCs w:val="21"/>
                </w:rPr>
                <w:delText>this</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val</w:delText>
              </w:r>
              <w:r w:rsidRPr="002368B7" w:rsidDel="008B6AF4">
                <w:rPr>
                  <w:rFonts w:ascii="Consolas" w:eastAsia="Times New Roman" w:hAnsi="Consolas" w:cs="Times New Roman"/>
                  <w:color w:val="D4D4D4"/>
                  <w:sz w:val="21"/>
                  <w:szCs w:val="21"/>
                </w:rPr>
                <w:delText xml:space="preserve">() == </w:delText>
              </w:r>
              <w:r w:rsidRPr="002368B7" w:rsidDel="008B6AF4">
                <w:rPr>
                  <w:rFonts w:ascii="Consolas" w:eastAsia="Times New Roman" w:hAnsi="Consolas" w:cs="Times New Roman"/>
                  <w:color w:val="CE9178"/>
                  <w:sz w:val="21"/>
                  <w:szCs w:val="21"/>
                </w:rPr>
                <w:delText>'100000001'</w:delText>
              </w:r>
              <w:r w:rsidRPr="002368B7" w:rsidDel="008B6AF4">
                <w:rPr>
                  <w:rFonts w:ascii="Consolas" w:eastAsia="Times New Roman" w:hAnsi="Consolas" w:cs="Times New Roman"/>
                  <w:color w:val="D4D4D4"/>
                  <w:sz w:val="21"/>
                  <w:szCs w:val="21"/>
                </w:rPr>
                <w:delText>) {</w:delText>
              </w:r>
            </w:del>
          </w:p>
          <w:p w14:paraId="7FB392F7" w14:textId="77777777" w:rsidR="00ED1509" w:rsidRPr="002368B7" w:rsidDel="008B6AF4" w:rsidRDefault="00ED1509">
            <w:pPr>
              <w:pStyle w:val="Heading1Numbered"/>
              <w:rPr>
                <w:del w:id="1179" w:author="Donovan Goode" w:date="2018-11-09T10:04:00Z"/>
                <w:rFonts w:ascii="Consolas" w:eastAsia="Times New Roman" w:hAnsi="Consolas" w:cs="Times New Roman"/>
                <w:color w:val="D4D4D4"/>
                <w:sz w:val="21"/>
                <w:szCs w:val="21"/>
              </w:rPr>
              <w:pPrChange w:id="1180" w:author="Donovan Goode" w:date="2018-11-09T10:05:00Z">
                <w:pPr>
                  <w:framePr w:hSpace="180" w:wrap="around" w:vAnchor="text" w:hAnchor="margin" w:xAlign="center" w:y="130"/>
                  <w:shd w:val="clear" w:color="auto" w:fill="1E1E1E"/>
                  <w:spacing w:line="285" w:lineRule="atLeast"/>
                </w:pPr>
              </w:pPrChange>
            </w:pPr>
            <w:del w:id="1181"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waivedMilitaryPay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show</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"slow"</w:delText>
              </w:r>
              <w:r w:rsidRPr="002368B7" w:rsidDel="008B6AF4">
                <w:rPr>
                  <w:rFonts w:ascii="Consolas" w:eastAsia="Times New Roman" w:hAnsi="Consolas" w:cs="Times New Roman"/>
                  <w:color w:val="D4D4D4"/>
                  <w:sz w:val="21"/>
                  <w:szCs w:val="21"/>
                </w:rPr>
                <w:delText>);</w:delText>
              </w:r>
            </w:del>
          </w:p>
          <w:p w14:paraId="2719FD3A" w14:textId="77777777" w:rsidR="00ED1509" w:rsidRPr="002368B7" w:rsidDel="008B6AF4" w:rsidRDefault="00ED1509">
            <w:pPr>
              <w:pStyle w:val="Heading1Numbered"/>
              <w:rPr>
                <w:del w:id="1182" w:author="Donovan Goode" w:date="2018-11-09T10:04:00Z"/>
                <w:rFonts w:ascii="Consolas" w:eastAsia="Times New Roman" w:hAnsi="Consolas" w:cs="Times New Roman"/>
                <w:color w:val="D4D4D4"/>
                <w:sz w:val="21"/>
                <w:szCs w:val="21"/>
              </w:rPr>
              <w:pPrChange w:id="1183" w:author="Donovan Goode" w:date="2018-11-09T10:05:00Z">
                <w:pPr>
                  <w:framePr w:hSpace="180" w:wrap="around" w:vAnchor="text" w:hAnchor="margin" w:xAlign="center" w:y="130"/>
                  <w:shd w:val="clear" w:color="auto" w:fill="1E1E1E"/>
                  <w:spacing w:line="285" w:lineRule="atLeast"/>
                </w:pPr>
              </w:pPrChange>
            </w:pPr>
            <w:del w:id="1184" w:author="Donovan Goode" w:date="2018-11-09T10:04:00Z">
              <w:r w:rsidRPr="002368B7" w:rsidDel="008B6AF4">
                <w:rPr>
                  <w:rFonts w:ascii="Consolas" w:eastAsia="Times New Roman" w:hAnsi="Consolas" w:cs="Times New Roman"/>
                  <w:color w:val="D4D4D4"/>
                  <w:sz w:val="21"/>
                  <w:szCs w:val="21"/>
                </w:rPr>
                <w:delText xml:space="preserve">        }</w:delText>
              </w:r>
            </w:del>
          </w:p>
          <w:p w14:paraId="2B146F6A" w14:textId="77777777" w:rsidR="00ED1509" w:rsidRPr="002368B7" w:rsidDel="008B6AF4" w:rsidRDefault="00ED1509">
            <w:pPr>
              <w:pStyle w:val="Heading1Numbered"/>
              <w:rPr>
                <w:del w:id="1185" w:author="Donovan Goode" w:date="2018-11-09T10:04:00Z"/>
                <w:rFonts w:ascii="Consolas" w:eastAsia="Times New Roman" w:hAnsi="Consolas" w:cs="Times New Roman"/>
                <w:color w:val="D4D4D4"/>
                <w:sz w:val="21"/>
                <w:szCs w:val="21"/>
              </w:rPr>
              <w:pPrChange w:id="1186" w:author="Donovan Goode" w:date="2018-11-09T10:05:00Z">
                <w:pPr>
                  <w:framePr w:hSpace="180" w:wrap="around" w:vAnchor="text" w:hAnchor="margin" w:xAlign="center" w:y="130"/>
                  <w:shd w:val="clear" w:color="auto" w:fill="1E1E1E"/>
                  <w:spacing w:line="285" w:lineRule="atLeast"/>
                </w:pPr>
              </w:pPrChange>
            </w:pPr>
            <w:del w:id="1187"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C586C0"/>
                  <w:sz w:val="21"/>
                  <w:szCs w:val="21"/>
                </w:rPr>
                <w:delText>else</w:delText>
              </w:r>
              <w:r w:rsidRPr="002368B7" w:rsidDel="008B6AF4">
                <w:rPr>
                  <w:rFonts w:ascii="Consolas" w:eastAsia="Times New Roman" w:hAnsi="Consolas" w:cs="Times New Roman"/>
                  <w:color w:val="D4D4D4"/>
                  <w:sz w:val="21"/>
                  <w:szCs w:val="21"/>
                </w:rPr>
                <w:delText>{</w:delText>
              </w:r>
            </w:del>
          </w:p>
          <w:p w14:paraId="4A030B13" w14:textId="77777777" w:rsidR="00ED1509" w:rsidRPr="002368B7" w:rsidDel="008B6AF4" w:rsidRDefault="00ED1509">
            <w:pPr>
              <w:pStyle w:val="Heading1Numbered"/>
              <w:rPr>
                <w:del w:id="1188" w:author="Donovan Goode" w:date="2018-11-09T10:04:00Z"/>
                <w:rFonts w:ascii="Consolas" w:eastAsia="Times New Roman" w:hAnsi="Consolas" w:cs="Times New Roman"/>
                <w:color w:val="D4D4D4"/>
                <w:sz w:val="21"/>
                <w:szCs w:val="21"/>
              </w:rPr>
              <w:pPrChange w:id="1189" w:author="Donovan Goode" w:date="2018-11-09T10:05:00Z">
                <w:pPr>
                  <w:framePr w:hSpace="180" w:wrap="around" w:vAnchor="text" w:hAnchor="margin" w:xAlign="center" w:y="130"/>
                  <w:shd w:val="clear" w:color="auto" w:fill="1E1E1E"/>
                  <w:spacing w:line="285" w:lineRule="atLeast"/>
                </w:pPr>
              </w:pPrChange>
            </w:pPr>
            <w:del w:id="1190" w:author="Donovan Goode" w:date="2018-11-09T10:04:00Z">
              <w:r w:rsidRPr="002368B7" w:rsidDel="008B6AF4">
                <w:rPr>
                  <w:rFonts w:ascii="Consolas" w:eastAsia="Times New Roman" w:hAnsi="Consolas" w:cs="Times New Roman"/>
                  <w:color w:val="D4D4D4"/>
                  <w:sz w:val="21"/>
                  <w:szCs w:val="21"/>
                </w:rPr>
                <w:delText xml:space="preserve">            </w:delText>
              </w:r>
              <w:r w:rsidRPr="002368B7" w:rsidDel="008B6AF4">
                <w:rPr>
                  <w:rFonts w:ascii="Consolas" w:eastAsia="Times New Roman" w:hAnsi="Consolas" w:cs="Times New Roman"/>
                  <w:color w:val="9CDCFE"/>
                  <w:sz w:val="21"/>
                  <w:szCs w:val="21"/>
                </w:rPr>
                <w:delText>waivedMilitaryPay</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DCDCAA"/>
                  <w:sz w:val="21"/>
                  <w:szCs w:val="21"/>
                </w:rPr>
                <w:delText>hide</w:delText>
              </w:r>
              <w:r w:rsidRPr="002368B7" w:rsidDel="008B6AF4">
                <w:rPr>
                  <w:rFonts w:ascii="Consolas" w:eastAsia="Times New Roman" w:hAnsi="Consolas" w:cs="Times New Roman"/>
                  <w:color w:val="D4D4D4"/>
                  <w:sz w:val="21"/>
                  <w:szCs w:val="21"/>
                </w:rPr>
                <w:delText>(</w:delText>
              </w:r>
              <w:r w:rsidRPr="002368B7" w:rsidDel="008B6AF4">
                <w:rPr>
                  <w:rFonts w:ascii="Consolas" w:eastAsia="Times New Roman" w:hAnsi="Consolas" w:cs="Times New Roman"/>
                  <w:color w:val="CE9178"/>
                  <w:sz w:val="21"/>
                  <w:szCs w:val="21"/>
                </w:rPr>
                <w:delText>"slow"</w:delText>
              </w:r>
              <w:r w:rsidRPr="002368B7" w:rsidDel="008B6AF4">
                <w:rPr>
                  <w:rFonts w:ascii="Consolas" w:eastAsia="Times New Roman" w:hAnsi="Consolas" w:cs="Times New Roman"/>
                  <w:color w:val="D4D4D4"/>
                  <w:sz w:val="21"/>
                  <w:szCs w:val="21"/>
                </w:rPr>
                <w:delText>);</w:delText>
              </w:r>
            </w:del>
          </w:p>
          <w:p w14:paraId="71CCC25F" w14:textId="77777777" w:rsidR="00ED1509" w:rsidRPr="002368B7" w:rsidDel="008B6AF4" w:rsidRDefault="00ED1509">
            <w:pPr>
              <w:pStyle w:val="Heading1Numbered"/>
              <w:rPr>
                <w:del w:id="1191" w:author="Donovan Goode" w:date="2018-11-09T10:04:00Z"/>
                <w:rFonts w:ascii="Consolas" w:eastAsia="Times New Roman" w:hAnsi="Consolas" w:cs="Times New Roman"/>
                <w:color w:val="D4D4D4"/>
                <w:sz w:val="21"/>
                <w:szCs w:val="21"/>
              </w:rPr>
              <w:pPrChange w:id="1192" w:author="Donovan Goode" w:date="2018-11-09T10:05:00Z">
                <w:pPr>
                  <w:framePr w:hSpace="180" w:wrap="around" w:vAnchor="text" w:hAnchor="margin" w:xAlign="center" w:y="130"/>
                  <w:shd w:val="clear" w:color="auto" w:fill="1E1E1E"/>
                  <w:spacing w:line="285" w:lineRule="atLeast"/>
                </w:pPr>
              </w:pPrChange>
            </w:pPr>
            <w:del w:id="1193" w:author="Donovan Goode" w:date="2018-11-09T10:04:00Z">
              <w:r w:rsidRPr="002368B7" w:rsidDel="008B6AF4">
                <w:rPr>
                  <w:rFonts w:ascii="Consolas" w:eastAsia="Times New Roman" w:hAnsi="Consolas" w:cs="Times New Roman"/>
                  <w:color w:val="D4D4D4"/>
                  <w:sz w:val="21"/>
                  <w:szCs w:val="21"/>
                </w:rPr>
                <w:delText xml:space="preserve">        } </w:delText>
              </w:r>
            </w:del>
          </w:p>
          <w:p w14:paraId="5749BAFC" w14:textId="77777777" w:rsidR="00ED1509" w:rsidRPr="002368B7" w:rsidDel="008B6AF4" w:rsidRDefault="00ED1509">
            <w:pPr>
              <w:pStyle w:val="Heading1Numbered"/>
              <w:rPr>
                <w:del w:id="1194" w:author="Donovan Goode" w:date="2018-11-09T10:04:00Z"/>
                <w:rFonts w:ascii="Consolas" w:eastAsia="Times New Roman" w:hAnsi="Consolas" w:cs="Times New Roman"/>
                <w:color w:val="D4D4D4"/>
                <w:sz w:val="21"/>
                <w:szCs w:val="21"/>
              </w:rPr>
              <w:pPrChange w:id="1195" w:author="Donovan Goode" w:date="2018-11-09T10:05:00Z">
                <w:pPr>
                  <w:framePr w:hSpace="180" w:wrap="around" w:vAnchor="text" w:hAnchor="margin" w:xAlign="center" w:y="130"/>
                  <w:shd w:val="clear" w:color="auto" w:fill="1E1E1E"/>
                  <w:spacing w:line="285" w:lineRule="atLeast"/>
                </w:pPr>
              </w:pPrChange>
            </w:pPr>
            <w:del w:id="1196" w:author="Donovan Goode" w:date="2018-11-09T10:04:00Z">
              <w:r w:rsidRPr="002368B7" w:rsidDel="008B6AF4">
                <w:rPr>
                  <w:rFonts w:ascii="Consolas" w:eastAsia="Times New Roman" w:hAnsi="Consolas" w:cs="Times New Roman"/>
                  <w:color w:val="D4D4D4"/>
                  <w:sz w:val="21"/>
                  <w:szCs w:val="21"/>
                </w:rPr>
                <w:delText xml:space="preserve">   });</w:delText>
              </w:r>
            </w:del>
          </w:p>
          <w:p w14:paraId="429734C8" w14:textId="77777777" w:rsidR="00ED1509" w:rsidRPr="002368B7" w:rsidDel="008B6AF4" w:rsidRDefault="00ED1509">
            <w:pPr>
              <w:pStyle w:val="Heading1Numbered"/>
              <w:rPr>
                <w:del w:id="1197" w:author="Donovan Goode" w:date="2018-11-09T10:04:00Z"/>
                <w:rFonts w:ascii="Consolas" w:eastAsia="Times New Roman" w:hAnsi="Consolas" w:cs="Times New Roman"/>
                <w:color w:val="D4D4D4"/>
                <w:sz w:val="21"/>
                <w:szCs w:val="21"/>
              </w:rPr>
              <w:pPrChange w:id="1198" w:author="Donovan Goode" w:date="2018-11-09T10:05:00Z">
                <w:pPr>
                  <w:framePr w:hSpace="180" w:wrap="around" w:vAnchor="text" w:hAnchor="margin" w:xAlign="center" w:y="130"/>
                  <w:shd w:val="clear" w:color="auto" w:fill="1E1E1E"/>
                  <w:spacing w:line="285" w:lineRule="atLeast"/>
                </w:pPr>
              </w:pPrChange>
            </w:pPr>
            <w:del w:id="1199" w:author="Donovan Goode" w:date="2018-11-09T10:04:00Z">
              <w:r w:rsidRPr="002368B7" w:rsidDel="008B6AF4">
                <w:rPr>
                  <w:rFonts w:ascii="Consolas" w:eastAsia="Times New Roman" w:hAnsi="Consolas" w:cs="Times New Roman"/>
                  <w:color w:val="D4D4D4"/>
                  <w:sz w:val="21"/>
                  <w:szCs w:val="21"/>
                </w:rPr>
                <w:delText xml:space="preserve">   </w:delText>
              </w:r>
            </w:del>
          </w:p>
          <w:p w14:paraId="3DD0B153" w14:textId="77777777" w:rsidR="00ED1509" w:rsidRPr="002368B7" w:rsidDel="008B6AF4" w:rsidRDefault="00ED1509">
            <w:pPr>
              <w:pStyle w:val="Heading1Numbered"/>
              <w:rPr>
                <w:del w:id="1200" w:author="Donovan Goode" w:date="2018-11-09T10:04:00Z"/>
                <w:rFonts w:ascii="Consolas" w:eastAsia="Times New Roman" w:hAnsi="Consolas" w:cs="Times New Roman"/>
                <w:color w:val="D4D4D4"/>
                <w:sz w:val="21"/>
                <w:szCs w:val="21"/>
              </w:rPr>
              <w:pPrChange w:id="1201" w:author="Donovan Goode" w:date="2018-11-09T10:05:00Z">
                <w:pPr>
                  <w:framePr w:hSpace="180" w:wrap="around" w:vAnchor="text" w:hAnchor="margin" w:xAlign="center" w:y="130"/>
                  <w:shd w:val="clear" w:color="auto" w:fill="1E1E1E"/>
                  <w:spacing w:line="285" w:lineRule="atLeast"/>
                </w:pPr>
              </w:pPrChange>
            </w:pPr>
            <w:del w:id="1202" w:author="Donovan Goode" w:date="2018-11-09T10:04:00Z">
              <w:r w:rsidRPr="002368B7" w:rsidDel="008B6AF4">
                <w:rPr>
                  <w:rFonts w:ascii="Consolas" w:eastAsia="Times New Roman" w:hAnsi="Consolas" w:cs="Times New Roman"/>
                  <w:color w:val="D4D4D4"/>
                  <w:sz w:val="21"/>
                  <w:szCs w:val="21"/>
                </w:rPr>
                <w:delText xml:space="preserve"> });     </w:delText>
              </w:r>
            </w:del>
          </w:p>
          <w:p w14:paraId="0A2FA0BC" w14:textId="77777777" w:rsidR="00ED1509" w:rsidRPr="002368B7" w:rsidDel="008B6AF4" w:rsidRDefault="00ED1509">
            <w:pPr>
              <w:pStyle w:val="Heading1Numbered"/>
              <w:rPr>
                <w:del w:id="1203" w:author="Donovan Goode" w:date="2018-11-09T10:04:00Z"/>
                <w:rFonts w:ascii="Consolas" w:eastAsia="Times New Roman" w:hAnsi="Consolas" w:cs="Times New Roman"/>
                <w:color w:val="D4D4D4"/>
                <w:sz w:val="21"/>
                <w:szCs w:val="21"/>
              </w:rPr>
              <w:pPrChange w:id="1204" w:author="Donovan Goode" w:date="2018-11-09T10:05:00Z">
                <w:pPr>
                  <w:framePr w:hSpace="180" w:wrap="around" w:vAnchor="text" w:hAnchor="margin" w:xAlign="center" w:y="130"/>
                  <w:shd w:val="clear" w:color="auto" w:fill="1E1E1E"/>
                  <w:spacing w:line="285" w:lineRule="atLeast"/>
                </w:pPr>
              </w:pPrChange>
            </w:pPr>
          </w:p>
          <w:p w14:paraId="60360F22" w14:textId="77777777" w:rsidR="00ED1509" w:rsidRPr="005564BB" w:rsidDel="008B6AF4" w:rsidRDefault="00ED1509">
            <w:pPr>
              <w:pStyle w:val="Heading1Numbered"/>
              <w:rPr>
                <w:del w:id="1205" w:author="Donovan Goode" w:date="2018-11-09T10:04:00Z"/>
                <w:rFonts w:ascii="Consolas" w:eastAsia="Times New Roman" w:hAnsi="Consolas" w:cs="Times New Roman"/>
                <w:color w:val="6A9955"/>
                <w:sz w:val="21"/>
                <w:szCs w:val="21"/>
              </w:rPr>
              <w:pPrChange w:id="1206" w:author="Donovan Goode" w:date="2018-11-09T10:05:00Z">
                <w:pPr>
                  <w:framePr w:hSpace="180" w:wrap="around" w:vAnchor="text" w:hAnchor="margin" w:xAlign="center" w:y="130"/>
                  <w:shd w:val="clear" w:color="auto" w:fill="1E1E1E"/>
                  <w:spacing w:line="285" w:lineRule="atLeast"/>
                </w:pPr>
              </w:pPrChange>
            </w:pPr>
          </w:p>
        </w:tc>
      </w:tr>
      <w:tr w:rsidR="00ED1509" w:rsidDel="008B6AF4" w14:paraId="1496EBBF" w14:textId="09695300" w:rsidTr="00A52519">
        <w:trPr>
          <w:del w:id="1207" w:author="Donovan Goode" w:date="2018-11-09T10:04:00Z"/>
        </w:trPr>
        <w:tc>
          <w:tcPr>
            <w:tcW w:w="1705" w:type="dxa"/>
          </w:tcPr>
          <w:p w14:paraId="3F2C58EC" w14:textId="52985A16" w:rsidR="00ED1509" w:rsidRPr="007E3AC7" w:rsidDel="008B6AF4" w:rsidRDefault="00ED1509">
            <w:pPr>
              <w:pStyle w:val="Heading1Numbered"/>
              <w:rPr>
                <w:del w:id="1208" w:author="Donovan Goode" w:date="2018-11-09T10:04:00Z"/>
                <w:highlight w:val="yellow"/>
              </w:rPr>
              <w:pPrChange w:id="1209" w:author="Donovan Goode" w:date="2018-11-09T10:05:00Z">
                <w:pPr>
                  <w:framePr w:hSpace="180" w:wrap="around" w:vAnchor="text" w:hAnchor="margin" w:xAlign="center" w:y="130"/>
                  <w:jc w:val="center"/>
                </w:pPr>
              </w:pPrChange>
            </w:pPr>
            <w:del w:id="1210" w:author="Donovan Goode" w:date="2018-11-09T10:04:00Z">
              <w:r w:rsidDel="008B6AF4">
                <w:rPr>
                  <w:highlight w:val="yellow"/>
                </w:rPr>
                <w:delText>Payrol</w:delText>
              </w:r>
            </w:del>
            <w:ins w:id="1211" w:author="Chris Geer" w:date="2018-10-08T13:51:00Z">
              <w:del w:id="1212" w:author="Donovan Goode" w:date="2018-11-09T10:04:00Z">
                <w:r w:rsidR="00EE2004" w:rsidDel="008B6AF4">
                  <w:rPr>
                    <w:highlight w:val="yellow"/>
                  </w:rPr>
                  <w:delText>l</w:delText>
                </w:r>
              </w:del>
            </w:ins>
          </w:p>
        </w:tc>
        <w:tc>
          <w:tcPr>
            <w:tcW w:w="9905" w:type="dxa"/>
          </w:tcPr>
          <w:p w14:paraId="235C2409" w14:textId="77777777" w:rsidR="00ED1509" w:rsidRPr="00CC0FB0" w:rsidDel="008B6AF4" w:rsidRDefault="00ED1509">
            <w:pPr>
              <w:pStyle w:val="Heading1Numbered"/>
              <w:rPr>
                <w:del w:id="1213" w:author="Donovan Goode" w:date="2018-11-09T10:04:00Z"/>
                <w:rFonts w:ascii="Consolas" w:eastAsia="Times New Roman" w:hAnsi="Consolas" w:cs="Times New Roman"/>
                <w:color w:val="D4D4D4"/>
                <w:sz w:val="21"/>
                <w:szCs w:val="21"/>
              </w:rPr>
              <w:pPrChange w:id="1214" w:author="Donovan Goode" w:date="2018-11-09T10:05:00Z">
                <w:pPr>
                  <w:framePr w:hSpace="180" w:wrap="around" w:vAnchor="text" w:hAnchor="margin" w:xAlign="center" w:y="130"/>
                  <w:shd w:val="clear" w:color="auto" w:fill="1E1E1E"/>
                  <w:spacing w:line="285" w:lineRule="atLeast"/>
                </w:pPr>
              </w:pPrChange>
            </w:pPr>
            <w:del w:id="1215" w:author="Donovan Goode" w:date="2018-11-09T10:04:00Z">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9CDCFE"/>
                  <w:sz w:val="21"/>
                  <w:szCs w:val="21"/>
                </w:rPr>
                <w:delText>document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ready</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 {</w:delText>
              </w:r>
            </w:del>
          </w:p>
          <w:p w14:paraId="20DF3FFE" w14:textId="77777777" w:rsidR="00ED1509" w:rsidRPr="00CC0FB0" w:rsidDel="008B6AF4" w:rsidRDefault="00ED1509">
            <w:pPr>
              <w:pStyle w:val="Heading1Numbered"/>
              <w:rPr>
                <w:del w:id="1216" w:author="Donovan Goode" w:date="2018-11-09T10:04:00Z"/>
                <w:rFonts w:ascii="Consolas" w:eastAsia="Times New Roman" w:hAnsi="Consolas" w:cs="Times New Roman"/>
                <w:color w:val="D4D4D4"/>
                <w:sz w:val="21"/>
                <w:szCs w:val="21"/>
              </w:rPr>
              <w:pPrChange w:id="1217" w:author="Donovan Goode" w:date="2018-11-09T10:05:00Z">
                <w:pPr>
                  <w:framePr w:hSpace="180" w:wrap="around" w:vAnchor="text" w:hAnchor="margin" w:xAlign="center" w:y="130"/>
                  <w:shd w:val="clear" w:color="auto" w:fill="1E1E1E"/>
                  <w:spacing w:line="285" w:lineRule="atLeast"/>
                </w:pPr>
              </w:pPrChange>
            </w:pPr>
            <w:del w:id="1218"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sickLeaveBalance_no</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'#govmod_prquestion3_0'</w:delText>
              </w:r>
              <w:r w:rsidRPr="00CC0FB0" w:rsidDel="008B6AF4">
                <w:rPr>
                  <w:rFonts w:ascii="Consolas" w:eastAsia="Times New Roman" w:hAnsi="Consolas" w:cs="Times New Roman"/>
                  <w:color w:val="D4D4D4"/>
                  <w:sz w:val="21"/>
                  <w:szCs w:val="21"/>
                </w:rPr>
                <w:delText>);</w:delText>
              </w:r>
            </w:del>
          </w:p>
          <w:p w14:paraId="2FA6BB22" w14:textId="77777777" w:rsidR="00ED1509" w:rsidRPr="00CC0FB0" w:rsidDel="008B6AF4" w:rsidRDefault="00ED1509">
            <w:pPr>
              <w:pStyle w:val="Heading1Numbered"/>
              <w:rPr>
                <w:del w:id="1219" w:author="Donovan Goode" w:date="2018-11-09T10:04:00Z"/>
                <w:rFonts w:ascii="Consolas" w:eastAsia="Times New Roman" w:hAnsi="Consolas" w:cs="Times New Roman"/>
                <w:color w:val="D4D4D4"/>
                <w:sz w:val="21"/>
                <w:szCs w:val="21"/>
              </w:rPr>
              <w:pPrChange w:id="1220" w:author="Donovan Goode" w:date="2018-11-09T10:05:00Z">
                <w:pPr>
                  <w:framePr w:hSpace="180" w:wrap="around" w:vAnchor="text" w:hAnchor="margin" w:xAlign="center" w:y="130"/>
                  <w:shd w:val="clear" w:color="auto" w:fill="1E1E1E"/>
                  <w:spacing w:line="285" w:lineRule="atLeast"/>
                </w:pPr>
              </w:pPrChange>
            </w:pPr>
            <w:del w:id="1221"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sickLeaveBalance_yes</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'#govmod_prquestion3_1'</w:delText>
              </w:r>
              <w:r w:rsidRPr="00CC0FB0" w:rsidDel="008B6AF4">
                <w:rPr>
                  <w:rFonts w:ascii="Consolas" w:eastAsia="Times New Roman" w:hAnsi="Consolas" w:cs="Times New Roman"/>
                  <w:color w:val="D4D4D4"/>
                  <w:sz w:val="21"/>
                  <w:szCs w:val="21"/>
                </w:rPr>
                <w:delText>);</w:delText>
              </w:r>
            </w:del>
          </w:p>
          <w:p w14:paraId="2A65C23F" w14:textId="77777777" w:rsidR="00ED1509" w:rsidRPr="00CC0FB0" w:rsidDel="008B6AF4" w:rsidRDefault="00ED1509">
            <w:pPr>
              <w:pStyle w:val="Heading1Numbered"/>
              <w:rPr>
                <w:del w:id="1222" w:author="Donovan Goode" w:date="2018-11-09T10:04:00Z"/>
                <w:rFonts w:ascii="Consolas" w:eastAsia="Times New Roman" w:hAnsi="Consolas" w:cs="Times New Roman"/>
                <w:color w:val="D4D4D4"/>
                <w:sz w:val="21"/>
                <w:szCs w:val="21"/>
              </w:rPr>
              <w:pPrChange w:id="1223" w:author="Donovan Goode" w:date="2018-11-09T10:05:00Z">
                <w:pPr>
                  <w:framePr w:hSpace="180" w:wrap="around" w:vAnchor="text" w:hAnchor="margin" w:xAlign="center" w:y="130"/>
                  <w:shd w:val="clear" w:color="auto" w:fill="1E1E1E"/>
                  <w:spacing w:line="285" w:lineRule="atLeast"/>
                </w:pPr>
              </w:pPrChange>
            </w:pPr>
            <w:del w:id="1224"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sickLeaveBalance_na</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'#govmod_prquestion3_2'</w:delText>
              </w:r>
              <w:r w:rsidRPr="00CC0FB0" w:rsidDel="008B6AF4">
                <w:rPr>
                  <w:rFonts w:ascii="Consolas" w:eastAsia="Times New Roman" w:hAnsi="Consolas" w:cs="Times New Roman"/>
                  <w:color w:val="D4D4D4"/>
                  <w:sz w:val="21"/>
                  <w:szCs w:val="21"/>
                </w:rPr>
                <w:delText>);</w:delText>
              </w:r>
            </w:del>
          </w:p>
          <w:p w14:paraId="1CD9BBE3" w14:textId="77777777" w:rsidR="00ED1509" w:rsidRPr="00CC0FB0" w:rsidDel="008B6AF4" w:rsidRDefault="00ED1509">
            <w:pPr>
              <w:pStyle w:val="Heading1Numbered"/>
              <w:rPr>
                <w:del w:id="1225" w:author="Donovan Goode" w:date="2018-11-09T10:04:00Z"/>
                <w:rFonts w:ascii="Consolas" w:eastAsia="Times New Roman" w:hAnsi="Consolas" w:cs="Times New Roman"/>
                <w:color w:val="D4D4D4"/>
                <w:sz w:val="21"/>
                <w:szCs w:val="21"/>
              </w:rPr>
              <w:pPrChange w:id="1226" w:author="Donovan Goode" w:date="2018-11-09T10:05:00Z">
                <w:pPr>
                  <w:framePr w:hSpace="180" w:wrap="around" w:vAnchor="text" w:hAnchor="margin" w:xAlign="center" w:y="130"/>
                  <w:shd w:val="clear" w:color="auto" w:fill="1E1E1E"/>
                  <w:spacing w:line="285" w:lineRule="atLeast"/>
                </w:pPr>
              </w:pPrChange>
            </w:pPr>
            <w:del w:id="1227"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closest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'td'</w:delText>
              </w:r>
              <w:r w:rsidRPr="00CC0FB0" w:rsidDel="008B6AF4">
                <w:rPr>
                  <w:rFonts w:ascii="Consolas" w:eastAsia="Times New Roman" w:hAnsi="Consolas" w:cs="Times New Roman"/>
                  <w:color w:val="D4D4D4"/>
                  <w:sz w:val="21"/>
                  <w:szCs w:val="21"/>
                </w:rPr>
                <w:delText>);</w:delText>
              </w:r>
            </w:del>
          </w:p>
          <w:p w14:paraId="6809B480" w14:textId="77777777" w:rsidR="00ED1509" w:rsidRPr="00CC0FB0" w:rsidDel="008B6AF4" w:rsidRDefault="00ED1509">
            <w:pPr>
              <w:pStyle w:val="Heading1Numbered"/>
              <w:rPr>
                <w:del w:id="1228" w:author="Donovan Goode" w:date="2018-11-09T10:04:00Z"/>
                <w:rFonts w:ascii="Consolas" w:eastAsia="Times New Roman" w:hAnsi="Consolas" w:cs="Times New Roman"/>
                <w:color w:val="D4D4D4"/>
                <w:sz w:val="21"/>
                <w:szCs w:val="21"/>
              </w:rPr>
              <w:pPrChange w:id="1229" w:author="Donovan Goode" w:date="2018-11-09T10:05:00Z">
                <w:pPr>
                  <w:framePr w:hSpace="180" w:wrap="around" w:vAnchor="text" w:hAnchor="margin" w:xAlign="center" w:y="130"/>
                  <w:shd w:val="clear" w:color="auto" w:fill="1E1E1E"/>
                  <w:spacing w:line="285" w:lineRule="atLeast"/>
                </w:pPr>
              </w:pPrChange>
            </w:pPr>
            <w:del w:id="1230"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6A9955"/>
                  <w:sz w:val="21"/>
                  <w:szCs w:val="21"/>
                </w:rPr>
                <w:delText>//Hide on page load</w:delText>
              </w:r>
            </w:del>
          </w:p>
          <w:p w14:paraId="575E85D0" w14:textId="77777777" w:rsidR="00ED1509" w:rsidRPr="00CC0FB0" w:rsidDel="008B6AF4" w:rsidRDefault="00ED1509">
            <w:pPr>
              <w:pStyle w:val="Heading1Numbered"/>
              <w:rPr>
                <w:del w:id="1231" w:author="Donovan Goode" w:date="2018-11-09T10:04:00Z"/>
                <w:rFonts w:ascii="Consolas" w:eastAsia="Times New Roman" w:hAnsi="Consolas" w:cs="Times New Roman"/>
                <w:color w:val="D4D4D4"/>
                <w:sz w:val="21"/>
                <w:szCs w:val="21"/>
              </w:rPr>
              <w:pPrChange w:id="1232" w:author="Donovan Goode" w:date="2018-11-09T10:05:00Z">
                <w:pPr>
                  <w:framePr w:hSpace="180" w:wrap="around" w:vAnchor="text" w:hAnchor="margin" w:xAlign="center" w:y="130"/>
                  <w:shd w:val="clear" w:color="auto" w:fill="1E1E1E"/>
                  <w:spacing w:line="285" w:lineRule="atLeast"/>
                </w:pPr>
              </w:pPrChange>
            </w:pPr>
            <w:del w:id="1233"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hide</w:delText>
              </w:r>
              <w:r w:rsidRPr="00CC0FB0" w:rsidDel="008B6AF4">
                <w:rPr>
                  <w:rFonts w:ascii="Consolas" w:eastAsia="Times New Roman" w:hAnsi="Consolas" w:cs="Times New Roman"/>
                  <w:color w:val="D4D4D4"/>
                  <w:sz w:val="21"/>
                  <w:szCs w:val="21"/>
                </w:rPr>
                <w:delText>();</w:delText>
              </w:r>
            </w:del>
          </w:p>
          <w:p w14:paraId="60406B4E" w14:textId="77777777" w:rsidR="00ED1509" w:rsidRPr="00CC0FB0" w:rsidDel="008B6AF4" w:rsidRDefault="00ED1509">
            <w:pPr>
              <w:pStyle w:val="Heading1Numbered"/>
              <w:rPr>
                <w:del w:id="1234" w:author="Donovan Goode" w:date="2018-11-09T10:04:00Z"/>
                <w:rFonts w:ascii="Consolas" w:eastAsia="Times New Roman" w:hAnsi="Consolas" w:cs="Times New Roman"/>
                <w:color w:val="D4D4D4"/>
                <w:sz w:val="21"/>
                <w:szCs w:val="21"/>
              </w:rPr>
              <w:pPrChange w:id="1235" w:author="Donovan Goode" w:date="2018-11-09T10:05:00Z">
                <w:pPr>
                  <w:framePr w:hSpace="180" w:wrap="around" w:vAnchor="text" w:hAnchor="margin" w:xAlign="center" w:y="130"/>
                  <w:shd w:val="clear" w:color="auto" w:fill="1E1E1E"/>
                  <w:spacing w:line="285" w:lineRule="atLeast"/>
                </w:pPr>
              </w:pPrChange>
            </w:pPr>
            <w:del w:id="1236"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sickLeaveBalance_no</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change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 });</w:delText>
              </w:r>
            </w:del>
          </w:p>
          <w:p w14:paraId="22617B03" w14:textId="77777777" w:rsidR="00ED1509" w:rsidRPr="00CC0FB0" w:rsidDel="008B6AF4" w:rsidRDefault="00ED1509">
            <w:pPr>
              <w:pStyle w:val="Heading1Numbered"/>
              <w:rPr>
                <w:del w:id="1237" w:author="Donovan Goode" w:date="2018-11-09T10:04:00Z"/>
                <w:rFonts w:ascii="Consolas" w:eastAsia="Times New Roman" w:hAnsi="Consolas" w:cs="Times New Roman"/>
                <w:color w:val="D4D4D4"/>
                <w:sz w:val="21"/>
                <w:szCs w:val="21"/>
              </w:rPr>
              <w:pPrChange w:id="1238" w:author="Donovan Goode" w:date="2018-11-09T10:05:00Z">
                <w:pPr>
                  <w:framePr w:hSpace="180" w:wrap="around" w:vAnchor="text" w:hAnchor="margin" w:xAlign="center" w:y="130"/>
                  <w:shd w:val="clear" w:color="auto" w:fill="1E1E1E"/>
                  <w:spacing w:line="285" w:lineRule="atLeast"/>
                </w:pPr>
              </w:pPrChange>
            </w:pPr>
            <w:del w:id="1239"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sickLeaveBalance_yes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change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 });</w:delText>
              </w:r>
            </w:del>
          </w:p>
          <w:p w14:paraId="10B8D63E" w14:textId="77777777" w:rsidR="00ED1509" w:rsidRPr="00CC0FB0" w:rsidDel="008B6AF4" w:rsidRDefault="00ED1509">
            <w:pPr>
              <w:pStyle w:val="Heading1Numbered"/>
              <w:rPr>
                <w:del w:id="1240" w:author="Donovan Goode" w:date="2018-11-09T10:04:00Z"/>
                <w:rFonts w:ascii="Consolas" w:eastAsia="Times New Roman" w:hAnsi="Consolas" w:cs="Times New Roman"/>
                <w:color w:val="D4D4D4"/>
                <w:sz w:val="21"/>
                <w:szCs w:val="21"/>
              </w:rPr>
              <w:pPrChange w:id="1241" w:author="Donovan Goode" w:date="2018-11-09T10:05:00Z">
                <w:pPr>
                  <w:framePr w:hSpace="180" w:wrap="around" w:vAnchor="text" w:hAnchor="margin" w:xAlign="center" w:y="130"/>
                  <w:shd w:val="clear" w:color="auto" w:fill="1E1E1E"/>
                  <w:spacing w:line="285" w:lineRule="atLeast"/>
                </w:pPr>
              </w:pPrChange>
            </w:pPr>
            <w:del w:id="1242"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ickLeaveBalance_na</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change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 });</w:delText>
              </w:r>
            </w:del>
          </w:p>
          <w:p w14:paraId="1DFFCC30" w14:textId="77777777" w:rsidR="00ED1509" w:rsidRPr="00CC0FB0" w:rsidDel="008B6AF4" w:rsidRDefault="00ED1509">
            <w:pPr>
              <w:pStyle w:val="Heading1Numbered"/>
              <w:rPr>
                <w:del w:id="1243" w:author="Donovan Goode" w:date="2018-11-09T10:04:00Z"/>
                <w:rFonts w:ascii="Consolas" w:eastAsia="Times New Roman" w:hAnsi="Consolas" w:cs="Times New Roman"/>
                <w:color w:val="D4D4D4"/>
                <w:sz w:val="21"/>
                <w:szCs w:val="21"/>
              </w:rPr>
              <w:pPrChange w:id="1244" w:author="Donovan Goode" w:date="2018-11-09T10:05:00Z">
                <w:pPr>
                  <w:framePr w:hSpace="180" w:wrap="around" w:vAnchor="text" w:hAnchor="margin" w:xAlign="center" w:y="130"/>
                  <w:shd w:val="clear" w:color="auto" w:fill="1E1E1E"/>
                  <w:spacing w:line="285" w:lineRule="atLeast"/>
                </w:pPr>
              </w:pPrChange>
            </w:pPr>
            <w:del w:id="1245" w:author="Donovan Goode" w:date="2018-11-09T10:04:00Z">
              <w:r w:rsidRPr="00CC0FB0" w:rsidDel="008B6AF4">
                <w:rPr>
                  <w:rFonts w:ascii="Consolas" w:eastAsia="Times New Roman" w:hAnsi="Consolas" w:cs="Times New Roman"/>
                  <w:color w:val="D4D4D4"/>
                  <w:sz w:val="21"/>
                  <w:szCs w:val="21"/>
                </w:rPr>
                <w:delText xml:space="preserve">   </w:delText>
              </w:r>
            </w:del>
          </w:p>
          <w:p w14:paraId="794901BC" w14:textId="77777777" w:rsidR="00ED1509" w:rsidRPr="00CC0FB0" w:rsidDel="008B6AF4" w:rsidRDefault="00ED1509">
            <w:pPr>
              <w:pStyle w:val="Heading1Numbered"/>
              <w:rPr>
                <w:del w:id="1246" w:author="Donovan Goode" w:date="2018-11-09T10:04:00Z"/>
                <w:rFonts w:ascii="Consolas" w:eastAsia="Times New Roman" w:hAnsi="Consolas" w:cs="Times New Roman"/>
                <w:color w:val="D4D4D4"/>
                <w:sz w:val="21"/>
                <w:szCs w:val="21"/>
              </w:rPr>
              <w:pPrChange w:id="1247" w:author="Donovan Goode" w:date="2018-11-09T10:05:00Z">
                <w:pPr>
                  <w:framePr w:hSpace="180" w:wrap="around" w:vAnchor="text" w:hAnchor="margin" w:xAlign="center" w:y="130"/>
                  <w:shd w:val="clear" w:color="auto" w:fill="1E1E1E"/>
                  <w:spacing w:line="285" w:lineRule="atLeast"/>
                </w:pPr>
              </w:pPrChange>
            </w:pPr>
            <w:del w:id="1248"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w:delText>
              </w:r>
            </w:del>
          </w:p>
          <w:p w14:paraId="00D48143" w14:textId="77777777" w:rsidR="00ED1509" w:rsidRPr="00CC0FB0" w:rsidDel="008B6AF4" w:rsidRDefault="00ED1509">
            <w:pPr>
              <w:pStyle w:val="Heading1Numbered"/>
              <w:rPr>
                <w:del w:id="1249" w:author="Donovan Goode" w:date="2018-11-09T10:04:00Z"/>
                <w:rFonts w:ascii="Consolas" w:eastAsia="Times New Roman" w:hAnsi="Consolas" w:cs="Times New Roman"/>
                <w:color w:val="D4D4D4"/>
                <w:sz w:val="21"/>
                <w:szCs w:val="21"/>
              </w:rPr>
              <w:pPrChange w:id="1250" w:author="Donovan Goode" w:date="2018-11-09T10:05:00Z">
                <w:pPr>
                  <w:framePr w:hSpace="180" w:wrap="around" w:vAnchor="text" w:hAnchor="margin" w:xAlign="center" w:y="130"/>
                  <w:shd w:val="clear" w:color="auto" w:fill="1E1E1E"/>
                  <w:spacing w:line="285" w:lineRule="atLeast"/>
                </w:pPr>
              </w:pPrChange>
            </w:pPr>
          </w:p>
          <w:p w14:paraId="736F9378" w14:textId="77777777" w:rsidR="00ED1509" w:rsidRPr="00CC0FB0" w:rsidDel="008B6AF4" w:rsidRDefault="00ED1509">
            <w:pPr>
              <w:pStyle w:val="Heading1Numbered"/>
              <w:rPr>
                <w:del w:id="1251" w:author="Donovan Goode" w:date="2018-11-09T10:04:00Z"/>
                <w:rFonts w:ascii="Consolas" w:eastAsia="Times New Roman" w:hAnsi="Consolas" w:cs="Times New Roman"/>
                <w:color w:val="D4D4D4"/>
                <w:sz w:val="21"/>
                <w:szCs w:val="21"/>
              </w:rPr>
              <w:pPrChange w:id="1252" w:author="Donovan Goode" w:date="2018-11-09T10:05:00Z">
                <w:pPr>
                  <w:framePr w:hSpace="180" w:wrap="around" w:vAnchor="text" w:hAnchor="margin" w:xAlign="center" w:y="130"/>
                  <w:shd w:val="clear" w:color="auto" w:fill="1E1E1E"/>
                  <w:spacing w:line="285" w:lineRule="atLeast"/>
                </w:pPr>
              </w:pPrChange>
            </w:pPr>
            <w:del w:id="1253" w:author="Donovan Goode" w:date="2018-11-09T10:04:00Z">
              <w:r w:rsidRPr="00CC0FB0" w:rsidDel="008B6AF4">
                <w:rPr>
                  <w:rFonts w:ascii="Consolas" w:eastAsia="Times New Roman" w:hAnsi="Consolas" w:cs="Times New Roman"/>
                  <w:color w:val="D4D4D4"/>
                  <w:sz w:val="21"/>
                  <w:szCs w:val="21"/>
                </w:rPr>
                <w:delText xml:space="preserve">});   </w:delText>
              </w:r>
            </w:del>
          </w:p>
          <w:p w14:paraId="1A796246" w14:textId="77777777" w:rsidR="00ED1509" w:rsidRPr="00CC0FB0" w:rsidDel="008B6AF4" w:rsidRDefault="00ED1509">
            <w:pPr>
              <w:pStyle w:val="Heading1Numbered"/>
              <w:rPr>
                <w:del w:id="1254" w:author="Donovan Goode" w:date="2018-11-09T10:04:00Z"/>
                <w:rFonts w:ascii="Consolas" w:eastAsia="Times New Roman" w:hAnsi="Consolas" w:cs="Times New Roman"/>
                <w:color w:val="D4D4D4"/>
                <w:sz w:val="21"/>
                <w:szCs w:val="21"/>
              </w:rPr>
              <w:pPrChange w:id="1255" w:author="Donovan Goode" w:date="2018-11-09T10:05:00Z">
                <w:pPr>
                  <w:framePr w:hSpace="180" w:wrap="around" w:vAnchor="text" w:hAnchor="margin" w:xAlign="center" w:y="130"/>
                  <w:shd w:val="clear" w:color="auto" w:fill="1E1E1E"/>
                  <w:spacing w:line="285" w:lineRule="atLeast"/>
                </w:pPr>
              </w:pPrChange>
            </w:pPr>
          </w:p>
          <w:p w14:paraId="3DBBEA3A" w14:textId="77777777" w:rsidR="00ED1509" w:rsidRPr="00CC0FB0" w:rsidDel="008B6AF4" w:rsidRDefault="00ED1509">
            <w:pPr>
              <w:pStyle w:val="Heading1Numbered"/>
              <w:rPr>
                <w:del w:id="1256" w:author="Donovan Goode" w:date="2018-11-09T10:04:00Z"/>
                <w:rFonts w:ascii="Consolas" w:eastAsia="Times New Roman" w:hAnsi="Consolas" w:cs="Times New Roman"/>
                <w:color w:val="D4D4D4"/>
                <w:sz w:val="21"/>
                <w:szCs w:val="21"/>
              </w:rPr>
              <w:pPrChange w:id="1257" w:author="Donovan Goode" w:date="2018-11-09T10:05:00Z">
                <w:pPr>
                  <w:framePr w:hSpace="180" w:wrap="around" w:vAnchor="text" w:hAnchor="margin" w:xAlign="center" w:y="130"/>
                  <w:shd w:val="clear" w:color="auto" w:fill="1E1E1E"/>
                  <w:spacing w:line="285" w:lineRule="atLeast"/>
                </w:pPr>
              </w:pPrChange>
            </w:pPr>
            <w:del w:id="1258" w:author="Donovan Goode" w:date="2018-11-09T10:04:00Z">
              <w:r w:rsidRPr="00CC0FB0" w:rsidDel="008B6AF4">
                <w:rPr>
                  <w:rFonts w:ascii="Consolas" w:eastAsia="Times New Roman" w:hAnsi="Consolas" w:cs="Times New Roman"/>
                  <w:color w:val="6A9955"/>
                  <w:sz w:val="21"/>
                  <w:szCs w:val="21"/>
                </w:rPr>
                <w:delText>//Function to Show and hide the fields</w:delText>
              </w:r>
            </w:del>
          </w:p>
          <w:p w14:paraId="6D1581E4" w14:textId="77777777" w:rsidR="00ED1509" w:rsidRPr="00CC0FB0" w:rsidDel="008B6AF4" w:rsidRDefault="00ED1509">
            <w:pPr>
              <w:pStyle w:val="Heading1Numbered"/>
              <w:rPr>
                <w:del w:id="1259" w:author="Donovan Goode" w:date="2018-11-09T10:04:00Z"/>
                <w:rFonts w:ascii="Consolas" w:eastAsia="Times New Roman" w:hAnsi="Consolas" w:cs="Times New Roman"/>
                <w:color w:val="D4D4D4"/>
                <w:sz w:val="21"/>
                <w:szCs w:val="21"/>
              </w:rPr>
              <w:pPrChange w:id="1260" w:author="Donovan Goode" w:date="2018-11-09T10:05:00Z">
                <w:pPr>
                  <w:framePr w:hSpace="180" w:wrap="around" w:vAnchor="text" w:hAnchor="margin" w:xAlign="center" w:y="130"/>
                  <w:shd w:val="clear" w:color="auto" w:fill="1E1E1E"/>
                  <w:spacing w:line="285" w:lineRule="atLeast"/>
                </w:pPr>
              </w:pPrChange>
            </w:pPr>
            <w:del w:id="1261" w:author="Donovan Goode" w:date="2018-11-09T10:04:00Z">
              <w:r w:rsidRPr="00CC0FB0" w:rsidDel="008B6AF4">
                <w:rPr>
                  <w:rFonts w:ascii="Consolas" w:eastAsia="Times New Roman" w:hAnsi="Consolas" w:cs="Times New Roman"/>
                  <w:color w:val="569CD6"/>
                  <w:sz w:val="21"/>
                  <w:szCs w:val="21"/>
                </w:rPr>
                <w:delText>function</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showHideQuestions</w:delText>
              </w:r>
              <w:r w:rsidRPr="00CC0FB0" w:rsidDel="008B6AF4">
                <w:rPr>
                  <w:rFonts w:ascii="Consolas" w:eastAsia="Times New Roman" w:hAnsi="Consolas" w:cs="Times New Roman"/>
                  <w:color w:val="D4D4D4"/>
                  <w:sz w:val="21"/>
                  <w:szCs w:val="21"/>
                </w:rPr>
                <w:delText>() {</w:delText>
              </w:r>
            </w:del>
          </w:p>
          <w:p w14:paraId="6D250B53" w14:textId="77777777" w:rsidR="00ED1509" w:rsidRPr="00CC0FB0" w:rsidDel="008B6AF4" w:rsidRDefault="00ED1509">
            <w:pPr>
              <w:pStyle w:val="Heading1Numbered"/>
              <w:rPr>
                <w:del w:id="1262" w:author="Donovan Goode" w:date="2018-11-09T10:04:00Z"/>
                <w:rFonts w:ascii="Consolas" w:eastAsia="Times New Roman" w:hAnsi="Consolas" w:cs="Times New Roman"/>
                <w:color w:val="D4D4D4"/>
                <w:sz w:val="21"/>
                <w:szCs w:val="21"/>
              </w:rPr>
              <w:pPrChange w:id="1263" w:author="Donovan Goode" w:date="2018-11-09T10:05:00Z">
                <w:pPr>
                  <w:framePr w:hSpace="180" w:wrap="around" w:vAnchor="text" w:hAnchor="margin" w:xAlign="center" w:y="130"/>
                  <w:shd w:val="clear" w:color="auto" w:fill="1E1E1E"/>
                  <w:spacing w:line="285" w:lineRule="atLeast"/>
                </w:pPr>
              </w:pPrChange>
            </w:pPr>
            <w:del w:id="1264"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569CD6"/>
                  <w:sz w:val="21"/>
                  <w:szCs w:val="21"/>
                </w:rPr>
                <w:delText>var</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 xml:space="preserve"> =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closest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'td'</w:delText>
              </w:r>
              <w:r w:rsidRPr="00CC0FB0" w:rsidDel="008B6AF4">
                <w:rPr>
                  <w:rFonts w:ascii="Consolas" w:eastAsia="Times New Roman" w:hAnsi="Consolas" w:cs="Times New Roman"/>
                  <w:color w:val="D4D4D4"/>
                  <w:sz w:val="21"/>
                  <w:szCs w:val="21"/>
                </w:rPr>
                <w:delText>);</w:delText>
              </w:r>
            </w:del>
          </w:p>
          <w:p w14:paraId="413066F7" w14:textId="77777777" w:rsidR="00ED1509" w:rsidRPr="00CC0FB0" w:rsidDel="008B6AF4" w:rsidRDefault="00ED1509">
            <w:pPr>
              <w:pStyle w:val="Heading1Numbered"/>
              <w:rPr>
                <w:del w:id="1265" w:author="Donovan Goode" w:date="2018-11-09T10:04:00Z"/>
                <w:rFonts w:ascii="Consolas" w:eastAsia="Times New Roman" w:hAnsi="Consolas" w:cs="Times New Roman"/>
                <w:color w:val="D4D4D4"/>
                <w:sz w:val="21"/>
                <w:szCs w:val="21"/>
              </w:rPr>
              <w:pPrChange w:id="1266" w:author="Donovan Goode" w:date="2018-11-09T10:05:00Z">
                <w:pPr>
                  <w:framePr w:hSpace="180" w:wrap="around" w:vAnchor="text" w:hAnchor="margin" w:xAlign="center" w:y="130"/>
                  <w:shd w:val="clear" w:color="auto" w:fill="1E1E1E"/>
                  <w:spacing w:line="285" w:lineRule="atLeast"/>
                </w:pPr>
              </w:pPrChange>
            </w:pPr>
            <w:del w:id="1267"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6A9955"/>
                  <w:sz w:val="21"/>
                  <w:szCs w:val="21"/>
                </w:rPr>
                <w:delText>//LOGIC</w:delText>
              </w:r>
            </w:del>
          </w:p>
          <w:p w14:paraId="78EAD649" w14:textId="77777777" w:rsidR="00ED1509" w:rsidRPr="00CC0FB0" w:rsidDel="008B6AF4" w:rsidRDefault="00ED1509">
            <w:pPr>
              <w:pStyle w:val="Heading1Numbered"/>
              <w:rPr>
                <w:del w:id="1268" w:author="Donovan Goode" w:date="2018-11-09T10:04:00Z"/>
                <w:rFonts w:ascii="Consolas" w:eastAsia="Times New Roman" w:hAnsi="Consolas" w:cs="Times New Roman"/>
                <w:color w:val="D4D4D4"/>
                <w:sz w:val="21"/>
                <w:szCs w:val="21"/>
              </w:rPr>
              <w:pPrChange w:id="1269" w:author="Donovan Goode" w:date="2018-11-09T10:05:00Z">
                <w:pPr>
                  <w:framePr w:hSpace="180" w:wrap="around" w:vAnchor="text" w:hAnchor="margin" w:xAlign="center" w:y="130"/>
                  <w:shd w:val="clear" w:color="auto" w:fill="1E1E1E"/>
                  <w:spacing w:line="285" w:lineRule="atLeast"/>
                </w:pPr>
              </w:pPrChange>
            </w:pPr>
            <w:del w:id="1270"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C586C0"/>
                  <w:sz w:val="21"/>
                  <w:szCs w:val="21"/>
                </w:rPr>
                <w:delText>if</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'#govmod_prquestion3_1'</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is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':checked'</w:delText>
              </w:r>
              <w:r w:rsidRPr="00CC0FB0" w:rsidDel="008B6AF4">
                <w:rPr>
                  <w:rFonts w:ascii="Consolas" w:eastAsia="Times New Roman" w:hAnsi="Consolas" w:cs="Times New Roman"/>
                  <w:color w:val="D4D4D4"/>
                  <w:sz w:val="21"/>
                  <w:szCs w:val="21"/>
                </w:rPr>
                <w:delText>)) {</w:delText>
              </w:r>
            </w:del>
          </w:p>
          <w:p w14:paraId="642BB670" w14:textId="77777777" w:rsidR="00ED1509" w:rsidRPr="00CC0FB0" w:rsidDel="008B6AF4" w:rsidRDefault="00ED1509">
            <w:pPr>
              <w:pStyle w:val="Heading1Numbered"/>
              <w:rPr>
                <w:del w:id="1271" w:author="Donovan Goode" w:date="2018-11-09T10:04:00Z"/>
                <w:rFonts w:ascii="Consolas" w:eastAsia="Times New Roman" w:hAnsi="Consolas" w:cs="Times New Roman"/>
                <w:color w:val="D4D4D4"/>
                <w:sz w:val="21"/>
                <w:szCs w:val="21"/>
              </w:rPr>
              <w:pPrChange w:id="1272" w:author="Donovan Goode" w:date="2018-11-09T10:05:00Z">
                <w:pPr>
                  <w:framePr w:hSpace="180" w:wrap="around" w:vAnchor="text" w:hAnchor="margin" w:xAlign="center" w:y="130"/>
                  <w:shd w:val="clear" w:color="auto" w:fill="1E1E1E"/>
                  <w:spacing w:line="285" w:lineRule="atLeast"/>
                </w:pPr>
              </w:pPrChange>
            </w:pPr>
            <w:del w:id="1273"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show</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"slow"</w:delText>
              </w:r>
              <w:r w:rsidRPr="00CC0FB0" w:rsidDel="008B6AF4">
                <w:rPr>
                  <w:rFonts w:ascii="Consolas" w:eastAsia="Times New Roman" w:hAnsi="Consolas" w:cs="Times New Roman"/>
                  <w:color w:val="D4D4D4"/>
                  <w:sz w:val="21"/>
                  <w:szCs w:val="21"/>
                </w:rPr>
                <w:delText>);</w:delText>
              </w:r>
            </w:del>
          </w:p>
          <w:p w14:paraId="7C02D3B4" w14:textId="77777777" w:rsidR="00ED1509" w:rsidRPr="00CC0FB0" w:rsidDel="008B6AF4" w:rsidRDefault="00ED1509">
            <w:pPr>
              <w:pStyle w:val="Heading1Numbered"/>
              <w:rPr>
                <w:del w:id="1274" w:author="Donovan Goode" w:date="2018-11-09T10:04:00Z"/>
                <w:rFonts w:ascii="Consolas" w:eastAsia="Times New Roman" w:hAnsi="Consolas" w:cs="Times New Roman"/>
                <w:color w:val="D4D4D4"/>
                <w:sz w:val="21"/>
                <w:szCs w:val="21"/>
              </w:rPr>
              <w:pPrChange w:id="1275" w:author="Donovan Goode" w:date="2018-11-09T10:05:00Z">
                <w:pPr>
                  <w:framePr w:hSpace="180" w:wrap="around" w:vAnchor="text" w:hAnchor="margin" w:xAlign="center" w:y="130"/>
                  <w:shd w:val="clear" w:color="auto" w:fill="1E1E1E"/>
                  <w:spacing w:line="285" w:lineRule="atLeast"/>
                </w:pPr>
              </w:pPrChange>
            </w:pPr>
            <w:del w:id="1276"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"#govmod_prquestion4_label"</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parent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addClass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'required'</w:delText>
              </w:r>
              <w:r w:rsidRPr="00CC0FB0" w:rsidDel="008B6AF4">
                <w:rPr>
                  <w:rFonts w:ascii="Consolas" w:eastAsia="Times New Roman" w:hAnsi="Consolas" w:cs="Times New Roman"/>
                  <w:color w:val="D4D4D4"/>
                  <w:sz w:val="21"/>
                  <w:szCs w:val="21"/>
                </w:rPr>
                <w:delText>);</w:delText>
              </w:r>
            </w:del>
          </w:p>
          <w:p w14:paraId="1380AB9C" w14:textId="77777777" w:rsidR="00ED1509" w:rsidRPr="00CC0FB0" w:rsidDel="008B6AF4" w:rsidRDefault="00ED1509">
            <w:pPr>
              <w:pStyle w:val="Heading1Numbered"/>
              <w:rPr>
                <w:del w:id="1277" w:author="Donovan Goode" w:date="2018-11-09T10:04:00Z"/>
                <w:rFonts w:ascii="Consolas" w:eastAsia="Times New Roman" w:hAnsi="Consolas" w:cs="Times New Roman"/>
                <w:color w:val="D4D4D4"/>
                <w:sz w:val="21"/>
                <w:szCs w:val="21"/>
              </w:rPr>
              <w:pPrChange w:id="1278" w:author="Donovan Goode" w:date="2018-11-09T10:05:00Z">
                <w:pPr>
                  <w:framePr w:hSpace="180" w:wrap="around" w:vAnchor="text" w:hAnchor="margin" w:xAlign="center" w:y="130"/>
                  <w:shd w:val="clear" w:color="auto" w:fill="1E1E1E"/>
                  <w:spacing w:line="285" w:lineRule="atLeast"/>
                </w:pPr>
              </w:pPrChange>
            </w:pPr>
            <w:del w:id="1279" w:author="Donovan Goode" w:date="2018-11-09T10:04:00Z">
              <w:r w:rsidRPr="00CC0FB0" w:rsidDel="008B6AF4">
                <w:rPr>
                  <w:rFonts w:ascii="Consolas" w:eastAsia="Times New Roman" w:hAnsi="Consolas" w:cs="Times New Roman"/>
                  <w:color w:val="D4D4D4"/>
                  <w:sz w:val="21"/>
                  <w:szCs w:val="21"/>
                </w:rPr>
                <w:delText xml:space="preserve">    }</w:delText>
              </w:r>
            </w:del>
          </w:p>
          <w:p w14:paraId="4A444607" w14:textId="77777777" w:rsidR="00ED1509" w:rsidRPr="00CC0FB0" w:rsidDel="008B6AF4" w:rsidRDefault="00ED1509">
            <w:pPr>
              <w:pStyle w:val="Heading1Numbered"/>
              <w:rPr>
                <w:del w:id="1280" w:author="Donovan Goode" w:date="2018-11-09T10:04:00Z"/>
                <w:rFonts w:ascii="Consolas" w:eastAsia="Times New Roman" w:hAnsi="Consolas" w:cs="Times New Roman"/>
                <w:color w:val="D4D4D4"/>
                <w:sz w:val="21"/>
                <w:szCs w:val="21"/>
              </w:rPr>
              <w:pPrChange w:id="1281" w:author="Donovan Goode" w:date="2018-11-09T10:05:00Z">
                <w:pPr>
                  <w:framePr w:hSpace="180" w:wrap="around" w:vAnchor="text" w:hAnchor="margin" w:xAlign="center" w:y="130"/>
                  <w:shd w:val="clear" w:color="auto" w:fill="1E1E1E"/>
                  <w:spacing w:line="285" w:lineRule="atLeast"/>
                </w:pPr>
              </w:pPrChange>
            </w:pPr>
            <w:del w:id="1282"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C586C0"/>
                  <w:sz w:val="21"/>
                  <w:szCs w:val="21"/>
                </w:rPr>
                <w:delText>if</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'#govmod_prquestion3_0'</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is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':checked'</w:delText>
              </w:r>
              <w:r w:rsidRPr="00CC0FB0" w:rsidDel="008B6AF4">
                <w:rPr>
                  <w:rFonts w:ascii="Consolas" w:eastAsia="Times New Roman" w:hAnsi="Consolas" w:cs="Times New Roman"/>
                  <w:color w:val="D4D4D4"/>
                  <w:sz w:val="21"/>
                  <w:szCs w:val="21"/>
                </w:rPr>
                <w:delText>)) {</w:delText>
              </w:r>
            </w:del>
          </w:p>
          <w:p w14:paraId="383F69E3" w14:textId="77777777" w:rsidR="00ED1509" w:rsidRPr="00CC0FB0" w:rsidDel="008B6AF4" w:rsidRDefault="00ED1509">
            <w:pPr>
              <w:pStyle w:val="Heading1Numbered"/>
              <w:rPr>
                <w:del w:id="1283" w:author="Donovan Goode" w:date="2018-11-09T10:04:00Z"/>
                <w:rFonts w:ascii="Consolas" w:eastAsia="Times New Roman" w:hAnsi="Consolas" w:cs="Times New Roman"/>
                <w:color w:val="D4D4D4"/>
                <w:sz w:val="21"/>
                <w:szCs w:val="21"/>
              </w:rPr>
              <w:pPrChange w:id="1284" w:author="Donovan Goode" w:date="2018-11-09T10:05:00Z">
                <w:pPr>
                  <w:framePr w:hSpace="180" w:wrap="around" w:vAnchor="text" w:hAnchor="margin" w:xAlign="center" w:y="130"/>
                  <w:shd w:val="clear" w:color="auto" w:fill="1E1E1E"/>
                  <w:spacing w:line="285" w:lineRule="atLeast"/>
                </w:pPr>
              </w:pPrChange>
            </w:pPr>
            <w:del w:id="1285"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hide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"slow"</w:delText>
              </w:r>
              <w:r w:rsidRPr="00CC0FB0" w:rsidDel="008B6AF4">
                <w:rPr>
                  <w:rFonts w:ascii="Consolas" w:eastAsia="Times New Roman" w:hAnsi="Consolas" w:cs="Times New Roman"/>
                  <w:color w:val="D4D4D4"/>
                  <w:sz w:val="21"/>
                  <w:szCs w:val="21"/>
                </w:rPr>
                <w:delText>);</w:delText>
              </w:r>
            </w:del>
          </w:p>
          <w:p w14:paraId="73CE0027" w14:textId="77777777" w:rsidR="00ED1509" w:rsidRPr="00CC0FB0" w:rsidDel="008B6AF4" w:rsidRDefault="00ED1509">
            <w:pPr>
              <w:pStyle w:val="Heading1Numbered"/>
              <w:rPr>
                <w:del w:id="1286" w:author="Donovan Goode" w:date="2018-11-09T10:04:00Z"/>
                <w:rFonts w:ascii="Consolas" w:eastAsia="Times New Roman" w:hAnsi="Consolas" w:cs="Times New Roman"/>
                <w:color w:val="D4D4D4"/>
                <w:sz w:val="21"/>
                <w:szCs w:val="21"/>
              </w:rPr>
              <w:pPrChange w:id="1287" w:author="Donovan Goode" w:date="2018-11-09T10:05:00Z">
                <w:pPr>
                  <w:framePr w:hSpace="180" w:wrap="around" w:vAnchor="text" w:hAnchor="margin" w:xAlign="center" w:y="130"/>
                  <w:shd w:val="clear" w:color="auto" w:fill="1E1E1E"/>
                  <w:spacing w:line="285" w:lineRule="atLeast"/>
                </w:pPr>
              </w:pPrChange>
            </w:pPr>
            <w:del w:id="1288"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"#govmod_prquestion4_label"</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parent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removeClass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'required'</w:delText>
              </w:r>
              <w:r w:rsidRPr="00CC0FB0" w:rsidDel="008B6AF4">
                <w:rPr>
                  <w:rFonts w:ascii="Consolas" w:eastAsia="Times New Roman" w:hAnsi="Consolas" w:cs="Times New Roman"/>
                  <w:color w:val="D4D4D4"/>
                  <w:sz w:val="21"/>
                  <w:szCs w:val="21"/>
                </w:rPr>
                <w:delText>);</w:delText>
              </w:r>
            </w:del>
          </w:p>
          <w:p w14:paraId="40E8DE71" w14:textId="77777777" w:rsidR="00ED1509" w:rsidRPr="00CC0FB0" w:rsidDel="008B6AF4" w:rsidRDefault="00ED1509">
            <w:pPr>
              <w:pStyle w:val="Heading1Numbered"/>
              <w:rPr>
                <w:del w:id="1289" w:author="Donovan Goode" w:date="2018-11-09T10:04:00Z"/>
                <w:rFonts w:ascii="Consolas" w:eastAsia="Times New Roman" w:hAnsi="Consolas" w:cs="Times New Roman"/>
                <w:color w:val="D4D4D4"/>
                <w:sz w:val="21"/>
                <w:szCs w:val="21"/>
              </w:rPr>
              <w:pPrChange w:id="1290" w:author="Donovan Goode" w:date="2018-11-09T10:05:00Z">
                <w:pPr>
                  <w:framePr w:hSpace="180" w:wrap="around" w:vAnchor="text" w:hAnchor="margin" w:xAlign="center" w:y="130"/>
                  <w:shd w:val="clear" w:color="auto" w:fill="1E1E1E"/>
                  <w:spacing w:line="285" w:lineRule="atLeast"/>
                </w:pPr>
              </w:pPrChange>
            </w:pPr>
            <w:del w:id="1291" w:author="Donovan Goode" w:date="2018-11-09T10:04:00Z">
              <w:r w:rsidRPr="00CC0FB0" w:rsidDel="008B6AF4">
                <w:rPr>
                  <w:rFonts w:ascii="Consolas" w:eastAsia="Times New Roman" w:hAnsi="Consolas" w:cs="Times New Roman"/>
                  <w:color w:val="D4D4D4"/>
                  <w:sz w:val="21"/>
                  <w:szCs w:val="21"/>
                </w:rPr>
                <w:delText xml:space="preserve">    }</w:delText>
              </w:r>
            </w:del>
          </w:p>
          <w:p w14:paraId="40AA5BB5" w14:textId="77777777" w:rsidR="00ED1509" w:rsidRPr="00CC0FB0" w:rsidDel="008B6AF4" w:rsidRDefault="00ED1509">
            <w:pPr>
              <w:pStyle w:val="Heading1Numbered"/>
              <w:rPr>
                <w:del w:id="1292" w:author="Donovan Goode" w:date="2018-11-09T10:04:00Z"/>
                <w:rFonts w:ascii="Consolas" w:eastAsia="Times New Roman" w:hAnsi="Consolas" w:cs="Times New Roman"/>
                <w:color w:val="D4D4D4"/>
                <w:sz w:val="21"/>
                <w:szCs w:val="21"/>
              </w:rPr>
              <w:pPrChange w:id="1293" w:author="Donovan Goode" w:date="2018-11-09T10:05:00Z">
                <w:pPr>
                  <w:framePr w:hSpace="180" w:wrap="around" w:vAnchor="text" w:hAnchor="margin" w:xAlign="center" w:y="130"/>
                  <w:shd w:val="clear" w:color="auto" w:fill="1E1E1E"/>
                  <w:spacing w:line="285" w:lineRule="atLeast"/>
                </w:pPr>
              </w:pPrChange>
            </w:pPr>
            <w:del w:id="1294"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C586C0"/>
                  <w:sz w:val="21"/>
                  <w:szCs w:val="21"/>
                </w:rPr>
                <w:delText>if</w:delText>
              </w:r>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'#govmod_prquestion3_2'</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is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':checked'</w:delText>
              </w:r>
              <w:r w:rsidRPr="00CC0FB0" w:rsidDel="008B6AF4">
                <w:rPr>
                  <w:rFonts w:ascii="Consolas" w:eastAsia="Times New Roman" w:hAnsi="Consolas" w:cs="Times New Roman"/>
                  <w:color w:val="D4D4D4"/>
                  <w:sz w:val="21"/>
                  <w:szCs w:val="21"/>
                </w:rPr>
                <w:delText>)) {</w:delText>
              </w:r>
            </w:del>
          </w:p>
          <w:p w14:paraId="628D139B" w14:textId="77777777" w:rsidR="00ED1509" w:rsidRPr="00CC0FB0" w:rsidDel="008B6AF4" w:rsidRDefault="00ED1509">
            <w:pPr>
              <w:pStyle w:val="Heading1Numbered"/>
              <w:rPr>
                <w:del w:id="1295" w:author="Donovan Goode" w:date="2018-11-09T10:04:00Z"/>
                <w:rFonts w:ascii="Consolas" w:eastAsia="Times New Roman" w:hAnsi="Consolas" w:cs="Times New Roman"/>
                <w:color w:val="D4D4D4"/>
                <w:sz w:val="21"/>
                <w:szCs w:val="21"/>
              </w:rPr>
              <w:pPrChange w:id="1296" w:author="Donovan Goode" w:date="2018-11-09T10:05:00Z">
                <w:pPr>
                  <w:framePr w:hSpace="180" w:wrap="around" w:vAnchor="text" w:hAnchor="margin" w:xAlign="center" w:y="130"/>
                  <w:shd w:val="clear" w:color="auto" w:fill="1E1E1E"/>
                  <w:spacing w:line="285" w:lineRule="atLeast"/>
                </w:pPr>
              </w:pPrChange>
            </w:pPr>
            <w:del w:id="1297"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9CDCFE"/>
                  <w:sz w:val="21"/>
                  <w:szCs w:val="21"/>
                </w:rPr>
                <w:delText>sickLeave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hide</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"slow"</w:delText>
              </w:r>
              <w:r w:rsidRPr="00CC0FB0" w:rsidDel="008B6AF4">
                <w:rPr>
                  <w:rFonts w:ascii="Consolas" w:eastAsia="Times New Roman" w:hAnsi="Consolas" w:cs="Times New Roman"/>
                  <w:color w:val="D4D4D4"/>
                  <w:sz w:val="21"/>
                  <w:szCs w:val="21"/>
                </w:rPr>
                <w:delText>);</w:delText>
              </w:r>
            </w:del>
          </w:p>
          <w:p w14:paraId="59360DE1" w14:textId="77777777" w:rsidR="00ED1509" w:rsidRPr="00CC0FB0" w:rsidDel="008B6AF4" w:rsidRDefault="00ED1509">
            <w:pPr>
              <w:pStyle w:val="Heading1Numbered"/>
              <w:rPr>
                <w:del w:id="1298" w:author="Donovan Goode" w:date="2018-11-09T10:04:00Z"/>
                <w:rFonts w:ascii="Consolas" w:eastAsia="Times New Roman" w:hAnsi="Consolas" w:cs="Times New Roman"/>
                <w:color w:val="D4D4D4"/>
                <w:sz w:val="21"/>
                <w:szCs w:val="21"/>
              </w:rPr>
              <w:pPrChange w:id="1299" w:author="Donovan Goode" w:date="2018-11-09T10:05:00Z">
                <w:pPr>
                  <w:framePr w:hSpace="180" w:wrap="around" w:vAnchor="text" w:hAnchor="margin" w:xAlign="center" w:y="130"/>
                  <w:shd w:val="clear" w:color="auto" w:fill="1E1E1E"/>
                  <w:spacing w:line="285" w:lineRule="atLeast"/>
                </w:pPr>
              </w:pPrChange>
            </w:pPr>
            <w:del w:id="1300"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DCDCAA"/>
                  <w:sz w:val="21"/>
                  <w:szCs w:val="21"/>
                </w:rPr>
                <w:delTex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"#govmod_prquestion4_label"</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parent</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DCDCAA"/>
                  <w:sz w:val="21"/>
                  <w:szCs w:val="21"/>
                </w:rPr>
                <w:delText>removeClass</w:delText>
              </w:r>
              <w:r w:rsidRPr="00CC0FB0" w:rsidDel="008B6AF4">
                <w:rPr>
                  <w:rFonts w:ascii="Consolas" w:eastAsia="Times New Roman" w:hAnsi="Consolas" w:cs="Times New Roman"/>
                  <w:color w:val="D4D4D4"/>
                  <w:sz w:val="21"/>
                  <w:szCs w:val="21"/>
                </w:rPr>
                <w:delText>(</w:delText>
              </w:r>
              <w:r w:rsidRPr="00CC0FB0" w:rsidDel="008B6AF4">
                <w:rPr>
                  <w:rFonts w:ascii="Consolas" w:eastAsia="Times New Roman" w:hAnsi="Consolas" w:cs="Times New Roman"/>
                  <w:color w:val="CE9178"/>
                  <w:sz w:val="21"/>
                  <w:szCs w:val="21"/>
                </w:rPr>
                <w:delText>'required'</w:delText>
              </w:r>
              <w:r w:rsidRPr="00CC0FB0" w:rsidDel="008B6AF4">
                <w:rPr>
                  <w:rFonts w:ascii="Consolas" w:eastAsia="Times New Roman" w:hAnsi="Consolas" w:cs="Times New Roman"/>
                  <w:color w:val="D4D4D4"/>
                  <w:sz w:val="21"/>
                  <w:szCs w:val="21"/>
                </w:rPr>
                <w:delText>);</w:delText>
              </w:r>
            </w:del>
          </w:p>
          <w:p w14:paraId="09BF5226" w14:textId="77777777" w:rsidR="00ED1509" w:rsidRPr="00CC0FB0" w:rsidDel="008B6AF4" w:rsidRDefault="00ED1509">
            <w:pPr>
              <w:pStyle w:val="Heading1Numbered"/>
              <w:rPr>
                <w:del w:id="1301" w:author="Donovan Goode" w:date="2018-11-09T10:04:00Z"/>
                <w:rFonts w:ascii="Consolas" w:eastAsia="Times New Roman" w:hAnsi="Consolas" w:cs="Times New Roman"/>
                <w:color w:val="D4D4D4"/>
                <w:sz w:val="21"/>
                <w:szCs w:val="21"/>
              </w:rPr>
              <w:pPrChange w:id="1302" w:author="Donovan Goode" w:date="2018-11-09T10:05:00Z">
                <w:pPr>
                  <w:framePr w:hSpace="180" w:wrap="around" w:vAnchor="text" w:hAnchor="margin" w:xAlign="center" w:y="130"/>
                  <w:shd w:val="clear" w:color="auto" w:fill="1E1E1E"/>
                  <w:spacing w:line="285" w:lineRule="atLeast"/>
                </w:pPr>
              </w:pPrChange>
            </w:pPr>
            <w:del w:id="1303" w:author="Donovan Goode" w:date="2018-11-09T10:04:00Z">
              <w:r w:rsidRPr="00CC0FB0" w:rsidDel="008B6AF4">
                <w:rPr>
                  <w:rFonts w:ascii="Consolas" w:eastAsia="Times New Roman" w:hAnsi="Consolas" w:cs="Times New Roman"/>
                  <w:color w:val="D4D4D4"/>
                  <w:sz w:val="21"/>
                  <w:szCs w:val="21"/>
                </w:rPr>
                <w:delText xml:space="preserve">    }</w:delText>
              </w:r>
            </w:del>
          </w:p>
          <w:p w14:paraId="0BBF3461" w14:textId="77777777" w:rsidR="00ED1509" w:rsidRPr="00CC0FB0" w:rsidDel="008B6AF4" w:rsidRDefault="00ED1509">
            <w:pPr>
              <w:pStyle w:val="Heading1Numbered"/>
              <w:rPr>
                <w:del w:id="1304" w:author="Donovan Goode" w:date="2018-11-09T10:04:00Z"/>
                <w:rFonts w:ascii="Consolas" w:eastAsia="Times New Roman" w:hAnsi="Consolas" w:cs="Times New Roman"/>
                <w:color w:val="D4D4D4"/>
                <w:sz w:val="21"/>
                <w:szCs w:val="21"/>
              </w:rPr>
              <w:pPrChange w:id="1305" w:author="Donovan Goode" w:date="2018-11-09T10:05:00Z">
                <w:pPr>
                  <w:framePr w:hSpace="180" w:wrap="around" w:vAnchor="text" w:hAnchor="margin" w:xAlign="center" w:y="130"/>
                  <w:shd w:val="clear" w:color="auto" w:fill="1E1E1E"/>
                  <w:spacing w:line="285" w:lineRule="atLeast"/>
                </w:pPr>
              </w:pPrChange>
            </w:pPr>
            <w:del w:id="1306" w:author="Donovan Goode" w:date="2018-11-09T10:04:00Z">
              <w:r w:rsidRPr="00CC0FB0" w:rsidDel="008B6AF4">
                <w:rPr>
                  <w:rFonts w:ascii="Consolas" w:eastAsia="Times New Roman" w:hAnsi="Consolas" w:cs="Times New Roman"/>
                  <w:color w:val="D4D4D4"/>
                  <w:sz w:val="21"/>
                  <w:szCs w:val="21"/>
                </w:rPr>
                <w:delText xml:space="preserve">    </w:delText>
              </w:r>
              <w:r w:rsidRPr="00CC0FB0" w:rsidDel="008B6AF4">
                <w:rPr>
                  <w:rFonts w:ascii="Consolas" w:eastAsia="Times New Roman" w:hAnsi="Consolas" w:cs="Times New Roman"/>
                  <w:color w:val="6A9955"/>
                  <w:sz w:val="21"/>
                  <w:szCs w:val="21"/>
                </w:rPr>
                <w:delText>/*else {</w:delText>
              </w:r>
            </w:del>
          </w:p>
          <w:p w14:paraId="41492609" w14:textId="77777777" w:rsidR="00ED1509" w:rsidRPr="00CC0FB0" w:rsidDel="008B6AF4" w:rsidRDefault="00ED1509">
            <w:pPr>
              <w:pStyle w:val="Heading1Numbered"/>
              <w:rPr>
                <w:del w:id="1307" w:author="Donovan Goode" w:date="2018-11-09T10:04:00Z"/>
                <w:rFonts w:ascii="Consolas" w:eastAsia="Times New Roman" w:hAnsi="Consolas" w:cs="Times New Roman"/>
                <w:color w:val="D4D4D4"/>
                <w:sz w:val="21"/>
                <w:szCs w:val="21"/>
              </w:rPr>
              <w:pPrChange w:id="1308" w:author="Donovan Goode" w:date="2018-11-09T10:05:00Z">
                <w:pPr>
                  <w:framePr w:hSpace="180" w:wrap="around" w:vAnchor="text" w:hAnchor="margin" w:xAlign="center" w:y="130"/>
                  <w:shd w:val="clear" w:color="auto" w:fill="1E1E1E"/>
                  <w:spacing w:line="285" w:lineRule="atLeast"/>
                </w:pPr>
              </w:pPrChange>
            </w:pPr>
            <w:del w:id="1309" w:author="Donovan Goode" w:date="2018-11-09T10:04:00Z">
              <w:r w:rsidRPr="00CC0FB0" w:rsidDel="008B6AF4">
                <w:rPr>
                  <w:rFonts w:ascii="Consolas" w:eastAsia="Times New Roman" w:hAnsi="Consolas" w:cs="Times New Roman"/>
                  <w:color w:val="6A9955"/>
                  <w:sz w:val="21"/>
                  <w:szCs w:val="21"/>
                </w:rPr>
                <w:delText xml:space="preserve">        sickLeave.hide("slow");</w:delText>
              </w:r>
            </w:del>
          </w:p>
          <w:p w14:paraId="2E44F4F9" w14:textId="77777777" w:rsidR="00ED1509" w:rsidRPr="00CC0FB0" w:rsidDel="008B6AF4" w:rsidRDefault="00ED1509">
            <w:pPr>
              <w:pStyle w:val="Heading1Numbered"/>
              <w:rPr>
                <w:del w:id="1310" w:author="Donovan Goode" w:date="2018-11-09T10:04:00Z"/>
                <w:rFonts w:ascii="Consolas" w:eastAsia="Times New Roman" w:hAnsi="Consolas" w:cs="Times New Roman"/>
                <w:color w:val="D4D4D4"/>
                <w:sz w:val="21"/>
                <w:szCs w:val="21"/>
              </w:rPr>
              <w:pPrChange w:id="1311" w:author="Donovan Goode" w:date="2018-11-09T10:05:00Z">
                <w:pPr>
                  <w:framePr w:hSpace="180" w:wrap="around" w:vAnchor="text" w:hAnchor="margin" w:xAlign="center" w:y="130"/>
                  <w:shd w:val="clear" w:color="auto" w:fill="1E1E1E"/>
                  <w:spacing w:line="285" w:lineRule="atLeast"/>
                </w:pPr>
              </w:pPrChange>
            </w:pPr>
            <w:del w:id="1312" w:author="Donovan Goode" w:date="2018-11-09T10:04:00Z">
              <w:r w:rsidRPr="00CC0FB0" w:rsidDel="008B6AF4">
                <w:rPr>
                  <w:rFonts w:ascii="Consolas" w:eastAsia="Times New Roman" w:hAnsi="Consolas" w:cs="Times New Roman"/>
                  <w:color w:val="6A9955"/>
                  <w:sz w:val="21"/>
                  <w:szCs w:val="21"/>
                </w:rPr>
                <w:delText xml:space="preserve">        $("#govmod_prquestion4_label").parent().removeClass('required');</w:delText>
              </w:r>
            </w:del>
          </w:p>
          <w:p w14:paraId="2676B5CC" w14:textId="77777777" w:rsidR="00ED1509" w:rsidRPr="00CC0FB0" w:rsidDel="008B6AF4" w:rsidRDefault="00ED1509">
            <w:pPr>
              <w:pStyle w:val="Heading1Numbered"/>
              <w:rPr>
                <w:del w:id="1313" w:author="Donovan Goode" w:date="2018-11-09T10:04:00Z"/>
                <w:rFonts w:ascii="Consolas" w:eastAsia="Times New Roman" w:hAnsi="Consolas" w:cs="Times New Roman"/>
                <w:color w:val="D4D4D4"/>
                <w:sz w:val="21"/>
                <w:szCs w:val="21"/>
              </w:rPr>
              <w:pPrChange w:id="1314" w:author="Donovan Goode" w:date="2018-11-09T10:05:00Z">
                <w:pPr>
                  <w:framePr w:hSpace="180" w:wrap="around" w:vAnchor="text" w:hAnchor="margin" w:xAlign="center" w:y="130"/>
                  <w:shd w:val="clear" w:color="auto" w:fill="1E1E1E"/>
                  <w:spacing w:line="285" w:lineRule="atLeast"/>
                </w:pPr>
              </w:pPrChange>
            </w:pPr>
            <w:del w:id="1315" w:author="Donovan Goode" w:date="2018-11-09T10:04:00Z">
              <w:r w:rsidRPr="00CC0FB0" w:rsidDel="008B6AF4">
                <w:rPr>
                  <w:rFonts w:ascii="Consolas" w:eastAsia="Times New Roman" w:hAnsi="Consolas" w:cs="Times New Roman"/>
                  <w:color w:val="6A9955"/>
                  <w:sz w:val="21"/>
                  <w:szCs w:val="21"/>
                </w:rPr>
                <w:delText xml:space="preserve">    }</w:delText>
              </w:r>
            </w:del>
          </w:p>
          <w:p w14:paraId="33291592" w14:textId="77777777" w:rsidR="00ED1509" w:rsidRPr="00CC0FB0" w:rsidDel="008B6AF4" w:rsidRDefault="00ED1509">
            <w:pPr>
              <w:pStyle w:val="Heading1Numbered"/>
              <w:rPr>
                <w:del w:id="1316" w:author="Donovan Goode" w:date="2018-11-09T10:04:00Z"/>
                <w:rFonts w:ascii="Consolas" w:eastAsia="Times New Roman" w:hAnsi="Consolas" w:cs="Times New Roman"/>
                <w:color w:val="D4D4D4"/>
                <w:sz w:val="21"/>
                <w:szCs w:val="21"/>
              </w:rPr>
              <w:pPrChange w:id="1317" w:author="Donovan Goode" w:date="2018-11-09T10:05:00Z">
                <w:pPr>
                  <w:framePr w:hSpace="180" w:wrap="around" w:vAnchor="text" w:hAnchor="margin" w:xAlign="center" w:y="130"/>
                  <w:shd w:val="clear" w:color="auto" w:fill="1E1E1E"/>
                  <w:spacing w:line="285" w:lineRule="atLeast"/>
                </w:pPr>
              </w:pPrChange>
            </w:pPr>
            <w:del w:id="1318" w:author="Donovan Goode" w:date="2018-11-09T10:04:00Z">
              <w:r w:rsidRPr="00CC0FB0" w:rsidDel="008B6AF4">
                <w:rPr>
                  <w:rFonts w:ascii="Consolas" w:eastAsia="Times New Roman" w:hAnsi="Consolas" w:cs="Times New Roman"/>
                  <w:color w:val="6A9955"/>
                  <w:sz w:val="21"/>
                  <w:szCs w:val="21"/>
                </w:rPr>
                <w:delText xml:space="preserve">    */</w:delText>
              </w:r>
            </w:del>
          </w:p>
          <w:p w14:paraId="4A2D604C" w14:textId="77777777" w:rsidR="00ED1509" w:rsidRPr="00CC0FB0" w:rsidDel="008B6AF4" w:rsidRDefault="00ED1509">
            <w:pPr>
              <w:pStyle w:val="Heading1Numbered"/>
              <w:rPr>
                <w:del w:id="1319" w:author="Donovan Goode" w:date="2018-11-09T10:04:00Z"/>
                <w:rFonts w:ascii="Consolas" w:eastAsia="Times New Roman" w:hAnsi="Consolas" w:cs="Times New Roman"/>
                <w:color w:val="D4D4D4"/>
                <w:sz w:val="21"/>
                <w:szCs w:val="21"/>
              </w:rPr>
              <w:pPrChange w:id="1320" w:author="Donovan Goode" w:date="2018-11-09T10:05:00Z">
                <w:pPr>
                  <w:framePr w:hSpace="180" w:wrap="around" w:vAnchor="text" w:hAnchor="margin" w:xAlign="center" w:y="130"/>
                  <w:shd w:val="clear" w:color="auto" w:fill="1E1E1E"/>
                  <w:spacing w:line="285" w:lineRule="atLeast"/>
                </w:pPr>
              </w:pPrChange>
            </w:pPr>
            <w:del w:id="1321" w:author="Donovan Goode" w:date="2018-11-09T10:04:00Z">
              <w:r w:rsidRPr="00CC0FB0" w:rsidDel="008B6AF4">
                <w:rPr>
                  <w:rFonts w:ascii="Consolas" w:eastAsia="Times New Roman" w:hAnsi="Consolas" w:cs="Times New Roman"/>
                  <w:color w:val="D4D4D4"/>
                  <w:sz w:val="21"/>
                  <w:szCs w:val="21"/>
                </w:rPr>
                <w:delText>}</w:delText>
              </w:r>
            </w:del>
          </w:p>
          <w:p w14:paraId="49D430C8" w14:textId="77777777" w:rsidR="00ED1509" w:rsidRPr="00CC0FB0" w:rsidDel="008B6AF4" w:rsidRDefault="00ED1509">
            <w:pPr>
              <w:pStyle w:val="Heading1Numbered"/>
              <w:rPr>
                <w:del w:id="1322" w:author="Donovan Goode" w:date="2018-11-09T10:04:00Z"/>
                <w:rFonts w:ascii="Consolas" w:eastAsia="Times New Roman" w:hAnsi="Consolas" w:cs="Times New Roman"/>
                <w:color w:val="D4D4D4"/>
                <w:sz w:val="21"/>
                <w:szCs w:val="21"/>
              </w:rPr>
              <w:pPrChange w:id="1323" w:author="Donovan Goode" w:date="2018-11-09T10:05:00Z">
                <w:pPr>
                  <w:framePr w:hSpace="180" w:wrap="around" w:vAnchor="text" w:hAnchor="margin" w:xAlign="center" w:y="130"/>
                  <w:shd w:val="clear" w:color="auto" w:fill="1E1E1E"/>
                  <w:spacing w:line="285" w:lineRule="atLeast"/>
                </w:pPr>
              </w:pPrChange>
            </w:pPr>
            <w:del w:id="1324" w:author="Donovan Goode" w:date="2018-11-09T10:04:00Z">
              <w:r w:rsidRPr="00CC0FB0" w:rsidDel="008B6AF4">
                <w:rPr>
                  <w:rFonts w:ascii="Consolas" w:eastAsia="Times New Roman" w:hAnsi="Consolas" w:cs="Times New Roman"/>
                  <w:color w:val="6A9955"/>
                  <w:sz w:val="21"/>
                  <w:szCs w:val="21"/>
                </w:rPr>
                <w:delText>/************************JS for regular optionset picklist***************************************/</w:delText>
              </w:r>
            </w:del>
          </w:p>
          <w:p w14:paraId="6C603515" w14:textId="77777777" w:rsidR="00ED1509" w:rsidRPr="00CC0FB0" w:rsidDel="008B6AF4" w:rsidRDefault="00ED1509">
            <w:pPr>
              <w:pStyle w:val="Heading1Numbered"/>
              <w:rPr>
                <w:del w:id="1325" w:author="Donovan Goode" w:date="2018-11-09T10:04:00Z"/>
                <w:rFonts w:ascii="Consolas" w:eastAsia="Times New Roman" w:hAnsi="Consolas" w:cs="Times New Roman"/>
                <w:color w:val="D4D4D4"/>
                <w:sz w:val="21"/>
                <w:szCs w:val="21"/>
              </w:rPr>
              <w:pPrChange w:id="1326" w:author="Donovan Goode" w:date="2018-11-09T10:05:00Z">
                <w:pPr>
                  <w:framePr w:hSpace="180" w:wrap="around" w:vAnchor="text" w:hAnchor="margin" w:xAlign="center" w:y="130"/>
                  <w:shd w:val="clear" w:color="auto" w:fill="1E1E1E"/>
                  <w:spacing w:line="285" w:lineRule="atLeast"/>
                </w:pPr>
              </w:pPrChange>
            </w:pPr>
            <w:del w:id="1327" w:author="Donovan Goode" w:date="2018-11-09T10:04:00Z">
              <w:r w:rsidRPr="00CC0FB0" w:rsidDel="008B6AF4">
                <w:rPr>
                  <w:rFonts w:ascii="Consolas" w:eastAsia="Times New Roman" w:hAnsi="Consolas" w:cs="Times New Roman"/>
                  <w:color w:val="6A9955"/>
                  <w:sz w:val="21"/>
                  <w:szCs w:val="21"/>
                </w:rPr>
                <w:delText>/*$(document).ready(function () {</w:delText>
              </w:r>
            </w:del>
          </w:p>
          <w:p w14:paraId="41E14AF5" w14:textId="77777777" w:rsidR="00ED1509" w:rsidRPr="00CC0FB0" w:rsidDel="008B6AF4" w:rsidRDefault="00ED1509">
            <w:pPr>
              <w:pStyle w:val="Heading1Numbered"/>
              <w:rPr>
                <w:del w:id="1328" w:author="Donovan Goode" w:date="2018-11-09T10:04:00Z"/>
                <w:rFonts w:ascii="Consolas" w:eastAsia="Times New Roman" w:hAnsi="Consolas" w:cs="Times New Roman"/>
                <w:color w:val="D4D4D4"/>
                <w:sz w:val="21"/>
                <w:szCs w:val="21"/>
              </w:rPr>
              <w:pPrChange w:id="1329" w:author="Donovan Goode" w:date="2018-11-09T10:05:00Z">
                <w:pPr>
                  <w:framePr w:hSpace="180" w:wrap="around" w:vAnchor="text" w:hAnchor="margin" w:xAlign="center" w:y="130"/>
                  <w:shd w:val="clear" w:color="auto" w:fill="1E1E1E"/>
                  <w:spacing w:line="285" w:lineRule="atLeast"/>
                </w:pPr>
              </w:pPrChange>
            </w:pPr>
            <w:del w:id="1330" w:author="Donovan Goode" w:date="2018-11-09T10:04:00Z">
              <w:r w:rsidRPr="00CC0FB0" w:rsidDel="008B6AF4">
                <w:rPr>
                  <w:rFonts w:ascii="Consolas" w:eastAsia="Times New Roman" w:hAnsi="Consolas" w:cs="Times New Roman"/>
                  <w:color w:val="6A9955"/>
                  <w:sz w:val="21"/>
                  <w:szCs w:val="21"/>
                </w:rPr>
                <w:delText xml:space="preserve">    var sickLeaveBalance = $('#govmod_prquestion3');</w:delText>
              </w:r>
            </w:del>
          </w:p>
          <w:p w14:paraId="7B057B3B" w14:textId="77777777" w:rsidR="00ED1509" w:rsidRPr="00CC0FB0" w:rsidDel="008B6AF4" w:rsidRDefault="00ED1509">
            <w:pPr>
              <w:pStyle w:val="Heading1Numbered"/>
              <w:rPr>
                <w:del w:id="1331" w:author="Donovan Goode" w:date="2018-11-09T10:04:00Z"/>
                <w:rFonts w:ascii="Consolas" w:eastAsia="Times New Roman" w:hAnsi="Consolas" w:cs="Times New Roman"/>
                <w:color w:val="D4D4D4"/>
                <w:sz w:val="21"/>
                <w:szCs w:val="21"/>
              </w:rPr>
              <w:pPrChange w:id="1332" w:author="Donovan Goode" w:date="2018-11-09T10:05:00Z">
                <w:pPr>
                  <w:framePr w:hSpace="180" w:wrap="around" w:vAnchor="text" w:hAnchor="margin" w:xAlign="center" w:y="130"/>
                  <w:shd w:val="clear" w:color="auto" w:fill="1E1E1E"/>
                  <w:spacing w:line="285" w:lineRule="atLeast"/>
                </w:pPr>
              </w:pPrChange>
            </w:pPr>
            <w:del w:id="1333" w:author="Donovan Goode" w:date="2018-11-09T10:04:00Z">
              <w:r w:rsidRPr="00CC0FB0" w:rsidDel="008B6AF4">
                <w:rPr>
                  <w:rFonts w:ascii="Consolas" w:eastAsia="Times New Roman" w:hAnsi="Consolas" w:cs="Times New Roman"/>
                  <w:color w:val="6A9955"/>
                  <w:sz w:val="21"/>
                  <w:szCs w:val="21"/>
                </w:rPr>
                <w:delText xml:space="preserve">    var sickLeave = $('#govmod_prquestion4').closest('td');</w:delText>
              </w:r>
            </w:del>
          </w:p>
          <w:p w14:paraId="1C558BA9" w14:textId="77777777" w:rsidR="00ED1509" w:rsidRPr="00CC0FB0" w:rsidDel="008B6AF4" w:rsidRDefault="00ED1509">
            <w:pPr>
              <w:pStyle w:val="Heading1Numbered"/>
              <w:rPr>
                <w:del w:id="1334" w:author="Donovan Goode" w:date="2018-11-09T10:04:00Z"/>
                <w:rFonts w:ascii="Consolas" w:eastAsia="Times New Roman" w:hAnsi="Consolas" w:cs="Times New Roman"/>
                <w:color w:val="D4D4D4"/>
                <w:sz w:val="21"/>
                <w:szCs w:val="21"/>
              </w:rPr>
              <w:pPrChange w:id="1335" w:author="Donovan Goode" w:date="2018-11-09T10:05:00Z">
                <w:pPr>
                  <w:framePr w:hSpace="180" w:wrap="around" w:vAnchor="text" w:hAnchor="margin" w:xAlign="center" w:y="130"/>
                  <w:shd w:val="clear" w:color="auto" w:fill="1E1E1E"/>
                  <w:spacing w:line="285" w:lineRule="atLeast"/>
                </w:pPr>
              </w:pPrChange>
            </w:pPr>
            <w:del w:id="1336" w:author="Donovan Goode" w:date="2018-11-09T10:04:00Z">
              <w:r w:rsidRPr="00CC0FB0" w:rsidDel="008B6AF4">
                <w:rPr>
                  <w:rFonts w:ascii="Consolas" w:eastAsia="Times New Roman" w:hAnsi="Consolas" w:cs="Times New Roman"/>
                  <w:color w:val="6A9955"/>
                  <w:sz w:val="21"/>
                  <w:szCs w:val="21"/>
                </w:rPr>
                <w:delText xml:space="preserve">    var select = this.value;</w:delText>
              </w:r>
            </w:del>
          </w:p>
          <w:p w14:paraId="18DB8460" w14:textId="77777777" w:rsidR="00ED1509" w:rsidRPr="00CC0FB0" w:rsidDel="008B6AF4" w:rsidRDefault="00ED1509">
            <w:pPr>
              <w:pStyle w:val="Heading1Numbered"/>
              <w:rPr>
                <w:del w:id="1337" w:author="Donovan Goode" w:date="2018-11-09T10:04:00Z"/>
                <w:rFonts w:ascii="Consolas" w:eastAsia="Times New Roman" w:hAnsi="Consolas" w:cs="Times New Roman"/>
                <w:color w:val="D4D4D4"/>
                <w:sz w:val="21"/>
                <w:szCs w:val="21"/>
              </w:rPr>
              <w:pPrChange w:id="1338" w:author="Donovan Goode" w:date="2018-11-09T10:05:00Z">
                <w:pPr>
                  <w:framePr w:hSpace="180" w:wrap="around" w:vAnchor="text" w:hAnchor="margin" w:xAlign="center" w:y="130"/>
                  <w:shd w:val="clear" w:color="auto" w:fill="1E1E1E"/>
                  <w:spacing w:line="285" w:lineRule="atLeast"/>
                </w:pPr>
              </w:pPrChange>
            </w:pPr>
            <w:del w:id="1339" w:author="Donovan Goode" w:date="2018-11-09T10:04:00Z">
              <w:r w:rsidRPr="00CC0FB0" w:rsidDel="008B6AF4">
                <w:rPr>
                  <w:rFonts w:ascii="Consolas" w:eastAsia="Times New Roman" w:hAnsi="Consolas" w:cs="Times New Roman"/>
                  <w:color w:val="6A9955"/>
                  <w:sz w:val="21"/>
                  <w:szCs w:val="21"/>
                </w:rPr>
                <w:delText xml:space="preserve">    //Hide on page load</w:delText>
              </w:r>
            </w:del>
          </w:p>
          <w:p w14:paraId="38721045" w14:textId="77777777" w:rsidR="00ED1509" w:rsidRPr="00CC0FB0" w:rsidDel="008B6AF4" w:rsidRDefault="00ED1509">
            <w:pPr>
              <w:pStyle w:val="Heading1Numbered"/>
              <w:rPr>
                <w:del w:id="1340" w:author="Donovan Goode" w:date="2018-11-09T10:04:00Z"/>
                <w:rFonts w:ascii="Consolas" w:eastAsia="Times New Roman" w:hAnsi="Consolas" w:cs="Times New Roman"/>
                <w:color w:val="D4D4D4"/>
                <w:sz w:val="21"/>
                <w:szCs w:val="21"/>
              </w:rPr>
              <w:pPrChange w:id="1341" w:author="Donovan Goode" w:date="2018-11-09T10:05:00Z">
                <w:pPr>
                  <w:framePr w:hSpace="180" w:wrap="around" w:vAnchor="text" w:hAnchor="margin" w:xAlign="center" w:y="130"/>
                  <w:shd w:val="clear" w:color="auto" w:fill="1E1E1E"/>
                  <w:spacing w:line="285" w:lineRule="atLeast"/>
                </w:pPr>
              </w:pPrChange>
            </w:pPr>
            <w:del w:id="1342" w:author="Donovan Goode" w:date="2018-11-09T10:04:00Z">
              <w:r w:rsidRPr="00CC0FB0" w:rsidDel="008B6AF4">
                <w:rPr>
                  <w:rFonts w:ascii="Consolas" w:eastAsia="Times New Roman" w:hAnsi="Consolas" w:cs="Times New Roman"/>
                  <w:color w:val="6A9955"/>
                  <w:sz w:val="21"/>
                  <w:szCs w:val="21"/>
                </w:rPr>
                <w:delText xml:space="preserve">    sickLeave.hide();</w:delText>
              </w:r>
            </w:del>
          </w:p>
          <w:p w14:paraId="0AE70627" w14:textId="77777777" w:rsidR="00ED1509" w:rsidRPr="00CC0FB0" w:rsidDel="008B6AF4" w:rsidRDefault="00ED1509">
            <w:pPr>
              <w:pStyle w:val="Heading1Numbered"/>
              <w:rPr>
                <w:del w:id="1343" w:author="Donovan Goode" w:date="2018-11-09T10:04:00Z"/>
                <w:rFonts w:ascii="Consolas" w:eastAsia="Times New Roman" w:hAnsi="Consolas" w:cs="Times New Roman"/>
                <w:color w:val="D4D4D4"/>
                <w:sz w:val="21"/>
                <w:szCs w:val="21"/>
              </w:rPr>
              <w:pPrChange w:id="1344" w:author="Donovan Goode" w:date="2018-11-09T10:05:00Z">
                <w:pPr>
                  <w:framePr w:hSpace="180" w:wrap="around" w:vAnchor="text" w:hAnchor="margin" w:xAlign="center" w:y="130"/>
                  <w:shd w:val="clear" w:color="auto" w:fill="1E1E1E"/>
                  <w:spacing w:line="285" w:lineRule="atLeast"/>
                </w:pPr>
              </w:pPrChange>
            </w:pPr>
          </w:p>
          <w:p w14:paraId="5BE3CCE6" w14:textId="77777777" w:rsidR="00ED1509" w:rsidRPr="00CC0FB0" w:rsidDel="008B6AF4" w:rsidRDefault="00ED1509">
            <w:pPr>
              <w:pStyle w:val="Heading1Numbered"/>
              <w:rPr>
                <w:del w:id="1345" w:author="Donovan Goode" w:date="2018-11-09T10:04:00Z"/>
                <w:rFonts w:ascii="Consolas" w:eastAsia="Times New Roman" w:hAnsi="Consolas" w:cs="Times New Roman"/>
                <w:color w:val="D4D4D4"/>
                <w:sz w:val="21"/>
                <w:szCs w:val="21"/>
              </w:rPr>
              <w:pPrChange w:id="1346" w:author="Donovan Goode" w:date="2018-11-09T10:05:00Z">
                <w:pPr>
                  <w:framePr w:hSpace="180" w:wrap="around" w:vAnchor="text" w:hAnchor="margin" w:xAlign="center" w:y="130"/>
                  <w:shd w:val="clear" w:color="auto" w:fill="1E1E1E"/>
                  <w:spacing w:line="285" w:lineRule="atLeast"/>
                </w:pPr>
              </w:pPrChange>
            </w:pPr>
            <w:del w:id="1347" w:author="Donovan Goode" w:date="2018-11-09T10:04:00Z">
              <w:r w:rsidRPr="00CC0FB0" w:rsidDel="008B6AF4">
                <w:rPr>
                  <w:rFonts w:ascii="Consolas" w:eastAsia="Times New Roman" w:hAnsi="Consolas" w:cs="Times New Roman"/>
                  <w:color w:val="6A9955"/>
                  <w:sz w:val="21"/>
                  <w:szCs w:val="21"/>
                </w:rPr>
                <w:delText xml:space="preserve">    sickLeaveBalance.change(function() {</w:delText>
              </w:r>
            </w:del>
          </w:p>
          <w:p w14:paraId="4D387F60" w14:textId="77777777" w:rsidR="00ED1509" w:rsidRPr="00CC0FB0" w:rsidDel="008B6AF4" w:rsidRDefault="00ED1509">
            <w:pPr>
              <w:pStyle w:val="Heading1Numbered"/>
              <w:rPr>
                <w:del w:id="1348" w:author="Donovan Goode" w:date="2018-11-09T10:04:00Z"/>
                <w:rFonts w:ascii="Consolas" w:eastAsia="Times New Roman" w:hAnsi="Consolas" w:cs="Times New Roman"/>
                <w:color w:val="D4D4D4"/>
                <w:sz w:val="21"/>
                <w:szCs w:val="21"/>
              </w:rPr>
              <w:pPrChange w:id="1349" w:author="Donovan Goode" w:date="2018-11-09T10:05:00Z">
                <w:pPr>
                  <w:framePr w:hSpace="180" w:wrap="around" w:vAnchor="text" w:hAnchor="margin" w:xAlign="center" w:y="130"/>
                  <w:shd w:val="clear" w:color="auto" w:fill="1E1E1E"/>
                  <w:spacing w:line="285" w:lineRule="atLeast"/>
                </w:pPr>
              </w:pPrChange>
            </w:pPr>
            <w:del w:id="1350" w:author="Donovan Goode" w:date="2018-11-09T10:04:00Z">
              <w:r w:rsidRPr="00CC0FB0" w:rsidDel="008B6AF4">
                <w:rPr>
                  <w:rFonts w:ascii="Consolas" w:eastAsia="Times New Roman" w:hAnsi="Consolas" w:cs="Times New Roman"/>
                  <w:color w:val="6A9955"/>
                  <w:sz w:val="21"/>
                  <w:szCs w:val="21"/>
                </w:rPr>
                <w:delText xml:space="preserve">        if ($(this).val() == '100000001') {</w:delText>
              </w:r>
            </w:del>
          </w:p>
          <w:p w14:paraId="0B7B6E54" w14:textId="77777777" w:rsidR="00ED1509" w:rsidRPr="00CC0FB0" w:rsidDel="008B6AF4" w:rsidRDefault="00ED1509">
            <w:pPr>
              <w:pStyle w:val="Heading1Numbered"/>
              <w:rPr>
                <w:del w:id="1351" w:author="Donovan Goode" w:date="2018-11-09T10:04:00Z"/>
                <w:rFonts w:ascii="Consolas" w:eastAsia="Times New Roman" w:hAnsi="Consolas" w:cs="Times New Roman"/>
                <w:color w:val="D4D4D4"/>
                <w:sz w:val="21"/>
                <w:szCs w:val="21"/>
              </w:rPr>
              <w:pPrChange w:id="1352" w:author="Donovan Goode" w:date="2018-11-09T10:05:00Z">
                <w:pPr>
                  <w:framePr w:hSpace="180" w:wrap="around" w:vAnchor="text" w:hAnchor="margin" w:xAlign="center" w:y="130"/>
                  <w:shd w:val="clear" w:color="auto" w:fill="1E1E1E"/>
                  <w:spacing w:line="285" w:lineRule="atLeast"/>
                </w:pPr>
              </w:pPrChange>
            </w:pPr>
            <w:del w:id="1353" w:author="Donovan Goode" w:date="2018-11-09T10:04:00Z">
              <w:r w:rsidRPr="00CC0FB0" w:rsidDel="008B6AF4">
                <w:rPr>
                  <w:rFonts w:ascii="Consolas" w:eastAsia="Times New Roman" w:hAnsi="Consolas" w:cs="Times New Roman"/>
                  <w:color w:val="6A9955"/>
                  <w:sz w:val="21"/>
                  <w:szCs w:val="21"/>
                </w:rPr>
                <w:delText xml:space="preserve">            sickLeave.show("slow");</w:delText>
              </w:r>
            </w:del>
          </w:p>
          <w:p w14:paraId="194447F0" w14:textId="77777777" w:rsidR="00ED1509" w:rsidRPr="00CC0FB0" w:rsidDel="008B6AF4" w:rsidRDefault="00ED1509">
            <w:pPr>
              <w:pStyle w:val="Heading1Numbered"/>
              <w:rPr>
                <w:del w:id="1354" w:author="Donovan Goode" w:date="2018-11-09T10:04:00Z"/>
                <w:rFonts w:ascii="Consolas" w:eastAsia="Times New Roman" w:hAnsi="Consolas" w:cs="Times New Roman"/>
                <w:color w:val="D4D4D4"/>
                <w:sz w:val="21"/>
                <w:szCs w:val="21"/>
              </w:rPr>
              <w:pPrChange w:id="1355" w:author="Donovan Goode" w:date="2018-11-09T10:05:00Z">
                <w:pPr>
                  <w:framePr w:hSpace="180" w:wrap="around" w:vAnchor="text" w:hAnchor="margin" w:xAlign="center" w:y="130"/>
                  <w:shd w:val="clear" w:color="auto" w:fill="1E1E1E"/>
                  <w:spacing w:line="285" w:lineRule="atLeast"/>
                </w:pPr>
              </w:pPrChange>
            </w:pPr>
            <w:del w:id="1356" w:author="Donovan Goode" w:date="2018-11-09T10:04:00Z">
              <w:r w:rsidRPr="00CC0FB0" w:rsidDel="008B6AF4">
                <w:rPr>
                  <w:rFonts w:ascii="Consolas" w:eastAsia="Times New Roman" w:hAnsi="Consolas" w:cs="Times New Roman"/>
                  <w:color w:val="6A9955"/>
                  <w:sz w:val="21"/>
                  <w:szCs w:val="21"/>
                </w:rPr>
                <w:delText xml:space="preserve">        }</w:delText>
              </w:r>
            </w:del>
          </w:p>
          <w:p w14:paraId="6B88773C" w14:textId="77777777" w:rsidR="00ED1509" w:rsidRPr="00CC0FB0" w:rsidDel="008B6AF4" w:rsidRDefault="00ED1509">
            <w:pPr>
              <w:pStyle w:val="Heading1Numbered"/>
              <w:rPr>
                <w:del w:id="1357" w:author="Donovan Goode" w:date="2018-11-09T10:04:00Z"/>
                <w:rFonts w:ascii="Consolas" w:eastAsia="Times New Roman" w:hAnsi="Consolas" w:cs="Times New Roman"/>
                <w:color w:val="D4D4D4"/>
                <w:sz w:val="21"/>
                <w:szCs w:val="21"/>
              </w:rPr>
              <w:pPrChange w:id="1358" w:author="Donovan Goode" w:date="2018-11-09T10:05:00Z">
                <w:pPr>
                  <w:framePr w:hSpace="180" w:wrap="around" w:vAnchor="text" w:hAnchor="margin" w:xAlign="center" w:y="130"/>
                  <w:shd w:val="clear" w:color="auto" w:fill="1E1E1E"/>
                  <w:spacing w:line="285" w:lineRule="atLeast"/>
                </w:pPr>
              </w:pPrChange>
            </w:pPr>
            <w:del w:id="1359" w:author="Donovan Goode" w:date="2018-11-09T10:04:00Z">
              <w:r w:rsidRPr="00CC0FB0" w:rsidDel="008B6AF4">
                <w:rPr>
                  <w:rFonts w:ascii="Consolas" w:eastAsia="Times New Roman" w:hAnsi="Consolas" w:cs="Times New Roman"/>
                  <w:color w:val="6A9955"/>
                  <w:sz w:val="21"/>
                  <w:szCs w:val="21"/>
                </w:rPr>
                <w:delText xml:space="preserve">        else{</w:delText>
              </w:r>
            </w:del>
          </w:p>
          <w:p w14:paraId="6D5329B6" w14:textId="77777777" w:rsidR="00ED1509" w:rsidRPr="00CC0FB0" w:rsidDel="008B6AF4" w:rsidRDefault="00ED1509">
            <w:pPr>
              <w:pStyle w:val="Heading1Numbered"/>
              <w:rPr>
                <w:del w:id="1360" w:author="Donovan Goode" w:date="2018-11-09T10:04:00Z"/>
                <w:rFonts w:ascii="Consolas" w:eastAsia="Times New Roman" w:hAnsi="Consolas" w:cs="Times New Roman"/>
                <w:color w:val="D4D4D4"/>
                <w:sz w:val="21"/>
                <w:szCs w:val="21"/>
              </w:rPr>
              <w:pPrChange w:id="1361" w:author="Donovan Goode" w:date="2018-11-09T10:05:00Z">
                <w:pPr>
                  <w:framePr w:hSpace="180" w:wrap="around" w:vAnchor="text" w:hAnchor="margin" w:xAlign="center" w:y="130"/>
                  <w:shd w:val="clear" w:color="auto" w:fill="1E1E1E"/>
                  <w:spacing w:line="285" w:lineRule="atLeast"/>
                </w:pPr>
              </w:pPrChange>
            </w:pPr>
            <w:del w:id="1362" w:author="Donovan Goode" w:date="2018-11-09T10:04:00Z">
              <w:r w:rsidRPr="00CC0FB0" w:rsidDel="008B6AF4">
                <w:rPr>
                  <w:rFonts w:ascii="Consolas" w:eastAsia="Times New Roman" w:hAnsi="Consolas" w:cs="Times New Roman"/>
                  <w:color w:val="6A9955"/>
                  <w:sz w:val="21"/>
                  <w:szCs w:val="21"/>
                </w:rPr>
                <w:delText xml:space="preserve">            sickLeave.hide("slow");</w:delText>
              </w:r>
            </w:del>
          </w:p>
          <w:p w14:paraId="2A742122" w14:textId="77777777" w:rsidR="00ED1509" w:rsidRPr="00CC0FB0" w:rsidDel="008B6AF4" w:rsidRDefault="00ED1509">
            <w:pPr>
              <w:pStyle w:val="Heading1Numbered"/>
              <w:rPr>
                <w:del w:id="1363" w:author="Donovan Goode" w:date="2018-11-09T10:04:00Z"/>
                <w:rFonts w:ascii="Consolas" w:eastAsia="Times New Roman" w:hAnsi="Consolas" w:cs="Times New Roman"/>
                <w:color w:val="D4D4D4"/>
                <w:sz w:val="21"/>
                <w:szCs w:val="21"/>
              </w:rPr>
              <w:pPrChange w:id="1364" w:author="Donovan Goode" w:date="2018-11-09T10:05:00Z">
                <w:pPr>
                  <w:framePr w:hSpace="180" w:wrap="around" w:vAnchor="text" w:hAnchor="margin" w:xAlign="center" w:y="130"/>
                  <w:shd w:val="clear" w:color="auto" w:fill="1E1E1E"/>
                  <w:spacing w:line="285" w:lineRule="atLeast"/>
                </w:pPr>
              </w:pPrChange>
            </w:pPr>
            <w:del w:id="1365" w:author="Donovan Goode" w:date="2018-11-09T10:04:00Z">
              <w:r w:rsidRPr="00CC0FB0" w:rsidDel="008B6AF4">
                <w:rPr>
                  <w:rFonts w:ascii="Consolas" w:eastAsia="Times New Roman" w:hAnsi="Consolas" w:cs="Times New Roman"/>
                  <w:color w:val="6A9955"/>
                  <w:sz w:val="21"/>
                  <w:szCs w:val="21"/>
                </w:rPr>
                <w:delText xml:space="preserve">        } </w:delText>
              </w:r>
            </w:del>
          </w:p>
          <w:p w14:paraId="4427CC20" w14:textId="77777777" w:rsidR="00ED1509" w:rsidRPr="00CC0FB0" w:rsidDel="008B6AF4" w:rsidRDefault="00ED1509">
            <w:pPr>
              <w:pStyle w:val="Heading1Numbered"/>
              <w:rPr>
                <w:del w:id="1366" w:author="Donovan Goode" w:date="2018-11-09T10:04:00Z"/>
                <w:rFonts w:ascii="Consolas" w:eastAsia="Times New Roman" w:hAnsi="Consolas" w:cs="Times New Roman"/>
                <w:color w:val="D4D4D4"/>
                <w:sz w:val="21"/>
                <w:szCs w:val="21"/>
              </w:rPr>
              <w:pPrChange w:id="1367" w:author="Donovan Goode" w:date="2018-11-09T10:05:00Z">
                <w:pPr>
                  <w:framePr w:hSpace="180" w:wrap="around" w:vAnchor="text" w:hAnchor="margin" w:xAlign="center" w:y="130"/>
                  <w:shd w:val="clear" w:color="auto" w:fill="1E1E1E"/>
                  <w:spacing w:line="285" w:lineRule="atLeast"/>
                </w:pPr>
              </w:pPrChange>
            </w:pPr>
            <w:del w:id="1368" w:author="Donovan Goode" w:date="2018-11-09T10:04:00Z">
              <w:r w:rsidRPr="00CC0FB0" w:rsidDel="008B6AF4">
                <w:rPr>
                  <w:rFonts w:ascii="Consolas" w:eastAsia="Times New Roman" w:hAnsi="Consolas" w:cs="Times New Roman"/>
                  <w:color w:val="6A9955"/>
                  <w:sz w:val="21"/>
                  <w:szCs w:val="21"/>
                </w:rPr>
                <w:delText xml:space="preserve">   });</w:delText>
              </w:r>
            </w:del>
          </w:p>
          <w:p w14:paraId="45CEB8FF" w14:textId="77777777" w:rsidR="00ED1509" w:rsidRPr="00CC0FB0" w:rsidDel="008B6AF4" w:rsidRDefault="00ED1509">
            <w:pPr>
              <w:pStyle w:val="Heading1Numbered"/>
              <w:rPr>
                <w:del w:id="1369" w:author="Donovan Goode" w:date="2018-11-09T10:04:00Z"/>
                <w:rFonts w:ascii="Consolas" w:eastAsia="Times New Roman" w:hAnsi="Consolas" w:cs="Times New Roman"/>
                <w:color w:val="D4D4D4"/>
                <w:sz w:val="21"/>
                <w:szCs w:val="21"/>
              </w:rPr>
              <w:pPrChange w:id="1370" w:author="Donovan Goode" w:date="2018-11-09T10:05:00Z">
                <w:pPr>
                  <w:framePr w:hSpace="180" w:wrap="around" w:vAnchor="text" w:hAnchor="margin" w:xAlign="center" w:y="130"/>
                  <w:shd w:val="clear" w:color="auto" w:fill="1E1E1E"/>
                  <w:spacing w:line="285" w:lineRule="atLeast"/>
                </w:pPr>
              </w:pPrChange>
            </w:pPr>
            <w:del w:id="1371" w:author="Donovan Goode" w:date="2018-11-09T10:04:00Z">
              <w:r w:rsidRPr="00CC0FB0" w:rsidDel="008B6AF4">
                <w:rPr>
                  <w:rFonts w:ascii="Consolas" w:eastAsia="Times New Roman" w:hAnsi="Consolas" w:cs="Times New Roman"/>
                  <w:color w:val="6A9955"/>
                  <w:sz w:val="21"/>
                  <w:szCs w:val="21"/>
                </w:rPr>
                <w:delText xml:space="preserve">   </w:delText>
              </w:r>
            </w:del>
          </w:p>
          <w:p w14:paraId="269BF285" w14:textId="77777777" w:rsidR="00ED1509" w:rsidRPr="00CC0FB0" w:rsidDel="008B6AF4" w:rsidRDefault="00ED1509">
            <w:pPr>
              <w:pStyle w:val="Heading1Numbered"/>
              <w:rPr>
                <w:del w:id="1372" w:author="Donovan Goode" w:date="2018-11-09T10:04:00Z"/>
                <w:rFonts w:ascii="Consolas" w:eastAsia="Times New Roman" w:hAnsi="Consolas" w:cs="Times New Roman"/>
                <w:color w:val="D4D4D4"/>
                <w:sz w:val="21"/>
                <w:szCs w:val="21"/>
              </w:rPr>
              <w:pPrChange w:id="1373" w:author="Donovan Goode" w:date="2018-11-09T10:05:00Z">
                <w:pPr>
                  <w:framePr w:hSpace="180" w:wrap="around" w:vAnchor="text" w:hAnchor="margin" w:xAlign="center" w:y="130"/>
                  <w:shd w:val="clear" w:color="auto" w:fill="1E1E1E"/>
                  <w:spacing w:line="285" w:lineRule="atLeast"/>
                </w:pPr>
              </w:pPrChange>
            </w:pPr>
            <w:del w:id="1374" w:author="Donovan Goode" w:date="2018-11-09T10:04:00Z">
              <w:r w:rsidRPr="00CC0FB0" w:rsidDel="008B6AF4">
                <w:rPr>
                  <w:rFonts w:ascii="Consolas" w:eastAsia="Times New Roman" w:hAnsi="Consolas" w:cs="Times New Roman"/>
                  <w:color w:val="6A9955"/>
                  <w:sz w:val="21"/>
                  <w:szCs w:val="21"/>
                </w:rPr>
                <w:delText xml:space="preserve"> });     </w:delText>
              </w:r>
            </w:del>
          </w:p>
          <w:p w14:paraId="47B390AA" w14:textId="77777777" w:rsidR="00ED1509" w:rsidRPr="00CC0FB0" w:rsidDel="008B6AF4" w:rsidRDefault="00ED1509">
            <w:pPr>
              <w:pStyle w:val="Heading1Numbered"/>
              <w:rPr>
                <w:del w:id="1375" w:author="Donovan Goode" w:date="2018-11-09T10:04:00Z"/>
                <w:rFonts w:ascii="Consolas" w:eastAsia="Times New Roman" w:hAnsi="Consolas" w:cs="Times New Roman"/>
                <w:color w:val="D4D4D4"/>
                <w:sz w:val="21"/>
                <w:szCs w:val="21"/>
              </w:rPr>
              <w:pPrChange w:id="1376" w:author="Donovan Goode" w:date="2018-11-09T10:05:00Z">
                <w:pPr>
                  <w:framePr w:hSpace="180" w:wrap="around" w:vAnchor="text" w:hAnchor="margin" w:xAlign="center" w:y="130"/>
                  <w:shd w:val="clear" w:color="auto" w:fill="1E1E1E"/>
                  <w:spacing w:line="285" w:lineRule="atLeast"/>
                </w:pPr>
              </w:pPrChange>
            </w:pPr>
            <w:del w:id="1377" w:author="Donovan Goode" w:date="2018-11-09T10:04:00Z">
              <w:r w:rsidRPr="00CC0FB0" w:rsidDel="008B6AF4">
                <w:rPr>
                  <w:rFonts w:ascii="Consolas" w:eastAsia="Times New Roman" w:hAnsi="Consolas" w:cs="Times New Roman"/>
                  <w:color w:val="6A9955"/>
                  <w:sz w:val="21"/>
                  <w:szCs w:val="21"/>
                </w:rPr>
                <w:delText>*/</w:delText>
              </w:r>
            </w:del>
          </w:p>
          <w:p w14:paraId="4EC19403" w14:textId="77777777" w:rsidR="00ED1509" w:rsidRPr="00CC0FB0" w:rsidDel="008B6AF4" w:rsidRDefault="00ED1509">
            <w:pPr>
              <w:pStyle w:val="Heading1Numbered"/>
              <w:rPr>
                <w:del w:id="1378" w:author="Donovan Goode" w:date="2018-11-09T10:04:00Z"/>
                <w:rFonts w:ascii="Consolas" w:eastAsia="Times New Roman" w:hAnsi="Consolas" w:cs="Times New Roman"/>
                <w:color w:val="D4D4D4"/>
                <w:sz w:val="21"/>
                <w:szCs w:val="21"/>
              </w:rPr>
              <w:pPrChange w:id="1379" w:author="Donovan Goode" w:date="2018-11-09T10:05:00Z">
                <w:pPr>
                  <w:framePr w:hSpace="180" w:wrap="around" w:vAnchor="text" w:hAnchor="margin" w:xAlign="center" w:y="130"/>
                  <w:shd w:val="clear" w:color="auto" w:fill="1E1E1E"/>
                  <w:spacing w:line="285" w:lineRule="atLeast"/>
                </w:pPr>
              </w:pPrChange>
            </w:pPr>
            <w:del w:id="1380" w:author="Donovan Goode" w:date="2018-11-09T10:04:00Z">
              <w:r w:rsidRPr="00CC0FB0" w:rsidDel="008B6AF4">
                <w:rPr>
                  <w:rFonts w:ascii="Consolas" w:eastAsia="Times New Roman" w:hAnsi="Consolas" w:cs="Times New Roman"/>
                  <w:color w:val="6A9955"/>
                  <w:sz w:val="21"/>
                  <w:szCs w:val="21"/>
                </w:rPr>
                <w:delText>/************************JS for Metadata Radio Buttons***************************************/</w:delText>
              </w:r>
            </w:del>
          </w:p>
          <w:p w14:paraId="73581127" w14:textId="77777777" w:rsidR="00ED1509" w:rsidRPr="005564BB" w:rsidDel="008B6AF4" w:rsidRDefault="00ED1509">
            <w:pPr>
              <w:pStyle w:val="Heading1Numbered"/>
              <w:rPr>
                <w:del w:id="1381" w:author="Donovan Goode" w:date="2018-11-09T10:04:00Z"/>
                <w:rFonts w:ascii="Consolas" w:eastAsia="Times New Roman" w:hAnsi="Consolas" w:cs="Times New Roman"/>
                <w:color w:val="6A9955"/>
                <w:sz w:val="21"/>
                <w:szCs w:val="21"/>
              </w:rPr>
              <w:pPrChange w:id="1382" w:author="Donovan Goode" w:date="2018-11-09T10:05:00Z">
                <w:pPr>
                  <w:framePr w:hSpace="180" w:wrap="around" w:vAnchor="text" w:hAnchor="margin" w:xAlign="center" w:y="130"/>
                  <w:shd w:val="clear" w:color="auto" w:fill="1E1E1E"/>
                  <w:spacing w:line="285" w:lineRule="atLeast"/>
                </w:pPr>
              </w:pPrChange>
            </w:pPr>
          </w:p>
        </w:tc>
      </w:tr>
    </w:tbl>
    <w:p w14:paraId="7CDECB7C" w14:textId="77777777" w:rsidR="00ED1509" w:rsidRPr="008C3FF1" w:rsidDel="008B6AF4" w:rsidRDefault="00ED1509">
      <w:pPr>
        <w:pStyle w:val="Heading1Numbered"/>
        <w:rPr>
          <w:del w:id="1383" w:author="Donovan Goode" w:date="2018-11-09T10:04:00Z"/>
        </w:rPr>
        <w:pPrChange w:id="1384" w:author="Donovan Goode" w:date="2018-11-09T10:05:00Z">
          <w:pPr/>
        </w:pPrChange>
      </w:pPr>
    </w:p>
    <w:p w14:paraId="0A3150BB" w14:textId="77777777" w:rsidR="00ED1509" w:rsidDel="008B6AF4" w:rsidRDefault="00ED1509">
      <w:pPr>
        <w:pStyle w:val="Heading1Numbered"/>
        <w:rPr>
          <w:del w:id="1385" w:author="Donovan Goode" w:date="2018-11-09T10:04:00Z"/>
          <w:u w:val="single"/>
        </w:rPr>
        <w:pPrChange w:id="1386" w:author="Donovan Goode" w:date="2018-11-09T10:05:00Z">
          <w:pPr>
            <w:pStyle w:val="Heading2Numbered"/>
            <w:numPr>
              <w:numId w:val="28"/>
            </w:numPr>
            <w:ind w:left="216"/>
          </w:pPr>
        </w:pPrChange>
      </w:pPr>
      <w:del w:id="1387" w:author="Donovan Goode" w:date="2018-11-09T10:04:00Z">
        <w:r w:rsidRPr="009C0436" w:rsidDel="008B6AF4">
          <w:rPr>
            <w:u w:val="single"/>
          </w:rPr>
          <w:delText>Custom Liquid Templates</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3201"/>
        <w:gridCol w:w="11189"/>
      </w:tblGrid>
      <w:tr w:rsidR="00ED1509" w:rsidDel="008B6AF4" w14:paraId="68B32751" w14:textId="63D1E6E8" w:rsidTr="00A52519">
        <w:trPr>
          <w:cnfStyle w:val="100000000000" w:firstRow="1" w:lastRow="0" w:firstColumn="0" w:lastColumn="0" w:oddVBand="0" w:evenVBand="0" w:oddHBand="0" w:evenHBand="0" w:firstRowFirstColumn="0" w:firstRowLastColumn="0" w:lastRowFirstColumn="0" w:lastRowLastColumn="0"/>
          <w:del w:id="1388" w:author="Donovan Goode" w:date="2018-11-09T10:04:00Z"/>
        </w:trPr>
        <w:tc>
          <w:tcPr>
            <w:tcW w:w="1705" w:type="dxa"/>
          </w:tcPr>
          <w:p w14:paraId="20F2D301" w14:textId="77777777" w:rsidR="00ED1509" w:rsidRPr="00D01E6B" w:rsidDel="008B6AF4" w:rsidRDefault="00ED1509">
            <w:pPr>
              <w:pStyle w:val="Heading1Numbered"/>
              <w:rPr>
                <w:del w:id="1389" w:author="Donovan Goode" w:date="2018-11-09T10:04:00Z"/>
                <w:b/>
              </w:rPr>
              <w:pPrChange w:id="1390" w:author="Donovan Goode" w:date="2018-11-09T10:05:00Z">
                <w:pPr>
                  <w:framePr w:hSpace="180" w:wrap="around" w:vAnchor="text" w:hAnchor="margin" w:xAlign="center" w:y="130"/>
                  <w:jc w:val="center"/>
                </w:pPr>
              </w:pPrChange>
            </w:pPr>
            <w:del w:id="1391" w:author="Donovan Goode" w:date="2018-11-09T10:04:00Z">
              <w:r w:rsidDel="008B6AF4">
                <w:rPr>
                  <w:b/>
                </w:rPr>
                <w:delText>Web Template</w:delText>
              </w:r>
              <w:r w:rsidRPr="00D01E6B" w:rsidDel="008B6AF4">
                <w:rPr>
                  <w:b/>
                </w:rPr>
                <w:delText xml:space="preserve"> Name</w:delText>
              </w:r>
            </w:del>
          </w:p>
        </w:tc>
        <w:tc>
          <w:tcPr>
            <w:tcW w:w="9905" w:type="dxa"/>
          </w:tcPr>
          <w:p w14:paraId="1E958244" w14:textId="77777777" w:rsidR="00ED1509" w:rsidRPr="00D01E6B" w:rsidDel="008B6AF4" w:rsidRDefault="00ED1509">
            <w:pPr>
              <w:pStyle w:val="Heading1Numbered"/>
              <w:rPr>
                <w:del w:id="1392" w:author="Donovan Goode" w:date="2018-11-09T10:04:00Z"/>
                <w:b/>
              </w:rPr>
              <w:pPrChange w:id="1393" w:author="Donovan Goode" w:date="2018-11-09T10:05:00Z">
                <w:pPr>
                  <w:framePr w:hSpace="180" w:wrap="around" w:vAnchor="text" w:hAnchor="margin" w:xAlign="center" w:y="130"/>
                  <w:jc w:val="center"/>
                </w:pPr>
              </w:pPrChange>
            </w:pPr>
            <w:del w:id="1394" w:author="Donovan Goode" w:date="2018-11-09T10:04:00Z">
              <w:r w:rsidDel="008B6AF4">
                <w:rPr>
                  <w:b/>
                </w:rPr>
                <w:delText>Web Template Code (Liquid, HTML, CSS, JavaScript)</w:delText>
              </w:r>
            </w:del>
          </w:p>
        </w:tc>
      </w:tr>
      <w:tr w:rsidR="00ED1509" w:rsidDel="008B6AF4" w14:paraId="3EF7DFF2" w14:textId="3260EA62" w:rsidTr="00A52519">
        <w:trPr>
          <w:del w:id="1395" w:author="Donovan Goode" w:date="2018-11-09T10:04:00Z"/>
        </w:trPr>
        <w:tc>
          <w:tcPr>
            <w:tcW w:w="1705" w:type="dxa"/>
          </w:tcPr>
          <w:p w14:paraId="3BF84C9B" w14:textId="77777777" w:rsidR="00ED1509" w:rsidRPr="00D01E6B" w:rsidDel="008B6AF4" w:rsidRDefault="00ED1509">
            <w:pPr>
              <w:pStyle w:val="Heading1Numbered"/>
              <w:rPr>
                <w:del w:id="1396" w:author="Donovan Goode" w:date="2018-11-09T10:04:00Z"/>
              </w:rPr>
              <w:pPrChange w:id="1397" w:author="Donovan Goode" w:date="2018-11-09T10:05:00Z">
                <w:pPr>
                  <w:framePr w:hSpace="180" w:wrap="around" w:vAnchor="text" w:hAnchor="margin" w:xAlign="center" w:y="130"/>
                  <w:jc w:val="center"/>
                </w:pPr>
              </w:pPrChange>
            </w:pPr>
            <w:del w:id="1398" w:author="Donovan Goode" w:date="2018-11-09T10:04:00Z">
              <w:r w:rsidRPr="003F3F82" w:rsidDel="008B6AF4">
                <w:rPr>
                  <w:highlight w:val="yellow"/>
                </w:rPr>
                <w:delText>Agency Services</w:delText>
              </w:r>
            </w:del>
          </w:p>
        </w:tc>
        <w:tc>
          <w:tcPr>
            <w:tcW w:w="9905" w:type="dxa"/>
          </w:tcPr>
          <w:p w14:paraId="3F9FABA7" w14:textId="77777777" w:rsidR="00ED1509" w:rsidRPr="00114013" w:rsidDel="008B6AF4" w:rsidRDefault="00ED1509">
            <w:pPr>
              <w:pStyle w:val="Heading1Numbered"/>
              <w:rPr>
                <w:del w:id="1399" w:author="Donovan Goode" w:date="2018-11-09T10:04:00Z"/>
                <w:rFonts w:ascii="Consolas" w:eastAsia="Times New Roman" w:hAnsi="Consolas" w:cs="Times New Roman"/>
                <w:color w:val="D4D4D4"/>
                <w:sz w:val="21"/>
                <w:szCs w:val="21"/>
              </w:rPr>
              <w:pPrChange w:id="1400" w:author="Donovan Goode" w:date="2018-11-09T10:05:00Z">
                <w:pPr>
                  <w:framePr w:hSpace="180" w:wrap="around" w:vAnchor="text" w:hAnchor="margin" w:xAlign="center" w:y="130"/>
                  <w:shd w:val="clear" w:color="auto" w:fill="1E1E1E"/>
                  <w:spacing w:line="285" w:lineRule="atLeast"/>
                </w:pPr>
              </w:pPrChange>
            </w:pPr>
            <w:del w:id="1401" w:author="Donovan Goode"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"portal dashboard container"</w:delText>
              </w:r>
              <w:r w:rsidRPr="00114013" w:rsidDel="008B6AF4">
                <w:rPr>
                  <w:rFonts w:ascii="Consolas" w:eastAsia="Times New Roman" w:hAnsi="Consolas" w:cs="Times New Roman"/>
                  <w:color w:val="808080"/>
                  <w:sz w:val="21"/>
                  <w:szCs w:val="21"/>
                </w:rPr>
                <w:delText>&gt;</w:delText>
              </w:r>
            </w:del>
          </w:p>
          <w:p w14:paraId="6B88FB3C" w14:textId="77777777" w:rsidR="00ED1509" w:rsidRPr="00114013" w:rsidDel="008B6AF4" w:rsidRDefault="00ED1509">
            <w:pPr>
              <w:pStyle w:val="Heading1Numbered"/>
              <w:rPr>
                <w:del w:id="1402" w:author="Donovan Goode" w:date="2018-11-09T10:04:00Z"/>
                <w:rFonts w:ascii="Consolas" w:eastAsia="Times New Roman" w:hAnsi="Consolas" w:cs="Times New Roman"/>
                <w:color w:val="D4D4D4"/>
                <w:sz w:val="21"/>
                <w:szCs w:val="21"/>
              </w:rPr>
              <w:pPrChange w:id="1403" w:author="Donovan Goode" w:date="2018-11-09T10:05:00Z">
                <w:pPr>
                  <w:framePr w:hSpace="180" w:wrap="around" w:vAnchor="text" w:hAnchor="margin" w:xAlign="center" w:y="130"/>
                  <w:shd w:val="clear" w:color="auto" w:fill="1E1E1E"/>
                  <w:spacing w:line="285" w:lineRule="atLeast"/>
                </w:pPr>
              </w:pPrChange>
            </w:pPr>
            <w:del w:id="1404" w:author="Donovan Goode" w:date="2018-11-09T10:04:00Z">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569CD6"/>
                  <w:sz w:val="21"/>
                  <w:szCs w:val="21"/>
                </w:rPr>
                <w:delText>include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'page copy'</w:delText>
              </w:r>
              <w:r w:rsidRPr="00114013" w:rsidDel="008B6AF4">
                <w:rPr>
                  <w:rFonts w:ascii="Consolas" w:eastAsia="Times New Roman" w:hAnsi="Consolas" w:cs="Times New Roman"/>
                  <w:color w:val="D4D4D4"/>
                  <w:sz w:val="21"/>
                  <w:szCs w:val="21"/>
                </w:rPr>
                <w:delText>%}</w:delText>
              </w:r>
            </w:del>
          </w:p>
          <w:p w14:paraId="011B1746" w14:textId="77777777" w:rsidR="00ED1509" w:rsidRPr="00114013" w:rsidDel="008B6AF4" w:rsidRDefault="00ED1509">
            <w:pPr>
              <w:pStyle w:val="Heading1Numbered"/>
              <w:rPr>
                <w:del w:id="1405" w:author="Donovan Goode" w:date="2018-11-09T10:04:00Z"/>
                <w:rFonts w:ascii="Consolas" w:eastAsia="Times New Roman" w:hAnsi="Consolas" w:cs="Times New Roman"/>
                <w:color w:val="D4D4D4"/>
                <w:sz w:val="21"/>
                <w:szCs w:val="21"/>
              </w:rPr>
              <w:pPrChange w:id="1406" w:author="Donovan Goode" w:date="2018-11-09T10:05:00Z">
                <w:pPr>
                  <w:framePr w:hSpace="180" w:wrap="around" w:vAnchor="text" w:hAnchor="margin" w:xAlign="center" w:y="130"/>
                  <w:shd w:val="clear" w:color="auto" w:fill="1E1E1E"/>
                  <w:spacing w:line="285" w:lineRule="atLeast"/>
                </w:pPr>
              </w:pPrChange>
            </w:pPr>
            <w:del w:id="1407"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"page-header"</w:delText>
              </w:r>
              <w:r w:rsidRPr="00114013" w:rsidDel="008B6AF4">
                <w:rPr>
                  <w:rFonts w:ascii="Consolas" w:eastAsia="Times New Roman" w:hAnsi="Consolas" w:cs="Times New Roman"/>
                  <w:color w:val="808080"/>
                  <w:sz w:val="21"/>
                  <w:szCs w:val="21"/>
                </w:rPr>
                <w:delText>&gt;</w:delText>
              </w:r>
            </w:del>
          </w:p>
          <w:p w14:paraId="07589041" w14:textId="77777777" w:rsidR="00ED1509" w:rsidRPr="00114013" w:rsidDel="008B6AF4" w:rsidRDefault="00ED1509">
            <w:pPr>
              <w:pStyle w:val="Heading1Numbered"/>
              <w:rPr>
                <w:del w:id="1408" w:author="Donovan Goode" w:date="2018-11-09T10:04:00Z"/>
                <w:rFonts w:ascii="Consolas" w:eastAsia="Times New Roman" w:hAnsi="Consolas" w:cs="Times New Roman"/>
                <w:color w:val="D4D4D4"/>
                <w:sz w:val="21"/>
                <w:szCs w:val="21"/>
              </w:rPr>
              <w:pPrChange w:id="1409" w:author="Donovan Goode" w:date="2018-11-09T10:05:00Z">
                <w:pPr>
                  <w:framePr w:hSpace="180" w:wrap="around" w:vAnchor="text" w:hAnchor="margin" w:xAlign="center" w:y="130"/>
                  <w:shd w:val="clear" w:color="auto" w:fill="1E1E1E"/>
                  <w:spacing w:line="285" w:lineRule="atLeast"/>
                </w:pPr>
              </w:pPrChange>
            </w:pPr>
          </w:p>
          <w:p w14:paraId="6BA2CD73" w14:textId="77777777" w:rsidR="00ED1509" w:rsidRPr="00114013" w:rsidDel="008B6AF4" w:rsidRDefault="00ED1509">
            <w:pPr>
              <w:pStyle w:val="Heading1Numbered"/>
              <w:rPr>
                <w:del w:id="1410" w:author="Donovan Goode" w:date="2018-11-09T10:04:00Z"/>
                <w:rFonts w:ascii="Consolas" w:eastAsia="Times New Roman" w:hAnsi="Consolas" w:cs="Times New Roman"/>
                <w:color w:val="D4D4D4"/>
                <w:sz w:val="21"/>
                <w:szCs w:val="21"/>
              </w:rPr>
              <w:pPrChange w:id="1411" w:author="Donovan Goode" w:date="2018-11-09T10:05:00Z">
                <w:pPr>
                  <w:framePr w:hSpace="180" w:wrap="around" w:vAnchor="text" w:hAnchor="margin" w:xAlign="center" w:y="130"/>
                  <w:shd w:val="clear" w:color="auto" w:fill="1E1E1E"/>
                  <w:spacing w:line="285" w:lineRule="atLeast"/>
                </w:pPr>
              </w:pPrChange>
            </w:pPr>
            <w:del w:id="1412"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h1</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aria-label</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 snippets['Agency Services Portal Dashboard Title'] | default: resx['Agency_Services_Portal_Dashboard_Title'] | h }}"</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569CD6"/>
                  <w:sz w:val="21"/>
                  <w:szCs w:val="21"/>
                </w:rPr>
                <w:delText xml:space="preserve"> editable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snippets</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"Agency Services Portal Dashboard Title"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default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resx</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"Agency_Services_Portal_Dashboard_Title"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type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'text'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tag</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'span'</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h1</w:delText>
              </w:r>
              <w:r w:rsidRPr="00114013" w:rsidDel="008B6AF4">
                <w:rPr>
                  <w:rFonts w:ascii="Consolas" w:eastAsia="Times New Roman" w:hAnsi="Consolas" w:cs="Times New Roman"/>
                  <w:color w:val="808080"/>
                  <w:sz w:val="21"/>
                  <w:szCs w:val="21"/>
                </w:rPr>
                <w:delText>&gt;</w:delText>
              </w:r>
            </w:del>
          </w:p>
          <w:p w14:paraId="5FB0B730" w14:textId="77777777" w:rsidR="00ED1509" w:rsidRPr="00114013" w:rsidDel="008B6AF4" w:rsidRDefault="00ED1509">
            <w:pPr>
              <w:pStyle w:val="Heading1Numbered"/>
              <w:rPr>
                <w:del w:id="1413" w:author="Donovan Goode" w:date="2018-11-09T10:04:00Z"/>
                <w:rFonts w:ascii="Consolas" w:eastAsia="Times New Roman" w:hAnsi="Consolas" w:cs="Times New Roman"/>
                <w:color w:val="D4D4D4"/>
                <w:sz w:val="21"/>
                <w:szCs w:val="21"/>
              </w:rPr>
              <w:pPrChange w:id="1414" w:author="Donovan Goode" w:date="2018-11-09T10:05:00Z">
                <w:pPr>
                  <w:framePr w:hSpace="180" w:wrap="around" w:vAnchor="text" w:hAnchor="margin" w:xAlign="center" w:y="130"/>
                  <w:shd w:val="clear" w:color="auto" w:fill="1E1E1E"/>
                  <w:spacing w:line="285" w:lineRule="atLeast"/>
                </w:pPr>
              </w:pPrChange>
            </w:pPr>
          </w:p>
          <w:p w14:paraId="19709F28" w14:textId="77777777" w:rsidR="00ED1509" w:rsidRPr="00114013" w:rsidDel="008B6AF4" w:rsidRDefault="00ED1509">
            <w:pPr>
              <w:pStyle w:val="Heading1Numbered"/>
              <w:rPr>
                <w:del w:id="1415" w:author="Donovan Goode" w:date="2018-11-09T10:04:00Z"/>
                <w:rFonts w:ascii="Consolas" w:eastAsia="Times New Roman" w:hAnsi="Consolas" w:cs="Times New Roman"/>
                <w:color w:val="D4D4D4"/>
                <w:sz w:val="21"/>
                <w:szCs w:val="21"/>
              </w:rPr>
              <w:pPrChange w:id="1416" w:author="Donovan Goode" w:date="2018-11-09T10:05:00Z">
                <w:pPr>
                  <w:framePr w:hSpace="180" w:wrap="around" w:vAnchor="text" w:hAnchor="margin" w:xAlign="center" w:y="130"/>
                  <w:shd w:val="clear" w:color="auto" w:fill="1E1E1E"/>
                  <w:spacing w:line="285" w:lineRule="atLeast"/>
                </w:pPr>
              </w:pPrChange>
            </w:pPr>
            <w:del w:id="1417"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 xml:space="preserve">    </w:delText>
              </w:r>
            </w:del>
          </w:p>
          <w:p w14:paraId="10967888" w14:textId="77777777" w:rsidR="00ED1509" w:rsidRPr="00114013" w:rsidDel="008B6AF4" w:rsidRDefault="00ED1509">
            <w:pPr>
              <w:pStyle w:val="Heading1Numbered"/>
              <w:rPr>
                <w:del w:id="1418" w:author="Donovan Goode" w:date="2018-11-09T10:04:00Z"/>
                <w:rFonts w:ascii="Consolas" w:eastAsia="Times New Roman" w:hAnsi="Consolas" w:cs="Times New Roman"/>
                <w:color w:val="D4D4D4"/>
                <w:sz w:val="21"/>
                <w:szCs w:val="21"/>
              </w:rPr>
              <w:pPrChange w:id="1419" w:author="Donovan Goode" w:date="2018-11-09T10:05:00Z">
                <w:pPr>
                  <w:framePr w:hSpace="180" w:wrap="around" w:vAnchor="text" w:hAnchor="margin" w:xAlign="center" w:y="130"/>
                  <w:shd w:val="clear" w:color="auto" w:fill="1E1E1E"/>
                  <w:spacing w:after="240" w:line="285" w:lineRule="atLeast"/>
                </w:pPr>
              </w:pPrChange>
            </w:pPr>
          </w:p>
          <w:p w14:paraId="779AB951" w14:textId="77777777" w:rsidR="00ED1509" w:rsidRPr="00114013" w:rsidDel="008B6AF4" w:rsidRDefault="00ED1509">
            <w:pPr>
              <w:pStyle w:val="Heading1Numbered"/>
              <w:rPr>
                <w:del w:id="1420" w:author="Donovan Goode" w:date="2018-11-09T10:04:00Z"/>
                <w:rFonts w:ascii="Consolas" w:eastAsia="Times New Roman" w:hAnsi="Consolas" w:cs="Times New Roman"/>
                <w:color w:val="D4D4D4"/>
                <w:sz w:val="21"/>
                <w:szCs w:val="21"/>
              </w:rPr>
              <w:pPrChange w:id="1421" w:author="Donovan Goode" w:date="2018-11-09T10:05:00Z">
                <w:pPr>
                  <w:framePr w:hSpace="180" w:wrap="around" w:vAnchor="text" w:hAnchor="margin" w:xAlign="center" w:y="130"/>
                  <w:shd w:val="clear" w:color="auto" w:fill="1E1E1E"/>
                  <w:spacing w:line="285" w:lineRule="atLeast"/>
                </w:pPr>
              </w:pPrChange>
            </w:pPr>
            <w:del w:id="1422" w:author="Donovan Goode" w:date="2018-11-09T10:04:00Z">
              <w:r w:rsidRPr="00114013" w:rsidDel="008B6AF4">
                <w:rPr>
                  <w:rFonts w:ascii="Consolas" w:eastAsia="Times New Roman" w:hAnsi="Consolas" w:cs="Times New Roman"/>
                  <w:color w:val="6A9955"/>
                  <w:sz w:val="21"/>
                  <w:szCs w:val="21"/>
                </w:rPr>
                <w:delText>&lt;!-- Code block for the build of the Dashboard --&gt;</w:delText>
              </w:r>
            </w:del>
          </w:p>
          <w:p w14:paraId="05C4564F" w14:textId="77777777" w:rsidR="00ED1509" w:rsidRPr="00114013" w:rsidDel="008B6AF4" w:rsidRDefault="00ED1509">
            <w:pPr>
              <w:pStyle w:val="Heading1Numbered"/>
              <w:rPr>
                <w:del w:id="1423" w:author="Donovan Goode" w:date="2018-11-09T10:04:00Z"/>
                <w:rFonts w:ascii="Consolas" w:eastAsia="Times New Roman" w:hAnsi="Consolas" w:cs="Times New Roman"/>
                <w:color w:val="D4D4D4"/>
                <w:sz w:val="21"/>
                <w:szCs w:val="21"/>
              </w:rPr>
              <w:pPrChange w:id="1424" w:author="Donovan Goode" w:date="2018-11-09T10:05:00Z">
                <w:pPr>
                  <w:framePr w:hSpace="180" w:wrap="around" w:vAnchor="text" w:hAnchor="margin" w:xAlign="center" w:y="130"/>
                  <w:shd w:val="clear" w:color="auto" w:fill="1E1E1E"/>
                  <w:spacing w:line="285" w:lineRule="atLeast"/>
                </w:pPr>
              </w:pPrChange>
            </w:pPr>
            <w:del w:id="1425"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"row"</w:delText>
              </w:r>
              <w:r w:rsidRPr="00114013" w:rsidDel="008B6AF4">
                <w:rPr>
                  <w:rFonts w:ascii="Consolas" w:eastAsia="Times New Roman" w:hAnsi="Consolas" w:cs="Times New Roman"/>
                  <w:color w:val="808080"/>
                  <w:sz w:val="21"/>
                  <w:szCs w:val="21"/>
                </w:rPr>
                <w:delText>&gt;</w:delText>
              </w:r>
            </w:del>
          </w:p>
          <w:p w14:paraId="582FCE2B" w14:textId="77777777" w:rsidR="00ED1509" w:rsidRPr="00114013" w:rsidDel="008B6AF4" w:rsidRDefault="00ED1509">
            <w:pPr>
              <w:pStyle w:val="Heading1Numbered"/>
              <w:rPr>
                <w:del w:id="1426" w:author="Donovan Goode" w:date="2018-11-09T10:04:00Z"/>
                <w:rFonts w:ascii="Consolas" w:eastAsia="Times New Roman" w:hAnsi="Consolas" w:cs="Times New Roman"/>
                <w:color w:val="D4D4D4"/>
                <w:sz w:val="21"/>
                <w:szCs w:val="21"/>
              </w:rPr>
              <w:pPrChange w:id="1427" w:author="Donovan Goode" w:date="2018-11-09T10:05:00Z">
                <w:pPr>
                  <w:framePr w:hSpace="180" w:wrap="around" w:vAnchor="text" w:hAnchor="margin" w:xAlign="center" w:y="130"/>
                  <w:shd w:val="clear" w:color="auto" w:fill="1E1E1E"/>
                  <w:spacing w:line="285" w:lineRule="atLeast"/>
                </w:pPr>
              </w:pPrChange>
            </w:pPr>
          </w:p>
          <w:p w14:paraId="3D052DAD" w14:textId="77777777" w:rsidR="00ED1509" w:rsidRPr="00114013" w:rsidDel="008B6AF4" w:rsidRDefault="00ED1509">
            <w:pPr>
              <w:pStyle w:val="Heading1Numbered"/>
              <w:rPr>
                <w:del w:id="1428" w:author="Donovan Goode" w:date="2018-11-09T10:04:00Z"/>
                <w:rFonts w:ascii="Consolas" w:eastAsia="Times New Roman" w:hAnsi="Consolas" w:cs="Times New Roman"/>
                <w:color w:val="D4D4D4"/>
                <w:sz w:val="21"/>
                <w:szCs w:val="21"/>
              </w:rPr>
              <w:pPrChange w:id="1429" w:author="Donovan Goode" w:date="2018-11-09T10:05:00Z">
                <w:pPr>
                  <w:framePr w:hSpace="180" w:wrap="around" w:vAnchor="text" w:hAnchor="margin" w:xAlign="center" w:y="130"/>
                  <w:shd w:val="clear" w:color="auto" w:fill="1E1E1E"/>
                  <w:spacing w:line="285" w:lineRule="atLeast"/>
                </w:pPr>
              </w:pPrChange>
            </w:pPr>
            <w:del w:id="1430"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"col-md-4 large"</w:delText>
              </w:r>
              <w:r w:rsidRPr="00114013" w:rsidDel="008B6AF4">
                <w:rPr>
                  <w:rFonts w:ascii="Consolas" w:eastAsia="Times New Roman" w:hAnsi="Consolas" w:cs="Times New Roman"/>
                  <w:color w:val="808080"/>
                  <w:sz w:val="21"/>
                  <w:szCs w:val="21"/>
                </w:rPr>
                <w:delText>&gt;</w:delText>
              </w:r>
            </w:del>
          </w:p>
          <w:p w14:paraId="0AB60876" w14:textId="77777777" w:rsidR="00ED1509" w:rsidRPr="00114013" w:rsidDel="008B6AF4" w:rsidRDefault="00ED1509">
            <w:pPr>
              <w:pStyle w:val="Heading1Numbered"/>
              <w:rPr>
                <w:del w:id="1431" w:author="Donovan Goode" w:date="2018-11-09T10:04:00Z"/>
                <w:rFonts w:ascii="Consolas" w:eastAsia="Times New Roman" w:hAnsi="Consolas" w:cs="Times New Roman"/>
                <w:color w:val="D4D4D4"/>
                <w:sz w:val="21"/>
                <w:szCs w:val="21"/>
              </w:rPr>
              <w:pPrChange w:id="1432" w:author="Donovan Goode" w:date="2018-11-09T10:05:00Z">
                <w:pPr>
                  <w:framePr w:hSpace="180" w:wrap="around" w:vAnchor="text" w:hAnchor="margin" w:xAlign="center" w:y="130"/>
                  <w:shd w:val="clear" w:color="auto" w:fill="1E1E1E"/>
                  <w:spacing w:line="285" w:lineRule="atLeast"/>
                </w:pPr>
              </w:pPrChange>
            </w:pPr>
          </w:p>
          <w:p w14:paraId="046F5CB4" w14:textId="77777777" w:rsidR="00ED1509" w:rsidRPr="00114013" w:rsidDel="008B6AF4" w:rsidRDefault="00ED1509">
            <w:pPr>
              <w:pStyle w:val="Heading1Numbered"/>
              <w:rPr>
                <w:del w:id="1433" w:author="Donovan Goode" w:date="2018-11-09T10:04:00Z"/>
                <w:rFonts w:ascii="Consolas" w:eastAsia="Times New Roman" w:hAnsi="Consolas" w:cs="Times New Roman"/>
                <w:color w:val="D4D4D4"/>
                <w:sz w:val="21"/>
                <w:szCs w:val="21"/>
              </w:rPr>
              <w:pPrChange w:id="1434" w:author="Donovan Goode" w:date="2018-11-09T10:05:00Z">
                <w:pPr>
                  <w:framePr w:hSpace="180" w:wrap="around" w:vAnchor="text" w:hAnchor="margin" w:xAlign="center" w:y="130"/>
                  <w:shd w:val="clear" w:color="auto" w:fill="1E1E1E"/>
                  <w:spacing w:line="285" w:lineRule="atLeast"/>
                </w:pPr>
              </w:pPrChange>
            </w:pPr>
            <w:del w:id="1435"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 Pie Chart- Packages: Retirement Application by Application Status--&gt;</w:delText>
              </w:r>
            </w:del>
          </w:p>
          <w:p w14:paraId="3F4423F5" w14:textId="77777777" w:rsidR="00ED1509" w:rsidRPr="00114013" w:rsidDel="008B6AF4" w:rsidRDefault="00ED1509">
            <w:pPr>
              <w:pStyle w:val="Heading1Numbered"/>
              <w:rPr>
                <w:del w:id="1436" w:author="Donovan Goode" w:date="2018-11-09T10:04:00Z"/>
                <w:rFonts w:ascii="Consolas" w:eastAsia="Times New Roman" w:hAnsi="Consolas" w:cs="Times New Roman"/>
                <w:color w:val="D4D4D4"/>
                <w:sz w:val="21"/>
                <w:szCs w:val="21"/>
              </w:rPr>
              <w:pPrChange w:id="1437" w:author="Donovan Goode" w:date="2018-11-09T10:05:00Z">
                <w:pPr>
                  <w:framePr w:hSpace="180" w:wrap="around" w:vAnchor="text" w:hAnchor="margin" w:xAlign="center" w:y="130"/>
                  <w:shd w:val="clear" w:color="auto" w:fill="1E1E1E"/>
                  <w:spacing w:line="285" w:lineRule="atLeast"/>
                </w:pPr>
              </w:pPrChange>
            </w:pPr>
          </w:p>
          <w:p w14:paraId="34243B2E" w14:textId="77777777" w:rsidR="00ED1509" w:rsidRPr="00114013" w:rsidDel="008B6AF4" w:rsidRDefault="00ED1509">
            <w:pPr>
              <w:pStyle w:val="Heading1Numbered"/>
              <w:rPr>
                <w:del w:id="1438" w:author="Donovan Goode" w:date="2018-11-09T10:04:00Z"/>
                <w:rFonts w:ascii="Consolas" w:eastAsia="Times New Roman" w:hAnsi="Consolas" w:cs="Times New Roman"/>
                <w:color w:val="D4D4D4"/>
                <w:sz w:val="21"/>
                <w:szCs w:val="21"/>
              </w:rPr>
              <w:pPrChange w:id="1439" w:author="Donovan Goode" w:date="2018-11-09T10:05:00Z">
                <w:pPr>
                  <w:framePr w:hSpace="180" w:wrap="around" w:vAnchor="text" w:hAnchor="margin" w:xAlign="center" w:y="130"/>
                  <w:shd w:val="clear" w:color="auto" w:fill="1E1E1E"/>
                  <w:spacing w:line="285" w:lineRule="atLeast"/>
                </w:pPr>
              </w:pPrChange>
            </w:pPr>
            <w:del w:id="1440"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chart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"79150EFB-C6BA-E811-A95B-000D3A3AC3F8"</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viewid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"AADA76B0-B6BB-E811-A95B-000D3A3AC3F8"</w:delText>
              </w:r>
              <w:r w:rsidRPr="00114013" w:rsidDel="008B6AF4">
                <w:rPr>
                  <w:rFonts w:ascii="Consolas" w:eastAsia="Times New Roman" w:hAnsi="Consolas" w:cs="Times New Roman"/>
                  <w:color w:val="D4D4D4"/>
                  <w:sz w:val="21"/>
                  <w:szCs w:val="21"/>
                </w:rPr>
                <w:delText xml:space="preserve"> %}</w:delText>
              </w:r>
            </w:del>
          </w:p>
          <w:p w14:paraId="6CFF30FF" w14:textId="77777777" w:rsidR="00ED1509" w:rsidRPr="00114013" w:rsidDel="008B6AF4" w:rsidRDefault="00ED1509">
            <w:pPr>
              <w:pStyle w:val="Heading1Numbered"/>
              <w:rPr>
                <w:del w:id="1441" w:author="Donovan Goode" w:date="2018-11-09T10:04:00Z"/>
                <w:rFonts w:ascii="Consolas" w:eastAsia="Times New Roman" w:hAnsi="Consolas" w:cs="Times New Roman"/>
                <w:color w:val="D4D4D4"/>
                <w:sz w:val="21"/>
                <w:szCs w:val="21"/>
              </w:rPr>
              <w:pPrChange w:id="1442" w:author="Donovan Goode" w:date="2018-11-09T10:05:00Z">
                <w:pPr>
                  <w:framePr w:hSpace="180" w:wrap="around" w:vAnchor="text" w:hAnchor="margin" w:xAlign="center" w:y="130"/>
                  <w:shd w:val="clear" w:color="auto" w:fill="1E1E1E"/>
                  <w:spacing w:line="285" w:lineRule="atLeast"/>
                </w:pPr>
              </w:pPrChange>
            </w:pPr>
          </w:p>
          <w:p w14:paraId="150785F3" w14:textId="77777777" w:rsidR="00ED1509" w:rsidRPr="00114013" w:rsidDel="008B6AF4" w:rsidRDefault="00ED1509">
            <w:pPr>
              <w:pStyle w:val="Heading1Numbered"/>
              <w:rPr>
                <w:del w:id="1443" w:author="Donovan Goode" w:date="2018-11-09T10:04:00Z"/>
                <w:rFonts w:ascii="Consolas" w:eastAsia="Times New Roman" w:hAnsi="Consolas" w:cs="Times New Roman"/>
                <w:color w:val="D4D4D4"/>
                <w:sz w:val="21"/>
                <w:szCs w:val="21"/>
              </w:rPr>
              <w:pPrChange w:id="1444" w:author="Donovan Goode" w:date="2018-11-09T10:05:00Z">
                <w:pPr>
                  <w:framePr w:hSpace="180" w:wrap="around" w:vAnchor="text" w:hAnchor="margin" w:xAlign="center" w:y="130"/>
                  <w:shd w:val="clear" w:color="auto" w:fill="1E1E1E"/>
                  <w:spacing w:line="285" w:lineRule="atLeast"/>
                </w:pPr>
              </w:pPrChange>
            </w:pPr>
            <w:del w:id="1445"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5CAA708D" w14:textId="77777777" w:rsidR="00ED1509" w:rsidRPr="00114013" w:rsidDel="008B6AF4" w:rsidRDefault="00ED1509">
            <w:pPr>
              <w:pStyle w:val="Heading1Numbered"/>
              <w:rPr>
                <w:del w:id="1446" w:author="Donovan Goode" w:date="2018-11-09T10:04:00Z"/>
                <w:rFonts w:ascii="Consolas" w:eastAsia="Times New Roman" w:hAnsi="Consolas" w:cs="Times New Roman"/>
                <w:color w:val="D4D4D4"/>
                <w:sz w:val="21"/>
                <w:szCs w:val="21"/>
              </w:rPr>
              <w:pPrChange w:id="1447" w:author="Donovan Goode" w:date="2018-11-09T10:05:00Z">
                <w:pPr>
                  <w:framePr w:hSpace="180" w:wrap="around" w:vAnchor="text" w:hAnchor="margin" w:xAlign="center" w:y="130"/>
                  <w:shd w:val="clear" w:color="auto" w:fill="1E1E1E"/>
                  <w:spacing w:line="285" w:lineRule="atLeast"/>
                </w:pPr>
              </w:pPrChange>
            </w:pPr>
            <w:del w:id="1448" w:author="Donovan Goode" w:date="2018-11-09T10:04:00Z">
              <w:r w:rsidRPr="00114013" w:rsidDel="008B6AF4">
                <w:rPr>
                  <w:rFonts w:ascii="Consolas" w:eastAsia="Times New Roman" w:hAnsi="Consolas" w:cs="Times New Roman"/>
                  <w:color w:val="D4D4D4"/>
                  <w:sz w:val="21"/>
                  <w:szCs w:val="21"/>
                </w:rPr>
                <w:delText xml:space="preserve">   </w:delText>
              </w:r>
            </w:del>
          </w:p>
          <w:p w14:paraId="11ACB0AF" w14:textId="77777777" w:rsidR="00ED1509" w:rsidRPr="00114013" w:rsidDel="008B6AF4" w:rsidRDefault="00ED1509">
            <w:pPr>
              <w:pStyle w:val="Heading1Numbered"/>
              <w:rPr>
                <w:del w:id="1449" w:author="Donovan Goode" w:date="2018-11-09T10:04:00Z"/>
                <w:rFonts w:ascii="Consolas" w:eastAsia="Times New Roman" w:hAnsi="Consolas" w:cs="Times New Roman"/>
                <w:color w:val="D4D4D4"/>
                <w:sz w:val="21"/>
                <w:szCs w:val="21"/>
              </w:rPr>
              <w:pPrChange w:id="1450" w:author="Donovan Goode" w:date="2018-11-09T10:05:00Z">
                <w:pPr>
                  <w:framePr w:hSpace="180" w:wrap="around" w:vAnchor="text" w:hAnchor="margin" w:xAlign="center" w:y="130"/>
                  <w:shd w:val="clear" w:color="auto" w:fill="1E1E1E"/>
                  <w:spacing w:line="285" w:lineRule="atLeast"/>
                </w:pPr>
              </w:pPrChange>
            </w:pPr>
            <w:del w:id="1451"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"col-md-4 large"</w:delText>
              </w:r>
              <w:r w:rsidRPr="00114013" w:rsidDel="008B6AF4">
                <w:rPr>
                  <w:rFonts w:ascii="Consolas" w:eastAsia="Times New Roman" w:hAnsi="Consolas" w:cs="Times New Roman"/>
                  <w:color w:val="808080"/>
                  <w:sz w:val="21"/>
                  <w:szCs w:val="21"/>
                </w:rPr>
                <w:delText>&gt;</w:delText>
              </w:r>
            </w:del>
          </w:p>
          <w:p w14:paraId="2902ECC9" w14:textId="77777777" w:rsidR="00ED1509" w:rsidRPr="00114013" w:rsidDel="008B6AF4" w:rsidRDefault="00ED1509">
            <w:pPr>
              <w:pStyle w:val="Heading1Numbered"/>
              <w:rPr>
                <w:del w:id="1452" w:author="Donovan Goode" w:date="2018-11-09T10:04:00Z"/>
                <w:rFonts w:ascii="Consolas" w:eastAsia="Times New Roman" w:hAnsi="Consolas" w:cs="Times New Roman"/>
                <w:color w:val="D4D4D4"/>
                <w:sz w:val="21"/>
                <w:szCs w:val="21"/>
              </w:rPr>
              <w:pPrChange w:id="1453" w:author="Donovan Goode" w:date="2018-11-09T10:05:00Z">
                <w:pPr>
                  <w:framePr w:hSpace="180" w:wrap="around" w:vAnchor="text" w:hAnchor="margin" w:xAlign="center" w:y="130"/>
                  <w:shd w:val="clear" w:color="auto" w:fill="1E1E1E"/>
                  <w:spacing w:line="285" w:lineRule="atLeast"/>
                </w:pPr>
              </w:pPrChange>
            </w:pPr>
          </w:p>
          <w:p w14:paraId="7042B23C" w14:textId="77777777" w:rsidR="00ED1509" w:rsidRPr="00114013" w:rsidDel="008B6AF4" w:rsidRDefault="00ED1509">
            <w:pPr>
              <w:pStyle w:val="Heading1Numbered"/>
              <w:rPr>
                <w:del w:id="1454" w:author="Donovan Goode" w:date="2018-11-09T10:04:00Z"/>
                <w:rFonts w:ascii="Consolas" w:eastAsia="Times New Roman" w:hAnsi="Consolas" w:cs="Times New Roman"/>
                <w:color w:val="D4D4D4"/>
                <w:sz w:val="21"/>
                <w:szCs w:val="21"/>
              </w:rPr>
              <w:pPrChange w:id="1455" w:author="Donovan Goode" w:date="2018-11-09T10:05:00Z">
                <w:pPr>
                  <w:framePr w:hSpace="180" w:wrap="around" w:vAnchor="text" w:hAnchor="margin" w:xAlign="center" w:y="130"/>
                  <w:shd w:val="clear" w:color="auto" w:fill="1E1E1E"/>
                  <w:spacing w:line="285" w:lineRule="atLeast"/>
                </w:pPr>
              </w:pPrChange>
            </w:pPr>
            <w:del w:id="1456"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 Bar Graph - Packages: ORA Oackges  by Agency--&gt;</w:delText>
              </w:r>
            </w:del>
          </w:p>
          <w:p w14:paraId="49BC921F" w14:textId="77777777" w:rsidR="00ED1509" w:rsidRPr="00114013" w:rsidDel="008B6AF4" w:rsidRDefault="00ED1509">
            <w:pPr>
              <w:pStyle w:val="Heading1Numbered"/>
              <w:rPr>
                <w:del w:id="1457" w:author="Donovan Goode" w:date="2018-11-09T10:04:00Z"/>
                <w:rFonts w:ascii="Consolas" w:eastAsia="Times New Roman" w:hAnsi="Consolas" w:cs="Times New Roman"/>
                <w:color w:val="D4D4D4"/>
                <w:sz w:val="21"/>
                <w:szCs w:val="21"/>
              </w:rPr>
              <w:pPrChange w:id="1458" w:author="Donovan Goode" w:date="2018-11-09T10:05:00Z">
                <w:pPr>
                  <w:framePr w:hSpace="180" w:wrap="around" w:vAnchor="text" w:hAnchor="margin" w:xAlign="center" w:y="130"/>
                  <w:shd w:val="clear" w:color="auto" w:fill="1E1E1E"/>
                  <w:spacing w:line="285" w:lineRule="atLeast"/>
                </w:pPr>
              </w:pPrChange>
            </w:pPr>
          </w:p>
          <w:p w14:paraId="623E7F82" w14:textId="77777777" w:rsidR="00ED1509" w:rsidRPr="00114013" w:rsidDel="008B6AF4" w:rsidRDefault="00ED1509">
            <w:pPr>
              <w:pStyle w:val="Heading1Numbered"/>
              <w:rPr>
                <w:del w:id="1459" w:author="Donovan Goode" w:date="2018-11-09T10:04:00Z"/>
                <w:rFonts w:ascii="Consolas" w:eastAsia="Times New Roman" w:hAnsi="Consolas" w:cs="Times New Roman"/>
                <w:color w:val="D4D4D4"/>
                <w:sz w:val="21"/>
                <w:szCs w:val="21"/>
              </w:rPr>
              <w:pPrChange w:id="1460" w:author="Donovan Goode" w:date="2018-11-09T10:05:00Z">
                <w:pPr>
                  <w:framePr w:hSpace="180" w:wrap="around" w:vAnchor="text" w:hAnchor="margin" w:xAlign="center" w:y="130"/>
                  <w:shd w:val="clear" w:color="auto" w:fill="1E1E1E"/>
                  <w:spacing w:line="285" w:lineRule="atLeast"/>
                </w:pPr>
              </w:pPrChange>
            </w:pPr>
            <w:del w:id="1461"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chart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"CEDCC5B1-C0BB-E811-A95B-000D3A3AC3F8"</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viewid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"AADA76B0-B6BB-E811-A95B-000D3A3AC3F8"</w:delText>
              </w:r>
              <w:r w:rsidRPr="00114013" w:rsidDel="008B6AF4">
                <w:rPr>
                  <w:rFonts w:ascii="Consolas" w:eastAsia="Times New Roman" w:hAnsi="Consolas" w:cs="Times New Roman"/>
                  <w:color w:val="D4D4D4"/>
                  <w:sz w:val="21"/>
                  <w:szCs w:val="21"/>
                </w:rPr>
                <w:delText xml:space="preserve"> %}</w:delText>
              </w:r>
            </w:del>
          </w:p>
          <w:p w14:paraId="12AE8CAD" w14:textId="77777777" w:rsidR="00ED1509" w:rsidRPr="00114013" w:rsidDel="008B6AF4" w:rsidRDefault="00ED1509">
            <w:pPr>
              <w:pStyle w:val="Heading1Numbered"/>
              <w:rPr>
                <w:del w:id="1462" w:author="Donovan Goode" w:date="2018-11-09T10:04:00Z"/>
                <w:rFonts w:ascii="Consolas" w:eastAsia="Times New Roman" w:hAnsi="Consolas" w:cs="Times New Roman"/>
                <w:color w:val="D4D4D4"/>
                <w:sz w:val="21"/>
                <w:szCs w:val="21"/>
              </w:rPr>
              <w:pPrChange w:id="1463" w:author="Donovan Goode" w:date="2018-11-09T10:05:00Z">
                <w:pPr>
                  <w:framePr w:hSpace="180" w:wrap="around" w:vAnchor="text" w:hAnchor="margin" w:xAlign="center" w:y="130"/>
                  <w:shd w:val="clear" w:color="auto" w:fill="1E1E1E"/>
                  <w:spacing w:line="285" w:lineRule="atLeast"/>
                </w:pPr>
              </w:pPrChange>
            </w:pPr>
          </w:p>
          <w:p w14:paraId="4D577248" w14:textId="77777777" w:rsidR="00ED1509" w:rsidRPr="00114013" w:rsidDel="008B6AF4" w:rsidRDefault="00ED1509">
            <w:pPr>
              <w:pStyle w:val="Heading1Numbered"/>
              <w:rPr>
                <w:del w:id="1464" w:author="Donovan Goode" w:date="2018-11-09T10:04:00Z"/>
                <w:rFonts w:ascii="Consolas" w:eastAsia="Times New Roman" w:hAnsi="Consolas" w:cs="Times New Roman"/>
                <w:color w:val="D4D4D4"/>
                <w:sz w:val="21"/>
                <w:szCs w:val="21"/>
              </w:rPr>
              <w:pPrChange w:id="1465" w:author="Donovan Goode" w:date="2018-11-09T10:05:00Z">
                <w:pPr>
                  <w:framePr w:hSpace="180" w:wrap="around" w:vAnchor="text" w:hAnchor="margin" w:xAlign="center" w:y="130"/>
                  <w:shd w:val="clear" w:color="auto" w:fill="1E1E1E"/>
                  <w:spacing w:line="285" w:lineRule="atLeast"/>
                </w:pPr>
              </w:pPrChange>
            </w:pPr>
            <w:del w:id="1466"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2EC81F28" w14:textId="77777777" w:rsidR="00ED1509" w:rsidRPr="00114013" w:rsidDel="008B6AF4" w:rsidRDefault="00ED1509">
            <w:pPr>
              <w:pStyle w:val="Heading1Numbered"/>
              <w:rPr>
                <w:del w:id="1467" w:author="Donovan Goode" w:date="2018-11-09T10:04:00Z"/>
                <w:rFonts w:ascii="Consolas" w:eastAsia="Times New Roman" w:hAnsi="Consolas" w:cs="Times New Roman"/>
                <w:color w:val="D4D4D4"/>
                <w:sz w:val="21"/>
                <w:szCs w:val="21"/>
              </w:rPr>
              <w:pPrChange w:id="1468" w:author="Donovan Goode" w:date="2018-11-09T10:05:00Z">
                <w:pPr>
                  <w:framePr w:hSpace="180" w:wrap="around" w:vAnchor="text" w:hAnchor="margin" w:xAlign="center" w:y="130"/>
                  <w:shd w:val="clear" w:color="auto" w:fill="1E1E1E"/>
                  <w:spacing w:line="285" w:lineRule="atLeast"/>
                </w:pPr>
              </w:pPrChange>
            </w:pPr>
            <w:del w:id="1469" w:author="Donovan Goode"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4E6003B1" w14:textId="77777777" w:rsidR="00ED1509" w:rsidRPr="00114013" w:rsidDel="008B6AF4" w:rsidRDefault="00ED1509">
            <w:pPr>
              <w:pStyle w:val="Heading1Numbered"/>
              <w:rPr>
                <w:del w:id="1470" w:author="Donovan Goode" w:date="2018-11-09T10:04:00Z"/>
                <w:rFonts w:ascii="Consolas" w:eastAsia="Times New Roman" w:hAnsi="Consolas" w:cs="Times New Roman"/>
                <w:color w:val="D4D4D4"/>
                <w:sz w:val="21"/>
                <w:szCs w:val="21"/>
              </w:rPr>
              <w:pPrChange w:id="1471" w:author="Donovan Goode" w:date="2018-11-09T10:05:00Z">
                <w:pPr>
                  <w:framePr w:hSpace="180" w:wrap="around" w:vAnchor="text" w:hAnchor="margin" w:xAlign="center" w:y="130"/>
                  <w:shd w:val="clear" w:color="auto" w:fill="1E1E1E"/>
                  <w:spacing w:line="285" w:lineRule="atLeast"/>
                </w:pPr>
              </w:pPrChange>
            </w:pPr>
            <w:del w:id="1472" w:author="Donovan Goode" w:date="2018-11-09T10:04:00Z">
              <w:r w:rsidRPr="00114013" w:rsidDel="008B6AF4">
                <w:rPr>
                  <w:rFonts w:ascii="Consolas" w:eastAsia="Times New Roman" w:hAnsi="Consolas" w:cs="Times New Roman"/>
                  <w:color w:val="6A9955"/>
                  <w:sz w:val="21"/>
                  <w:szCs w:val="21"/>
                </w:rPr>
                <w:delText>{%comment%}</w:delText>
              </w:r>
            </w:del>
          </w:p>
          <w:p w14:paraId="547A860D" w14:textId="77777777" w:rsidR="00ED1509" w:rsidRPr="00114013" w:rsidDel="008B6AF4" w:rsidRDefault="00ED1509">
            <w:pPr>
              <w:pStyle w:val="Heading1Numbered"/>
              <w:rPr>
                <w:del w:id="1473" w:author="Donovan Goode" w:date="2018-11-09T10:04:00Z"/>
                <w:rFonts w:ascii="Consolas" w:eastAsia="Times New Roman" w:hAnsi="Consolas" w:cs="Times New Roman"/>
                <w:color w:val="D4D4D4"/>
                <w:sz w:val="21"/>
                <w:szCs w:val="21"/>
              </w:rPr>
              <w:pPrChange w:id="1474" w:author="Donovan Goode" w:date="2018-11-09T10:05:00Z">
                <w:pPr>
                  <w:framePr w:hSpace="180" w:wrap="around" w:vAnchor="text" w:hAnchor="margin" w:xAlign="center" w:y="130"/>
                  <w:shd w:val="clear" w:color="auto" w:fill="1E1E1E"/>
                  <w:spacing w:line="285" w:lineRule="atLeast"/>
                </w:pPr>
              </w:pPrChange>
            </w:pPr>
            <w:del w:id="1475" w:author="Donovan Goode" w:date="2018-11-09T10:04:00Z">
              <w:r w:rsidRPr="00114013" w:rsidDel="008B6AF4">
                <w:rPr>
                  <w:rFonts w:ascii="Consolas" w:eastAsia="Times New Roman" w:hAnsi="Consolas" w:cs="Times New Roman"/>
                  <w:color w:val="6A9955"/>
                  <w:sz w:val="21"/>
                  <w:szCs w:val="21"/>
                </w:rPr>
                <w:delText xml:space="preserve">    &lt;div class="col-md-6 small"&gt;</w:delText>
              </w:r>
            </w:del>
          </w:p>
          <w:p w14:paraId="7B757803" w14:textId="77777777" w:rsidR="00ED1509" w:rsidRPr="00114013" w:rsidDel="008B6AF4" w:rsidRDefault="00ED1509">
            <w:pPr>
              <w:pStyle w:val="Heading1Numbered"/>
              <w:rPr>
                <w:del w:id="1476" w:author="Donovan Goode" w:date="2018-11-09T10:04:00Z"/>
                <w:rFonts w:ascii="Consolas" w:eastAsia="Times New Roman" w:hAnsi="Consolas" w:cs="Times New Roman"/>
                <w:color w:val="D4D4D4"/>
                <w:sz w:val="21"/>
                <w:szCs w:val="21"/>
              </w:rPr>
              <w:pPrChange w:id="1477" w:author="Donovan Goode" w:date="2018-11-09T10:05:00Z">
                <w:pPr>
                  <w:framePr w:hSpace="180" w:wrap="around" w:vAnchor="text" w:hAnchor="margin" w:xAlign="center" w:y="130"/>
                  <w:shd w:val="clear" w:color="auto" w:fill="1E1E1E"/>
                  <w:spacing w:line="285" w:lineRule="atLeast"/>
                </w:pPr>
              </w:pPrChange>
            </w:pPr>
          </w:p>
          <w:p w14:paraId="6489FC61" w14:textId="77777777" w:rsidR="00ED1509" w:rsidRPr="00114013" w:rsidDel="008B6AF4" w:rsidRDefault="00ED1509">
            <w:pPr>
              <w:pStyle w:val="Heading1Numbered"/>
              <w:rPr>
                <w:del w:id="1478" w:author="Donovan Goode" w:date="2018-11-09T10:04:00Z"/>
                <w:rFonts w:ascii="Consolas" w:eastAsia="Times New Roman" w:hAnsi="Consolas" w:cs="Times New Roman"/>
                <w:color w:val="D4D4D4"/>
                <w:sz w:val="21"/>
                <w:szCs w:val="21"/>
              </w:rPr>
              <w:pPrChange w:id="1479" w:author="Donovan Goode" w:date="2018-11-09T10:05:00Z">
                <w:pPr>
                  <w:framePr w:hSpace="180" w:wrap="around" w:vAnchor="text" w:hAnchor="margin" w:xAlign="center" w:y="130"/>
                  <w:shd w:val="clear" w:color="auto" w:fill="1E1E1E"/>
                  <w:spacing w:line="285" w:lineRule="atLeast"/>
                </w:pPr>
              </w:pPrChange>
            </w:pPr>
            <w:del w:id="1480" w:author="Donovan Goode" w:date="2018-11-09T10:04:00Z">
              <w:r w:rsidRPr="00114013" w:rsidDel="008B6AF4">
                <w:rPr>
                  <w:rFonts w:ascii="Consolas" w:eastAsia="Times New Roman" w:hAnsi="Consolas" w:cs="Times New Roman"/>
                  <w:color w:val="6A9955"/>
                  <w:sz w:val="21"/>
                  <w:szCs w:val="21"/>
                </w:rPr>
                <w:delText xml:space="preserve">     &lt;!-- Bar Graph - Packages: Retirement Application by Retirement Types--&gt;</w:delText>
              </w:r>
            </w:del>
          </w:p>
          <w:p w14:paraId="1CA407A8" w14:textId="77777777" w:rsidR="00ED1509" w:rsidRPr="00114013" w:rsidDel="008B6AF4" w:rsidRDefault="00ED1509">
            <w:pPr>
              <w:pStyle w:val="Heading1Numbered"/>
              <w:rPr>
                <w:del w:id="1481" w:author="Donovan Goode" w:date="2018-11-09T10:04:00Z"/>
                <w:rFonts w:ascii="Consolas" w:eastAsia="Times New Roman" w:hAnsi="Consolas" w:cs="Times New Roman"/>
                <w:color w:val="D4D4D4"/>
                <w:sz w:val="21"/>
                <w:szCs w:val="21"/>
              </w:rPr>
              <w:pPrChange w:id="1482" w:author="Donovan Goode" w:date="2018-11-09T10:05:00Z">
                <w:pPr>
                  <w:framePr w:hSpace="180" w:wrap="around" w:vAnchor="text" w:hAnchor="margin" w:xAlign="center" w:y="130"/>
                  <w:shd w:val="clear" w:color="auto" w:fill="1E1E1E"/>
                  <w:spacing w:line="285" w:lineRule="atLeast"/>
                </w:pPr>
              </w:pPrChange>
            </w:pPr>
          </w:p>
          <w:p w14:paraId="5BC67984" w14:textId="77777777" w:rsidR="00ED1509" w:rsidRPr="00114013" w:rsidDel="008B6AF4" w:rsidRDefault="00ED1509">
            <w:pPr>
              <w:pStyle w:val="Heading1Numbered"/>
              <w:rPr>
                <w:del w:id="1483" w:author="Donovan Goode" w:date="2018-11-09T10:04:00Z"/>
                <w:rFonts w:ascii="Consolas" w:eastAsia="Times New Roman" w:hAnsi="Consolas" w:cs="Times New Roman"/>
                <w:color w:val="D4D4D4"/>
                <w:sz w:val="21"/>
                <w:szCs w:val="21"/>
              </w:rPr>
              <w:pPrChange w:id="1484" w:author="Donovan Goode" w:date="2018-11-09T10:05:00Z">
                <w:pPr>
                  <w:framePr w:hSpace="180" w:wrap="around" w:vAnchor="text" w:hAnchor="margin" w:xAlign="center" w:y="130"/>
                  <w:shd w:val="clear" w:color="auto" w:fill="1E1E1E"/>
                  <w:spacing w:line="285" w:lineRule="atLeast"/>
                </w:pPr>
              </w:pPrChange>
            </w:pPr>
            <w:del w:id="1485" w:author="Donovan Goode" w:date="2018-11-09T10:04:00Z">
              <w:r w:rsidRPr="00114013" w:rsidDel="008B6AF4">
                <w:rPr>
                  <w:rFonts w:ascii="Consolas" w:eastAsia="Times New Roman" w:hAnsi="Consolas" w:cs="Times New Roman"/>
                  <w:color w:val="6A9955"/>
                  <w:sz w:val="21"/>
                  <w:szCs w:val="21"/>
                </w:rPr>
                <w:delText xml:space="preserve">     {% chart id:"" viewid:"" %}</w:delText>
              </w:r>
            </w:del>
          </w:p>
          <w:p w14:paraId="6830B3B6" w14:textId="77777777" w:rsidR="00ED1509" w:rsidRPr="00114013" w:rsidDel="008B6AF4" w:rsidRDefault="00ED1509">
            <w:pPr>
              <w:pStyle w:val="Heading1Numbered"/>
              <w:rPr>
                <w:del w:id="1486" w:author="Donovan Goode" w:date="2018-11-09T10:04:00Z"/>
                <w:rFonts w:ascii="Consolas" w:eastAsia="Times New Roman" w:hAnsi="Consolas" w:cs="Times New Roman"/>
                <w:color w:val="D4D4D4"/>
                <w:sz w:val="21"/>
                <w:szCs w:val="21"/>
              </w:rPr>
              <w:pPrChange w:id="1487" w:author="Donovan Goode" w:date="2018-11-09T10:05:00Z">
                <w:pPr>
                  <w:framePr w:hSpace="180" w:wrap="around" w:vAnchor="text" w:hAnchor="margin" w:xAlign="center" w:y="130"/>
                  <w:shd w:val="clear" w:color="auto" w:fill="1E1E1E"/>
                  <w:spacing w:line="285" w:lineRule="atLeast"/>
                </w:pPr>
              </w:pPrChange>
            </w:pPr>
          </w:p>
          <w:p w14:paraId="2F6B4980" w14:textId="77777777" w:rsidR="00ED1509" w:rsidRPr="00114013" w:rsidDel="008B6AF4" w:rsidRDefault="00ED1509">
            <w:pPr>
              <w:pStyle w:val="Heading1Numbered"/>
              <w:rPr>
                <w:del w:id="1488" w:author="Donovan Goode" w:date="2018-11-09T10:04:00Z"/>
                <w:rFonts w:ascii="Consolas" w:eastAsia="Times New Roman" w:hAnsi="Consolas" w:cs="Times New Roman"/>
                <w:color w:val="D4D4D4"/>
                <w:sz w:val="21"/>
                <w:szCs w:val="21"/>
              </w:rPr>
              <w:pPrChange w:id="1489" w:author="Donovan Goode" w:date="2018-11-09T10:05:00Z">
                <w:pPr>
                  <w:framePr w:hSpace="180" w:wrap="around" w:vAnchor="text" w:hAnchor="margin" w:xAlign="center" w:y="130"/>
                  <w:shd w:val="clear" w:color="auto" w:fill="1E1E1E"/>
                  <w:spacing w:line="285" w:lineRule="atLeast"/>
                </w:pPr>
              </w:pPrChange>
            </w:pPr>
            <w:del w:id="1490" w:author="Donovan Goode" w:date="2018-11-09T10:04:00Z">
              <w:r w:rsidRPr="00114013" w:rsidDel="008B6AF4">
                <w:rPr>
                  <w:rFonts w:ascii="Consolas" w:eastAsia="Times New Roman" w:hAnsi="Consolas" w:cs="Times New Roman"/>
                  <w:color w:val="6A9955"/>
                  <w:sz w:val="21"/>
                  <w:szCs w:val="21"/>
                </w:rPr>
                <w:delText xml:space="preserve">   &lt;/div&gt;</w:delText>
              </w:r>
            </w:del>
          </w:p>
          <w:p w14:paraId="41EF7B0F" w14:textId="77777777" w:rsidR="00ED1509" w:rsidRPr="00114013" w:rsidDel="008B6AF4" w:rsidRDefault="00ED1509">
            <w:pPr>
              <w:pStyle w:val="Heading1Numbered"/>
              <w:rPr>
                <w:del w:id="1491" w:author="Donovan Goode" w:date="2018-11-09T10:04:00Z"/>
                <w:rFonts w:ascii="Consolas" w:eastAsia="Times New Roman" w:hAnsi="Consolas" w:cs="Times New Roman"/>
                <w:color w:val="D4D4D4"/>
                <w:sz w:val="21"/>
                <w:szCs w:val="21"/>
              </w:rPr>
              <w:pPrChange w:id="1492" w:author="Donovan Goode" w:date="2018-11-09T10:05:00Z">
                <w:pPr>
                  <w:framePr w:hSpace="180" w:wrap="around" w:vAnchor="text" w:hAnchor="margin" w:xAlign="center" w:y="130"/>
                  <w:shd w:val="clear" w:color="auto" w:fill="1E1E1E"/>
                  <w:spacing w:line="285" w:lineRule="atLeast"/>
                </w:pPr>
              </w:pPrChange>
            </w:pPr>
            <w:del w:id="1493" w:author="Donovan Goode" w:date="2018-11-09T10:04:00Z">
              <w:r w:rsidRPr="00114013" w:rsidDel="008B6AF4">
                <w:rPr>
                  <w:rFonts w:ascii="Consolas" w:eastAsia="Times New Roman" w:hAnsi="Consolas" w:cs="Times New Roman"/>
                  <w:color w:val="6A9955"/>
                  <w:sz w:val="21"/>
                  <w:szCs w:val="21"/>
                </w:rPr>
                <w:delText xml:space="preserve">   </w:delText>
              </w:r>
            </w:del>
          </w:p>
          <w:p w14:paraId="1B50B3D6" w14:textId="77777777" w:rsidR="00ED1509" w:rsidRPr="00114013" w:rsidDel="008B6AF4" w:rsidRDefault="00ED1509">
            <w:pPr>
              <w:pStyle w:val="Heading1Numbered"/>
              <w:rPr>
                <w:del w:id="1494" w:author="Donovan Goode" w:date="2018-11-09T10:04:00Z"/>
                <w:rFonts w:ascii="Consolas" w:eastAsia="Times New Roman" w:hAnsi="Consolas" w:cs="Times New Roman"/>
                <w:color w:val="D4D4D4"/>
                <w:sz w:val="21"/>
                <w:szCs w:val="21"/>
              </w:rPr>
              <w:pPrChange w:id="1495" w:author="Donovan Goode" w:date="2018-11-09T10:05:00Z">
                <w:pPr>
                  <w:framePr w:hSpace="180" w:wrap="around" w:vAnchor="text" w:hAnchor="margin" w:xAlign="center" w:y="130"/>
                  <w:shd w:val="clear" w:color="auto" w:fill="1E1E1E"/>
                  <w:spacing w:line="285" w:lineRule="atLeast"/>
                </w:pPr>
              </w:pPrChange>
            </w:pPr>
            <w:del w:id="1496" w:author="Donovan Goode" w:date="2018-11-09T10:04:00Z">
              <w:r w:rsidRPr="00114013" w:rsidDel="008B6AF4">
                <w:rPr>
                  <w:rFonts w:ascii="Consolas" w:eastAsia="Times New Roman" w:hAnsi="Consolas" w:cs="Times New Roman"/>
                  <w:color w:val="6A9955"/>
                  <w:sz w:val="21"/>
                  <w:szCs w:val="21"/>
                </w:rPr>
                <w:delText xml:space="preserve">   &lt;div class="col-md-6 small"&gt;</w:delText>
              </w:r>
            </w:del>
          </w:p>
          <w:p w14:paraId="020FD3DD" w14:textId="77777777" w:rsidR="00ED1509" w:rsidRPr="00114013" w:rsidDel="008B6AF4" w:rsidRDefault="00ED1509">
            <w:pPr>
              <w:pStyle w:val="Heading1Numbered"/>
              <w:rPr>
                <w:del w:id="1497" w:author="Donovan Goode" w:date="2018-11-09T10:04:00Z"/>
                <w:rFonts w:ascii="Consolas" w:eastAsia="Times New Roman" w:hAnsi="Consolas" w:cs="Times New Roman"/>
                <w:color w:val="D4D4D4"/>
                <w:sz w:val="21"/>
                <w:szCs w:val="21"/>
              </w:rPr>
              <w:pPrChange w:id="1498" w:author="Donovan Goode" w:date="2018-11-09T10:05:00Z">
                <w:pPr>
                  <w:framePr w:hSpace="180" w:wrap="around" w:vAnchor="text" w:hAnchor="margin" w:xAlign="center" w:y="130"/>
                  <w:shd w:val="clear" w:color="auto" w:fill="1E1E1E"/>
                  <w:spacing w:line="285" w:lineRule="atLeast"/>
                </w:pPr>
              </w:pPrChange>
            </w:pPr>
          </w:p>
          <w:p w14:paraId="343F84D3" w14:textId="77777777" w:rsidR="00ED1509" w:rsidRPr="00114013" w:rsidDel="008B6AF4" w:rsidRDefault="00ED1509">
            <w:pPr>
              <w:pStyle w:val="Heading1Numbered"/>
              <w:rPr>
                <w:del w:id="1499" w:author="Donovan Goode" w:date="2018-11-09T10:04:00Z"/>
                <w:rFonts w:ascii="Consolas" w:eastAsia="Times New Roman" w:hAnsi="Consolas" w:cs="Times New Roman"/>
                <w:color w:val="D4D4D4"/>
                <w:sz w:val="21"/>
                <w:szCs w:val="21"/>
              </w:rPr>
              <w:pPrChange w:id="1500" w:author="Donovan Goode" w:date="2018-11-09T10:05:00Z">
                <w:pPr>
                  <w:framePr w:hSpace="180" w:wrap="around" w:vAnchor="text" w:hAnchor="margin" w:xAlign="center" w:y="130"/>
                  <w:shd w:val="clear" w:color="auto" w:fill="1E1E1E"/>
                  <w:spacing w:line="285" w:lineRule="atLeast"/>
                </w:pPr>
              </w:pPrChange>
            </w:pPr>
            <w:del w:id="1501" w:author="Donovan Goode" w:date="2018-11-09T10:04:00Z">
              <w:r w:rsidRPr="00114013" w:rsidDel="008B6AF4">
                <w:rPr>
                  <w:rFonts w:ascii="Consolas" w:eastAsia="Times New Roman" w:hAnsi="Consolas" w:cs="Times New Roman"/>
                  <w:color w:val="6A9955"/>
                  <w:sz w:val="21"/>
                  <w:szCs w:val="21"/>
                </w:rPr>
                <w:delText xml:space="preserve">     &lt;!-- Purchase Requests By Request Type --&gt;</w:delText>
              </w:r>
            </w:del>
          </w:p>
          <w:p w14:paraId="03D76DB2" w14:textId="77777777" w:rsidR="00ED1509" w:rsidRPr="00114013" w:rsidDel="008B6AF4" w:rsidRDefault="00ED1509">
            <w:pPr>
              <w:pStyle w:val="Heading1Numbered"/>
              <w:rPr>
                <w:del w:id="1502" w:author="Donovan Goode" w:date="2018-11-09T10:04:00Z"/>
                <w:rFonts w:ascii="Consolas" w:eastAsia="Times New Roman" w:hAnsi="Consolas" w:cs="Times New Roman"/>
                <w:color w:val="D4D4D4"/>
                <w:sz w:val="21"/>
                <w:szCs w:val="21"/>
              </w:rPr>
              <w:pPrChange w:id="1503" w:author="Donovan Goode" w:date="2018-11-09T10:05:00Z">
                <w:pPr>
                  <w:framePr w:hSpace="180" w:wrap="around" w:vAnchor="text" w:hAnchor="margin" w:xAlign="center" w:y="130"/>
                  <w:shd w:val="clear" w:color="auto" w:fill="1E1E1E"/>
                  <w:spacing w:line="285" w:lineRule="atLeast"/>
                </w:pPr>
              </w:pPrChange>
            </w:pPr>
          </w:p>
          <w:p w14:paraId="7A980460" w14:textId="77777777" w:rsidR="00ED1509" w:rsidRPr="00114013" w:rsidDel="008B6AF4" w:rsidRDefault="00ED1509">
            <w:pPr>
              <w:pStyle w:val="Heading1Numbered"/>
              <w:rPr>
                <w:del w:id="1504" w:author="Donovan Goode" w:date="2018-11-09T10:04:00Z"/>
                <w:rFonts w:ascii="Consolas" w:eastAsia="Times New Roman" w:hAnsi="Consolas" w:cs="Times New Roman"/>
                <w:color w:val="D4D4D4"/>
                <w:sz w:val="21"/>
                <w:szCs w:val="21"/>
              </w:rPr>
              <w:pPrChange w:id="1505" w:author="Donovan Goode" w:date="2018-11-09T10:05:00Z">
                <w:pPr>
                  <w:framePr w:hSpace="180" w:wrap="around" w:vAnchor="text" w:hAnchor="margin" w:xAlign="center" w:y="130"/>
                  <w:shd w:val="clear" w:color="auto" w:fill="1E1E1E"/>
                  <w:spacing w:line="285" w:lineRule="atLeast"/>
                </w:pPr>
              </w:pPrChange>
            </w:pPr>
            <w:del w:id="1506" w:author="Donovan Goode" w:date="2018-11-09T10:04:00Z">
              <w:r w:rsidRPr="00114013" w:rsidDel="008B6AF4">
                <w:rPr>
                  <w:rFonts w:ascii="Consolas" w:eastAsia="Times New Roman" w:hAnsi="Consolas" w:cs="Times New Roman"/>
                  <w:color w:val="6A9955"/>
                  <w:sz w:val="21"/>
                  <w:szCs w:val="21"/>
                </w:rPr>
                <w:delText xml:space="preserve">     {% chart id:"" viewid:"" %}</w:delText>
              </w:r>
            </w:del>
          </w:p>
          <w:p w14:paraId="34ECD85A" w14:textId="77777777" w:rsidR="00ED1509" w:rsidRPr="00114013" w:rsidDel="008B6AF4" w:rsidRDefault="00ED1509">
            <w:pPr>
              <w:pStyle w:val="Heading1Numbered"/>
              <w:rPr>
                <w:del w:id="1507" w:author="Donovan Goode" w:date="2018-11-09T10:04:00Z"/>
                <w:rFonts w:ascii="Consolas" w:eastAsia="Times New Roman" w:hAnsi="Consolas" w:cs="Times New Roman"/>
                <w:color w:val="D4D4D4"/>
                <w:sz w:val="21"/>
                <w:szCs w:val="21"/>
              </w:rPr>
              <w:pPrChange w:id="1508" w:author="Donovan Goode" w:date="2018-11-09T10:05:00Z">
                <w:pPr>
                  <w:framePr w:hSpace="180" w:wrap="around" w:vAnchor="text" w:hAnchor="margin" w:xAlign="center" w:y="130"/>
                  <w:shd w:val="clear" w:color="auto" w:fill="1E1E1E"/>
                  <w:spacing w:line="285" w:lineRule="atLeast"/>
                </w:pPr>
              </w:pPrChange>
            </w:pPr>
          </w:p>
          <w:p w14:paraId="7D34C9BC" w14:textId="77777777" w:rsidR="00ED1509" w:rsidRPr="00114013" w:rsidDel="008B6AF4" w:rsidRDefault="00ED1509">
            <w:pPr>
              <w:pStyle w:val="Heading1Numbered"/>
              <w:rPr>
                <w:del w:id="1509" w:author="Donovan Goode" w:date="2018-11-09T10:04:00Z"/>
                <w:rFonts w:ascii="Consolas" w:eastAsia="Times New Roman" w:hAnsi="Consolas" w:cs="Times New Roman"/>
                <w:color w:val="D4D4D4"/>
                <w:sz w:val="21"/>
                <w:szCs w:val="21"/>
              </w:rPr>
              <w:pPrChange w:id="1510" w:author="Donovan Goode" w:date="2018-11-09T10:05:00Z">
                <w:pPr>
                  <w:framePr w:hSpace="180" w:wrap="around" w:vAnchor="text" w:hAnchor="margin" w:xAlign="center" w:y="130"/>
                  <w:shd w:val="clear" w:color="auto" w:fill="1E1E1E"/>
                  <w:spacing w:line="285" w:lineRule="atLeast"/>
                </w:pPr>
              </w:pPrChange>
            </w:pPr>
            <w:del w:id="1511" w:author="Donovan Goode" w:date="2018-11-09T10:04:00Z">
              <w:r w:rsidRPr="00114013" w:rsidDel="008B6AF4">
                <w:rPr>
                  <w:rFonts w:ascii="Consolas" w:eastAsia="Times New Roman" w:hAnsi="Consolas" w:cs="Times New Roman"/>
                  <w:color w:val="6A9955"/>
                  <w:sz w:val="21"/>
                  <w:szCs w:val="21"/>
                </w:rPr>
                <w:delText xml:space="preserve">   &lt;/div&gt;</w:delText>
              </w:r>
            </w:del>
          </w:p>
          <w:p w14:paraId="6D2C37B7" w14:textId="77777777" w:rsidR="00ED1509" w:rsidRPr="00114013" w:rsidDel="008B6AF4" w:rsidRDefault="00ED1509">
            <w:pPr>
              <w:pStyle w:val="Heading1Numbered"/>
              <w:rPr>
                <w:del w:id="1512" w:author="Donovan Goode" w:date="2018-11-09T10:04:00Z"/>
                <w:rFonts w:ascii="Consolas" w:eastAsia="Times New Roman" w:hAnsi="Consolas" w:cs="Times New Roman"/>
                <w:color w:val="D4D4D4"/>
                <w:sz w:val="21"/>
                <w:szCs w:val="21"/>
              </w:rPr>
              <w:pPrChange w:id="1513" w:author="Donovan Goode" w:date="2018-11-09T10:05:00Z">
                <w:pPr>
                  <w:framePr w:hSpace="180" w:wrap="around" w:vAnchor="text" w:hAnchor="margin" w:xAlign="center" w:y="130"/>
                  <w:shd w:val="clear" w:color="auto" w:fill="1E1E1E"/>
                  <w:spacing w:line="285" w:lineRule="atLeast"/>
                </w:pPr>
              </w:pPrChange>
            </w:pPr>
            <w:del w:id="1514" w:author="Donovan Goode" w:date="2018-11-09T10:04:00Z">
              <w:r w:rsidRPr="00114013" w:rsidDel="008B6AF4">
                <w:rPr>
                  <w:rFonts w:ascii="Consolas" w:eastAsia="Times New Roman" w:hAnsi="Consolas" w:cs="Times New Roman"/>
                  <w:color w:val="6A9955"/>
                  <w:sz w:val="21"/>
                  <w:szCs w:val="21"/>
                </w:rPr>
                <w:delText xml:space="preserve">   </w:delText>
              </w:r>
            </w:del>
          </w:p>
          <w:p w14:paraId="54626296" w14:textId="77777777" w:rsidR="00ED1509" w:rsidRPr="00114013" w:rsidDel="008B6AF4" w:rsidRDefault="00ED1509">
            <w:pPr>
              <w:pStyle w:val="Heading1Numbered"/>
              <w:rPr>
                <w:del w:id="1515" w:author="Donovan Goode" w:date="2018-11-09T10:04:00Z"/>
                <w:rFonts w:ascii="Consolas" w:eastAsia="Times New Roman" w:hAnsi="Consolas" w:cs="Times New Roman"/>
                <w:color w:val="D4D4D4"/>
                <w:sz w:val="21"/>
                <w:szCs w:val="21"/>
              </w:rPr>
              <w:pPrChange w:id="1516" w:author="Donovan Goode" w:date="2018-11-09T10:05:00Z">
                <w:pPr>
                  <w:framePr w:hSpace="180" w:wrap="around" w:vAnchor="text" w:hAnchor="margin" w:xAlign="center" w:y="130"/>
                  <w:shd w:val="clear" w:color="auto" w:fill="1E1E1E"/>
                  <w:spacing w:line="285" w:lineRule="atLeast"/>
                </w:pPr>
              </w:pPrChange>
            </w:pPr>
            <w:del w:id="1517" w:author="Donovan Goode" w:date="2018-11-09T10:04:00Z">
              <w:r w:rsidRPr="00114013" w:rsidDel="008B6AF4">
                <w:rPr>
                  <w:rFonts w:ascii="Consolas" w:eastAsia="Times New Roman" w:hAnsi="Consolas" w:cs="Times New Roman"/>
                  <w:color w:val="6A9955"/>
                  <w:sz w:val="21"/>
                  <w:szCs w:val="21"/>
                </w:rPr>
                <w:delText xml:space="preserve">   &lt;div class="col-md-6 small"&gt;</w:delText>
              </w:r>
            </w:del>
          </w:p>
          <w:p w14:paraId="5D6CFF1D" w14:textId="77777777" w:rsidR="00ED1509" w:rsidRPr="00114013" w:rsidDel="008B6AF4" w:rsidRDefault="00ED1509">
            <w:pPr>
              <w:pStyle w:val="Heading1Numbered"/>
              <w:rPr>
                <w:del w:id="1518" w:author="Donovan Goode" w:date="2018-11-09T10:04:00Z"/>
                <w:rFonts w:ascii="Consolas" w:eastAsia="Times New Roman" w:hAnsi="Consolas" w:cs="Times New Roman"/>
                <w:color w:val="D4D4D4"/>
                <w:sz w:val="21"/>
                <w:szCs w:val="21"/>
              </w:rPr>
              <w:pPrChange w:id="1519" w:author="Donovan Goode" w:date="2018-11-09T10:05:00Z">
                <w:pPr>
                  <w:framePr w:hSpace="180" w:wrap="around" w:vAnchor="text" w:hAnchor="margin" w:xAlign="center" w:y="130"/>
                  <w:shd w:val="clear" w:color="auto" w:fill="1E1E1E"/>
                  <w:spacing w:line="285" w:lineRule="atLeast"/>
                </w:pPr>
              </w:pPrChange>
            </w:pPr>
          </w:p>
          <w:p w14:paraId="3983E795" w14:textId="77777777" w:rsidR="00ED1509" w:rsidRPr="00114013" w:rsidDel="008B6AF4" w:rsidRDefault="00ED1509">
            <w:pPr>
              <w:pStyle w:val="Heading1Numbered"/>
              <w:rPr>
                <w:del w:id="1520" w:author="Donovan Goode" w:date="2018-11-09T10:04:00Z"/>
                <w:rFonts w:ascii="Consolas" w:eastAsia="Times New Roman" w:hAnsi="Consolas" w:cs="Times New Roman"/>
                <w:color w:val="D4D4D4"/>
                <w:sz w:val="21"/>
                <w:szCs w:val="21"/>
              </w:rPr>
              <w:pPrChange w:id="1521" w:author="Donovan Goode" w:date="2018-11-09T10:05:00Z">
                <w:pPr>
                  <w:framePr w:hSpace="180" w:wrap="around" w:vAnchor="text" w:hAnchor="margin" w:xAlign="center" w:y="130"/>
                  <w:shd w:val="clear" w:color="auto" w:fill="1E1E1E"/>
                  <w:spacing w:line="285" w:lineRule="atLeast"/>
                </w:pPr>
              </w:pPrChange>
            </w:pPr>
            <w:del w:id="1522" w:author="Donovan Goode" w:date="2018-11-09T10:04:00Z">
              <w:r w:rsidRPr="00114013" w:rsidDel="008B6AF4">
                <w:rPr>
                  <w:rFonts w:ascii="Consolas" w:eastAsia="Times New Roman" w:hAnsi="Consolas" w:cs="Times New Roman"/>
                  <w:color w:val="6A9955"/>
                  <w:sz w:val="21"/>
                  <w:szCs w:val="21"/>
                </w:rPr>
                <w:delText xml:space="preserve">     &lt;!-- Purchase Requests By Request Category --&gt;</w:delText>
              </w:r>
            </w:del>
          </w:p>
          <w:p w14:paraId="14581620" w14:textId="77777777" w:rsidR="00ED1509" w:rsidRPr="00114013" w:rsidDel="008B6AF4" w:rsidRDefault="00ED1509">
            <w:pPr>
              <w:pStyle w:val="Heading1Numbered"/>
              <w:rPr>
                <w:del w:id="1523" w:author="Donovan Goode" w:date="2018-11-09T10:04:00Z"/>
                <w:rFonts w:ascii="Consolas" w:eastAsia="Times New Roman" w:hAnsi="Consolas" w:cs="Times New Roman"/>
                <w:color w:val="D4D4D4"/>
                <w:sz w:val="21"/>
                <w:szCs w:val="21"/>
              </w:rPr>
              <w:pPrChange w:id="1524" w:author="Donovan Goode" w:date="2018-11-09T10:05:00Z">
                <w:pPr>
                  <w:framePr w:hSpace="180" w:wrap="around" w:vAnchor="text" w:hAnchor="margin" w:xAlign="center" w:y="130"/>
                  <w:shd w:val="clear" w:color="auto" w:fill="1E1E1E"/>
                  <w:spacing w:line="285" w:lineRule="atLeast"/>
                </w:pPr>
              </w:pPrChange>
            </w:pPr>
          </w:p>
          <w:p w14:paraId="125578AF" w14:textId="77777777" w:rsidR="00ED1509" w:rsidRPr="00114013" w:rsidDel="008B6AF4" w:rsidRDefault="00ED1509">
            <w:pPr>
              <w:pStyle w:val="Heading1Numbered"/>
              <w:rPr>
                <w:del w:id="1525" w:author="Donovan Goode" w:date="2018-11-09T10:04:00Z"/>
                <w:rFonts w:ascii="Consolas" w:eastAsia="Times New Roman" w:hAnsi="Consolas" w:cs="Times New Roman"/>
                <w:color w:val="D4D4D4"/>
                <w:sz w:val="21"/>
                <w:szCs w:val="21"/>
              </w:rPr>
              <w:pPrChange w:id="1526" w:author="Donovan Goode" w:date="2018-11-09T10:05:00Z">
                <w:pPr>
                  <w:framePr w:hSpace="180" w:wrap="around" w:vAnchor="text" w:hAnchor="margin" w:xAlign="center" w:y="130"/>
                  <w:shd w:val="clear" w:color="auto" w:fill="1E1E1E"/>
                  <w:spacing w:line="285" w:lineRule="atLeast"/>
                </w:pPr>
              </w:pPrChange>
            </w:pPr>
            <w:del w:id="1527" w:author="Donovan Goode" w:date="2018-11-09T10:04:00Z">
              <w:r w:rsidRPr="00114013" w:rsidDel="008B6AF4">
                <w:rPr>
                  <w:rFonts w:ascii="Consolas" w:eastAsia="Times New Roman" w:hAnsi="Consolas" w:cs="Times New Roman"/>
                  <w:color w:val="6A9955"/>
                  <w:sz w:val="21"/>
                  <w:szCs w:val="21"/>
                </w:rPr>
                <w:delText xml:space="preserve">     {% chart id:"" viewid:"" %}</w:delText>
              </w:r>
            </w:del>
          </w:p>
          <w:p w14:paraId="740387BF" w14:textId="77777777" w:rsidR="00ED1509" w:rsidRPr="00114013" w:rsidDel="008B6AF4" w:rsidRDefault="00ED1509">
            <w:pPr>
              <w:pStyle w:val="Heading1Numbered"/>
              <w:rPr>
                <w:del w:id="1528" w:author="Donovan Goode" w:date="2018-11-09T10:04:00Z"/>
                <w:rFonts w:ascii="Consolas" w:eastAsia="Times New Roman" w:hAnsi="Consolas" w:cs="Times New Roman"/>
                <w:color w:val="D4D4D4"/>
                <w:sz w:val="21"/>
                <w:szCs w:val="21"/>
              </w:rPr>
              <w:pPrChange w:id="1529" w:author="Donovan Goode" w:date="2018-11-09T10:05:00Z">
                <w:pPr>
                  <w:framePr w:hSpace="180" w:wrap="around" w:vAnchor="text" w:hAnchor="margin" w:xAlign="center" w:y="130"/>
                  <w:shd w:val="clear" w:color="auto" w:fill="1E1E1E"/>
                  <w:spacing w:line="285" w:lineRule="atLeast"/>
                </w:pPr>
              </w:pPrChange>
            </w:pPr>
          </w:p>
          <w:p w14:paraId="467B90BD" w14:textId="77777777" w:rsidR="00ED1509" w:rsidRPr="00114013" w:rsidDel="008B6AF4" w:rsidRDefault="00ED1509">
            <w:pPr>
              <w:pStyle w:val="Heading1Numbered"/>
              <w:rPr>
                <w:del w:id="1530" w:author="Donovan Goode" w:date="2018-11-09T10:04:00Z"/>
                <w:rFonts w:ascii="Consolas" w:eastAsia="Times New Roman" w:hAnsi="Consolas" w:cs="Times New Roman"/>
                <w:color w:val="D4D4D4"/>
                <w:sz w:val="21"/>
                <w:szCs w:val="21"/>
              </w:rPr>
              <w:pPrChange w:id="1531" w:author="Donovan Goode" w:date="2018-11-09T10:05:00Z">
                <w:pPr>
                  <w:framePr w:hSpace="180" w:wrap="around" w:vAnchor="text" w:hAnchor="margin" w:xAlign="center" w:y="130"/>
                  <w:shd w:val="clear" w:color="auto" w:fill="1E1E1E"/>
                  <w:spacing w:line="285" w:lineRule="atLeast"/>
                </w:pPr>
              </w:pPrChange>
            </w:pPr>
            <w:del w:id="1532" w:author="Donovan Goode" w:date="2018-11-09T10:04:00Z">
              <w:r w:rsidRPr="00114013" w:rsidDel="008B6AF4">
                <w:rPr>
                  <w:rFonts w:ascii="Consolas" w:eastAsia="Times New Roman" w:hAnsi="Consolas" w:cs="Times New Roman"/>
                  <w:color w:val="6A9955"/>
                  <w:sz w:val="21"/>
                  <w:szCs w:val="21"/>
                </w:rPr>
                <w:delText xml:space="preserve">   &lt;/div&gt;</w:delText>
              </w:r>
            </w:del>
          </w:p>
          <w:p w14:paraId="0D6C814C" w14:textId="77777777" w:rsidR="00ED1509" w:rsidRPr="00114013" w:rsidDel="008B6AF4" w:rsidRDefault="00ED1509">
            <w:pPr>
              <w:pStyle w:val="Heading1Numbered"/>
              <w:rPr>
                <w:del w:id="1533" w:author="Donovan Goode" w:date="2018-11-09T10:04:00Z"/>
                <w:rFonts w:ascii="Consolas" w:eastAsia="Times New Roman" w:hAnsi="Consolas" w:cs="Times New Roman"/>
                <w:color w:val="D4D4D4"/>
                <w:sz w:val="21"/>
                <w:szCs w:val="21"/>
              </w:rPr>
              <w:pPrChange w:id="1534" w:author="Donovan Goode" w:date="2018-11-09T10:05:00Z">
                <w:pPr>
                  <w:framePr w:hSpace="180" w:wrap="around" w:vAnchor="text" w:hAnchor="margin" w:xAlign="center" w:y="130"/>
                  <w:shd w:val="clear" w:color="auto" w:fill="1E1E1E"/>
                  <w:spacing w:line="285" w:lineRule="atLeast"/>
                </w:pPr>
              </w:pPrChange>
            </w:pPr>
            <w:del w:id="1535" w:author="Donovan Goode" w:date="2018-11-09T10:04:00Z">
              <w:r w:rsidRPr="00114013" w:rsidDel="008B6AF4">
                <w:rPr>
                  <w:rFonts w:ascii="Consolas" w:eastAsia="Times New Roman" w:hAnsi="Consolas" w:cs="Times New Roman"/>
                  <w:color w:val="6A9955"/>
                  <w:sz w:val="21"/>
                  <w:szCs w:val="21"/>
                </w:rPr>
                <w:delText xml:space="preserve"> &lt;!--</w:delText>
              </w:r>
            </w:del>
          </w:p>
          <w:p w14:paraId="16A903E6" w14:textId="77777777" w:rsidR="00ED1509" w:rsidRPr="00114013" w:rsidDel="008B6AF4" w:rsidRDefault="00ED1509">
            <w:pPr>
              <w:pStyle w:val="Heading1Numbered"/>
              <w:rPr>
                <w:del w:id="1536" w:author="Donovan Goode" w:date="2018-11-09T10:04:00Z"/>
                <w:rFonts w:ascii="Consolas" w:eastAsia="Times New Roman" w:hAnsi="Consolas" w:cs="Times New Roman"/>
                <w:color w:val="D4D4D4"/>
                <w:sz w:val="21"/>
                <w:szCs w:val="21"/>
              </w:rPr>
              <w:pPrChange w:id="1537" w:author="Donovan Goode" w:date="2018-11-09T10:05:00Z">
                <w:pPr>
                  <w:framePr w:hSpace="180" w:wrap="around" w:vAnchor="text" w:hAnchor="margin" w:xAlign="center" w:y="130"/>
                  <w:shd w:val="clear" w:color="auto" w:fill="1E1E1E"/>
                  <w:spacing w:line="285" w:lineRule="atLeast"/>
                </w:pPr>
              </w:pPrChange>
            </w:pPr>
            <w:del w:id="1538" w:author="Donovan Goode" w:date="2018-11-09T10:04:00Z">
              <w:r w:rsidRPr="00114013" w:rsidDel="008B6AF4">
                <w:rPr>
                  <w:rFonts w:ascii="Consolas" w:eastAsia="Times New Roman" w:hAnsi="Consolas" w:cs="Times New Roman"/>
                  <w:color w:val="6A9955"/>
                  <w:sz w:val="21"/>
                  <w:szCs w:val="21"/>
                </w:rPr>
                <w:delText xml:space="preserve">    &lt;div class="col-md-12 show-chart-legend "&gt;</w:delText>
              </w:r>
            </w:del>
          </w:p>
          <w:p w14:paraId="6D074660" w14:textId="77777777" w:rsidR="00ED1509" w:rsidRPr="00114013" w:rsidDel="008B6AF4" w:rsidRDefault="00ED1509">
            <w:pPr>
              <w:pStyle w:val="Heading1Numbered"/>
              <w:rPr>
                <w:del w:id="1539" w:author="Donovan Goode" w:date="2018-11-09T10:04:00Z"/>
                <w:rFonts w:ascii="Consolas" w:eastAsia="Times New Roman" w:hAnsi="Consolas" w:cs="Times New Roman"/>
                <w:color w:val="D4D4D4"/>
                <w:sz w:val="21"/>
                <w:szCs w:val="21"/>
              </w:rPr>
              <w:pPrChange w:id="1540" w:author="Donovan Goode" w:date="2018-11-09T10:05:00Z">
                <w:pPr>
                  <w:framePr w:hSpace="180" w:wrap="around" w:vAnchor="text" w:hAnchor="margin" w:xAlign="center" w:y="130"/>
                  <w:shd w:val="clear" w:color="auto" w:fill="1E1E1E"/>
                  <w:spacing w:line="285" w:lineRule="atLeast"/>
                </w:pPr>
              </w:pPrChange>
            </w:pPr>
          </w:p>
          <w:p w14:paraId="4B23B714" w14:textId="77777777" w:rsidR="00ED1509" w:rsidRPr="00114013" w:rsidDel="008B6AF4" w:rsidRDefault="00ED1509">
            <w:pPr>
              <w:pStyle w:val="Heading1Numbered"/>
              <w:rPr>
                <w:del w:id="1541" w:author="Donovan Goode" w:date="2018-11-09T10:04:00Z"/>
                <w:rFonts w:ascii="Consolas" w:eastAsia="Times New Roman" w:hAnsi="Consolas" w:cs="Times New Roman"/>
                <w:color w:val="D4D4D4"/>
                <w:sz w:val="21"/>
                <w:szCs w:val="21"/>
              </w:rPr>
              <w:pPrChange w:id="1542" w:author="Donovan Goode" w:date="2018-11-09T10:05:00Z">
                <w:pPr>
                  <w:framePr w:hSpace="180" w:wrap="around" w:vAnchor="text" w:hAnchor="margin" w:xAlign="center" w:y="130"/>
                  <w:shd w:val="clear" w:color="auto" w:fill="1E1E1E"/>
                  <w:spacing w:line="285" w:lineRule="atLeast"/>
                </w:pPr>
              </w:pPrChange>
            </w:pPr>
            <w:del w:id="1543" w:author="Donovan Goode" w:date="2018-11-09T10:04:00Z">
              <w:r w:rsidRPr="00114013" w:rsidDel="008B6AF4">
                <w:rPr>
                  <w:rFonts w:ascii="Consolas" w:eastAsia="Times New Roman" w:hAnsi="Consolas" w:cs="Times New Roman"/>
                  <w:color w:val="6A9955"/>
                  <w:sz w:val="21"/>
                  <w:szCs w:val="21"/>
                </w:rPr>
                <w:delText xml:space="preserve">      12 column chart </w:delText>
              </w:r>
            </w:del>
          </w:p>
          <w:p w14:paraId="34334AD1" w14:textId="77777777" w:rsidR="00ED1509" w:rsidRPr="00114013" w:rsidDel="008B6AF4" w:rsidRDefault="00ED1509">
            <w:pPr>
              <w:pStyle w:val="Heading1Numbered"/>
              <w:rPr>
                <w:del w:id="1544" w:author="Donovan Goode" w:date="2018-11-09T10:04:00Z"/>
                <w:rFonts w:ascii="Consolas" w:eastAsia="Times New Roman" w:hAnsi="Consolas" w:cs="Times New Roman"/>
                <w:color w:val="D4D4D4"/>
                <w:sz w:val="21"/>
                <w:szCs w:val="21"/>
              </w:rPr>
              <w:pPrChange w:id="1545" w:author="Donovan Goode" w:date="2018-11-09T10:05:00Z">
                <w:pPr>
                  <w:framePr w:hSpace="180" w:wrap="around" w:vAnchor="text" w:hAnchor="margin" w:xAlign="center" w:y="130"/>
                  <w:shd w:val="clear" w:color="auto" w:fill="1E1E1E"/>
                  <w:spacing w:line="285" w:lineRule="atLeast"/>
                </w:pPr>
              </w:pPrChange>
            </w:pPr>
            <w:del w:id="1546" w:author="Donovan Goode" w:date="2018-11-09T10:04:00Z">
              <w:r w:rsidRPr="00114013" w:rsidDel="008B6AF4">
                <w:rPr>
                  <w:rFonts w:ascii="Consolas" w:eastAsia="Times New Roman" w:hAnsi="Consolas" w:cs="Times New Roman"/>
                  <w:color w:val="6A9955"/>
                  <w:sz w:val="21"/>
                  <w:szCs w:val="21"/>
                </w:rPr>
                <w:delText xml:space="preserve">     {%comment%}</w:delText>
              </w:r>
            </w:del>
          </w:p>
          <w:p w14:paraId="2EC9F185" w14:textId="77777777" w:rsidR="00ED1509" w:rsidRPr="00114013" w:rsidDel="008B6AF4" w:rsidRDefault="00ED1509">
            <w:pPr>
              <w:pStyle w:val="Heading1Numbered"/>
              <w:rPr>
                <w:del w:id="1547" w:author="Donovan Goode" w:date="2018-11-09T10:04:00Z"/>
                <w:rFonts w:ascii="Consolas" w:eastAsia="Times New Roman" w:hAnsi="Consolas" w:cs="Times New Roman"/>
                <w:color w:val="D4D4D4"/>
                <w:sz w:val="21"/>
                <w:szCs w:val="21"/>
              </w:rPr>
              <w:pPrChange w:id="1548" w:author="Donovan Goode" w:date="2018-11-09T10:05:00Z">
                <w:pPr>
                  <w:framePr w:hSpace="180" w:wrap="around" w:vAnchor="text" w:hAnchor="margin" w:xAlign="center" w:y="130"/>
                  <w:shd w:val="clear" w:color="auto" w:fill="1E1E1E"/>
                  <w:spacing w:line="285" w:lineRule="atLeast"/>
                </w:pPr>
              </w:pPrChange>
            </w:pPr>
            <w:del w:id="1549" w:author="Donovan Goode" w:date="2018-11-09T10:04:00Z">
              <w:r w:rsidRPr="00114013" w:rsidDel="008B6AF4">
                <w:rPr>
                  <w:rFonts w:ascii="Consolas" w:eastAsia="Times New Roman" w:hAnsi="Consolas" w:cs="Times New Roman"/>
                  <w:color w:val="6A9955"/>
                  <w:sz w:val="21"/>
                  <w:szCs w:val="21"/>
                </w:rPr>
                <w:delText xml:space="preserve">     {% chart id:"" viewid:"" %}</w:delText>
              </w:r>
            </w:del>
          </w:p>
          <w:p w14:paraId="14433AA2" w14:textId="77777777" w:rsidR="00ED1509" w:rsidRPr="00114013" w:rsidDel="008B6AF4" w:rsidRDefault="00ED1509">
            <w:pPr>
              <w:pStyle w:val="Heading1Numbered"/>
              <w:rPr>
                <w:del w:id="1550" w:author="Donovan Goode" w:date="2018-11-09T10:04:00Z"/>
                <w:rFonts w:ascii="Consolas" w:eastAsia="Times New Roman" w:hAnsi="Consolas" w:cs="Times New Roman"/>
                <w:color w:val="D4D4D4"/>
                <w:sz w:val="21"/>
                <w:szCs w:val="21"/>
              </w:rPr>
              <w:pPrChange w:id="1551" w:author="Donovan Goode" w:date="2018-11-09T10:05:00Z">
                <w:pPr>
                  <w:framePr w:hSpace="180" w:wrap="around" w:vAnchor="text" w:hAnchor="margin" w:xAlign="center" w:y="130"/>
                  <w:shd w:val="clear" w:color="auto" w:fill="1E1E1E"/>
                  <w:spacing w:line="285" w:lineRule="atLeast"/>
                </w:pPr>
              </w:pPrChange>
            </w:pPr>
            <w:del w:id="1552" w:author="Donovan Goode" w:date="2018-11-09T10:04:00Z">
              <w:r w:rsidRPr="00114013" w:rsidDel="008B6AF4">
                <w:rPr>
                  <w:rFonts w:ascii="Consolas" w:eastAsia="Times New Roman" w:hAnsi="Consolas" w:cs="Times New Roman"/>
                  <w:color w:val="6A9955"/>
                  <w:sz w:val="21"/>
                  <w:szCs w:val="21"/>
                </w:rPr>
                <w:delText xml:space="preserve">    {%endcomment%}</w:delText>
              </w:r>
            </w:del>
          </w:p>
          <w:p w14:paraId="722D1EFB" w14:textId="77777777" w:rsidR="00ED1509" w:rsidRPr="00114013" w:rsidDel="008B6AF4" w:rsidRDefault="00ED1509">
            <w:pPr>
              <w:pStyle w:val="Heading1Numbered"/>
              <w:rPr>
                <w:del w:id="1553" w:author="Donovan Goode" w:date="2018-11-09T10:04:00Z"/>
                <w:rFonts w:ascii="Consolas" w:eastAsia="Times New Roman" w:hAnsi="Consolas" w:cs="Times New Roman"/>
                <w:color w:val="D4D4D4"/>
                <w:sz w:val="21"/>
                <w:szCs w:val="21"/>
              </w:rPr>
              <w:pPrChange w:id="1554" w:author="Donovan Goode" w:date="2018-11-09T10:05:00Z">
                <w:pPr>
                  <w:framePr w:hSpace="180" w:wrap="around" w:vAnchor="text" w:hAnchor="margin" w:xAlign="center" w:y="130"/>
                  <w:shd w:val="clear" w:color="auto" w:fill="1E1E1E"/>
                  <w:spacing w:line="285" w:lineRule="atLeast"/>
                </w:pPr>
              </w:pPrChange>
            </w:pPr>
            <w:del w:id="1555" w:author="Donovan Goode"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 xml:space="preserve"> --&gt;</w:delText>
              </w:r>
            </w:del>
          </w:p>
          <w:p w14:paraId="480A83FC" w14:textId="77777777" w:rsidR="00ED1509" w:rsidRPr="00114013" w:rsidDel="008B6AF4" w:rsidRDefault="00ED1509">
            <w:pPr>
              <w:pStyle w:val="Heading1Numbered"/>
              <w:rPr>
                <w:del w:id="1556" w:author="Donovan Goode" w:date="2018-11-09T10:04:00Z"/>
                <w:rFonts w:ascii="Consolas" w:eastAsia="Times New Roman" w:hAnsi="Consolas" w:cs="Times New Roman"/>
                <w:color w:val="D4D4D4"/>
                <w:sz w:val="21"/>
                <w:szCs w:val="21"/>
              </w:rPr>
              <w:pPrChange w:id="1557" w:author="Donovan Goode" w:date="2018-11-09T10:05:00Z">
                <w:pPr>
                  <w:framePr w:hSpace="180" w:wrap="around" w:vAnchor="text" w:hAnchor="margin" w:xAlign="center" w:y="130"/>
                  <w:shd w:val="clear" w:color="auto" w:fill="1E1E1E"/>
                  <w:spacing w:line="285" w:lineRule="atLeast"/>
                </w:pPr>
              </w:pPrChange>
            </w:pPr>
            <w:del w:id="1558" w:author="Donovan Goode" w:date="2018-11-09T10:04:00Z">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569CD6"/>
                  <w:sz w:val="21"/>
                  <w:szCs w:val="21"/>
                </w:rPr>
                <w:delText>endcomment</w:delText>
              </w:r>
              <w:r w:rsidRPr="00114013" w:rsidDel="008B6AF4">
                <w:rPr>
                  <w:rFonts w:ascii="Consolas" w:eastAsia="Times New Roman" w:hAnsi="Consolas" w:cs="Times New Roman"/>
                  <w:color w:val="D4D4D4"/>
                  <w:sz w:val="21"/>
                  <w:szCs w:val="21"/>
                </w:rPr>
                <w:delText>%}</w:delText>
              </w:r>
            </w:del>
          </w:p>
          <w:p w14:paraId="56763DAD" w14:textId="77777777" w:rsidR="00ED1509" w:rsidRPr="00114013" w:rsidDel="008B6AF4" w:rsidRDefault="00ED1509">
            <w:pPr>
              <w:pStyle w:val="Heading1Numbered"/>
              <w:rPr>
                <w:del w:id="1559" w:author="Donovan Goode" w:date="2018-11-09T10:04:00Z"/>
                <w:rFonts w:ascii="Consolas" w:eastAsia="Times New Roman" w:hAnsi="Consolas" w:cs="Times New Roman"/>
                <w:color w:val="D4D4D4"/>
                <w:sz w:val="21"/>
                <w:szCs w:val="21"/>
              </w:rPr>
              <w:pPrChange w:id="1560" w:author="Donovan Goode" w:date="2018-11-09T10:05:00Z">
                <w:pPr>
                  <w:framePr w:hSpace="180" w:wrap="around" w:vAnchor="text" w:hAnchor="margin" w:xAlign="center" w:y="130"/>
                  <w:shd w:val="clear" w:color="auto" w:fill="1E1E1E"/>
                  <w:spacing w:line="285" w:lineRule="atLeast"/>
                </w:pPr>
              </w:pPrChange>
            </w:pPr>
          </w:p>
          <w:p w14:paraId="1128FB9A" w14:textId="77777777" w:rsidR="00ED1509" w:rsidRPr="00114013" w:rsidDel="008B6AF4" w:rsidRDefault="00ED1509">
            <w:pPr>
              <w:pStyle w:val="Heading1Numbered"/>
              <w:rPr>
                <w:del w:id="1561" w:author="Donovan Goode" w:date="2018-11-09T10:04:00Z"/>
                <w:rFonts w:ascii="Consolas" w:eastAsia="Times New Roman" w:hAnsi="Consolas" w:cs="Times New Roman"/>
                <w:color w:val="D4D4D4"/>
                <w:sz w:val="21"/>
                <w:szCs w:val="21"/>
              </w:rPr>
              <w:pPrChange w:id="1562" w:author="Donovan Goode" w:date="2018-11-09T10:05:00Z">
                <w:pPr>
                  <w:framePr w:hSpace="180" w:wrap="around" w:vAnchor="text" w:hAnchor="margin" w:xAlign="center" w:y="130"/>
                  <w:shd w:val="clear" w:color="auto" w:fill="1E1E1E"/>
                  <w:spacing w:line="285" w:lineRule="atLeast"/>
                </w:pPr>
              </w:pPrChange>
            </w:pPr>
            <w:del w:id="1563"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 Entity List for Employee Retirement Applicants that the Admin User is the Admin of --&gt;</w:delText>
              </w:r>
            </w:del>
          </w:p>
          <w:p w14:paraId="6C49100B" w14:textId="77777777" w:rsidR="00ED1509" w:rsidRPr="00114013" w:rsidDel="008B6AF4" w:rsidRDefault="00ED1509">
            <w:pPr>
              <w:pStyle w:val="Heading1Numbered"/>
              <w:rPr>
                <w:del w:id="1564" w:author="Donovan Goode" w:date="2018-11-09T10:04:00Z"/>
                <w:rFonts w:ascii="Consolas" w:eastAsia="Times New Roman" w:hAnsi="Consolas" w:cs="Times New Roman"/>
                <w:color w:val="D4D4D4"/>
                <w:sz w:val="21"/>
                <w:szCs w:val="21"/>
              </w:rPr>
              <w:pPrChange w:id="1565" w:author="Donovan Goode" w:date="2018-11-09T10:05:00Z">
                <w:pPr>
                  <w:framePr w:hSpace="180" w:wrap="around" w:vAnchor="text" w:hAnchor="margin" w:xAlign="center" w:y="130"/>
                  <w:shd w:val="clear" w:color="auto" w:fill="1E1E1E"/>
                  <w:spacing w:line="285" w:lineRule="atLeast"/>
                </w:pPr>
              </w:pPrChange>
            </w:pPr>
            <w:del w:id="1566"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"manage-agency-list"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height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"10"</w:delText>
              </w:r>
              <w:r w:rsidRPr="00114013" w:rsidDel="008B6AF4">
                <w:rPr>
                  <w:rFonts w:ascii="Consolas" w:eastAsia="Times New Roman" w:hAnsi="Consolas" w:cs="Times New Roman"/>
                  <w:color w:val="808080"/>
                  <w:sz w:val="21"/>
                  <w:szCs w:val="21"/>
                </w:rPr>
                <w:delText>&gt;</w:delText>
              </w:r>
            </w:del>
          </w:p>
          <w:p w14:paraId="49F972AD" w14:textId="77777777" w:rsidR="00ED1509" w:rsidRPr="00114013" w:rsidDel="008B6AF4" w:rsidRDefault="00ED1509">
            <w:pPr>
              <w:pStyle w:val="Heading1Numbered"/>
              <w:rPr>
                <w:del w:id="1567" w:author="Donovan Goode" w:date="2018-11-09T10:04:00Z"/>
                <w:rFonts w:ascii="Consolas" w:eastAsia="Times New Roman" w:hAnsi="Consolas" w:cs="Times New Roman"/>
                <w:color w:val="D4D4D4"/>
                <w:sz w:val="21"/>
                <w:szCs w:val="21"/>
              </w:rPr>
              <w:pPrChange w:id="1568" w:author="Donovan Goode" w:date="2018-11-09T10:05:00Z">
                <w:pPr>
                  <w:framePr w:hSpace="180" w:wrap="around" w:vAnchor="text" w:hAnchor="margin" w:xAlign="center" w:y="130"/>
                  <w:shd w:val="clear" w:color="auto" w:fill="1E1E1E"/>
                  <w:spacing w:line="285" w:lineRule="atLeast"/>
                </w:pPr>
              </w:pPrChange>
            </w:pPr>
            <w:del w:id="1569"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&lt;!--&lt;label id= "agencyemployeelistlabel" for="manage-agency-list"&gt;&lt;h3&gt;My Agency Employee Applicants&lt;/h3&gt;&lt;/label&gt;--&gt;</w:delText>
              </w:r>
            </w:del>
          </w:p>
          <w:p w14:paraId="01B13A48" w14:textId="77777777" w:rsidR="00ED1509" w:rsidRPr="00114013" w:rsidDel="008B6AF4" w:rsidRDefault="00ED1509">
            <w:pPr>
              <w:pStyle w:val="Heading1Numbered"/>
              <w:rPr>
                <w:del w:id="1570" w:author="Donovan Goode" w:date="2018-11-09T10:04:00Z"/>
                <w:rFonts w:ascii="Consolas" w:eastAsia="Times New Roman" w:hAnsi="Consolas" w:cs="Times New Roman"/>
                <w:color w:val="D4D4D4"/>
                <w:sz w:val="21"/>
                <w:szCs w:val="21"/>
              </w:rPr>
              <w:pPrChange w:id="1571" w:author="Donovan Goode" w:date="2018-11-09T10:05:00Z">
                <w:pPr>
                  <w:framePr w:hSpace="180" w:wrap="around" w:vAnchor="text" w:hAnchor="margin" w:xAlign="center" w:y="130"/>
                  <w:shd w:val="clear" w:color="auto" w:fill="1E1E1E"/>
                  <w:spacing w:line="285" w:lineRule="atLeast"/>
                </w:pPr>
              </w:pPrChange>
            </w:pPr>
            <w:del w:id="1572"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"alert alert-info"</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"agencyemployeelistlabel"</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style</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"background-color:#000; text-align:center; color:#FFF"</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Applicants</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808080"/>
                  <w:sz w:val="21"/>
                  <w:szCs w:val="21"/>
                </w:rPr>
                <w:delText>&gt;</w:delText>
              </w:r>
            </w:del>
          </w:p>
          <w:p w14:paraId="0715910F" w14:textId="77777777" w:rsidR="00ED1509" w:rsidRPr="00114013" w:rsidDel="008B6AF4" w:rsidRDefault="00ED1509">
            <w:pPr>
              <w:pStyle w:val="Heading1Numbered"/>
              <w:rPr>
                <w:del w:id="1573" w:author="Donovan Goode" w:date="2018-11-09T10:04:00Z"/>
                <w:rFonts w:ascii="Consolas" w:eastAsia="Times New Roman" w:hAnsi="Consolas" w:cs="Times New Roman"/>
                <w:color w:val="D4D4D4"/>
                <w:sz w:val="21"/>
                <w:szCs w:val="21"/>
              </w:rPr>
              <w:pPrChange w:id="1574" w:author="Donovan Goode" w:date="2018-11-09T10:05:00Z">
                <w:pPr>
                  <w:framePr w:hSpace="180" w:wrap="around" w:vAnchor="text" w:hAnchor="margin" w:xAlign="center" w:y="130"/>
                  <w:shd w:val="clear" w:color="auto" w:fill="1E1E1E"/>
                  <w:spacing w:line="285" w:lineRule="atLeast"/>
                </w:pPr>
              </w:pPrChange>
            </w:pPr>
            <w:del w:id="1575"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include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'entity_list'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key</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"Agency Admin Agency contacts"</w:delText>
              </w:r>
              <w:r w:rsidRPr="00114013" w:rsidDel="008B6AF4">
                <w:rPr>
                  <w:rFonts w:ascii="Consolas" w:eastAsia="Times New Roman" w:hAnsi="Consolas" w:cs="Times New Roman"/>
                  <w:color w:val="D4D4D4"/>
                  <w:sz w:val="21"/>
                  <w:szCs w:val="21"/>
                </w:rPr>
                <w:delText xml:space="preserve"> %}</w:delText>
              </w:r>
            </w:del>
          </w:p>
          <w:p w14:paraId="616AA911" w14:textId="77777777" w:rsidR="00ED1509" w:rsidRPr="00114013" w:rsidDel="008B6AF4" w:rsidRDefault="00ED1509">
            <w:pPr>
              <w:pStyle w:val="Heading1Numbered"/>
              <w:rPr>
                <w:del w:id="1576" w:author="Donovan Goode" w:date="2018-11-09T10:04:00Z"/>
                <w:rFonts w:ascii="Consolas" w:eastAsia="Times New Roman" w:hAnsi="Consolas" w:cs="Times New Roman"/>
                <w:color w:val="D4D4D4"/>
                <w:sz w:val="21"/>
                <w:szCs w:val="21"/>
              </w:rPr>
              <w:pPrChange w:id="1577" w:author="Donovan Goode" w:date="2018-11-09T10:05:00Z">
                <w:pPr>
                  <w:framePr w:hSpace="180" w:wrap="around" w:vAnchor="text" w:hAnchor="margin" w:xAlign="center" w:y="130"/>
                  <w:shd w:val="clear" w:color="auto" w:fill="1E1E1E"/>
                  <w:spacing w:line="285" w:lineRule="atLeast"/>
                </w:pPr>
              </w:pPrChange>
            </w:pPr>
            <w:del w:id="1578"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53E4DFFC" w14:textId="77777777" w:rsidR="00ED1509" w:rsidRPr="00114013" w:rsidDel="008B6AF4" w:rsidRDefault="00ED1509">
            <w:pPr>
              <w:pStyle w:val="Heading1Numbered"/>
              <w:rPr>
                <w:del w:id="1579" w:author="Donovan Goode" w:date="2018-11-09T10:04:00Z"/>
                <w:rFonts w:ascii="Consolas" w:eastAsia="Times New Roman" w:hAnsi="Consolas" w:cs="Times New Roman"/>
                <w:color w:val="D4D4D4"/>
                <w:sz w:val="21"/>
                <w:szCs w:val="21"/>
              </w:rPr>
              <w:pPrChange w:id="1580" w:author="Donovan Goode" w:date="2018-11-09T10:05:00Z">
                <w:pPr>
                  <w:framePr w:hSpace="180" w:wrap="around" w:vAnchor="text" w:hAnchor="margin" w:xAlign="center" w:y="130"/>
                  <w:shd w:val="clear" w:color="auto" w:fill="1E1E1E"/>
                  <w:spacing w:line="285" w:lineRule="atLeast"/>
                </w:pPr>
              </w:pPrChange>
            </w:pPr>
            <w:del w:id="1581" w:author="Donovan Goode" w:date="2018-11-09T10:04:00Z">
              <w:r w:rsidRPr="00114013" w:rsidDel="008B6AF4">
                <w:rPr>
                  <w:rFonts w:ascii="Consolas" w:eastAsia="Times New Roman" w:hAnsi="Consolas" w:cs="Times New Roman"/>
                  <w:color w:val="6A9955"/>
                  <w:sz w:val="21"/>
                  <w:szCs w:val="21"/>
                </w:rPr>
                <w:delText>&lt;!-- Entity List for Agencies Admins to see a list of all the applicants applications that the Admin User is the Admin of --&gt;</w:delText>
              </w:r>
            </w:del>
          </w:p>
          <w:p w14:paraId="0E71A9E8" w14:textId="77777777" w:rsidR="00ED1509" w:rsidRPr="00114013" w:rsidDel="008B6AF4" w:rsidRDefault="00ED1509">
            <w:pPr>
              <w:pStyle w:val="Heading1Numbered"/>
              <w:rPr>
                <w:del w:id="1582" w:author="Donovan Goode" w:date="2018-11-09T10:04:00Z"/>
                <w:rFonts w:ascii="Consolas" w:eastAsia="Times New Roman" w:hAnsi="Consolas" w:cs="Times New Roman"/>
                <w:color w:val="D4D4D4"/>
                <w:sz w:val="21"/>
                <w:szCs w:val="21"/>
              </w:rPr>
              <w:pPrChange w:id="1583" w:author="Donovan Goode" w:date="2018-11-09T10:05:00Z">
                <w:pPr>
                  <w:framePr w:hSpace="180" w:wrap="around" w:vAnchor="text" w:hAnchor="margin" w:xAlign="center" w:y="130"/>
                  <w:shd w:val="clear" w:color="auto" w:fill="1E1E1E"/>
                  <w:spacing w:line="285" w:lineRule="atLeast"/>
                </w:pPr>
              </w:pPrChange>
            </w:pPr>
            <w:del w:id="1584"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"retirement-applications-list"</w:delText>
              </w:r>
              <w:r w:rsidRPr="00114013" w:rsidDel="008B6AF4">
                <w:rPr>
                  <w:rFonts w:ascii="Consolas" w:eastAsia="Times New Roman" w:hAnsi="Consolas" w:cs="Times New Roman"/>
                  <w:color w:val="808080"/>
                  <w:sz w:val="21"/>
                  <w:szCs w:val="21"/>
                </w:rPr>
                <w:delText>&gt;</w:delText>
              </w:r>
            </w:del>
          </w:p>
          <w:p w14:paraId="398FD737" w14:textId="77777777" w:rsidR="00ED1509" w:rsidRPr="00114013" w:rsidDel="008B6AF4" w:rsidRDefault="00ED1509">
            <w:pPr>
              <w:pStyle w:val="Heading1Numbered"/>
              <w:rPr>
                <w:del w:id="1585" w:author="Donovan Goode" w:date="2018-11-09T10:04:00Z"/>
                <w:rFonts w:ascii="Consolas" w:eastAsia="Times New Roman" w:hAnsi="Consolas" w:cs="Times New Roman"/>
                <w:color w:val="D4D4D4"/>
                <w:sz w:val="21"/>
                <w:szCs w:val="21"/>
              </w:rPr>
              <w:pPrChange w:id="1586" w:author="Donovan Goode" w:date="2018-11-09T10:05:00Z">
                <w:pPr>
                  <w:framePr w:hSpace="180" w:wrap="around" w:vAnchor="text" w:hAnchor="margin" w:xAlign="center" w:y="130"/>
                  <w:shd w:val="clear" w:color="auto" w:fill="1E1E1E"/>
                  <w:spacing w:line="285" w:lineRule="atLeast"/>
                </w:pPr>
              </w:pPrChange>
            </w:pPr>
            <w:del w:id="1587"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&lt;!--&lt;label id= "agencyapplicationslistlabel" for="retirement-applications-list"&gt;&lt;h3&gt;My Agency's Retirement Applications&lt;/h3&gt; &lt;/label&gt;--&gt;</w:delText>
              </w:r>
            </w:del>
          </w:p>
          <w:p w14:paraId="5E4019B8" w14:textId="77777777" w:rsidR="00ED1509" w:rsidRPr="00114013" w:rsidDel="008B6AF4" w:rsidRDefault="00ED1509">
            <w:pPr>
              <w:pStyle w:val="Heading1Numbered"/>
              <w:rPr>
                <w:del w:id="1588" w:author="Donovan Goode" w:date="2018-11-09T10:04:00Z"/>
                <w:rFonts w:ascii="Consolas" w:eastAsia="Times New Roman" w:hAnsi="Consolas" w:cs="Times New Roman"/>
                <w:color w:val="D4D4D4"/>
                <w:sz w:val="21"/>
                <w:szCs w:val="21"/>
              </w:rPr>
              <w:pPrChange w:id="1589" w:author="Donovan Goode" w:date="2018-11-09T10:05:00Z">
                <w:pPr>
                  <w:framePr w:hSpace="180" w:wrap="around" w:vAnchor="text" w:hAnchor="margin" w:xAlign="center" w:y="130"/>
                  <w:shd w:val="clear" w:color="auto" w:fill="1E1E1E"/>
                  <w:spacing w:line="285" w:lineRule="atLeast"/>
                </w:pPr>
              </w:pPrChange>
            </w:pPr>
            <w:del w:id="1590"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"alert alert-info"</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"agencyapplicationslistlabel"</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style</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"background-color:#000; text-align:center; color:#FFF"</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Retirement Packages</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808080"/>
                  <w:sz w:val="21"/>
                  <w:szCs w:val="21"/>
                </w:rPr>
                <w:delText>&gt;</w:delText>
              </w:r>
            </w:del>
          </w:p>
          <w:p w14:paraId="5C277F49" w14:textId="77777777" w:rsidR="00ED1509" w:rsidRPr="00114013" w:rsidDel="008B6AF4" w:rsidRDefault="00ED1509">
            <w:pPr>
              <w:pStyle w:val="Heading1Numbered"/>
              <w:rPr>
                <w:del w:id="1591" w:author="Donovan Goode" w:date="2018-11-09T10:04:00Z"/>
                <w:rFonts w:ascii="Consolas" w:eastAsia="Times New Roman" w:hAnsi="Consolas" w:cs="Times New Roman"/>
                <w:color w:val="D4D4D4"/>
                <w:sz w:val="21"/>
                <w:szCs w:val="21"/>
              </w:rPr>
              <w:pPrChange w:id="1592" w:author="Donovan Goode" w:date="2018-11-09T10:05:00Z">
                <w:pPr>
                  <w:framePr w:hSpace="180" w:wrap="around" w:vAnchor="text" w:hAnchor="margin" w:xAlign="center" w:y="130"/>
                  <w:shd w:val="clear" w:color="auto" w:fill="1E1E1E"/>
                  <w:spacing w:line="285" w:lineRule="atLeast"/>
                </w:pPr>
              </w:pPrChange>
            </w:pPr>
            <w:del w:id="1593"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"view-toolbar grid-actions clearfix"</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a</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"btn btn-primary pull-right action"</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Online Retirement Application Package Status</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a</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"pull-right toolbar-actions"</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724AEC62" w14:textId="77777777" w:rsidR="00ED1509" w:rsidRPr="00114013" w:rsidDel="008B6AF4" w:rsidRDefault="00ED1509">
            <w:pPr>
              <w:pStyle w:val="Heading1Numbered"/>
              <w:rPr>
                <w:del w:id="1594" w:author="Donovan Goode" w:date="2018-11-09T10:04:00Z"/>
                <w:rFonts w:ascii="Consolas" w:eastAsia="Times New Roman" w:hAnsi="Consolas" w:cs="Times New Roman"/>
                <w:color w:val="D4D4D4"/>
                <w:sz w:val="21"/>
                <w:szCs w:val="21"/>
              </w:rPr>
              <w:pPrChange w:id="1595" w:author="Donovan Goode" w:date="2018-11-09T10:05:00Z">
                <w:pPr>
                  <w:framePr w:hSpace="180" w:wrap="around" w:vAnchor="text" w:hAnchor="margin" w:xAlign="center" w:y="130"/>
                  <w:shd w:val="clear" w:color="auto" w:fill="1E1E1E"/>
                  <w:spacing w:line="285" w:lineRule="atLeast"/>
                </w:pPr>
              </w:pPrChange>
            </w:pPr>
            <w:del w:id="1596"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include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'entity_list'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key</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"Agency's Applicants' Retirement Applications"</w:delText>
              </w:r>
              <w:r w:rsidRPr="00114013" w:rsidDel="008B6AF4">
                <w:rPr>
                  <w:rFonts w:ascii="Consolas" w:eastAsia="Times New Roman" w:hAnsi="Consolas" w:cs="Times New Roman"/>
                  <w:color w:val="D4D4D4"/>
                  <w:sz w:val="21"/>
                  <w:szCs w:val="21"/>
                </w:rPr>
                <w:delText xml:space="preserve"> %}</w:delText>
              </w:r>
            </w:del>
          </w:p>
          <w:p w14:paraId="3F5B55C6" w14:textId="77777777" w:rsidR="00ED1509" w:rsidRPr="00114013" w:rsidDel="008B6AF4" w:rsidRDefault="00ED1509">
            <w:pPr>
              <w:pStyle w:val="Heading1Numbered"/>
              <w:rPr>
                <w:del w:id="1597" w:author="Donovan Goode" w:date="2018-11-09T10:04:00Z"/>
                <w:rFonts w:ascii="Consolas" w:eastAsia="Times New Roman" w:hAnsi="Consolas" w:cs="Times New Roman"/>
                <w:color w:val="D4D4D4"/>
                <w:sz w:val="21"/>
                <w:szCs w:val="21"/>
              </w:rPr>
              <w:pPrChange w:id="1598" w:author="Donovan Goode" w:date="2018-11-09T10:05:00Z">
                <w:pPr>
                  <w:framePr w:hSpace="180" w:wrap="around" w:vAnchor="text" w:hAnchor="margin" w:xAlign="center" w:y="130"/>
                  <w:shd w:val="clear" w:color="auto" w:fill="1E1E1E"/>
                  <w:spacing w:line="285" w:lineRule="atLeast"/>
                </w:pPr>
              </w:pPrChange>
            </w:pPr>
            <w:del w:id="1599"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2DF6759B" w14:textId="77777777" w:rsidR="00ED1509" w:rsidRPr="00114013" w:rsidDel="008B6AF4" w:rsidRDefault="00ED1509">
            <w:pPr>
              <w:pStyle w:val="Heading1Numbered"/>
              <w:rPr>
                <w:del w:id="1600" w:author="Donovan Goode" w:date="2018-11-09T10:04:00Z"/>
                <w:rFonts w:ascii="Consolas" w:eastAsia="Times New Roman" w:hAnsi="Consolas" w:cs="Times New Roman"/>
                <w:color w:val="D4D4D4"/>
                <w:sz w:val="21"/>
                <w:szCs w:val="21"/>
              </w:rPr>
              <w:pPrChange w:id="1601" w:author="Donovan Goode" w:date="2018-11-09T10:05:00Z">
                <w:pPr>
                  <w:framePr w:hSpace="180" w:wrap="around" w:vAnchor="text" w:hAnchor="margin" w:xAlign="center" w:y="130"/>
                  <w:shd w:val="clear" w:color="auto" w:fill="1E1E1E"/>
                  <w:spacing w:line="285" w:lineRule="atLeast"/>
                </w:pPr>
              </w:pPrChange>
            </w:pPr>
            <w:del w:id="1602" w:author="Donovan Goode" w:date="2018-11-09T10:04:00Z">
              <w:r w:rsidRPr="00114013" w:rsidDel="008B6AF4">
                <w:rPr>
                  <w:rFonts w:ascii="Consolas" w:eastAsia="Times New Roman" w:hAnsi="Consolas" w:cs="Times New Roman"/>
                  <w:color w:val="6A9955"/>
                  <w:sz w:val="21"/>
                  <w:szCs w:val="21"/>
                </w:rPr>
                <w:delText>&lt;!-- Entity List for Agencies that the Admin User is the Admin of --&gt;</w:delText>
              </w:r>
            </w:del>
          </w:p>
          <w:p w14:paraId="630A8BA1" w14:textId="77777777" w:rsidR="00ED1509" w:rsidRPr="00114013" w:rsidDel="008B6AF4" w:rsidRDefault="00ED1509">
            <w:pPr>
              <w:pStyle w:val="Heading1Numbered"/>
              <w:rPr>
                <w:del w:id="1603" w:author="Donovan Goode" w:date="2018-11-09T10:04:00Z"/>
                <w:rFonts w:ascii="Consolas" w:eastAsia="Times New Roman" w:hAnsi="Consolas" w:cs="Times New Roman"/>
                <w:color w:val="D4D4D4"/>
                <w:sz w:val="21"/>
                <w:szCs w:val="21"/>
              </w:rPr>
              <w:pPrChange w:id="1604" w:author="Donovan Goode" w:date="2018-11-09T10:05:00Z">
                <w:pPr>
                  <w:framePr w:hSpace="180" w:wrap="around" w:vAnchor="text" w:hAnchor="margin" w:xAlign="center" w:y="130"/>
                  <w:shd w:val="clear" w:color="auto" w:fill="1E1E1E"/>
                  <w:spacing w:line="285" w:lineRule="atLeast"/>
                </w:pPr>
              </w:pPrChange>
            </w:pPr>
            <w:del w:id="1605"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"manage-agency-list"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height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"10"</w:delText>
              </w:r>
              <w:r w:rsidRPr="00114013" w:rsidDel="008B6AF4">
                <w:rPr>
                  <w:rFonts w:ascii="Consolas" w:eastAsia="Times New Roman" w:hAnsi="Consolas" w:cs="Times New Roman"/>
                  <w:color w:val="808080"/>
                  <w:sz w:val="21"/>
                  <w:szCs w:val="21"/>
                </w:rPr>
                <w:delText>&gt;</w:delText>
              </w:r>
            </w:del>
          </w:p>
          <w:p w14:paraId="269B94E7" w14:textId="77777777" w:rsidR="00ED1509" w:rsidRPr="00114013" w:rsidDel="008B6AF4" w:rsidRDefault="00ED1509">
            <w:pPr>
              <w:pStyle w:val="Heading1Numbered"/>
              <w:rPr>
                <w:del w:id="1606" w:author="Donovan Goode" w:date="2018-11-09T10:04:00Z"/>
                <w:rFonts w:ascii="Consolas" w:eastAsia="Times New Roman" w:hAnsi="Consolas" w:cs="Times New Roman"/>
                <w:color w:val="D4D4D4"/>
                <w:sz w:val="21"/>
                <w:szCs w:val="21"/>
              </w:rPr>
              <w:pPrChange w:id="1607" w:author="Donovan Goode" w:date="2018-11-09T10:05:00Z">
                <w:pPr>
                  <w:framePr w:hSpace="180" w:wrap="around" w:vAnchor="text" w:hAnchor="margin" w:xAlign="center" w:y="130"/>
                  <w:shd w:val="clear" w:color="auto" w:fill="1E1E1E"/>
                  <w:spacing w:line="285" w:lineRule="atLeast"/>
                </w:pPr>
              </w:pPrChange>
            </w:pPr>
            <w:del w:id="1608"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6A9955"/>
                  <w:sz w:val="21"/>
                  <w:szCs w:val="21"/>
                </w:rPr>
                <w:delText>&lt;!--&lt;label id= "agencylistlabel" for="manage-agency-list"&gt;&lt;h3&gt;My Agency Accounts&lt;/h3&gt;&lt;/label&gt;--&gt;</w:delText>
              </w:r>
            </w:del>
          </w:p>
          <w:p w14:paraId="39AC2D99" w14:textId="77777777" w:rsidR="00ED1509" w:rsidRPr="00114013" w:rsidDel="008B6AF4" w:rsidRDefault="00ED1509">
            <w:pPr>
              <w:pStyle w:val="Heading1Numbered"/>
              <w:rPr>
                <w:del w:id="1609" w:author="Donovan Goode" w:date="2018-11-09T10:04:00Z"/>
                <w:rFonts w:ascii="Consolas" w:eastAsia="Times New Roman" w:hAnsi="Consolas" w:cs="Times New Roman"/>
                <w:color w:val="D4D4D4"/>
                <w:sz w:val="21"/>
                <w:szCs w:val="21"/>
              </w:rPr>
              <w:pPrChange w:id="1610" w:author="Donovan Goode" w:date="2018-11-09T10:05:00Z">
                <w:pPr>
                  <w:framePr w:hSpace="180" w:wrap="around" w:vAnchor="text" w:hAnchor="margin" w:xAlign="center" w:y="130"/>
                  <w:shd w:val="clear" w:color="auto" w:fill="1E1E1E"/>
                  <w:spacing w:line="285" w:lineRule="atLeast"/>
                </w:pPr>
              </w:pPrChange>
            </w:pPr>
            <w:del w:id="1611"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"alert alert-info"</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id</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"agencylistlabel"</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style</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"background-color:#000; text-align:center; color:#FFF"</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w:delText>
              </w:r>
              <w:r w:rsidRPr="00114013" w:rsidDel="008B6AF4">
                <w:rPr>
                  <w:rFonts w:ascii="Consolas" w:eastAsia="Times New Roman" w:hAnsi="Consolas" w:cs="Times New Roman"/>
                  <w:color w:val="D4D4D4"/>
                  <w:sz w:val="21"/>
                  <w:szCs w:val="21"/>
                </w:rPr>
                <w:delText>Agency Accounts</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strong</w:delText>
              </w:r>
              <w:r w:rsidRPr="00114013" w:rsidDel="008B6AF4">
                <w:rPr>
                  <w:rFonts w:ascii="Consolas" w:eastAsia="Times New Roman" w:hAnsi="Consolas" w:cs="Times New Roman"/>
                  <w:color w:val="808080"/>
                  <w:sz w:val="21"/>
                  <w:szCs w:val="21"/>
                </w:rPr>
                <w:delText>&gt;&lt;/</w:delText>
              </w:r>
              <w:r w:rsidRPr="00114013" w:rsidDel="008B6AF4">
                <w:rPr>
                  <w:rFonts w:ascii="Consolas" w:eastAsia="Times New Roman" w:hAnsi="Consolas" w:cs="Times New Roman"/>
                  <w:color w:val="569CD6"/>
                  <w:sz w:val="21"/>
                  <w:szCs w:val="21"/>
                </w:rPr>
                <w:delText>h3</w:delText>
              </w:r>
              <w:r w:rsidRPr="00114013" w:rsidDel="008B6AF4">
                <w:rPr>
                  <w:rFonts w:ascii="Consolas" w:eastAsia="Times New Roman" w:hAnsi="Consolas" w:cs="Times New Roman"/>
                  <w:color w:val="808080"/>
                  <w:sz w:val="21"/>
                  <w:szCs w:val="21"/>
                </w:rPr>
                <w:delText>&gt;</w:delText>
              </w:r>
            </w:del>
          </w:p>
          <w:p w14:paraId="1D5E0B98" w14:textId="77777777" w:rsidR="00ED1509" w:rsidRPr="00114013" w:rsidDel="008B6AF4" w:rsidRDefault="00ED1509">
            <w:pPr>
              <w:pStyle w:val="Heading1Numbered"/>
              <w:rPr>
                <w:del w:id="1612" w:author="Donovan Goode" w:date="2018-11-09T10:04:00Z"/>
                <w:rFonts w:ascii="Consolas" w:eastAsia="Times New Roman" w:hAnsi="Consolas" w:cs="Times New Roman"/>
                <w:color w:val="D4D4D4"/>
                <w:sz w:val="21"/>
                <w:szCs w:val="21"/>
              </w:rPr>
              <w:pPrChange w:id="1613" w:author="Donovan Goode" w:date="2018-11-09T10:05:00Z">
                <w:pPr>
                  <w:framePr w:hSpace="180" w:wrap="around" w:vAnchor="text" w:hAnchor="margin" w:xAlign="center" w:y="130"/>
                  <w:shd w:val="clear" w:color="auto" w:fill="1E1E1E"/>
                  <w:spacing w:line="285" w:lineRule="atLeast"/>
                </w:pPr>
              </w:pPrChange>
            </w:pPr>
            <w:del w:id="1614"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569CD6"/>
                  <w:sz w:val="21"/>
                  <w:szCs w:val="21"/>
                </w:rPr>
                <w:delText xml:space="preserve"> include</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CE9178"/>
                  <w:sz w:val="21"/>
                  <w:szCs w:val="21"/>
                </w:rPr>
                <w:delText>'entity_list'</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key</w:delText>
              </w:r>
              <w:r w:rsidRPr="00114013" w:rsidDel="008B6AF4">
                <w:rPr>
                  <w:rFonts w:ascii="Consolas" w:eastAsia="Times New Roman" w:hAnsi="Consolas" w:cs="Times New Roman"/>
                  <w:color w:val="D4D4D4"/>
                  <w:sz w:val="21"/>
                  <w:szCs w:val="21"/>
                </w:rPr>
                <w:delText xml:space="preserve"> : </w:delText>
              </w:r>
              <w:r w:rsidRPr="00114013" w:rsidDel="008B6AF4">
                <w:rPr>
                  <w:rFonts w:ascii="Consolas" w:eastAsia="Times New Roman" w:hAnsi="Consolas" w:cs="Times New Roman"/>
                  <w:color w:val="CE9178"/>
                  <w:sz w:val="21"/>
                  <w:szCs w:val="21"/>
                </w:rPr>
                <w:delText>"Agency Admin Agencies"</w:delText>
              </w:r>
              <w:r w:rsidRPr="00114013" w:rsidDel="008B6AF4">
                <w:rPr>
                  <w:rFonts w:ascii="Consolas" w:eastAsia="Times New Roman" w:hAnsi="Consolas" w:cs="Times New Roman"/>
                  <w:color w:val="D4D4D4"/>
                  <w:sz w:val="21"/>
                  <w:szCs w:val="21"/>
                </w:rPr>
                <w:delText xml:space="preserve"> %}</w:delText>
              </w:r>
            </w:del>
          </w:p>
          <w:p w14:paraId="3BEF84DC" w14:textId="77777777" w:rsidR="00ED1509" w:rsidRPr="00114013" w:rsidDel="008B6AF4" w:rsidRDefault="00ED1509">
            <w:pPr>
              <w:pStyle w:val="Heading1Numbered"/>
              <w:rPr>
                <w:del w:id="1615" w:author="Donovan Goode" w:date="2018-11-09T10:04:00Z"/>
                <w:rFonts w:ascii="Consolas" w:eastAsia="Times New Roman" w:hAnsi="Consolas" w:cs="Times New Roman"/>
                <w:color w:val="D4D4D4"/>
                <w:sz w:val="21"/>
                <w:szCs w:val="21"/>
              </w:rPr>
              <w:pPrChange w:id="1616" w:author="Donovan Goode" w:date="2018-11-09T10:05:00Z">
                <w:pPr>
                  <w:framePr w:hSpace="180" w:wrap="around" w:vAnchor="text" w:hAnchor="margin" w:xAlign="center" w:y="130"/>
                  <w:shd w:val="clear" w:color="auto" w:fill="1E1E1E"/>
                  <w:spacing w:line="285" w:lineRule="atLeast"/>
                </w:pPr>
              </w:pPrChange>
            </w:pPr>
            <w:del w:id="1617"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6EC8C010" w14:textId="77777777" w:rsidR="00ED1509" w:rsidRPr="00114013" w:rsidDel="008B6AF4" w:rsidRDefault="00ED1509">
            <w:pPr>
              <w:pStyle w:val="Heading1Numbered"/>
              <w:rPr>
                <w:del w:id="1618" w:author="Donovan Goode" w:date="2018-11-09T10:04:00Z"/>
                <w:rFonts w:ascii="Consolas" w:eastAsia="Times New Roman" w:hAnsi="Consolas" w:cs="Times New Roman"/>
                <w:color w:val="D4D4D4"/>
                <w:sz w:val="21"/>
                <w:szCs w:val="21"/>
              </w:rPr>
              <w:pPrChange w:id="1619" w:author="Donovan Goode" w:date="2018-11-09T10:05:00Z">
                <w:pPr>
                  <w:framePr w:hSpace="180" w:wrap="around" w:vAnchor="text" w:hAnchor="margin" w:xAlign="center" w:y="130"/>
                  <w:shd w:val="clear" w:color="auto" w:fill="1E1E1E"/>
                  <w:spacing w:line="285" w:lineRule="atLeast"/>
                </w:pPr>
              </w:pPrChange>
            </w:pPr>
            <w:del w:id="1620"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class</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"col-md-12 small"</w:delText>
              </w:r>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9CDCFE"/>
                  <w:sz w:val="21"/>
                  <w:szCs w:val="21"/>
                </w:rPr>
                <w:delText>data-entitygrid-layout</w:delText>
              </w:r>
              <w:r w:rsidRPr="00114013" w:rsidDel="008B6AF4">
                <w:rPr>
                  <w:rFonts w:ascii="Consolas" w:eastAsia="Times New Roman" w:hAnsi="Consolas" w:cs="Times New Roman"/>
                  <w:color w:val="D4D4D4"/>
                  <w:sz w:val="21"/>
                  <w:szCs w:val="21"/>
                </w:rPr>
                <w:delText>=</w:delText>
              </w:r>
              <w:r w:rsidRPr="00114013" w:rsidDel="008B6AF4">
                <w:rPr>
                  <w:rFonts w:ascii="Consolas" w:eastAsia="Times New Roman" w:hAnsi="Consolas" w:cs="Times New Roman"/>
                  <w:color w:val="CE9178"/>
                  <w:sz w:val="21"/>
                  <w:szCs w:val="21"/>
                </w:rPr>
                <w:delText>"compact"</w:delText>
              </w:r>
              <w:r w:rsidRPr="00114013" w:rsidDel="008B6AF4">
                <w:rPr>
                  <w:rFonts w:ascii="Consolas" w:eastAsia="Times New Roman" w:hAnsi="Consolas" w:cs="Times New Roman"/>
                  <w:color w:val="808080"/>
                  <w:sz w:val="21"/>
                  <w:szCs w:val="21"/>
                </w:rPr>
                <w:delText>&gt;</w:delText>
              </w:r>
            </w:del>
          </w:p>
          <w:p w14:paraId="267D2558" w14:textId="77777777" w:rsidR="00ED1509" w:rsidRPr="00114013" w:rsidDel="008B6AF4" w:rsidRDefault="00ED1509">
            <w:pPr>
              <w:pStyle w:val="Heading1Numbered"/>
              <w:rPr>
                <w:del w:id="1621" w:author="Donovan Goode" w:date="2018-11-09T10:04:00Z"/>
                <w:rFonts w:ascii="Consolas" w:eastAsia="Times New Roman" w:hAnsi="Consolas" w:cs="Times New Roman"/>
                <w:color w:val="D4D4D4"/>
                <w:sz w:val="21"/>
                <w:szCs w:val="21"/>
              </w:rPr>
              <w:pPrChange w:id="1622" w:author="Donovan Goode" w:date="2018-11-09T10:05:00Z">
                <w:pPr>
                  <w:framePr w:hSpace="180" w:wrap="around" w:vAnchor="text" w:hAnchor="margin" w:xAlign="center" w:y="130"/>
                  <w:shd w:val="clear" w:color="auto" w:fill="1E1E1E"/>
                  <w:spacing w:after="240" w:line="285" w:lineRule="atLeast"/>
                </w:pPr>
              </w:pPrChange>
            </w:pPr>
          </w:p>
          <w:p w14:paraId="2A0E5A71" w14:textId="77777777" w:rsidR="00ED1509" w:rsidRPr="00114013" w:rsidDel="008B6AF4" w:rsidRDefault="00ED1509">
            <w:pPr>
              <w:pStyle w:val="Heading1Numbered"/>
              <w:rPr>
                <w:del w:id="1623" w:author="Donovan Goode" w:date="2018-11-09T10:04:00Z"/>
                <w:rFonts w:ascii="Consolas" w:eastAsia="Times New Roman" w:hAnsi="Consolas" w:cs="Times New Roman"/>
                <w:color w:val="D4D4D4"/>
                <w:sz w:val="21"/>
                <w:szCs w:val="21"/>
              </w:rPr>
              <w:pPrChange w:id="1624" w:author="Donovan Goode" w:date="2018-11-09T10:05:00Z">
                <w:pPr>
                  <w:framePr w:hSpace="180" w:wrap="around" w:vAnchor="text" w:hAnchor="margin" w:xAlign="center" w:y="130"/>
                  <w:shd w:val="clear" w:color="auto" w:fill="1E1E1E"/>
                  <w:spacing w:line="285" w:lineRule="atLeast"/>
                </w:pPr>
              </w:pPrChange>
            </w:pPr>
            <w:del w:id="1625"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03B060BE" w14:textId="77777777" w:rsidR="00ED1509" w:rsidRPr="00114013" w:rsidDel="008B6AF4" w:rsidRDefault="00ED1509">
            <w:pPr>
              <w:pStyle w:val="Heading1Numbered"/>
              <w:rPr>
                <w:del w:id="1626" w:author="Donovan Goode" w:date="2018-11-09T10:04:00Z"/>
                <w:rFonts w:ascii="Consolas" w:eastAsia="Times New Roman" w:hAnsi="Consolas" w:cs="Times New Roman"/>
                <w:color w:val="D4D4D4"/>
                <w:sz w:val="21"/>
                <w:szCs w:val="21"/>
              </w:rPr>
              <w:pPrChange w:id="1627" w:author="Donovan Goode" w:date="2018-11-09T10:05:00Z">
                <w:pPr>
                  <w:framePr w:hSpace="180" w:wrap="around" w:vAnchor="text" w:hAnchor="margin" w:xAlign="center" w:y="130"/>
                  <w:shd w:val="clear" w:color="auto" w:fill="1E1E1E"/>
                  <w:spacing w:line="285" w:lineRule="atLeast"/>
                </w:pPr>
              </w:pPrChange>
            </w:pPr>
            <w:del w:id="1628" w:author="Donovan Goode" w:date="2018-11-09T10:04:00Z">
              <w:r w:rsidRPr="00114013" w:rsidDel="008B6AF4">
                <w:rPr>
                  <w:rFonts w:ascii="Consolas" w:eastAsia="Times New Roman" w:hAnsi="Consolas" w:cs="Times New Roman"/>
                  <w:color w:val="D4D4D4"/>
                  <w:sz w:val="21"/>
                  <w:szCs w:val="21"/>
                </w:rPr>
                <w:delText xml:space="preserve"> </w:delText>
              </w:r>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207C1BA3" w14:textId="77777777" w:rsidR="00ED1509" w:rsidRPr="00114013" w:rsidDel="008B6AF4" w:rsidRDefault="00ED1509">
            <w:pPr>
              <w:pStyle w:val="Heading1Numbered"/>
              <w:rPr>
                <w:del w:id="1629" w:author="Donovan Goode" w:date="2018-11-09T10:04:00Z"/>
                <w:rFonts w:ascii="Consolas" w:eastAsia="Times New Roman" w:hAnsi="Consolas" w:cs="Times New Roman"/>
                <w:color w:val="D4D4D4"/>
                <w:sz w:val="21"/>
                <w:szCs w:val="21"/>
              </w:rPr>
              <w:pPrChange w:id="1630" w:author="Donovan Goode" w:date="2018-11-09T10:05:00Z">
                <w:pPr>
                  <w:framePr w:hSpace="180" w:wrap="around" w:vAnchor="text" w:hAnchor="margin" w:xAlign="center" w:y="130"/>
                  <w:shd w:val="clear" w:color="auto" w:fill="1E1E1E"/>
                  <w:spacing w:line="285" w:lineRule="atLeast"/>
                </w:pPr>
              </w:pPrChange>
            </w:pPr>
            <w:del w:id="1631" w:author="Donovan Goode"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div</w:delText>
              </w:r>
              <w:r w:rsidRPr="00114013" w:rsidDel="008B6AF4">
                <w:rPr>
                  <w:rFonts w:ascii="Consolas" w:eastAsia="Times New Roman" w:hAnsi="Consolas" w:cs="Times New Roman"/>
                  <w:color w:val="808080"/>
                  <w:sz w:val="21"/>
                  <w:szCs w:val="21"/>
                </w:rPr>
                <w:delText>&gt;</w:delText>
              </w:r>
            </w:del>
          </w:p>
          <w:p w14:paraId="543D020C" w14:textId="77777777" w:rsidR="00ED1509" w:rsidRPr="00114013" w:rsidDel="008B6AF4" w:rsidRDefault="00ED1509">
            <w:pPr>
              <w:pStyle w:val="Heading1Numbered"/>
              <w:rPr>
                <w:del w:id="1632" w:author="Donovan Goode" w:date="2018-11-09T10:04:00Z"/>
                <w:rFonts w:ascii="Consolas" w:eastAsia="Times New Roman" w:hAnsi="Consolas" w:cs="Times New Roman"/>
                <w:color w:val="D4D4D4"/>
                <w:sz w:val="21"/>
                <w:szCs w:val="21"/>
              </w:rPr>
              <w:pPrChange w:id="1633" w:author="Donovan Goode" w:date="2018-11-09T10:05:00Z">
                <w:pPr>
                  <w:framePr w:hSpace="180" w:wrap="around" w:vAnchor="text" w:hAnchor="margin" w:xAlign="center" w:y="130"/>
                  <w:shd w:val="clear" w:color="auto" w:fill="1E1E1E"/>
                  <w:spacing w:after="240" w:line="285" w:lineRule="atLeast"/>
                </w:pPr>
              </w:pPrChange>
            </w:pPr>
          </w:p>
          <w:p w14:paraId="43846B4A" w14:textId="77777777" w:rsidR="00ED1509" w:rsidRPr="00114013" w:rsidDel="008B6AF4" w:rsidRDefault="00ED1509">
            <w:pPr>
              <w:pStyle w:val="Heading1Numbered"/>
              <w:rPr>
                <w:del w:id="1634" w:author="Donovan Goode" w:date="2018-11-09T10:04:00Z"/>
                <w:rFonts w:ascii="Consolas" w:eastAsia="Times New Roman" w:hAnsi="Consolas" w:cs="Times New Roman"/>
                <w:color w:val="D4D4D4"/>
                <w:sz w:val="21"/>
                <w:szCs w:val="21"/>
              </w:rPr>
              <w:pPrChange w:id="1635" w:author="Donovan Goode" w:date="2018-11-09T10:05:00Z">
                <w:pPr>
                  <w:framePr w:hSpace="180" w:wrap="around" w:vAnchor="text" w:hAnchor="margin" w:xAlign="center" w:y="130"/>
                  <w:shd w:val="clear" w:color="auto" w:fill="1E1E1E"/>
                  <w:spacing w:line="285" w:lineRule="atLeast"/>
                </w:pPr>
              </w:pPrChange>
            </w:pPr>
            <w:del w:id="1636" w:author="Donovan Goode"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script</w:delText>
              </w:r>
              <w:r w:rsidRPr="00114013" w:rsidDel="008B6AF4">
                <w:rPr>
                  <w:rFonts w:ascii="Consolas" w:eastAsia="Times New Roman" w:hAnsi="Consolas" w:cs="Times New Roman"/>
                  <w:color w:val="808080"/>
                  <w:sz w:val="21"/>
                  <w:szCs w:val="21"/>
                </w:rPr>
                <w:delText>&gt;</w:delText>
              </w:r>
            </w:del>
          </w:p>
          <w:p w14:paraId="4A14C30F" w14:textId="77777777" w:rsidR="00ED1509" w:rsidRPr="00114013" w:rsidDel="008B6AF4" w:rsidRDefault="00ED1509">
            <w:pPr>
              <w:pStyle w:val="Heading1Numbered"/>
              <w:rPr>
                <w:del w:id="1637" w:author="Donovan Goode" w:date="2018-11-09T10:04:00Z"/>
                <w:rFonts w:ascii="Consolas" w:eastAsia="Times New Roman" w:hAnsi="Consolas" w:cs="Times New Roman"/>
                <w:color w:val="D4D4D4"/>
                <w:sz w:val="21"/>
                <w:szCs w:val="21"/>
              </w:rPr>
              <w:pPrChange w:id="1638" w:author="Donovan Goode" w:date="2018-11-09T10:05:00Z">
                <w:pPr>
                  <w:framePr w:hSpace="180" w:wrap="around" w:vAnchor="text" w:hAnchor="margin" w:xAlign="center" w:y="130"/>
                  <w:shd w:val="clear" w:color="auto" w:fill="1E1E1E"/>
                  <w:spacing w:line="285" w:lineRule="atLeast"/>
                </w:pPr>
              </w:pPrChange>
            </w:pPr>
            <w:del w:id="1639" w:author="Donovan Goode" w:date="2018-11-09T10:04:00Z">
              <w:r w:rsidRPr="00114013" w:rsidDel="008B6AF4">
                <w:rPr>
                  <w:rFonts w:ascii="Consolas" w:eastAsia="Times New Roman" w:hAnsi="Consolas" w:cs="Times New Roman"/>
                  <w:color w:val="808080"/>
                  <w:sz w:val="21"/>
                  <w:szCs w:val="21"/>
                </w:rPr>
                <w:delText>&lt;/</w:delText>
              </w:r>
              <w:r w:rsidRPr="00114013" w:rsidDel="008B6AF4">
                <w:rPr>
                  <w:rFonts w:ascii="Consolas" w:eastAsia="Times New Roman" w:hAnsi="Consolas" w:cs="Times New Roman"/>
                  <w:color w:val="569CD6"/>
                  <w:sz w:val="21"/>
                  <w:szCs w:val="21"/>
                </w:rPr>
                <w:delText>script</w:delText>
              </w:r>
              <w:r w:rsidRPr="00114013" w:rsidDel="008B6AF4">
                <w:rPr>
                  <w:rFonts w:ascii="Consolas" w:eastAsia="Times New Roman" w:hAnsi="Consolas" w:cs="Times New Roman"/>
                  <w:color w:val="808080"/>
                  <w:sz w:val="21"/>
                  <w:szCs w:val="21"/>
                </w:rPr>
                <w:delText>&gt;</w:delText>
              </w:r>
            </w:del>
          </w:p>
          <w:p w14:paraId="198BF3BD" w14:textId="77777777" w:rsidR="00ED1509" w:rsidRPr="00114013" w:rsidDel="008B6AF4" w:rsidRDefault="00ED1509">
            <w:pPr>
              <w:pStyle w:val="Heading1Numbered"/>
              <w:rPr>
                <w:del w:id="1640" w:author="Donovan Goode" w:date="2018-11-09T10:04:00Z"/>
                <w:rFonts w:ascii="Consolas" w:eastAsia="Times New Roman" w:hAnsi="Consolas" w:cs="Times New Roman"/>
                <w:color w:val="D4D4D4"/>
                <w:sz w:val="21"/>
                <w:szCs w:val="21"/>
              </w:rPr>
              <w:pPrChange w:id="1641" w:author="Donovan Goode" w:date="2018-11-09T10:05:00Z">
                <w:pPr>
                  <w:framePr w:hSpace="180" w:wrap="around" w:vAnchor="text" w:hAnchor="margin" w:xAlign="center" w:y="130"/>
                  <w:shd w:val="clear" w:color="auto" w:fill="1E1E1E"/>
                  <w:spacing w:line="285" w:lineRule="atLeast"/>
                </w:pPr>
              </w:pPrChange>
            </w:pPr>
          </w:p>
          <w:p w14:paraId="2912529B" w14:textId="77777777" w:rsidR="00ED1509" w:rsidRPr="00D01E6B" w:rsidDel="008B6AF4" w:rsidRDefault="00ED1509">
            <w:pPr>
              <w:pStyle w:val="Heading1Numbered"/>
              <w:rPr>
                <w:del w:id="1642" w:author="Donovan Goode" w:date="2018-11-09T10:04:00Z"/>
              </w:rPr>
              <w:pPrChange w:id="1643" w:author="Donovan Goode" w:date="2018-11-09T10:05:00Z">
                <w:pPr>
                  <w:framePr w:hSpace="180" w:wrap="around" w:vAnchor="text" w:hAnchor="margin" w:xAlign="center" w:y="130"/>
                </w:pPr>
              </w:pPrChange>
            </w:pPr>
          </w:p>
        </w:tc>
      </w:tr>
      <w:tr w:rsidR="00ED1509" w:rsidDel="008B6AF4" w14:paraId="046A8F9F" w14:textId="43AAB697" w:rsidTr="00A52519">
        <w:trPr>
          <w:del w:id="1644" w:author="Donovan Goode" w:date="2018-11-09T10:04:00Z"/>
        </w:trPr>
        <w:tc>
          <w:tcPr>
            <w:tcW w:w="1705" w:type="dxa"/>
          </w:tcPr>
          <w:p w14:paraId="4657265F" w14:textId="77777777" w:rsidR="00ED1509" w:rsidRPr="003F3F82" w:rsidDel="008B6AF4" w:rsidRDefault="00ED1509">
            <w:pPr>
              <w:pStyle w:val="Heading1Numbered"/>
              <w:rPr>
                <w:del w:id="1645" w:author="Donovan Goode" w:date="2018-11-09T10:04:00Z"/>
                <w:highlight w:val="yellow"/>
              </w:rPr>
              <w:pPrChange w:id="1646" w:author="Donovan Goode" w:date="2018-11-09T10:05:00Z">
                <w:pPr>
                  <w:framePr w:hSpace="180" w:wrap="around" w:vAnchor="text" w:hAnchor="margin" w:xAlign="center" w:y="130"/>
                  <w:jc w:val="center"/>
                </w:pPr>
              </w:pPrChange>
            </w:pPr>
            <w:del w:id="1647" w:author="Donovan Goode" w:date="2018-11-09T10:04:00Z">
              <w:r w:rsidDel="008B6AF4">
                <w:rPr>
                  <w:highlight w:val="yellow"/>
                </w:rPr>
                <w:delText>Applicant Certify Summary of Service</w:delText>
              </w:r>
            </w:del>
          </w:p>
        </w:tc>
        <w:tc>
          <w:tcPr>
            <w:tcW w:w="9905" w:type="dxa"/>
          </w:tcPr>
          <w:p w14:paraId="1867F417" w14:textId="77777777" w:rsidR="00ED1509" w:rsidRPr="002D42A8" w:rsidDel="008B6AF4" w:rsidRDefault="00ED1509">
            <w:pPr>
              <w:pStyle w:val="Heading1Numbered"/>
              <w:rPr>
                <w:del w:id="1648" w:author="Donovan Goode" w:date="2018-11-09T10:04:00Z"/>
                <w:rFonts w:ascii="Consolas" w:eastAsia="Times New Roman" w:hAnsi="Consolas" w:cs="Times New Roman"/>
                <w:color w:val="D4D4D4"/>
                <w:sz w:val="21"/>
                <w:szCs w:val="21"/>
              </w:rPr>
              <w:pPrChange w:id="1649" w:author="Donovan Goode" w:date="2018-11-09T10:05:00Z">
                <w:pPr>
                  <w:framePr w:hSpace="180" w:wrap="around" w:vAnchor="text" w:hAnchor="margin" w:xAlign="center" w:y="130"/>
                  <w:shd w:val="clear" w:color="auto" w:fill="1E1E1E"/>
                  <w:spacing w:line="285" w:lineRule="atLeast"/>
                </w:pPr>
              </w:pPrChange>
            </w:pPr>
            <w:del w:id="1650" w:author="Donovan Goode" w:date="2018-11-09T10:04:00Z">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569CD6"/>
                  <w:sz w:val="21"/>
                  <w:szCs w:val="21"/>
                </w:rPr>
                <w:delText xml:space="preserve"> extends</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"Layout 1 Column"</w:delText>
              </w:r>
              <w:r w:rsidRPr="002D42A8" w:rsidDel="008B6AF4">
                <w:rPr>
                  <w:rFonts w:ascii="Consolas" w:eastAsia="Times New Roman" w:hAnsi="Consolas" w:cs="Times New Roman"/>
                  <w:color w:val="D4D4D4"/>
                  <w:sz w:val="21"/>
                  <w:szCs w:val="21"/>
                </w:rPr>
                <w:delText xml:space="preserve"> %}</w:delText>
              </w:r>
            </w:del>
          </w:p>
          <w:p w14:paraId="670BC735" w14:textId="77777777" w:rsidR="00ED1509" w:rsidRPr="002D42A8" w:rsidDel="008B6AF4" w:rsidRDefault="00ED1509">
            <w:pPr>
              <w:pStyle w:val="Heading1Numbered"/>
              <w:rPr>
                <w:del w:id="1651" w:author="Donovan Goode" w:date="2018-11-09T10:04:00Z"/>
                <w:rFonts w:ascii="Consolas" w:eastAsia="Times New Roman" w:hAnsi="Consolas" w:cs="Times New Roman"/>
                <w:color w:val="D4D4D4"/>
                <w:sz w:val="21"/>
                <w:szCs w:val="21"/>
              </w:rPr>
              <w:pPrChange w:id="1652" w:author="Donovan Goode" w:date="2018-11-09T10:05:00Z">
                <w:pPr>
                  <w:framePr w:hSpace="180" w:wrap="around" w:vAnchor="text" w:hAnchor="margin" w:xAlign="center" w:y="130"/>
                  <w:shd w:val="clear" w:color="auto" w:fill="1E1E1E"/>
                  <w:spacing w:line="285" w:lineRule="atLeast"/>
                </w:pPr>
              </w:pPrChange>
            </w:pPr>
            <w:del w:id="1653" w:author="Donovan Goode" w:date="2018-11-09T10:04:00Z">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569CD6"/>
                  <w:sz w:val="21"/>
                  <w:szCs w:val="21"/>
                </w:rPr>
                <w:delText xml:space="preserve"> block</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main</w:delText>
              </w:r>
              <w:r w:rsidRPr="002D42A8" w:rsidDel="008B6AF4">
                <w:rPr>
                  <w:rFonts w:ascii="Consolas" w:eastAsia="Times New Roman" w:hAnsi="Consolas" w:cs="Times New Roman"/>
                  <w:color w:val="D4D4D4"/>
                  <w:sz w:val="21"/>
                  <w:szCs w:val="21"/>
                </w:rPr>
                <w:delText xml:space="preserve"> %}</w:delText>
              </w:r>
            </w:del>
          </w:p>
          <w:p w14:paraId="49E62694" w14:textId="77777777" w:rsidR="00ED1509" w:rsidRPr="002D42A8" w:rsidDel="008B6AF4" w:rsidRDefault="00ED1509">
            <w:pPr>
              <w:pStyle w:val="Heading1Numbered"/>
              <w:rPr>
                <w:del w:id="1654" w:author="Donovan Goode" w:date="2018-11-09T10:04:00Z"/>
                <w:rFonts w:ascii="Consolas" w:eastAsia="Times New Roman" w:hAnsi="Consolas" w:cs="Times New Roman"/>
                <w:color w:val="D4D4D4"/>
                <w:sz w:val="21"/>
                <w:szCs w:val="21"/>
              </w:rPr>
              <w:pPrChange w:id="1655" w:author="Donovan Goode" w:date="2018-11-09T10:05:00Z">
                <w:pPr>
                  <w:framePr w:hSpace="180" w:wrap="around" w:vAnchor="text" w:hAnchor="margin" w:xAlign="center" w:y="130"/>
                  <w:shd w:val="clear" w:color="auto" w:fill="1E1E1E"/>
                  <w:spacing w:line="285" w:lineRule="atLeast"/>
                </w:pPr>
              </w:pPrChange>
            </w:pPr>
          </w:p>
          <w:p w14:paraId="1D62CBF1" w14:textId="77777777" w:rsidR="00ED1509" w:rsidRPr="002D42A8" w:rsidDel="008B6AF4" w:rsidRDefault="00ED1509">
            <w:pPr>
              <w:pStyle w:val="Heading1Numbered"/>
              <w:rPr>
                <w:del w:id="1656" w:author="Donovan Goode" w:date="2018-11-09T10:04:00Z"/>
                <w:rFonts w:ascii="Consolas" w:eastAsia="Times New Roman" w:hAnsi="Consolas" w:cs="Times New Roman"/>
                <w:color w:val="D4D4D4"/>
                <w:sz w:val="21"/>
                <w:szCs w:val="21"/>
              </w:rPr>
              <w:pPrChange w:id="1657" w:author="Donovan Goode" w:date="2018-11-09T10:05:00Z">
                <w:pPr>
                  <w:framePr w:hSpace="180" w:wrap="around" w:vAnchor="text" w:hAnchor="margin" w:xAlign="center" w:y="130"/>
                  <w:shd w:val="clear" w:color="auto" w:fill="1E1E1E"/>
                  <w:spacing w:line="285" w:lineRule="atLeast"/>
                </w:pPr>
              </w:pPrChange>
            </w:pPr>
            <w:del w:id="1658"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6A9955"/>
                  <w:sz w:val="21"/>
                  <w:szCs w:val="21"/>
                </w:rPr>
                <w:delText>{%comment%} Creating a reference to the entity object so we cn grab the GUID of that record to access it's attributes {%endcomment%}</w:delText>
              </w:r>
            </w:del>
          </w:p>
          <w:p w14:paraId="72369DA9" w14:textId="77777777" w:rsidR="00ED1509" w:rsidRPr="002D42A8" w:rsidDel="008B6AF4" w:rsidRDefault="00ED1509">
            <w:pPr>
              <w:pStyle w:val="Heading1Numbered"/>
              <w:rPr>
                <w:del w:id="1659" w:author="Donovan Goode" w:date="2018-11-09T10:04:00Z"/>
                <w:rFonts w:ascii="Consolas" w:eastAsia="Times New Roman" w:hAnsi="Consolas" w:cs="Times New Roman"/>
                <w:color w:val="D4D4D4"/>
                <w:sz w:val="21"/>
                <w:szCs w:val="21"/>
              </w:rPr>
              <w:pPrChange w:id="1660" w:author="Donovan Goode" w:date="2018-11-09T10:05:00Z">
                <w:pPr>
                  <w:framePr w:hSpace="180" w:wrap="around" w:vAnchor="text" w:hAnchor="margin" w:xAlign="center" w:y="130"/>
                  <w:shd w:val="clear" w:color="auto" w:fill="1E1E1E"/>
                  <w:spacing w:line="285" w:lineRule="atLeast"/>
                </w:pPr>
              </w:pPrChange>
            </w:pPr>
            <w:del w:id="1661"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assign</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9CDCFE"/>
                  <w:sz w:val="21"/>
                  <w:szCs w:val="21"/>
                </w:rPr>
                <w:delText>entities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CE9178"/>
                  <w:sz w:val="21"/>
                  <w:szCs w:val="21"/>
                </w:rPr>
                <w:delText>'incident'</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request</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params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id</w:delText>
              </w:r>
              <w:r w:rsidRPr="002D42A8" w:rsidDel="008B6AF4">
                <w:rPr>
                  <w:rFonts w:ascii="Consolas" w:eastAsia="Times New Roman" w:hAnsi="Consolas" w:cs="Times New Roman"/>
                  <w:color w:val="D4D4D4"/>
                  <w:sz w:val="21"/>
                  <w:szCs w:val="21"/>
                </w:rPr>
                <w:delText>]%}</w:delText>
              </w:r>
            </w:del>
          </w:p>
          <w:p w14:paraId="344B56AE" w14:textId="77777777" w:rsidR="00ED1509" w:rsidRPr="002D42A8" w:rsidDel="008B6AF4" w:rsidRDefault="00ED1509">
            <w:pPr>
              <w:pStyle w:val="Heading1Numbered"/>
              <w:rPr>
                <w:del w:id="1662" w:author="Donovan Goode" w:date="2018-11-09T10:04:00Z"/>
                <w:rFonts w:ascii="Consolas" w:eastAsia="Times New Roman" w:hAnsi="Consolas" w:cs="Times New Roman"/>
                <w:color w:val="D4D4D4"/>
                <w:sz w:val="21"/>
                <w:szCs w:val="21"/>
              </w:rPr>
              <w:pPrChange w:id="1663" w:author="Donovan Goode" w:date="2018-11-09T10:05:00Z">
                <w:pPr>
                  <w:framePr w:hSpace="180" w:wrap="around" w:vAnchor="text" w:hAnchor="margin" w:xAlign="center" w:y="130"/>
                  <w:shd w:val="clear" w:color="auto" w:fill="1E1E1E"/>
                  <w:spacing w:line="285" w:lineRule="atLeast"/>
                </w:pPr>
              </w:pPrChange>
            </w:pPr>
            <w:del w:id="1664"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6A9955"/>
                  <w:sz w:val="21"/>
                  <w:szCs w:val="21"/>
                </w:rPr>
                <w:delText>{%comment%} Display the ORA Certify Summary of Service webform if the package is in Summary of Service Review, Else Display Content snippet {%endcomment%}</w:delText>
              </w:r>
            </w:del>
          </w:p>
          <w:p w14:paraId="49491578" w14:textId="77777777" w:rsidR="00ED1509" w:rsidRPr="002D42A8" w:rsidDel="008B6AF4" w:rsidRDefault="00ED1509">
            <w:pPr>
              <w:pStyle w:val="Heading1Numbered"/>
              <w:rPr>
                <w:del w:id="1665" w:author="Donovan Goode" w:date="2018-11-09T10:04:00Z"/>
                <w:rFonts w:ascii="Consolas" w:eastAsia="Times New Roman" w:hAnsi="Consolas" w:cs="Times New Roman"/>
                <w:color w:val="D4D4D4"/>
                <w:sz w:val="21"/>
                <w:szCs w:val="21"/>
              </w:rPr>
              <w:pPrChange w:id="1666" w:author="Donovan Goode" w:date="2018-11-09T10:05:00Z">
                <w:pPr>
                  <w:framePr w:hSpace="180" w:wrap="around" w:vAnchor="text" w:hAnchor="margin" w:xAlign="center" w:y="130"/>
                  <w:shd w:val="clear" w:color="auto" w:fill="1E1E1E"/>
                  <w:spacing w:line="285" w:lineRule="atLeast"/>
                </w:pPr>
              </w:pPrChange>
            </w:pPr>
            <w:del w:id="1667"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if</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govmod_packagestatus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value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B5CEA8"/>
                  <w:sz w:val="21"/>
                  <w:szCs w:val="21"/>
                </w:rPr>
                <w:delText>907300000</w:delText>
              </w:r>
              <w:r w:rsidRPr="002D42A8" w:rsidDel="008B6AF4">
                <w:rPr>
                  <w:rFonts w:ascii="Consolas" w:eastAsia="Times New Roman" w:hAnsi="Consolas" w:cs="Times New Roman"/>
                  <w:color w:val="D4D4D4"/>
                  <w:sz w:val="21"/>
                  <w:szCs w:val="21"/>
                </w:rPr>
                <w:delText xml:space="preserve">  %}</w:delText>
              </w:r>
            </w:del>
          </w:p>
          <w:p w14:paraId="13C988A5" w14:textId="77777777" w:rsidR="00ED1509" w:rsidRPr="002D42A8" w:rsidDel="008B6AF4" w:rsidRDefault="00ED1509">
            <w:pPr>
              <w:pStyle w:val="Heading1Numbered"/>
              <w:rPr>
                <w:del w:id="1668" w:author="Donovan Goode" w:date="2018-11-09T10:04:00Z"/>
                <w:rFonts w:ascii="Consolas" w:eastAsia="Times New Roman" w:hAnsi="Consolas" w:cs="Times New Roman"/>
                <w:color w:val="D4D4D4"/>
                <w:sz w:val="21"/>
                <w:szCs w:val="21"/>
              </w:rPr>
              <w:pPrChange w:id="1669" w:author="Donovan Goode" w:date="2018-11-09T10:05:00Z">
                <w:pPr>
                  <w:framePr w:hSpace="180" w:wrap="around" w:vAnchor="text" w:hAnchor="margin" w:xAlign="center" w:y="130"/>
                  <w:shd w:val="clear" w:color="auto" w:fill="1E1E1E"/>
                  <w:spacing w:line="285" w:lineRule="atLeast"/>
                </w:pPr>
              </w:pPrChange>
            </w:pPr>
          </w:p>
          <w:p w14:paraId="358BD292" w14:textId="77777777" w:rsidR="00ED1509" w:rsidRPr="002D42A8" w:rsidDel="008B6AF4" w:rsidRDefault="00ED1509">
            <w:pPr>
              <w:pStyle w:val="Heading1Numbered"/>
              <w:rPr>
                <w:del w:id="1670" w:author="Donovan Goode" w:date="2018-11-09T10:04:00Z"/>
                <w:rFonts w:ascii="Consolas" w:eastAsia="Times New Roman" w:hAnsi="Consolas" w:cs="Times New Roman"/>
                <w:color w:val="D4D4D4"/>
                <w:sz w:val="21"/>
                <w:szCs w:val="21"/>
              </w:rPr>
              <w:pPrChange w:id="1671" w:author="Donovan Goode" w:date="2018-11-09T10:05:00Z">
                <w:pPr>
                  <w:framePr w:hSpace="180" w:wrap="around" w:vAnchor="text" w:hAnchor="margin" w:xAlign="center" w:y="130"/>
                  <w:shd w:val="clear" w:color="auto" w:fill="1E1E1E"/>
                  <w:spacing w:line="285" w:lineRule="atLeast"/>
                </w:pPr>
              </w:pPrChange>
            </w:pPr>
            <w:del w:id="1672"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 xml:space="preserve"> webform</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name</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'Applicant Certify Summary of Services'</w:delText>
              </w:r>
              <w:r w:rsidRPr="002D42A8" w:rsidDel="008B6AF4">
                <w:rPr>
                  <w:rFonts w:ascii="Consolas" w:eastAsia="Times New Roman" w:hAnsi="Consolas" w:cs="Times New Roman"/>
                  <w:color w:val="D4D4D4"/>
                  <w:sz w:val="21"/>
                  <w:szCs w:val="21"/>
                </w:rPr>
                <w:delText xml:space="preserve"> %}</w:delText>
              </w:r>
            </w:del>
          </w:p>
          <w:p w14:paraId="501A0075" w14:textId="77777777" w:rsidR="00ED1509" w:rsidRPr="002D42A8" w:rsidDel="008B6AF4" w:rsidRDefault="00ED1509">
            <w:pPr>
              <w:pStyle w:val="Heading1Numbered"/>
              <w:rPr>
                <w:del w:id="1673" w:author="Donovan Goode" w:date="2018-11-09T10:04:00Z"/>
                <w:rFonts w:ascii="Consolas" w:eastAsia="Times New Roman" w:hAnsi="Consolas" w:cs="Times New Roman"/>
                <w:color w:val="D4D4D4"/>
                <w:sz w:val="21"/>
                <w:szCs w:val="21"/>
              </w:rPr>
              <w:pPrChange w:id="1674" w:author="Donovan Goode" w:date="2018-11-09T10:05:00Z">
                <w:pPr>
                  <w:framePr w:hSpace="180" w:wrap="around" w:vAnchor="text" w:hAnchor="margin" w:xAlign="center" w:y="130"/>
                  <w:shd w:val="clear" w:color="auto" w:fill="1E1E1E"/>
                  <w:spacing w:line="285" w:lineRule="atLeast"/>
                </w:pPr>
              </w:pPrChange>
            </w:pPr>
            <w:del w:id="1675"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elsif</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govmod_packagestatus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value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B5CEA8"/>
                  <w:sz w:val="21"/>
                  <w:szCs w:val="21"/>
                </w:rPr>
                <w:delText>907300001</w:delText>
              </w:r>
              <w:r w:rsidRPr="002D42A8" w:rsidDel="008B6AF4">
                <w:rPr>
                  <w:rFonts w:ascii="Consolas" w:eastAsia="Times New Roman" w:hAnsi="Consolas" w:cs="Times New Roman"/>
                  <w:color w:val="D4D4D4"/>
                  <w:sz w:val="21"/>
                  <w:szCs w:val="21"/>
                </w:rPr>
                <w:delText xml:space="preserve"> or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govmod_packagestatus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value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B5CEA8"/>
                  <w:sz w:val="21"/>
                  <w:szCs w:val="21"/>
                </w:rPr>
                <w:delText>907300002</w:delText>
              </w:r>
              <w:r w:rsidRPr="002D42A8" w:rsidDel="008B6AF4">
                <w:rPr>
                  <w:rFonts w:ascii="Consolas" w:eastAsia="Times New Roman" w:hAnsi="Consolas" w:cs="Times New Roman"/>
                  <w:color w:val="D4D4D4"/>
                  <w:sz w:val="21"/>
                  <w:szCs w:val="21"/>
                </w:rPr>
                <w:delText xml:space="preserve"> or </w:delText>
              </w:r>
              <w:r w:rsidRPr="002D42A8" w:rsidDel="008B6AF4">
                <w:rPr>
                  <w:rFonts w:ascii="Consolas" w:eastAsia="Times New Roman" w:hAnsi="Consolas" w:cs="Times New Roman"/>
                  <w:color w:val="9CDCFE"/>
                  <w:sz w:val="21"/>
                  <w:szCs w:val="21"/>
                </w:rPr>
                <w:delText>package</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govmod_packagestatus</w:delText>
              </w:r>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9CDCFE"/>
                  <w:sz w:val="21"/>
                  <w:szCs w:val="21"/>
                </w:rPr>
                <w:delText>value</w:delText>
              </w:r>
              <w:r w:rsidRPr="002D42A8" w:rsidDel="008B6AF4">
                <w:rPr>
                  <w:rFonts w:ascii="Consolas" w:eastAsia="Times New Roman" w:hAnsi="Consolas" w:cs="Times New Roman"/>
                  <w:color w:val="D4D4D4"/>
                  <w:sz w:val="21"/>
                  <w:szCs w:val="21"/>
                </w:rPr>
                <w:delText xml:space="preserve"> == </w:delText>
              </w:r>
              <w:r w:rsidRPr="002D42A8" w:rsidDel="008B6AF4">
                <w:rPr>
                  <w:rFonts w:ascii="Consolas" w:eastAsia="Times New Roman" w:hAnsi="Consolas" w:cs="Times New Roman"/>
                  <w:color w:val="B5CEA8"/>
                  <w:sz w:val="21"/>
                  <w:szCs w:val="21"/>
                </w:rPr>
                <w:delText>907300003</w:delText>
              </w:r>
              <w:r w:rsidRPr="002D42A8" w:rsidDel="008B6AF4">
                <w:rPr>
                  <w:rFonts w:ascii="Consolas" w:eastAsia="Times New Roman" w:hAnsi="Consolas" w:cs="Times New Roman"/>
                  <w:color w:val="D4D4D4"/>
                  <w:sz w:val="21"/>
                  <w:szCs w:val="21"/>
                </w:rPr>
                <w:delText xml:space="preserve"> %}</w:delText>
              </w:r>
            </w:del>
          </w:p>
          <w:p w14:paraId="1090650B" w14:textId="77777777" w:rsidR="00ED1509" w:rsidRPr="002D42A8" w:rsidDel="008B6AF4" w:rsidRDefault="00ED1509">
            <w:pPr>
              <w:pStyle w:val="Heading1Numbered"/>
              <w:rPr>
                <w:del w:id="1676" w:author="Donovan Goode" w:date="2018-11-09T10:04:00Z"/>
                <w:rFonts w:ascii="Consolas" w:eastAsia="Times New Roman" w:hAnsi="Consolas" w:cs="Times New Roman"/>
                <w:color w:val="D4D4D4"/>
                <w:sz w:val="21"/>
                <w:szCs w:val="21"/>
              </w:rPr>
              <w:pPrChange w:id="1677" w:author="Donovan Goode" w:date="2018-11-09T10:05:00Z">
                <w:pPr>
                  <w:framePr w:hSpace="180" w:wrap="around" w:vAnchor="text" w:hAnchor="margin" w:xAlign="center" w:y="130"/>
                  <w:shd w:val="clear" w:color="auto" w:fill="1E1E1E"/>
                  <w:spacing w:line="285" w:lineRule="atLeast"/>
                </w:pPr>
              </w:pPrChange>
            </w:pPr>
            <w:del w:id="1678" w:author="Donovan Goode" w:date="2018-11-09T10:04:00Z">
              <w:r w:rsidRPr="002D42A8" w:rsidDel="008B6AF4">
                <w:rPr>
                  <w:rFonts w:ascii="Consolas" w:eastAsia="Times New Roman" w:hAnsi="Consolas" w:cs="Times New Roman"/>
                  <w:color w:val="D4D4D4"/>
                  <w:sz w:val="21"/>
                  <w:szCs w:val="21"/>
                </w:rPr>
                <w:delText xml:space="preserve">       </w:delText>
              </w:r>
            </w:del>
          </w:p>
          <w:p w14:paraId="0E8116FD" w14:textId="77777777" w:rsidR="00ED1509" w:rsidRPr="002D42A8" w:rsidDel="008B6AF4" w:rsidRDefault="00ED1509">
            <w:pPr>
              <w:pStyle w:val="Heading1Numbered"/>
              <w:rPr>
                <w:del w:id="1679" w:author="Donovan Goode" w:date="2018-11-09T10:04:00Z"/>
                <w:rFonts w:ascii="Consolas" w:eastAsia="Times New Roman" w:hAnsi="Consolas" w:cs="Times New Roman"/>
                <w:color w:val="D4D4D4"/>
                <w:sz w:val="21"/>
                <w:szCs w:val="21"/>
              </w:rPr>
              <w:pPrChange w:id="1680" w:author="Donovan Goode" w:date="2018-11-09T10:05:00Z">
                <w:pPr>
                  <w:framePr w:hSpace="180" w:wrap="around" w:vAnchor="text" w:hAnchor="margin" w:xAlign="center" w:y="130"/>
                  <w:shd w:val="clear" w:color="auto" w:fill="1E1E1E"/>
                  <w:spacing w:line="285" w:lineRule="atLeast"/>
                </w:pPr>
              </w:pPrChange>
            </w:pPr>
            <w:del w:id="1681"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 xml:space="preserve"> entityform</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name</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'Applicant Summary of Service Review Read Only'</w:delText>
              </w:r>
              <w:r w:rsidRPr="002D42A8" w:rsidDel="008B6AF4">
                <w:rPr>
                  <w:rFonts w:ascii="Consolas" w:eastAsia="Times New Roman" w:hAnsi="Consolas" w:cs="Times New Roman"/>
                  <w:color w:val="D4D4D4"/>
                  <w:sz w:val="21"/>
                  <w:szCs w:val="21"/>
                </w:rPr>
                <w:delText xml:space="preserve"> %}</w:delText>
              </w:r>
            </w:del>
          </w:p>
          <w:p w14:paraId="095BA009" w14:textId="77777777" w:rsidR="00ED1509" w:rsidRPr="002D42A8" w:rsidDel="008B6AF4" w:rsidRDefault="00ED1509">
            <w:pPr>
              <w:pStyle w:val="Heading1Numbered"/>
              <w:rPr>
                <w:del w:id="1682" w:author="Donovan Goode" w:date="2018-11-09T10:04:00Z"/>
                <w:rFonts w:ascii="Consolas" w:eastAsia="Times New Roman" w:hAnsi="Consolas" w:cs="Times New Roman"/>
                <w:color w:val="D4D4D4"/>
                <w:sz w:val="21"/>
                <w:szCs w:val="21"/>
              </w:rPr>
              <w:pPrChange w:id="1683" w:author="Donovan Goode" w:date="2018-11-09T10:05:00Z">
                <w:pPr>
                  <w:framePr w:hSpace="180" w:wrap="around" w:vAnchor="text" w:hAnchor="margin" w:xAlign="center" w:y="130"/>
                  <w:shd w:val="clear" w:color="auto" w:fill="1E1E1E"/>
                  <w:spacing w:line="285" w:lineRule="atLeast"/>
                </w:pPr>
              </w:pPrChange>
            </w:pPr>
          </w:p>
          <w:p w14:paraId="1B172E9F" w14:textId="77777777" w:rsidR="00ED1509" w:rsidRPr="002D42A8" w:rsidDel="008B6AF4" w:rsidRDefault="00ED1509">
            <w:pPr>
              <w:pStyle w:val="Heading1Numbered"/>
              <w:rPr>
                <w:del w:id="1684" w:author="Donovan Goode" w:date="2018-11-09T10:04:00Z"/>
                <w:rFonts w:ascii="Consolas" w:eastAsia="Times New Roman" w:hAnsi="Consolas" w:cs="Times New Roman"/>
                <w:color w:val="D4D4D4"/>
                <w:sz w:val="21"/>
                <w:szCs w:val="21"/>
              </w:rPr>
              <w:pPrChange w:id="1685" w:author="Donovan Goode" w:date="2018-11-09T10:05:00Z">
                <w:pPr>
                  <w:framePr w:hSpace="180" w:wrap="around" w:vAnchor="text" w:hAnchor="margin" w:xAlign="center" w:y="130"/>
                  <w:shd w:val="clear" w:color="auto" w:fill="1E1E1E"/>
                  <w:spacing w:line="285" w:lineRule="atLeast"/>
                </w:pPr>
              </w:pPrChange>
            </w:pPr>
            <w:del w:id="1686"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else</w:delText>
              </w:r>
              <w:r w:rsidRPr="002D42A8" w:rsidDel="008B6AF4">
                <w:rPr>
                  <w:rFonts w:ascii="Consolas" w:eastAsia="Times New Roman" w:hAnsi="Consolas" w:cs="Times New Roman"/>
                  <w:color w:val="D4D4D4"/>
                  <w:sz w:val="21"/>
                  <w:szCs w:val="21"/>
                </w:rPr>
                <w:delText>%}</w:delText>
              </w:r>
            </w:del>
          </w:p>
          <w:p w14:paraId="636449D3" w14:textId="77777777" w:rsidR="00ED1509" w:rsidRPr="002D42A8" w:rsidDel="008B6AF4" w:rsidRDefault="00ED1509">
            <w:pPr>
              <w:pStyle w:val="Heading1Numbered"/>
              <w:rPr>
                <w:del w:id="1687" w:author="Donovan Goode" w:date="2018-11-09T10:04:00Z"/>
                <w:rFonts w:ascii="Consolas" w:eastAsia="Times New Roman" w:hAnsi="Consolas" w:cs="Times New Roman"/>
                <w:color w:val="D4D4D4"/>
                <w:sz w:val="21"/>
                <w:szCs w:val="21"/>
              </w:rPr>
              <w:pPrChange w:id="1688" w:author="Donovan Goode" w:date="2018-11-09T10:05:00Z">
                <w:pPr>
                  <w:framePr w:hSpace="180" w:wrap="around" w:vAnchor="text" w:hAnchor="margin" w:xAlign="center" w:y="130"/>
                  <w:shd w:val="clear" w:color="auto" w:fill="1E1E1E"/>
                  <w:spacing w:line="285" w:lineRule="atLeast"/>
                </w:pPr>
              </w:pPrChange>
            </w:pPr>
          </w:p>
          <w:p w14:paraId="1971091C" w14:textId="77777777" w:rsidR="00ED1509" w:rsidRPr="002D42A8" w:rsidDel="008B6AF4" w:rsidRDefault="00ED1509">
            <w:pPr>
              <w:pStyle w:val="Heading1Numbered"/>
              <w:rPr>
                <w:del w:id="1689" w:author="Donovan Goode" w:date="2018-11-09T10:04:00Z"/>
                <w:rFonts w:ascii="Consolas" w:eastAsia="Times New Roman" w:hAnsi="Consolas" w:cs="Times New Roman"/>
                <w:color w:val="D4D4D4"/>
                <w:sz w:val="21"/>
                <w:szCs w:val="21"/>
              </w:rPr>
              <w:pPrChange w:id="1690" w:author="Donovan Goode" w:date="2018-11-09T10:05:00Z">
                <w:pPr>
                  <w:framePr w:hSpace="180" w:wrap="around" w:vAnchor="text" w:hAnchor="margin" w:xAlign="center" w:y="130"/>
                  <w:shd w:val="clear" w:color="auto" w:fill="1E1E1E"/>
                  <w:spacing w:line="285" w:lineRule="atLeast"/>
                </w:pPr>
              </w:pPrChange>
            </w:pPr>
            <w:del w:id="1691"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 xml:space="preserve"> editable</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snippets</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"Summary of Service Not Completed By Agency"</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9CDCFE"/>
                  <w:sz w:val="21"/>
                  <w:szCs w:val="21"/>
                </w:rPr>
                <w:delText>type</w:delText>
              </w:r>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CE9178"/>
                  <w:sz w:val="21"/>
                  <w:szCs w:val="21"/>
                </w:rPr>
                <w:delText>'html'</w:delText>
              </w:r>
              <w:r w:rsidRPr="002D42A8" w:rsidDel="008B6AF4">
                <w:rPr>
                  <w:rFonts w:ascii="Consolas" w:eastAsia="Times New Roman" w:hAnsi="Consolas" w:cs="Times New Roman"/>
                  <w:color w:val="D4D4D4"/>
                  <w:sz w:val="21"/>
                  <w:szCs w:val="21"/>
                </w:rPr>
                <w:delText xml:space="preserve"> %} </w:delText>
              </w:r>
            </w:del>
          </w:p>
          <w:p w14:paraId="20772867" w14:textId="77777777" w:rsidR="00ED1509" w:rsidRPr="002D42A8" w:rsidDel="008B6AF4" w:rsidRDefault="00ED1509">
            <w:pPr>
              <w:pStyle w:val="Heading1Numbered"/>
              <w:rPr>
                <w:del w:id="1692" w:author="Donovan Goode" w:date="2018-11-09T10:04:00Z"/>
                <w:rFonts w:ascii="Consolas" w:eastAsia="Times New Roman" w:hAnsi="Consolas" w:cs="Times New Roman"/>
                <w:color w:val="D4D4D4"/>
                <w:sz w:val="21"/>
                <w:szCs w:val="21"/>
              </w:rPr>
              <w:pPrChange w:id="1693" w:author="Donovan Goode" w:date="2018-11-09T10:05:00Z">
                <w:pPr>
                  <w:framePr w:hSpace="180" w:wrap="around" w:vAnchor="text" w:hAnchor="margin" w:xAlign="center" w:y="130"/>
                  <w:shd w:val="clear" w:color="auto" w:fill="1E1E1E"/>
                  <w:spacing w:line="285" w:lineRule="atLeast"/>
                </w:pPr>
              </w:pPrChange>
            </w:pPr>
          </w:p>
          <w:p w14:paraId="1655B7DC" w14:textId="77777777" w:rsidR="00ED1509" w:rsidRPr="002D42A8" w:rsidDel="008B6AF4" w:rsidRDefault="00ED1509">
            <w:pPr>
              <w:pStyle w:val="Heading1Numbered"/>
              <w:rPr>
                <w:del w:id="1694" w:author="Donovan Goode" w:date="2018-11-09T10:04:00Z"/>
                <w:rFonts w:ascii="Consolas" w:eastAsia="Times New Roman" w:hAnsi="Consolas" w:cs="Times New Roman"/>
                <w:color w:val="D4D4D4"/>
                <w:sz w:val="21"/>
                <w:szCs w:val="21"/>
              </w:rPr>
              <w:pPrChange w:id="1695" w:author="Donovan Goode" w:date="2018-11-09T10:05:00Z">
                <w:pPr>
                  <w:framePr w:hSpace="180" w:wrap="around" w:vAnchor="text" w:hAnchor="margin" w:xAlign="center" w:y="130"/>
                  <w:shd w:val="clear" w:color="auto" w:fill="1E1E1E"/>
                  <w:spacing w:line="285" w:lineRule="atLeast"/>
                </w:pPr>
              </w:pPrChange>
            </w:pPr>
            <w:del w:id="1696" w:author="Donovan Goode" w:date="2018-11-09T10:04:00Z">
              <w:r w:rsidRPr="002D42A8" w:rsidDel="008B6AF4">
                <w:rPr>
                  <w:rFonts w:ascii="Consolas" w:eastAsia="Times New Roman" w:hAnsi="Consolas" w:cs="Times New Roman"/>
                  <w:color w:val="D4D4D4"/>
                  <w:sz w:val="21"/>
                  <w:szCs w:val="21"/>
                </w:rPr>
                <w:delText xml:space="preserve">    {%</w:delText>
              </w:r>
              <w:r w:rsidRPr="002D42A8" w:rsidDel="008B6AF4">
                <w:rPr>
                  <w:rFonts w:ascii="Consolas" w:eastAsia="Times New Roman" w:hAnsi="Consolas" w:cs="Times New Roman"/>
                  <w:color w:val="569CD6"/>
                  <w:sz w:val="21"/>
                  <w:szCs w:val="21"/>
                </w:rPr>
                <w:delText>endif</w:delText>
              </w:r>
              <w:r w:rsidRPr="002D42A8" w:rsidDel="008B6AF4">
                <w:rPr>
                  <w:rFonts w:ascii="Consolas" w:eastAsia="Times New Roman" w:hAnsi="Consolas" w:cs="Times New Roman"/>
                  <w:color w:val="D4D4D4"/>
                  <w:sz w:val="21"/>
                  <w:szCs w:val="21"/>
                </w:rPr>
                <w:delText>%}</w:delText>
              </w:r>
            </w:del>
          </w:p>
          <w:p w14:paraId="717B2E7D" w14:textId="77777777" w:rsidR="00ED1509" w:rsidRPr="002D42A8" w:rsidDel="008B6AF4" w:rsidRDefault="00ED1509">
            <w:pPr>
              <w:pStyle w:val="Heading1Numbered"/>
              <w:rPr>
                <w:del w:id="1697" w:author="Donovan Goode" w:date="2018-11-09T10:04:00Z"/>
                <w:rFonts w:ascii="Consolas" w:eastAsia="Times New Roman" w:hAnsi="Consolas" w:cs="Times New Roman"/>
                <w:color w:val="D4D4D4"/>
                <w:sz w:val="21"/>
                <w:szCs w:val="21"/>
              </w:rPr>
              <w:pPrChange w:id="1698" w:author="Donovan Goode" w:date="2018-11-09T10:05:00Z">
                <w:pPr>
                  <w:framePr w:hSpace="180" w:wrap="around" w:vAnchor="text" w:hAnchor="margin" w:xAlign="center" w:y="130"/>
                  <w:shd w:val="clear" w:color="auto" w:fill="1E1E1E"/>
                  <w:spacing w:line="285" w:lineRule="atLeast"/>
                </w:pPr>
              </w:pPrChange>
            </w:pPr>
            <w:del w:id="1699" w:author="Donovan Goode" w:date="2018-11-09T10:04:00Z">
              <w:r w:rsidRPr="002D42A8" w:rsidDel="008B6AF4">
                <w:rPr>
                  <w:rFonts w:ascii="Consolas" w:eastAsia="Times New Roman" w:hAnsi="Consolas" w:cs="Times New Roman"/>
                  <w:color w:val="D4D4D4"/>
                  <w:sz w:val="21"/>
                  <w:szCs w:val="21"/>
                </w:rPr>
                <w:delText xml:space="preserve"> </w:delText>
              </w:r>
            </w:del>
          </w:p>
          <w:p w14:paraId="1DB35AC3" w14:textId="77777777" w:rsidR="00ED1509" w:rsidRPr="002D42A8" w:rsidDel="008B6AF4" w:rsidRDefault="00ED1509">
            <w:pPr>
              <w:pStyle w:val="Heading1Numbered"/>
              <w:rPr>
                <w:del w:id="1700" w:author="Donovan Goode" w:date="2018-11-09T10:04:00Z"/>
                <w:rFonts w:ascii="Consolas" w:eastAsia="Times New Roman" w:hAnsi="Consolas" w:cs="Times New Roman"/>
                <w:color w:val="D4D4D4"/>
                <w:sz w:val="21"/>
                <w:szCs w:val="21"/>
              </w:rPr>
              <w:pPrChange w:id="1701" w:author="Donovan Goode" w:date="2018-11-09T10:05:00Z">
                <w:pPr>
                  <w:framePr w:hSpace="180" w:wrap="around" w:vAnchor="text" w:hAnchor="margin" w:xAlign="center" w:y="130"/>
                  <w:shd w:val="clear" w:color="auto" w:fill="1E1E1E"/>
                  <w:spacing w:line="285" w:lineRule="atLeast"/>
                </w:pPr>
              </w:pPrChange>
            </w:pPr>
          </w:p>
          <w:p w14:paraId="04ADAD4E" w14:textId="77777777" w:rsidR="00ED1509" w:rsidRPr="002D42A8" w:rsidDel="008B6AF4" w:rsidRDefault="00ED1509">
            <w:pPr>
              <w:pStyle w:val="Heading1Numbered"/>
              <w:rPr>
                <w:del w:id="1702" w:author="Donovan Goode" w:date="2018-11-09T10:04:00Z"/>
                <w:rFonts w:ascii="Consolas" w:eastAsia="Times New Roman" w:hAnsi="Consolas" w:cs="Times New Roman"/>
                <w:color w:val="D4D4D4"/>
                <w:sz w:val="21"/>
                <w:szCs w:val="21"/>
              </w:rPr>
              <w:pPrChange w:id="1703" w:author="Donovan Goode" w:date="2018-11-09T10:05:00Z">
                <w:pPr>
                  <w:framePr w:hSpace="180" w:wrap="around" w:vAnchor="text" w:hAnchor="margin" w:xAlign="center" w:y="130"/>
                  <w:shd w:val="clear" w:color="auto" w:fill="1E1E1E"/>
                  <w:spacing w:line="285" w:lineRule="atLeast"/>
                </w:pPr>
              </w:pPrChange>
            </w:pPr>
            <w:del w:id="1704" w:author="Donovan Goode" w:date="2018-11-09T10:04:00Z">
              <w:r w:rsidRPr="002D42A8" w:rsidDel="008B6AF4">
                <w:rPr>
                  <w:rFonts w:ascii="Consolas" w:eastAsia="Times New Roman" w:hAnsi="Consolas" w:cs="Times New Roman"/>
                  <w:color w:val="D4D4D4"/>
                  <w:sz w:val="21"/>
                  <w:szCs w:val="21"/>
                </w:rPr>
                <w:delText>{%</w:delText>
              </w:r>
              <w:r w:rsidRPr="002D42A8" w:rsidDel="008B6AF4">
                <w:rPr>
                  <w:rFonts w:ascii="Consolas" w:eastAsia="Times New Roman" w:hAnsi="Consolas" w:cs="Times New Roman"/>
                  <w:color w:val="569CD6"/>
                  <w:sz w:val="21"/>
                  <w:szCs w:val="21"/>
                </w:rPr>
                <w:delText xml:space="preserve"> endblock</w:delText>
              </w:r>
              <w:r w:rsidRPr="002D42A8" w:rsidDel="008B6AF4">
                <w:rPr>
                  <w:rFonts w:ascii="Consolas" w:eastAsia="Times New Roman" w:hAnsi="Consolas" w:cs="Times New Roman"/>
                  <w:color w:val="D4D4D4"/>
                  <w:sz w:val="21"/>
                  <w:szCs w:val="21"/>
                </w:rPr>
                <w:delText xml:space="preserve"> %}</w:delText>
              </w:r>
            </w:del>
          </w:p>
          <w:p w14:paraId="15DE413C" w14:textId="77777777" w:rsidR="00ED1509" w:rsidRPr="002D42A8" w:rsidDel="008B6AF4" w:rsidRDefault="00ED1509">
            <w:pPr>
              <w:pStyle w:val="Heading1Numbered"/>
              <w:rPr>
                <w:del w:id="1705" w:author="Donovan Goode" w:date="2018-11-09T10:04:00Z"/>
                <w:rFonts w:ascii="Consolas" w:eastAsia="Times New Roman" w:hAnsi="Consolas" w:cs="Times New Roman"/>
                <w:color w:val="D4D4D4"/>
                <w:sz w:val="21"/>
                <w:szCs w:val="21"/>
              </w:rPr>
              <w:pPrChange w:id="1706" w:author="Donovan Goode" w:date="2018-11-09T10:05:00Z">
                <w:pPr>
                  <w:framePr w:hSpace="180" w:wrap="around" w:vAnchor="text" w:hAnchor="margin" w:xAlign="center" w:y="130"/>
                  <w:shd w:val="clear" w:color="auto" w:fill="1E1E1E"/>
                  <w:spacing w:line="285" w:lineRule="atLeast"/>
                </w:pPr>
              </w:pPrChange>
            </w:pPr>
          </w:p>
          <w:p w14:paraId="0A79619C" w14:textId="77777777" w:rsidR="00ED1509" w:rsidRPr="002D42A8" w:rsidDel="008B6AF4" w:rsidRDefault="00ED1509">
            <w:pPr>
              <w:pStyle w:val="Heading1Numbered"/>
              <w:rPr>
                <w:del w:id="1707" w:author="Donovan Goode" w:date="2018-11-09T10:04:00Z"/>
                <w:rFonts w:ascii="Consolas" w:eastAsia="Times New Roman" w:hAnsi="Consolas" w:cs="Times New Roman"/>
                <w:color w:val="D4D4D4"/>
                <w:sz w:val="21"/>
                <w:szCs w:val="21"/>
              </w:rPr>
              <w:pPrChange w:id="1708" w:author="Donovan Goode" w:date="2018-11-09T10:05:00Z">
                <w:pPr>
                  <w:framePr w:hSpace="180" w:wrap="around" w:vAnchor="text" w:hAnchor="margin" w:xAlign="center" w:y="130"/>
                  <w:shd w:val="clear" w:color="auto" w:fill="1E1E1E"/>
                  <w:spacing w:line="285" w:lineRule="atLeast"/>
                </w:pPr>
              </w:pPrChange>
            </w:pPr>
            <w:del w:id="1709" w:author="Donovan Goode" w:date="2018-11-09T10:04:00Z">
              <w:r w:rsidRPr="002D42A8" w:rsidDel="008B6AF4">
                <w:rPr>
                  <w:rFonts w:ascii="Consolas" w:eastAsia="Times New Roman" w:hAnsi="Consolas" w:cs="Times New Roman"/>
                  <w:color w:val="6A9955"/>
                  <w:sz w:val="21"/>
                  <w:szCs w:val="21"/>
                </w:rPr>
                <w:delText>{%comment%}</w:delText>
              </w:r>
            </w:del>
          </w:p>
          <w:p w14:paraId="6DA243BC" w14:textId="77777777" w:rsidR="00ED1509" w:rsidRPr="002D42A8" w:rsidDel="008B6AF4" w:rsidRDefault="00ED1509">
            <w:pPr>
              <w:pStyle w:val="Heading1Numbered"/>
              <w:rPr>
                <w:del w:id="1710" w:author="Donovan Goode" w:date="2018-11-09T10:04:00Z"/>
                <w:rFonts w:ascii="Consolas" w:eastAsia="Times New Roman" w:hAnsi="Consolas" w:cs="Times New Roman"/>
                <w:color w:val="D4D4D4"/>
                <w:sz w:val="21"/>
                <w:szCs w:val="21"/>
              </w:rPr>
              <w:pPrChange w:id="1711" w:author="Donovan Goode" w:date="2018-11-09T10:05:00Z">
                <w:pPr>
                  <w:framePr w:hSpace="180" w:wrap="around" w:vAnchor="text" w:hAnchor="margin" w:xAlign="center" w:y="130"/>
                  <w:shd w:val="clear" w:color="auto" w:fill="1E1E1E"/>
                  <w:spacing w:line="285" w:lineRule="atLeast"/>
                </w:pPr>
              </w:pPrChange>
            </w:pPr>
            <w:del w:id="1712" w:author="Donovan Goode" w:date="2018-11-09T10:04:00Z">
              <w:r w:rsidRPr="002D42A8" w:rsidDel="008B6AF4">
                <w:rPr>
                  <w:rFonts w:ascii="Consolas" w:eastAsia="Times New Roman" w:hAnsi="Consolas" w:cs="Times New Roman"/>
                  <w:color w:val="6A9955"/>
                  <w:sz w:val="21"/>
                  <w:szCs w:val="21"/>
                </w:rPr>
                <w:delText>Package Statuses: govmod_orapackagestatus (This field is set on the portal contact and is updated by a workflow when ever the related package staus changes)</w:delText>
              </w:r>
            </w:del>
          </w:p>
          <w:p w14:paraId="050D67A1" w14:textId="77777777" w:rsidR="00ED1509" w:rsidRPr="002D42A8" w:rsidDel="008B6AF4" w:rsidRDefault="00ED1509">
            <w:pPr>
              <w:pStyle w:val="Heading1Numbered"/>
              <w:rPr>
                <w:del w:id="1713" w:author="Donovan Goode" w:date="2018-11-09T10:04:00Z"/>
                <w:rFonts w:ascii="Consolas" w:eastAsia="Times New Roman" w:hAnsi="Consolas" w:cs="Times New Roman"/>
                <w:color w:val="D4D4D4"/>
                <w:sz w:val="21"/>
                <w:szCs w:val="21"/>
              </w:rPr>
              <w:pPrChange w:id="1714" w:author="Donovan Goode" w:date="2018-11-09T10:05:00Z">
                <w:pPr>
                  <w:framePr w:hSpace="180" w:wrap="around" w:vAnchor="text" w:hAnchor="margin" w:xAlign="center" w:y="130"/>
                  <w:shd w:val="clear" w:color="auto" w:fill="1E1E1E"/>
                  <w:spacing w:line="285" w:lineRule="atLeast"/>
                </w:pPr>
              </w:pPrChange>
            </w:pPr>
            <w:del w:id="1715" w:author="Donovan Goode" w:date="2018-11-09T10:04:00Z">
              <w:r w:rsidRPr="002D42A8" w:rsidDel="008B6AF4">
                <w:rPr>
                  <w:rFonts w:ascii="Consolas" w:eastAsia="Times New Roman" w:hAnsi="Consolas" w:cs="Times New Roman"/>
                  <w:color w:val="6A9955"/>
                  <w:sz w:val="21"/>
                  <w:szCs w:val="21"/>
                </w:rPr>
                <w:delText>--------------------------------------</w:delText>
              </w:r>
            </w:del>
          </w:p>
          <w:p w14:paraId="6E4D475A" w14:textId="77777777" w:rsidR="00ED1509" w:rsidRPr="002D42A8" w:rsidDel="008B6AF4" w:rsidRDefault="00ED1509">
            <w:pPr>
              <w:pStyle w:val="Heading1Numbered"/>
              <w:rPr>
                <w:del w:id="1716" w:author="Donovan Goode" w:date="2018-11-09T10:04:00Z"/>
                <w:rFonts w:ascii="Consolas" w:eastAsia="Times New Roman" w:hAnsi="Consolas" w:cs="Times New Roman"/>
                <w:color w:val="D4D4D4"/>
                <w:sz w:val="21"/>
                <w:szCs w:val="21"/>
              </w:rPr>
              <w:pPrChange w:id="1717" w:author="Donovan Goode" w:date="2018-11-09T10:05:00Z">
                <w:pPr>
                  <w:framePr w:hSpace="180" w:wrap="around" w:vAnchor="text" w:hAnchor="margin" w:xAlign="center" w:y="130"/>
                  <w:shd w:val="clear" w:color="auto" w:fill="1E1E1E"/>
                  <w:spacing w:line="285" w:lineRule="atLeast"/>
                </w:pPr>
              </w:pPrChange>
            </w:pPr>
            <w:del w:id="1718" w:author="Donovan Goode" w:date="2018-11-09T10:04:00Z">
              <w:r w:rsidRPr="002D42A8" w:rsidDel="008B6AF4">
                <w:rPr>
                  <w:rFonts w:ascii="Consolas" w:eastAsia="Times New Roman" w:hAnsi="Consolas" w:cs="Times New Roman"/>
                  <w:color w:val="6A9955"/>
                  <w:sz w:val="21"/>
                  <w:szCs w:val="21"/>
                </w:rPr>
                <w:delText>Summary of Service Review - 907300000</w:delText>
              </w:r>
            </w:del>
          </w:p>
          <w:p w14:paraId="25B74CEB" w14:textId="77777777" w:rsidR="00ED1509" w:rsidRPr="002D42A8" w:rsidDel="008B6AF4" w:rsidRDefault="00ED1509">
            <w:pPr>
              <w:pStyle w:val="Heading1Numbered"/>
              <w:rPr>
                <w:del w:id="1719" w:author="Donovan Goode" w:date="2018-11-09T10:04:00Z"/>
                <w:rFonts w:ascii="Consolas" w:eastAsia="Times New Roman" w:hAnsi="Consolas" w:cs="Times New Roman"/>
                <w:color w:val="D4D4D4"/>
                <w:sz w:val="21"/>
                <w:szCs w:val="21"/>
              </w:rPr>
              <w:pPrChange w:id="1720" w:author="Donovan Goode" w:date="2018-11-09T10:05:00Z">
                <w:pPr>
                  <w:framePr w:hSpace="180" w:wrap="around" w:vAnchor="text" w:hAnchor="margin" w:xAlign="center" w:y="130"/>
                  <w:shd w:val="clear" w:color="auto" w:fill="1E1E1E"/>
                  <w:spacing w:line="285" w:lineRule="atLeast"/>
                </w:pPr>
              </w:pPrChange>
            </w:pPr>
            <w:del w:id="1721" w:author="Donovan Goode" w:date="2018-11-09T10:04:00Z">
              <w:r w:rsidRPr="002D42A8" w:rsidDel="008B6AF4">
                <w:rPr>
                  <w:rFonts w:ascii="Consolas" w:eastAsia="Times New Roman" w:hAnsi="Consolas" w:cs="Times New Roman"/>
                  <w:color w:val="6A9955"/>
                  <w:sz w:val="21"/>
                  <w:szCs w:val="21"/>
                </w:rPr>
                <w:delText>HR Review - 907300001</w:delText>
              </w:r>
            </w:del>
          </w:p>
          <w:p w14:paraId="040EABB7" w14:textId="77777777" w:rsidR="00ED1509" w:rsidRPr="002D42A8" w:rsidDel="008B6AF4" w:rsidRDefault="00ED1509">
            <w:pPr>
              <w:pStyle w:val="Heading1Numbered"/>
              <w:rPr>
                <w:del w:id="1722" w:author="Donovan Goode" w:date="2018-11-09T10:04:00Z"/>
                <w:rFonts w:ascii="Consolas" w:eastAsia="Times New Roman" w:hAnsi="Consolas" w:cs="Times New Roman"/>
                <w:color w:val="D4D4D4"/>
                <w:sz w:val="21"/>
                <w:szCs w:val="21"/>
              </w:rPr>
              <w:pPrChange w:id="1723" w:author="Donovan Goode" w:date="2018-11-09T10:05:00Z">
                <w:pPr>
                  <w:framePr w:hSpace="180" w:wrap="around" w:vAnchor="text" w:hAnchor="margin" w:xAlign="center" w:y="130"/>
                  <w:shd w:val="clear" w:color="auto" w:fill="1E1E1E"/>
                  <w:spacing w:line="285" w:lineRule="atLeast"/>
                </w:pPr>
              </w:pPrChange>
            </w:pPr>
            <w:del w:id="1724" w:author="Donovan Goode" w:date="2018-11-09T10:04:00Z">
              <w:r w:rsidRPr="002D42A8" w:rsidDel="008B6AF4">
                <w:rPr>
                  <w:rFonts w:ascii="Consolas" w:eastAsia="Times New Roman" w:hAnsi="Consolas" w:cs="Times New Roman"/>
                  <w:color w:val="6A9955"/>
                  <w:sz w:val="21"/>
                  <w:szCs w:val="21"/>
                </w:rPr>
                <w:delText>Payroll Review - 907300002</w:delText>
              </w:r>
            </w:del>
          </w:p>
          <w:p w14:paraId="41DE44E0" w14:textId="77777777" w:rsidR="00ED1509" w:rsidRPr="002D42A8" w:rsidDel="008B6AF4" w:rsidRDefault="00ED1509">
            <w:pPr>
              <w:pStyle w:val="Heading1Numbered"/>
              <w:rPr>
                <w:del w:id="1725" w:author="Donovan Goode" w:date="2018-11-09T10:04:00Z"/>
                <w:rFonts w:ascii="Consolas" w:eastAsia="Times New Roman" w:hAnsi="Consolas" w:cs="Times New Roman"/>
                <w:color w:val="D4D4D4"/>
                <w:sz w:val="21"/>
                <w:szCs w:val="21"/>
              </w:rPr>
              <w:pPrChange w:id="1726" w:author="Donovan Goode" w:date="2018-11-09T10:05:00Z">
                <w:pPr>
                  <w:framePr w:hSpace="180" w:wrap="around" w:vAnchor="text" w:hAnchor="margin" w:xAlign="center" w:y="130"/>
                  <w:shd w:val="clear" w:color="auto" w:fill="1E1E1E"/>
                  <w:spacing w:line="285" w:lineRule="atLeast"/>
                </w:pPr>
              </w:pPrChange>
            </w:pPr>
            <w:del w:id="1727" w:author="Donovan Goode" w:date="2018-11-09T10:04:00Z">
              <w:r w:rsidRPr="002D42A8" w:rsidDel="008B6AF4">
                <w:rPr>
                  <w:rFonts w:ascii="Consolas" w:eastAsia="Times New Roman" w:hAnsi="Consolas" w:cs="Times New Roman"/>
                  <w:color w:val="6A9955"/>
                  <w:sz w:val="21"/>
                  <w:szCs w:val="21"/>
                </w:rPr>
                <w:delText>Package Submitted to OPM - 907300003</w:delText>
              </w:r>
            </w:del>
          </w:p>
          <w:p w14:paraId="07052476" w14:textId="77777777" w:rsidR="00ED1509" w:rsidRPr="002D42A8" w:rsidDel="008B6AF4" w:rsidRDefault="00ED1509">
            <w:pPr>
              <w:pStyle w:val="Heading1Numbered"/>
              <w:rPr>
                <w:del w:id="1728" w:author="Donovan Goode" w:date="2018-11-09T10:04:00Z"/>
                <w:rFonts w:ascii="Consolas" w:eastAsia="Times New Roman" w:hAnsi="Consolas" w:cs="Times New Roman"/>
                <w:color w:val="D4D4D4"/>
                <w:sz w:val="21"/>
                <w:szCs w:val="21"/>
              </w:rPr>
              <w:pPrChange w:id="1729" w:author="Donovan Goode" w:date="2018-11-09T10:05:00Z">
                <w:pPr>
                  <w:framePr w:hSpace="180" w:wrap="around" w:vAnchor="text" w:hAnchor="margin" w:xAlign="center" w:y="130"/>
                  <w:shd w:val="clear" w:color="auto" w:fill="1E1E1E"/>
                  <w:spacing w:line="285" w:lineRule="atLeast"/>
                </w:pPr>
              </w:pPrChange>
            </w:pPr>
            <w:del w:id="1730" w:author="Donovan Goode" w:date="2018-11-09T10:04:00Z">
              <w:r w:rsidRPr="002D42A8" w:rsidDel="008B6AF4">
                <w:rPr>
                  <w:rFonts w:ascii="Consolas" w:eastAsia="Times New Roman" w:hAnsi="Consolas" w:cs="Times New Roman"/>
                  <w:color w:val="6A9955"/>
                  <w:sz w:val="21"/>
                  <w:szCs w:val="21"/>
                </w:rPr>
                <w:delText>Not yet reviewed - 907300004</w:delText>
              </w:r>
            </w:del>
          </w:p>
          <w:p w14:paraId="6B548999" w14:textId="77777777" w:rsidR="00ED1509" w:rsidRPr="002D42A8" w:rsidDel="008B6AF4" w:rsidRDefault="00ED1509">
            <w:pPr>
              <w:pStyle w:val="Heading1Numbered"/>
              <w:rPr>
                <w:del w:id="1731" w:author="Donovan Goode" w:date="2018-11-09T10:04:00Z"/>
                <w:rFonts w:ascii="Consolas" w:eastAsia="Times New Roman" w:hAnsi="Consolas" w:cs="Times New Roman"/>
                <w:color w:val="D4D4D4"/>
                <w:sz w:val="21"/>
                <w:szCs w:val="21"/>
              </w:rPr>
              <w:pPrChange w:id="1732" w:author="Donovan Goode" w:date="2018-11-09T10:05:00Z">
                <w:pPr>
                  <w:framePr w:hSpace="180" w:wrap="around" w:vAnchor="text" w:hAnchor="margin" w:xAlign="center" w:y="130"/>
                  <w:shd w:val="clear" w:color="auto" w:fill="1E1E1E"/>
                  <w:spacing w:line="285" w:lineRule="atLeast"/>
                </w:pPr>
              </w:pPrChange>
            </w:pPr>
            <w:del w:id="1733" w:author="Donovan Goode" w:date="2018-11-09T10:04:00Z">
              <w:r w:rsidRPr="002D42A8" w:rsidDel="008B6AF4">
                <w:rPr>
                  <w:rFonts w:ascii="Consolas" w:eastAsia="Times New Roman" w:hAnsi="Consolas" w:cs="Times New Roman"/>
                  <w:color w:val="6A9955"/>
                  <w:sz w:val="21"/>
                  <w:szCs w:val="21"/>
                </w:rPr>
                <w:delText>{%endcomment%}</w:delText>
              </w:r>
            </w:del>
          </w:p>
          <w:p w14:paraId="252F9E68" w14:textId="77777777" w:rsidR="00ED1509" w:rsidRPr="002D42A8" w:rsidDel="008B6AF4" w:rsidRDefault="00ED1509">
            <w:pPr>
              <w:pStyle w:val="Heading1Numbered"/>
              <w:rPr>
                <w:del w:id="1734" w:author="Donovan Goode" w:date="2018-11-09T10:04:00Z"/>
                <w:rFonts w:ascii="Consolas" w:eastAsia="Times New Roman" w:hAnsi="Consolas" w:cs="Times New Roman"/>
                <w:color w:val="D4D4D4"/>
                <w:sz w:val="21"/>
                <w:szCs w:val="21"/>
              </w:rPr>
              <w:pPrChange w:id="1735" w:author="Donovan Goode" w:date="2018-11-09T10:05:00Z">
                <w:pPr>
                  <w:framePr w:hSpace="180" w:wrap="around" w:vAnchor="text" w:hAnchor="margin" w:xAlign="center" w:y="130"/>
                  <w:shd w:val="clear" w:color="auto" w:fill="1E1E1E"/>
                  <w:spacing w:line="285" w:lineRule="atLeast"/>
                </w:pPr>
              </w:pPrChange>
            </w:pPr>
          </w:p>
          <w:p w14:paraId="2EDCBDF2" w14:textId="77777777" w:rsidR="00ED1509" w:rsidRPr="002D42A8" w:rsidDel="008B6AF4" w:rsidRDefault="00ED1509">
            <w:pPr>
              <w:pStyle w:val="Heading1Numbered"/>
              <w:rPr>
                <w:del w:id="1736" w:author="Donovan Goode" w:date="2018-11-09T10:04:00Z"/>
                <w:rFonts w:ascii="Consolas" w:eastAsia="Times New Roman" w:hAnsi="Consolas" w:cs="Times New Roman"/>
                <w:color w:val="D4D4D4"/>
                <w:sz w:val="21"/>
                <w:szCs w:val="21"/>
              </w:rPr>
              <w:pPrChange w:id="1737" w:author="Donovan Goode" w:date="2018-11-09T10:05:00Z">
                <w:pPr>
                  <w:framePr w:hSpace="180" w:wrap="around" w:vAnchor="text" w:hAnchor="margin" w:xAlign="center" w:y="130"/>
                  <w:shd w:val="clear" w:color="auto" w:fill="1E1E1E"/>
                  <w:spacing w:line="285" w:lineRule="atLeast"/>
                </w:pPr>
              </w:pPrChange>
            </w:pPr>
            <w:del w:id="1738" w:author="Donovan Goode" w:date="2018-11-09T10:04:00Z">
              <w:r w:rsidRPr="002D42A8" w:rsidDel="008B6AF4">
                <w:rPr>
                  <w:rFonts w:ascii="Consolas" w:eastAsia="Times New Roman" w:hAnsi="Consolas" w:cs="Times New Roman"/>
                  <w:color w:val="6A9955"/>
                  <w:sz w:val="21"/>
                  <w:szCs w:val="21"/>
                </w:rPr>
                <w:delText>{%comment%}</w:delText>
              </w:r>
            </w:del>
          </w:p>
          <w:p w14:paraId="656FAF4C" w14:textId="77777777" w:rsidR="00ED1509" w:rsidRPr="002D42A8" w:rsidDel="008B6AF4" w:rsidRDefault="00ED1509">
            <w:pPr>
              <w:pStyle w:val="Heading1Numbered"/>
              <w:rPr>
                <w:del w:id="1739" w:author="Donovan Goode" w:date="2018-11-09T10:04:00Z"/>
                <w:rFonts w:ascii="Consolas" w:eastAsia="Times New Roman" w:hAnsi="Consolas" w:cs="Times New Roman"/>
                <w:color w:val="D4D4D4"/>
                <w:sz w:val="21"/>
                <w:szCs w:val="21"/>
              </w:rPr>
              <w:pPrChange w:id="1740" w:author="Donovan Goode" w:date="2018-11-09T10:05:00Z">
                <w:pPr>
                  <w:framePr w:hSpace="180" w:wrap="around" w:vAnchor="text" w:hAnchor="margin" w:xAlign="center" w:y="130"/>
                  <w:shd w:val="clear" w:color="auto" w:fill="1E1E1E"/>
                  <w:spacing w:line="285" w:lineRule="atLeast"/>
                </w:pPr>
              </w:pPrChange>
            </w:pPr>
            <w:del w:id="1741" w:author="Donovan Goode" w:date="2018-11-09T10:04:00Z">
              <w:r w:rsidRPr="002D42A8" w:rsidDel="008B6AF4">
                <w:rPr>
                  <w:rFonts w:ascii="Consolas" w:eastAsia="Times New Roman" w:hAnsi="Consolas" w:cs="Times New Roman"/>
                  <w:color w:val="6A9955"/>
                  <w:sz w:val="21"/>
                  <w:szCs w:val="21"/>
                </w:rPr>
                <w:delText xml:space="preserve">Application Statuses: govmod_applicationstatus </w:delText>
              </w:r>
            </w:del>
          </w:p>
          <w:p w14:paraId="08A4F445" w14:textId="77777777" w:rsidR="00ED1509" w:rsidRPr="002D42A8" w:rsidDel="008B6AF4" w:rsidRDefault="00ED1509">
            <w:pPr>
              <w:pStyle w:val="Heading1Numbered"/>
              <w:rPr>
                <w:del w:id="1742" w:author="Donovan Goode" w:date="2018-11-09T10:04:00Z"/>
                <w:rFonts w:ascii="Consolas" w:eastAsia="Times New Roman" w:hAnsi="Consolas" w:cs="Times New Roman"/>
                <w:color w:val="D4D4D4"/>
                <w:sz w:val="21"/>
                <w:szCs w:val="21"/>
              </w:rPr>
              <w:pPrChange w:id="1743" w:author="Donovan Goode" w:date="2018-11-09T10:05:00Z">
                <w:pPr>
                  <w:framePr w:hSpace="180" w:wrap="around" w:vAnchor="text" w:hAnchor="margin" w:xAlign="center" w:y="130"/>
                  <w:shd w:val="clear" w:color="auto" w:fill="1E1E1E"/>
                  <w:spacing w:line="285" w:lineRule="atLeast"/>
                </w:pPr>
              </w:pPrChange>
            </w:pPr>
            <w:del w:id="1744" w:author="Donovan Goode" w:date="2018-11-09T10:04:00Z">
              <w:r w:rsidRPr="002D42A8" w:rsidDel="008B6AF4">
                <w:rPr>
                  <w:rFonts w:ascii="Consolas" w:eastAsia="Times New Roman" w:hAnsi="Consolas" w:cs="Times New Roman"/>
                  <w:color w:val="6A9955"/>
                  <w:sz w:val="21"/>
                  <w:szCs w:val="21"/>
                </w:rPr>
                <w:delText>--------------------------------------</w:delText>
              </w:r>
            </w:del>
          </w:p>
          <w:p w14:paraId="3B3B9FA2" w14:textId="77777777" w:rsidR="00ED1509" w:rsidRPr="002D42A8" w:rsidDel="008B6AF4" w:rsidRDefault="00ED1509">
            <w:pPr>
              <w:pStyle w:val="Heading1Numbered"/>
              <w:rPr>
                <w:del w:id="1745" w:author="Donovan Goode" w:date="2018-11-09T10:04:00Z"/>
                <w:rFonts w:ascii="Consolas" w:eastAsia="Times New Roman" w:hAnsi="Consolas" w:cs="Times New Roman"/>
                <w:color w:val="D4D4D4"/>
                <w:sz w:val="21"/>
                <w:szCs w:val="21"/>
              </w:rPr>
              <w:pPrChange w:id="1746" w:author="Donovan Goode" w:date="2018-11-09T10:05:00Z">
                <w:pPr>
                  <w:framePr w:hSpace="180" w:wrap="around" w:vAnchor="text" w:hAnchor="margin" w:xAlign="center" w:y="130"/>
                  <w:shd w:val="clear" w:color="auto" w:fill="1E1E1E"/>
                  <w:spacing w:line="285" w:lineRule="atLeast"/>
                </w:pPr>
              </w:pPrChange>
            </w:pPr>
            <w:del w:id="1747" w:author="Donovan Goode" w:date="2018-11-09T10:04:00Z">
              <w:r w:rsidRPr="002D42A8" w:rsidDel="008B6AF4">
                <w:rPr>
                  <w:rFonts w:ascii="Consolas" w:eastAsia="Times New Roman" w:hAnsi="Consolas" w:cs="Times New Roman"/>
                  <w:color w:val="6A9955"/>
                  <w:sz w:val="21"/>
                  <w:szCs w:val="21"/>
                </w:rPr>
                <w:delText>Not Started -907300000</w:delText>
              </w:r>
            </w:del>
          </w:p>
          <w:p w14:paraId="7967D5E7" w14:textId="77777777" w:rsidR="00ED1509" w:rsidRPr="002D42A8" w:rsidDel="008B6AF4" w:rsidRDefault="00ED1509">
            <w:pPr>
              <w:pStyle w:val="Heading1Numbered"/>
              <w:rPr>
                <w:del w:id="1748" w:author="Donovan Goode" w:date="2018-11-09T10:04:00Z"/>
                <w:rFonts w:ascii="Consolas" w:eastAsia="Times New Roman" w:hAnsi="Consolas" w:cs="Times New Roman"/>
                <w:color w:val="D4D4D4"/>
                <w:sz w:val="21"/>
                <w:szCs w:val="21"/>
              </w:rPr>
              <w:pPrChange w:id="1749" w:author="Donovan Goode" w:date="2018-11-09T10:05:00Z">
                <w:pPr>
                  <w:framePr w:hSpace="180" w:wrap="around" w:vAnchor="text" w:hAnchor="margin" w:xAlign="center" w:y="130"/>
                  <w:shd w:val="clear" w:color="auto" w:fill="1E1E1E"/>
                  <w:spacing w:line="285" w:lineRule="atLeast"/>
                </w:pPr>
              </w:pPrChange>
            </w:pPr>
            <w:del w:id="1750" w:author="Donovan Goode" w:date="2018-11-09T10:04:00Z">
              <w:r w:rsidRPr="002D42A8" w:rsidDel="008B6AF4">
                <w:rPr>
                  <w:rFonts w:ascii="Consolas" w:eastAsia="Times New Roman" w:hAnsi="Consolas" w:cs="Times New Roman"/>
                  <w:color w:val="6A9955"/>
                  <w:sz w:val="21"/>
                  <w:szCs w:val="21"/>
                </w:rPr>
                <w:delText>Identifcation Started - 907300001</w:delText>
              </w:r>
            </w:del>
          </w:p>
          <w:p w14:paraId="1F85E6C5" w14:textId="77777777" w:rsidR="00ED1509" w:rsidRPr="002D42A8" w:rsidDel="008B6AF4" w:rsidRDefault="00ED1509">
            <w:pPr>
              <w:pStyle w:val="Heading1Numbered"/>
              <w:rPr>
                <w:del w:id="1751" w:author="Donovan Goode" w:date="2018-11-09T10:04:00Z"/>
                <w:rFonts w:ascii="Consolas" w:eastAsia="Times New Roman" w:hAnsi="Consolas" w:cs="Times New Roman"/>
                <w:color w:val="D4D4D4"/>
                <w:sz w:val="21"/>
                <w:szCs w:val="21"/>
              </w:rPr>
              <w:pPrChange w:id="1752" w:author="Donovan Goode" w:date="2018-11-09T10:05:00Z">
                <w:pPr>
                  <w:framePr w:hSpace="180" w:wrap="around" w:vAnchor="text" w:hAnchor="margin" w:xAlign="center" w:y="130"/>
                  <w:shd w:val="clear" w:color="auto" w:fill="1E1E1E"/>
                  <w:spacing w:line="285" w:lineRule="atLeast"/>
                </w:pPr>
              </w:pPrChange>
            </w:pPr>
            <w:del w:id="1753" w:author="Donovan Goode" w:date="2018-11-09T10:04:00Z">
              <w:r w:rsidRPr="002D42A8" w:rsidDel="008B6AF4">
                <w:rPr>
                  <w:rFonts w:ascii="Consolas" w:eastAsia="Times New Roman" w:hAnsi="Consolas" w:cs="Times New Roman"/>
                  <w:color w:val="6A9955"/>
                  <w:sz w:val="21"/>
                  <w:szCs w:val="21"/>
                </w:rPr>
                <w:delText>Identification Completed - 907300002</w:delText>
              </w:r>
            </w:del>
          </w:p>
          <w:p w14:paraId="6EF2E41D" w14:textId="77777777" w:rsidR="00ED1509" w:rsidRPr="002D42A8" w:rsidDel="008B6AF4" w:rsidRDefault="00ED1509">
            <w:pPr>
              <w:pStyle w:val="Heading1Numbered"/>
              <w:rPr>
                <w:del w:id="1754" w:author="Donovan Goode" w:date="2018-11-09T10:04:00Z"/>
                <w:rFonts w:ascii="Consolas" w:eastAsia="Times New Roman" w:hAnsi="Consolas" w:cs="Times New Roman"/>
                <w:color w:val="D4D4D4"/>
                <w:sz w:val="21"/>
                <w:szCs w:val="21"/>
              </w:rPr>
              <w:pPrChange w:id="1755" w:author="Donovan Goode" w:date="2018-11-09T10:05:00Z">
                <w:pPr>
                  <w:framePr w:hSpace="180" w:wrap="around" w:vAnchor="text" w:hAnchor="margin" w:xAlign="center" w:y="130"/>
                  <w:shd w:val="clear" w:color="auto" w:fill="1E1E1E"/>
                  <w:spacing w:line="285" w:lineRule="atLeast"/>
                </w:pPr>
              </w:pPrChange>
            </w:pPr>
            <w:del w:id="1756" w:author="Donovan Goode" w:date="2018-11-09T10:04:00Z">
              <w:r w:rsidRPr="002D42A8" w:rsidDel="008B6AF4">
                <w:rPr>
                  <w:rFonts w:ascii="Consolas" w:eastAsia="Times New Roman" w:hAnsi="Consolas" w:cs="Times New Roman"/>
                  <w:color w:val="6A9955"/>
                  <w:sz w:val="21"/>
                  <w:szCs w:val="21"/>
                </w:rPr>
                <w:delText>Service Started - 907300006</w:delText>
              </w:r>
            </w:del>
          </w:p>
          <w:p w14:paraId="7726107D" w14:textId="77777777" w:rsidR="00ED1509" w:rsidRPr="002D42A8" w:rsidDel="008B6AF4" w:rsidRDefault="00ED1509">
            <w:pPr>
              <w:pStyle w:val="Heading1Numbered"/>
              <w:rPr>
                <w:del w:id="1757" w:author="Donovan Goode" w:date="2018-11-09T10:04:00Z"/>
                <w:rFonts w:ascii="Consolas" w:eastAsia="Times New Roman" w:hAnsi="Consolas" w:cs="Times New Roman"/>
                <w:color w:val="D4D4D4"/>
                <w:sz w:val="21"/>
                <w:szCs w:val="21"/>
              </w:rPr>
              <w:pPrChange w:id="1758" w:author="Donovan Goode" w:date="2018-11-09T10:05:00Z">
                <w:pPr>
                  <w:framePr w:hSpace="180" w:wrap="around" w:vAnchor="text" w:hAnchor="margin" w:xAlign="center" w:y="130"/>
                  <w:shd w:val="clear" w:color="auto" w:fill="1E1E1E"/>
                  <w:spacing w:line="285" w:lineRule="atLeast"/>
                </w:pPr>
              </w:pPrChange>
            </w:pPr>
            <w:del w:id="1759" w:author="Donovan Goode" w:date="2018-11-09T10:04:00Z">
              <w:r w:rsidRPr="002D42A8" w:rsidDel="008B6AF4">
                <w:rPr>
                  <w:rFonts w:ascii="Consolas" w:eastAsia="Times New Roman" w:hAnsi="Consolas" w:cs="Times New Roman"/>
                  <w:color w:val="6A9955"/>
                  <w:sz w:val="21"/>
                  <w:szCs w:val="21"/>
                </w:rPr>
                <w:delText>Service Completed - 907300005</w:delText>
              </w:r>
            </w:del>
          </w:p>
          <w:p w14:paraId="0A53713E" w14:textId="77777777" w:rsidR="00ED1509" w:rsidRPr="002D42A8" w:rsidDel="008B6AF4" w:rsidRDefault="00ED1509">
            <w:pPr>
              <w:pStyle w:val="Heading1Numbered"/>
              <w:rPr>
                <w:del w:id="1760" w:author="Donovan Goode" w:date="2018-11-09T10:04:00Z"/>
                <w:rFonts w:ascii="Consolas" w:eastAsia="Times New Roman" w:hAnsi="Consolas" w:cs="Times New Roman"/>
                <w:color w:val="D4D4D4"/>
                <w:sz w:val="21"/>
                <w:szCs w:val="21"/>
              </w:rPr>
              <w:pPrChange w:id="1761" w:author="Donovan Goode" w:date="2018-11-09T10:05:00Z">
                <w:pPr>
                  <w:framePr w:hSpace="180" w:wrap="around" w:vAnchor="text" w:hAnchor="margin" w:xAlign="center" w:y="130"/>
                  <w:shd w:val="clear" w:color="auto" w:fill="1E1E1E"/>
                  <w:spacing w:line="285" w:lineRule="atLeast"/>
                </w:pPr>
              </w:pPrChange>
            </w:pPr>
            <w:del w:id="1762" w:author="Donovan Goode" w:date="2018-11-09T10:04:00Z">
              <w:r w:rsidRPr="002D42A8" w:rsidDel="008B6AF4">
                <w:rPr>
                  <w:rFonts w:ascii="Consolas" w:eastAsia="Times New Roman" w:hAnsi="Consolas" w:cs="Times New Roman"/>
                  <w:color w:val="6A9955"/>
                  <w:sz w:val="21"/>
                  <w:szCs w:val="21"/>
                </w:rPr>
                <w:delText>Military Service Started - 907300007</w:delText>
              </w:r>
            </w:del>
          </w:p>
          <w:p w14:paraId="3E2C054E" w14:textId="77777777" w:rsidR="00ED1509" w:rsidRPr="002D42A8" w:rsidDel="008B6AF4" w:rsidRDefault="00ED1509">
            <w:pPr>
              <w:pStyle w:val="Heading1Numbered"/>
              <w:rPr>
                <w:del w:id="1763" w:author="Donovan Goode" w:date="2018-11-09T10:04:00Z"/>
                <w:rFonts w:ascii="Consolas" w:eastAsia="Times New Roman" w:hAnsi="Consolas" w:cs="Times New Roman"/>
                <w:color w:val="D4D4D4"/>
                <w:sz w:val="21"/>
                <w:szCs w:val="21"/>
              </w:rPr>
              <w:pPrChange w:id="1764" w:author="Donovan Goode" w:date="2018-11-09T10:05:00Z">
                <w:pPr>
                  <w:framePr w:hSpace="180" w:wrap="around" w:vAnchor="text" w:hAnchor="margin" w:xAlign="center" w:y="130"/>
                  <w:shd w:val="clear" w:color="auto" w:fill="1E1E1E"/>
                  <w:spacing w:line="285" w:lineRule="atLeast"/>
                </w:pPr>
              </w:pPrChange>
            </w:pPr>
            <w:del w:id="1765" w:author="Donovan Goode" w:date="2018-11-09T10:04:00Z">
              <w:r w:rsidRPr="002D42A8" w:rsidDel="008B6AF4">
                <w:rPr>
                  <w:rFonts w:ascii="Consolas" w:eastAsia="Times New Roman" w:hAnsi="Consolas" w:cs="Times New Roman"/>
                  <w:color w:val="6A9955"/>
                  <w:sz w:val="21"/>
                  <w:szCs w:val="21"/>
                </w:rPr>
                <w:delText>Military Service Completed - 907300008</w:delText>
              </w:r>
            </w:del>
          </w:p>
          <w:p w14:paraId="39D45A80" w14:textId="77777777" w:rsidR="00ED1509" w:rsidRPr="002D42A8" w:rsidDel="008B6AF4" w:rsidRDefault="00ED1509">
            <w:pPr>
              <w:pStyle w:val="Heading1Numbered"/>
              <w:rPr>
                <w:del w:id="1766" w:author="Donovan Goode" w:date="2018-11-09T10:04:00Z"/>
                <w:rFonts w:ascii="Consolas" w:eastAsia="Times New Roman" w:hAnsi="Consolas" w:cs="Times New Roman"/>
                <w:color w:val="D4D4D4"/>
                <w:sz w:val="21"/>
                <w:szCs w:val="21"/>
              </w:rPr>
              <w:pPrChange w:id="1767" w:author="Donovan Goode" w:date="2018-11-09T10:05:00Z">
                <w:pPr>
                  <w:framePr w:hSpace="180" w:wrap="around" w:vAnchor="text" w:hAnchor="margin" w:xAlign="center" w:y="130"/>
                  <w:shd w:val="clear" w:color="auto" w:fill="1E1E1E"/>
                  <w:spacing w:line="285" w:lineRule="atLeast"/>
                </w:pPr>
              </w:pPrChange>
            </w:pPr>
            <w:del w:id="1768" w:author="Donovan Goode" w:date="2018-11-09T10:04:00Z">
              <w:r w:rsidRPr="002D42A8" w:rsidDel="008B6AF4">
                <w:rPr>
                  <w:rFonts w:ascii="Consolas" w:eastAsia="Times New Roman" w:hAnsi="Consolas" w:cs="Times New Roman"/>
                  <w:color w:val="6A9955"/>
                  <w:sz w:val="21"/>
                  <w:szCs w:val="21"/>
                </w:rPr>
                <w:delText>Military Retired Pay Started - 907300003</w:delText>
              </w:r>
            </w:del>
          </w:p>
          <w:p w14:paraId="22A0C02F" w14:textId="77777777" w:rsidR="00ED1509" w:rsidRPr="002D42A8" w:rsidDel="008B6AF4" w:rsidRDefault="00ED1509">
            <w:pPr>
              <w:pStyle w:val="Heading1Numbered"/>
              <w:rPr>
                <w:del w:id="1769" w:author="Donovan Goode" w:date="2018-11-09T10:04:00Z"/>
                <w:rFonts w:ascii="Consolas" w:eastAsia="Times New Roman" w:hAnsi="Consolas" w:cs="Times New Roman"/>
                <w:color w:val="D4D4D4"/>
                <w:sz w:val="21"/>
                <w:szCs w:val="21"/>
              </w:rPr>
              <w:pPrChange w:id="1770" w:author="Donovan Goode" w:date="2018-11-09T10:05:00Z">
                <w:pPr>
                  <w:framePr w:hSpace="180" w:wrap="around" w:vAnchor="text" w:hAnchor="margin" w:xAlign="center" w:y="130"/>
                  <w:shd w:val="clear" w:color="auto" w:fill="1E1E1E"/>
                  <w:spacing w:line="285" w:lineRule="atLeast"/>
                </w:pPr>
              </w:pPrChange>
            </w:pPr>
            <w:del w:id="1771" w:author="Donovan Goode" w:date="2018-11-09T10:04:00Z">
              <w:r w:rsidRPr="002D42A8" w:rsidDel="008B6AF4">
                <w:rPr>
                  <w:rFonts w:ascii="Consolas" w:eastAsia="Times New Roman" w:hAnsi="Consolas" w:cs="Times New Roman"/>
                  <w:color w:val="6A9955"/>
                  <w:sz w:val="21"/>
                  <w:szCs w:val="21"/>
                </w:rPr>
                <w:delText>Military Retired Pay Completed - 907300004</w:delText>
              </w:r>
            </w:del>
          </w:p>
          <w:p w14:paraId="0BF9A332" w14:textId="77777777" w:rsidR="00ED1509" w:rsidRPr="002D42A8" w:rsidDel="008B6AF4" w:rsidRDefault="00ED1509">
            <w:pPr>
              <w:pStyle w:val="Heading1Numbered"/>
              <w:rPr>
                <w:del w:id="1772" w:author="Donovan Goode" w:date="2018-11-09T10:04:00Z"/>
                <w:rFonts w:ascii="Consolas" w:eastAsia="Times New Roman" w:hAnsi="Consolas" w:cs="Times New Roman"/>
                <w:color w:val="D4D4D4"/>
                <w:sz w:val="21"/>
                <w:szCs w:val="21"/>
              </w:rPr>
              <w:pPrChange w:id="1773" w:author="Donovan Goode" w:date="2018-11-09T10:05:00Z">
                <w:pPr>
                  <w:framePr w:hSpace="180" w:wrap="around" w:vAnchor="text" w:hAnchor="margin" w:xAlign="center" w:y="130"/>
                  <w:shd w:val="clear" w:color="auto" w:fill="1E1E1E"/>
                  <w:spacing w:line="285" w:lineRule="atLeast"/>
                </w:pPr>
              </w:pPrChange>
            </w:pPr>
            <w:del w:id="1774" w:author="Donovan Goode" w:date="2018-11-09T10:04:00Z">
              <w:r w:rsidRPr="002D42A8" w:rsidDel="008B6AF4">
                <w:rPr>
                  <w:rFonts w:ascii="Consolas" w:eastAsia="Times New Roman" w:hAnsi="Consolas" w:cs="Times New Roman"/>
                  <w:color w:val="6A9955"/>
                  <w:sz w:val="21"/>
                  <w:szCs w:val="21"/>
                </w:rPr>
                <w:delText>Supporting Documents Started - 907300009</w:delText>
              </w:r>
            </w:del>
          </w:p>
          <w:p w14:paraId="02F659A8" w14:textId="77777777" w:rsidR="00ED1509" w:rsidRPr="002D42A8" w:rsidDel="008B6AF4" w:rsidRDefault="00ED1509">
            <w:pPr>
              <w:pStyle w:val="Heading1Numbered"/>
              <w:rPr>
                <w:del w:id="1775" w:author="Donovan Goode" w:date="2018-11-09T10:04:00Z"/>
                <w:rFonts w:ascii="Consolas" w:eastAsia="Times New Roman" w:hAnsi="Consolas" w:cs="Times New Roman"/>
                <w:color w:val="D4D4D4"/>
                <w:sz w:val="21"/>
                <w:szCs w:val="21"/>
              </w:rPr>
              <w:pPrChange w:id="1776" w:author="Donovan Goode" w:date="2018-11-09T10:05:00Z">
                <w:pPr>
                  <w:framePr w:hSpace="180" w:wrap="around" w:vAnchor="text" w:hAnchor="margin" w:xAlign="center" w:y="130"/>
                  <w:shd w:val="clear" w:color="auto" w:fill="1E1E1E"/>
                  <w:spacing w:line="285" w:lineRule="atLeast"/>
                </w:pPr>
              </w:pPrChange>
            </w:pPr>
            <w:del w:id="1777" w:author="Donovan Goode" w:date="2018-11-09T10:04:00Z">
              <w:r w:rsidRPr="002D42A8" w:rsidDel="008B6AF4">
                <w:rPr>
                  <w:rFonts w:ascii="Consolas" w:eastAsia="Times New Roman" w:hAnsi="Consolas" w:cs="Times New Roman"/>
                  <w:color w:val="6A9955"/>
                  <w:sz w:val="21"/>
                  <w:szCs w:val="21"/>
                </w:rPr>
                <w:delText>Supporting Documents Completed - 907300010</w:delText>
              </w:r>
            </w:del>
          </w:p>
          <w:p w14:paraId="3FDA471E" w14:textId="77777777" w:rsidR="00ED1509" w:rsidRPr="002D42A8" w:rsidDel="008B6AF4" w:rsidRDefault="00ED1509">
            <w:pPr>
              <w:pStyle w:val="Heading1Numbered"/>
              <w:rPr>
                <w:del w:id="1778" w:author="Donovan Goode" w:date="2018-11-09T10:04:00Z"/>
                <w:rFonts w:ascii="Consolas" w:eastAsia="Times New Roman" w:hAnsi="Consolas" w:cs="Times New Roman"/>
                <w:color w:val="D4D4D4"/>
                <w:sz w:val="21"/>
                <w:szCs w:val="21"/>
              </w:rPr>
              <w:pPrChange w:id="1779" w:author="Donovan Goode" w:date="2018-11-09T10:05:00Z">
                <w:pPr>
                  <w:framePr w:hSpace="180" w:wrap="around" w:vAnchor="text" w:hAnchor="margin" w:xAlign="center" w:y="130"/>
                  <w:shd w:val="clear" w:color="auto" w:fill="1E1E1E"/>
                  <w:spacing w:line="285" w:lineRule="atLeast"/>
                </w:pPr>
              </w:pPrChange>
            </w:pPr>
            <w:del w:id="1780" w:author="Donovan Goode" w:date="2018-11-09T10:04:00Z">
              <w:r w:rsidRPr="002D42A8" w:rsidDel="008B6AF4">
                <w:rPr>
                  <w:rFonts w:ascii="Consolas" w:eastAsia="Times New Roman" w:hAnsi="Consolas" w:cs="Times New Roman"/>
                  <w:color w:val="6A9955"/>
                  <w:sz w:val="21"/>
                  <w:szCs w:val="21"/>
                </w:rPr>
                <w:delText>Applicant Application Certification Started - 907300011</w:delText>
              </w:r>
            </w:del>
          </w:p>
          <w:p w14:paraId="33E70F83" w14:textId="77777777" w:rsidR="00ED1509" w:rsidRPr="002D42A8" w:rsidDel="008B6AF4" w:rsidRDefault="00ED1509">
            <w:pPr>
              <w:pStyle w:val="Heading1Numbered"/>
              <w:rPr>
                <w:del w:id="1781" w:author="Donovan Goode" w:date="2018-11-09T10:04:00Z"/>
                <w:rFonts w:ascii="Consolas" w:eastAsia="Times New Roman" w:hAnsi="Consolas" w:cs="Times New Roman"/>
                <w:color w:val="D4D4D4"/>
                <w:sz w:val="21"/>
                <w:szCs w:val="21"/>
              </w:rPr>
              <w:pPrChange w:id="1782" w:author="Donovan Goode" w:date="2018-11-09T10:05:00Z">
                <w:pPr>
                  <w:framePr w:hSpace="180" w:wrap="around" w:vAnchor="text" w:hAnchor="margin" w:xAlign="center" w:y="130"/>
                  <w:shd w:val="clear" w:color="auto" w:fill="1E1E1E"/>
                  <w:spacing w:line="285" w:lineRule="atLeast"/>
                </w:pPr>
              </w:pPrChange>
            </w:pPr>
            <w:del w:id="1783" w:author="Donovan Goode" w:date="2018-11-09T10:04:00Z">
              <w:r w:rsidRPr="002D42A8" w:rsidDel="008B6AF4">
                <w:rPr>
                  <w:rFonts w:ascii="Consolas" w:eastAsia="Times New Roman" w:hAnsi="Consolas" w:cs="Times New Roman"/>
                  <w:color w:val="6A9955"/>
                  <w:sz w:val="21"/>
                  <w:szCs w:val="21"/>
                </w:rPr>
                <w:delText>Applicant Application Certification Completed - 907300012</w:delText>
              </w:r>
            </w:del>
          </w:p>
          <w:p w14:paraId="424AD541" w14:textId="77777777" w:rsidR="00ED1509" w:rsidRPr="002D42A8" w:rsidDel="008B6AF4" w:rsidRDefault="00ED1509">
            <w:pPr>
              <w:pStyle w:val="Heading1Numbered"/>
              <w:rPr>
                <w:del w:id="1784" w:author="Donovan Goode" w:date="2018-11-09T10:04:00Z"/>
                <w:rFonts w:ascii="Consolas" w:eastAsia="Times New Roman" w:hAnsi="Consolas" w:cs="Times New Roman"/>
                <w:color w:val="D4D4D4"/>
                <w:sz w:val="21"/>
                <w:szCs w:val="21"/>
              </w:rPr>
              <w:pPrChange w:id="1785" w:author="Donovan Goode" w:date="2018-11-09T10:05:00Z">
                <w:pPr>
                  <w:framePr w:hSpace="180" w:wrap="around" w:vAnchor="text" w:hAnchor="margin" w:xAlign="center" w:y="130"/>
                  <w:shd w:val="clear" w:color="auto" w:fill="1E1E1E"/>
                  <w:spacing w:line="285" w:lineRule="atLeast"/>
                </w:pPr>
              </w:pPrChange>
            </w:pPr>
          </w:p>
          <w:p w14:paraId="4BE3EF16" w14:textId="77777777" w:rsidR="00ED1509" w:rsidRPr="002D42A8" w:rsidDel="008B6AF4" w:rsidRDefault="00ED1509">
            <w:pPr>
              <w:pStyle w:val="Heading1Numbered"/>
              <w:rPr>
                <w:del w:id="1786" w:author="Donovan Goode" w:date="2018-11-09T10:04:00Z"/>
                <w:rFonts w:ascii="Consolas" w:eastAsia="Times New Roman" w:hAnsi="Consolas" w:cs="Times New Roman"/>
                <w:color w:val="D4D4D4"/>
                <w:sz w:val="21"/>
                <w:szCs w:val="21"/>
              </w:rPr>
              <w:pPrChange w:id="1787" w:author="Donovan Goode" w:date="2018-11-09T10:05:00Z">
                <w:pPr>
                  <w:framePr w:hSpace="180" w:wrap="around" w:vAnchor="text" w:hAnchor="margin" w:xAlign="center" w:y="130"/>
                  <w:shd w:val="clear" w:color="auto" w:fill="1E1E1E"/>
                  <w:spacing w:line="285" w:lineRule="atLeast"/>
                </w:pPr>
              </w:pPrChange>
            </w:pPr>
            <w:del w:id="1788" w:author="Donovan Goode" w:date="2018-11-09T10:04:00Z">
              <w:r w:rsidRPr="002D42A8" w:rsidDel="008B6AF4">
                <w:rPr>
                  <w:rFonts w:ascii="Consolas" w:eastAsia="Times New Roman" w:hAnsi="Consolas" w:cs="Times New Roman"/>
                  <w:color w:val="6A9955"/>
                  <w:sz w:val="21"/>
                  <w:szCs w:val="21"/>
                </w:rPr>
                <w:delText>{%endcomment%}</w:delText>
              </w:r>
            </w:del>
          </w:p>
          <w:p w14:paraId="0257FBFB" w14:textId="77777777" w:rsidR="00ED1509" w:rsidRPr="00114013" w:rsidDel="008B6AF4" w:rsidRDefault="00ED1509">
            <w:pPr>
              <w:pStyle w:val="Heading1Numbered"/>
              <w:rPr>
                <w:del w:id="1789" w:author="Donovan Goode" w:date="2018-11-09T10:04:00Z"/>
                <w:rFonts w:ascii="Consolas" w:eastAsia="Times New Roman" w:hAnsi="Consolas" w:cs="Times New Roman"/>
                <w:color w:val="808080"/>
                <w:sz w:val="21"/>
                <w:szCs w:val="21"/>
              </w:rPr>
              <w:pPrChange w:id="1790" w:author="Donovan Goode" w:date="2018-11-09T10:05:00Z">
                <w:pPr>
                  <w:framePr w:hSpace="180" w:wrap="around" w:vAnchor="text" w:hAnchor="margin" w:xAlign="center" w:y="130"/>
                  <w:shd w:val="clear" w:color="auto" w:fill="1E1E1E"/>
                  <w:spacing w:line="285" w:lineRule="atLeast"/>
                </w:pPr>
              </w:pPrChange>
            </w:pPr>
          </w:p>
        </w:tc>
      </w:tr>
      <w:tr w:rsidR="00ED1509" w:rsidDel="008B6AF4" w14:paraId="1C7475F1" w14:textId="6636E906" w:rsidTr="00A52519">
        <w:trPr>
          <w:del w:id="1791" w:author="Donovan Goode" w:date="2018-11-09T10:04:00Z"/>
        </w:trPr>
        <w:tc>
          <w:tcPr>
            <w:tcW w:w="1705" w:type="dxa"/>
          </w:tcPr>
          <w:p w14:paraId="07148C87" w14:textId="77777777" w:rsidR="00ED1509" w:rsidDel="008B6AF4" w:rsidRDefault="00ED1509">
            <w:pPr>
              <w:pStyle w:val="Heading1Numbered"/>
              <w:rPr>
                <w:del w:id="1792" w:author="Donovan Goode" w:date="2018-11-09T10:04:00Z"/>
                <w:highlight w:val="yellow"/>
              </w:rPr>
              <w:pPrChange w:id="1793" w:author="Donovan Goode" w:date="2018-11-09T10:05:00Z">
                <w:pPr>
                  <w:framePr w:hSpace="180" w:wrap="around" w:vAnchor="text" w:hAnchor="margin" w:xAlign="center" w:y="130"/>
                  <w:jc w:val="center"/>
                </w:pPr>
              </w:pPrChange>
            </w:pPr>
            <w:del w:id="1794" w:author="Donovan Goode" w:date="2018-11-09T10:04:00Z">
              <w:r w:rsidDel="008B6AF4">
                <w:rPr>
                  <w:highlight w:val="yellow"/>
                </w:rPr>
                <w:delText>HR Services</w:delText>
              </w:r>
            </w:del>
          </w:p>
        </w:tc>
        <w:tc>
          <w:tcPr>
            <w:tcW w:w="9905" w:type="dxa"/>
          </w:tcPr>
          <w:p w14:paraId="3A5FBF45" w14:textId="77777777" w:rsidR="00ED1509" w:rsidRPr="00A83A68" w:rsidDel="008B6AF4" w:rsidRDefault="00ED1509">
            <w:pPr>
              <w:pStyle w:val="Heading1Numbered"/>
              <w:rPr>
                <w:del w:id="1795" w:author="Donovan Goode" w:date="2018-11-09T10:04:00Z"/>
                <w:rFonts w:ascii="Consolas" w:eastAsia="Times New Roman" w:hAnsi="Consolas" w:cs="Times New Roman"/>
                <w:color w:val="D4D4D4"/>
                <w:sz w:val="21"/>
                <w:szCs w:val="21"/>
              </w:rPr>
              <w:pPrChange w:id="1796" w:author="Donovan Goode" w:date="2018-11-09T10:05:00Z">
                <w:pPr>
                  <w:framePr w:hSpace="180" w:wrap="around" w:vAnchor="text" w:hAnchor="margin" w:xAlign="center" w:y="130"/>
                  <w:shd w:val="clear" w:color="auto" w:fill="1E1E1E"/>
                  <w:spacing w:line="285" w:lineRule="atLeast"/>
                </w:pPr>
              </w:pPrChange>
            </w:pPr>
            <w:del w:id="1797" w:author="Donovan Goode"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"portal dashboard container"</w:delText>
              </w:r>
              <w:r w:rsidRPr="00A83A68" w:rsidDel="008B6AF4">
                <w:rPr>
                  <w:rFonts w:ascii="Consolas" w:eastAsia="Times New Roman" w:hAnsi="Consolas" w:cs="Times New Roman"/>
                  <w:color w:val="808080"/>
                  <w:sz w:val="21"/>
                  <w:szCs w:val="21"/>
                </w:rPr>
                <w:delText>&gt;</w:delText>
              </w:r>
            </w:del>
          </w:p>
          <w:p w14:paraId="06399968" w14:textId="77777777" w:rsidR="00ED1509" w:rsidRPr="00A83A68" w:rsidDel="008B6AF4" w:rsidRDefault="00ED1509">
            <w:pPr>
              <w:pStyle w:val="Heading1Numbered"/>
              <w:rPr>
                <w:del w:id="1798" w:author="Donovan Goode" w:date="2018-11-09T10:04:00Z"/>
                <w:rFonts w:ascii="Consolas" w:eastAsia="Times New Roman" w:hAnsi="Consolas" w:cs="Times New Roman"/>
                <w:color w:val="D4D4D4"/>
                <w:sz w:val="21"/>
                <w:szCs w:val="21"/>
              </w:rPr>
              <w:pPrChange w:id="1799" w:author="Donovan Goode" w:date="2018-11-09T10:05:00Z">
                <w:pPr>
                  <w:framePr w:hSpace="180" w:wrap="around" w:vAnchor="text" w:hAnchor="margin" w:xAlign="center" w:y="130"/>
                  <w:shd w:val="clear" w:color="auto" w:fill="1E1E1E"/>
                  <w:spacing w:line="285" w:lineRule="atLeast"/>
                </w:pPr>
              </w:pPrChange>
            </w:pPr>
            <w:del w:id="1800" w:author="Donovan Goode" w:date="2018-11-09T10:04:00Z">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569CD6"/>
                  <w:sz w:val="21"/>
                  <w:szCs w:val="21"/>
                </w:rPr>
                <w:delText>include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'page copy'</w:delText>
              </w:r>
              <w:r w:rsidRPr="00A83A68" w:rsidDel="008B6AF4">
                <w:rPr>
                  <w:rFonts w:ascii="Consolas" w:eastAsia="Times New Roman" w:hAnsi="Consolas" w:cs="Times New Roman"/>
                  <w:color w:val="D4D4D4"/>
                  <w:sz w:val="21"/>
                  <w:szCs w:val="21"/>
                </w:rPr>
                <w:delText>%}</w:delText>
              </w:r>
            </w:del>
          </w:p>
          <w:p w14:paraId="6ABEE779" w14:textId="77777777" w:rsidR="00ED1509" w:rsidRPr="00A83A68" w:rsidDel="008B6AF4" w:rsidRDefault="00ED1509">
            <w:pPr>
              <w:pStyle w:val="Heading1Numbered"/>
              <w:rPr>
                <w:del w:id="1801" w:author="Donovan Goode" w:date="2018-11-09T10:04:00Z"/>
                <w:rFonts w:ascii="Consolas" w:eastAsia="Times New Roman" w:hAnsi="Consolas" w:cs="Times New Roman"/>
                <w:color w:val="D4D4D4"/>
                <w:sz w:val="21"/>
                <w:szCs w:val="21"/>
              </w:rPr>
              <w:pPrChange w:id="1802" w:author="Donovan Goode" w:date="2018-11-09T10:05:00Z">
                <w:pPr>
                  <w:framePr w:hSpace="180" w:wrap="around" w:vAnchor="text" w:hAnchor="margin" w:xAlign="center" w:y="130"/>
                  <w:shd w:val="clear" w:color="auto" w:fill="1E1E1E"/>
                  <w:spacing w:line="285" w:lineRule="atLeast"/>
                </w:pPr>
              </w:pPrChange>
            </w:pPr>
            <w:del w:id="1803"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"page-header"</w:delText>
              </w:r>
              <w:r w:rsidRPr="00A83A68" w:rsidDel="008B6AF4">
                <w:rPr>
                  <w:rFonts w:ascii="Consolas" w:eastAsia="Times New Roman" w:hAnsi="Consolas" w:cs="Times New Roman"/>
                  <w:color w:val="808080"/>
                  <w:sz w:val="21"/>
                  <w:szCs w:val="21"/>
                </w:rPr>
                <w:delText>&gt;</w:delText>
              </w:r>
            </w:del>
          </w:p>
          <w:p w14:paraId="38C2EBBE" w14:textId="77777777" w:rsidR="00ED1509" w:rsidRPr="00A83A68" w:rsidDel="008B6AF4" w:rsidRDefault="00ED1509">
            <w:pPr>
              <w:pStyle w:val="Heading1Numbered"/>
              <w:rPr>
                <w:del w:id="1804" w:author="Donovan Goode" w:date="2018-11-09T10:04:00Z"/>
                <w:rFonts w:ascii="Consolas" w:eastAsia="Times New Roman" w:hAnsi="Consolas" w:cs="Times New Roman"/>
                <w:color w:val="D4D4D4"/>
                <w:sz w:val="21"/>
                <w:szCs w:val="21"/>
              </w:rPr>
              <w:pPrChange w:id="1805" w:author="Donovan Goode" w:date="2018-11-09T10:05:00Z">
                <w:pPr>
                  <w:framePr w:hSpace="180" w:wrap="around" w:vAnchor="text" w:hAnchor="margin" w:xAlign="center" w:y="130"/>
                  <w:shd w:val="clear" w:color="auto" w:fill="1E1E1E"/>
                  <w:spacing w:line="285" w:lineRule="atLeast"/>
                </w:pPr>
              </w:pPrChange>
            </w:pPr>
          </w:p>
          <w:p w14:paraId="28DAA93F" w14:textId="77777777" w:rsidR="00ED1509" w:rsidRPr="00A83A68" w:rsidDel="008B6AF4" w:rsidRDefault="00ED1509">
            <w:pPr>
              <w:pStyle w:val="Heading1Numbered"/>
              <w:rPr>
                <w:del w:id="1806" w:author="Donovan Goode" w:date="2018-11-09T10:04:00Z"/>
                <w:rFonts w:ascii="Consolas" w:eastAsia="Times New Roman" w:hAnsi="Consolas" w:cs="Times New Roman"/>
                <w:color w:val="D4D4D4"/>
                <w:sz w:val="21"/>
                <w:szCs w:val="21"/>
              </w:rPr>
              <w:pPrChange w:id="1807" w:author="Donovan Goode" w:date="2018-11-09T10:05:00Z">
                <w:pPr>
                  <w:framePr w:hSpace="180" w:wrap="around" w:vAnchor="text" w:hAnchor="margin" w:xAlign="center" w:y="130"/>
                  <w:shd w:val="clear" w:color="auto" w:fill="1E1E1E"/>
                  <w:spacing w:line="285" w:lineRule="atLeast"/>
                </w:pPr>
              </w:pPrChange>
            </w:pPr>
            <w:del w:id="1808"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h1</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aria-label</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 snippets['HR Services Portal Dashboard Title'] | default: resx['HR_Services_Portal_Dashboard_Title'] | h }}"</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569CD6"/>
                  <w:sz w:val="21"/>
                  <w:szCs w:val="21"/>
                </w:rPr>
                <w:delText xml:space="preserve"> editable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snippets</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"HR Services Portal Dashboard Title"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default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resx</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"HR_Services_Portal_Dashboard_Title"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type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'text'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tag</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'span'</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h1</w:delText>
              </w:r>
              <w:r w:rsidRPr="00A83A68" w:rsidDel="008B6AF4">
                <w:rPr>
                  <w:rFonts w:ascii="Consolas" w:eastAsia="Times New Roman" w:hAnsi="Consolas" w:cs="Times New Roman"/>
                  <w:color w:val="808080"/>
                  <w:sz w:val="21"/>
                  <w:szCs w:val="21"/>
                </w:rPr>
                <w:delText>&gt;</w:delText>
              </w:r>
            </w:del>
          </w:p>
          <w:p w14:paraId="679BABD4" w14:textId="77777777" w:rsidR="00ED1509" w:rsidRPr="00A83A68" w:rsidDel="008B6AF4" w:rsidRDefault="00ED1509">
            <w:pPr>
              <w:pStyle w:val="Heading1Numbered"/>
              <w:rPr>
                <w:del w:id="1809" w:author="Donovan Goode" w:date="2018-11-09T10:04:00Z"/>
                <w:rFonts w:ascii="Consolas" w:eastAsia="Times New Roman" w:hAnsi="Consolas" w:cs="Times New Roman"/>
                <w:color w:val="D4D4D4"/>
                <w:sz w:val="21"/>
                <w:szCs w:val="21"/>
              </w:rPr>
              <w:pPrChange w:id="1810" w:author="Donovan Goode" w:date="2018-11-09T10:05:00Z">
                <w:pPr>
                  <w:framePr w:hSpace="180" w:wrap="around" w:vAnchor="text" w:hAnchor="margin" w:xAlign="center" w:y="130"/>
                  <w:shd w:val="clear" w:color="auto" w:fill="1E1E1E"/>
                  <w:spacing w:line="285" w:lineRule="atLeast"/>
                </w:pPr>
              </w:pPrChange>
            </w:pPr>
          </w:p>
          <w:p w14:paraId="5A1BCAF7" w14:textId="77777777" w:rsidR="00ED1509" w:rsidRPr="00A83A68" w:rsidDel="008B6AF4" w:rsidRDefault="00ED1509">
            <w:pPr>
              <w:pStyle w:val="Heading1Numbered"/>
              <w:rPr>
                <w:del w:id="1811" w:author="Donovan Goode" w:date="2018-11-09T10:04:00Z"/>
                <w:rFonts w:ascii="Consolas" w:eastAsia="Times New Roman" w:hAnsi="Consolas" w:cs="Times New Roman"/>
                <w:color w:val="D4D4D4"/>
                <w:sz w:val="21"/>
                <w:szCs w:val="21"/>
              </w:rPr>
              <w:pPrChange w:id="1812" w:author="Donovan Goode" w:date="2018-11-09T10:05:00Z">
                <w:pPr>
                  <w:framePr w:hSpace="180" w:wrap="around" w:vAnchor="text" w:hAnchor="margin" w:xAlign="center" w:y="130"/>
                  <w:shd w:val="clear" w:color="auto" w:fill="1E1E1E"/>
                  <w:spacing w:line="285" w:lineRule="atLeast"/>
                </w:pPr>
              </w:pPrChange>
            </w:pPr>
            <w:del w:id="1813"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 xml:space="preserve">    </w:delText>
              </w:r>
            </w:del>
          </w:p>
          <w:p w14:paraId="77465598" w14:textId="77777777" w:rsidR="00ED1509" w:rsidRPr="00A83A68" w:rsidDel="008B6AF4" w:rsidRDefault="00ED1509">
            <w:pPr>
              <w:pStyle w:val="Heading1Numbered"/>
              <w:rPr>
                <w:del w:id="1814" w:author="Donovan Goode" w:date="2018-11-09T10:04:00Z"/>
                <w:rFonts w:ascii="Consolas" w:eastAsia="Times New Roman" w:hAnsi="Consolas" w:cs="Times New Roman"/>
                <w:color w:val="D4D4D4"/>
                <w:sz w:val="21"/>
                <w:szCs w:val="21"/>
              </w:rPr>
              <w:pPrChange w:id="1815" w:author="Donovan Goode" w:date="2018-11-09T10:05:00Z">
                <w:pPr>
                  <w:framePr w:hSpace="180" w:wrap="around" w:vAnchor="text" w:hAnchor="margin" w:xAlign="center" w:y="130"/>
                  <w:shd w:val="clear" w:color="auto" w:fill="1E1E1E"/>
                  <w:spacing w:after="240" w:line="285" w:lineRule="atLeast"/>
                </w:pPr>
              </w:pPrChange>
            </w:pPr>
          </w:p>
          <w:p w14:paraId="604EAFB0" w14:textId="77777777" w:rsidR="00ED1509" w:rsidRPr="00A83A68" w:rsidDel="008B6AF4" w:rsidRDefault="00ED1509">
            <w:pPr>
              <w:pStyle w:val="Heading1Numbered"/>
              <w:rPr>
                <w:del w:id="1816" w:author="Donovan Goode" w:date="2018-11-09T10:04:00Z"/>
                <w:rFonts w:ascii="Consolas" w:eastAsia="Times New Roman" w:hAnsi="Consolas" w:cs="Times New Roman"/>
                <w:color w:val="D4D4D4"/>
                <w:sz w:val="21"/>
                <w:szCs w:val="21"/>
              </w:rPr>
              <w:pPrChange w:id="1817" w:author="Donovan Goode" w:date="2018-11-09T10:05:00Z">
                <w:pPr>
                  <w:framePr w:hSpace="180" w:wrap="around" w:vAnchor="text" w:hAnchor="margin" w:xAlign="center" w:y="130"/>
                  <w:shd w:val="clear" w:color="auto" w:fill="1E1E1E"/>
                  <w:spacing w:line="285" w:lineRule="atLeast"/>
                </w:pPr>
              </w:pPrChange>
            </w:pPr>
            <w:del w:id="1818" w:author="Donovan Goode" w:date="2018-11-09T10:04:00Z">
              <w:r w:rsidRPr="00A83A68" w:rsidDel="008B6AF4">
                <w:rPr>
                  <w:rFonts w:ascii="Consolas" w:eastAsia="Times New Roman" w:hAnsi="Consolas" w:cs="Times New Roman"/>
                  <w:color w:val="6A9955"/>
                  <w:sz w:val="21"/>
                  <w:szCs w:val="21"/>
                </w:rPr>
                <w:delText>&lt;!-- Code block for the build of the Dashboard --&gt;</w:delText>
              </w:r>
            </w:del>
          </w:p>
          <w:p w14:paraId="45B6DC5D" w14:textId="77777777" w:rsidR="00ED1509" w:rsidRPr="00A83A68" w:rsidDel="008B6AF4" w:rsidRDefault="00ED1509">
            <w:pPr>
              <w:pStyle w:val="Heading1Numbered"/>
              <w:rPr>
                <w:del w:id="1819" w:author="Donovan Goode" w:date="2018-11-09T10:04:00Z"/>
                <w:rFonts w:ascii="Consolas" w:eastAsia="Times New Roman" w:hAnsi="Consolas" w:cs="Times New Roman"/>
                <w:color w:val="D4D4D4"/>
                <w:sz w:val="21"/>
                <w:szCs w:val="21"/>
              </w:rPr>
              <w:pPrChange w:id="1820" w:author="Donovan Goode" w:date="2018-11-09T10:05:00Z">
                <w:pPr>
                  <w:framePr w:hSpace="180" w:wrap="around" w:vAnchor="text" w:hAnchor="margin" w:xAlign="center" w:y="130"/>
                  <w:shd w:val="clear" w:color="auto" w:fill="1E1E1E"/>
                  <w:spacing w:line="285" w:lineRule="atLeast"/>
                </w:pPr>
              </w:pPrChange>
            </w:pPr>
            <w:del w:id="1821"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"row"</w:delText>
              </w:r>
              <w:r w:rsidRPr="00A83A68" w:rsidDel="008B6AF4">
                <w:rPr>
                  <w:rFonts w:ascii="Consolas" w:eastAsia="Times New Roman" w:hAnsi="Consolas" w:cs="Times New Roman"/>
                  <w:color w:val="808080"/>
                  <w:sz w:val="21"/>
                  <w:szCs w:val="21"/>
                </w:rPr>
                <w:delText>&gt;</w:delText>
              </w:r>
            </w:del>
          </w:p>
          <w:p w14:paraId="1330A511" w14:textId="77777777" w:rsidR="00ED1509" w:rsidRPr="00A83A68" w:rsidDel="008B6AF4" w:rsidRDefault="00ED1509">
            <w:pPr>
              <w:pStyle w:val="Heading1Numbered"/>
              <w:rPr>
                <w:del w:id="1822" w:author="Donovan Goode" w:date="2018-11-09T10:04:00Z"/>
                <w:rFonts w:ascii="Consolas" w:eastAsia="Times New Roman" w:hAnsi="Consolas" w:cs="Times New Roman"/>
                <w:color w:val="D4D4D4"/>
                <w:sz w:val="21"/>
                <w:szCs w:val="21"/>
              </w:rPr>
              <w:pPrChange w:id="1823" w:author="Donovan Goode" w:date="2018-11-09T10:05:00Z">
                <w:pPr>
                  <w:framePr w:hSpace="180" w:wrap="around" w:vAnchor="text" w:hAnchor="margin" w:xAlign="center" w:y="130"/>
                  <w:shd w:val="clear" w:color="auto" w:fill="1E1E1E"/>
                  <w:spacing w:line="285" w:lineRule="atLeast"/>
                </w:pPr>
              </w:pPrChange>
            </w:pPr>
          </w:p>
          <w:p w14:paraId="4C394961" w14:textId="77777777" w:rsidR="00ED1509" w:rsidRPr="00A83A68" w:rsidDel="008B6AF4" w:rsidRDefault="00ED1509">
            <w:pPr>
              <w:pStyle w:val="Heading1Numbered"/>
              <w:rPr>
                <w:del w:id="1824" w:author="Donovan Goode" w:date="2018-11-09T10:04:00Z"/>
                <w:rFonts w:ascii="Consolas" w:eastAsia="Times New Roman" w:hAnsi="Consolas" w:cs="Times New Roman"/>
                <w:color w:val="D4D4D4"/>
                <w:sz w:val="21"/>
                <w:szCs w:val="21"/>
              </w:rPr>
              <w:pPrChange w:id="1825" w:author="Donovan Goode" w:date="2018-11-09T10:05:00Z">
                <w:pPr>
                  <w:framePr w:hSpace="180" w:wrap="around" w:vAnchor="text" w:hAnchor="margin" w:xAlign="center" w:y="130"/>
                  <w:shd w:val="clear" w:color="auto" w:fill="1E1E1E"/>
                  <w:spacing w:line="285" w:lineRule="atLeast"/>
                </w:pPr>
              </w:pPrChange>
            </w:pPr>
            <w:del w:id="1826"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"col-md-4 large"</w:delText>
              </w:r>
              <w:r w:rsidRPr="00A83A68" w:rsidDel="008B6AF4">
                <w:rPr>
                  <w:rFonts w:ascii="Consolas" w:eastAsia="Times New Roman" w:hAnsi="Consolas" w:cs="Times New Roman"/>
                  <w:color w:val="808080"/>
                  <w:sz w:val="21"/>
                  <w:szCs w:val="21"/>
                </w:rPr>
                <w:delText>&gt;</w:delText>
              </w:r>
            </w:del>
          </w:p>
          <w:p w14:paraId="4CC0DDA9" w14:textId="77777777" w:rsidR="00ED1509" w:rsidRPr="00A83A68" w:rsidDel="008B6AF4" w:rsidRDefault="00ED1509">
            <w:pPr>
              <w:pStyle w:val="Heading1Numbered"/>
              <w:rPr>
                <w:del w:id="1827" w:author="Donovan Goode" w:date="2018-11-09T10:04:00Z"/>
                <w:rFonts w:ascii="Consolas" w:eastAsia="Times New Roman" w:hAnsi="Consolas" w:cs="Times New Roman"/>
                <w:color w:val="D4D4D4"/>
                <w:sz w:val="21"/>
                <w:szCs w:val="21"/>
              </w:rPr>
              <w:pPrChange w:id="1828" w:author="Donovan Goode" w:date="2018-11-09T10:05:00Z">
                <w:pPr>
                  <w:framePr w:hSpace="180" w:wrap="around" w:vAnchor="text" w:hAnchor="margin" w:xAlign="center" w:y="130"/>
                  <w:shd w:val="clear" w:color="auto" w:fill="1E1E1E"/>
                  <w:spacing w:line="285" w:lineRule="atLeast"/>
                </w:pPr>
              </w:pPrChange>
            </w:pPr>
          </w:p>
          <w:p w14:paraId="1E048AEB" w14:textId="77777777" w:rsidR="00ED1509" w:rsidRPr="00A83A68" w:rsidDel="008B6AF4" w:rsidRDefault="00ED1509">
            <w:pPr>
              <w:pStyle w:val="Heading1Numbered"/>
              <w:rPr>
                <w:del w:id="1829" w:author="Donovan Goode" w:date="2018-11-09T10:04:00Z"/>
                <w:rFonts w:ascii="Consolas" w:eastAsia="Times New Roman" w:hAnsi="Consolas" w:cs="Times New Roman"/>
                <w:color w:val="D4D4D4"/>
                <w:sz w:val="21"/>
                <w:szCs w:val="21"/>
              </w:rPr>
              <w:pPrChange w:id="1830" w:author="Donovan Goode" w:date="2018-11-09T10:05:00Z">
                <w:pPr>
                  <w:framePr w:hSpace="180" w:wrap="around" w:vAnchor="text" w:hAnchor="margin" w:xAlign="center" w:y="130"/>
                  <w:shd w:val="clear" w:color="auto" w:fill="1E1E1E"/>
                  <w:spacing w:line="285" w:lineRule="atLeast"/>
                </w:pPr>
              </w:pPrChange>
            </w:pPr>
            <w:del w:id="1831"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6A9955"/>
                  <w:sz w:val="21"/>
                  <w:szCs w:val="21"/>
                </w:rPr>
                <w:delText>&lt;!-- Pie Chart- Packages: Retirement Application by Application Status--&gt;</w:delText>
              </w:r>
            </w:del>
          </w:p>
          <w:p w14:paraId="2F5209C7" w14:textId="77777777" w:rsidR="00ED1509" w:rsidRPr="00A83A68" w:rsidDel="008B6AF4" w:rsidRDefault="00ED1509">
            <w:pPr>
              <w:pStyle w:val="Heading1Numbered"/>
              <w:rPr>
                <w:del w:id="1832" w:author="Donovan Goode" w:date="2018-11-09T10:04:00Z"/>
                <w:rFonts w:ascii="Consolas" w:eastAsia="Times New Roman" w:hAnsi="Consolas" w:cs="Times New Roman"/>
                <w:color w:val="D4D4D4"/>
                <w:sz w:val="21"/>
                <w:szCs w:val="21"/>
              </w:rPr>
              <w:pPrChange w:id="1833" w:author="Donovan Goode" w:date="2018-11-09T10:05:00Z">
                <w:pPr>
                  <w:framePr w:hSpace="180" w:wrap="around" w:vAnchor="text" w:hAnchor="margin" w:xAlign="center" w:y="130"/>
                  <w:shd w:val="clear" w:color="auto" w:fill="1E1E1E"/>
                  <w:spacing w:line="285" w:lineRule="atLeast"/>
                </w:pPr>
              </w:pPrChange>
            </w:pPr>
          </w:p>
          <w:p w14:paraId="794DD7CE" w14:textId="77777777" w:rsidR="00ED1509" w:rsidRPr="00A83A68" w:rsidDel="008B6AF4" w:rsidRDefault="00ED1509">
            <w:pPr>
              <w:pStyle w:val="Heading1Numbered"/>
              <w:rPr>
                <w:del w:id="1834" w:author="Donovan Goode" w:date="2018-11-09T10:04:00Z"/>
                <w:rFonts w:ascii="Consolas" w:eastAsia="Times New Roman" w:hAnsi="Consolas" w:cs="Times New Roman"/>
                <w:color w:val="D4D4D4"/>
                <w:sz w:val="21"/>
                <w:szCs w:val="21"/>
              </w:rPr>
              <w:pPrChange w:id="1835" w:author="Donovan Goode" w:date="2018-11-09T10:05:00Z">
                <w:pPr>
                  <w:framePr w:hSpace="180" w:wrap="around" w:vAnchor="text" w:hAnchor="margin" w:xAlign="center" w:y="130"/>
                  <w:shd w:val="clear" w:color="auto" w:fill="1E1E1E"/>
                  <w:spacing w:line="285" w:lineRule="atLeast"/>
                </w:pPr>
              </w:pPrChange>
            </w:pPr>
            <w:del w:id="1836"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569CD6"/>
                  <w:sz w:val="21"/>
                  <w:szCs w:val="21"/>
                </w:rPr>
                <w:delText xml:space="preserve"> chart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"79150EFB-C6BA-E811-A95B-000D3A3AC3F8"</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viewid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"AADA76B0-B6BB-E811-A95B-000D3A3AC3F8"</w:delText>
              </w:r>
              <w:r w:rsidRPr="00A83A68" w:rsidDel="008B6AF4">
                <w:rPr>
                  <w:rFonts w:ascii="Consolas" w:eastAsia="Times New Roman" w:hAnsi="Consolas" w:cs="Times New Roman"/>
                  <w:color w:val="D4D4D4"/>
                  <w:sz w:val="21"/>
                  <w:szCs w:val="21"/>
                </w:rPr>
                <w:delText xml:space="preserve"> %}</w:delText>
              </w:r>
            </w:del>
          </w:p>
          <w:p w14:paraId="3A5CE2BC" w14:textId="77777777" w:rsidR="00ED1509" w:rsidRPr="00A83A68" w:rsidDel="008B6AF4" w:rsidRDefault="00ED1509">
            <w:pPr>
              <w:pStyle w:val="Heading1Numbered"/>
              <w:rPr>
                <w:del w:id="1837" w:author="Donovan Goode" w:date="2018-11-09T10:04:00Z"/>
                <w:rFonts w:ascii="Consolas" w:eastAsia="Times New Roman" w:hAnsi="Consolas" w:cs="Times New Roman"/>
                <w:color w:val="D4D4D4"/>
                <w:sz w:val="21"/>
                <w:szCs w:val="21"/>
              </w:rPr>
              <w:pPrChange w:id="1838" w:author="Donovan Goode" w:date="2018-11-09T10:05:00Z">
                <w:pPr>
                  <w:framePr w:hSpace="180" w:wrap="around" w:vAnchor="text" w:hAnchor="margin" w:xAlign="center" w:y="130"/>
                  <w:shd w:val="clear" w:color="auto" w:fill="1E1E1E"/>
                  <w:spacing w:line="285" w:lineRule="atLeast"/>
                </w:pPr>
              </w:pPrChange>
            </w:pPr>
          </w:p>
          <w:p w14:paraId="18732B87" w14:textId="77777777" w:rsidR="00ED1509" w:rsidRPr="00A83A68" w:rsidDel="008B6AF4" w:rsidRDefault="00ED1509">
            <w:pPr>
              <w:pStyle w:val="Heading1Numbered"/>
              <w:rPr>
                <w:del w:id="1839" w:author="Donovan Goode" w:date="2018-11-09T10:04:00Z"/>
                <w:rFonts w:ascii="Consolas" w:eastAsia="Times New Roman" w:hAnsi="Consolas" w:cs="Times New Roman"/>
                <w:color w:val="D4D4D4"/>
                <w:sz w:val="21"/>
                <w:szCs w:val="21"/>
              </w:rPr>
              <w:pPrChange w:id="1840" w:author="Donovan Goode" w:date="2018-11-09T10:05:00Z">
                <w:pPr>
                  <w:framePr w:hSpace="180" w:wrap="around" w:vAnchor="text" w:hAnchor="margin" w:xAlign="center" w:y="130"/>
                  <w:shd w:val="clear" w:color="auto" w:fill="1E1E1E"/>
                  <w:spacing w:line="285" w:lineRule="atLeast"/>
                </w:pPr>
              </w:pPrChange>
            </w:pPr>
            <w:del w:id="1841"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15599CBB" w14:textId="77777777" w:rsidR="00ED1509" w:rsidRPr="00A83A68" w:rsidDel="008B6AF4" w:rsidRDefault="00ED1509">
            <w:pPr>
              <w:pStyle w:val="Heading1Numbered"/>
              <w:rPr>
                <w:del w:id="1842" w:author="Donovan Goode" w:date="2018-11-09T10:04:00Z"/>
                <w:rFonts w:ascii="Consolas" w:eastAsia="Times New Roman" w:hAnsi="Consolas" w:cs="Times New Roman"/>
                <w:color w:val="D4D4D4"/>
                <w:sz w:val="21"/>
                <w:szCs w:val="21"/>
              </w:rPr>
              <w:pPrChange w:id="1843" w:author="Donovan Goode" w:date="2018-11-09T10:05:00Z">
                <w:pPr>
                  <w:framePr w:hSpace="180" w:wrap="around" w:vAnchor="text" w:hAnchor="margin" w:xAlign="center" w:y="130"/>
                  <w:shd w:val="clear" w:color="auto" w:fill="1E1E1E"/>
                  <w:spacing w:line="285" w:lineRule="atLeast"/>
                </w:pPr>
              </w:pPrChange>
            </w:pPr>
            <w:del w:id="1844" w:author="Donovan Goode" w:date="2018-11-09T10:04:00Z">
              <w:r w:rsidRPr="00A83A68" w:rsidDel="008B6AF4">
                <w:rPr>
                  <w:rFonts w:ascii="Consolas" w:eastAsia="Times New Roman" w:hAnsi="Consolas" w:cs="Times New Roman"/>
                  <w:color w:val="D4D4D4"/>
                  <w:sz w:val="21"/>
                  <w:szCs w:val="21"/>
                </w:rPr>
                <w:delText xml:space="preserve">   </w:delText>
              </w:r>
            </w:del>
          </w:p>
          <w:p w14:paraId="29DE7EBD" w14:textId="77777777" w:rsidR="00ED1509" w:rsidRPr="00A83A68" w:rsidDel="008B6AF4" w:rsidRDefault="00ED1509">
            <w:pPr>
              <w:pStyle w:val="Heading1Numbered"/>
              <w:rPr>
                <w:del w:id="1845" w:author="Donovan Goode" w:date="2018-11-09T10:04:00Z"/>
                <w:rFonts w:ascii="Consolas" w:eastAsia="Times New Roman" w:hAnsi="Consolas" w:cs="Times New Roman"/>
                <w:color w:val="D4D4D4"/>
                <w:sz w:val="21"/>
                <w:szCs w:val="21"/>
              </w:rPr>
              <w:pPrChange w:id="1846" w:author="Donovan Goode" w:date="2018-11-09T10:05:00Z">
                <w:pPr>
                  <w:framePr w:hSpace="180" w:wrap="around" w:vAnchor="text" w:hAnchor="margin" w:xAlign="center" w:y="130"/>
                  <w:shd w:val="clear" w:color="auto" w:fill="1E1E1E"/>
                  <w:spacing w:line="285" w:lineRule="atLeast"/>
                </w:pPr>
              </w:pPrChange>
            </w:pPr>
            <w:del w:id="1847"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"col-md-4 large"</w:delText>
              </w:r>
              <w:r w:rsidRPr="00A83A68" w:rsidDel="008B6AF4">
                <w:rPr>
                  <w:rFonts w:ascii="Consolas" w:eastAsia="Times New Roman" w:hAnsi="Consolas" w:cs="Times New Roman"/>
                  <w:color w:val="808080"/>
                  <w:sz w:val="21"/>
                  <w:szCs w:val="21"/>
                </w:rPr>
                <w:delText>&gt;</w:delText>
              </w:r>
            </w:del>
          </w:p>
          <w:p w14:paraId="57B0D31A" w14:textId="77777777" w:rsidR="00ED1509" w:rsidRPr="00A83A68" w:rsidDel="008B6AF4" w:rsidRDefault="00ED1509">
            <w:pPr>
              <w:pStyle w:val="Heading1Numbered"/>
              <w:rPr>
                <w:del w:id="1848" w:author="Donovan Goode" w:date="2018-11-09T10:04:00Z"/>
                <w:rFonts w:ascii="Consolas" w:eastAsia="Times New Roman" w:hAnsi="Consolas" w:cs="Times New Roman"/>
                <w:color w:val="D4D4D4"/>
                <w:sz w:val="21"/>
                <w:szCs w:val="21"/>
              </w:rPr>
              <w:pPrChange w:id="1849" w:author="Donovan Goode" w:date="2018-11-09T10:05:00Z">
                <w:pPr>
                  <w:framePr w:hSpace="180" w:wrap="around" w:vAnchor="text" w:hAnchor="margin" w:xAlign="center" w:y="130"/>
                  <w:shd w:val="clear" w:color="auto" w:fill="1E1E1E"/>
                  <w:spacing w:line="285" w:lineRule="atLeast"/>
                </w:pPr>
              </w:pPrChange>
            </w:pPr>
          </w:p>
          <w:p w14:paraId="359F805C" w14:textId="77777777" w:rsidR="00ED1509" w:rsidRPr="00A83A68" w:rsidDel="008B6AF4" w:rsidRDefault="00ED1509">
            <w:pPr>
              <w:pStyle w:val="Heading1Numbered"/>
              <w:rPr>
                <w:del w:id="1850" w:author="Donovan Goode" w:date="2018-11-09T10:04:00Z"/>
                <w:rFonts w:ascii="Consolas" w:eastAsia="Times New Roman" w:hAnsi="Consolas" w:cs="Times New Roman"/>
                <w:color w:val="D4D4D4"/>
                <w:sz w:val="21"/>
                <w:szCs w:val="21"/>
              </w:rPr>
              <w:pPrChange w:id="1851" w:author="Donovan Goode" w:date="2018-11-09T10:05:00Z">
                <w:pPr>
                  <w:framePr w:hSpace="180" w:wrap="around" w:vAnchor="text" w:hAnchor="margin" w:xAlign="center" w:y="130"/>
                  <w:shd w:val="clear" w:color="auto" w:fill="1E1E1E"/>
                  <w:spacing w:line="285" w:lineRule="atLeast"/>
                </w:pPr>
              </w:pPrChange>
            </w:pPr>
            <w:del w:id="1852"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6A9955"/>
                  <w:sz w:val="21"/>
                  <w:szCs w:val="21"/>
                </w:rPr>
                <w:delText>&lt;!-- Bar Graph - Packages: ORA Oackges  by Agency--&gt;</w:delText>
              </w:r>
            </w:del>
          </w:p>
          <w:p w14:paraId="430C2330" w14:textId="77777777" w:rsidR="00ED1509" w:rsidRPr="00A83A68" w:rsidDel="008B6AF4" w:rsidRDefault="00ED1509">
            <w:pPr>
              <w:pStyle w:val="Heading1Numbered"/>
              <w:rPr>
                <w:del w:id="1853" w:author="Donovan Goode" w:date="2018-11-09T10:04:00Z"/>
                <w:rFonts w:ascii="Consolas" w:eastAsia="Times New Roman" w:hAnsi="Consolas" w:cs="Times New Roman"/>
                <w:color w:val="D4D4D4"/>
                <w:sz w:val="21"/>
                <w:szCs w:val="21"/>
              </w:rPr>
              <w:pPrChange w:id="1854" w:author="Donovan Goode" w:date="2018-11-09T10:05:00Z">
                <w:pPr>
                  <w:framePr w:hSpace="180" w:wrap="around" w:vAnchor="text" w:hAnchor="margin" w:xAlign="center" w:y="130"/>
                  <w:shd w:val="clear" w:color="auto" w:fill="1E1E1E"/>
                  <w:spacing w:line="285" w:lineRule="atLeast"/>
                </w:pPr>
              </w:pPrChange>
            </w:pPr>
          </w:p>
          <w:p w14:paraId="43AEB324" w14:textId="77777777" w:rsidR="00ED1509" w:rsidRPr="00A83A68" w:rsidDel="008B6AF4" w:rsidRDefault="00ED1509">
            <w:pPr>
              <w:pStyle w:val="Heading1Numbered"/>
              <w:rPr>
                <w:del w:id="1855" w:author="Donovan Goode" w:date="2018-11-09T10:04:00Z"/>
                <w:rFonts w:ascii="Consolas" w:eastAsia="Times New Roman" w:hAnsi="Consolas" w:cs="Times New Roman"/>
                <w:color w:val="D4D4D4"/>
                <w:sz w:val="21"/>
                <w:szCs w:val="21"/>
              </w:rPr>
              <w:pPrChange w:id="1856" w:author="Donovan Goode" w:date="2018-11-09T10:05:00Z">
                <w:pPr>
                  <w:framePr w:hSpace="180" w:wrap="around" w:vAnchor="text" w:hAnchor="margin" w:xAlign="center" w:y="130"/>
                  <w:shd w:val="clear" w:color="auto" w:fill="1E1E1E"/>
                  <w:spacing w:line="285" w:lineRule="atLeast"/>
                </w:pPr>
              </w:pPrChange>
            </w:pPr>
            <w:del w:id="1857"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569CD6"/>
                  <w:sz w:val="21"/>
                  <w:szCs w:val="21"/>
                </w:rPr>
                <w:delText xml:space="preserve"> chart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"CEDCC5B1-C0BB-E811-A95B-000D3A3AC3F8"</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viewid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"AADA76B0-B6BB-E811-A95B-000D3A3AC3F8"</w:delText>
              </w:r>
              <w:r w:rsidRPr="00A83A68" w:rsidDel="008B6AF4">
                <w:rPr>
                  <w:rFonts w:ascii="Consolas" w:eastAsia="Times New Roman" w:hAnsi="Consolas" w:cs="Times New Roman"/>
                  <w:color w:val="D4D4D4"/>
                  <w:sz w:val="21"/>
                  <w:szCs w:val="21"/>
                </w:rPr>
                <w:delText xml:space="preserve"> %}</w:delText>
              </w:r>
            </w:del>
          </w:p>
          <w:p w14:paraId="201B4997" w14:textId="77777777" w:rsidR="00ED1509" w:rsidRPr="00A83A68" w:rsidDel="008B6AF4" w:rsidRDefault="00ED1509">
            <w:pPr>
              <w:pStyle w:val="Heading1Numbered"/>
              <w:rPr>
                <w:del w:id="1858" w:author="Donovan Goode" w:date="2018-11-09T10:04:00Z"/>
                <w:rFonts w:ascii="Consolas" w:eastAsia="Times New Roman" w:hAnsi="Consolas" w:cs="Times New Roman"/>
                <w:color w:val="D4D4D4"/>
                <w:sz w:val="21"/>
                <w:szCs w:val="21"/>
              </w:rPr>
              <w:pPrChange w:id="1859" w:author="Donovan Goode" w:date="2018-11-09T10:05:00Z">
                <w:pPr>
                  <w:framePr w:hSpace="180" w:wrap="around" w:vAnchor="text" w:hAnchor="margin" w:xAlign="center" w:y="130"/>
                  <w:shd w:val="clear" w:color="auto" w:fill="1E1E1E"/>
                  <w:spacing w:line="285" w:lineRule="atLeast"/>
                </w:pPr>
              </w:pPrChange>
            </w:pPr>
          </w:p>
          <w:p w14:paraId="51E2F3B5" w14:textId="77777777" w:rsidR="00ED1509" w:rsidRPr="00A83A68" w:rsidDel="008B6AF4" w:rsidRDefault="00ED1509">
            <w:pPr>
              <w:pStyle w:val="Heading1Numbered"/>
              <w:rPr>
                <w:del w:id="1860" w:author="Donovan Goode" w:date="2018-11-09T10:04:00Z"/>
                <w:rFonts w:ascii="Consolas" w:eastAsia="Times New Roman" w:hAnsi="Consolas" w:cs="Times New Roman"/>
                <w:color w:val="D4D4D4"/>
                <w:sz w:val="21"/>
                <w:szCs w:val="21"/>
              </w:rPr>
              <w:pPrChange w:id="1861" w:author="Donovan Goode" w:date="2018-11-09T10:05:00Z">
                <w:pPr>
                  <w:framePr w:hSpace="180" w:wrap="around" w:vAnchor="text" w:hAnchor="margin" w:xAlign="center" w:y="130"/>
                  <w:shd w:val="clear" w:color="auto" w:fill="1E1E1E"/>
                  <w:spacing w:line="285" w:lineRule="atLeast"/>
                </w:pPr>
              </w:pPrChange>
            </w:pPr>
            <w:del w:id="1862"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0AAC3608" w14:textId="77777777" w:rsidR="00ED1509" w:rsidRPr="00A83A68" w:rsidDel="008B6AF4" w:rsidRDefault="00ED1509">
            <w:pPr>
              <w:pStyle w:val="Heading1Numbered"/>
              <w:rPr>
                <w:del w:id="1863" w:author="Donovan Goode" w:date="2018-11-09T10:04:00Z"/>
                <w:rFonts w:ascii="Consolas" w:eastAsia="Times New Roman" w:hAnsi="Consolas" w:cs="Times New Roman"/>
                <w:color w:val="D4D4D4"/>
                <w:sz w:val="21"/>
                <w:szCs w:val="21"/>
              </w:rPr>
              <w:pPrChange w:id="1864" w:author="Donovan Goode" w:date="2018-11-09T10:05:00Z">
                <w:pPr>
                  <w:framePr w:hSpace="180" w:wrap="around" w:vAnchor="text" w:hAnchor="margin" w:xAlign="center" w:y="130"/>
                  <w:shd w:val="clear" w:color="auto" w:fill="1E1E1E"/>
                  <w:spacing w:line="285" w:lineRule="atLeast"/>
                </w:pPr>
              </w:pPrChange>
            </w:pPr>
            <w:del w:id="1865" w:author="Donovan Goode"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0BA18B21" w14:textId="77777777" w:rsidR="00ED1509" w:rsidRPr="00A83A68" w:rsidDel="008B6AF4" w:rsidRDefault="00ED1509">
            <w:pPr>
              <w:pStyle w:val="Heading1Numbered"/>
              <w:rPr>
                <w:del w:id="1866" w:author="Donovan Goode" w:date="2018-11-09T10:04:00Z"/>
                <w:rFonts w:ascii="Consolas" w:eastAsia="Times New Roman" w:hAnsi="Consolas" w:cs="Times New Roman"/>
                <w:color w:val="D4D4D4"/>
                <w:sz w:val="21"/>
                <w:szCs w:val="21"/>
              </w:rPr>
              <w:pPrChange w:id="1867" w:author="Donovan Goode" w:date="2018-11-09T10:05:00Z">
                <w:pPr>
                  <w:framePr w:hSpace="180" w:wrap="around" w:vAnchor="text" w:hAnchor="margin" w:xAlign="center" w:y="130"/>
                  <w:shd w:val="clear" w:color="auto" w:fill="1E1E1E"/>
                  <w:spacing w:line="285" w:lineRule="atLeast"/>
                </w:pPr>
              </w:pPrChange>
            </w:pPr>
            <w:del w:id="1868" w:author="Donovan Goode" w:date="2018-11-09T10:04:00Z">
              <w:r w:rsidRPr="00A83A68" w:rsidDel="008B6AF4">
                <w:rPr>
                  <w:rFonts w:ascii="Consolas" w:eastAsia="Times New Roman" w:hAnsi="Consolas" w:cs="Times New Roman"/>
                  <w:color w:val="6A9955"/>
                  <w:sz w:val="21"/>
                  <w:szCs w:val="21"/>
                </w:rPr>
                <w:delText>{%comment%}</w:delText>
              </w:r>
            </w:del>
          </w:p>
          <w:p w14:paraId="4F6329A2" w14:textId="77777777" w:rsidR="00ED1509" w:rsidRPr="00A83A68" w:rsidDel="008B6AF4" w:rsidRDefault="00ED1509">
            <w:pPr>
              <w:pStyle w:val="Heading1Numbered"/>
              <w:rPr>
                <w:del w:id="1869" w:author="Donovan Goode" w:date="2018-11-09T10:04:00Z"/>
                <w:rFonts w:ascii="Consolas" w:eastAsia="Times New Roman" w:hAnsi="Consolas" w:cs="Times New Roman"/>
                <w:color w:val="D4D4D4"/>
                <w:sz w:val="21"/>
                <w:szCs w:val="21"/>
              </w:rPr>
              <w:pPrChange w:id="1870" w:author="Donovan Goode" w:date="2018-11-09T10:05:00Z">
                <w:pPr>
                  <w:framePr w:hSpace="180" w:wrap="around" w:vAnchor="text" w:hAnchor="margin" w:xAlign="center" w:y="130"/>
                  <w:shd w:val="clear" w:color="auto" w:fill="1E1E1E"/>
                  <w:spacing w:line="285" w:lineRule="atLeast"/>
                </w:pPr>
              </w:pPrChange>
            </w:pPr>
            <w:del w:id="1871" w:author="Donovan Goode" w:date="2018-11-09T10:04:00Z">
              <w:r w:rsidRPr="00A83A68" w:rsidDel="008B6AF4">
                <w:rPr>
                  <w:rFonts w:ascii="Consolas" w:eastAsia="Times New Roman" w:hAnsi="Consolas" w:cs="Times New Roman"/>
                  <w:color w:val="6A9955"/>
                  <w:sz w:val="21"/>
                  <w:szCs w:val="21"/>
                </w:rPr>
                <w:delText xml:space="preserve">    &lt;div class="col-md-6 small"&gt;</w:delText>
              </w:r>
            </w:del>
          </w:p>
          <w:p w14:paraId="2A4111FB" w14:textId="77777777" w:rsidR="00ED1509" w:rsidRPr="00A83A68" w:rsidDel="008B6AF4" w:rsidRDefault="00ED1509">
            <w:pPr>
              <w:pStyle w:val="Heading1Numbered"/>
              <w:rPr>
                <w:del w:id="1872" w:author="Donovan Goode" w:date="2018-11-09T10:04:00Z"/>
                <w:rFonts w:ascii="Consolas" w:eastAsia="Times New Roman" w:hAnsi="Consolas" w:cs="Times New Roman"/>
                <w:color w:val="D4D4D4"/>
                <w:sz w:val="21"/>
                <w:szCs w:val="21"/>
              </w:rPr>
              <w:pPrChange w:id="1873" w:author="Donovan Goode" w:date="2018-11-09T10:05:00Z">
                <w:pPr>
                  <w:framePr w:hSpace="180" w:wrap="around" w:vAnchor="text" w:hAnchor="margin" w:xAlign="center" w:y="130"/>
                  <w:shd w:val="clear" w:color="auto" w:fill="1E1E1E"/>
                  <w:spacing w:line="285" w:lineRule="atLeast"/>
                </w:pPr>
              </w:pPrChange>
            </w:pPr>
          </w:p>
          <w:p w14:paraId="1D5B93C4" w14:textId="77777777" w:rsidR="00ED1509" w:rsidRPr="00A83A68" w:rsidDel="008B6AF4" w:rsidRDefault="00ED1509">
            <w:pPr>
              <w:pStyle w:val="Heading1Numbered"/>
              <w:rPr>
                <w:del w:id="1874" w:author="Donovan Goode" w:date="2018-11-09T10:04:00Z"/>
                <w:rFonts w:ascii="Consolas" w:eastAsia="Times New Roman" w:hAnsi="Consolas" w:cs="Times New Roman"/>
                <w:color w:val="D4D4D4"/>
                <w:sz w:val="21"/>
                <w:szCs w:val="21"/>
              </w:rPr>
              <w:pPrChange w:id="1875" w:author="Donovan Goode" w:date="2018-11-09T10:05:00Z">
                <w:pPr>
                  <w:framePr w:hSpace="180" w:wrap="around" w:vAnchor="text" w:hAnchor="margin" w:xAlign="center" w:y="130"/>
                  <w:shd w:val="clear" w:color="auto" w:fill="1E1E1E"/>
                  <w:spacing w:line="285" w:lineRule="atLeast"/>
                </w:pPr>
              </w:pPrChange>
            </w:pPr>
            <w:del w:id="1876" w:author="Donovan Goode" w:date="2018-11-09T10:04:00Z">
              <w:r w:rsidRPr="00A83A68" w:rsidDel="008B6AF4">
                <w:rPr>
                  <w:rFonts w:ascii="Consolas" w:eastAsia="Times New Roman" w:hAnsi="Consolas" w:cs="Times New Roman"/>
                  <w:color w:val="6A9955"/>
                  <w:sz w:val="21"/>
                  <w:szCs w:val="21"/>
                </w:rPr>
                <w:delText xml:space="preserve">     &lt;!-- Bar Graph - Packages: Retirement Application by Retirement Types--&gt;</w:delText>
              </w:r>
            </w:del>
          </w:p>
          <w:p w14:paraId="5D4087EA" w14:textId="77777777" w:rsidR="00ED1509" w:rsidRPr="00A83A68" w:rsidDel="008B6AF4" w:rsidRDefault="00ED1509">
            <w:pPr>
              <w:pStyle w:val="Heading1Numbered"/>
              <w:rPr>
                <w:del w:id="1877" w:author="Donovan Goode" w:date="2018-11-09T10:04:00Z"/>
                <w:rFonts w:ascii="Consolas" w:eastAsia="Times New Roman" w:hAnsi="Consolas" w:cs="Times New Roman"/>
                <w:color w:val="D4D4D4"/>
                <w:sz w:val="21"/>
                <w:szCs w:val="21"/>
              </w:rPr>
              <w:pPrChange w:id="1878" w:author="Donovan Goode" w:date="2018-11-09T10:05:00Z">
                <w:pPr>
                  <w:framePr w:hSpace="180" w:wrap="around" w:vAnchor="text" w:hAnchor="margin" w:xAlign="center" w:y="130"/>
                  <w:shd w:val="clear" w:color="auto" w:fill="1E1E1E"/>
                  <w:spacing w:line="285" w:lineRule="atLeast"/>
                </w:pPr>
              </w:pPrChange>
            </w:pPr>
          </w:p>
          <w:p w14:paraId="0FAB0150" w14:textId="77777777" w:rsidR="00ED1509" w:rsidRPr="00A83A68" w:rsidDel="008B6AF4" w:rsidRDefault="00ED1509">
            <w:pPr>
              <w:pStyle w:val="Heading1Numbered"/>
              <w:rPr>
                <w:del w:id="1879" w:author="Donovan Goode" w:date="2018-11-09T10:04:00Z"/>
                <w:rFonts w:ascii="Consolas" w:eastAsia="Times New Roman" w:hAnsi="Consolas" w:cs="Times New Roman"/>
                <w:color w:val="D4D4D4"/>
                <w:sz w:val="21"/>
                <w:szCs w:val="21"/>
              </w:rPr>
              <w:pPrChange w:id="1880" w:author="Donovan Goode" w:date="2018-11-09T10:05:00Z">
                <w:pPr>
                  <w:framePr w:hSpace="180" w:wrap="around" w:vAnchor="text" w:hAnchor="margin" w:xAlign="center" w:y="130"/>
                  <w:shd w:val="clear" w:color="auto" w:fill="1E1E1E"/>
                  <w:spacing w:line="285" w:lineRule="atLeast"/>
                </w:pPr>
              </w:pPrChange>
            </w:pPr>
            <w:del w:id="1881" w:author="Donovan Goode" w:date="2018-11-09T10:04:00Z">
              <w:r w:rsidRPr="00A83A68" w:rsidDel="008B6AF4">
                <w:rPr>
                  <w:rFonts w:ascii="Consolas" w:eastAsia="Times New Roman" w:hAnsi="Consolas" w:cs="Times New Roman"/>
                  <w:color w:val="6A9955"/>
                  <w:sz w:val="21"/>
                  <w:szCs w:val="21"/>
                </w:rPr>
                <w:delText xml:space="preserve">     {% chart id:"" viewid:"" %}</w:delText>
              </w:r>
            </w:del>
          </w:p>
          <w:p w14:paraId="2E5E23B8" w14:textId="77777777" w:rsidR="00ED1509" w:rsidRPr="00A83A68" w:rsidDel="008B6AF4" w:rsidRDefault="00ED1509">
            <w:pPr>
              <w:pStyle w:val="Heading1Numbered"/>
              <w:rPr>
                <w:del w:id="1882" w:author="Donovan Goode" w:date="2018-11-09T10:04:00Z"/>
                <w:rFonts w:ascii="Consolas" w:eastAsia="Times New Roman" w:hAnsi="Consolas" w:cs="Times New Roman"/>
                <w:color w:val="D4D4D4"/>
                <w:sz w:val="21"/>
                <w:szCs w:val="21"/>
              </w:rPr>
              <w:pPrChange w:id="1883" w:author="Donovan Goode" w:date="2018-11-09T10:05:00Z">
                <w:pPr>
                  <w:framePr w:hSpace="180" w:wrap="around" w:vAnchor="text" w:hAnchor="margin" w:xAlign="center" w:y="130"/>
                  <w:shd w:val="clear" w:color="auto" w:fill="1E1E1E"/>
                  <w:spacing w:line="285" w:lineRule="atLeast"/>
                </w:pPr>
              </w:pPrChange>
            </w:pPr>
          </w:p>
          <w:p w14:paraId="6C8D1286" w14:textId="77777777" w:rsidR="00ED1509" w:rsidRPr="00A83A68" w:rsidDel="008B6AF4" w:rsidRDefault="00ED1509">
            <w:pPr>
              <w:pStyle w:val="Heading1Numbered"/>
              <w:rPr>
                <w:del w:id="1884" w:author="Donovan Goode" w:date="2018-11-09T10:04:00Z"/>
                <w:rFonts w:ascii="Consolas" w:eastAsia="Times New Roman" w:hAnsi="Consolas" w:cs="Times New Roman"/>
                <w:color w:val="D4D4D4"/>
                <w:sz w:val="21"/>
                <w:szCs w:val="21"/>
              </w:rPr>
              <w:pPrChange w:id="1885" w:author="Donovan Goode" w:date="2018-11-09T10:05:00Z">
                <w:pPr>
                  <w:framePr w:hSpace="180" w:wrap="around" w:vAnchor="text" w:hAnchor="margin" w:xAlign="center" w:y="130"/>
                  <w:shd w:val="clear" w:color="auto" w:fill="1E1E1E"/>
                  <w:spacing w:line="285" w:lineRule="atLeast"/>
                </w:pPr>
              </w:pPrChange>
            </w:pPr>
            <w:del w:id="1886" w:author="Donovan Goode" w:date="2018-11-09T10:04:00Z">
              <w:r w:rsidRPr="00A83A68" w:rsidDel="008B6AF4">
                <w:rPr>
                  <w:rFonts w:ascii="Consolas" w:eastAsia="Times New Roman" w:hAnsi="Consolas" w:cs="Times New Roman"/>
                  <w:color w:val="6A9955"/>
                  <w:sz w:val="21"/>
                  <w:szCs w:val="21"/>
                </w:rPr>
                <w:delText xml:space="preserve">   &lt;/div&gt;</w:delText>
              </w:r>
            </w:del>
          </w:p>
          <w:p w14:paraId="7B0C7FDC" w14:textId="77777777" w:rsidR="00ED1509" w:rsidRPr="00A83A68" w:rsidDel="008B6AF4" w:rsidRDefault="00ED1509">
            <w:pPr>
              <w:pStyle w:val="Heading1Numbered"/>
              <w:rPr>
                <w:del w:id="1887" w:author="Donovan Goode" w:date="2018-11-09T10:04:00Z"/>
                <w:rFonts w:ascii="Consolas" w:eastAsia="Times New Roman" w:hAnsi="Consolas" w:cs="Times New Roman"/>
                <w:color w:val="D4D4D4"/>
                <w:sz w:val="21"/>
                <w:szCs w:val="21"/>
              </w:rPr>
              <w:pPrChange w:id="1888" w:author="Donovan Goode" w:date="2018-11-09T10:05:00Z">
                <w:pPr>
                  <w:framePr w:hSpace="180" w:wrap="around" w:vAnchor="text" w:hAnchor="margin" w:xAlign="center" w:y="130"/>
                  <w:shd w:val="clear" w:color="auto" w:fill="1E1E1E"/>
                  <w:spacing w:line="285" w:lineRule="atLeast"/>
                </w:pPr>
              </w:pPrChange>
            </w:pPr>
            <w:del w:id="1889" w:author="Donovan Goode" w:date="2018-11-09T10:04:00Z">
              <w:r w:rsidRPr="00A83A68" w:rsidDel="008B6AF4">
                <w:rPr>
                  <w:rFonts w:ascii="Consolas" w:eastAsia="Times New Roman" w:hAnsi="Consolas" w:cs="Times New Roman"/>
                  <w:color w:val="6A9955"/>
                  <w:sz w:val="21"/>
                  <w:szCs w:val="21"/>
                </w:rPr>
                <w:delText xml:space="preserve">   </w:delText>
              </w:r>
            </w:del>
          </w:p>
          <w:p w14:paraId="29920B64" w14:textId="77777777" w:rsidR="00ED1509" w:rsidRPr="00A83A68" w:rsidDel="008B6AF4" w:rsidRDefault="00ED1509">
            <w:pPr>
              <w:pStyle w:val="Heading1Numbered"/>
              <w:rPr>
                <w:del w:id="1890" w:author="Donovan Goode" w:date="2018-11-09T10:04:00Z"/>
                <w:rFonts w:ascii="Consolas" w:eastAsia="Times New Roman" w:hAnsi="Consolas" w:cs="Times New Roman"/>
                <w:color w:val="D4D4D4"/>
                <w:sz w:val="21"/>
                <w:szCs w:val="21"/>
              </w:rPr>
              <w:pPrChange w:id="1891" w:author="Donovan Goode" w:date="2018-11-09T10:05:00Z">
                <w:pPr>
                  <w:framePr w:hSpace="180" w:wrap="around" w:vAnchor="text" w:hAnchor="margin" w:xAlign="center" w:y="130"/>
                  <w:shd w:val="clear" w:color="auto" w:fill="1E1E1E"/>
                  <w:spacing w:line="285" w:lineRule="atLeast"/>
                </w:pPr>
              </w:pPrChange>
            </w:pPr>
            <w:del w:id="1892" w:author="Donovan Goode" w:date="2018-11-09T10:04:00Z">
              <w:r w:rsidRPr="00A83A68" w:rsidDel="008B6AF4">
                <w:rPr>
                  <w:rFonts w:ascii="Consolas" w:eastAsia="Times New Roman" w:hAnsi="Consolas" w:cs="Times New Roman"/>
                  <w:color w:val="6A9955"/>
                  <w:sz w:val="21"/>
                  <w:szCs w:val="21"/>
                </w:rPr>
                <w:delText xml:space="preserve">   &lt;div class="col-md-6 small"&gt;</w:delText>
              </w:r>
            </w:del>
          </w:p>
          <w:p w14:paraId="62CBC787" w14:textId="77777777" w:rsidR="00ED1509" w:rsidRPr="00A83A68" w:rsidDel="008B6AF4" w:rsidRDefault="00ED1509">
            <w:pPr>
              <w:pStyle w:val="Heading1Numbered"/>
              <w:rPr>
                <w:del w:id="1893" w:author="Donovan Goode" w:date="2018-11-09T10:04:00Z"/>
                <w:rFonts w:ascii="Consolas" w:eastAsia="Times New Roman" w:hAnsi="Consolas" w:cs="Times New Roman"/>
                <w:color w:val="D4D4D4"/>
                <w:sz w:val="21"/>
                <w:szCs w:val="21"/>
              </w:rPr>
              <w:pPrChange w:id="1894" w:author="Donovan Goode" w:date="2018-11-09T10:05:00Z">
                <w:pPr>
                  <w:framePr w:hSpace="180" w:wrap="around" w:vAnchor="text" w:hAnchor="margin" w:xAlign="center" w:y="130"/>
                  <w:shd w:val="clear" w:color="auto" w:fill="1E1E1E"/>
                  <w:spacing w:line="285" w:lineRule="atLeast"/>
                </w:pPr>
              </w:pPrChange>
            </w:pPr>
          </w:p>
          <w:p w14:paraId="3EB27BD5" w14:textId="77777777" w:rsidR="00ED1509" w:rsidRPr="00A83A68" w:rsidDel="008B6AF4" w:rsidRDefault="00ED1509">
            <w:pPr>
              <w:pStyle w:val="Heading1Numbered"/>
              <w:rPr>
                <w:del w:id="1895" w:author="Donovan Goode" w:date="2018-11-09T10:04:00Z"/>
                <w:rFonts w:ascii="Consolas" w:eastAsia="Times New Roman" w:hAnsi="Consolas" w:cs="Times New Roman"/>
                <w:color w:val="D4D4D4"/>
                <w:sz w:val="21"/>
                <w:szCs w:val="21"/>
              </w:rPr>
              <w:pPrChange w:id="1896" w:author="Donovan Goode" w:date="2018-11-09T10:05:00Z">
                <w:pPr>
                  <w:framePr w:hSpace="180" w:wrap="around" w:vAnchor="text" w:hAnchor="margin" w:xAlign="center" w:y="130"/>
                  <w:shd w:val="clear" w:color="auto" w:fill="1E1E1E"/>
                  <w:spacing w:line="285" w:lineRule="atLeast"/>
                </w:pPr>
              </w:pPrChange>
            </w:pPr>
            <w:del w:id="1897" w:author="Donovan Goode" w:date="2018-11-09T10:04:00Z">
              <w:r w:rsidRPr="00A83A68" w:rsidDel="008B6AF4">
                <w:rPr>
                  <w:rFonts w:ascii="Consolas" w:eastAsia="Times New Roman" w:hAnsi="Consolas" w:cs="Times New Roman"/>
                  <w:color w:val="6A9955"/>
                  <w:sz w:val="21"/>
                  <w:szCs w:val="21"/>
                </w:rPr>
                <w:delText xml:space="preserve">     &lt;!-- Purchase Requests By Request Type --&gt;</w:delText>
              </w:r>
            </w:del>
          </w:p>
          <w:p w14:paraId="60456289" w14:textId="77777777" w:rsidR="00ED1509" w:rsidRPr="00A83A68" w:rsidDel="008B6AF4" w:rsidRDefault="00ED1509">
            <w:pPr>
              <w:pStyle w:val="Heading1Numbered"/>
              <w:rPr>
                <w:del w:id="1898" w:author="Donovan Goode" w:date="2018-11-09T10:04:00Z"/>
                <w:rFonts w:ascii="Consolas" w:eastAsia="Times New Roman" w:hAnsi="Consolas" w:cs="Times New Roman"/>
                <w:color w:val="D4D4D4"/>
                <w:sz w:val="21"/>
                <w:szCs w:val="21"/>
              </w:rPr>
              <w:pPrChange w:id="1899" w:author="Donovan Goode" w:date="2018-11-09T10:05:00Z">
                <w:pPr>
                  <w:framePr w:hSpace="180" w:wrap="around" w:vAnchor="text" w:hAnchor="margin" w:xAlign="center" w:y="130"/>
                  <w:shd w:val="clear" w:color="auto" w:fill="1E1E1E"/>
                  <w:spacing w:line="285" w:lineRule="atLeast"/>
                </w:pPr>
              </w:pPrChange>
            </w:pPr>
          </w:p>
          <w:p w14:paraId="60E1F889" w14:textId="77777777" w:rsidR="00ED1509" w:rsidRPr="00A83A68" w:rsidDel="008B6AF4" w:rsidRDefault="00ED1509">
            <w:pPr>
              <w:pStyle w:val="Heading1Numbered"/>
              <w:rPr>
                <w:del w:id="1900" w:author="Donovan Goode" w:date="2018-11-09T10:04:00Z"/>
                <w:rFonts w:ascii="Consolas" w:eastAsia="Times New Roman" w:hAnsi="Consolas" w:cs="Times New Roman"/>
                <w:color w:val="D4D4D4"/>
                <w:sz w:val="21"/>
                <w:szCs w:val="21"/>
              </w:rPr>
              <w:pPrChange w:id="1901" w:author="Donovan Goode" w:date="2018-11-09T10:05:00Z">
                <w:pPr>
                  <w:framePr w:hSpace="180" w:wrap="around" w:vAnchor="text" w:hAnchor="margin" w:xAlign="center" w:y="130"/>
                  <w:shd w:val="clear" w:color="auto" w:fill="1E1E1E"/>
                  <w:spacing w:line="285" w:lineRule="atLeast"/>
                </w:pPr>
              </w:pPrChange>
            </w:pPr>
            <w:del w:id="1902" w:author="Donovan Goode" w:date="2018-11-09T10:04:00Z">
              <w:r w:rsidRPr="00A83A68" w:rsidDel="008B6AF4">
                <w:rPr>
                  <w:rFonts w:ascii="Consolas" w:eastAsia="Times New Roman" w:hAnsi="Consolas" w:cs="Times New Roman"/>
                  <w:color w:val="6A9955"/>
                  <w:sz w:val="21"/>
                  <w:szCs w:val="21"/>
                </w:rPr>
                <w:delText xml:space="preserve">     {% chart id:"" viewid:"" %}</w:delText>
              </w:r>
            </w:del>
          </w:p>
          <w:p w14:paraId="580886A5" w14:textId="77777777" w:rsidR="00ED1509" w:rsidRPr="00A83A68" w:rsidDel="008B6AF4" w:rsidRDefault="00ED1509">
            <w:pPr>
              <w:pStyle w:val="Heading1Numbered"/>
              <w:rPr>
                <w:del w:id="1903" w:author="Donovan Goode" w:date="2018-11-09T10:04:00Z"/>
                <w:rFonts w:ascii="Consolas" w:eastAsia="Times New Roman" w:hAnsi="Consolas" w:cs="Times New Roman"/>
                <w:color w:val="D4D4D4"/>
                <w:sz w:val="21"/>
                <w:szCs w:val="21"/>
              </w:rPr>
              <w:pPrChange w:id="1904" w:author="Donovan Goode" w:date="2018-11-09T10:05:00Z">
                <w:pPr>
                  <w:framePr w:hSpace="180" w:wrap="around" w:vAnchor="text" w:hAnchor="margin" w:xAlign="center" w:y="130"/>
                  <w:shd w:val="clear" w:color="auto" w:fill="1E1E1E"/>
                  <w:spacing w:line="285" w:lineRule="atLeast"/>
                </w:pPr>
              </w:pPrChange>
            </w:pPr>
          </w:p>
          <w:p w14:paraId="5A2250D7" w14:textId="77777777" w:rsidR="00ED1509" w:rsidRPr="00A83A68" w:rsidDel="008B6AF4" w:rsidRDefault="00ED1509">
            <w:pPr>
              <w:pStyle w:val="Heading1Numbered"/>
              <w:rPr>
                <w:del w:id="1905" w:author="Donovan Goode" w:date="2018-11-09T10:04:00Z"/>
                <w:rFonts w:ascii="Consolas" w:eastAsia="Times New Roman" w:hAnsi="Consolas" w:cs="Times New Roman"/>
                <w:color w:val="D4D4D4"/>
                <w:sz w:val="21"/>
                <w:szCs w:val="21"/>
              </w:rPr>
              <w:pPrChange w:id="1906" w:author="Donovan Goode" w:date="2018-11-09T10:05:00Z">
                <w:pPr>
                  <w:framePr w:hSpace="180" w:wrap="around" w:vAnchor="text" w:hAnchor="margin" w:xAlign="center" w:y="130"/>
                  <w:shd w:val="clear" w:color="auto" w:fill="1E1E1E"/>
                  <w:spacing w:line="285" w:lineRule="atLeast"/>
                </w:pPr>
              </w:pPrChange>
            </w:pPr>
            <w:del w:id="1907" w:author="Donovan Goode" w:date="2018-11-09T10:04:00Z">
              <w:r w:rsidRPr="00A83A68" w:rsidDel="008B6AF4">
                <w:rPr>
                  <w:rFonts w:ascii="Consolas" w:eastAsia="Times New Roman" w:hAnsi="Consolas" w:cs="Times New Roman"/>
                  <w:color w:val="6A9955"/>
                  <w:sz w:val="21"/>
                  <w:szCs w:val="21"/>
                </w:rPr>
                <w:delText xml:space="preserve">   &lt;/div&gt;</w:delText>
              </w:r>
            </w:del>
          </w:p>
          <w:p w14:paraId="71842D55" w14:textId="77777777" w:rsidR="00ED1509" w:rsidRPr="00A83A68" w:rsidDel="008B6AF4" w:rsidRDefault="00ED1509">
            <w:pPr>
              <w:pStyle w:val="Heading1Numbered"/>
              <w:rPr>
                <w:del w:id="1908" w:author="Donovan Goode" w:date="2018-11-09T10:04:00Z"/>
                <w:rFonts w:ascii="Consolas" w:eastAsia="Times New Roman" w:hAnsi="Consolas" w:cs="Times New Roman"/>
                <w:color w:val="D4D4D4"/>
                <w:sz w:val="21"/>
                <w:szCs w:val="21"/>
              </w:rPr>
              <w:pPrChange w:id="1909" w:author="Donovan Goode" w:date="2018-11-09T10:05:00Z">
                <w:pPr>
                  <w:framePr w:hSpace="180" w:wrap="around" w:vAnchor="text" w:hAnchor="margin" w:xAlign="center" w:y="130"/>
                  <w:shd w:val="clear" w:color="auto" w:fill="1E1E1E"/>
                  <w:spacing w:line="285" w:lineRule="atLeast"/>
                </w:pPr>
              </w:pPrChange>
            </w:pPr>
            <w:del w:id="1910" w:author="Donovan Goode" w:date="2018-11-09T10:04:00Z">
              <w:r w:rsidRPr="00A83A68" w:rsidDel="008B6AF4">
                <w:rPr>
                  <w:rFonts w:ascii="Consolas" w:eastAsia="Times New Roman" w:hAnsi="Consolas" w:cs="Times New Roman"/>
                  <w:color w:val="6A9955"/>
                  <w:sz w:val="21"/>
                  <w:szCs w:val="21"/>
                </w:rPr>
                <w:delText xml:space="preserve">   </w:delText>
              </w:r>
            </w:del>
          </w:p>
          <w:p w14:paraId="76CBFEED" w14:textId="77777777" w:rsidR="00ED1509" w:rsidRPr="00A83A68" w:rsidDel="008B6AF4" w:rsidRDefault="00ED1509">
            <w:pPr>
              <w:pStyle w:val="Heading1Numbered"/>
              <w:rPr>
                <w:del w:id="1911" w:author="Donovan Goode" w:date="2018-11-09T10:04:00Z"/>
                <w:rFonts w:ascii="Consolas" w:eastAsia="Times New Roman" w:hAnsi="Consolas" w:cs="Times New Roman"/>
                <w:color w:val="D4D4D4"/>
                <w:sz w:val="21"/>
                <w:szCs w:val="21"/>
              </w:rPr>
              <w:pPrChange w:id="1912" w:author="Donovan Goode" w:date="2018-11-09T10:05:00Z">
                <w:pPr>
                  <w:framePr w:hSpace="180" w:wrap="around" w:vAnchor="text" w:hAnchor="margin" w:xAlign="center" w:y="130"/>
                  <w:shd w:val="clear" w:color="auto" w:fill="1E1E1E"/>
                  <w:spacing w:line="285" w:lineRule="atLeast"/>
                </w:pPr>
              </w:pPrChange>
            </w:pPr>
            <w:del w:id="1913" w:author="Donovan Goode" w:date="2018-11-09T10:04:00Z">
              <w:r w:rsidRPr="00A83A68" w:rsidDel="008B6AF4">
                <w:rPr>
                  <w:rFonts w:ascii="Consolas" w:eastAsia="Times New Roman" w:hAnsi="Consolas" w:cs="Times New Roman"/>
                  <w:color w:val="6A9955"/>
                  <w:sz w:val="21"/>
                  <w:szCs w:val="21"/>
                </w:rPr>
                <w:delText xml:space="preserve">   &lt;div class="col-md-6 small"&gt;</w:delText>
              </w:r>
            </w:del>
          </w:p>
          <w:p w14:paraId="0AFFBD6A" w14:textId="77777777" w:rsidR="00ED1509" w:rsidRPr="00A83A68" w:rsidDel="008B6AF4" w:rsidRDefault="00ED1509">
            <w:pPr>
              <w:pStyle w:val="Heading1Numbered"/>
              <w:rPr>
                <w:del w:id="1914" w:author="Donovan Goode" w:date="2018-11-09T10:04:00Z"/>
                <w:rFonts w:ascii="Consolas" w:eastAsia="Times New Roman" w:hAnsi="Consolas" w:cs="Times New Roman"/>
                <w:color w:val="D4D4D4"/>
                <w:sz w:val="21"/>
                <w:szCs w:val="21"/>
              </w:rPr>
              <w:pPrChange w:id="1915" w:author="Donovan Goode" w:date="2018-11-09T10:05:00Z">
                <w:pPr>
                  <w:framePr w:hSpace="180" w:wrap="around" w:vAnchor="text" w:hAnchor="margin" w:xAlign="center" w:y="130"/>
                  <w:shd w:val="clear" w:color="auto" w:fill="1E1E1E"/>
                  <w:spacing w:line="285" w:lineRule="atLeast"/>
                </w:pPr>
              </w:pPrChange>
            </w:pPr>
          </w:p>
          <w:p w14:paraId="101253F7" w14:textId="77777777" w:rsidR="00ED1509" w:rsidRPr="00A83A68" w:rsidDel="008B6AF4" w:rsidRDefault="00ED1509">
            <w:pPr>
              <w:pStyle w:val="Heading1Numbered"/>
              <w:rPr>
                <w:del w:id="1916" w:author="Donovan Goode" w:date="2018-11-09T10:04:00Z"/>
                <w:rFonts w:ascii="Consolas" w:eastAsia="Times New Roman" w:hAnsi="Consolas" w:cs="Times New Roman"/>
                <w:color w:val="D4D4D4"/>
                <w:sz w:val="21"/>
                <w:szCs w:val="21"/>
              </w:rPr>
              <w:pPrChange w:id="1917" w:author="Donovan Goode" w:date="2018-11-09T10:05:00Z">
                <w:pPr>
                  <w:framePr w:hSpace="180" w:wrap="around" w:vAnchor="text" w:hAnchor="margin" w:xAlign="center" w:y="130"/>
                  <w:shd w:val="clear" w:color="auto" w:fill="1E1E1E"/>
                  <w:spacing w:line="285" w:lineRule="atLeast"/>
                </w:pPr>
              </w:pPrChange>
            </w:pPr>
            <w:del w:id="1918" w:author="Donovan Goode" w:date="2018-11-09T10:04:00Z">
              <w:r w:rsidRPr="00A83A68" w:rsidDel="008B6AF4">
                <w:rPr>
                  <w:rFonts w:ascii="Consolas" w:eastAsia="Times New Roman" w:hAnsi="Consolas" w:cs="Times New Roman"/>
                  <w:color w:val="6A9955"/>
                  <w:sz w:val="21"/>
                  <w:szCs w:val="21"/>
                </w:rPr>
                <w:delText xml:space="preserve">     &lt;!-- Purchase Requests By Request Category --&gt;</w:delText>
              </w:r>
            </w:del>
          </w:p>
          <w:p w14:paraId="2A2BF702" w14:textId="77777777" w:rsidR="00ED1509" w:rsidRPr="00A83A68" w:rsidDel="008B6AF4" w:rsidRDefault="00ED1509">
            <w:pPr>
              <w:pStyle w:val="Heading1Numbered"/>
              <w:rPr>
                <w:del w:id="1919" w:author="Donovan Goode" w:date="2018-11-09T10:04:00Z"/>
                <w:rFonts w:ascii="Consolas" w:eastAsia="Times New Roman" w:hAnsi="Consolas" w:cs="Times New Roman"/>
                <w:color w:val="D4D4D4"/>
                <w:sz w:val="21"/>
                <w:szCs w:val="21"/>
              </w:rPr>
              <w:pPrChange w:id="1920" w:author="Donovan Goode" w:date="2018-11-09T10:05:00Z">
                <w:pPr>
                  <w:framePr w:hSpace="180" w:wrap="around" w:vAnchor="text" w:hAnchor="margin" w:xAlign="center" w:y="130"/>
                  <w:shd w:val="clear" w:color="auto" w:fill="1E1E1E"/>
                  <w:spacing w:line="285" w:lineRule="atLeast"/>
                </w:pPr>
              </w:pPrChange>
            </w:pPr>
          </w:p>
          <w:p w14:paraId="73AFDE1E" w14:textId="77777777" w:rsidR="00ED1509" w:rsidRPr="00A83A68" w:rsidDel="008B6AF4" w:rsidRDefault="00ED1509">
            <w:pPr>
              <w:pStyle w:val="Heading1Numbered"/>
              <w:rPr>
                <w:del w:id="1921" w:author="Donovan Goode" w:date="2018-11-09T10:04:00Z"/>
                <w:rFonts w:ascii="Consolas" w:eastAsia="Times New Roman" w:hAnsi="Consolas" w:cs="Times New Roman"/>
                <w:color w:val="D4D4D4"/>
                <w:sz w:val="21"/>
                <w:szCs w:val="21"/>
              </w:rPr>
              <w:pPrChange w:id="1922" w:author="Donovan Goode" w:date="2018-11-09T10:05:00Z">
                <w:pPr>
                  <w:framePr w:hSpace="180" w:wrap="around" w:vAnchor="text" w:hAnchor="margin" w:xAlign="center" w:y="130"/>
                  <w:shd w:val="clear" w:color="auto" w:fill="1E1E1E"/>
                  <w:spacing w:line="285" w:lineRule="atLeast"/>
                </w:pPr>
              </w:pPrChange>
            </w:pPr>
            <w:del w:id="1923" w:author="Donovan Goode" w:date="2018-11-09T10:04:00Z">
              <w:r w:rsidRPr="00A83A68" w:rsidDel="008B6AF4">
                <w:rPr>
                  <w:rFonts w:ascii="Consolas" w:eastAsia="Times New Roman" w:hAnsi="Consolas" w:cs="Times New Roman"/>
                  <w:color w:val="6A9955"/>
                  <w:sz w:val="21"/>
                  <w:szCs w:val="21"/>
                </w:rPr>
                <w:delText xml:space="preserve">     {% chart id:"" viewid:"" %}</w:delText>
              </w:r>
            </w:del>
          </w:p>
          <w:p w14:paraId="3CE90F4C" w14:textId="77777777" w:rsidR="00ED1509" w:rsidRPr="00A83A68" w:rsidDel="008B6AF4" w:rsidRDefault="00ED1509">
            <w:pPr>
              <w:pStyle w:val="Heading1Numbered"/>
              <w:rPr>
                <w:del w:id="1924" w:author="Donovan Goode" w:date="2018-11-09T10:04:00Z"/>
                <w:rFonts w:ascii="Consolas" w:eastAsia="Times New Roman" w:hAnsi="Consolas" w:cs="Times New Roman"/>
                <w:color w:val="D4D4D4"/>
                <w:sz w:val="21"/>
                <w:szCs w:val="21"/>
              </w:rPr>
              <w:pPrChange w:id="1925" w:author="Donovan Goode" w:date="2018-11-09T10:05:00Z">
                <w:pPr>
                  <w:framePr w:hSpace="180" w:wrap="around" w:vAnchor="text" w:hAnchor="margin" w:xAlign="center" w:y="130"/>
                  <w:shd w:val="clear" w:color="auto" w:fill="1E1E1E"/>
                  <w:spacing w:line="285" w:lineRule="atLeast"/>
                </w:pPr>
              </w:pPrChange>
            </w:pPr>
          </w:p>
          <w:p w14:paraId="53FCADC0" w14:textId="77777777" w:rsidR="00ED1509" w:rsidRPr="00A83A68" w:rsidDel="008B6AF4" w:rsidRDefault="00ED1509">
            <w:pPr>
              <w:pStyle w:val="Heading1Numbered"/>
              <w:rPr>
                <w:del w:id="1926" w:author="Donovan Goode" w:date="2018-11-09T10:04:00Z"/>
                <w:rFonts w:ascii="Consolas" w:eastAsia="Times New Roman" w:hAnsi="Consolas" w:cs="Times New Roman"/>
                <w:color w:val="D4D4D4"/>
                <w:sz w:val="21"/>
                <w:szCs w:val="21"/>
              </w:rPr>
              <w:pPrChange w:id="1927" w:author="Donovan Goode" w:date="2018-11-09T10:05:00Z">
                <w:pPr>
                  <w:framePr w:hSpace="180" w:wrap="around" w:vAnchor="text" w:hAnchor="margin" w:xAlign="center" w:y="130"/>
                  <w:shd w:val="clear" w:color="auto" w:fill="1E1E1E"/>
                  <w:spacing w:line="285" w:lineRule="atLeast"/>
                </w:pPr>
              </w:pPrChange>
            </w:pPr>
            <w:del w:id="1928" w:author="Donovan Goode" w:date="2018-11-09T10:04:00Z">
              <w:r w:rsidRPr="00A83A68" w:rsidDel="008B6AF4">
                <w:rPr>
                  <w:rFonts w:ascii="Consolas" w:eastAsia="Times New Roman" w:hAnsi="Consolas" w:cs="Times New Roman"/>
                  <w:color w:val="6A9955"/>
                  <w:sz w:val="21"/>
                  <w:szCs w:val="21"/>
                </w:rPr>
                <w:delText xml:space="preserve">   &lt;/div&gt;</w:delText>
              </w:r>
            </w:del>
          </w:p>
          <w:p w14:paraId="1FA2821B" w14:textId="77777777" w:rsidR="00ED1509" w:rsidRPr="00A83A68" w:rsidDel="008B6AF4" w:rsidRDefault="00ED1509">
            <w:pPr>
              <w:pStyle w:val="Heading1Numbered"/>
              <w:rPr>
                <w:del w:id="1929" w:author="Donovan Goode" w:date="2018-11-09T10:04:00Z"/>
                <w:rFonts w:ascii="Consolas" w:eastAsia="Times New Roman" w:hAnsi="Consolas" w:cs="Times New Roman"/>
                <w:color w:val="D4D4D4"/>
                <w:sz w:val="21"/>
                <w:szCs w:val="21"/>
              </w:rPr>
              <w:pPrChange w:id="1930" w:author="Donovan Goode" w:date="2018-11-09T10:05:00Z">
                <w:pPr>
                  <w:framePr w:hSpace="180" w:wrap="around" w:vAnchor="text" w:hAnchor="margin" w:xAlign="center" w:y="130"/>
                  <w:shd w:val="clear" w:color="auto" w:fill="1E1E1E"/>
                  <w:spacing w:line="285" w:lineRule="atLeast"/>
                </w:pPr>
              </w:pPrChange>
            </w:pPr>
            <w:del w:id="1931" w:author="Donovan Goode" w:date="2018-11-09T10:04:00Z">
              <w:r w:rsidRPr="00A83A68" w:rsidDel="008B6AF4">
                <w:rPr>
                  <w:rFonts w:ascii="Consolas" w:eastAsia="Times New Roman" w:hAnsi="Consolas" w:cs="Times New Roman"/>
                  <w:color w:val="6A9955"/>
                  <w:sz w:val="21"/>
                  <w:szCs w:val="21"/>
                </w:rPr>
                <w:delText xml:space="preserve"> &lt;!--</w:delText>
              </w:r>
            </w:del>
          </w:p>
          <w:p w14:paraId="38661A1B" w14:textId="77777777" w:rsidR="00ED1509" w:rsidRPr="00A83A68" w:rsidDel="008B6AF4" w:rsidRDefault="00ED1509">
            <w:pPr>
              <w:pStyle w:val="Heading1Numbered"/>
              <w:rPr>
                <w:del w:id="1932" w:author="Donovan Goode" w:date="2018-11-09T10:04:00Z"/>
                <w:rFonts w:ascii="Consolas" w:eastAsia="Times New Roman" w:hAnsi="Consolas" w:cs="Times New Roman"/>
                <w:color w:val="D4D4D4"/>
                <w:sz w:val="21"/>
                <w:szCs w:val="21"/>
              </w:rPr>
              <w:pPrChange w:id="1933" w:author="Donovan Goode" w:date="2018-11-09T10:05:00Z">
                <w:pPr>
                  <w:framePr w:hSpace="180" w:wrap="around" w:vAnchor="text" w:hAnchor="margin" w:xAlign="center" w:y="130"/>
                  <w:shd w:val="clear" w:color="auto" w:fill="1E1E1E"/>
                  <w:spacing w:line="285" w:lineRule="atLeast"/>
                </w:pPr>
              </w:pPrChange>
            </w:pPr>
            <w:del w:id="1934" w:author="Donovan Goode" w:date="2018-11-09T10:04:00Z">
              <w:r w:rsidRPr="00A83A68" w:rsidDel="008B6AF4">
                <w:rPr>
                  <w:rFonts w:ascii="Consolas" w:eastAsia="Times New Roman" w:hAnsi="Consolas" w:cs="Times New Roman"/>
                  <w:color w:val="6A9955"/>
                  <w:sz w:val="21"/>
                  <w:szCs w:val="21"/>
                </w:rPr>
                <w:delText xml:space="preserve">    &lt;div class="col-md-12 show-chart-legend "&gt;</w:delText>
              </w:r>
            </w:del>
          </w:p>
          <w:p w14:paraId="40043E8C" w14:textId="77777777" w:rsidR="00ED1509" w:rsidRPr="00A83A68" w:rsidDel="008B6AF4" w:rsidRDefault="00ED1509">
            <w:pPr>
              <w:pStyle w:val="Heading1Numbered"/>
              <w:rPr>
                <w:del w:id="1935" w:author="Donovan Goode" w:date="2018-11-09T10:04:00Z"/>
                <w:rFonts w:ascii="Consolas" w:eastAsia="Times New Roman" w:hAnsi="Consolas" w:cs="Times New Roman"/>
                <w:color w:val="D4D4D4"/>
                <w:sz w:val="21"/>
                <w:szCs w:val="21"/>
              </w:rPr>
              <w:pPrChange w:id="1936" w:author="Donovan Goode" w:date="2018-11-09T10:05:00Z">
                <w:pPr>
                  <w:framePr w:hSpace="180" w:wrap="around" w:vAnchor="text" w:hAnchor="margin" w:xAlign="center" w:y="130"/>
                  <w:shd w:val="clear" w:color="auto" w:fill="1E1E1E"/>
                  <w:spacing w:line="285" w:lineRule="atLeast"/>
                </w:pPr>
              </w:pPrChange>
            </w:pPr>
          </w:p>
          <w:p w14:paraId="7DE0584C" w14:textId="77777777" w:rsidR="00ED1509" w:rsidRPr="00A83A68" w:rsidDel="008B6AF4" w:rsidRDefault="00ED1509">
            <w:pPr>
              <w:pStyle w:val="Heading1Numbered"/>
              <w:rPr>
                <w:del w:id="1937" w:author="Donovan Goode" w:date="2018-11-09T10:04:00Z"/>
                <w:rFonts w:ascii="Consolas" w:eastAsia="Times New Roman" w:hAnsi="Consolas" w:cs="Times New Roman"/>
                <w:color w:val="D4D4D4"/>
                <w:sz w:val="21"/>
                <w:szCs w:val="21"/>
              </w:rPr>
              <w:pPrChange w:id="1938" w:author="Donovan Goode" w:date="2018-11-09T10:05:00Z">
                <w:pPr>
                  <w:framePr w:hSpace="180" w:wrap="around" w:vAnchor="text" w:hAnchor="margin" w:xAlign="center" w:y="130"/>
                  <w:shd w:val="clear" w:color="auto" w:fill="1E1E1E"/>
                  <w:spacing w:line="285" w:lineRule="atLeast"/>
                </w:pPr>
              </w:pPrChange>
            </w:pPr>
            <w:del w:id="1939" w:author="Donovan Goode" w:date="2018-11-09T10:04:00Z">
              <w:r w:rsidRPr="00A83A68" w:rsidDel="008B6AF4">
                <w:rPr>
                  <w:rFonts w:ascii="Consolas" w:eastAsia="Times New Roman" w:hAnsi="Consolas" w:cs="Times New Roman"/>
                  <w:color w:val="6A9955"/>
                  <w:sz w:val="21"/>
                  <w:szCs w:val="21"/>
                </w:rPr>
                <w:delText xml:space="preserve">      12 column chart </w:delText>
              </w:r>
            </w:del>
          </w:p>
          <w:p w14:paraId="22A85AD7" w14:textId="77777777" w:rsidR="00ED1509" w:rsidRPr="00A83A68" w:rsidDel="008B6AF4" w:rsidRDefault="00ED1509">
            <w:pPr>
              <w:pStyle w:val="Heading1Numbered"/>
              <w:rPr>
                <w:del w:id="1940" w:author="Donovan Goode" w:date="2018-11-09T10:04:00Z"/>
                <w:rFonts w:ascii="Consolas" w:eastAsia="Times New Roman" w:hAnsi="Consolas" w:cs="Times New Roman"/>
                <w:color w:val="D4D4D4"/>
                <w:sz w:val="21"/>
                <w:szCs w:val="21"/>
              </w:rPr>
              <w:pPrChange w:id="1941" w:author="Donovan Goode" w:date="2018-11-09T10:05:00Z">
                <w:pPr>
                  <w:framePr w:hSpace="180" w:wrap="around" w:vAnchor="text" w:hAnchor="margin" w:xAlign="center" w:y="130"/>
                  <w:shd w:val="clear" w:color="auto" w:fill="1E1E1E"/>
                  <w:spacing w:line="285" w:lineRule="atLeast"/>
                </w:pPr>
              </w:pPrChange>
            </w:pPr>
            <w:del w:id="1942" w:author="Donovan Goode" w:date="2018-11-09T10:04:00Z">
              <w:r w:rsidRPr="00A83A68" w:rsidDel="008B6AF4">
                <w:rPr>
                  <w:rFonts w:ascii="Consolas" w:eastAsia="Times New Roman" w:hAnsi="Consolas" w:cs="Times New Roman"/>
                  <w:color w:val="6A9955"/>
                  <w:sz w:val="21"/>
                  <w:szCs w:val="21"/>
                </w:rPr>
                <w:delText xml:space="preserve">     {%comment%}</w:delText>
              </w:r>
            </w:del>
          </w:p>
          <w:p w14:paraId="2FB1AE11" w14:textId="77777777" w:rsidR="00ED1509" w:rsidRPr="00A83A68" w:rsidDel="008B6AF4" w:rsidRDefault="00ED1509">
            <w:pPr>
              <w:pStyle w:val="Heading1Numbered"/>
              <w:rPr>
                <w:del w:id="1943" w:author="Donovan Goode" w:date="2018-11-09T10:04:00Z"/>
                <w:rFonts w:ascii="Consolas" w:eastAsia="Times New Roman" w:hAnsi="Consolas" w:cs="Times New Roman"/>
                <w:color w:val="D4D4D4"/>
                <w:sz w:val="21"/>
                <w:szCs w:val="21"/>
              </w:rPr>
              <w:pPrChange w:id="1944" w:author="Donovan Goode" w:date="2018-11-09T10:05:00Z">
                <w:pPr>
                  <w:framePr w:hSpace="180" w:wrap="around" w:vAnchor="text" w:hAnchor="margin" w:xAlign="center" w:y="130"/>
                  <w:shd w:val="clear" w:color="auto" w:fill="1E1E1E"/>
                  <w:spacing w:line="285" w:lineRule="atLeast"/>
                </w:pPr>
              </w:pPrChange>
            </w:pPr>
            <w:del w:id="1945" w:author="Donovan Goode" w:date="2018-11-09T10:04:00Z">
              <w:r w:rsidRPr="00A83A68" w:rsidDel="008B6AF4">
                <w:rPr>
                  <w:rFonts w:ascii="Consolas" w:eastAsia="Times New Roman" w:hAnsi="Consolas" w:cs="Times New Roman"/>
                  <w:color w:val="6A9955"/>
                  <w:sz w:val="21"/>
                  <w:szCs w:val="21"/>
                </w:rPr>
                <w:delText xml:space="preserve">     {% chart id:"" viewid:"" %}</w:delText>
              </w:r>
            </w:del>
          </w:p>
          <w:p w14:paraId="4E6F9259" w14:textId="77777777" w:rsidR="00ED1509" w:rsidRPr="00A83A68" w:rsidDel="008B6AF4" w:rsidRDefault="00ED1509">
            <w:pPr>
              <w:pStyle w:val="Heading1Numbered"/>
              <w:rPr>
                <w:del w:id="1946" w:author="Donovan Goode" w:date="2018-11-09T10:04:00Z"/>
                <w:rFonts w:ascii="Consolas" w:eastAsia="Times New Roman" w:hAnsi="Consolas" w:cs="Times New Roman"/>
                <w:color w:val="D4D4D4"/>
                <w:sz w:val="21"/>
                <w:szCs w:val="21"/>
              </w:rPr>
              <w:pPrChange w:id="1947" w:author="Donovan Goode" w:date="2018-11-09T10:05:00Z">
                <w:pPr>
                  <w:framePr w:hSpace="180" w:wrap="around" w:vAnchor="text" w:hAnchor="margin" w:xAlign="center" w:y="130"/>
                  <w:shd w:val="clear" w:color="auto" w:fill="1E1E1E"/>
                  <w:spacing w:line="285" w:lineRule="atLeast"/>
                </w:pPr>
              </w:pPrChange>
            </w:pPr>
            <w:del w:id="1948" w:author="Donovan Goode" w:date="2018-11-09T10:04:00Z">
              <w:r w:rsidRPr="00A83A68" w:rsidDel="008B6AF4">
                <w:rPr>
                  <w:rFonts w:ascii="Consolas" w:eastAsia="Times New Roman" w:hAnsi="Consolas" w:cs="Times New Roman"/>
                  <w:color w:val="6A9955"/>
                  <w:sz w:val="21"/>
                  <w:szCs w:val="21"/>
                </w:rPr>
                <w:delText xml:space="preserve">    {%endcomment%}</w:delText>
              </w:r>
            </w:del>
          </w:p>
          <w:p w14:paraId="294E47CF" w14:textId="77777777" w:rsidR="00ED1509" w:rsidRPr="00A83A68" w:rsidDel="008B6AF4" w:rsidRDefault="00ED1509">
            <w:pPr>
              <w:pStyle w:val="Heading1Numbered"/>
              <w:rPr>
                <w:del w:id="1949" w:author="Donovan Goode" w:date="2018-11-09T10:04:00Z"/>
                <w:rFonts w:ascii="Consolas" w:eastAsia="Times New Roman" w:hAnsi="Consolas" w:cs="Times New Roman"/>
                <w:color w:val="D4D4D4"/>
                <w:sz w:val="21"/>
                <w:szCs w:val="21"/>
              </w:rPr>
              <w:pPrChange w:id="1950" w:author="Donovan Goode" w:date="2018-11-09T10:05:00Z">
                <w:pPr>
                  <w:framePr w:hSpace="180" w:wrap="around" w:vAnchor="text" w:hAnchor="margin" w:xAlign="center" w:y="130"/>
                  <w:shd w:val="clear" w:color="auto" w:fill="1E1E1E"/>
                  <w:spacing w:line="285" w:lineRule="atLeast"/>
                </w:pPr>
              </w:pPrChange>
            </w:pPr>
            <w:del w:id="1951" w:author="Donovan Goode"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 xml:space="preserve"> --&gt;</w:delText>
              </w:r>
            </w:del>
          </w:p>
          <w:p w14:paraId="3B25A41F" w14:textId="77777777" w:rsidR="00ED1509" w:rsidRPr="00A83A68" w:rsidDel="008B6AF4" w:rsidRDefault="00ED1509">
            <w:pPr>
              <w:pStyle w:val="Heading1Numbered"/>
              <w:rPr>
                <w:del w:id="1952" w:author="Donovan Goode" w:date="2018-11-09T10:04:00Z"/>
                <w:rFonts w:ascii="Consolas" w:eastAsia="Times New Roman" w:hAnsi="Consolas" w:cs="Times New Roman"/>
                <w:color w:val="D4D4D4"/>
                <w:sz w:val="21"/>
                <w:szCs w:val="21"/>
              </w:rPr>
              <w:pPrChange w:id="1953" w:author="Donovan Goode" w:date="2018-11-09T10:05:00Z">
                <w:pPr>
                  <w:framePr w:hSpace="180" w:wrap="around" w:vAnchor="text" w:hAnchor="margin" w:xAlign="center" w:y="130"/>
                  <w:shd w:val="clear" w:color="auto" w:fill="1E1E1E"/>
                  <w:spacing w:line="285" w:lineRule="atLeast"/>
                </w:pPr>
              </w:pPrChange>
            </w:pPr>
            <w:del w:id="1954" w:author="Donovan Goode" w:date="2018-11-09T10:04:00Z">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569CD6"/>
                  <w:sz w:val="21"/>
                  <w:szCs w:val="21"/>
                </w:rPr>
                <w:delText>endcomment</w:delText>
              </w:r>
              <w:r w:rsidRPr="00A83A68" w:rsidDel="008B6AF4">
                <w:rPr>
                  <w:rFonts w:ascii="Consolas" w:eastAsia="Times New Roman" w:hAnsi="Consolas" w:cs="Times New Roman"/>
                  <w:color w:val="D4D4D4"/>
                  <w:sz w:val="21"/>
                  <w:szCs w:val="21"/>
                </w:rPr>
                <w:delText>%}</w:delText>
              </w:r>
            </w:del>
          </w:p>
          <w:p w14:paraId="2E15FD86" w14:textId="77777777" w:rsidR="00ED1509" w:rsidRPr="00A83A68" w:rsidDel="008B6AF4" w:rsidRDefault="00ED1509">
            <w:pPr>
              <w:pStyle w:val="Heading1Numbered"/>
              <w:rPr>
                <w:del w:id="1955" w:author="Donovan Goode" w:date="2018-11-09T10:04:00Z"/>
                <w:rFonts w:ascii="Consolas" w:eastAsia="Times New Roman" w:hAnsi="Consolas" w:cs="Times New Roman"/>
                <w:color w:val="D4D4D4"/>
                <w:sz w:val="21"/>
                <w:szCs w:val="21"/>
              </w:rPr>
              <w:pPrChange w:id="1956" w:author="Donovan Goode" w:date="2018-11-09T10:05:00Z">
                <w:pPr>
                  <w:framePr w:hSpace="180" w:wrap="around" w:vAnchor="text" w:hAnchor="margin" w:xAlign="center" w:y="130"/>
                  <w:shd w:val="clear" w:color="auto" w:fill="1E1E1E"/>
                  <w:spacing w:line="285" w:lineRule="atLeast"/>
                </w:pPr>
              </w:pPrChange>
            </w:pPr>
          </w:p>
          <w:p w14:paraId="1CABC35E" w14:textId="77777777" w:rsidR="00ED1509" w:rsidRPr="00A83A68" w:rsidDel="008B6AF4" w:rsidRDefault="00ED1509">
            <w:pPr>
              <w:pStyle w:val="Heading1Numbered"/>
              <w:rPr>
                <w:del w:id="1957" w:author="Donovan Goode" w:date="2018-11-09T10:04:00Z"/>
                <w:rFonts w:ascii="Consolas" w:eastAsia="Times New Roman" w:hAnsi="Consolas" w:cs="Times New Roman"/>
                <w:color w:val="D4D4D4"/>
                <w:sz w:val="21"/>
                <w:szCs w:val="21"/>
              </w:rPr>
              <w:pPrChange w:id="1958" w:author="Donovan Goode" w:date="2018-11-09T10:05:00Z">
                <w:pPr>
                  <w:framePr w:hSpace="180" w:wrap="around" w:vAnchor="text" w:hAnchor="margin" w:xAlign="center" w:y="130"/>
                  <w:shd w:val="clear" w:color="auto" w:fill="1E1E1E"/>
                  <w:spacing w:line="285" w:lineRule="atLeast"/>
                </w:pPr>
              </w:pPrChange>
            </w:pPr>
            <w:del w:id="1959" w:author="Donovan Goode" w:date="2018-11-09T10:04:00Z">
              <w:r w:rsidRPr="00A83A68" w:rsidDel="008B6AF4">
                <w:rPr>
                  <w:rFonts w:ascii="Consolas" w:eastAsia="Times New Roman" w:hAnsi="Consolas" w:cs="Times New Roman"/>
                  <w:color w:val="6A9955"/>
                  <w:sz w:val="21"/>
                  <w:szCs w:val="21"/>
                </w:rPr>
                <w:delText>&lt;!-- Entity List for HR to see a list of all the applicants applications that are associated to their organization--&gt;</w:delText>
              </w:r>
            </w:del>
          </w:p>
          <w:p w14:paraId="04729DC8" w14:textId="77777777" w:rsidR="00ED1509" w:rsidRPr="00A83A68" w:rsidDel="008B6AF4" w:rsidRDefault="00ED1509">
            <w:pPr>
              <w:pStyle w:val="Heading1Numbered"/>
              <w:rPr>
                <w:del w:id="1960" w:author="Donovan Goode" w:date="2018-11-09T10:04:00Z"/>
                <w:rFonts w:ascii="Consolas" w:eastAsia="Times New Roman" w:hAnsi="Consolas" w:cs="Times New Roman"/>
                <w:color w:val="D4D4D4"/>
                <w:sz w:val="21"/>
                <w:szCs w:val="21"/>
              </w:rPr>
              <w:pPrChange w:id="1961" w:author="Donovan Goode" w:date="2018-11-09T10:05:00Z">
                <w:pPr>
                  <w:framePr w:hSpace="180" w:wrap="around" w:vAnchor="text" w:hAnchor="margin" w:xAlign="center" w:y="130"/>
                  <w:shd w:val="clear" w:color="auto" w:fill="1E1E1E"/>
                  <w:spacing w:line="285" w:lineRule="atLeast"/>
                </w:pPr>
              </w:pPrChange>
            </w:pPr>
            <w:del w:id="1962"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 xml:space="preserve"> = </w:delText>
              </w:r>
              <w:r w:rsidRPr="00A83A68" w:rsidDel="008B6AF4">
                <w:rPr>
                  <w:rFonts w:ascii="Consolas" w:eastAsia="Times New Roman" w:hAnsi="Consolas" w:cs="Times New Roman"/>
                  <w:color w:val="CE9178"/>
                  <w:sz w:val="21"/>
                  <w:szCs w:val="21"/>
                </w:rPr>
                <w:delText>"retirement-applications-list"</w:delText>
              </w:r>
              <w:r w:rsidRPr="00A83A68" w:rsidDel="008B6AF4">
                <w:rPr>
                  <w:rFonts w:ascii="Consolas" w:eastAsia="Times New Roman" w:hAnsi="Consolas" w:cs="Times New Roman"/>
                  <w:color w:val="808080"/>
                  <w:sz w:val="21"/>
                  <w:szCs w:val="21"/>
                </w:rPr>
                <w:delText>&gt;</w:delText>
              </w:r>
            </w:del>
          </w:p>
          <w:p w14:paraId="3C1BB0B6" w14:textId="77777777" w:rsidR="00ED1509" w:rsidRPr="00A83A68" w:rsidDel="008B6AF4" w:rsidRDefault="00ED1509">
            <w:pPr>
              <w:pStyle w:val="Heading1Numbered"/>
              <w:rPr>
                <w:del w:id="1963" w:author="Donovan Goode" w:date="2018-11-09T10:04:00Z"/>
                <w:rFonts w:ascii="Consolas" w:eastAsia="Times New Roman" w:hAnsi="Consolas" w:cs="Times New Roman"/>
                <w:color w:val="D4D4D4"/>
                <w:sz w:val="21"/>
                <w:szCs w:val="21"/>
              </w:rPr>
              <w:pPrChange w:id="1964" w:author="Donovan Goode" w:date="2018-11-09T10:05:00Z">
                <w:pPr>
                  <w:framePr w:hSpace="180" w:wrap="around" w:vAnchor="text" w:hAnchor="margin" w:xAlign="center" w:y="130"/>
                  <w:shd w:val="clear" w:color="auto" w:fill="1E1E1E"/>
                  <w:spacing w:line="285" w:lineRule="atLeast"/>
                </w:pPr>
              </w:pPrChange>
            </w:pPr>
            <w:del w:id="1965"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6A9955"/>
                  <w:sz w:val="21"/>
                  <w:szCs w:val="21"/>
                </w:rPr>
                <w:delText>&lt;!--&lt;label id= "agencyapplicationslistlabel" for="retirement-applications-list"&gt;&lt;h3&gt;My Agency's Retirement Applications&lt;/h3&gt; &lt;/label&gt;--&gt;</w:delText>
              </w:r>
            </w:del>
          </w:p>
          <w:p w14:paraId="0D5712A8" w14:textId="77777777" w:rsidR="00ED1509" w:rsidRPr="00A83A68" w:rsidDel="008B6AF4" w:rsidRDefault="00ED1509">
            <w:pPr>
              <w:pStyle w:val="Heading1Numbered"/>
              <w:rPr>
                <w:del w:id="1966" w:author="Donovan Goode" w:date="2018-11-09T10:04:00Z"/>
                <w:rFonts w:ascii="Consolas" w:eastAsia="Times New Roman" w:hAnsi="Consolas" w:cs="Times New Roman"/>
                <w:color w:val="D4D4D4"/>
                <w:sz w:val="21"/>
                <w:szCs w:val="21"/>
              </w:rPr>
              <w:pPrChange w:id="1967" w:author="Donovan Goode" w:date="2018-11-09T10:05:00Z">
                <w:pPr>
                  <w:framePr w:hSpace="180" w:wrap="around" w:vAnchor="text" w:hAnchor="margin" w:xAlign="center" w:y="130"/>
                  <w:shd w:val="clear" w:color="auto" w:fill="1E1E1E"/>
                  <w:spacing w:line="285" w:lineRule="atLeast"/>
                </w:pPr>
              </w:pPrChange>
            </w:pPr>
            <w:del w:id="1968"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h3</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"alert alert-info"</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id</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"hrapplicationslistlabel"</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style</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"background-color:#000; text-align:center; color:#FFF"</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strong</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Retirement Packages</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strong</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h3</w:delText>
              </w:r>
              <w:r w:rsidRPr="00A83A68" w:rsidDel="008B6AF4">
                <w:rPr>
                  <w:rFonts w:ascii="Consolas" w:eastAsia="Times New Roman" w:hAnsi="Consolas" w:cs="Times New Roman"/>
                  <w:color w:val="808080"/>
                  <w:sz w:val="21"/>
                  <w:szCs w:val="21"/>
                </w:rPr>
                <w:delText>&gt;</w:delText>
              </w:r>
            </w:del>
          </w:p>
          <w:p w14:paraId="60737705" w14:textId="77777777" w:rsidR="00ED1509" w:rsidRPr="00A83A68" w:rsidDel="008B6AF4" w:rsidRDefault="00ED1509">
            <w:pPr>
              <w:pStyle w:val="Heading1Numbered"/>
              <w:rPr>
                <w:del w:id="1969" w:author="Donovan Goode" w:date="2018-11-09T10:04:00Z"/>
                <w:rFonts w:ascii="Consolas" w:eastAsia="Times New Roman" w:hAnsi="Consolas" w:cs="Times New Roman"/>
                <w:color w:val="D4D4D4"/>
                <w:sz w:val="21"/>
                <w:szCs w:val="21"/>
              </w:rPr>
              <w:pPrChange w:id="1970" w:author="Donovan Goode" w:date="2018-11-09T10:05:00Z">
                <w:pPr>
                  <w:framePr w:hSpace="180" w:wrap="around" w:vAnchor="text" w:hAnchor="margin" w:xAlign="center" w:y="130"/>
                  <w:shd w:val="clear" w:color="auto" w:fill="1E1E1E"/>
                  <w:spacing w:line="285" w:lineRule="atLeast"/>
                </w:pPr>
              </w:pPrChange>
            </w:pPr>
            <w:del w:id="1971"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"view-toolbar grid-actions clearfix"</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a</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"btn btn-primary pull-right action"</w:delText>
              </w:r>
              <w:r w:rsidRPr="00A83A68" w:rsidDel="008B6AF4">
                <w:rPr>
                  <w:rFonts w:ascii="Consolas" w:eastAsia="Times New Roman" w:hAnsi="Consolas" w:cs="Times New Roman"/>
                  <w:color w:val="808080"/>
                  <w:sz w:val="21"/>
                  <w:szCs w:val="21"/>
                </w:rPr>
                <w:delText>&gt;</w:delText>
              </w:r>
              <w:r w:rsidRPr="00A83A68" w:rsidDel="008B6AF4">
                <w:rPr>
                  <w:rFonts w:ascii="Consolas" w:eastAsia="Times New Roman" w:hAnsi="Consolas" w:cs="Times New Roman"/>
                  <w:color w:val="D4D4D4"/>
                  <w:sz w:val="21"/>
                  <w:szCs w:val="21"/>
                </w:rPr>
                <w:delText>Online Retirement Application Package Status</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a</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"pull-right toolbar-actions"</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48A9D94D" w14:textId="77777777" w:rsidR="00ED1509" w:rsidRPr="00A83A68" w:rsidDel="008B6AF4" w:rsidRDefault="00ED1509">
            <w:pPr>
              <w:pStyle w:val="Heading1Numbered"/>
              <w:rPr>
                <w:del w:id="1972" w:author="Donovan Goode" w:date="2018-11-09T10:04:00Z"/>
                <w:rFonts w:ascii="Consolas" w:eastAsia="Times New Roman" w:hAnsi="Consolas" w:cs="Times New Roman"/>
                <w:color w:val="D4D4D4"/>
                <w:sz w:val="21"/>
                <w:szCs w:val="21"/>
              </w:rPr>
              <w:pPrChange w:id="1973" w:author="Donovan Goode" w:date="2018-11-09T10:05:00Z">
                <w:pPr>
                  <w:framePr w:hSpace="180" w:wrap="around" w:vAnchor="text" w:hAnchor="margin" w:xAlign="center" w:y="130"/>
                  <w:shd w:val="clear" w:color="auto" w:fill="1E1E1E"/>
                  <w:spacing w:line="285" w:lineRule="atLeast"/>
                </w:pPr>
              </w:pPrChange>
            </w:pPr>
            <w:del w:id="1974"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569CD6"/>
                  <w:sz w:val="21"/>
                  <w:szCs w:val="21"/>
                </w:rPr>
                <w:delText xml:space="preserve"> include</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CE9178"/>
                  <w:sz w:val="21"/>
                  <w:szCs w:val="21"/>
                </w:rPr>
                <w:delText>'entity_list'</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key</w:delText>
              </w:r>
              <w:r w:rsidRPr="00A83A68" w:rsidDel="008B6AF4">
                <w:rPr>
                  <w:rFonts w:ascii="Consolas" w:eastAsia="Times New Roman" w:hAnsi="Consolas" w:cs="Times New Roman"/>
                  <w:color w:val="D4D4D4"/>
                  <w:sz w:val="21"/>
                  <w:szCs w:val="21"/>
                </w:rPr>
                <w:delText xml:space="preserve"> : </w:delText>
              </w:r>
              <w:r w:rsidRPr="00A83A68" w:rsidDel="008B6AF4">
                <w:rPr>
                  <w:rFonts w:ascii="Consolas" w:eastAsia="Times New Roman" w:hAnsi="Consolas" w:cs="Times New Roman"/>
                  <w:color w:val="CE9178"/>
                  <w:sz w:val="21"/>
                  <w:szCs w:val="21"/>
                </w:rPr>
                <w:delText>"HR Applicant Packages"</w:delText>
              </w:r>
              <w:r w:rsidRPr="00A83A68" w:rsidDel="008B6AF4">
                <w:rPr>
                  <w:rFonts w:ascii="Consolas" w:eastAsia="Times New Roman" w:hAnsi="Consolas" w:cs="Times New Roman"/>
                  <w:color w:val="D4D4D4"/>
                  <w:sz w:val="21"/>
                  <w:szCs w:val="21"/>
                </w:rPr>
                <w:delText xml:space="preserve"> %}</w:delText>
              </w:r>
            </w:del>
          </w:p>
          <w:p w14:paraId="37023AB0" w14:textId="77777777" w:rsidR="00ED1509" w:rsidRPr="00A83A68" w:rsidDel="008B6AF4" w:rsidRDefault="00ED1509">
            <w:pPr>
              <w:pStyle w:val="Heading1Numbered"/>
              <w:rPr>
                <w:del w:id="1975" w:author="Donovan Goode" w:date="2018-11-09T10:04:00Z"/>
                <w:rFonts w:ascii="Consolas" w:eastAsia="Times New Roman" w:hAnsi="Consolas" w:cs="Times New Roman"/>
                <w:color w:val="D4D4D4"/>
                <w:sz w:val="21"/>
                <w:szCs w:val="21"/>
              </w:rPr>
              <w:pPrChange w:id="1976" w:author="Donovan Goode" w:date="2018-11-09T10:05:00Z">
                <w:pPr>
                  <w:framePr w:hSpace="180" w:wrap="around" w:vAnchor="text" w:hAnchor="margin" w:xAlign="center" w:y="130"/>
                  <w:shd w:val="clear" w:color="auto" w:fill="1E1E1E"/>
                  <w:spacing w:line="285" w:lineRule="atLeast"/>
                </w:pPr>
              </w:pPrChange>
            </w:pPr>
            <w:del w:id="1977"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6B923200" w14:textId="77777777" w:rsidR="00ED1509" w:rsidRPr="00A83A68" w:rsidDel="008B6AF4" w:rsidRDefault="00ED1509">
            <w:pPr>
              <w:pStyle w:val="Heading1Numbered"/>
              <w:rPr>
                <w:del w:id="1978" w:author="Donovan Goode" w:date="2018-11-09T10:04:00Z"/>
                <w:rFonts w:ascii="Consolas" w:eastAsia="Times New Roman" w:hAnsi="Consolas" w:cs="Times New Roman"/>
                <w:color w:val="D4D4D4"/>
                <w:sz w:val="21"/>
                <w:szCs w:val="21"/>
              </w:rPr>
              <w:pPrChange w:id="1979" w:author="Donovan Goode" w:date="2018-11-09T10:05:00Z">
                <w:pPr>
                  <w:framePr w:hSpace="180" w:wrap="around" w:vAnchor="text" w:hAnchor="margin" w:xAlign="center" w:y="130"/>
                  <w:shd w:val="clear" w:color="auto" w:fill="1E1E1E"/>
                  <w:spacing w:line="285" w:lineRule="atLeast"/>
                </w:pPr>
              </w:pPrChange>
            </w:pPr>
            <w:del w:id="1980"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class</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"col-md-12 small"</w:delText>
              </w:r>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9CDCFE"/>
                  <w:sz w:val="21"/>
                  <w:szCs w:val="21"/>
                </w:rPr>
                <w:delText>data-entitygrid-layout</w:delText>
              </w:r>
              <w:r w:rsidRPr="00A83A68" w:rsidDel="008B6AF4">
                <w:rPr>
                  <w:rFonts w:ascii="Consolas" w:eastAsia="Times New Roman" w:hAnsi="Consolas" w:cs="Times New Roman"/>
                  <w:color w:val="D4D4D4"/>
                  <w:sz w:val="21"/>
                  <w:szCs w:val="21"/>
                </w:rPr>
                <w:delText>=</w:delText>
              </w:r>
              <w:r w:rsidRPr="00A83A68" w:rsidDel="008B6AF4">
                <w:rPr>
                  <w:rFonts w:ascii="Consolas" w:eastAsia="Times New Roman" w:hAnsi="Consolas" w:cs="Times New Roman"/>
                  <w:color w:val="CE9178"/>
                  <w:sz w:val="21"/>
                  <w:szCs w:val="21"/>
                </w:rPr>
                <w:delText>"compact"</w:delText>
              </w:r>
              <w:r w:rsidRPr="00A83A68" w:rsidDel="008B6AF4">
                <w:rPr>
                  <w:rFonts w:ascii="Consolas" w:eastAsia="Times New Roman" w:hAnsi="Consolas" w:cs="Times New Roman"/>
                  <w:color w:val="808080"/>
                  <w:sz w:val="21"/>
                  <w:szCs w:val="21"/>
                </w:rPr>
                <w:delText>&gt;</w:delText>
              </w:r>
            </w:del>
          </w:p>
          <w:p w14:paraId="62950F73" w14:textId="77777777" w:rsidR="00ED1509" w:rsidRPr="00A83A68" w:rsidDel="008B6AF4" w:rsidRDefault="00ED1509">
            <w:pPr>
              <w:pStyle w:val="Heading1Numbered"/>
              <w:rPr>
                <w:del w:id="1981" w:author="Donovan Goode" w:date="2018-11-09T10:04:00Z"/>
                <w:rFonts w:ascii="Consolas" w:eastAsia="Times New Roman" w:hAnsi="Consolas" w:cs="Times New Roman"/>
                <w:color w:val="D4D4D4"/>
                <w:sz w:val="21"/>
                <w:szCs w:val="21"/>
              </w:rPr>
              <w:pPrChange w:id="1982" w:author="Donovan Goode" w:date="2018-11-09T10:05:00Z">
                <w:pPr>
                  <w:framePr w:hSpace="180" w:wrap="around" w:vAnchor="text" w:hAnchor="margin" w:xAlign="center" w:y="130"/>
                  <w:shd w:val="clear" w:color="auto" w:fill="1E1E1E"/>
                  <w:spacing w:after="240" w:line="285" w:lineRule="atLeast"/>
                </w:pPr>
              </w:pPrChange>
            </w:pPr>
          </w:p>
          <w:p w14:paraId="0B7EACE3" w14:textId="77777777" w:rsidR="00ED1509" w:rsidRPr="00A83A68" w:rsidDel="008B6AF4" w:rsidRDefault="00ED1509">
            <w:pPr>
              <w:pStyle w:val="Heading1Numbered"/>
              <w:rPr>
                <w:del w:id="1983" w:author="Donovan Goode" w:date="2018-11-09T10:04:00Z"/>
                <w:rFonts w:ascii="Consolas" w:eastAsia="Times New Roman" w:hAnsi="Consolas" w:cs="Times New Roman"/>
                <w:color w:val="D4D4D4"/>
                <w:sz w:val="21"/>
                <w:szCs w:val="21"/>
              </w:rPr>
              <w:pPrChange w:id="1984" w:author="Donovan Goode" w:date="2018-11-09T10:05:00Z">
                <w:pPr>
                  <w:framePr w:hSpace="180" w:wrap="around" w:vAnchor="text" w:hAnchor="margin" w:xAlign="center" w:y="130"/>
                  <w:shd w:val="clear" w:color="auto" w:fill="1E1E1E"/>
                  <w:spacing w:line="285" w:lineRule="atLeast"/>
                </w:pPr>
              </w:pPrChange>
            </w:pPr>
            <w:del w:id="1985"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15BB287B" w14:textId="77777777" w:rsidR="00ED1509" w:rsidRPr="00A83A68" w:rsidDel="008B6AF4" w:rsidRDefault="00ED1509">
            <w:pPr>
              <w:pStyle w:val="Heading1Numbered"/>
              <w:rPr>
                <w:del w:id="1986" w:author="Donovan Goode" w:date="2018-11-09T10:04:00Z"/>
                <w:rFonts w:ascii="Consolas" w:eastAsia="Times New Roman" w:hAnsi="Consolas" w:cs="Times New Roman"/>
                <w:color w:val="D4D4D4"/>
                <w:sz w:val="21"/>
                <w:szCs w:val="21"/>
              </w:rPr>
              <w:pPrChange w:id="1987" w:author="Donovan Goode" w:date="2018-11-09T10:05:00Z">
                <w:pPr>
                  <w:framePr w:hSpace="180" w:wrap="around" w:vAnchor="text" w:hAnchor="margin" w:xAlign="center" w:y="130"/>
                  <w:shd w:val="clear" w:color="auto" w:fill="1E1E1E"/>
                  <w:spacing w:line="285" w:lineRule="atLeast"/>
                </w:pPr>
              </w:pPrChange>
            </w:pPr>
            <w:del w:id="1988" w:author="Donovan Goode" w:date="2018-11-09T10:04:00Z">
              <w:r w:rsidRPr="00A83A68" w:rsidDel="008B6AF4">
                <w:rPr>
                  <w:rFonts w:ascii="Consolas" w:eastAsia="Times New Roman" w:hAnsi="Consolas" w:cs="Times New Roman"/>
                  <w:color w:val="D4D4D4"/>
                  <w:sz w:val="21"/>
                  <w:szCs w:val="21"/>
                </w:rPr>
                <w:delText xml:space="preserve"> </w:delText>
              </w:r>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480CAA02" w14:textId="77777777" w:rsidR="00ED1509" w:rsidRPr="00A83A68" w:rsidDel="008B6AF4" w:rsidRDefault="00ED1509">
            <w:pPr>
              <w:pStyle w:val="Heading1Numbered"/>
              <w:rPr>
                <w:del w:id="1989" w:author="Donovan Goode" w:date="2018-11-09T10:04:00Z"/>
                <w:rFonts w:ascii="Consolas" w:eastAsia="Times New Roman" w:hAnsi="Consolas" w:cs="Times New Roman"/>
                <w:color w:val="D4D4D4"/>
                <w:sz w:val="21"/>
                <w:szCs w:val="21"/>
              </w:rPr>
              <w:pPrChange w:id="1990" w:author="Donovan Goode" w:date="2018-11-09T10:05:00Z">
                <w:pPr>
                  <w:framePr w:hSpace="180" w:wrap="around" w:vAnchor="text" w:hAnchor="margin" w:xAlign="center" w:y="130"/>
                  <w:shd w:val="clear" w:color="auto" w:fill="1E1E1E"/>
                  <w:spacing w:line="285" w:lineRule="atLeast"/>
                </w:pPr>
              </w:pPrChange>
            </w:pPr>
            <w:del w:id="1991" w:author="Donovan Goode"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div</w:delText>
              </w:r>
              <w:r w:rsidRPr="00A83A68" w:rsidDel="008B6AF4">
                <w:rPr>
                  <w:rFonts w:ascii="Consolas" w:eastAsia="Times New Roman" w:hAnsi="Consolas" w:cs="Times New Roman"/>
                  <w:color w:val="808080"/>
                  <w:sz w:val="21"/>
                  <w:szCs w:val="21"/>
                </w:rPr>
                <w:delText>&gt;</w:delText>
              </w:r>
            </w:del>
          </w:p>
          <w:p w14:paraId="28E2F8D4" w14:textId="77777777" w:rsidR="00ED1509" w:rsidRPr="00A83A68" w:rsidDel="008B6AF4" w:rsidRDefault="00ED1509">
            <w:pPr>
              <w:pStyle w:val="Heading1Numbered"/>
              <w:rPr>
                <w:del w:id="1992" w:author="Donovan Goode" w:date="2018-11-09T10:04:00Z"/>
                <w:rFonts w:ascii="Consolas" w:eastAsia="Times New Roman" w:hAnsi="Consolas" w:cs="Times New Roman"/>
                <w:color w:val="D4D4D4"/>
                <w:sz w:val="21"/>
                <w:szCs w:val="21"/>
              </w:rPr>
              <w:pPrChange w:id="1993" w:author="Donovan Goode" w:date="2018-11-09T10:05:00Z">
                <w:pPr>
                  <w:framePr w:hSpace="180" w:wrap="around" w:vAnchor="text" w:hAnchor="margin" w:xAlign="center" w:y="130"/>
                  <w:shd w:val="clear" w:color="auto" w:fill="1E1E1E"/>
                  <w:spacing w:after="240" w:line="285" w:lineRule="atLeast"/>
                </w:pPr>
              </w:pPrChange>
            </w:pPr>
          </w:p>
          <w:p w14:paraId="26709849" w14:textId="77777777" w:rsidR="00ED1509" w:rsidRPr="00A83A68" w:rsidDel="008B6AF4" w:rsidRDefault="00ED1509">
            <w:pPr>
              <w:pStyle w:val="Heading1Numbered"/>
              <w:rPr>
                <w:del w:id="1994" w:author="Donovan Goode" w:date="2018-11-09T10:04:00Z"/>
                <w:rFonts w:ascii="Consolas" w:eastAsia="Times New Roman" w:hAnsi="Consolas" w:cs="Times New Roman"/>
                <w:color w:val="D4D4D4"/>
                <w:sz w:val="21"/>
                <w:szCs w:val="21"/>
              </w:rPr>
              <w:pPrChange w:id="1995" w:author="Donovan Goode" w:date="2018-11-09T10:05:00Z">
                <w:pPr>
                  <w:framePr w:hSpace="180" w:wrap="around" w:vAnchor="text" w:hAnchor="margin" w:xAlign="center" w:y="130"/>
                  <w:shd w:val="clear" w:color="auto" w:fill="1E1E1E"/>
                  <w:spacing w:line="285" w:lineRule="atLeast"/>
                </w:pPr>
              </w:pPrChange>
            </w:pPr>
            <w:del w:id="1996" w:author="Donovan Goode"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script</w:delText>
              </w:r>
              <w:r w:rsidRPr="00A83A68" w:rsidDel="008B6AF4">
                <w:rPr>
                  <w:rFonts w:ascii="Consolas" w:eastAsia="Times New Roman" w:hAnsi="Consolas" w:cs="Times New Roman"/>
                  <w:color w:val="808080"/>
                  <w:sz w:val="21"/>
                  <w:szCs w:val="21"/>
                </w:rPr>
                <w:delText>&gt;</w:delText>
              </w:r>
            </w:del>
          </w:p>
          <w:p w14:paraId="488EF5FF" w14:textId="77777777" w:rsidR="00ED1509" w:rsidRPr="00A83A68" w:rsidDel="008B6AF4" w:rsidRDefault="00ED1509">
            <w:pPr>
              <w:pStyle w:val="Heading1Numbered"/>
              <w:rPr>
                <w:del w:id="1997" w:author="Donovan Goode" w:date="2018-11-09T10:04:00Z"/>
                <w:rFonts w:ascii="Consolas" w:eastAsia="Times New Roman" w:hAnsi="Consolas" w:cs="Times New Roman"/>
                <w:color w:val="D4D4D4"/>
                <w:sz w:val="21"/>
                <w:szCs w:val="21"/>
              </w:rPr>
              <w:pPrChange w:id="1998" w:author="Donovan Goode" w:date="2018-11-09T10:05:00Z">
                <w:pPr>
                  <w:framePr w:hSpace="180" w:wrap="around" w:vAnchor="text" w:hAnchor="margin" w:xAlign="center" w:y="130"/>
                  <w:shd w:val="clear" w:color="auto" w:fill="1E1E1E"/>
                  <w:spacing w:line="285" w:lineRule="atLeast"/>
                </w:pPr>
              </w:pPrChange>
            </w:pPr>
            <w:del w:id="1999" w:author="Donovan Goode" w:date="2018-11-09T10:04:00Z">
              <w:r w:rsidRPr="00A83A68" w:rsidDel="008B6AF4">
                <w:rPr>
                  <w:rFonts w:ascii="Consolas" w:eastAsia="Times New Roman" w:hAnsi="Consolas" w:cs="Times New Roman"/>
                  <w:color w:val="808080"/>
                  <w:sz w:val="21"/>
                  <w:szCs w:val="21"/>
                </w:rPr>
                <w:delText>&lt;/</w:delText>
              </w:r>
              <w:r w:rsidRPr="00A83A68" w:rsidDel="008B6AF4">
                <w:rPr>
                  <w:rFonts w:ascii="Consolas" w:eastAsia="Times New Roman" w:hAnsi="Consolas" w:cs="Times New Roman"/>
                  <w:color w:val="569CD6"/>
                  <w:sz w:val="21"/>
                  <w:szCs w:val="21"/>
                </w:rPr>
                <w:delText>script</w:delText>
              </w:r>
              <w:r w:rsidRPr="00A83A68" w:rsidDel="008B6AF4">
                <w:rPr>
                  <w:rFonts w:ascii="Consolas" w:eastAsia="Times New Roman" w:hAnsi="Consolas" w:cs="Times New Roman"/>
                  <w:color w:val="808080"/>
                  <w:sz w:val="21"/>
                  <w:szCs w:val="21"/>
                </w:rPr>
                <w:delText>&gt;</w:delText>
              </w:r>
            </w:del>
          </w:p>
          <w:p w14:paraId="2F800A6F" w14:textId="77777777" w:rsidR="00ED1509" w:rsidRPr="00A83A68" w:rsidDel="008B6AF4" w:rsidRDefault="00ED1509">
            <w:pPr>
              <w:pStyle w:val="Heading1Numbered"/>
              <w:rPr>
                <w:del w:id="2000" w:author="Donovan Goode" w:date="2018-11-09T10:04:00Z"/>
                <w:rFonts w:ascii="Consolas" w:eastAsia="Times New Roman" w:hAnsi="Consolas" w:cs="Times New Roman"/>
                <w:color w:val="D4D4D4"/>
                <w:sz w:val="21"/>
                <w:szCs w:val="21"/>
              </w:rPr>
              <w:pPrChange w:id="2001" w:author="Donovan Goode" w:date="2018-11-09T10:05:00Z">
                <w:pPr>
                  <w:framePr w:hSpace="180" w:wrap="around" w:vAnchor="text" w:hAnchor="margin" w:xAlign="center" w:y="130"/>
                  <w:shd w:val="clear" w:color="auto" w:fill="1E1E1E"/>
                  <w:spacing w:line="285" w:lineRule="atLeast"/>
                </w:pPr>
              </w:pPrChange>
            </w:pPr>
          </w:p>
          <w:p w14:paraId="5E1D1326" w14:textId="77777777" w:rsidR="00ED1509" w:rsidRPr="002D42A8" w:rsidDel="008B6AF4" w:rsidRDefault="00ED1509">
            <w:pPr>
              <w:pStyle w:val="Heading1Numbered"/>
              <w:rPr>
                <w:del w:id="2002" w:author="Donovan Goode" w:date="2018-11-09T10:04:00Z"/>
                <w:rFonts w:ascii="Consolas" w:eastAsia="Times New Roman" w:hAnsi="Consolas" w:cs="Times New Roman"/>
                <w:color w:val="D4D4D4"/>
                <w:sz w:val="21"/>
                <w:szCs w:val="21"/>
              </w:rPr>
              <w:pPrChange w:id="2003" w:author="Donovan Goode" w:date="2018-11-09T10:05:00Z">
                <w:pPr>
                  <w:framePr w:hSpace="180" w:wrap="around" w:vAnchor="text" w:hAnchor="margin" w:xAlign="center" w:y="130"/>
                  <w:shd w:val="clear" w:color="auto" w:fill="1E1E1E"/>
                  <w:spacing w:line="285" w:lineRule="atLeast"/>
                </w:pPr>
              </w:pPrChange>
            </w:pPr>
          </w:p>
        </w:tc>
      </w:tr>
      <w:tr w:rsidR="00ED1509" w:rsidDel="008B6AF4" w14:paraId="3C5C10C5" w14:textId="42169213" w:rsidTr="00A52519">
        <w:trPr>
          <w:del w:id="2004" w:author="Donovan Goode" w:date="2018-11-09T10:04:00Z"/>
        </w:trPr>
        <w:tc>
          <w:tcPr>
            <w:tcW w:w="1705" w:type="dxa"/>
          </w:tcPr>
          <w:p w14:paraId="3ADD6FEC" w14:textId="77777777" w:rsidR="00ED1509" w:rsidDel="008B6AF4" w:rsidRDefault="00ED1509">
            <w:pPr>
              <w:pStyle w:val="Heading1Numbered"/>
              <w:rPr>
                <w:del w:id="2005" w:author="Donovan Goode" w:date="2018-11-09T10:04:00Z"/>
                <w:highlight w:val="yellow"/>
              </w:rPr>
              <w:pPrChange w:id="2006" w:author="Donovan Goode" w:date="2018-11-09T10:05:00Z">
                <w:pPr>
                  <w:framePr w:hSpace="180" w:wrap="around" w:vAnchor="text" w:hAnchor="margin" w:xAlign="center" w:y="130"/>
                  <w:jc w:val="center"/>
                </w:pPr>
              </w:pPrChange>
            </w:pPr>
            <w:del w:id="2007" w:author="Donovan Goode" w:date="2018-11-09T10:04:00Z">
              <w:r w:rsidDel="008B6AF4">
                <w:rPr>
                  <w:highlight w:val="yellow"/>
                </w:rPr>
                <w:delText>Online Retirement Application</w:delText>
              </w:r>
            </w:del>
          </w:p>
        </w:tc>
        <w:tc>
          <w:tcPr>
            <w:tcW w:w="9905" w:type="dxa"/>
          </w:tcPr>
          <w:p w14:paraId="5C1B949D" w14:textId="77777777" w:rsidR="00ED1509" w:rsidRPr="006928EC" w:rsidDel="008B6AF4" w:rsidRDefault="00ED1509">
            <w:pPr>
              <w:pStyle w:val="Heading1Numbered"/>
              <w:rPr>
                <w:del w:id="2008" w:author="Donovan Goode" w:date="2018-11-09T10:04:00Z"/>
                <w:rFonts w:ascii="Consolas" w:eastAsia="Times New Roman" w:hAnsi="Consolas" w:cs="Times New Roman"/>
                <w:color w:val="D4D4D4"/>
                <w:sz w:val="21"/>
                <w:szCs w:val="21"/>
              </w:rPr>
              <w:pPrChange w:id="2009" w:author="Donovan Goode" w:date="2018-11-09T10:05:00Z">
                <w:pPr>
                  <w:framePr w:hSpace="180" w:wrap="around" w:vAnchor="text" w:hAnchor="margin" w:xAlign="center" w:y="130"/>
                  <w:shd w:val="clear" w:color="auto" w:fill="1E1E1E"/>
                  <w:spacing w:line="285" w:lineRule="atLeast"/>
                </w:pPr>
              </w:pPrChange>
            </w:pPr>
            <w:del w:id="2010" w:author="Donovan Goode"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"container"</w:delText>
              </w:r>
              <w:r w:rsidRPr="006928EC" w:rsidDel="008B6AF4">
                <w:rPr>
                  <w:rFonts w:ascii="Consolas" w:eastAsia="Times New Roman" w:hAnsi="Consolas" w:cs="Times New Roman"/>
                  <w:color w:val="808080"/>
                  <w:sz w:val="21"/>
                  <w:szCs w:val="21"/>
                </w:rPr>
                <w:delText>&gt;</w:delText>
              </w:r>
            </w:del>
          </w:p>
          <w:p w14:paraId="292129BF" w14:textId="77777777" w:rsidR="00ED1509" w:rsidRPr="006928EC" w:rsidDel="008B6AF4" w:rsidRDefault="00ED1509">
            <w:pPr>
              <w:pStyle w:val="Heading1Numbered"/>
              <w:rPr>
                <w:del w:id="2011" w:author="Donovan Goode" w:date="2018-11-09T10:04:00Z"/>
                <w:rFonts w:ascii="Consolas" w:eastAsia="Times New Roman" w:hAnsi="Consolas" w:cs="Times New Roman"/>
                <w:color w:val="D4D4D4"/>
                <w:sz w:val="21"/>
                <w:szCs w:val="21"/>
              </w:rPr>
              <w:pPrChange w:id="2012" w:author="Donovan Goode" w:date="2018-11-09T10:05:00Z">
                <w:pPr>
                  <w:framePr w:hSpace="180" w:wrap="around" w:vAnchor="text" w:hAnchor="margin" w:xAlign="center" w:y="130"/>
                  <w:shd w:val="clear" w:color="auto" w:fill="1E1E1E"/>
                  <w:spacing w:line="285" w:lineRule="atLeast"/>
                </w:pPr>
              </w:pPrChange>
            </w:pPr>
            <w:del w:id="2013"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include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"Page Copy"</w:delText>
              </w:r>
              <w:r w:rsidRPr="006928EC" w:rsidDel="008B6AF4">
                <w:rPr>
                  <w:rFonts w:ascii="Consolas" w:eastAsia="Times New Roman" w:hAnsi="Consolas" w:cs="Times New Roman"/>
                  <w:color w:val="D4D4D4"/>
                  <w:sz w:val="21"/>
                  <w:szCs w:val="21"/>
                </w:rPr>
                <w:delText>%}</w:delText>
              </w:r>
            </w:del>
          </w:p>
          <w:p w14:paraId="784B4EA3" w14:textId="77777777" w:rsidR="00ED1509" w:rsidRPr="006928EC" w:rsidDel="008B6AF4" w:rsidRDefault="00ED1509">
            <w:pPr>
              <w:pStyle w:val="Heading1Numbered"/>
              <w:rPr>
                <w:del w:id="2014" w:author="Donovan Goode" w:date="2018-11-09T10:04:00Z"/>
                <w:rFonts w:ascii="Consolas" w:eastAsia="Times New Roman" w:hAnsi="Consolas" w:cs="Times New Roman"/>
                <w:color w:val="D4D4D4"/>
                <w:sz w:val="21"/>
                <w:szCs w:val="21"/>
              </w:rPr>
              <w:pPrChange w:id="2015" w:author="Donovan Goode" w:date="2018-11-09T10:05:00Z">
                <w:pPr>
                  <w:framePr w:hSpace="180" w:wrap="around" w:vAnchor="text" w:hAnchor="margin" w:xAlign="center" w:y="130"/>
                  <w:shd w:val="clear" w:color="auto" w:fill="1E1E1E"/>
                  <w:spacing w:line="285" w:lineRule="atLeast"/>
                </w:pPr>
              </w:pPrChange>
            </w:pPr>
            <w:del w:id="2016" w:author="Donovan Goode" w:date="2018-11-09T10:04:00Z">
              <w:r w:rsidRPr="006928EC" w:rsidDel="008B6AF4">
                <w:rPr>
                  <w:rFonts w:ascii="Consolas" w:eastAsia="Times New Roman" w:hAnsi="Consolas" w:cs="Times New Roman"/>
                  <w:color w:val="D4D4D4"/>
                  <w:sz w:val="21"/>
                  <w:szCs w:val="21"/>
                </w:rPr>
                <w:delText>  </w:delText>
              </w:r>
            </w:del>
          </w:p>
          <w:p w14:paraId="7C14C3A3" w14:textId="77777777" w:rsidR="00ED1509" w:rsidRPr="006928EC" w:rsidDel="008B6AF4" w:rsidRDefault="00ED1509">
            <w:pPr>
              <w:pStyle w:val="Heading1Numbered"/>
              <w:rPr>
                <w:del w:id="2017" w:author="Donovan Goode" w:date="2018-11-09T10:04:00Z"/>
                <w:rFonts w:ascii="Consolas" w:eastAsia="Times New Roman" w:hAnsi="Consolas" w:cs="Times New Roman"/>
                <w:color w:val="D4D4D4"/>
                <w:sz w:val="21"/>
                <w:szCs w:val="21"/>
              </w:rPr>
              <w:pPrChange w:id="2018" w:author="Donovan Goode" w:date="2018-11-09T10:05:00Z">
                <w:pPr>
                  <w:framePr w:hSpace="180" w:wrap="around" w:vAnchor="text" w:hAnchor="margin" w:xAlign="center" w:y="130"/>
                  <w:shd w:val="clear" w:color="auto" w:fill="1E1E1E"/>
                  <w:spacing w:line="285" w:lineRule="atLeast"/>
                </w:pPr>
              </w:pPrChange>
            </w:pPr>
            <w:del w:id="2019"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6A9955"/>
                  <w:sz w:val="21"/>
                  <w:szCs w:val="21"/>
                </w:rPr>
                <w:delText>&lt;!--Summary of Service Review - 907300000--&gt;</w:delText>
              </w:r>
            </w:del>
          </w:p>
          <w:p w14:paraId="43A2514E" w14:textId="77777777" w:rsidR="00ED1509" w:rsidRPr="006928EC" w:rsidDel="008B6AF4" w:rsidRDefault="00ED1509">
            <w:pPr>
              <w:pStyle w:val="Heading1Numbered"/>
              <w:rPr>
                <w:del w:id="2020" w:author="Donovan Goode" w:date="2018-11-09T10:04:00Z"/>
                <w:rFonts w:ascii="Consolas" w:eastAsia="Times New Roman" w:hAnsi="Consolas" w:cs="Times New Roman"/>
                <w:color w:val="D4D4D4"/>
                <w:sz w:val="21"/>
                <w:szCs w:val="21"/>
              </w:rPr>
              <w:pPrChange w:id="2021" w:author="Donovan Goode" w:date="2018-11-09T10:05:00Z">
                <w:pPr>
                  <w:framePr w:hSpace="180" w:wrap="around" w:vAnchor="text" w:hAnchor="margin" w:xAlign="center" w:y="130"/>
                  <w:shd w:val="clear" w:color="auto" w:fill="1E1E1E"/>
                  <w:spacing w:line="285" w:lineRule="atLeast"/>
                </w:pPr>
              </w:pPrChange>
            </w:pPr>
            <w:del w:id="2022"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'Retirement Application Not Started'</w:delText>
              </w:r>
              <w:r w:rsidRPr="006928EC" w:rsidDel="008B6AF4">
                <w:rPr>
                  <w:rFonts w:ascii="Consolas" w:eastAsia="Times New Roman" w:hAnsi="Consolas" w:cs="Times New Roman"/>
                  <w:color w:val="D4D4D4"/>
                  <w:sz w:val="21"/>
                  <w:szCs w:val="21"/>
                </w:rPr>
                <w:delText>%}</w:delText>
              </w:r>
            </w:del>
          </w:p>
          <w:p w14:paraId="4515F860" w14:textId="77777777" w:rsidR="00ED1509" w:rsidRPr="006928EC" w:rsidDel="008B6AF4" w:rsidRDefault="00ED1509">
            <w:pPr>
              <w:pStyle w:val="Heading1Numbered"/>
              <w:rPr>
                <w:del w:id="2023" w:author="Donovan Goode" w:date="2018-11-09T10:04:00Z"/>
                <w:rFonts w:ascii="Consolas" w:eastAsia="Times New Roman" w:hAnsi="Consolas" w:cs="Times New Roman"/>
                <w:color w:val="D4D4D4"/>
                <w:sz w:val="21"/>
                <w:szCs w:val="21"/>
              </w:rPr>
              <w:pPrChange w:id="2024" w:author="Donovan Goode" w:date="2018-11-09T10:05:00Z">
                <w:pPr>
                  <w:framePr w:hSpace="180" w:wrap="around" w:vAnchor="text" w:hAnchor="margin" w:xAlign="center" w:y="130"/>
                  <w:shd w:val="clear" w:color="auto" w:fill="1E1E1E"/>
                  <w:spacing w:line="285" w:lineRule="atLeast"/>
                </w:pPr>
              </w:pPrChange>
            </w:pPr>
            <w:del w:id="2025"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0 - Retirement Application Not Started"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76E648F2" w14:textId="77777777" w:rsidR="00ED1509" w:rsidRPr="006928EC" w:rsidDel="008B6AF4" w:rsidRDefault="00ED1509">
            <w:pPr>
              <w:pStyle w:val="Heading1Numbered"/>
              <w:rPr>
                <w:del w:id="2026" w:author="Donovan Goode" w:date="2018-11-09T10:04:00Z"/>
                <w:rFonts w:ascii="Consolas" w:eastAsia="Times New Roman" w:hAnsi="Consolas" w:cs="Times New Roman"/>
                <w:color w:val="D4D4D4"/>
                <w:sz w:val="21"/>
                <w:szCs w:val="21"/>
              </w:rPr>
              <w:pPrChange w:id="2027" w:author="Donovan Goode" w:date="2018-11-09T10:05:00Z">
                <w:pPr>
                  <w:framePr w:hSpace="180" w:wrap="around" w:vAnchor="text" w:hAnchor="margin" w:xAlign="center" w:y="130"/>
                  <w:shd w:val="clear" w:color="auto" w:fill="1E1E1E"/>
                  <w:spacing w:line="285" w:lineRule="atLeast"/>
                </w:pPr>
              </w:pPrChange>
            </w:pPr>
            <w:del w:id="2028" w:author="Donovan Goode"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7B897674" w14:textId="77777777" w:rsidR="00ED1509" w:rsidRPr="006928EC" w:rsidDel="008B6AF4" w:rsidRDefault="00ED1509">
            <w:pPr>
              <w:pStyle w:val="Heading1Numbered"/>
              <w:rPr>
                <w:del w:id="2029" w:author="Donovan Goode" w:date="2018-11-09T10:04:00Z"/>
                <w:rFonts w:ascii="Consolas" w:eastAsia="Times New Roman" w:hAnsi="Consolas" w:cs="Times New Roman"/>
                <w:color w:val="D4D4D4"/>
                <w:sz w:val="21"/>
                <w:szCs w:val="21"/>
              </w:rPr>
              <w:pPrChange w:id="2030" w:author="Donovan Goode" w:date="2018-11-09T10:05:00Z">
                <w:pPr>
                  <w:framePr w:hSpace="180" w:wrap="around" w:vAnchor="text" w:hAnchor="margin" w:xAlign="center" w:y="130"/>
                  <w:shd w:val="clear" w:color="auto" w:fill="1E1E1E"/>
                  <w:spacing w:line="285" w:lineRule="atLeast"/>
                </w:pPr>
              </w:pPrChange>
            </w:pPr>
            <w:del w:id="2031"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63923ACC" w14:textId="77777777" w:rsidR="00ED1509" w:rsidRPr="006928EC" w:rsidDel="008B6AF4" w:rsidRDefault="00ED1509">
            <w:pPr>
              <w:pStyle w:val="Heading1Numbered"/>
              <w:rPr>
                <w:del w:id="2032" w:author="Donovan Goode" w:date="2018-11-09T10:04:00Z"/>
                <w:rFonts w:ascii="Consolas" w:eastAsia="Times New Roman" w:hAnsi="Consolas" w:cs="Times New Roman"/>
                <w:color w:val="D4D4D4"/>
                <w:sz w:val="21"/>
                <w:szCs w:val="21"/>
              </w:rPr>
              <w:pPrChange w:id="2033" w:author="Donovan Goode" w:date="2018-11-09T10:05:00Z">
                <w:pPr>
                  <w:framePr w:hSpace="180" w:wrap="around" w:vAnchor="text" w:hAnchor="margin" w:xAlign="center" w:y="130"/>
                  <w:shd w:val="clear" w:color="auto" w:fill="1E1E1E"/>
                  <w:spacing w:line="285" w:lineRule="atLeast"/>
                </w:pPr>
              </w:pPrChange>
            </w:pPr>
            <w:del w:id="2034"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7BE68B48" w14:textId="77777777" w:rsidR="00ED1509" w:rsidRPr="006928EC" w:rsidDel="008B6AF4" w:rsidRDefault="00ED1509">
            <w:pPr>
              <w:pStyle w:val="Heading1Numbered"/>
              <w:rPr>
                <w:del w:id="2035" w:author="Donovan Goode" w:date="2018-11-09T10:04:00Z"/>
                <w:rFonts w:ascii="Consolas" w:eastAsia="Times New Roman" w:hAnsi="Consolas" w:cs="Times New Roman"/>
                <w:color w:val="D4D4D4"/>
                <w:sz w:val="21"/>
                <w:szCs w:val="21"/>
              </w:rPr>
              <w:pPrChange w:id="2036" w:author="Donovan Goode" w:date="2018-11-09T10:05:00Z">
                <w:pPr>
                  <w:framePr w:hSpace="180" w:wrap="around" w:vAnchor="text" w:hAnchor="margin" w:xAlign="center" w:y="130"/>
                  <w:shd w:val="clear" w:color="auto" w:fill="1E1E1E"/>
                  <w:spacing w:line="285" w:lineRule="atLeast"/>
                </w:pPr>
              </w:pPrChange>
            </w:pPr>
            <w:del w:id="2037"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Retirement Application Not Started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567A4DEE" w14:textId="77777777" w:rsidR="00ED1509" w:rsidRPr="006928EC" w:rsidDel="008B6AF4" w:rsidRDefault="00ED1509">
            <w:pPr>
              <w:pStyle w:val="Heading1Numbered"/>
              <w:rPr>
                <w:del w:id="2038" w:author="Donovan Goode" w:date="2018-11-09T10:04:00Z"/>
                <w:rFonts w:ascii="Consolas" w:eastAsia="Times New Roman" w:hAnsi="Consolas" w:cs="Times New Roman"/>
                <w:color w:val="D4D4D4"/>
                <w:sz w:val="21"/>
                <w:szCs w:val="21"/>
              </w:rPr>
              <w:pPrChange w:id="2039" w:author="Donovan Goode" w:date="2018-11-09T10:05:00Z">
                <w:pPr>
                  <w:framePr w:hSpace="180" w:wrap="around" w:vAnchor="text" w:hAnchor="margin" w:xAlign="center" w:y="130"/>
                  <w:shd w:val="clear" w:color="auto" w:fill="1E1E1E"/>
                  <w:spacing w:line="285" w:lineRule="atLeast"/>
                </w:pPr>
              </w:pPrChange>
            </w:pPr>
            <w:del w:id="2040"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2D0C7835" w14:textId="77777777" w:rsidR="00ED1509" w:rsidRPr="006928EC" w:rsidDel="008B6AF4" w:rsidRDefault="00ED1509">
            <w:pPr>
              <w:pStyle w:val="Heading1Numbered"/>
              <w:rPr>
                <w:del w:id="2041" w:author="Donovan Goode" w:date="2018-11-09T10:04:00Z"/>
                <w:rFonts w:ascii="Consolas" w:eastAsia="Times New Roman" w:hAnsi="Consolas" w:cs="Times New Roman"/>
                <w:color w:val="D4D4D4"/>
                <w:sz w:val="21"/>
                <w:szCs w:val="21"/>
              </w:rPr>
              <w:pPrChange w:id="2042" w:author="Donovan Goode" w:date="2018-11-09T10:05:00Z">
                <w:pPr>
                  <w:framePr w:hSpace="180" w:wrap="around" w:vAnchor="text" w:hAnchor="margin" w:xAlign="center" w:y="130"/>
                  <w:shd w:val="clear" w:color="auto" w:fill="1E1E1E"/>
                  <w:spacing w:line="285" w:lineRule="atLeast"/>
                </w:pPr>
              </w:pPrChange>
            </w:pPr>
            <w:del w:id="2043"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'Retirement Application Started'</w:delText>
              </w:r>
              <w:r w:rsidRPr="006928EC" w:rsidDel="008B6AF4">
                <w:rPr>
                  <w:rFonts w:ascii="Consolas" w:eastAsia="Times New Roman" w:hAnsi="Consolas" w:cs="Times New Roman"/>
                  <w:color w:val="D4D4D4"/>
                  <w:sz w:val="21"/>
                  <w:szCs w:val="21"/>
                </w:rPr>
                <w:delText>%}</w:delText>
              </w:r>
            </w:del>
          </w:p>
          <w:p w14:paraId="526C4D70" w14:textId="77777777" w:rsidR="00ED1509" w:rsidRPr="006928EC" w:rsidDel="008B6AF4" w:rsidRDefault="00ED1509">
            <w:pPr>
              <w:pStyle w:val="Heading1Numbered"/>
              <w:rPr>
                <w:del w:id="2044" w:author="Donovan Goode" w:date="2018-11-09T10:04:00Z"/>
                <w:rFonts w:ascii="Consolas" w:eastAsia="Times New Roman" w:hAnsi="Consolas" w:cs="Times New Roman"/>
                <w:color w:val="D4D4D4"/>
                <w:sz w:val="21"/>
                <w:szCs w:val="21"/>
              </w:rPr>
              <w:pPrChange w:id="2045" w:author="Donovan Goode" w:date="2018-11-09T10:05:00Z">
                <w:pPr>
                  <w:framePr w:hSpace="180" w:wrap="around" w:vAnchor="text" w:hAnchor="margin" w:xAlign="center" w:y="130"/>
                  <w:shd w:val="clear" w:color="auto" w:fill="1E1E1E"/>
                  <w:spacing w:line="285" w:lineRule="atLeast"/>
                </w:pPr>
              </w:pPrChange>
            </w:pPr>
            <w:del w:id="2046"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1 - Retirement Application Started"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1FE3A6C5" w14:textId="77777777" w:rsidR="00ED1509" w:rsidRPr="006928EC" w:rsidDel="008B6AF4" w:rsidRDefault="00ED1509">
            <w:pPr>
              <w:pStyle w:val="Heading1Numbered"/>
              <w:rPr>
                <w:del w:id="2047" w:author="Donovan Goode" w:date="2018-11-09T10:04:00Z"/>
                <w:rFonts w:ascii="Consolas" w:eastAsia="Times New Roman" w:hAnsi="Consolas" w:cs="Times New Roman"/>
                <w:color w:val="D4D4D4"/>
                <w:sz w:val="21"/>
                <w:szCs w:val="21"/>
              </w:rPr>
              <w:pPrChange w:id="2048" w:author="Donovan Goode" w:date="2018-11-09T10:05:00Z">
                <w:pPr>
                  <w:framePr w:hSpace="180" w:wrap="around" w:vAnchor="text" w:hAnchor="margin" w:xAlign="center" w:y="130"/>
                  <w:shd w:val="clear" w:color="auto" w:fill="1E1E1E"/>
                  <w:spacing w:line="285" w:lineRule="atLeast"/>
                </w:pPr>
              </w:pPrChange>
            </w:pPr>
            <w:del w:id="2049" w:author="Donovan Goode"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7B818850" w14:textId="77777777" w:rsidR="00ED1509" w:rsidRPr="006928EC" w:rsidDel="008B6AF4" w:rsidRDefault="00ED1509">
            <w:pPr>
              <w:pStyle w:val="Heading1Numbered"/>
              <w:rPr>
                <w:del w:id="2050" w:author="Donovan Goode" w:date="2018-11-09T10:04:00Z"/>
                <w:rFonts w:ascii="Consolas" w:eastAsia="Times New Roman" w:hAnsi="Consolas" w:cs="Times New Roman"/>
                <w:color w:val="D4D4D4"/>
                <w:sz w:val="21"/>
                <w:szCs w:val="21"/>
              </w:rPr>
              <w:pPrChange w:id="2051" w:author="Donovan Goode" w:date="2018-11-09T10:05:00Z">
                <w:pPr>
                  <w:framePr w:hSpace="180" w:wrap="around" w:vAnchor="text" w:hAnchor="margin" w:xAlign="center" w:y="130"/>
                  <w:shd w:val="clear" w:color="auto" w:fill="1E1E1E"/>
                  <w:spacing w:line="285" w:lineRule="atLeast"/>
                </w:pPr>
              </w:pPrChange>
            </w:pPr>
            <w:del w:id="2052"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33576078" w14:textId="77777777" w:rsidR="00ED1509" w:rsidRPr="006928EC" w:rsidDel="008B6AF4" w:rsidRDefault="00ED1509">
            <w:pPr>
              <w:pStyle w:val="Heading1Numbered"/>
              <w:rPr>
                <w:del w:id="2053" w:author="Donovan Goode" w:date="2018-11-09T10:04:00Z"/>
                <w:rFonts w:ascii="Consolas" w:eastAsia="Times New Roman" w:hAnsi="Consolas" w:cs="Times New Roman"/>
                <w:color w:val="D4D4D4"/>
                <w:sz w:val="21"/>
                <w:szCs w:val="21"/>
              </w:rPr>
              <w:pPrChange w:id="2054" w:author="Donovan Goode" w:date="2018-11-09T10:05:00Z">
                <w:pPr>
                  <w:framePr w:hSpace="180" w:wrap="around" w:vAnchor="text" w:hAnchor="margin" w:xAlign="center" w:y="130"/>
                  <w:shd w:val="clear" w:color="auto" w:fill="1E1E1E"/>
                  <w:spacing w:line="285" w:lineRule="atLeast"/>
                </w:pPr>
              </w:pPrChange>
            </w:pPr>
            <w:del w:id="2055"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3A1CBBBA" w14:textId="77777777" w:rsidR="00ED1509" w:rsidRPr="006928EC" w:rsidDel="008B6AF4" w:rsidRDefault="00ED1509">
            <w:pPr>
              <w:pStyle w:val="Heading1Numbered"/>
              <w:rPr>
                <w:del w:id="2056" w:author="Donovan Goode" w:date="2018-11-09T10:04:00Z"/>
                <w:rFonts w:ascii="Consolas" w:eastAsia="Times New Roman" w:hAnsi="Consolas" w:cs="Times New Roman"/>
                <w:color w:val="D4D4D4"/>
                <w:sz w:val="21"/>
                <w:szCs w:val="21"/>
              </w:rPr>
              <w:pPrChange w:id="2057" w:author="Donovan Goode" w:date="2018-11-09T10:05:00Z">
                <w:pPr>
                  <w:framePr w:hSpace="180" w:wrap="around" w:vAnchor="text" w:hAnchor="margin" w:xAlign="center" w:y="130"/>
                  <w:shd w:val="clear" w:color="auto" w:fill="1E1E1E"/>
                  <w:spacing w:line="285" w:lineRule="atLeast"/>
                </w:pPr>
              </w:pPrChange>
            </w:pPr>
            <w:del w:id="2058"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Retirement Application Started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7B5AAA21" w14:textId="77777777" w:rsidR="00ED1509" w:rsidRPr="006928EC" w:rsidDel="008B6AF4" w:rsidRDefault="00ED1509">
            <w:pPr>
              <w:pStyle w:val="Heading1Numbered"/>
              <w:rPr>
                <w:del w:id="2059" w:author="Donovan Goode" w:date="2018-11-09T10:04:00Z"/>
                <w:rFonts w:ascii="Consolas" w:eastAsia="Times New Roman" w:hAnsi="Consolas" w:cs="Times New Roman"/>
                <w:color w:val="D4D4D4"/>
                <w:sz w:val="21"/>
                <w:szCs w:val="21"/>
              </w:rPr>
              <w:pPrChange w:id="2060" w:author="Donovan Goode" w:date="2018-11-09T10:05:00Z">
                <w:pPr>
                  <w:framePr w:hSpace="180" w:wrap="around" w:vAnchor="text" w:hAnchor="margin" w:xAlign="center" w:y="130"/>
                  <w:shd w:val="clear" w:color="auto" w:fill="1E1E1E"/>
                  <w:spacing w:line="285" w:lineRule="atLeast"/>
                </w:pPr>
              </w:pPrChange>
            </w:pPr>
            <w:del w:id="2061"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603DB2D7" w14:textId="77777777" w:rsidR="00ED1509" w:rsidRPr="006928EC" w:rsidDel="008B6AF4" w:rsidRDefault="00ED1509">
            <w:pPr>
              <w:pStyle w:val="Heading1Numbered"/>
              <w:rPr>
                <w:del w:id="2062" w:author="Donovan Goode" w:date="2018-11-09T10:04:00Z"/>
                <w:rFonts w:ascii="Consolas" w:eastAsia="Times New Roman" w:hAnsi="Consolas" w:cs="Times New Roman"/>
                <w:color w:val="D4D4D4"/>
                <w:sz w:val="21"/>
                <w:szCs w:val="21"/>
              </w:rPr>
              <w:pPrChange w:id="2063" w:author="Donovan Goode" w:date="2018-11-09T10:05:00Z">
                <w:pPr>
                  <w:framePr w:hSpace="180" w:wrap="around" w:vAnchor="text" w:hAnchor="margin" w:xAlign="center" w:y="130"/>
                  <w:shd w:val="clear" w:color="auto" w:fill="1E1E1E"/>
                  <w:spacing w:line="285" w:lineRule="atLeast"/>
                </w:pPr>
              </w:pPrChange>
            </w:pPr>
            <w:del w:id="2064"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'Retirement Application Completed By Applicant'</w:delText>
              </w:r>
              <w:r w:rsidRPr="006928EC" w:rsidDel="008B6AF4">
                <w:rPr>
                  <w:rFonts w:ascii="Consolas" w:eastAsia="Times New Roman" w:hAnsi="Consolas" w:cs="Times New Roman"/>
                  <w:color w:val="D4D4D4"/>
                  <w:sz w:val="21"/>
                  <w:szCs w:val="21"/>
                </w:rPr>
                <w:delText>%}</w:delText>
              </w:r>
            </w:del>
          </w:p>
          <w:p w14:paraId="3A02CFE0" w14:textId="77777777" w:rsidR="00ED1509" w:rsidRPr="006928EC" w:rsidDel="008B6AF4" w:rsidRDefault="00ED1509">
            <w:pPr>
              <w:pStyle w:val="Heading1Numbered"/>
              <w:rPr>
                <w:del w:id="2065" w:author="Donovan Goode" w:date="2018-11-09T10:04:00Z"/>
                <w:rFonts w:ascii="Consolas" w:eastAsia="Times New Roman" w:hAnsi="Consolas" w:cs="Times New Roman"/>
                <w:color w:val="D4D4D4"/>
                <w:sz w:val="21"/>
                <w:szCs w:val="21"/>
              </w:rPr>
              <w:pPrChange w:id="2066" w:author="Donovan Goode" w:date="2018-11-09T10:05:00Z">
                <w:pPr>
                  <w:framePr w:hSpace="180" w:wrap="around" w:vAnchor="text" w:hAnchor="margin" w:xAlign="center" w:y="130"/>
                  <w:shd w:val="clear" w:color="auto" w:fill="1E1E1E"/>
                  <w:spacing w:line="285" w:lineRule="atLeast"/>
                </w:pPr>
              </w:pPrChange>
            </w:pPr>
            <w:del w:id="2067"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2 - Retirement Application Complete"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18EDA230" w14:textId="77777777" w:rsidR="00ED1509" w:rsidRPr="006928EC" w:rsidDel="008B6AF4" w:rsidRDefault="00ED1509">
            <w:pPr>
              <w:pStyle w:val="Heading1Numbered"/>
              <w:rPr>
                <w:del w:id="2068" w:author="Donovan Goode" w:date="2018-11-09T10:04:00Z"/>
                <w:rFonts w:ascii="Consolas" w:eastAsia="Times New Roman" w:hAnsi="Consolas" w:cs="Times New Roman"/>
                <w:color w:val="D4D4D4"/>
                <w:sz w:val="21"/>
                <w:szCs w:val="21"/>
              </w:rPr>
              <w:pPrChange w:id="2069" w:author="Donovan Goode" w:date="2018-11-09T10:05:00Z">
                <w:pPr>
                  <w:framePr w:hSpace="180" w:wrap="around" w:vAnchor="text" w:hAnchor="margin" w:xAlign="center" w:y="130"/>
                  <w:shd w:val="clear" w:color="auto" w:fill="1E1E1E"/>
                  <w:spacing w:line="285" w:lineRule="atLeast"/>
                </w:pPr>
              </w:pPrChange>
            </w:pPr>
            <w:del w:id="2070" w:author="Donovan Goode"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6F73CECC" w14:textId="77777777" w:rsidR="00ED1509" w:rsidRPr="006928EC" w:rsidDel="008B6AF4" w:rsidRDefault="00ED1509">
            <w:pPr>
              <w:pStyle w:val="Heading1Numbered"/>
              <w:rPr>
                <w:del w:id="2071" w:author="Donovan Goode" w:date="2018-11-09T10:04:00Z"/>
                <w:rFonts w:ascii="Consolas" w:eastAsia="Times New Roman" w:hAnsi="Consolas" w:cs="Times New Roman"/>
                <w:color w:val="D4D4D4"/>
                <w:sz w:val="21"/>
                <w:szCs w:val="21"/>
              </w:rPr>
              <w:pPrChange w:id="2072" w:author="Donovan Goode" w:date="2018-11-09T10:05:00Z">
                <w:pPr>
                  <w:framePr w:hSpace="180" w:wrap="around" w:vAnchor="text" w:hAnchor="margin" w:xAlign="center" w:y="130"/>
                  <w:shd w:val="clear" w:color="auto" w:fill="1E1E1E"/>
                  <w:spacing w:line="285" w:lineRule="atLeast"/>
                </w:pPr>
              </w:pPrChange>
            </w:pPr>
            <w:del w:id="2073"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48D14D43" w14:textId="77777777" w:rsidR="00ED1509" w:rsidRPr="006928EC" w:rsidDel="008B6AF4" w:rsidRDefault="00ED1509">
            <w:pPr>
              <w:pStyle w:val="Heading1Numbered"/>
              <w:rPr>
                <w:del w:id="2074" w:author="Donovan Goode" w:date="2018-11-09T10:04:00Z"/>
                <w:rFonts w:ascii="Consolas" w:eastAsia="Times New Roman" w:hAnsi="Consolas" w:cs="Times New Roman"/>
                <w:color w:val="D4D4D4"/>
                <w:sz w:val="21"/>
                <w:szCs w:val="21"/>
              </w:rPr>
              <w:pPrChange w:id="2075" w:author="Donovan Goode" w:date="2018-11-09T10:05:00Z">
                <w:pPr>
                  <w:framePr w:hSpace="180" w:wrap="around" w:vAnchor="text" w:hAnchor="margin" w:xAlign="center" w:y="130"/>
                  <w:shd w:val="clear" w:color="auto" w:fill="1E1E1E"/>
                  <w:spacing w:line="285" w:lineRule="atLeast"/>
                </w:pPr>
              </w:pPrChange>
            </w:pPr>
            <w:del w:id="2076"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208DE593" w14:textId="77777777" w:rsidR="00ED1509" w:rsidRPr="006928EC" w:rsidDel="008B6AF4" w:rsidRDefault="00ED1509">
            <w:pPr>
              <w:pStyle w:val="Heading1Numbered"/>
              <w:rPr>
                <w:del w:id="2077" w:author="Donovan Goode" w:date="2018-11-09T10:04:00Z"/>
                <w:rFonts w:ascii="Consolas" w:eastAsia="Times New Roman" w:hAnsi="Consolas" w:cs="Times New Roman"/>
                <w:color w:val="D4D4D4"/>
                <w:sz w:val="21"/>
                <w:szCs w:val="21"/>
              </w:rPr>
              <w:pPrChange w:id="2078" w:author="Donovan Goode" w:date="2018-11-09T10:05:00Z">
                <w:pPr>
                  <w:framePr w:hSpace="180" w:wrap="around" w:vAnchor="text" w:hAnchor="margin" w:xAlign="center" w:y="130"/>
                  <w:shd w:val="clear" w:color="auto" w:fill="1E1E1E"/>
                  <w:spacing w:line="285" w:lineRule="atLeast"/>
                </w:pPr>
              </w:pPrChange>
            </w:pPr>
            <w:del w:id="2079"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Retirement Application Completed and Awaiting Review</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7EACF0E5" w14:textId="77777777" w:rsidR="00ED1509" w:rsidRPr="006928EC" w:rsidDel="008B6AF4" w:rsidRDefault="00ED1509">
            <w:pPr>
              <w:pStyle w:val="Heading1Numbered"/>
              <w:rPr>
                <w:del w:id="2080" w:author="Donovan Goode" w:date="2018-11-09T10:04:00Z"/>
                <w:rFonts w:ascii="Consolas" w:eastAsia="Times New Roman" w:hAnsi="Consolas" w:cs="Times New Roman"/>
                <w:color w:val="D4D4D4"/>
                <w:sz w:val="21"/>
                <w:szCs w:val="21"/>
              </w:rPr>
              <w:pPrChange w:id="2081" w:author="Donovan Goode" w:date="2018-11-09T10:05:00Z">
                <w:pPr>
                  <w:framePr w:hSpace="180" w:wrap="around" w:vAnchor="text" w:hAnchor="margin" w:xAlign="center" w:y="130"/>
                  <w:shd w:val="clear" w:color="auto" w:fill="1E1E1E"/>
                  <w:spacing w:line="285" w:lineRule="atLeast"/>
                </w:pPr>
              </w:pPrChange>
            </w:pPr>
            <w:del w:id="2082"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4BA27FBF" w14:textId="77777777" w:rsidR="00ED1509" w:rsidRPr="006928EC" w:rsidDel="008B6AF4" w:rsidRDefault="00ED1509">
            <w:pPr>
              <w:pStyle w:val="Heading1Numbered"/>
              <w:rPr>
                <w:del w:id="2083" w:author="Donovan Goode" w:date="2018-11-09T10:04:00Z"/>
                <w:rFonts w:ascii="Consolas" w:eastAsia="Times New Roman" w:hAnsi="Consolas" w:cs="Times New Roman"/>
                <w:color w:val="D4D4D4"/>
                <w:sz w:val="21"/>
                <w:szCs w:val="21"/>
              </w:rPr>
              <w:pPrChange w:id="2084" w:author="Donovan Goode" w:date="2018-11-09T10:05:00Z">
                <w:pPr>
                  <w:framePr w:hSpace="180" w:wrap="around" w:vAnchor="text" w:hAnchor="margin" w:xAlign="center" w:y="130"/>
                  <w:shd w:val="clear" w:color="auto" w:fill="1E1E1E"/>
                  <w:spacing w:line="285" w:lineRule="atLeast"/>
                </w:pPr>
              </w:pPrChange>
            </w:pPr>
            <w:del w:id="2085"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'Not yet reviewed'</w:delText>
              </w:r>
              <w:r w:rsidRPr="006928EC" w:rsidDel="008B6AF4">
                <w:rPr>
                  <w:rFonts w:ascii="Consolas" w:eastAsia="Times New Roman" w:hAnsi="Consolas" w:cs="Times New Roman"/>
                  <w:color w:val="D4D4D4"/>
                  <w:sz w:val="21"/>
                  <w:szCs w:val="21"/>
                </w:rPr>
                <w:delText>%}</w:delText>
              </w:r>
            </w:del>
          </w:p>
          <w:p w14:paraId="340B9449" w14:textId="77777777" w:rsidR="00ED1509" w:rsidRPr="006928EC" w:rsidDel="008B6AF4" w:rsidRDefault="00ED1509">
            <w:pPr>
              <w:pStyle w:val="Heading1Numbered"/>
              <w:rPr>
                <w:del w:id="2086" w:author="Donovan Goode" w:date="2018-11-09T10:04:00Z"/>
                <w:rFonts w:ascii="Consolas" w:eastAsia="Times New Roman" w:hAnsi="Consolas" w:cs="Times New Roman"/>
                <w:color w:val="D4D4D4"/>
                <w:sz w:val="21"/>
                <w:szCs w:val="21"/>
              </w:rPr>
              <w:pPrChange w:id="2087" w:author="Donovan Goode" w:date="2018-11-09T10:05:00Z">
                <w:pPr>
                  <w:framePr w:hSpace="180" w:wrap="around" w:vAnchor="text" w:hAnchor="margin" w:xAlign="center" w:y="130"/>
                  <w:shd w:val="clear" w:color="auto" w:fill="1E1E1E"/>
                  <w:spacing w:line="285" w:lineRule="atLeast"/>
                </w:pPr>
              </w:pPrChange>
            </w:pPr>
            <w:del w:id="2088"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2 - Retirement Application Complete"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3B447C74" w14:textId="77777777" w:rsidR="00ED1509" w:rsidRPr="006928EC" w:rsidDel="008B6AF4" w:rsidRDefault="00ED1509">
            <w:pPr>
              <w:pStyle w:val="Heading1Numbered"/>
              <w:rPr>
                <w:del w:id="2089" w:author="Donovan Goode" w:date="2018-11-09T10:04:00Z"/>
                <w:rFonts w:ascii="Consolas" w:eastAsia="Times New Roman" w:hAnsi="Consolas" w:cs="Times New Roman"/>
                <w:color w:val="D4D4D4"/>
                <w:sz w:val="21"/>
                <w:szCs w:val="21"/>
              </w:rPr>
              <w:pPrChange w:id="2090" w:author="Donovan Goode" w:date="2018-11-09T10:05:00Z">
                <w:pPr>
                  <w:framePr w:hSpace="180" w:wrap="around" w:vAnchor="text" w:hAnchor="margin" w:xAlign="center" w:y="130"/>
                  <w:shd w:val="clear" w:color="auto" w:fill="1E1E1E"/>
                  <w:spacing w:line="285" w:lineRule="atLeast"/>
                </w:pPr>
              </w:pPrChange>
            </w:pPr>
            <w:del w:id="2091" w:author="Donovan Goode"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4D673001" w14:textId="77777777" w:rsidR="00ED1509" w:rsidRPr="006928EC" w:rsidDel="008B6AF4" w:rsidRDefault="00ED1509">
            <w:pPr>
              <w:pStyle w:val="Heading1Numbered"/>
              <w:rPr>
                <w:del w:id="2092" w:author="Donovan Goode" w:date="2018-11-09T10:04:00Z"/>
                <w:rFonts w:ascii="Consolas" w:eastAsia="Times New Roman" w:hAnsi="Consolas" w:cs="Times New Roman"/>
                <w:color w:val="D4D4D4"/>
                <w:sz w:val="21"/>
                <w:szCs w:val="21"/>
              </w:rPr>
              <w:pPrChange w:id="2093" w:author="Donovan Goode" w:date="2018-11-09T10:05:00Z">
                <w:pPr>
                  <w:framePr w:hSpace="180" w:wrap="around" w:vAnchor="text" w:hAnchor="margin" w:xAlign="center" w:y="130"/>
                  <w:shd w:val="clear" w:color="auto" w:fill="1E1E1E"/>
                  <w:spacing w:line="285" w:lineRule="atLeast"/>
                </w:pPr>
              </w:pPrChange>
            </w:pPr>
            <w:del w:id="2094"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0AA9633E" w14:textId="77777777" w:rsidR="00ED1509" w:rsidRPr="006928EC" w:rsidDel="008B6AF4" w:rsidRDefault="00ED1509">
            <w:pPr>
              <w:pStyle w:val="Heading1Numbered"/>
              <w:rPr>
                <w:del w:id="2095" w:author="Donovan Goode" w:date="2018-11-09T10:04:00Z"/>
                <w:rFonts w:ascii="Consolas" w:eastAsia="Times New Roman" w:hAnsi="Consolas" w:cs="Times New Roman"/>
                <w:color w:val="D4D4D4"/>
                <w:sz w:val="21"/>
                <w:szCs w:val="21"/>
              </w:rPr>
              <w:pPrChange w:id="2096" w:author="Donovan Goode" w:date="2018-11-09T10:05:00Z">
                <w:pPr>
                  <w:framePr w:hSpace="180" w:wrap="around" w:vAnchor="text" w:hAnchor="margin" w:xAlign="center" w:y="130"/>
                  <w:shd w:val="clear" w:color="auto" w:fill="1E1E1E"/>
                  <w:spacing w:line="285" w:lineRule="atLeast"/>
                </w:pPr>
              </w:pPrChange>
            </w:pPr>
            <w:del w:id="2097"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1F5102F0" w14:textId="77777777" w:rsidR="00ED1509" w:rsidRPr="006928EC" w:rsidDel="008B6AF4" w:rsidRDefault="00ED1509">
            <w:pPr>
              <w:pStyle w:val="Heading1Numbered"/>
              <w:rPr>
                <w:del w:id="2098" w:author="Donovan Goode" w:date="2018-11-09T10:04:00Z"/>
                <w:rFonts w:ascii="Consolas" w:eastAsia="Times New Roman" w:hAnsi="Consolas" w:cs="Times New Roman"/>
                <w:color w:val="D4D4D4"/>
                <w:sz w:val="21"/>
                <w:szCs w:val="21"/>
              </w:rPr>
              <w:pPrChange w:id="2099" w:author="Donovan Goode" w:date="2018-11-09T10:05:00Z">
                <w:pPr>
                  <w:framePr w:hSpace="180" w:wrap="around" w:vAnchor="text" w:hAnchor="margin" w:xAlign="center" w:y="130"/>
                  <w:shd w:val="clear" w:color="auto" w:fill="1E1E1E"/>
                  <w:spacing w:line="285" w:lineRule="atLeast"/>
                </w:pPr>
              </w:pPrChange>
            </w:pPr>
            <w:del w:id="2100"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Not yet reviewed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01EA7A9F" w14:textId="77777777" w:rsidR="00ED1509" w:rsidRPr="006928EC" w:rsidDel="008B6AF4" w:rsidRDefault="00ED1509">
            <w:pPr>
              <w:pStyle w:val="Heading1Numbered"/>
              <w:rPr>
                <w:del w:id="2101" w:author="Donovan Goode" w:date="2018-11-09T10:04:00Z"/>
                <w:rFonts w:ascii="Consolas" w:eastAsia="Times New Roman" w:hAnsi="Consolas" w:cs="Times New Roman"/>
                <w:color w:val="D4D4D4"/>
                <w:sz w:val="21"/>
                <w:szCs w:val="21"/>
              </w:rPr>
              <w:pPrChange w:id="2102" w:author="Donovan Goode" w:date="2018-11-09T10:05:00Z">
                <w:pPr>
                  <w:framePr w:hSpace="180" w:wrap="around" w:vAnchor="text" w:hAnchor="margin" w:xAlign="center" w:y="130"/>
                  <w:shd w:val="clear" w:color="auto" w:fill="1E1E1E"/>
                  <w:spacing w:line="285" w:lineRule="atLeast"/>
                </w:pPr>
              </w:pPrChange>
            </w:pPr>
            <w:del w:id="2103"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1B6ED98A" w14:textId="77777777" w:rsidR="00ED1509" w:rsidRPr="006928EC" w:rsidDel="008B6AF4" w:rsidRDefault="00ED1509">
            <w:pPr>
              <w:pStyle w:val="Heading1Numbered"/>
              <w:rPr>
                <w:del w:id="2104" w:author="Donovan Goode" w:date="2018-11-09T10:04:00Z"/>
                <w:rFonts w:ascii="Consolas" w:eastAsia="Times New Roman" w:hAnsi="Consolas" w:cs="Times New Roman"/>
                <w:color w:val="D4D4D4"/>
                <w:sz w:val="21"/>
                <w:szCs w:val="21"/>
              </w:rPr>
              <w:pPrChange w:id="2105" w:author="Donovan Goode" w:date="2018-11-09T10:05:00Z">
                <w:pPr>
                  <w:framePr w:hSpace="180" w:wrap="around" w:vAnchor="text" w:hAnchor="margin" w:xAlign="center" w:y="130"/>
                  <w:shd w:val="clear" w:color="auto" w:fill="1E1E1E"/>
                  <w:spacing w:line="285" w:lineRule="atLeast"/>
                </w:pPr>
              </w:pPrChange>
            </w:pPr>
            <w:del w:id="2106"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'Summary of Service Review'</w:delText>
              </w:r>
              <w:r w:rsidRPr="006928EC" w:rsidDel="008B6AF4">
                <w:rPr>
                  <w:rFonts w:ascii="Consolas" w:eastAsia="Times New Roman" w:hAnsi="Consolas" w:cs="Times New Roman"/>
                  <w:color w:val="D4D4D4"/>
                  <w:sz w:val="21"/>
                  <w:szCs w:val="21"/>
                </w:rPr>
                <w:delText>%}</w:delText>
              </w:r>
            </w:del>
          </w:p>
          <w:p w14:paraId="069C4A52" w14:textId="77777777" w:rsidR="00ED1509" w:rsidRPr="006928EC" w:rsidDel="008B6AF4" w:rsidRDefault="00ED1509">
            <w:pPr>
              <w:pStyle w:val="Heading1Numbered"/>
              <w:rPr>
                <w:del w:id="2107" w:author="Donovan Goode" w:date="2018-11-09T10:04:00Z"/>
                <w:rFonts w:ascii="Consolas" w:eastAsia="Times New Roman" w:hAnsi="Consolas" w:cs="Times New Roman"/>
                <w:color w:val="D4D4D4"/>
                <w:sz w:val="21"/>
                <w:szCs w:val="21"/>
              </w:rPr>
              <w:pPrChange w:id="2108" w:author="Donovan Goode" w:date="2018-11-09T10:05:00Z">
                <w:pPr>
                  <w:framePr w:hSpace="180" w:wrap="around" w:vAnchor="text" w:hAnchor="margin" w:xAlign="center" w:y="130"/>
                  <w:shd w:val="clear" w:color="auto" w:fill="1E1E1E"/>
                  <w:spacing w:line="285" w:lineRule="atLeast"/>
                </w:pPr>
              </w:pPrChange>
            </w:pPr>
            <w:del w:id="2109"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3 - Summary of Service"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34DBE556" w14:textId="77777777" w:rsidR="00ED1509" w:rsidRPr="006928EC" w:rsidDel="008B6AF4" w:rsidRDefault="00ED1509">
            <w:pPr>
              <w:pStyle w:val="Heading1Numbered"/>
              <w:rPr>
                <w:del w:id="2110" w:author="Donovan Goode" w:date="2018-11-09T10:04:00Z"/>
                <w:rFonts w:ascii="Consolas" w:eastAsia="Times New Roman" w:hAnsi="Consolas" w:cs="Times New Roman"/>
                <w:color w:val="D4D4D4"/>
                <w:sz w:val="21"/>
                <w:szCs w:val="21"/>
              </w:rPr>
              <w:pPrChange w:id="2111" w:author="Donovan Goode" w:date="2018-11-09T10:05:00Z">
                <w:pPr>
                  <w:framePr w:hSpace="180" w:wrap="around" w:vAnchor="text" w:hAnchor="margin" w:xAlign="center" w:y="130"/>
                  <w:shd w:val="clear" w:color="auto" w:fill="1E1E1E"/>
                  <w:spacing w:line="285" w:lineRule="atLeast"/>
                </w:pPr>
              </w:pPrChange>
            </w:pPr>
            <w:del w:id="2112" w:author="Donovan Goode"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72F9DAE6" w14:textId="77777777" w:rsidR="00ED1509" w:rsidRPr="006928EC" w:rsidDel="008B6AF4" w:rsidRDefault="00ED1509">
            <w:pPr>
              <w:pStyle w:val="Heading1Numbered"/>
              <w:rPr>
                <w:del w:id="2113" w:author="Donovan Goode" w:date="2018-11-09T10:04:00Z"/>
                <w:rFonts w:ascii="Consolas" w:eastAsia="Times New Roman" w:hAnsi="Consolas" w:cs="Times New Roman"/>
                <w:color w:val="D4D4D4"/>
                <w:sz w:val="21"/>
                <w:szCs w:val="21"/>
              </w:rPr>
              <w:pPrChange w:id="2114" w:author="Donovan Goode" w:date="2018-11-09T10:05:00Z">
                <w:pPr>
                  <w:framePr w:hSpace="180" w:wrap="around" w:vAnchor="text" w:hAnchor="margin" w:xAlign="center" w:y="130"/>
                  <w:shd w:val="clear" w:color="auto" w:fill="1E1E1E"/>
                  <w:spacing w:line="285" w:lineRule="atLeast"/>
                </w:pPr>
              </w:pPrChange>
            </w:pPr>
            <w:del w:id="2115"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764F8E68" w14:textId="77777777" w:rsidR="00ED1509" w:rsidRPr="006928EC" w:rsidDel="008B6AF4" w:rsidRDefault="00ED1509">
            <w:pPr>
              <w:pStyle w:val="Heading1Numbered"/>
              <w:rPr>
                <w:del w:id="2116" w:author="Donovan Goode" w:date="2018-11-09T10:04:00Z"/>
                <w:rFonts w:ascii="Consolas" w:eastAsia="Times New Roman" w:hAnsi="Consolas" w:cs="Times New Roman"/>
                <w:color w:val="D4D4D4"/>
                <w:sz w:val="21"/>
                <w:szCs w:val="21"/>
              </w:rPr>
              <w:pPrChange w:id="2117" w:author="Donovan Goode" w:date="2018-11-09T10:05:00Z">
                <w:pPr>
                  <w:framePr w:hSpace="180" w:wrap="around" w:vAnchor="text" w:hAnchor="margin" w:xAlign="center" w:y="130"/>
                  <w:shd w:val="clear" w:color="auto" w:fill="1E1E1E"/>
                  <w:spacing w:line="285" w:lineRule="atLeast"/>
                </w:pPr>
              </w:pPrChange>
            </w:pPr>
            <w:del w:id="2118"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65171880" w14:textId="77777777" w:rsidR="00ED1509" w:rsidRPr="006928EC" w:rsidDel="008B6AF4" w:rsidRDefault="00ED1509">
            <w:pPr>
              <w:pStyle w:val="Heading1Numbered"/>
              <w:rPr>
                <w:del w:id="2119" w:author="Donovan Goode" w:date="2018-11-09T10:04:00Z"/>
                <w:rFonts w:ascii="Consolas" w:eastAsia="Times New Roman" w:hAnsi="Consolas" w:cs="Times New Roman"/>
                <w:color w:val="D4D4D4"/>
                <w:sz w:val="21"/>
                <w:szCs w:val="21"/>
              </w:rPr>
              <w:pPrChange w:id="2120" w:author="Donovan Goode" w:date="2018-11-09T10:05:00Z">
                <w:pPr>
                  <w:framePr w:hSpace="180" w:wrap="around" w:vAnchor="text" w:hAnchor="margin" w:xAlign="center" w:y="130"/>
                  <w:shd w:val="clear" w:color="auto" w:fill="1E1E1E"/>
                  <w:spacing w:line="285" w:lineRule="atLeast"/>
                </w:pPr>
              </w:pPrChange>
            </w:pPr>
            <w:del w:id="2121"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Summary of Service is ready to be certified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4213D5EB" w14:textId="77777777" w:rsidR="00ED1509" w:rsidRPr="006928EC" w:rsidDel="008B6AF4" w:rsidRDefault="00ED1509">
            <w:pPr>
              <w:pStyle w:val="Heading1Numbered"/>
              <w:rPr>
                <w:del w:id="2122" w:author="Donovan Goode" w:date="2018-11-09T10:04:00Z"/>
                <w:rFonts w:ascii="Consolas" w:eastAsia="Times New Roman" w:hAnsi="Consolas" w:cs="Times New Roman"/>
                <w:color w:val="D4D4D4"/>
                <w:sz w:val="21"/>
                <w:szCs w:val="21"/>
              </w:rPr>
              <w:pPrChange w:id="2123" w:author="Donovan Goode" w:date="2018-11-09T10:05:00Z">
                <w:pPr>
                  <w:framePr w:hSpace="180" w:wrap="around" w:vAnchor="text" w:hAnchor="margin" w:xAlign="center" w:y="130"/>
                  <w:shd w:val="clear" w:color="auto" w:fill="1E1E1E"/>
                  <w:spacing w:line="285" w:lineRule="atLeast"/>
                </w:pPr>
              </w:pPrChange>
            </w:pPr>
            <w:del w:id="2124"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0E027609" w14:textId="77777777" w:rsidR="00ED1509" w:rsidRPr="006928EC" w:rsidDel="008B6AF4" w:rsidRDefault="00ED1509">
            <w:pPr>
              <w:pStyle w:val="Heading1Numbered"/>
              <w:rPr>
                <w:del w:id="2125" w:author="Donovan Goode" w:date="2018-11-09T10:04:00Z"/>
                <w:rFonts w:ascii="Consolas" w:eastAsia="Times New Roman" w:hAnsi="Consolas" w:cs="Times New Roman"/>
                <w:color w:val="D4D4D4"/>
                <w:sz w:val="21"/>
                <w:szCs w:val="21"/>
              </w:rPr>
              <w:pPrChange w:id="2126" w:author="Donovan Goode" w:date="2018-11-09T10:05:00Z">
                <w:pPr>
                  <w:framePr w:hSpace="180" w:wrap="around" w:vAnchor="text" w:hAnchor="margin" w:xAlign="center" w:y="130"/>
                  <w:shd w:val="clear" w:color="auto" w:fill="1E1E1E"/>
                  <w:spacing w:line="285" w:lineRule="atLeast"/>
                </w:pPr>
              </w:pPrChange>
            </w:pPr>
            <w:del w:id="2127"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'HR Review'</w:delText>
              </w:r>
              <w:r w:rsidRPr="006928EC" w:rsidDel="008B6AF4">
                <w:rPr>
                  <w:rFonts w:ascii="Consolas" w:eastAsia="Times New Roman" w:hAnsi="Consolas" w:cs="Times New Roman"/>
                  <w:color w:val="D4D4D4"/>
                  <w:sz w:val="21"/>
                  <w:szCs w:val="21"/>
                </w:rPr>
                <w:delText>%}</w:delText>
              </w:r>
            </w:del>
          </w:p>
          <w:p w14:paraId="0F76ECB2" w14:textId="77777777" w:rsidR="00ED1509" w:rsidRPr="006928EC" w:rsidDel="008B6AF4" w:rsidRDefault="00ED1509">
            <w:pPr>
              <w:pStyle w:val="Heading1Numbered"/>
              <w:rPr>
                <w:del w:id="2128" w:author="Donovan Goode" w:date="2018-11-09T10:04:00Z"/>
                <w:rFonts w:ascii="Consolas" w:eastAsia="Times New Roman" w:hAnsi="Consolas" w:cs="Times New Roman"/>
                <w:color w:val="D4D4D4"/>
                <w:sz w:val="21"/>
                <w:szCs w:val="21"/>
              </w:rPr>
              <w:pPrChange w:id="2129" w:author="Donovan Goode" w:date="2018-11-09T10:05:00Z">
                <w:pPr>
                  <w:framePr w:hSpace="180" w:wrap="around" w:vAnchor="text" w:hAnchor="margin" w:xAlign="center" w:y="130"/>
                  <w:shd w:val="clear" w:color="auto" w:fill="1E1E1E"/>
                  <w:spacing w:line="285" w:lineRule="atLeast"/>
                </w:pPr>
              </w:pPrChange>
            </w:pPr>
            <w:del w:id="2130"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4 - HR Checklist"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60632FB2" w14:textId="77777777" w:rsidR="00ED1509" w:rsidRPr="006928EC" w:rsidDel="008B6AF4" w:rsidRDefault="00ED1509">
            <w:pPr>
              <w:pStyle w:val="Heading1Numbered"/>
              <w:rPr>
                <w:del w:id="2131" w:author="Donovan Goode" w:date="2018-11-09T10:04:00Z"/>
                <w:rFonts w:ascii="Consolas" w:eastAsia="Times New Roman" w:hAnsi="Consolas" w:cs="Times New Roman"/>
                <w:color w:val="D4D4D4"/>
                <w:sz w:val="21"/>
                <w:szCs w:val="21"/>
              </w:rPr>
              <w:pPrChange w:id="2132" w:author="Donovan Goode" w:date="2018-11-09T10:05:00Z">
                <w:pPr>
                  <w:framePr w:hSpace="180" w:wrap="around" w:vAnchor="text" w:hAnchor="margin" w:xAlign="center" w:y="130"/>
                  <w:shd w:val="clear" w:color="auto" w:fill="1E1E1E"/>
                  <w:spacing w:line="285" w:lineRule="atLeast"/>
                </w:pPr>
              </w:pPrChange>
            </w:pPr>
            <w:del w:id="2133" w:author="Donovan Goode"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5829A0FF" w14:textId="77777777" w:rsidR="00ED1509" w:rsidRPr="006928EC" w:rsidDel="008B6AF4" w:rsidRDefault="00ED1509">
            <w:pPr>
              <w:pStyle w:val="Heading1Numbered"/>
              <w:rPr>
                <w:del w:id="2134" w:author="Donovan Goode" w:date="2018-11-09T10:04:00Z"/>
                <w:rFonts w:ascii="Consolas" w:eastAsia="Times New Roman" w:hAnsi="Consolas" w:cs="Times New Roman"/>
                <w:color w:val="D4D4D4"/>
                <w:sz w:val="21"/>
                <w:szCs w:val="21"/>
              </w:rPr>
              <w:pPrChange w:id="2135" w:author="Donovan Goode" w:date="2018-11-09T10:05:00Z">
                <w:pPr>
                  <w:framePr w:hSpace="180" w:wrap="around" w:vAnchor="text" w:hAnchor="margin" w:xAlign="center" w:y="130"/>
                  <w:shd w:val="clear" w:color="auto" w:fill="1E1E1E"/>
                  <w:spacing w:line="285" w:lineRule="atLeast"/>
                </w:pPr>
              </w:pPrChange>
            </w:pPr>
            <w:del w:id="2136"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50122E9A" w14:textId="77777777" w:rsidR="00ED1509" w:rsidRPr="006928EC" w:rsidDel="008B6AF4" w:rsidRDefault="00ED1509">
            <w:pPr>
              <w:pStyle w:val="Heading1Numbered"/>
              <w:rPr>
                <w:del w:id="2137" w:author="Donovan Goode" w:date="2018-11-09T10:04:00Z"/>
                <w:rFonts w:ascii="Consolas" w:eastAsia="Times New Roman" w:hAnsi="Consolas" w:cs="Times New Roman"/>
                <w:color w:val="D4D4D4"/>
                <w:sz w:val="21"/>
                <w:szCs w:val="21"/>
              </w:rPr>
              <w:pPrChange w:id="2138" w:author="Donovan Goode" w:date="2018-11-09T10:05:00Z">
                <w:pPr>
                  <w:framePr w:hSpace="180" w:wrap="around" w:vAnchor="text" w:hAnchor="margin" w:xAlign="center" w:y="130"/>
                  <w:shd w:val="clear" w:color="auto" w:fill="1E1E1E"/>
                  <w:spacing w:line="285" w:lineRule="atLeast"/>
                </w:pPr>
              </w:pPrChange>
            </w:pPr>
            <w:del w:id="2139"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6492AD39" w14:textId="77777777" w:rsidR="00ED1509" w:rsidRPr="006928EC" w:rsidDel="008B6AF4" w:rsidRDefault="00ED1509">
            <w:pPr>
              <w:pStyle w:val="Heading1Numbered"/>
              <w:rPr>
                <w:del w:id="2140" w:author="Donovan Goode" w:date="2018-11-09T10:04:00Z"/>
                <w:rFonts w:ascii="Consolas" w:eastAsia="Times New Roman" w:hAnsi="Consolas" w:cs="Times New Roman"/>
                <w:color w:val="D4D4D4"/>
                <w:sz w:val="21"/>
                <w:szCs w:val="21"/>
              </w:rPr>
              <w:pPrChange w:id="2141" w:author="Donovan Goode" w:date="2018-11-09T10:05:00Z">
                <w:pPr>
                  <w:framePr w:hSpace="180" w:wrap="around" w:vAnchor="text" w:hAnchor="margin" w:xAlign="center" w:y="130"/>
                  <w:shd w:val="clear" w:color="auto" w:fill="1E1E1E"/>
                  <w:spacing w:line="285" w:lineRule="atLeast"/>
                </w:pPr>
              </w:pPrChange>
            </w:pPr>
            <w:del w:id="2142"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HR Checklist has been completed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6A0C5765" w14:textId="77777777" w:rsidR="00ED1509" w:rsidRPr="006928EC" w:rsidDel="008B6AF4" w:rsidRDefault="00ED1509">
            <w:pPr>
              <w:pStyle w:val="Heading1Numbered"/>
              <w:rPr>
                <w:del w:id="2143" w:author="Donovan Goode" w:date="2018-11-09T10:04:00Z"/>
                <w:rFonts w:ascii="Consolas" w:eastAsia="Times New Roman" w:hAnsi="Consolas" w:cs="Times New Roman"/>
                <w:color w:val="D4D4D4"/>
                <w:sz w:val="21"/>
                <w:szCs w:val="21"/>
              </w:rPr>
              <w:pPrChange w:id="2144" w:author="Donovan Goode" w:date="2018-11-09T10:05:00Z">
                <w:pPr>
                  <w:framePr w:hSpace="180" w:wrap="around" w:vAnchor="text" w:hAnchor="margin" w:xAlign="center" w:y="130"/>
                  <w:shd w:val="clear" w:color="auto" w:fill="1E1E1E"/>
                  <w:spacing w:line="285" w:lineRule="atLeast"/>
                </w:pPr>
              </w:pPrChange>
            </w:pPr>
            <w:del w:id="2145"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7681A8E9" w14:textId="77777777" w:rsidR="00ED1509" w:rsidRPr="006928EC" w:rsidDel="008B6AF4" w:rsidRDefault="00ED1509">
            <w:pPr>
              <w:pStyle w:val="Heading1Numbered"/>
              <w:rPr>
                <w:del w:id="2146" w:author="Donovan Goode" w:date="2018-11-09T10:04:00Z"/>
                <w:rFonts w:ascii="Consolas" w:eastAsia="Times New Roman" w:hAnsi="Consolas" w:cs="Times New Roman"/>
                <w:color w:val="D4D4D4"/>
                <w:sz w:val="21"/>
                <w:szCs w:val="21"/>
              </w:rPr>
              <w:pPrChange w:id="2147" w:author="Donovan Goode" w:date="2018-11-09T10:05:00Z">
                <w:pPr>
                  <w:framePr w:hSpace="180" w:wrap="around" w:vAnchor="text" w:hAnchor="margin" w:xAlign="center" w:y="130"/>
                  <w:shd w:val="clear" w:color="auto" w:fill="1E1E1E"/>
                  <w:spacing w:line="285" w:lineRule="atLeast"/>
                </w:pPr>
              </w:pPrChange>
            </w:pPr>
            <w:del w:id="2148"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'Payroll Review'</w:delText>
              </w:r>
              <w:r w:rsidRPr="006928EC" w:rsidDel="008B6AF4">
                <w:rPr>
                  <w:rFonts w:ascii="Consolas" w:eastAsia="Times New Roman" w:hAnsi="Consolas" w:cs="Times New Roman"/>
                  <w:color w:val="D4D4D4"/>
                  <w:sz w:val="21"/>
                  <w:szCs w:val="21"/>
                </w:rPr>
                <w:delText>%}</w:delText>
              </w:r>
            </w:del>
          </w:p>
          <w:p w14:paraId="6739F013" w14:textId="77777777" w:rsidR="00ED1509" w:rsidRPr="006928EC" w:rsidDel="008B6AF4" w:rsidRDefault="00ED1509">
            <w:pPr>
              <w:pStyle w:val="Heading1Numbered"/>
              <w:rPr>
                <w:del w:id="2149" w:author="Donovan Goode" w:date="2018-11-09T10:04:00Z"/>
                <w:rFonts w:ascii="Consolas" w:eastAsia="Times New Roman" w:hAnsi="Consolas" w:cs="Times New Roman"/>
                <w:color w:val="D4D4D4"/>
                <w:sz w:val="21"/>
                <w:szCs w:val="21"/>
              </w:rPr>
              <w:pPrChange w:id="2150" w:author="Donovan Goode" w:date="2018-11-09T10:05:00Z">
                <w:pPr>
                  <w:framePr w:hSpace="180" w:wrap="around" w:vAnchor="text" w:hAnchor="margin" w:xAlign="center" w:y="130"/>
                  <w:shd w:val="clear" w:color="auto" w:fill="1E1E1E"/>
                  <w:spacing w:line="285" w:lineRule="atLeast"/>
                </w:pPr>
              </w:pPrChange>
            </w:pPr>
            <w:del w:id="2151"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5 - Payroll Checklist"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34BBE571" w14:textId="77777777" w:rsidR="00ED1509" w:rsidRPr="006928EC" w:rsidDel="008B6AF4" w:rsidRDefault="00ED1509">
            <w:pPr>
              <w:pStyle w:val="Heading1Numbered"/>
              <w:rPr>
                <w:del w:id="2152" w:author="Donovan Goode" w:date="2018-11-09T10:04:00Z"/>
                <w:rFonts w:ascii="Consolas" w:eastAsia="Times New Roman" w:hAnsi="Consolas" w:cs="Times New Roman"/>
                <w:color w:val="D4D4D4"/>
                <w:sz w:val="21"/>
                <w:szCs w:val="21"/>
              </w:rPr>
              <w:pPrChange w:id="2153" w:author="Donovan Goode" w:date="2018-11-09T10:05:00Z">
                <w:pPr>
                  <w:framePr w:hSpace="180" w:wrap="around" w:vAnchor="text" w:hAnchor="margin" w:xAlign="center" w:y="130"/>
                  <w:shd w:val="clear" w:color="auto" w:fill="1E1E1E"/>
                  <w:spacing w:line="285" w:lineRule="atLeast"/>
                </w:pPr>
              </w:pPrChange>
            </w:pPr>
            <w:del w:id="2154" w:author="Donovan Goode"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275DE00B" w14:textId="77777777" w:rsidR="00ED1509" w:rsidRPr="006928EC" w:rsidDel="008B6AF4" w:rsidRDefault="00ED1509">
            <w:pPr>
              <w:pStyle w:val="Heading1Numbered"/>
              <w:rPr>
                <w:del w:id="2155" w:author="Donovan Goode" w:date="2018-11-09T10:04:00Z"/>
                <w:rFonts w:ascii="Consolas" w:eastAsia="Times New Roman" w:hAnsi="Consolas" w:cs="Times New Roman"/>
                <w:color w:val="D4D4D4"/>
                <w:sz w:val="21"/>
                <w:szCs w:val="21"/>
              </w:rPr>
              <w:pPrChange w:id="2156" w:author="Donovan Goode" w:date="2018-11-09T10:05:00Z">
                <w:pPr>
                  <w:framePr w:hSpace="180" w:wrap="around" w:vAnchor="text" w:hAnchor="margin" w:xAlign="center" w:y="130"/>
                  <w:shd w:val="clear" w:color="auto" w:fill="1E1E1E"/>
                  <w:spacing w:line="285" w:lineRule="atLeast"/>
                </w:pPr>
              </w:pPrChange>
            </w:pPr>
            <w:del w:id="2157"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5768BE1E" w14:textId="77777777" w:rsidR="00ED1509" w:rsidRPr="006928EC" w:rsidDel="008B6AF4" w:rsidRDefault="00ED1509">
            <w:pPr>
              <w:pStyle w:val="Heading1Numbered"/>
              <w:rPr>
                <w:del w:id="2158" w:author="Donovan Goode" w:date="2018-11-09T10:04:00Z"/>
                <w:rFonts w:ascii="Consolas" w:eastAsia="Times New Roman" w:hAnsi="Consolas" w:cs="Times New Roman"/>
                <w:color w:val="D4D4D4"/>
                <w:sz w:val="21"/>
                <w:szCs w:val="21"/>
              </w:rPr>
              <w:pPrChange w:id="2159" w:author="Donovan Goode" w:date="2018-11-09T10:05:00Z">
                <w:pPr>
                  <w:framePr w:hSpace="180" w:wrap="around" w:vAnchor="text" w:hAnchor="margin" w:xAlign="center" w:y="130"/>
                  <w:shd w:val="clear" w:color="auto" w:fill="1E1E1E"/>
                  <w:spacing w:line="285" w:lineRule="atLeast"/>
                </w:pPr>
              </w:pPrChange>
            </w:pPr>
            <w:del w:id="2160"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6852609C" w14:textId="77777777" w:rsidR="00ED1509" w:rsidRPr="006928EC" w:rsidDel="008B6AF4" w:rsidRDefault="00ED1509">
            <w:pPr>
              <w:pStyle w:val="Heading1Numbered"/>
              <w:rPr>
                <w:del w:id="2161" w:author="Donovan Goode" w:date="2018-11-09T10:04:00Z"/>
                <w:rFonts w:ascii="Consolas" w:eastAsia="Times New Roman" w:hAnsi="Consolas" w:cs="Times New Roman"/>
                <w:color w:val="D4D4D4"/>
                <w:sz w:val="21"/>
                <w:szCs w:val="21"/>
              </w:rPr>
              <w:pPrChange w:id="2162" w:author="Donovan Goode" w:date="2018-11-09T10:05:00Z">
                <w:pPr>
                  <w:framePr w:hSpace="180" w:wrap="around" w:vAnchor="text" w:hAnchor="margin" w:xAlign="center" w:y="130"/>
                  <w:shd w:val="clear" w:color="auto" w:fill="1E1E1E"/>
                  <w:spacing w:line="285" w:lineRule="atLeast"/>
                </w:pPr>
              </w:pPrChange>
            </w:pPr>
            <w:del w:id="2163"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Payroll Checklist and Certification has been completed</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3B512719" w14:textId="77777777" w:rsidR="00ED1509" w:rsidRPr="006928EC" w:rsidDel="008B6AF4" w:rsidRDefault="00ED1509">
            <w:pPr>
              <w:pStyle w:val="Heading1Numbered"/>
              <w:rPr>
                <w:del w:id="2164" w:author="Donovan Goode" w:date="2018-11-09T10:04:00Z"/>
                <w:rFonts w:ascii="Consolas" w:eastAsia="Times New Roman" w:hAnsi="Consolas" w:cs="Times New Roman"/>
                <w:color w:val="D4D4D4"/>
                <w:sz w:val="21"/>
                <w:szCs w:val="21"/>
              </w:rPr>
              <w:pPrChange w:id="2165" w:author="Donovan Goode" w:date="2018-11-09T10:05:00Z">
                <w:pPr>
                  <w:framePr w:hSpace="180" w:wrap="around" w:vAnchor="text" w:hAnchor="margin" w:xAlign="center" w:y="130"/>
                  <w:shd w:val="clear" w:color="auto" w:fill="1E1E1E"/>
                  <w:spacing w:line="285" w:lineRule="atLeast"/>
                </w:pPr>
              </w:pPrChange>
            </w:pPr>
            <w:del w:id="2166"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3355CF89" w14:textId="77777777" w:rsidR="00ED1509" w:rsidRPr="006928EC" w:rsidDel="008B6AF4" w:rsidRDefault="00ED1509">
            <w:pPr>
              <w:pStyle w:val="Heading1Numbered"/>
              <w:rPr>
                <w:del w:id="2167" w:author="Donovan Goode" w:date="2018-11-09T10:04:00Z"/>
                <w:rFonts w:ascii="Consolas" w:eastAsia="Times New Roman" w:hAnsi="Consolas" w:cs="Times New Roman"/>
                <w:color w:val="D4D4D4"/>
                <w:sz w:val="21"/>
                <w:szCs w:val="21"/>
              </w:rPr>
              <w:pPrChange w:id="2168" w:author="Donovan Goode" w:date="2018-11-09T10:05:00Z">
                <w:pPr>
                  <w:framePr w:hSpace="180" w:wrap="around" w:vAnchor="text" w:hAnchor="margin" w:xAlign="center" w:y="130"/>
                  <w:shd w:val="clear" w:color="auto" w:fill="1E1E1E"/>
                  <w:spacing w:line="285" w:lineRule="atLeast"/>
                </w:pPr>
              </w:pPrChange>
            </w:pPr>
            <w:del w:id="2169"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elsif</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user</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govmod_orapackagestatus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label</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'Package Submitted to OPM'</w:delText>
              </w:r>
              <w:r w:rsidRPr="006928EC" w:rsidDel="008B6AF4">
                <w:rPr>
                  <w:rFonts w:ascii="Consolas" w:eastAsia="Times New Roman" w:hAnsi="Consolas" w:cs="Times New Roman"/>
                  <w:color w:val="D4D4D4"/>
                  <w:sz w:val="21"/>
                  <w:szCs w:val="21"/>
                </w:rPr>
                <w:delText>%}</w:delText>
              </w:r>
            </w:del>
          </w:p>
          <w:p w14:paraId="7E07925B" w14:textId="77777777" w:rsidR="00ED1509" w:rsidRPr="006928EC" w:rsidDel="008B6AF4" w:rsidRDefault="00ED1509">
            <w:pPr>
              <w:pStyle w:val="Heading1Numbered"/>
              <w:rPr>
                <w:del w:id="2170" w:author="Donovan Goode" w:date="2018-11-09T10:04:00Z"/>
                <w:rFonts w:ascii="Consolas" w:eastAsia="Times New Roman" w:hAnsi="Consolas" w:cs="Times New Roman"/>
                <w:color w:val="D4D4D4"/>
                <w:sz w:val="21"/>
                <w:szCs w:val="21"/>
              </w:rPr>
              <w:pPrChange w:id="2171" w:author="Donovan Goode" w:date="2018-11-09T10:05:00Z">
                <w:pPr>
                  <w:framePr w:hSpace="180" w:wrap="around" w:vAnchor="text" w:hAnchor="margin" w:xAlign="center" w:y="130"/>
                  <w:shd w:val="clear" w:color="auto" w:fill="1E1E1E"/>
                  <w:spacing w:line="285" w:lineRule="atLeast"/>
                </w:pPr>
              </w:pPrChange>
            </w:pPr>
            <w:del w:id="2172"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6 - Package Submitted to OPM"</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0386BA3A" w14:textId="77777777" w:rsidR="00ED1509" w:rsidRPr="006928EC" w:rsidDel="008B6AF4" w:rsidRDefault="00ED1509">
            <w:pPr>
              <w:pStyle w:val="Heading1Numbered"/>
              <w:rPr>
                <w:del w:id="2173" w:author="Donovan Goode" w:date="2018-11-09T10:04:00Z"/>
                <w:rFonts w:ascii="Consolas" w:eastAsia="Times New Roman" w:hAnsi="Consolas" w:cs="Times New Roman"/>
                <w:color w:val="D4D4D4"/>
                <w:sz w:val="21"/>
                <w:szCs w:val="21"/>
              </w:rPr>
              <w:pPrChange w:id="2174" w:author="Donovan Goode" w:date="2018-11-09T10:05:00Z">
                <w:pPr>
                  <w:framePr w:hSpace="180" w:wrap="around" w:vAnchor="text" w:hAnchor="margin" w:xAlign="center" w:y="130"/>
                  <w:shd w:val="clear" w:color="auto" w:fill="1E1E1E"/>
                  <w:spacing w:line="285" w:lineRule="atLeast"/>
                </w:pPr>
              </w:pPrChange>
            </w:pPr>
            <w:del w:id="2175" w:author="Donovan Goode" w:date="2018-11-09T10:04:00Z">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62A2FEA3" w14:textId="77777777" w:rsidR="00ED1509" w:rsidRPr="006928EC" w:rsidDel="008B6AF4" w:rsidRDefault="00ED1509">
            <w:pPr>
              <w:pStyle w:val="Heading1Numbered"/>
              <w:rPr>
                <w:del w:id="2176" w:author="Donovan Goode" w:date="2018-11-09T10:04:00Z"/>
                <w:rFonts w:ascii="Consolas" w:eastAsia="Times New Roman" w:hAnsi="Consolas" w:cs="Times New Roman"/>
                <w:color w:val="D4D4D4"/>
                <w:sz w:val="21"/>
                <w:szCs w:val="21"/>
              </w:rPr>
              <w:pPrChange w:id="2177" w:author="Donovan Goode" w:date="2018-11-09T10:05:00Z">
                <w:pPr>
                  <w:framePr w:hSpace="180" w:wrap="around" w:vAnchor="text" w:hAnchor="margin" w:xAlign="center" w:y="130"/>
                  <w:shd w:val="clear" w:color="auto" w:fill="1E1E1E"/>
                  <w:spacing w:line="285" w:lineRule="atLeast"/>
                </w:pPr>
              </w:pPrChange>
            </w:pPr>
            <w:del w:id="2178"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220F9C91" w14:textId="77777777" w:rsidR="00ED1509" w:rsidRPr="006928EC" w:rsidDel="008B6AF4" w:rsidRDefault="00ED1509">
            <w:pPr>
              <w:pStyle w:val="Heading1Numbered"/>
              <w:rPr>
                <w:del w:id="2179" w:author="Donovan Goode" w:date="2018-11-09T10:04:00Z"/>
                <w:rFonts w:ascii="Consolas" w:eastAsia="Times New Roman" w:hAnsi="Consolas" w:cs="Times New Roman"/>
                <w:color w:val="D4D4D4"/>
                <w:sz w:val="21"/>
                <w:szCs w:val="21"/>
              </w:rPr>
              <w:pPrChange w:id="2180" w:author="Donovan Goode" w:date="2018-11-09T10:05:00Z">
                <w:pPr>
                  <w:framePr w:hSpace="180" w:wrap="around" w:vAnchor="text" w:hAnchor="margin" w:xAlign="center" w:y="130"/>
                  <w:shd w:val="clear" w:color="auto" w:fill="1E1E1E"/>
                  <w:spacing w:line="285" w:lineRule="atLeast"/>
                </w:pPr>
              </w:pPrChange>
            </w:pPr>
            <w:del w:id="2181"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4BF628FD" w14:textId="77777777" w:rsidR="00ED1509" w:rsidRPr="006928EC" w:rsidDel="008B6AF4" w:rsidRDefault="00ED1509">
            <w:pPr>
              <w:pStyle w:val="Heading1Numbered"/>
              <w:rPr>
                <w:del w:id="2182" w:author="Donovan Goode" w:date="2018-11-09T10:04:00Z"/>
                <w:rFonts w:ascii="Consolas" w:eastAsia="Times New Roman" w:hAnsi="Consolas" w:cs="Times New Roman"/>
                <w:color w:val="D4D4D4"/>
                <w:sz w:val="21"/>
                <w:szCs w:val="21"/>
              </w:rPr>
              <w:pPrChange w:id="2183" w:author="Donovan Goode" w:date="2018-11-09T10:05:00Z">
                <w:pPr>
                  <w:framePr w:hSpace="180" w:wrap="around" w:vAnchor="text" w:hAnchor="margin" w:xAlign="center" w:y="130"/>
                  <w:shd w:val="clear" w:color="auto" w:fill="1E1E1E"/>
                  <w:spacing w:line="285" w:lineRule="atLeast"/>
                </w:pPr>
              </w:pPrChange>
            </w:pPr>
            <w:del w:id="2184"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Package Complete. Your Package has been submitted to OPM</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3D8F423C" w14:textId="77777777" w:rsidR="00ED1509" w:rsidRPr="006928EC" w:rsidDel="008B6AF4" w:rsidRDefault="00ED1509">
            <w:pPr>
              <w:pStyle w:val="Heading1Numbered"/>
              <w:rPr>
                <w:del w:id="2185" w:author="Donovan Goode" w:date="2018-11-09T10:04:00Z"/>
                <w:rFonts w:ascii="Consolas" w:eastAsia="Times New Roman" w:hAnsi="Consolas" w:cs="Times New Roman"/>
                <w:color w:val="D4D4D4"/>
                <w:sz w:val="21"/>
                <w:szCs w:val="21"/>
              </w:rPr>
              <w:pPrChange w:id="2186" w:author="Donovan Goode" w:date="2018-11-09T10:05:00Z">
                <w:pPr>
                  <w:framePr w:hSpace="180" w:wrap="around" w:vAnchor="text" w:hAnchor="margin" w:xAlign="center" w:y="130"/>
                  <w:shd w:val="clear" w:color="auto" w:fill="1E1E1E"/>
                  <w:spacing w:line="285" w:lineRule="atLeast"/>
                </w:pPr>
              </w:pPrChange>
            </w:pPr>
            <w:del w:id="2187"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3BECC6D9" w14:textId="77777777" w:rsidR="00ED1509" w:rsidRPr="006928EC" w:rsidDel="008B6AF4" w:rsidRDefault="00ED1509">
            <w:pPr>
              <w:pStyle w:val="Heading1Numbered"/>
              <w:rPr>
                <w:del w:id="2188" w:author="Donovan Goode" w:date="2018-11-09T10:04:00Z"/>
                <w:rFonts w:ascii="Consolas" w:eastAsia="Times New Roman" w:hAnsi="Consolas" w:cs="Times New Roman"/>
                <w:color w:val="D4D4D4"/>
                <w:sz w:val="21"/>
                <w:szCs w:val="21"/>
              </w:rPr>
              <w:pPrChange w:id="2189" w:author="Donovan Goode" w:date="2018-11-09T10:05:00Z">
                <w:pPr>
                  <w:framePr w:hSpace="180" w:wrap="around" w:vAnchor="text" w:hAnchor="margin" w:xAlign="center" w:y="130"/>
                  <w:shd w:val="clear" w:color="auto" w:fill="1E1E1E"/>
                  <w:spacing w:line="285" w:lineRule="atLeast"/>
                </w:pPr>
              </w:pPrChange>
            </w:pPr>
            <w:del w:id="2190"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else</w:delText>
              </w:r>
              <w:r w:rsidRPr="006928EC" w:rsidDel="008B6AF4">
                <w:rPr>
                  <w:rFonts w:ascii="Consolas" w:eastAsia="Times New Roman" w:hAnsi="Consolas" w:cs="Times New Roman"/>
                  <w:color w:val="D4D4D4"/>
                  <w:sz w:val="21"/>
                  <w:szCs w:val="21"/>
                </w:rPr>
                <w:delText>%}</w:delText>
              </w:r>
            </w:del>
          </w:p>
          <w:p w14:paraId="05953E83" w14:textId="77777777" w:rsidR="00ED1509" w:rsidRPr="006928EC" w:rsidDel="008B6AF4" w:rsidRDefault="00ED1509">
            <w:pPr>
              <w:pStyle w:val="Heading1Numbered"/>
              <w:rPr>
                <w:del w:id="2191" w:author="Donovan Goode" w:date="2018-11-09T10:04:00Z"/>
                <w:rFonts w:ascii="Consolas" w:eastAsia="Times New Roman" w:hAnsi="Consolas" w:cs="Times New Roman"/>
                <w:color w:val="D4D4D4"/>
                <w:sz w:val="21"/>
                <w:szCs w:val="21"/>
              </w:rPr>
              <w:pPrChange w:id="2192" w:author="Donovan Goode" w:date="2018-11-09T10:05:00Z">
                <w:pPr>
                  <w:framePr w:hSpace="180" w:wrap="around" w:vAnchor="text" w:hAnchor="margin" w:xAlign="center" w:y="130"/>
                  <w:shd w:val="clear" w:color="auto" w:fill="1E1E1E"/>
                  <w:spacing w:line="285" w:lineRule="atLeast"/>
                </w:pPr>
              </w:pPrChange>
            </w:pPr>
            <w:del w:id="2193"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editable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snippets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"Step 0 - Retirement Application Not Started"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type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'html'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liquid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569CD6"/>
                  <w:sz w:val="21"/>
                  <w:szCs w:val="21"/>
                </w:rPr>
                <w:delText>true</w:delText>
              </w:r>
              <w:r w:rsidRPr="006928EC" w:rsidDel="008B6AF4">
                <w:rPr>
                  <w:rFonts w:ascii="Consolas" w:eastAsia="Times New Roman" w:hAnsi="Consolas" w:cs="Times New Roman"/>
                  <w:color w:val="D4D4D4"/>
                  <w:sz w:val="21"/>
                  <w:szCs w:val="21"/>
                </w:rPr>
                <w:delText xml:space="preserve"> %}</w:delText>
              </w:r>
            </w:del>
          </w:p>
          <w:p w14:paraId="498BEC99" w14:textId="77777777" w:rsidR="00ED1509" w:rsidRPr="006928EC" w:rsidDel="008B6AF4" w:rsidRDefault="00ED1509">
            <w:pPr>
              <w:pStyle w:val="Heading1Numbered"/>
              <w:rPr>
                <w:del w:id="2194" w:author="Donovan Goode" w:date="2018-11-09T10:04:00Z"/>
                <w:rFonts w:ascii="Consolas" w:eastAsia="Times New Roman" w:hAnsi="Consolas" w:cs="Times New Roman"/>
                <w:color w:val="D4D4D4"/>
                <w:sz w:val="21"/>
                <w:szCs w:val="21"/>
              </w:rPr>
              <w:pPrChange w:id="2195" w:author="Donovan Goode" w:date="2018-11-09T10:05:00Z">
                <w:pPr>
                  <w:framePr w:hSpace="180" w:wrap="around" w:vAnchor="text" w:hAnchor="margin" w:xAlign="center" w:y="130"/>
                  <w:shd w:val="clear" w:color="auto" w:fill="1E1E1E"/>
                  <w:spacing w:line="285" w:lineRule="atLeast"/>
                </w:pPr>
              </w:pPrChange>
            </w:pPr>
            <w:del w:id="2196"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role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"text-align: center;"</w:delText>
              </w:r>
              <w:r w:rsidRPr="006928EC" w:rsidDel="008B6AF4">
                <w:rPr>
                  <w:rFonts w:ascii="Consolas" w:eastAsia="Times New Roman" w:hAnsi="Consolas" w:cs="Times New Roman"/>
                  <w:color w:val="808080"/>
                  <w:sz w:val="21"/>
                  <w:szCs w:val="21"/>
                </w:rPr>
                <w:delText>&gt;</w:delText>
              </w:r>
            </w:del>
          </w:p>
          <w:p w14:paraId="18008E97" w14:textId="77777777" w:rsidR="00ED1509" w:rsidRPr="006928EC" w:rsidDel="008B6AF4" w:rsidRDefault="00ED1509">
            <w:pPr>
              <w:pStyle w:val="Heading1Numbered"/>
              <w:rPr>
                <w:del w:id="2197" w:author="Donovan Goode" w:date="2018-11-09T10:04:00Z"/>
                <w:rFonts w:ascii="Consolas" w:eastAsia="Times New Roman" w:hAnsi="Consolas" w:cs="Times New Roman"/>
                <w:color w:val="D4D4D4"/>
                <w:sz w:val="21"/>
                <w:szCs w:val="21"/>
              </w:rPr>
              <w:pPrChange w:id="2198" w:author="Donovan Goode" w:date="2018-11-09T10:05:00Z">
                <w:pPr>
                  <w:framePr w:hSpace="180" w:wrap="around" w:vAnchor="text" w:hAnchor="margin" w:xAlign="center" w:y="130"/>
                  <w:shd w:val="clear" w:color="auto" w:fill="1E1E1E"/>
                  <w:spacing w:line="285" w:lineRule="atLeast"/>
                </w:pPr>
              </w:pPrChange>
            </w:pPr>
            <w:del w:id="2199"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ORA Package Tracking Status: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u</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h2</w:delText>
              </w:r>
              <w:r w:rsidRPr="006928EC" w:rsidDel="008B6AF4">
                <w:rPr>
                  <w:rFonts w:ascii="Consolas" w:eastAsia="Times New Roman" w:hAnsi="Consolas" w:cs="Times New Roman"/>
                  <w:color w:val="808080"/>
                  <w:sz w:val="21"/>
                  <w:szCs w:val="21"/>
                </w:rPr>
                <w:delText>&gt;</w:delText>
              </w:r>
            </w:del>
          </w:p>
          <w:p w14:paraId="686AE4A2" w14:textId="77777777" w:rsidR="00ED1509" w:rsidRPr="006928EC" w:rsidDel="008B6AF4" w:rsidRDefault="00ED1509">
            <w:pPr>
              <w:pStyle w:val="Heading1Numbered"/>
              <w:rPr>
                <w:del w:id="2200" w:author="Donovan Goode" w:date="2018-11-09T10:04:00Z"/>
                <w:rFonts w:ascii="Consolas" w:eastAsia="Times New Roman" w:hAnsi="Consolas" w:cs="Times New Roman"/>
                <w:color w:val="D4D4D4"/>
                <w:sz w:val="21"/>
                <w:szCs w:val="21"/>
              </w:rPr>
              <w:pPrChange w:id="2201" w:author="Donovan Goode" w:date="2018-11-09T10:05:00Z">
                <w:pPr>
                  <w:framePr w:hSpace="180" w:wrap="around" w:vAnchor="text" w:hAnchor="margin" w:xAlign="center" w:y="130"/>
                  <w:shd w:val="clear" w:color="auto" w:fill="1E1E1E"/>
                  <w:spacing w:line="285" w:lineRule="atLeast"/>
                </w:pPr>
              </w:pPrChange>
            </w:pPr>
            <w:del w:id="2202"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br</w:delText>
              </w:r>
              <w:r w:rsidRPr="006928EC" w:rsidDel="008B6AF4">
                <w:rPr>
                  <w:rFonts w:ascii="Consolas" w:eastAsia="Times New Roman" w:hAnsi="Consolas" w:cs="Times New Roman"/>
                  <w:color w:val="808080"/>
                  <w:sz w:val="21"/>
                  <w:szCs w:val="21"/>
                </w:rPr>
                <w:delText>&gt;</w:delText>
              </w:r>
            </w:del>
          </w:p>
          <w:p w14:paraId="67D21A61" w14:textId="77777777" w:rsidR="00ED1509" w:rsidRPr="006928EC" w:rsidDel="008B6AF4" w:rsidRDefault="00ED1509">
            <w:pPr>
              <w:pStyle w:val="Heading1Numbered"/>
              <w:rPr>
                <w:del w:id="2203" w:author="Donovan Goode" w:date="2018-11-09T10:04:00Z"/>
                <w:rFonts w:ascii="Consolas" w:eastAsia="Times New Roman" w:hAnsi="Consolas" w:cs="Times New Roman"/>
                <w:color w:val="D4D4D4"/>
                <w:sz w:val="21"/>
                <w:szCs w:val="21"/>
              </w:rPr>
              <w:pPrChange w:id="2204" w:author="Donovan Goode" w:date="2018-11-09T10:05:00Z">
                <w:pPr>
                  <w:framePr w:hSpace="180" w:wrap="around" w:vAnchor="text" w:hAnchor="margin" w:xAlign="center" w:y="130"/>
                  <w:shd w:val="clear" w:color="auto" w:fill="1E1E1E"/>
                  <w:spacing w:line="285" w:lineRule="atLeast"/>
                </w:pPr>
              </w:pPrChange>
            </w:pPr>
            <w:del w:id="2205"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No ORA Packages on your behalf exist in our system at this time</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024ADAED" w14:textId="77777777" w:rsidR="00ED1509" w:rsidRPr="006928EC" w:rsidDel="008B6AF4" w:rsidRDefault="00ED1509">
            <w:pPr>
              <w:pStyle w:val="Heading1Numbered"/>
              <w:rPr>
                <w:del w:id="2206" w:author="Donovan Goode" w:date="2018-11-09T10:04:00Z"/>
                <w:rFonts w:ascii="Consolas" w:eastAsia="Times New Roman" w:hAnsi="Consolas" w:cs="Times New Roman"/>
                <w:color w:val="D4D4D4"/>
                <w:sz w:val="21"/>
                <w:szCs w:val="21"/>
              </w:rPr>
              <w:pPrChange w:id="2207" w:author="Donovan Goode" w:date="2018-11-09T10:05:00Z">
                <w:pPr>
                  <w:framePr w:hSpace="180" w:wrap="around" w:vAnchor="text" w:hAnchor="margin" w:xAlign="center" w:y="130"/>
                  <w:shd w:val="clear" w:color="auto" w:fill="1E1E1E"/>
                  <w:spacing w:line="285" w:lineRule="atLeast"/>
                </w:pPr>
              </w:pPrChange>
            </w:pPr>
            <w:del w:id="2208"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0CBD67DA" w14:textId="77777777" w:rsidR="00ED1509" w:rsidRPr="006928EC" w:rsidDel="008B6AF4" w:rsidRDefault="00ED1509">
            <w:pPr>
              <w:pStyle w:val="Heading1Numbered"/>
              <w:rPr>
                <w:del w:id="2209" w:author="Donovan Goode" w:date="2018-11-09T10:04:00Z"/>
                <w:rFonts w:ascii="Consolas" w:eastAsia="Times New Roman" w:hAnsi="Consolas" w:cs="Times New Roman"/>
                <w:color w:val="D4D4D4"/>
                <w:sz w:val="21"/>
                <w:szCs w:val="21"/>
              </w:rPr>
              <w:pPrChange w:id="2210" w:author="Donovan Goode" w:date="2018-11-09T10:05:00Z">
                <w:pPr>
                  <w:framePr w:hSpace="180" w:wrap="around" w:vAnchor="text" w:hAnchor="margin" w:xAlign="center" w:y="130"/>
                  <w:shd w:val="clear" w:color="auto" w:fill="1E1E1E"/>
                  <w:spacing w:line="285" w:lineRule="atLeast"/>
                </w:pPr>
              </w:pPrChange>
            </w:pPr>
          </w:p>
          <w:p w14:paraId="5945E10D" w14:textId="77777777" w:rsidR="00ED1509" w:rsidRPr="006928EC" w:rsidDel="008B6AF4" w:rsidRDefault="00ED1509">
            <w:pPr>
              <w:pStyle w:val="Heading1Numbered"/>
              <w:rPr>
                <w:del w:id="2211" w:author="Donovan Goode" w:date="2018-11-09T10:04:00Z"/>
                <w:rFonts w:ascii="Consolas" w:eastAsia="Times New Roman" w:hAnsi="Consolas" w:cs="Times New Roman"/>
                <w:color w:val="D4D4D4"/>
                <w:sz w:val="21"/>
                <w:szCs w:val="21"/>
              </w:rPr>
              <w:pPrChange w:id="2212" w:author="Donovan Goode" w:date="2018-11-09T10:05:00Z">
                <w:pPr>
                  <w:framePr w:hSpace="180" w:wrap="around" w:vAnchor="text" w:hAnchor="margin" w:xAlign="center" w:y="130"/>
                  <w:shd w:val="clear" w:color="auto" w:fill="1E1E1E"/>
                  <w:spacing w:line="285" w:lineRule="atLeast"/>
                </w:pPr>
              </w:pPrChange>
            </w:pPr>
            <w:del w:id="2213"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endif</w:delText>
              </w:r>
              <w:r w:rsidRPr="006928EC" w:rsidDel="008B6AF4">
                <w:rPr>
                  <w:rFonts w:ascii="Consolas" w:eastAsia="Times New Roman" w:hAnsi="Consolas" w:cs="Times New Roman"/>
                  <w:color w:val="D4D4D4"/>
                  <w:sz w:val="21"/>
                  <w:szCs w:val="21"/>
                </w:rPr>
                <w:delText>%}</w:delText>
              </w:r>
            </w:del>
          </w:p>
          <w:p w14:paraId="68D78BCC" w14:textId="77777777" w:rsidR="00ED1509" w:rsidRPr="006928EC" w:rsidDel="008B6AF4" w:rsidRDefault="00ED1509">
            <w:pPr>
              <w:pStyle w:val="Heading1Numbered"/>
              <w:rPr>
                <w:del w:id="2214" w:author="Donovan Goode" w:date="2018-11-09T10:04:00Z"/>
                <w:rFonts w:ascii="Consolas" w:eastAsia="Times New Roman" w:hAnsi="Consolas" w:cs="Times New Roman"/>
                <w:color w:val="D4D4D4"/>
                <w:sz w:val="21"/>
                <w:szCs w:val="21"/>
              </w:rPr>
              <w:pPrChange w:id="2215" w:author="Donovan Goode" w:date="2018-11-09T10:05:00Z">
                <w:pPr>
                  <w:framePr w:hSpace="180" w:wrap="around" w:vAnchor="text" w:hAnchor="margin" w:xAlign="center" w:y="130"/>
                  <w:shd w:val="clear" w:color="auto" w:fill="1E1E1E"/>
                  <w:spacing w:line="285" w:lineRule="atLeast"/>
                </w:pPr>
              </w:pPrChange>
            </w:pPr>
            <w:del w:id="2216"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"retirement-applications-list"</w:delText>
              </w:r>
              <w:r w:rsidRPr="006928EC" w:rsidDel="008B6AF4">
                <w:rPr>
                  <w:rFonts w:ascii="Consolas" w:eastAsia="Times New Roman" w:hAnsi="Consolas" w:cs="Times New Roman"/>
                  <w:color w:val="808080"/>
                  <w:sz w:val="21"/>
                  <w:szCs w:val="21"/>
                </w:rPr>
                <w:delText>&gt;</w:delText>
              </w:r>
            </w:del>
          </w:p>
          <w:p w14:paraId="301B0B18" w14:textId="77777777" w:rsidR="00ED1509" w:rsidRPr="006928EC" w:rsidDel="008B6AF4" w:rsidRDefault="00ED1509">
            <w:pPr>
              <w:pStyle w:val="Heading1Numbered"/>
              <w:rPr>
                <w:del w:id="2217" w:author="Donovan Goode" w:date="2018-11-09T10:04:00Z"/>
                <w:rFonts w:ascii="Consolas" w:eastAsia="Times New Roman" w:hAnsi="Consolas" w:cs="Times New Roman"/>
                <w:color w:val="D4D4D4"/>
                <w:sz w:val="21"/>
                <w:szCs w:val="21"/>
              </w:rPr>
              <w:pPrChange w:id="2218" w:author="Donovan Goode" w:date="2018-11-09T10:05:00Z">
                <w:pPr>
                  <w:framePr w:hSpace="180" w:wrap="around" w:vAnchor="text" w:hAnchor="margin" w:xAlign="center" w:y="130"/>
                  <w:shd w:val="clear" w:color="auto" w:fill="1E1E1E"/>
                  <w:spacing w:line="285" w:lineRule="atLeast"/>
                </w:pPr>
              </w:pPrChange>
            </w:pPr>
            <w:del w:id="2219"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6A9955"/>
                  <w:sz w:val="21"/>
                  <w:szCs w:val="21"/>
                </w:rPr>
                <w:delText>&lt;!--&lt;label id= "agencyapplicationslistlabel" for="retirement-applications-list"&gt;&lt;h3&gt;My Agency's Retirement Applications&lt;/h3&gt; &lt;/label&gt;--&gt;</w:delText>
              </w:r>
            </w:del>
          </w:p>
          <w:p w14:paraId="18856679" w14:textId="77777777" w:rsidR="00ED1509" w:rsidRPr="006928EC" w:rsidDel="008B6AF4" w:rsidRDefault="00ED1509">
            <w:pPr>
              <w:pStyle w:val="Heading1Numbered"/>
              <w:rPr>
                <w:del w:id="2220" w:author="Donovan Goode" w:date="2018-11-09T10:04:00Z"/>
                <w:rFonts w:ascii="Consolas" w:eastAsia="Times New Roman" w:hAnsi="Consolas" w:cs="Times New Roman"/>
                <w:color w:val="D4D4D4"/>
                <w:sz w:val="21"/>
                <w:szCs w:val="21"/>
              </w:rPr>
              <w:pPrChange w:id="2221" w:author="Donovan Goode" w:date="2018-11-09T10:05:00Z">
                <w:pPr>
                  <w:framePr w:hSpace="180" w:wrap="around" w:vAnchor="text" w:hAnchor="margin" w:xAlign="center" w:y="130"/>
                  <w:shd w:val="clear" w:color="auto" w:fill="1E1E1E"/>
                  <w:spacing w:line="285" w:lineRule="atLeast"/>
                </w:pPr>
              </w:pPrChange>
            </w:pPr>
            <w:del w:id="2222"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class</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"alert alert-info"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id</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"agencyapplicationslistlabel"</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style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CE9178"/>
                  <w:sz w:val="21"/>
                  <w:szCs w:val="21"/>
                </w:rPr>
                <w:delText>"background-color:#000; text-align:center; color:#FFF"</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w:delText>
              </w:r>
              <w:r w:rsidRPr="006928EC" w:rsidDel="008B6AF4">
                <w:rPr>
                  <w:rFonts w:ascii="Consolas" w:eastAsia="Times New Roman" w:hAnsi="Consolas" w:cs="Times New Roman"/>
                  <w:color w:val="D4D4D4"/>
                  <w:sz w:val="21"/>
                  <w:szCs w:val="21"/>
                </w:rPr>
                <w:delText>My</w:delText>
              </w:r>
            </w:del>
          </w:p>
          <w:p w14:paraId="50B8DFC3" w14:textId="77777777" w:rsidR="00ED1509" w:rsidRPr="006928EC" w:rsidDel="008B6AF4" w:rsidRDefault="00ED1509">
            <w:pPr>
              <w:pStyle w:val="Heading1Numbered"/>
              <w:rPr>
                <w:del w:id="2223" w:author="Donovan Goode" w:date="2018-11-09T10:04:00Z"/>
                <w:rFonts w:ascii="Consolas" w:eastAsia="Times New Roman" w:hAnsi="Consolas" w:cs="Times New Roman"/>
                <w:color w:val="D4D4D4"/>
                <w:sz w:val="21"/>
                <w:szCs w:val="21"/>
              </w:rPr>
              <w:pPrChange w:id="2224" w:author="Donovan Goode" w:date="2018-11-09T10:05:00Z">
                <w:pPr>
                  <w:framePr w:hSpace="180" w:wrap="around" w:vAnchor="text" w:hAnchor="margin" w:xAlign="center" w:y="130"/>
                  <w:shd w:val="clear" w:color="auto" w:fill="1E1E1E"/>
                  <w:spacing w:line="285" w:lineRule="atLeast"/>
                </w:pPr>
              </w:pPrChange>
            </w:pPr>
            <w:del w:id="2225" w:author="Donovan Goode" w:date="2018-11-09T10:04:00Z">
              <w:r w:rsidRPr="006928EC" w:rsidDel="008B6AF4">
                <w:rPr>
                  <w:rFonts w:ascii="Consolas" w:eastAsia="Times New Roman" w:hAnsi="Consolas" w:cs="Times New Roman"/>
                  <w:color w:val="D4D4D4"/>
                  <w:sz w:val="21"/>
                  <w:szCs w:val="21"/>
                </w:rPr>
                <w:delText>        Retirement Applications</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strong</w:delText>
              </w:r>
              <w:r w:rsidRPr="006928EC" w:rsidDel="008B6AF4">
                <w:rPr>
                  <w:rFonts w:ascii="Consolas" w:eastAsia="Times New Roman" w:hAnsi="Consolas" w:cs="Times New Roman"/>
                  <w:color w:val="808080"/>
                  <w:sz w:val="21"/>
                  <w:szCs w:val="21"/>
                </w:rPr>
                <w:delText>&gt;&lt;/</w:delText>
              </w:r>
              <w:r w:rsidRPr="006928EC" w:rsidDel="008B6AF4">
                <w:rPr>
                  <w:rFonts w:ascii="Consolas" w:eastAsia="Times New Roman" w:hAnsi="Consolas" w:cs="Times New Roman"/>
                  <w:color w:val="569CD6"/>
                  <w:sz w:val="21"/>
                  <w:szCs w:val="21"/>
                </w:rPr>
                <w:delText>h3</w:delText>
              </w:r>
              <w:r w:rsidRPr="006928EC" w:rsidDel="008B6AF4">
                <w:rPr>
                  <w:rFonts w:ascii="Consolas" w:eastAsia="Times New Roman" w:hAnsi="Consolas" w:cs="Times New Roman"/>
                  <w:color w:val="808080"/>
                  <w:sz w:val="21"/>
                  <w:szCs w:val="21"/>
                </w:rPr>
                <w:delText>&gt;</w:delText>
              </w:r>
            </w:del>
          </w:p>
          <w:p w14:paraId="5F6D1155" w14:textId="77777777" w:rsidR="00ED1509" w:rsidRPr="006928EC" w:rsidDel="008B6AF4" w:rsidRDefault="00ED1509">
            <w:pPr>
              <w:pStyle w:val="Heading1Numbered"/>
              <w:rPr>
                <w:del w:id="2226" w:author="Donovan Goode" w:date="2018-11-09T10:04:00Z"/>
                <w:rFonts w:ascii="Consolas" w:eastAsia="Times New Roman" w:hAnsi="Consolas" w:cs="Times New Roman"/>
                <w:color w:val="D4D4D4"/>
                <w:sz w:val="21"/>
                <w:szCs w:val="21"/>
              </w:rPr>
              <w:pPrChange w:id="2227" w:author="Donovan Goode" w:date="2018-11-09T10:05:00Z">
                <w:pPr>
                  <w:framePr w:hSpace="180" w:wrap="around" w:vAnchor="text" w:hAnchor="margin" w:xAlign="center" w:y="130"/>
                  <w:shd w:val="clear" w:color="auto" w:fill="1E1E1E"/>
                  <w:spacing w:line="285" w:lineRule="atLeast"/>
                </w:pPr>
              </w:pPrChange>
            </w:pPr>
            <w:del w:id="2228"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6A9955"/>
                  <w:sz w:val="21"/>
                  <w:szCs w:val="21"/>
                </w:rPr>
                <w:delText>&lt;!--&lt;a  class="btn btn-primary pull-right action"&gt;Online Retirement Application Package Status&lt;/a&gt;&lt;div class="pull-right toolbar-actions"&gt;&lt;/div&gt;--&gt;</w:delText>
              </w:r>
            </w:del>
          </w:p>
          <w:p w14:paraId="763ECD61" w14:textId="77777777" w:rsidR="00ED1509" w:rsidRPr="006928EC" w:rsidDel="008B6AF4" w:rsidRDefault="00ED1509">
            <w:pPr>
              <w:pStyle w:val="Heading1Numbered"/>
              <w:rPr>
                <w:del w:id="2229" w:author="Donovan Goode" w:date="2018-11-09T10:04:00Z"/>
                <w:rFonts w:ascii="Consolas" w:eastAsia="Times New Roman" w:hAnsi="Consolas" w:cs="Times New Roman"/>
                <w:color w:val="D4D4D4"/>
                <w:sz w:val="21"/>
                <w:szCs w:val="21"/>
              </w:rPr>
              <w:pPrChange w:id="2230" w:author="Donovan Goode" w:date="2018-11-09T10:05:00Z">
                <w:pPr>
                  <w:framePr w:hSpace="180" w:wrap="around" w:vAnchor="text" w:hAnchor="margin" w:xAlign="center" w:y="130"/>
                  <w:shd w:val="clear" w:color="auto" w:fill="1E1E1E"/>
                  <w:spacing w:line="285" w:lineRule="atLeast"/>
                </w:pPr>
              </w:pPrChange>
            </w:pPr>
            <w:del w:id="2231"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569CD6"/>
                  <w:sz w:val="21"/>
                  <w:szCs w:val="21"/>
                </w:rPr>
                <w:delText xml:space="preserve"> include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'entity_list'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key</w:delText>
              </w:r>
              <w:r w:rsidRPr="006928EC" w:rsidDel="008B6AF4">
                <w:rPr>
                  <w:rFonts w:ascii="Consolas" w:eastAsia="Times New Roman" w:hAnsi="Consolas" w:cs="Times New Roman"/>
                  <w:color w:val="D4D4D4"/>
                  <w:sz w:val="21"/>
                  <w:szCs w:val="21"/>
                </w:rPr>
                <w:delText xml:space="preserve"> : </w:delText>
              </w:r>
              <w:r w:rsidRPr="006928EC" w:rsidDel="008B6AF4">
                <w:rPr>
                  <w:rFonts w:ascii="Consolas" w:eastAsia="Times New Roman" w:hAnsi="Consolas" w:cs="Times New Roman"/>
                  <w:color w:val="CE9178"/>
                  <w:sz w:val="21"/>
                  <w:szCs w:val="21"/>
                </w:rPr>
                <w:delText>"Online Retirement Applications"</w:delText>
              </w:r>
              <w:r w:rsidRPr="006928EC" w:rsidDel="008B6AF4">
                <w:rPr>
                  <w:rFonts w:ascii="Consolas" w:eastAsia="Times New Roman" w:hAnsi="Consolas" w:cs="Times New Roman"/>
                  <w:color w:val="D4D4D4"/>
                  <w:sz w:val="21"/>
                  <w:szCs w:val="21"/>
                </w:rPr>
                <w:delText xml:space="preserve"> %}</w:delText>
              </w:r>
            </w:del>
          </w:p>
          <w:p w14:paraId="625A0AD5" w14:textId="77777777" w:rsidR="00ED1509" w:rsidRPr="006928EC" w:rsidDel="008B6AF4" w:rsidRDefault="00ED1509">
            <w:pPr>
              <w:pStyle w:val="Heading1Numbered"/>
              <w:rPr>
                <w:del w:id="2232" w:author="Donovan Goode" w:date="2018-11-09T10:04:00Z"/>
                <w:rFonts w:ascii="Consolas" w:eastAsia="Times New Roman" w:hAnsi="Consolas" w:cs="Times New Roman"/>
                <w:color w:val="D4D4D4"/>
                <w:sz w:val="21"/>
                <w:szCs w:val="21"/>
              </w:rPr>
              <w:pPrChange w:id="2233" w:author="Donovan Goode" w:date="2018-11-09T10:05:00Z">
                <w:pPr>
                  <w:framePr w:hSpace="180" w:wrap="around" w:vAnchor="text" w:hAnchor="margin" w:xAlign="center" w:y="130"/>
                  <w:shd w:val="clear" w:color="auto" w:fill="1E1E1E"/>
                  <w:spacing w:line="285" w:lineRule="atLeast"/>
                </w:pPr>
              </w:pPrChange>
            </w:pPr>
            <w:del w:id="2234" w:author="Donovan Goode" w:date="2018-11-09T10:04:00Z">
              <w:r w:rsidRPr="006928EC" w:rsidDel="008B6AF4">
                <w:rPr>
                  <w:rFonts w:ascii="Consolas" w:eastAsia="Times New Roman" w:hAnsi="Consolas" w:cs="Times New Roman"/>
                  <w:color w:val="D4D4D4"/>
                  <w:sz w:val="21"/>
                  <w:szCs w:val="21"/>
                </w:rPr>
                <w:delText>  </w:delText>
              </w:r>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335E6C50" w14:textId="77777777" w:rsidR="00ED1509" w:rsidRPr="006928EC" w:rsidDel="008B6AF4" w:rsidRDefault="00ED1509">
            <w:pPr>
              <w:pStyle w:val="Heading1Numbered"/>
              <w:rPr>
                <w:del w:id="2235" w:author="Donovan Goode" w:date="2018-11-09T10:04:00Z"/>
                <w:rFonts w:ascii="Consolas" w:eastAsia="Times New Roman" w:hAnsi="Consolas" w:cs="Times New Roman"/>
                <w:color w:val="D4D4D4"/>
                <w:sz w:val="21"/>
                <w:szCs w:val="21"/>
              </w:rPr>
              <w:pPrChange w:id="2236" w:author="Donovan Goode" w:date="2018-11-09T10:05:00Z">
                <w:pPr>
                  <w:framePr w:hSpace="180" w:wrap="around" w:vAnchor="text" w:hAnchor="margin" w:xAlign="center" w:y="130"/>
                  <w:shd w:val="clear" w:color="auto" w:fill="1E1E1E"/>
                  <w:spacing w:line="285" w:lineRule="atLeast"/>
                </w:pPr>
              </w:pPrChange>
            </w:pPr>
            <w:del w:id="2237" w:author="Donovan Goode"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486E1839" w14:textId="77777777" w:rsidR="00ED1509" w:rsidRPr="006928EC" w:rsidDel="008B6AF4" w:rsidRDefault="00ED1509">
            <w:pPr>
              <w:pStyle w:val="Heading1Numbered"/>
              <w:rPr>
                <w:del w:id="2238" w:author="Donovan Goode" w:date="2018-11-09T10:04:00Z"/>
                <w:rFonts w:ascii="Consolas" w:eastAsia="Times New Roman" w:hAnsi="Consolas" w:cs="Times New Roman"/>
                <w:color w:val="D4D4D4"/>
                <w:sz w:val="21"/>
                <w:szCs w:val="21"/>
              </w:rPr>
              <w:pPrChange w:id="2239" w:author="Donovan Goode" w:date="2018-11-09T10:05:00Z">
                <w:pPr>
                  <w:framePr w:hSpace="180" w:wrap="around" w:vAnchor="text" w:hAnchor="margin" w:xAlign="center" w:y="130"/>
                  <w:shd w:val="clear" w:color="auto" w:fill="1E1E1E"/>
                  <w:spacing w:line="285" w:lineRule="atLeast"/>
                </w:pPr>
              </w:pPrChange>
            </w:pPr>
          </w:p>
          <w:p w14:paraId="42A41068" w14:textId="77777777" w:rsidR="00ED1509" w:rsidRPr="006928EC" w:rsidDel="008B6AF4" w:rsidRDefault="00ED1509">
            <w:pPr>
              <w:pStyle w:val="Heading1Numbered"/>
              <w:rPr>
                <w:del w:id="2240" w:author="Donovan Goode" w:date="2018-11-09T10:04:00Z"/>
                <w:rFonts w:ascii="Consolas" w:eastAsia="Times New Roman" w:hAnsi="Consolas" w:cs="Times New Roman"/>
                <w:color w:val="D4D4D4"/>
                <w:sz w:val="21"/>
                <w:szCs w:val="21"/>
              </w:rPr>
              <w:pPrChange w:id="2241" w:author="Donovan Goode" w:date="2018-11-09T10:05:00Z">
                <w:pPr>
                  <w:framePr w:hSpace="180" w:wrap="around" w:vAnchor="text" w:hAnchor="margin" w:xAlign="center" w:y="130"/>
                  <w:shd w:val="clear" w:color="auto" w:fill="1E1E1E"/>
                  <w:spacing w:line="285" w:lineRule="atLeast"/>
                </w:pPr>
              </w:pPrChange>
            </w:pPr>
            <w:del w:id="2242" w:author="Donovan Goode"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div</w:delText>
              </w:r>
              <w:r w:rsidRPr="006928EC" w:rsidDel="008B6AF4">
                <w:rPr>
                  <w:rFonts w:ascii="Consolas" w:eastAsia="Times New Roman" w:hAnsi="Consolas" w:cs="Times New Roman"/>
                  <w:color w:val="808080"/>
                  <w:sz w:val="21"/>
                  <w:szCs w:val="21"/>
                </w:rPr>
                <w:delText>&gt;</w:delText>
              </w:r>
            </w:del>
          </w:p>
          <w:p w14:paraId="2B164D7C" w14:textId="77777777" w:rsidR="00ED1509" w:rsidRPr="006928EC" w:rsidDel="008B6AF4" w:rsidRDefault="00ED1509">
            <w:pPr>
              <w:pStyle w:val="Heading1Numbered"/>
              <w:rPr>
                <w:del w:id="2243" w:author="Donovan Goode" w:date="2018-11-09T10:04:00Z"/>
                <w:rFonts w:ascii="Consolas" w:eastAsia="Times New Roman" w:hAnsi="Consolas" w:cs="Times New Roman"/>
                <w:color w:val="D4D4D4"/>
                <w:sz w:val="21"/>
                <w:szCs w:val="21"/>
              </w:rPr>
              <w:pPrChange w:id="2244" w:author="Donovan Goode" w:date="2018-11-09T10:05:00Z">
                <w:pPr>
                  <w:framePr w:hSpace="180" w:wrap="around" w:vAnchor="text" w:hAnchor="margin" w:xAlign="center" w:y="130"/>
                  <w:shd w:val="clear" w:color="auto" w:fill="1E1E1E"/>
                  <w:spacing w:after="240" w:line="285" w:lineRule="atLeast"/>
                </w:pPr>
              </w:pPrChange>
            </w:pPr>
          </w:p>
          <w:p w14:paraId="11A75083" w14:textId="77777777" w:rsidR="00ED1509" w:rsidRPr="006928EC" w:rsidDel="008B6AF4" w:rsidRDefault="00ED1509">
            <w:pPr>
              <w:pStyle w:val="Heading1Numbered"/>
              <w:rPr>
                <w:del w:id="2245" w:author="Donovan Goode" w:date="2018-11-09T10:04:00Z"/>
                <w:rFonts w:ascii="Consolas" w:eastAsia="Times New Roman" w:hAnsi="Consolas" w:cs="Times New Roman"/>
                <w:color w:val="D4D4D4"/>
                <w:sz w:val="21"/>
                <w:szCs w:val="21"/>
              </w:rPr>
              <w:pPrChange w:id="2246" w:author="Donovan Goode" w:date="2018-11-09T10:05:00Z">
                <w:pPr>
                  <w:framePr w:hSpace="180" w:wrap="around" w:vAnchor="text" w:hAnchor="margin" w:xAlign="center" w:y="130"/>
                  <w:shd w:val="clear" w:color="auto" w:fill="1E1E1E"/>
                  <w:spacing w:line="285" w:lineRule="atLeast"/>
                </w:pPr>
              </w:pPrChange>
            </w:pPr>
            <w:del w:id="2247" w:author="Donovan Goode"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style</w:delText>
              </w:r>
              <w:r w:rsidRPr="006928EC" w:rsidDel="008B6AF4">
                <w:rPr>
                  <w:rFonts w:ascii="Consolas" w:eastAsia="Times New Roman" w:hAnsi="Consolas" w:cs="Times New Roman"/>
                  <w:color w:val="808080"/>
                  <w:sz w:val="21"/>
                  <w:szCs w:val="21"/>
                </w:rPr>
                <w:delText>&gt;</w:delText>
              </w:r>
            </w:del>
          </w:p>
          <w:p w14:paraId="5AC8697C" w14:textId="77777777" w:rsidR="00ED1509" w:rsidRPr="006928EC" w:rsidDel="008B6AF4" w:rsidRDefault="00ED1509">
            <w:pPr>
              <w:pStyle w:val="Heading1Numbered"/>
              <w:rPr>
                <w:del w:id="2248" w:author="Donovan Goode" w:date="2018-11-09T10:04:00Z"/>
                <w:rFonts w:ascii="Consolas" w:eastAsia="Times New Roman" w:hAnsi="Consolas" w:cs="Times New Roman"/>
                <w:color w:val="D4D4D4"/>
                <w:sz w:val="21"/>
                <w:szCs w:val="21"/>
              </w:rPr>
              <w:pPrChange w:id="2249" w:author="Donovan Goode" w:date="2018-11-09T10:05:00Z">
                <w:pPr>
                  <w:framePr w:hSpace="180" w:wrap="around" w:vAnchor="text" w:hAnchor="margin" w:xAlign="center" w:y="130"/>
                  <w:shd w:val="clear" w:color="auto" w:fill="1E1E1E"/>
                  <w:spacing w:line="285" w:lineRule="atLeast"/>
                </w:pPr>
              </w:pPrChange>
            </w:pPr>
            <w:del w:id="2250" w:author="Donovan Goode" w:date="2018-11-09T10:04:00Z">
              <w:r w:rsidRPr="006928EC" w:rsidDel="008B6AF4">
                <w:rPr>
                  <w:rFonts w:ascii="Consolas" w:eastAsia="Times New Roman" w:hAnsi="Consolas" w:cs="Times New Roman"/>
                  <w:color w:val="6A9955"/>
                  <w:sz w:val="21"/>
                  <w:szCs w:val="21"/>
                </w:rPr>
                <w:delText>/*Reference: https://bootsnipp.com/snippets/featured/form-process-steps */</w:delText>
              </w:r>
            </w:del>
          </w:p>
          <w:p w14:paraId="5583A737" w14:textId="77777777" w:rsidR="00ED1509" w:rsidRPr="006928EC" w:rsidDel="008B6AF4" w:rsidRDefault="00ED1509">
            <w:pPr>
              <w:pStyle w:val="Heading1Numbered"/>
              <w:rPr>
                <w:del w:id="2251" w:author="Donovan Goode" w:date="2018-11-09T10:04:00Z"/>
                <w:rFonts w:ascii="Consolas" w:eastAsia="Times New Roman" w:hAnsi="Consolas" w:cs="Times New Roman"/>
                <w:color w:val="D4D4D4"/>
                <w:sz w:val="21"/>
                <w:szCs w:val="21"/>
              </w:rPr>
              <w:pPrChange w:id="2252" w:author="Donovan Goode" w:date="2018-11-09T10:05:00Z">
                <w:pPr>
                  <w:framePr w:hSpace="180" w:wrap="around" w:vAnchor="text" w:hAnchor="margin" w:xAlign="center" w:y="130"/>
                  <w:shd w:val="clear" w:color="auto" w:fill="1E1E1E"/>
                  <w:spacing w:line="285" w:lineRule="atLeast"/>
                </w:pPr>
              </w:pPrChange>
            </w:pPr>
            <w:del w:id="2253" w:author="Donovan Goode" w:date="2018-11-09T10:04:00Z">
              <w:r w:rsidRPr="006928EC" w:rsidDel="008B6AF4">
                <w:rPr>
                  <w:rFonts w:ascii="Consolas" w:eastAsia="Times New Roman" w:hAnsi="Consolas" w:cs="Times New Roman"/>
                  <w:color w:val="D7BA7D"/>
                  <w:sz w:val="21"/>
                  <w:szCs w:val="21"/>
                </w:rPr>
                <w:delText>.bs-wizard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margin-top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40px</w:delText>
              </w:r>
              <w:r w:rsidRPr="006928EC" w:rsidDel="008B6AF4">
                <w:rPr>
                  <w:rFonts w:ascii="Consolas" w:eastAsia="Times New Roman" w:hAnsi="Consolas" w:cs="Times New Roman"/>
                  <w:color w:val="D4D4D4"/>
                  <w:sz w:val="21"/>
                  <w:szCs w:val="21"/>
                </w:rPr>
                <w:delText>;}</w:delText>
              </w:r>
            </w:del>
          </w:p>
          <w:p w14:paraId="36B2DBC6" w14:textId="77777777" w:rsidR="00ED1509" w:rsidRPr="006928EC" w:rsidDel="008B6AF4" w:rsidRDefault="00ED1509">
            <w:pPr>
              <w:pStyle w:val="Heading1Numbered"/>
              <w:rPr>
                <w:del w:id="2254" w:author="Donovan Goode" w:date="2018-11-09T10:04:00Z"/>
                <w:rFonts w:ascii="Consolas" w:eastAsia="Times New Roman" w:hAnsi="Consolas" w:cs="Times New Roman"/>
                <w:color w:val="D4D4D4"/>
                <w:sz w:val="21"/>
                <w:szCs w:val="21"/>
              </w:rPr>
              <w:pPrChange w:id="2255" w:author="Donovan Goode" w:date="2018-11-09T10:05:00Z">
                <w:pPr>
                  <w:framePr w:hSpace="180" w:wrap="around" w:vAnchor="text" w:hAnchor="margin" w:xAlign="center" w:y="130"/>
                  <w:shd w:val="clear" w:color="auto" w:fill="1E1E1E"/>
                  <w:spacing w:line="285" w:lineRule="atLeast"/>
                </w:pPr>
              </w:pPrChange>
            </w:pPr>
          </w:p>
          <w:p w14:paraId="06A5F8E6" w14:textId="77777777" w:rsidR="00ED1509" w:rsidRPr="006928EC" w:rsidDel="008B6AF4" w:rsidRDefault="00ED1509">
            <w:pPr>
              <w:pStyle w:val="Heading1Numbered"/>
              <w:rPr>
                <w:del w:id="2256" w:author="Donovan Goode" w:date="2018-11-09T10:04:00Z"/>
                <w:rFonts w:ascii="Consolas" w:eastAsia="Times New Roman" w:hAnsi="Consolas" w:cs="Times New Roman"/>
                <w:color w:val="D4D4D4"/>
                <w:sz w:val="21"/>
                <w:szCs w:val="21"/>
              </w:rPr>
              <w:pPrChange w:id="2257" w:author="Donovan Goode" w:date="2018-11-09T10:05:00Z">
                <w:pPr>
                  <w:framePr w:hSpace="180" w:wrap="around" w:vAnchor="text" w:hAnchor="margin" w:xAlign="center" w:y="130"/>
                  <w:shd w:val="clear" w:color="auto" w:fill="1E1E1E"/>
                  <w:spacing w:line="285" w:lineRule="atLeast"/>
                </w:pPr>
              </w:pPrChange>
            </w:pPr>
            <w:del w:id="2258" w:author="Donovan Goode" w:date="2018-11-09T10:04:00Z">
              <w:r w:rsidRPr="006928EC" w:rsidDel="008B6AF4">
                <w:rPr>
                  <w:rFonts w:ascii="Consolas" w:eastAsia="Times New Roman" w:hAnsi="Consolas" w:cs="Times New Roman"/>
                  <w:color w:val="6A9955"/>
                  <w:sz w:val="21"/>
                  <w:szCs w:val="21"/>
                </w:rPr>
                <w:delText>/*Form Wizard*/</w:delText>
              </w:r>
            </w:del>
          </w:p>
          <w:p w14:paraId="284A4B59" w14:textId="77777777" w:rsidR="00ED1509" w:rsidRPr="006928EC" w:rsidDel="008B6AF4" w:rsidRDefault="00ED1509">
            <w:pPr>
              <w:pStyle w:val="Heading1Numbered"/>
              <w:rPr>
                <w:del w:id="2259" w:author="Donovan Goode" w:date="2018-11-09T10:04:00Z"/>
                <w:rFonts w:ascii="Consolas" w:eastAsia="Times New Roman" w:hAnsi="Consolas" w:cs="Times New Roman"/>
                <w:color w:val="D4D4D4"/>
                <w:sz w:val="21"/>
                <w:szCs w:val="21"/>
              </w:rPr>
              <w:pPrChange w:id="2260" w:author="Donovan Goode" w:date="2018-11-09T10:05:00Z">
                <w:pPr>
                  <w:framePr w:hSpace="180" w:wrap="around" w:vAnchor="text" w:hAnchor="margin" w:xAlign="center" w:y="130"/>
                  <w:shd w:val="clear" w:color="auto" w:fill="1E1E1E"/>
                  <w:spacing w:line="285" w:lineRule="atLeast"/>
                </w:pPr>
              </w:pPrChange>
            </w:pPr>
            <w:del w:id="2261" w:author="Donovan Goode" w:date="2018-11-09T10:04:00Z">
              <w:r w:rsidRPr="006928EC" w:rsidDel="008B6AF4">
                <w:rPr>
                  <w:rFonts w:ascii="Consolas" w:eastAsia="Times New Roman" w:hAnsi="Consolas" w:cs="Times New Roman"/>
                  <w:color w:val="D7BA7D"/>
                  <w:sz w:val="21"/>
                  <w:szCs w:val="21"/>
                </w:rPr>
                <w:delText>.bs-wizard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border-bottom</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solid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#e0e0e0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padding</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w:delText>
              </w:r>
            </w:del>
          </w:p>
          <w:p w14:paraId="45396D39" w14:textId="77777777" w:rsidR="00ED1509" w:rsidRPr="006928EC" w:rsidDel="008B6AF4" w:rsidRDefault="00ED1509">
            <w:pPr>
              <w:pStyle w:val="Heading1Numbered"/>
              <w:rPr>
                <w:del w:id="2262" w:author="Donovan Goode" w:date="2018-11-09T10:04:00Z"/>
                <w:rFonts w:ascii="Consolas" w:eastAsia="Times New Roman" w:hAnsi="Consolas" w:cs="Times New Roman"/>
                <w:color w:val="D4D4D4"/>
                <w:sz w:val="21"/>
                <w:szCs w:val="21"/>
              </w:rPr>
              <w:pPrChange w:id="2263" w:author="Donovan Goode" w:date="2018-11-09T10:05:00Z">
                <w:pPr>
                  <w:framePr w:hSpace="180" w:wrap="around" w:vAnchor="text" w:hAnchor="margin" w:xAlign="center" w:y="130"/>
                  <w:shd w:val="clear" w:color="auto" w:fill="1E1E1E"/>
                  <w:spacing w:line="285" w:lineRule="atLeast"/>
                </w:pPr>
              </w:pPrChange>
            </w:pPr>
            <w:del w:id="2264"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padding</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position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relative</w:delText>
              </w:r>
              <w:r w:rsidRPr="006928EC" w:rsidDel="008B6AF4">
                <w:rPr>
                  <w:rFonts w:ascii="Consolas" w:eastAsia="Times New Roman" w:hAnsi="Consolas" w:cs="Times New Roman"/>
                  <w:color w:val="D4D4D4"/>
                  <w:sz w:val="21"/>
                  <w:szCs w:val="21"/>
                </w:rPr>
                <w:delText>;}</w:delText>
              </w:r>
            </w:del>
          </w:p>
          <w:p w14:paraId="47200005" w14:textId="77777777" w:rsidR="00ED1509" w:rsidRPr="006928EC" w:rsidDel="008B6AF4" w:rsidRDefault="00ED1509">
            <w:pPr>
              <w:pStyle w:val="Heading1Numbered"/>
              <w:rPr>
                <w:del w:id="2265" w:author="Donovan Goode" w:date="2018-11-09T10:04:00Z"/>
                <w:rFonts w:ascii="Consolas" w:eastAsia="Times New Roman" w:hAnsi="Consolas" w:cs="Times New Roman"/>
                <w:color w:val="D4D4D4"/>
                <w:sz w:val="21"/>
                <w:szCs w:val="21"/>
              </w:rPr>
              <w:pPrChange w:id="2266" w:author="Donovan Goode" w:date="2018-11-09T10:05:00Z">
                <w:pPr>
                  <w:framePr w:hSpace="180" w:wrap="around" w:vAnchor="text" w:hAnchor="margin" w:xAlign="center" w:y="130"/>
                  <w:shd w:val="clear" w:color="auto" w:fill="1E1E1E"/>
                  <w:spacing w:line="285" w:lineRule="atLeast"/>
                </w:pPr>
              </w:pPrChange>
            </w:pPr>
            <w:del w:id="2267"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D7BA7D"/>
                  <w:sz w:val="21"/>
                  <w:szCs w:val="21"/>
                </w:rPr>
                <w:delText xml:space="preserve"> .bs-wizard-step</w:delText>
              </w:r>
              <w:r w:rsidRPr="006928EC" w:rsidDel="008B6AF4">
                <w:rPr>
                  <w:rFonts w:ascii="Consolas" w:eastAsia="Times New Roman" w:hAnsi="Consolas" w:cs="Times New Roman"/>
                  <w:color w:val="D4D4D4"/>
                  <w:sz w:val="21"/>
                  <w:szCs w:val="21"/>
                </w:rPr>
                <w:delText xml:space="preserve"> {}</w:delText>
              </w:r>
            </w:del>
          </w:p>
          <w:p w14:paraId="31AD9144" w14:textId="77777777" w:rsidR="00ED1509" w:rsidRPr="006928EC" w:rsidDel="008B6AF4" w:rsidRDefault="00ED1509">
            <w:pPr>
              <w:pStyle w:val="Heading1Numbered"/>
              <w:rPr>
                <w:del w:id="2268" w:author="Donovan Goode" w:date="2018-11-09T10:04:00Z"/>
                <w:rFonts w:ascii="Consolas" w:eastAsia="Times New Roman" w:hAnsi="Consolas" w:cs="Times New Roman"/>
                <w:color w:val="D4D4D4"/>
                <w:sz w:val="21"/>
                <w:szCs w:val="21"/>
              </w:rPr>
              <w:pPrChange w:id="2269" w:author="Donovan Goode" w:date="2018-11-09T10:05:00Z">
                <w:pPr>
                  <w:framePr w:hSpace="180" w:wrap="around" w:vAnchor="text" w:hAnchor="margin" w:xAlign="center" w:y="130"/>
                  <w:shd w:val="clear" w:color="auto" w:fill="1E1E1E"/>
                  <w:spacing w:line="285" w:lineRule="atLeast"/>
                </w:pPr>
              </w:pPrChange>
            </w:pPr>
            <w:del w:id="2270"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.bs-wizard-stepnum</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color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#595959</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font-size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16px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margin-bottom</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5px</w:delText>
              </w:r>
              <w:r w:rsidRPr="006928EC" w:rsidDel="008B6AF4">
                <w:rPr>
                  <w:rFonts w:ascii="Consolas" w:eastAsia="Times New Roman" w:hAnsi="Consolas" w:cs="Times New Roman"/>
                  <w:color w:val="D4D4D4"/>
                  <w:sz w:val="21"/>
                  <w:szCs w:val="21"/>
                </w:rPr>
                <w:delText>;}</w:delText>
              </w:r>
            </w:del>
          </w:p>
          <w:p w14:paraId="6AAAA22F" w14:textId="77777777" w:rsidR="00ED1509" w:rsidRPr="006928EC" w:rsidDel="008B6AF4" w:rsidRDefault="00ED1509">
            <w:pPr>
              <w:pStyle w:val="Heading1Numbered"/>
              <w:rPr>
                <w:del w:id="2271" w:author="Donovan Goode" w:date="2018-11-09T10:04:00Z"/>
                <w:rFonts w:ascii="Consolas" w:eastAsia="Times New Roman" w:hAnsi="Consolas" w:cs="Times New Roman"/>
                <w:color w:val="D4D4D4"/>
                <w:sz w:val="21"/>
                <w:szCs w:val="21"/>
              </w:rPr>
              <w:pPrChange w:id="2272" w:author="Donovan Goode" w:date="2018-11-09T10:05:00Z">
                <w:pPr>
                  <w:framePr w:hSpace="180" w:wrap="around" w:vAnchor="text" w:hAnchor="margin" w:xAlign="center" w:y="130"/>
                  <w:shd w:val="clear" w:color="auto" w:fill="1E1E1E"/>
                  <w:spacing w:line="285" w:lineRule="atLeast"/>
                </w:pPr>
              </w:pPrChange>
            </w:pPr>
            <w:del w:id="2273"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.bs-wizard-info</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color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#337ab7</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font-size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14px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font-size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large</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font-weight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bold</w:delText>
              </w:r>
              <w:r w:rsidRPr="006928EC" w:rsidDel="008B6AF4">
                <w:rPr>
                  <w:rFonts w:ascii="Consolas" w:eastAsia="Times New Roman" w:hAnsi="Consolas" w:cs="Times New Roman"/>
                  <w:color w:val="D4D4D4"/>
                  <w:sz w:val="21"/>
                  <w:szCs w:val="21"/>
                </w:rPr>
                <w:delText>;}</w:delText>
              </w:r>
            </w:del>
          </w:p>
          <w:p w14:paraId="2F1CE607" w14:textId="77777777" w:rsidR="00ED1509" w:rsidRPr="006928EC" w:rsidDel="008B6AF4" w:rsidRDefault="00ED1509">
            <w:pPr>
              <w:pStyle w:val="Heading1Numbered"/>
              <w:rPr>
                <w:del w:id="2274" w:author="Donovan Goode" w:date="2018-11-09T10:04:00Z"/>
                <w:rFonts w:ascii="Consolas" w:eastAsia="Times New Roman" w:hAnsi="Consolas" w:cs="Times New Roman"/>
                <w:color w:val="D4D4D4"/>
                <w:sz w:val="21"/>
                <w:szCs w:val="21"/>
              </w:rPr>
              <w:pPrChange w:id="2275" w:author="Donovan Goode" w:date="2018-11-09T10:05:00Z">
                <w:pPr>
                  <w:framePr w:hSpace="180" w:wrap="around" w:vAnchor="text" w:hAnchor="margin" w:xAlign="center" w:y="130"/>
                  <w:shd w:val="clear" w:color="auto" w:fill="1E1E1E"/>
                  <w:spacing w:line="285" w:lineRule="atLeast"/>
                </w:pPr>
              </w:pPrChange>
            </w:pPr>
            <w:del w:id="2276"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.bs-wizard-dot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position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absolute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30px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height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30px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display</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block</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background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gray</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top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45px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left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margin-top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-15px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margin-left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-15px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border-radius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 xml:space="preserve">;} </w:delText>
              </w:r>
            </w:del>
          </w:p>
          <w:p w14:paraId="02B1652D" w14:textId="77777777" w:rsidR="00ED1509" w:rsidRPr="006928EC" w:rsidDel="008B6AF4" w:rsidRDefault="00ED1509">
            <w:pPr>
              <w:pStyle w:val="Heading1Numbered"/>
              <w:rPr>
                <w:del w:id="2277" w:author="Donovan Goode" w:date="2018-11-09T10:04:00Z"/>
                <w:rFonts w:ascii="Consolas" w:eastAsia="Times New Roman" w:hAnsi="Consolas" w:cs="Times New Roman"/>
                <w:color w:val="D4D4D4"/>
                <w:sz w:val="21"/>
                <w:szCs w:val="21"/>
              </w:rPr>
              <w:pPrChange w:id="2278" w:author="Donovan Goode" w:date="2018-11-09T10:05:00Z">
                <w:pPr>
                  <w:framePr w:hSpace="180" w:wrap="around" w:vAnchor="text" w:hAnchor="margin" w:xAlign="center" w:y="130"/>
                  <w:shd w:val="clear" w:color="auto" w:fill="1E1E1E"/>
                  <w:spacing w:line="285" w:lineRule="atLeast"/>
                </w:pPr>
              </w:pPrChange>
            </w:pPr>
            <w:del w:id="2279"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.bs-wizard-dot:after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content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 '</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14px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height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14px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background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#337ab7</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border-radius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position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absolute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top</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8px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left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8px</w:delText>
              </w:r>
              <w:r w:rsidRPr="006928EC" w:rsidDel="008B6AF4">
                <w:rPr>
                  <w:rFonts w:ascii="Consolas" w:eastAsia="Times New Roman" w:hAnsi="Consolas" w:cs="Times New Roman"/>
                  <w:color w:val="D4D4D4"/>
                  <w:sz w:val="21"/>
                  <w:szCs w:val="21"/>
                </w:rPr>
                <w:delText xml:space="preserve">; } </w:delText>
              </w:r>
            </w:del>
          </w:p>
          <w:p w14:paraId="6A831F86" w14:textId="77777777" w:rsidR="00ED1509" w:rsidRPr="006928EC" w:rsidDel="008B6AF4" w:rsidRDefault="00ED1509">
            <w:pPr>
              <w:pStyle w:val="Heading1Numbered"/>
              <w:rPr>
                <w:del w:id="2280" w:author="Donovan Goode" w:date="2018-11-09T10:04:00Z"/>
                <w:rFonts w:ascii="Consolas" w:eastAsia="Times New Roman" w:hAnsi="Consolas" w:cs="Times New Roman"/>
                <w:color w:val="D4D4D4"/>
                <w:sz w:val="21"/>
                <w:szCs w:val="21"/>
              </w:rPr>
              <w:pPrChange w:id="2281" w:author="Donovan Goode" w:date="2018-11-09T10:05:00Z">
                <w:pPr>
                  <w:framePr w:hSpace="180" w:wrap="around" w:vAnchor="text" w:hAnchor="margin" w:xAlign="center" w:y="130"/>
                  <w:shd w:val="clear" w:color="auto" w:fill="1E1E1E"/>
                  <w:spacing w:line="285" w:lineRule="atLeast"/>
                </w:pPr>
              </w:pPrChange>
            </w:pPr>
            <w:del w:id="2282"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position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relative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border-radius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height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8px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box-shadow</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none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margin</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20px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w:delText>
              </w:r>
            </w:del>
          </w:p>
          <w:p w14:paraId="435D5004" w14:textId="77777777" w:rsidR="00ED1509" w:rsidRPr="006928EC" w:rsidDel="008B6AF4" w:rsidRDefault="00ED1509">
            <w:pPr>
              <w:pStyle w:val="Heading1Numbered"/>
              <w:rPr>
                <w:del w:id="2283" w:author="Donovan Goode" w:date="2018-11-09T10:04:00Z"/>
                <w:rFonts w:ascii="Consolas" w:eastAsia="Times New Roman" w:hAnsi="Consolas" w:cs="Times New Roman"/>
                <w:color w:val="D4D4D4"/>
                <w:sz w:val="21"/>
                <w:szCs w:val="21"/>
              </w:rPr>
              <w:pPrChange w:id="2284" w:author="Donovan Goode" w:date="2018-11-09T10:05:00Z">
                <w:pPr>
                  <w:framePr w:hSpace="180" w:wrap="around" w:vAnchor="text" w:hAnchor="margin" w:xAlign="center" w:y="130"/>
                  <w:shd w:val="clear" w:color="auto" w:fill="1E1E1E"/>
                  <w:spacing w:line="285" w:lineRule="atLeast"/>
                </w:pPr>
              </w:pPrChange>
            </w:pPr>
            <w:del w:id="2285"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B5CEA8"/>
                  <w:sz w:val="21"/>
                  <w:szCs w:val="21"/>
                </w:rPr>
                <w:delText>0px</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box-shadow</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none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background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#000</w:delText>
              </w:r>
              <w:r w:rsidRPr="006928EC" w:rsidDel="008B6AF4">
                <w:rPr>
                  <w:rFonts w:ascii="Consolas" w:eastAsia="Times New Roman" w:hAnsi="Consolas" w:cs="Times New Roman"/>
                  <w:color w:val="D4D4D4"/>
                  <w:sz w:val="21"/>
                  <w:szCs w:val="21"/>
                </w:rPr>
                <w:delText>;}</w:delText>
              </w:r>
            </w:del>
          </w:p>
          <w:p w14:paraId="6DD38F5A" w14:textId="77777777" w:rsidR="00ED1509" w:rsidRPr="006928EC" w:rsidDel="008B6AF4" w:rsidRDefault="00ED1509">
            <w:pPr>
              <w:pStyle w:val="Heading1Numbered"/>
              <w:rPr>
                <w:del w:id="2286" w:author="Donovan Goode" w:date="2018-11-09T10:04:00Z"/>
                <w:rFonts w:ascii="Consolas" w:eastAsia="Times New Roman" w:hAnsi="Consolas" w:cs="Times New Roman"/>
                <w:color w:val="D4D4D4"/>
                <w:sz w:val="21"/>
                <w:szCs w:val="21"/>
              </w:rPr>
              <w:pPrChange w:id="2287" w:author="Donovan Goode" w:date="2018-11-09T10:05:00Z">
                <w:pPr>
                  <w:framePr w:hSpace="180" w:wrap="around" w:vAnchor="text" w:hAnchor="margin" w:xAlign="center" w:y="130"/>
                  <w:shd w:val="clear" w:color="auto" w:fill="1E1E1E"/>
                  <w:spacing w:line="285" w:lineRule="atLeast"/>
                </w:pPr>
              </w:pPrChange>
            </w:pPr>
            <w:del w:id="2288"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.bs-wizard-step.complete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B5CEA8"/>
                  <w:sz w:val="21"/>
                  <w:szCs w:val="21"/>
                </w:rPr>
                <w:delText>100%</w:delText>
              </w:r>
              <w:r w:rsidRPr="006928EC" w:rsidDel="008B6AF4">
                <w:rPr>
                  <w:rFonts w:ascii="Consolas" w:eastAsia="Times New Roman" w:hAnsi="Consolas" w:cs="Times New Roman"/>
                  <w:color w:val="D4D4D4"/>
                  <w:sz w:val="21"/>
                  <w:szCs w:val="21"/>
                </w:rPr>
                <w:delText>;}</w:delText>
              </w:r>
            </w:del>
          </w:p>
          <w:p w14:paraId="682F7118" w14:textId="77777777" w:rsidR="00ED1509" w:rsidRPr="006928EC" w:rsidDel="008B6AF4" w:rsidRDefault="00ED1509">
            <w:pPr>
              <w:pStyle w:val="Heading1Numbered"/>
              <w:rPr>
                <w:del w:id="2289" w:author="Donovan Goode" w:date="2018-11-09T10:04:00Z"/>
                <w:rFonts w:ascii="Consolas" w:eastAsia="Times New Roman" w:hAnsi="Consolas" w:cs="Times New Roman"/>
                <w:color w:val="D4D4D4"/>
                <w:sz w:val="21"/>
                <w:szCs w:val="21"/>
              </w:rPr>
              <w:pPrChange w:id="2290" w:author="Donovan Goode" w:date="2018-11-09T10:05:00Z">
                <w:pPr>
                  <w:framePr w:hSpace="180" w:wrap="around" w:vAnchor="text" w:hAnchor="margin" w:xAlign="center" w:y="130"/>
                  <w:shd w:val="clear" w:color="auto" w:fill="1E1E1E"/>
                  <w:spacing w:line="285" w:lineRule="atLeast"/>
                </w:pPr>
              </w:pPrChange>
            </w:pPr>
            <w:del w:id="2291"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.bs-wizard-step.active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w:delText>
              </w:r>
            </w:del>
          </w:p>
          <w:p w14:paraId="7F129A3B" w14:textId="77777777" w:rsidR="00ED1509" w:rsidRPr="006928EC" w:rsidDel="008B6AF4" w:rsidRDefault="00ED1509">
            <w:pPr>
              <w:pStyle w:val="Heading1Numbered"/>
              <w:rPr>
                <w:del w:id="2292" w:author="Donovan Goode" w:date="2018-11-09T10:04:00Z"/>
                <w:rFonts w:ascii="Consolas" w:eastAsia="Times New Roman" w:hAnsi="Consolas" w:cs="Times New Roman"/>
                <w:color w:val="D4D4D4"/>
                <w:sz w:val="21"/>
                <w:szCs w:val="21"/>
              </w:rPr>
              <w:pPrChange w:id="2293" w:author="Donovan Goode" w:date="2018-11-09T10:05:00Z">
                <w:pPr>
                  <w:framePr w:hSpace="180" w:wrap="around" w:vAnchor="text" w:hAnchor="margin" w:xAlign="center" w:y="130"/>
                  <w:shd w:val="clear" w:color="auto" w:fill="1E1E1E"/>
                  <w:spacing w:line="285" w:lineRule="atLeast"/>
                </w:pPr>
              </w:pPrChange>
            </w:pPr>
            <w:del w:id="2294"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.bs-wizard-step:first-child.active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w:delText>
              </w:r>
            </w:del>
          </w:p>
          <w:p w14:paraId="07B3B496" w14:textId="77777777" w:rsidR="00ED1509" w:rsidRPr="006928EC" w:rsidDel="008B6AF4" w:rsidRDefault="00ED1509">
            <w:pPr>
              <w:pStyle w:val="Heading1Numbered"/>
              <w:rPr>
                <w:del w:id="2295" w:author="Donovan Goode" w:date="2018-11-09T10:04:00Z"/>
                <w:rFonts w:ascii="Consolas" w:eastAsia="Times New Roman" w:hAnsi="Consolas" w:cs="Times New Roman"/>
                <w:color w:val="D4D4D4"/>
                <w:sz w:val="21"/>
                <w:szCs w:val="21"/>
              </w:rPr>
              <w:pPrChange w:id="2296" w:author="Donovan Goode" w:date="2018-11-09T10:05:00Z">
                <w:pPr>
                  <w:framePr w:hSpace="180" w:wrap="around" w:vAnchor="text" w:hAnchor="margin" w:xAlign="center" w:y="130"/>
                  <w:shd w:val="clear" w:color="auto" w:fill="1E1E1E"/>
                  <w:spacing w:line="285" w:lineRule="atLeast"/>
                </w:pPr>
              </w:pPrChange>
            </w:pPr>
            <w:del w:id="2297"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.bs-wizard-step:last-child.active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.progress-bar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100%</w:delText>
              </w:r>
              <w:r w:rsidRPr="006928EC" w:rsidDel="008B6AF4">
                <w:rPr>
                  <w:rFonts w:ascii="Consolas" w:eastAsia="Times New Roman" w:hAnsi="Consolas" w:cs="Times New Roman"/>
                  <w:color w:val="D4D4D4"/>
                  <w:sz w:val="21"/>
                  <w:szCs w:val="21"/>
                </w:rPr>
                <w:delText>;}</w:delText>
              </w:r>
            </w:del>
          </w:p>
          <w:p w14:paraId="14238861" w14:textId="77777777" w:rsidR="00ED1509" w:rsidRPr="006928EC" w:rsidDel="008B6AF4" w:rsidRDefault="00ED1509">
            <w:pPr>
              <w:pStyle w:val="Heading1Numbered"/>
              <w:rPr>
                <w:del w:id="2298" w:author="Donovan Goode" w:date="2018-11-09T10:04:00Z"/>
                <w:rFonts w:ascii="Consolas" w:eastAsia="Times New Roman" w:hAnsi="Consolas" w:cs="Times New Roman"/>
                <w:color w:val="D4D4D4"/>
                <w:sz w:val="21"/>
                <w:szCs w:val="21"/>
              </w:rPr>
              <w:pPrChange w:id="2299" w:author="Donovan Goode" w:date="2018-11-09T10:05:00Z">
                <w:pPr>
                  <w:framePr w:hSpace="180" w:wrap="around" w:vAnchor="text" w:hAnchor="margin" w:xAlign="center" w:y="130"/>
                  <w:shd w:val="clear" w:color="auto" w:fill="1E1E1E"/>
                  <w:spacing w:line="285" w:lineRule="atLeast"/>
                </w:pPr>
              </w:pPrChange>
            </w:pPr>
            <w:del w:id="2300"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.bs-wizard-step.disabled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.bs-wizard-dot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background-color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#f5f5f5</w:delText>
              </w:r>
              <w:r w:rsidRPr="006928EC" w:rsidDel="008B6AF4">
                <w:rPr>
                  <w:rFonts w:ascii="Consolas" w:eastAsia="Times New Roman" w:hAnsi="Consolas" w:cs="Times New Roman"/>
                  <w:color w:val="D4D4D4"/>
                  <w:sz w:val="21"/>
                  <w:szCs w:val="21"/>
                </w:rPr>
                <w:delText>;</w:delText>
              </w:r>
              <w:r w:rsidRPr="006928EC" w:rsidDel="008B6AF4">
                <w:rPr>
                  <w:rFonts w:ascii="Consolas" w:eastAsia="Times New Roman" w:hAnsi="Consolas" w:cs="Times New Roman"/>
                  <w:color w:val="9CDCFE"/>
                  <w:sz w:val="21"/>
                  <w:szCs w:val="21"/>
                </w:rPr>
                <w:delText>border-bottom-style</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solid</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border-color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gray</w:delText>
              </w:r>
              <w:r w:rsidRPr="006928EC" w:rsidDel="008B6AF4">
                <w:rPr>
                  <w:rFonts w:ascii="Consolas" w:eastAsia="Times New Roman" w:hAnsi="Consolas" w:cs="Times New Roman"/>
                  <w:color w:val="D4D4D4"/>
                  <w:sz w:val="21"/>
                  <w:szCs w:val="21"/>
                </w:rPr>
                <w:delText>;}</w:delText>
              </w:r>
            </w:del>
          </w:p>
          <w:p w14:paraId="3233B952" w14:textId="77777777" w:rsidR="00ED1509" w:rsidRPr="006928EC" w:rsidDel="008B6AF4" w:rsidRDefault="00ED1509">
            <w:pPr>
              <w:pStyle w:val="Heading1Numbered"/>
              <w:rPr>
                <w:del w:id="2301" w:author="Donovan Goode" w:date="2018-11-09T10:04:00Z"/>
                <w:rFonts w:ascii="Consolas" w:eastAsia="Times New Roman" w:hAnsi="Consolas" w:cs="Times New Roman"/>
                <w:color w:val="D4D4D4"/>
                <w:sz w:val="21"/>
                <w:szCs w:val="21"/>
              </w:rPr>
              <w:pPrChange w:id="2302" w:author="Donovan Goode" w:date="2018-11-09T10:05:00Z">
                <w:pPr>
                  <w:framePr w:hSpace="180" w:wrap="around" w:vAnchor="text" w:hAnchor="margin" w:xAlign="center" w:y="130"/>
                  <w:shd w:val="clear" w:color="auto" w:fill="1E1E1E"/>
                  <w:spacing w:line="285" w:lineRule="atLeast"/>
                </w:pPr>
              </w:pPrChange>
            </w:pPr>
            <w:del w:id="2303"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.bs-wizard-step.disabled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.bs-wizard-dot:after</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opacity</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0</w:delText>
              </w:r>
              <w:r w:rsidRPr="006928EC" w:rsidDel="008B6AF4">
                <w:rPr>
                  <w:rFonts w:ascii="Consolas" w:eastAsia="Times New Roman" w:hAnsi="Consolas" w:cs="Times New Roman"/>
                  <w:color w:val="D4D4D4"/>
                  <w:sz w:val="21"/>
                  <w:szCs w:val="21"/>
                </w:rPr>
                <w:delText>;}</w:delText>
              </w:r>
            </w:del>
          </w:p>
          <w:p w14:paraId="05594E97" w14:textId="77777777" w:rsidR="00ED1509" w:rsidRPr="006928EC" w:rsidDel="008B6AF4" w:rsidRDefault="00ED1509">
            <w:pPr>
              <w:pStyle w:val="Heading1Numbered"/>
              <w:rPr>
                <w:del w:id="2304" w:author="Donovan Goode" w:date="2018-11-09T10:04:00Z"/>
                <w:rFonts w:ascii="Consolas" w:eastAsia="Times New Roman" w:hAnsi="Consolas" w:cs="Times New Roman"/>
                <w:color w:val="D4D4D4"/>
                <w:sz w:val="21"/>
                <w:szCs w:val="21"/>
              </w:rPr>
              <w:pPrChange w:id="2305" w:author="Donovan Goode" w:date="2018-11-09T10:05:00Z">
                <w:pPr>
                  <w:framePr w:hSpace="180" w:wrap="around" w:vAnchor="text" w:hAnchor="margin" w:xAlign="center" w:y="130"/>
                  <w:shd w:val="clear" w:color="auto" w:fill="1E1E1E"/>
                  <w:spacing w:line="285" w:lineRule="atLeast"/>
                </w:pPr>
              </w:pPrChange>
            </w:pPr>
            <w:del w:id="2306"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.bs-wizard-step:first-child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left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w:delText>
              </w:r>
            </w:del>
          </w:p>
          <w:p w14:paraId="4E28BB7D" w14:textId="77777777" w:rsidR="00ED1509" w:rsidRPr="006928EC" w:rsidDel="008B6AF4" w:rsidRDefault="00ED1509">
            <w:pPr>
              <w:pStyle w:val="Heading1Numbered"/>
              <w:rPr>
                <w:del w:id="2307" w:author="Donovan Goode" w:date="2018-11-09T10:04:00Z"/>
                <w:rFonts w:ascii="Consolas" w:eastAsia="Times New Roman" w:hAnsi="Consolas" w:cs="Times New Roman"/>
                <w:color w:val="D4D4D4"/>
                <w:sz w:val="21"/>
                <w:szCs w:val="21"/>
              </w:rPr>
              <w:pPrChange w:id="2308" w:author="Donovan Goode" w:date="2018-11-09T10:05:00Z">
                <w:pPr>
                  <w:framePr w:hSpace="180" w:wrap="around" w:vAnchor="text" w:hAnchor="margin" w:xAlign="center" w:y="130"/>
                  <w:shd w:val="clear" w:color="auto" w:fill="1E1E1E"/>
                  <w:spacing w:line="285" w:lineRule="atLeast"/>
                </w:pPr>
              </w:pPrChange>
            </w:pPr>
            <w:del w:id="2309"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.bs-wizard-step:last-child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.progress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width</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B5CEA8"/>
                  <w:sz w:val="21"/>
                  <w:szCs w:val="21"/>
                </w:rPr>
                <w:delText>50%</w:delText>
              </w:r>
              <w:r w:rsidRPr="006928EC" w:rsidDel="008B6AF4">
                <w:rPr>
                  <w:rFonts w:ascii="Consolas" w:eastAsia="Times New Roman" w:hAnsi="Consolas" w:cs="Times New Roman"/>
                  <w:color w:val="D4D4D4"/>
                  <w:sz w:val="21"/>
                  <w:szCs w:val="21"/>
                </w:rPr>
                <w:delText>;}</w:delText>
              </w:r>
            </w:del>
          </w:p>
          <w:p w14:paraId="0BAD92F0" w14:textId="77777777" w:rsidR="00ED1509" w:rsidRPr="006928EC" w:rsidDel="008B6AF4" w:rsidRDefault="00ED1509">
            <w:pPr>
              <w:pStyle w:val="Heading1Numbered"/>
              <w:rPr>
                <w:del w:id="2310" w:author="Donovan Goode" w:date="2018-11-09T10:04:00Z"/>
                <w:rFonts w:ascii="Consolas" w:eastAsia="Times New Roman" w:hAnsi="Consolas" w:cs="Times New Roman"/>
                <w:color w:val="D4D4D4"/>
                <w:sz w:val="21"/>
                <w:szCs w:val="21"/>
              </w:rPr>
              <w:pPrChange w:id="2311" w:author="Donovan Goode" w:date="2018-11-09T10:05:00Z">
                <w:pPr>
                  <w:framePr w:hSpace="180" w:wrap="around" w:vAnchor="text" w:hAnchor="margin" w:xAlign="center" w:y="130"/>
                  <w:shd w:val="clear" w:color="auto" w:fill="1E1E1E"/>
                  <w:spacing w:line="285" w:lineRule="atLeast"/>
                </w:pPr>
              </w:pPrChange>
            </w:pPr>
            <w:del w:id="2312" w:author="Donovan Goode" w:date="2018-11-09T10:04:00Z">
              <w:r w:rsidRPr="006928EC" w:rsidDel="008B6AF4">
                <w:rPr>
                  <w:rFonts w:ascii="Consolas" w:eastAsia="Times New Roman" w:hAnsi="Consolas" w:cs="Times New Roman"/>
                  <w:color w:val="D7BA7D"/>
                  <w:sz w:val="21"/>
                  <w:szCs w:val="21"/>
                </w:rPr>
                <w:delText xml:space="preserve">.bs-wizard </w:delText>
              </w:r>
              <w:r w:rsidRPr="006928EC" w:rsidDel="008B6AF4">
                <w:rPr>
                  <w:rFonts w:ascii="Consolas" w:eastAsia="Times New Roman" w:hAnsi="Consolas" w:cs="Times New Roman"/>
                  <w:color w:val="D4D4D4"/>
                  <w:sz w:val="21"/>
                  <w:szCs w:val="21"/>
                </w:rPr>
                <w:delText>&gt;</w:delText>
              </w:r>
              <w:r w:rsidRPr="006928EC" w:rsidDel="008B6AF4">
                <w:rPr>
                  <w:rFonts w:ascii="Consolas" w:eastAsia="Times New Roman" w:hAnsi="Consolas" w:cs="Times New Roman"/>
                  <w:color w:val="D7BA7D"/>
                  <w:sz w:val="21"/>
                  <w:szCs w:val="21"/>
                </w:rPr>
                <w:delText xml:space="preserve"> .bs-wizard-step.disabled a.bs-wizard-dot</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9CDCFE"/>
                  <w:sz w:val="21"/>
                  <w:szCs w:val="21"/>
                </w:rPr>
                <w:delText>pointer-events</w:delText>
              </w:r>
              <w:r w:rsidRPr="006928EC" w:rsidDel="008B6AF4">
                <w:rPr>
                  <w:rFonts w:ascii="Consolas" w:eastAsia="Times New Roman" w:hAnsi="Consolas" w:cs="Times New Roman"/>
                  <w:color w:val="D4D4D4"/>
                  <w:sz w:val="21"/>
                  <w:szCs w:val="21"/>
                </w:rPr>
                <w:delText xml:space="preserve">: </w:delText>
              </w:r>
              <w:r w:rsidRPr="006928EC" w:rsidDel="008B6AF4">
                <w:rPr>
                  <w:rFonts w:ascii="Consolas" w:eastAsia="Times New Roman" w:hAnsi="Consolas" w:cs="Times New Roman"/>
                  <w:color w:val="CE9178"/>
                  <w:sz w:val="21"/>
                  <w:szCs w:val="21"/>
                </w:rPr>
                <w:delText>none</w:delText>
              </w:r>
              <w:r w:rsidRPr="006928EC" w:rsidDel="008B6AF4">
                <w:rPr>
                  <w:rFonts w:ascii="Consolas" w:eastAsia="Times New Roman" w:hAnsi="Consolas" w:cs="Times New Roman"/>
                  <w:color w:val="D4D4D4"/>
                  <w:sz w:val="21"/>
                  <w:szCs w:val="21"/>
                </w:rPr>
                <w:delText>; }</w:delText>
              </w:r>
            </w:del>
          </w:p>
          <w:p w14:paraId="1CEAC394" w14:textId="77777777" w:rsidR="00ED1509" w:rsidRPr="006928EC" w:rsidDel="008B6AF4" w:rsidRDefault="00ED1509">
            <w:pPr>
              <w:pStyle w:val="Heading1Numbered"/>
              <w:rPr>
                <w:del w:id="2313" w:author="Donovan Goode" w:date="2018-11-09T10:04:00Z"/>
                <w:rFonts w:ascii="Consolas" w:eastAsia="Times New Roman" w:hAnsi="Consolas" w:cs="Times New Roman"/>
                <w:color w:val="D4D4D4"/>
                <w:sz w:val="21"/>
                <w:szCs w:val="21"/>
              </w:rPr>
              <w:pPrChange w:id="2314" w:author="Donovan Goode" w:date="2018-11-09T10:05:00Z">
                <w:pPr>
                  <w:framePr w:hSpace="180" w:wrap="around" w:vAnchor="text" w:hAnchor="margin" w:xAlign="center" w:y="130"/>
                  <w:shd w:val="clear" w:color="auto" w:fill="1E1E1E"/>
                  <w:spacing w:line="285" w:lineRule="atLeast"/>
                </w:pPr>
              </w:pPrChange>
            </w:pPr>
            <w:del w:id="2315" w:author="Donovan Goode" w:date="2018-11-09T10:04:00Z">
              <w:r w:rsidRPr="006928EC" w:rsidDel="008B6AF4">
                <w:rPr>
                  <w:rFonts w:ascii="Consolas" w:eastAsia="Times New Roman" w:hAnsi="Consolas" w:cs="Times New Roman"/>
                  <w:color w:val="6A9955"/>
                  <w:sz w:val="21"/>
                  <w:szCs w:val="21"/>
                </w:rPr>
                <w:delText>/*END Form Wizard*/</w:delText>
              </w:r>
            </w:del>
          </w:p>
          <w:p w14:paraId="755DB5B1" w14:textId="77777777" w:rsidR="00ED1509" w:rsidRPr="006928EC" w:rsidDel="008B6AF4" w:rsidRDefault="00ED1509">
            <w:pPr>
              <w:pStyle w:val="Heading1Numbered"/>
              <w:rPr>
                <w:del w:id="2316" w:author="Donovan Goode" w:date="2018-11-09T10:04:00Z"/>
                <w:rFonts w:ascii="Consolas" w:eastAsia="Times New Roman" w:hAnsi="Consolas" w:cs="Times New Roman"/>
                <w:color w:val="D4D4D4"/>
                <w:sz w:val="21"/>
                <w:szCs w:val="21"/>
              </w:rPr>
              <w:pPrChange w:id="2317" w:author="Donovan Goode" w:date="2018-11-09T10:05:00Z">
                <w:pPr>
                  <w:framePr w:hSpace="180" w:wrap="around" w:vAnchor="text" w:hAnchor="margin" w:xAlign="center" w:y="130"/>
                  <w:shd w:val="clear" w:color="auto" w:fill="1E1E1E"/>
                  <w:spacing w:line="285" w:lineRule="atLeast"/>
                </w:pPr>
              </w:pPrChange>
            </w:pPr>
            <w:del w:id="2318" w:author="Donovan Goode" w:date="2018-11-09T10:04:00Z">
              <w:r w:rsidRPr="006928EC" w:rsidDel="008B6AF4">
                <w:rPr>
                  <w:rFonts w:ascii="Consolas" w:eastAsia="Times New Roman" w:hAnsi="Consolas" w:cs="Times New Roman"/>
                  <w:color w:val="D4D4D4"/>
                  <w:sz w:val="21"/>
                  <w:szCs w:val="21"/>
                </w:rPr>
                <w:delText>  </w:delText>
              </w:r>
            </w:del>
          </w:p>
          <w:p w14:paraId="27103898" w14:textId="77777777" w:rsidR="00ED1509" w:rsidRPr="006928EC" w:rsidDel="008B6AF4" w:rsidRDefault="00ED1509">
            <w:pPr>
              <w:pStyle w:val="Heading1Numbered"/>
              <w:rPr>
                <w:del w:id="2319" w:author="Donovan Goode" w:date="2018-11-09T10:04:00Z"/>
                <w:rFonts w:ascii="Consolas" w:eastAsia="Times New Roman" w:hAnsi="Consolas" w:cs="Times New Roman"/>
                <w:color w:val="D4D4D4"/>
                <w:sz w:val="21"/>
                <w:szCs w:val="21"/>
              </w:rPr>
              <w:pPrChange w:id="2320" w:author="Donovan Goode" w:date="2018-11-09T10:05:00Z">
                <w:pPr>
                  <w:framePr w:hSpace="180" w:wrap="around" w:vAnchor="text" w:hAnchor="margin" w:xAlign="center" w:y="130"/>
                  <w:shd w:val="clear" w:color="auto" w:fill="1E1E1E"/>
                  <w:spacing w:line="285" w:lineRule="atLeast"/>
                </w:pPr>
              </w:pPrChange>
            </w:pPr>
          </w:p>
          <w:p w14:paraId="3457EB46" w14:textId="77777777" w:rsidR="00ED1509" w:rsidRPr="006928EC" w:rsidDel="008B6AF4" w:rsidRDefault="00ED1509">
            <w:pPr>
              <w:pStyle w:val="Heading1Numbered"/>
              <w:rPr>
                <w:del w:id="2321" w:author="Donovan Goode" w:date="2018-11-09T10:04:00Z"/>
                <w:rFonts w:ascii="Consolas" w:eastAsia="Times New Roman" w:hAnsi="Consolas" w:cs="Times New Roman"/>
                <w:color w:val="D4D4D4"/>
                <w:sz w:val="21"/>
                <w:szCs w:val="21"/>
              </w:rPr>
              <w:pPrChange w:id="2322" w:author="Donovan Goode" w:date="2018-11-09T10:05:00Z">
                <w:pPr>
                  <w:framePr w:hSpace="180" w:wrap="around" w:vAnchor="text" w:hAnchor="margin" w:xAlign="center" w:y="130"/>
                  <w:shd w:val="clear" w:color="auto" w:fill="1E1E1E"/>
                  <w:spacing w:line="285" w:lineRule="atLeast"/>
                </w:pPr>
              </w:pPrChange>
            </w:pPr>
            <w:del w:id="2323" w:author="Donovan Goode" w:date="2018-11-09T10:04:00Z">
              <w:r w:rsidRPr="006928EC" w:rsidDel="008B6AF4">
                <w:rPr>
                  <w:rFonts w:ascii="Consolas" w:eastAsia="Times New Roman" w:hAnsi="Consolas" w:cs="Times New Roman"/>
                  <w:color w:val="808080"/>
                  <w:sz w:val="21"/>
                  <w:szCs w:val="21"/>
                </w:rPr>
                <w:delText>&lt;/</w:delText>
              </w:r>
              <w:r w:rsidRPr="006928EC" w:rsidDel="008B6AF4">
                <w:rPr>
                  <w:rFonts w:ascii="Consolas" w:eastAsia="Times New Roman" w:hAnsi="Consolas" w:cs="Times New Roman"/>
                  <w:color w:val="569CD6"/>
                  <w:sz w:val="21"/>
                  <w:szCs w:val="21"/>
                </w:rPr>
                <w:delText>style</w:delText>
              </w:r>
              <w:r w:rsidRPr="006928EC" w:rsidDel="008B6AF4">
                <w:rPr>
                  <w:rFonts w:ascii="Consolas" w:eastAsia="Times New Roman" w:hAnsi="Consolas" w:cs="Times New Roman"/>
                  <w:color w:val="808080"/>
                  <w:sz w:val="21"/>
                  <w:szCs w:val="21"/>
                </w:rPr>
                <w:delText>&gt;</w:delText>
              </w:r>
            </w:del>
          </w:p>
          <w:p w14:paraId="2BE99DEB" w14:textId="77777777" w:rsidR="00ED1509" w:rsidRPr="00A83A68" w:rsidDel="008B6AF4" w:rsidRDefault="00ED1509">
            <w:pPr>
              <w:pStyle w:val="Heading1Numbered"/>
              <w:rPr>
                <w:del w:id="2324" w:author="Donovan Goode" w:date="2018-11-09T10:04:00Z"/>
                <w:rFonts w:ascii="Consolas" w:eastAsia="Times New Roman" w:hAnsi="Consolas" w:cs="Times New Roman"/>
                <w:color w:val="808080"/>
                <w:sz w:val="21"/>
                <w:szCs w:val="21"/>
              </w:rPr>
              <w:pPrChange w:id="2325" w:author="Donovan Goode" w:date="2018-11-09T10:05:00Z">
                <w:pPr>
                  <w:framePr w:hSpace="180" w:wrap="around" w:vAnchor="text" w:hAnchor="margin" w:xAlign="center" w:y="130"/>
                  <w:shd w:val="clear" w:color="auto" w:fill="1E1E1E"/>
                  <w:spacing w:line="285" w:lineRule="atLeast"/>
                </w:pPr>
              </w:pPrChange>
            </w:pPr>
          </w:p>
        </w:tc>
      </w:tr>
      <w:tr w:rsidR="00ED1509" w:rsidDel="008B6AF4" w14:paraId="7B66751A" w14:textId="433A24C9" w:rsidTr="00A52519">
        <w:trPr>
          <w:del w:id="2326" w:author="Donovan Goode" w:date="2018-11-09T10:04:00Z"/>
        </w:trPr>
        <w:tc>
          <w:tcPr>
            <w:tcW w:w="1705" w:type="dxa"/>
          </w:tcPr>
          <w:p w14:paraId="32FC2B96" w14:textId="77777777" w:rsidR="00ED1509" w:rsidDel="008B6AF4" w:rsidRDefault="00ED1509">
            <w:pPr>
              <w:pStyle w:val="Heading1Numbered"/>
              <w:rPr>
                <w:del w:id="2327" w:author="Donovan Goode" w:date="2018-11-09T10:04:00Z"/>
                <w:highlight w:val="yellow"/>
              </w:rPr>
              <w:pPrChange w:id="2328" w:author="Donovan Goode" w:date="2018-11-09T10:05:00Z">
                <w:pPr>
                  <w:framePr w:hSpace="180" w:wrap="around" w:vAnchor="text" w:hAnchor="margin" w:xAlign="center" w:y="130"/>
                  <w:jc w:val="center"/>
                </w:pPr>
              </w:pPrChange>
            </w:pPr>
            <w:del w:id="2329" w:author="Donovan Goode" w:date="2018-11-09T10:04:00Z">
              <w:r w:rsidDel="008B6AF4">
                <w:rPr>
                  <w:highlight w:val="yellow"/>
                </w:rPr>
                <w:delText>OPM ORA Homepage Slider</w:delText>
              </w:r>
            </w:del>
          </w:p>
        </w:tc>
        <w:tc>
          <w:tcPr>
            <w:tcW w:w="9905" w:type="dxa"/>
          </w:tcPr>
          <w:p w14:paraId="0F20E10D" w14:textId="77777777" w:rsidR="00ED1509" w:rsidRPr="006928EC" w:rsidDel="008B6AF4" w:rsidRDefault="00ED1509">
            <w:pPr>
              <w:pStyle w:val="Heading1Numbered"/>
              <w:rPr>
                <w:del w:id="2330" w:author="Donovan Goode" w:date="2018-11-09T10:04:00Z"/>
                <w:rFonts w:ascii="Consolas" w:eastAsia="Times New Roman" w:hAnsi="Consolas" w:cs="Times New Roman"/>
                <w:color w:val="808080"/>
                <w:sz w:val="21"/>
                <w:szCs w:val="21"/>
              </w:rPr>
              <w:pPrChange w:id="2331" w:author="Donovan Goode" w:date="2018-11-09T10:05:00Z">
                <w:pPr>
                  <w:framePr w:hSpace="180" w:wrap="around" w:vAnchor="text" w:hAnchor="margin" w:xAlign="center" w:y="130"/>
                  <w:shd w:val="clear" w:color="auto" w:fill="1E1E1E"/>
                  <w:spacing w:line="285" w:lineRule="atLeast"/>
                </w:pPr>
              </w:pPrChange>
            </w:pPr>
          </w:p>
        </w:tc>
      </w:tr>
      <w:tr w:rsidR="00ED1509" w:rsidDel="008B6AF4" w14:paraId="77F7C3ED" w14:textId="38813D30" w:rsidTr="00A52519">
        <w:trPr>
          <w:del w:id="2332" w:author="Donovan Goode" w:date="2018-11-09T10:04:00Z"/>
        </w:trPr>
        <w:tc>
          <w:tcPr>
            <w:tcW w:w="1705" w:type="dxa"/>
          </w:tcPr>
          <w:p w14:paraId="24A76E4B" w14:textId="77777777" w:rsidR="00ED1509" w:rsidDel="008B6AF4" w:rsidRDefault="00ED1509">
            <w:pPr>
              <w:pStyle w:val="Heading1Numbered"/>
              <w:rPr>
                <w:del w:id="2333" w:author="Donovan Goode" w:date="2018-11-09T10:04:00Z"/>
                <w:highlight w:val="yellow"/>
              </w:rPr>
              <w:pPrChange w:id="2334" w:author="Donovan Goode" w:date="2018-11-09T10:05:00Z">
                <w:pPr>
                  <w:framePr w:hSpace="180" w:wrap="around" w:vAnchor="text" w:hAnchor="margin" w:xAlign="center" w:y="130"/>
                  <w:jc w:val="center"/>
                </w:pPr>
              </w:pPrChange>
            </w:pPr>
            <w:del w:id="2335" w:author="Donovan Goode" w:date="2018-11-09T10:04:00Z">
              <w:r w:rsidDel="008B6AF4">
                <w:rPr>
                  <w:highlight w:val="yellow"/>
                </w:rPr>
                <w:delText>ORA Home</w:delText>
              </w:r>
            </w:del>
          </w:p>
        </w:tc>
        <w:tc>
          <w:tcPr>
            <w:tcW w:w="9905" w:type="dxa"/>
          </w:tcPr>
          <w:p w14:paraId="463EF2DC" w14:textId="77777777" w:rsidR="00ED1509" w:rsidRPr="006928EC" w:rsidDel="008B6AF4" w:rsidRDefault="00ED1509">
            <w:pPr>
              <w:pStyle w:val="Heading1Numbered"/>
              <w:rPr>
                <w:del w:id="2336" w:author="Donovan Goode" w:date="2018-11-09T10:04:00Z"/>
                <w:rFonts w:ascii="Consolas" w:eastAsia="Times New Roman" w:hAnsi="Consolas" w:cs="Times New Roman"/>
                <w:color w:val="808080"/>
                <w:sz w:val="21"/>
                <w:szCs w:val="21"/>
              </w:rPr>
              <w:pPrChange w:id="2337" w:author="Donovan Goode" w:date="2018-11-09T10:05:00Z">
                <w:pPr>
                  <w:framePr w:hSpace="180" w:wrap="around" w:vAnchor="text" w:hAnchor="margin" w:xAlign="center" w:y="130"/>
                  <w:shd w:val="clear" w:color="auto" w:fill="1E1E1E"/>
                  <w:spacing w:line="285" w:lineRule="atLeast"/>
                </w:pPr>
              </w:pPrChange>
            </w:pPr>
          </w:p>
        </w:tc>
      </w:tr>
      <w:tr w:rsidR="00ED1509" w:rsidDel="008B6AF4" w14:paraId="30FD815C" w14:textId="652BA747" w:rsidTr="00A52519">
        <w:trPr>
          <w:del w:id="2338" w:author="Donovan Goode" w:date="2018-11-09T10:04:00Z"/>
        </w:trPr>
        <w:tc>
          <w:tcPr>
            <w:tcW w:w="1705" w:type="dxa"/>
          </w:tcPr>
          <w:p w14:paraId="77244B6A" w14:textId="77777777" w:rsidR="00ED1509" w:rsidDel="008B6AF4" w:rsidRDefault="00ED1509">
            <w:pPr>
              <w:pStyle w:val="Heading1Numbered"/>
              <w:rPr>
                <w:del w:id="2339" w:author="Donovan Goode" w:date="2018-11-09T10:04:00Z"/>
                <w:highlight w:val="yellow"/>
              </w:rPr>
              <w:pPrChange w:id="2340" w:author="Donovan Goode" w:date="2018-11-09T10:05:00Z">
                <w:pPr>
                  <w:framePr w:hSpace="180" w:wrap="around" w:vAnchor="text" w:hAnchor="margin" w:xAlign="center" w:y="130"/>
                  <w:jc w:val="center"/>
                </w:pPr>
              </w:pPrChange>
            </w:pPr>
            <w:del w:id="2341" w:author="Donovan Goode" w:date="2018-11-09T10:04:00Z">
              <w:r w:rsidDel="008B6AF4">
                <w:rPr>
                  <w:highlight w:val="yellow"/>
                </w:rPr>
                <w:delText>Payroll Services</w:delText>
              </w:r>
            </w:del>
          </w:p>
        </w:tc>
        <w:tc>
          <w:tcPr>
            <w:tcW w:w="9905" w:type="dxa"/>
          </w:tcPr>
          <w:p w14:paraId="466E0623" w14:textId="77777777" w:rsidR="00ED1509" w:rsidRPr="00BD2230" w:rsidDel="008B6AF4" w:rsidRDefault="00ED1509">
            <w:pPr>
              <w:pStyle w:val="Heading1Numbered"/>
              <w:rPr>
                <w:del w:id="2342" w:author="Donovan Goode" w:date="2018-11-09T10:04:00Z"/>
                <w:rFonts w:ascii="Consolas" w:eastAsia="Times New Roman" w:hAnsi="Consolas" w:cs="Times New Roman"/>
                <w:color w:val="D4D4D4"/>
                <w:sz w:val="21"/>
                <w:szCs w:val="21"/>
              </w:rPr>
              <w:pPrChange w:id="2343" w:author="Donovan Goode" w:date="2018-11-09T10:05:00Z">
                <w:pPr>
                  <w:framePr w:hSpace="180" w:wrap="around" w:vAnchor="text" w:hAnchor="margin" w:xAlign="center" w:y="130"/>
                  <w:shd w:val="clear" w:color="auto" w:fill="1E1E1E"/>
                  <w:spacing w:line="285" w:lineRule="atLeast"/>
                </w:pPr>
              </w:pPrChange>
            </w:pPr>
            <w:del w:id="2344" w:author="Donovan Goode"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"portal dashboard container"</w:delText>
              </w:r>
              <w:r w:rsidRPr="00BD2230" w:rsidDel="008B6AF4">
                <w:rPr>
                  <w:rFonts w:ascii="Consolas" w:eastAsia="Times New Roman" w:hAnsi="Consolas" w:cs="Times New Roman"/>
                  <w:color w:val="808080"/>
                  <w:sz w:val="21"/>
                  <w:szCs w:val="21"/>
                </w:rPr>
                <w:delText>&gt;</w:delText>
              </w:r>
            </w:del>
          </w:p>
          <w:p w14:paraId="05EE4476" w14:textId="77777777" w:rsidR="00ED1509" w:rsidRPr="00BD2230" w:rsidDel="008B6AF4" w:rsidRDefault="00ED1509">
            <w:pPr>
              <w:pStyle w:val="Heading1Numbered"/>
              <w:rPr>
                <w:del w:id="2345" w:author="Donovan Goode" w:date="2018-11-09T10:04:00Z"/>
                <w:rFonts w:ascii="Consolas" w:eastAsia="Times New Roman" w:hAnsi="Consolas" w:cs="Times New Roman"/>
                <w:color w:val="D4D4D4"/>
                <w:sz w:val="21"/>
                <w:szCs w:val="21"/>
              </w:rPr>
              <w:pPrChange w:id="2346" w:author="Donovan Goode" w:date="2018-11-09T10:05:00Z">
                <w:pPr>
                  <w:framePr w:hSpace="180" w:wrap="around" w:vAnchor="text" w:hAnchor="margin" w:xAlign="center" w:y="130"/>
                  <w:shd w:val="clear" w:color="auto" w:fill="1E1E1E"/>
                  <w:spacing w:line="285" w:lineRule="atLeast"/>
                </w:pPr>
              </w:pPrChange>
            </w:pPr>
            <w:del w:id="2347" w:author="Donovan Goode" w:date="2018-11-09T10:04:00Z">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569CD6"/>
                  <w:sz w:val="21"/>
                  <w:szCs w:val="21"/>
                </w:rPr>
                <w:delText>include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'page copy'</w:delText>
              </w:r>
              <w:r w:rsidRPr="00BD2230" w:rsidDel="008B6AF4">
                <w:rPr>
                  <w:rFonts w:ascii="Consolas" w:eastAsia="Times New Roman" w:hAnsi="Consolas" w:cs="Times New Roman"/>
                  <w:color w:val="D4D4D4"/>
                  <w:sz w:val="21"/>
                  <w:szCs w:val="21"/>
                </w:rPr>
                <w:delText>%}</w:delText>
              </w:r>
            </w:del>
          </w:p>
          <w:p w14:paraId="20C50AE2" w14:textId="77777777" w:rsidR="00ED1509" w:rsidRPr="00BD2230" w:rsidDel="008B6AF4" w:rsidRDefault="00ED1509">
            <w:pPr>
              <w:pStyle w:val="Heading1Numbered"/>
              <w:rPr>
                <w:del w:id="2348" w:author="Donovan Goode" w:date="2018-11-09T10:04:00Z"/>
                <w:rFonts w:ascii="Consolas" w:eastAsia="Times New Roman" w:hAnsi="Consolas" w:cs="Times New Roman"/>
                <w:color w:val="D4D4D4"/>
                <w:sz w:val="21"/>
                <w:szCs w:val="21"/>
              </w:rPr>
              <w:pPrChange w:id="2349" w:author="Donovan Goode" w:date="2018-11-09T10:05:00Z">
                <w:pPr>
                  <w:framePr w:hSpace="180" w:wrap="around" w:vAnchor="text" w:hAnchor="margin" w:xAlign="center" w:y="130"/>
                  <w:shd w:val="clear" w:color="auto" w:fill="1E1E1E"/>
                  <w:spacing w:line="285" w:lineRule="atLeast"/>
                </w:pPr>
              </w:pPrChange>
            </w:pPr>
            <w:del w:id="2350"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"page-header"</w:delText>
              </w:r>
              <w:r w:rsidRPr="00BD2230" w:rsidDel="008B6AF4">
                <w:rPr>
                  <w:rFonts w:ascii="Consolas" w:eastAsia="Times New Roman" w:hAnsi="Consolas" w:cs="Times New Roman"/>
                  <w:color w:val="808080"/>
                  <w:sz w:val="21"/>
                  <w:szCs w:val="21"/>
                </w:rPr>
                <w:delText>&gt;</w:delText>
              </w:r>
            </w:del>
          </w:p>
          <w:p w14:paraId="423F336D" w14:textId="77777777" w:rsidR="00ED1509" w:rsidRPr="00BD2230" w:rsidDel="008B6AF4" w:rsidRDefault="00ED1509">
            <w:pPr>
              <w:pStyle w:val="Heading1Numbered"/>
              <w:rPr>
                <w:del w:id="2351" w:author="Donovan Goode" w:date="2018-11-09T10:04:00Z"/>
                <w:rFonts w:ascii="Consolas" w:eastAsia="Times New Roman" w:hAnsi="Consolas" w:cs="Times New Roman"/>
                <w:color w:val="D4D4D4"/>
                <w:sz w:val="21"/>
                <w:szCs w:val="21"/>
              </w:rPr>
              <w:pPrChange w:id="2352" w:author="Donovan Goode" w:date="2018-11-09T10:05:00Z">
                <w:pPr>
                  <w:framePr w:hSpace="180" w:wrap="around" w:vAnchor="text" w:hAnchor="margin" w:xAlign="center" w:y="130"/>
                  <w:shd w:val="clear" w:color="auto" w:fill="1E1E1E"/>
                  <w:spacing w:line="285" w:lineRule="atLeast"/>
                </w:pPr>
              </w:pPrChange>
            </w:pPr>
          </w:p>
          <w:p w14:paraId="0DA4C6B3" w14:textId="77777777" w:rsidR="00ED1509" w:rsidRPr="00BD2230" w:rsidDel="008B6AF4" w:rsidRDefault="00ED1509">
            <w:pPr>
              <w:pStyle w:val="Heading1Numbered"/>
              <w:rPr>
                <w:del w:id="2353" w:author="Donovan Goode" w:date="2018-11-09T10:04:00Z"/>
                <w:rFonts w:ascii="Consolas" w:eastAsia="Times New Roman" w:hAnsi="Consolas" w:cs="Times New Roman"/>
                <w:color w:val="D4D4D4"/>
                <w:sz w:val="21"/>
                <w:szCs w:val="21"/>
              </w:rPr>
              <w:pPrChange w:id="2354" w:author="Donovan Goode" w:date="2018-11-09T10:05:00Z">
                <w:pPr>
                  <w:framePr w:hSpace="180" w:wrap="around" w:vAnchor="text" w:hAnchor="margin" w:xAlign="center" w:y="130"/>
                  <w:shd w:val="clear" w:color="auto" w:fill="1E1E1E"/>
                  <w:spacing w:line="285" w:lineRule="atLeast"/>
                </w:pPr>
              </w:pPrChange>
            </w:pPr>
            <w:del w:id="2355"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h1</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aria-label</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 snippets['Payroll Services Portal Dashboard Title'] | default: resx['Payroll_Services_Portal_Dashboard_Title'] | h }}"</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569CD6"/>
                  <w:sz w:val="21"/>
                  <w:szCs w:val="21"/>
                </w:rPr>
                <w:delText xml:space="preserve"> editable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snippets</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"Payroll Services Portal Dashboard Title"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default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resx</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"Payroll_Services_Portal_Dashboard_Title"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type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'text'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tag</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'span'</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h1</w:delText>
              </w:r>
              <w:r w:rsidRPr="00BD2230" w:rsidDel="008B6AF4">
                <w:rPr>
                  <w:rFonts w:ascii="Consolas" w:eastAsia="Times New Roman" w:hAnsi="Consolas" w:cs="Times New Roman"/>
                  <w:color w:val="808080"/>
                  <w:sz w:val="21"/>
                  <w:szCs w:val="21"/>
                </w:rPr>
                <w:delText>&gt;</w:delText>
              </w:r>
            </w:del>
          </w:p>
          <w:p w14:paraId="05677C4D" w14:textId="77777777" w:rsidR="00ED1509" w:rsidRPr="00BD2230" w:rsidDel="008B6AF4" w:rsidRDefault="00ED1509">
            <w:pPr>
              <w:pStyle w:val="Heading1Numbered"/>
              <w:rPr>
                <w:del w:id="2356" w:author="Donovan Goode" w:date="2018-11-09T10:04:00Z"/>
                <w:rFonts w:ascii="Consolas" w:eastAsia="Times New Roman" w:hAnsi="Consolas" w:cs="Times New Roman"/>
                <w:color w:val="D4D4D4"/>
                <w:sz w:val="21"/>
                <w:szCs w:val="21"/>
              </w:rPr>
              <w:pPrChange w:id="2357" w:author="Donovan Goode" w:date="2018-11-09T10:05:00Z">
                <w:pPr>
                  <w:framePr w:hSpace="180" w:wrap="around" w:vAnchor="text" w:hAnchor="margin" w:xAlign="center" w:y="130"/>
                  <w:shd w:val="clear" w:color="auto" w:fill="1E1E1E"/>
                  <w:spacing w:line="285" w:lineRule="atLeast"/>
                </w:pPr>
              </w:pPrChange>
            </w:pPr>
          </w:p>
          <w:p w14:paraId="6E183D15" w14:textId="77777777" w:rsidR="00ED1509" w:rsidRPr="00BD2230" w:rsidDel="008B6AF4" w:rsidRDefault="00ED1509">
            <w:pPr>
              <w:pStyle w:val="Heading1Numbered"/>
              <w:rPr>
                <w:del w:id="2358" w:author="Donovan Goode" w:date="2018-11-09T10:04:00Z"/>
                <w:rFonts w:ascii="Consolas" w:eastAsia="Times New Roman" w:hAnsi="Consolas" w:cs="Times New Roman"/>
                <w:color w:val="D4D4D4"/>
                <w:sz w:val="21"/>
                <w:szCs w:val="21"/>
              </w:rPr>
              <w:pPrChange w:id="2359" w:author="Donovan Goode" w:date="2018-11-09T10:05:00Z">
                <w:pPr>
                  <w:framePr w:hSpace="180" w:wrap="around" w:vAnchor="text" w:hAnchor="margin" w:xAlign="center" w:y="130"/>
                  <w:shd w:val="clear" w:color="auto" w:fill="1E1E1E"/>
                  <w:spacing w:line="285" w:lineRule="atLeast"/>
                </w:pPr>
              </w:pPrChange>
            </w:pPr>
            <w:del w:id="2360"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 xml:space="preserve">    </w:delText>
              </w:r>
            </w:del>
          </w:p>
          <w:p w14:paraId="32EC47CA" w14:textId="77777777" w:rsidR="00ED1509" w:rsidRPr="00BD2230" w:rsidDel="008B6AF4" w:rsidRDefault="00ED1509">
            <w:pPr>
              <w:pStyle w:val="Heading1Numbered"/>
              <w:rPr>
                <w:del w:id="2361" w:author="Donovan Goode" w:date="2018-11-09T10:04:00Z"/>
                <w:rFonts w:ascii="Consolas" w:eastAsia="Times New Roman" w:hAnsi="Consolas" w:cs="Times New Roman"/>
                <w:color w:val="D4D4D4"/>
                <w:sz w:val="21"/>
                <w:szCs w:val="21"/>
              </w:rPr>
              <w:pPrChange w:id="2362" w:author="Donovan Goode" w:date="2018-11-09T10:05:00Z">
                <w:pPr>
                  <w:framePr w:hSpace="180" w:wrap="around" w:vAnchor="text" w:hAnchor="margin" w:xAlign="center" w:y="130"/>
                  <w:shd w:val="clear" w:color="auto" w:fill="1E1E1E"/>
                  <w:spacing w:after="240" w:line="285" w:lineRule="atLeast"/>
                </w:pPr>
              </w:pPrChange>
            </w:pPr>
          </w:p>
          <w:p w14:paraId="2D8ADF49" w14:textId="77777777" w:rsidR="00ED1509" w:rsidRPr="00BD2230" w:rsidDel="008B6AF4" w:rsidRDefault="00ED1509">
            <w:pPr>
              <w:pStyle w:val="Heading1Numbered"/>
              <w:rPr>
                <w:del w:id="2363" w:author="Donovan Goode" w:date="2018-11-09T10:04:00Z"/>
                <w:rFonts w:ascii="Consolas" w:eastAsia="Times New Roman" w:hAnsi="Consolas" w:cs="Times New Roman"/>
                <w:color w:val="D4D4D4"/>
                <w:sz w:val="21"/>
                <w:szCs w:val="21"/>
              </w:rPr>
              <w:pPrChange w:id="2364" w:author="Donovan Goode" w:date="2018-11-09T10:05:00Z">
                <w:pPr>
                  <w:framePr w:hSpace="180" w:wrap="around" w:vAnchor="text" w:hAnchor="margin" w:xAlign="center" w:y="130"/>
                  <w:shd w:val="clear" w:color="auto" w:fill="1E1E1E"/>
                  <w:spacing w:line="285" w:lineRule="atLeast"/>
                </w:pPr>
              </w:pPrChange>
            </w:pPr>
            <w:del w:id="2365" w:author="Donovan Goode" w:date="2018-11-09T10:04:00Z">
              <w:r w:rsidRPr="00BD2230" w:rsidDel="008B6AF4">
                <w:rPr>
                  <w:rFonts w:ascii="Consolas" w:eastAsia="Times New Roman" w:hAnsi="Consolas" w:cs="Times New Roman"/>
                  <w:color w:val="6A9955"/>
                  <w:sz w:val="21"/>
                  <w:szCs w:val="21"/>
                </w:rPr>
                <w:delText>&lt;!-- Code block for the build of the Dashboard --&gt;</w:delText>
              </w:r>
            </w:del>
          </w:p>
          <w:p w14:paraId="43A4B143" w14:textId="77777777" w:rsidR="00ED1509" w:rsidRPr="00BD2230" w:rsidDel="008B6AF4" w:rsidRDefault="00ED1509">
            <w:pPr>
              <w:pStyle w:val="Heading1Numbered"/>
              <w:rPr>
                <w:del w:id="2366" w:author="Donovan Goode" w:date="2018-11-09T10:04:00Z"/>
                <w:rFonts w:ascii="Consolas" w:eastAsia="Times New Roman" w:hAnsi="Consolas" w:cs="Times New Roman"/>
                <w:color w:val="D4D4D4"/>
                <w:sz w:val="21"/>
                <w:szCs w:val="21"/>
              </w:rPr>
              <w:pPrChange w:id="2367" w:author="Donovan Goode" w:date="2018-11-09T10:05:00Z">
                <w:pPr>
                  <w:framePr w:hSpace="180" w:wrap="around" w:vAnchor="text" w:hAnchor="margin" w:xAlign="center" w:y="130"/>
                  <w:shd w:val="clear" w:color="auto" w:fill="1E1E1E"/>
                  <w:spacing w:line="285" w:lineRule="atLeast"/>
                </w:pPr>
              </w:pPrChange>
            </w:pPr>
            <w:del w:id="2368"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"row"</w:delText>
              </w:r>
              <w:r w:rsidRPr="00BD2230" w:rsidDel="008B6AF4">
                <w:rPr>
                  <w:rFonts w:ascii="Consolas" w:eastAsia="Times New Roman" w:hAnsi="Consolas" w:cs="Times New Roman"/>
                  <w:color w:val="808080"/>
                  <w:sz w:val="21"/>
                  <w:szCs w:val="21"/>
                </w:rPr>
                <w:delText>&gt;</w:delText>
              </w:r>
            </w:del>
          </w:p>
          <w:p w14:paraId="20312498" w14:textId="77777777" w:rsidR="00ED1509" w:rsidRPr="00BD2230" w:rsidDel="008B6AF4" w:rsidRDefault="00ED1509">
            <w:pPr>
              <w:pStyle w:val="Heading1Numbered"/>
              <w:rPr>
                <w:del w:id="2369" w:author="Donovan Goode" w:date="2018-11-09T10:04:00Z"/>
                <w:rFonts w:ascii="Consolas" w:eastAsia="Times New Roman" w:hAnsi="Consolas" w:cs="Times New Roman"/>
                <w:color w:val="D4D4D4"/>
                <w:sz w:val="21"/>
                <w:szCs w:val="21"/>
              </w:rPr>
              <w:pPrChange w:id="2370" w:author="Donovan Goode" w:date="2018-11-09T10:05:00Z">
                <w:pPr>
                  <w:framePr w:hSpace="180" w:wrap="around" w:vAnchor="text" w:hAnchor="margin" w:xAlign="center" w:y="130"/>
                  <w:shd w:val="clear" w:color="auto" w:fill="1E1E1E"/>
                  <w:spacing w:line="285" w:lineRule="atLeast"/>
                </w:pPr>
              </w:pPrChange>
            </w:pPr>
          </w:p>
          <w:p w14:paraId="1855991D" w14:textId="77777777" w:rsidR="00ED1509" w:rsidRPr="00BD2230" w:rsidDel="008B6AF4" w:rsidRDefault="00ED1509">
            <w:pPr>
              <w:pStyle w:val="Heading1Numbered"/>
              <w:rPr>
                <w:del w:id="2371" w:author="Donovan Goode" w:date="2018-11-09T10:04:00Z"/>
                <w:rFonts w:ascii="Consolas" w:eastAsia="Times New Roman" w:hAnsi="Consolas" w:cs="Times New Roman"/>
                <w:color w:val="D4D4D4"/>
                <w:sz w:val="21"/>
                <w:szCs w:val="21"/>
              </w:rPr>
              <w:pPrChange w:id="2372" w:author="Donovan Goode" w:date="2018-11-09T10:05:00Z">
                <w:pPr>
                  <w:framePr w:hSpace="180" w:wrap="around" w:vAnchor="text" w:hAnchor="margin" w:xAlign="center" w:y="130"/>
                  <w:shd w:val="clear" w:color="auto" w:fill="1E1E1E"/>
                  <w:spacing w:line="285" w:lineRule="atLeast"/>
                </w:pPr>
              </w:pPrChange>
            </w:pPr>
            <w:del w:id="2373"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"col-md-4 large"</w:delText>
              </w:r>
              <w:r w:rsidRPr="00BD2230" w:rsidDel="008B6AF4">
                <w:rPr>
                  <w:rFonts w:ascii="Consolas" w:eastAsia="Times New Roman" w:hAnsi="Consolas" w:cs="Times New Roman"/>
                  <w:color w:val="808080"/>
                  <w:sz w:val="21"/>
                  <w:szCs w:val="21"/>
                </w:rPr>
                <w:delText>&gt;</w:delText>
              </w:r>
            </w:del>
          </w:p>
          <w:p w14:paraId="26DFA25D" w14:textId="77777777" w:rsidR="00ED1509" w:rsidRPr="00BD2230" w:rsidDel="008B6AF4" w:rsidRDefault="00ED1509">
            <w:pPr>
              <w:pStyle w:val="Heading1Numbered"/>
              <w:rPr>
                <w:del w:id="2374" w:author="Donovan Goode" w:date="2018-11-09T10:04:00Z"/>
                <w:rFonts w:ascii="Consolas" w:eastAsia="Times New Roman" w:hAnsi="Consolas" w:cs="Times New Roman"/>
                <w:color w:val="D4D4D4"/>
                <w:sz w:val="21"/>
                <w:szCs w:val="21"/>
              </w:rPr>
              <w:pPrChange w:id="2375" w:author="Donovan Goode" w:date="2018-11-09T10:05:00Z">
                <w:pPr>
                  <w:framePr w:hSpace="180" w:wrap="around" w:vAnchor="text" w:hAnchor="margin" w:xAlign="center" w:y="130"/>
                  <w:shd w:val="clear" w:color="auto" w:fill="1E1E1E"/>
                  <w:spacing w:line="285" w:lineRule="atLeast"/>
                </w:pPr>
              </w:pPrChange>
            </w:pPr>
          </w:p>
          <w:p w14:paraId="6C647F6E" w14:textId="77777777" w:rsidR="00ED1509" w:rsidRPr="00BD2230" w:rsidDel="008B6AF4" w:rsidRDefault="00ED1509">
            <w:pPr>
              <w:pStyle w:val="Heading1Numbered"/>
              <w:rPr>
                <w:del w:id="2376" w:author="Donovan Goode" w:date="2018-11-09T10:04:00Z"/>
                <w:rFonts w:ascii="Consolas" w:eastAsia="Times New Roman" w:hAnsi="Consolas" w:cs="Times New Roman"/>
                <w:color w:val="D4D4D4"/>
                <w:sz w:val="21"/>
                <w:szCs w:val="21"/>
              </w:rPr>
              <w:pPrChange w:id="2377" w:author="Donovan Goode" w:date="2018-11-09T10:05:00Z">
                <w:pPr>
                  <w:framePr w:hSpace="180" w:wrap="around" w:vAnchor="text" w:hAnchor="margin" w:xAlign="center" w:y="130"/>
                  <w:shd w:val="clear" w:color="auto" w:fill="1E1E1E"/>
                  <w:spacing w:line="285" w:lineRule="atLeast"/>
                </w:pPr>
              </w:pPrChange>
            </w:pPr>
            <w:del w:id="2378"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6A9955"/>
                  <w:sz w:val="21"/>
                  <w:szCs w:val="21"/>
                </w:rPr>
                <w:delText>&lt;!-- Pie Chart- Packages: Retirement Application by Application Status--&gt;</w:delText>
              </w:r>
            </w:del>
          </w:p>
          <w:p w14:paraId="6679A142" w14:textId="77777777" w:rsidR="00ED1509" w:rsidRPr="00BD2230" w:rsidDel="008B6AF4" w:rsidRDefault="00ED1509">
            <w:pPr>
              <w:pStyle w:val="Heading1Numbered"/>
              <w:rPr>
                <w:del w:id="2379" w:author="Donovan Goode" w:date="2018-11-09T10:04:00Z"/>
                <w:rFonts w:ascii="Consolas" w:eastAsia="Times New Roman" w:hAnsi="Consolas" w:cs="Times New Roman"/>
                <w:color w:val="D4D4D4"/>
                <w:sz w:val="21"/>
                <w:szCs w:val="21"/>
              </w:rPr>
              <w:pPrChange w:id="2380" w:author="Donovan Goode" w:date="2018-11-09T10:05:00Z">
                <w:pPr>
                  <w:framePr w:hSpace="180" w:wrap="around" w:vAnchor="text" w:hAnchor="margin" w:xAlign="center" w:y="130"/>
                  <w:shd w:val="clear" w:color="auto" w:fill="1E1E1E"/>
                  <w:spacing w:line="285" w:lineRule="atLeast"/>
                </w:pPr>
              </w:pPrChange>
            </w:pPr>
          </w:p>
          <w:p w14:paraId="632C5C62" w14:textId="77777777" w:rsidR="00ED1509" w:rsidRPr="00BD2230" w:rsidDel="008B6AF4" w:rsidRDefault="00ED1509">
            <w:pPr>
              <w:pStyle w:val="Heading1Numbered"/>
              <w:rPr>
                <w:del w:id="2381" w:author="Donovan Goode" w:date="2018-11-09T10:04:00Z"/>
                <w:rFonts w:ascii="Consolas" w:eastAsia="Times New Roman" w:hAnsi="Consolas" w:cs="Times New Roman"/>
                <w:color w:val="D4D4D4"/>
                <w:sz w:val="21"/>
                <w:szCs w:val="21"/>
              </w:rPr>
              <w:pPrChange w:id="2382" w:author="Donovan Goode" w:date="2018-11-09T10:05:00Z">
                <w:pPr>
                  <w:framePr w:hSpace="180" w:wrap="around" w:vAnchor="text" w:hAnchor="margin" w:xAlign="center" w:y="130"/>
                  <w:shd w:val="clear" w:color="auto" w:fill="1E1E1E"/>
                  <w:spacing w:line="285" w:lineRule="atLeast"/>
                </w:pPr>
              </w:pPrChange>
            </w:pPr>
            <w:del w:id="2383"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569CD6"/>
                  <w:sz w:val="21"/>
                  <w:szCs w:val="21"/>
                </w:rPr>
                <w:delText xml:space="preserve"> chart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"79150EFB-C6BA-E811-A95B-000D3A3AC3F8"</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viewid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"AADA76B0-B6BB-E811-A95B-000D3A3AC3F8"</w:delText>
              </w:r>
              <w:r w:rsidRPr="00BD2230" w:rsidDel="008B6AF4">
                <w:rPr>
                  <w:rFonts w:ascii="Consolas" w:eastAsia="Times New Roman" w:hAnsi="Consolas" w:cs="Times New Roman"/>
                  <w:color w:val="D4D4D4"/>
                  <w:sz w:val="21"/>
                  <w:szCs w:val="21"/>
                </w:rPr>
                <w:delText xml:space="preserve"> %}</w:delText>
              </w:r>
            </w:del>
          </w:p>
          <w:p w14:paraId="37E0FBA9" w14:textId="77777777" w:rsidR="00ED1509" w:rsidRPr="00BD2230" w:rsidDel="008B6AF4" w:rsidRDefault="00ED1509">
            <w:pPr>
              <w:pStyle w:val="Heading1Numbered"/>
              <w:rPr>
                <w:del w:id="2384" w:author="Donovan Goode" w:date="2018-11-09T10:04:00Z"/>
                <w:rFonts w:ascii="Consolas" w:eastAsia="Times New Roman" w:hAnsi="Consolas" w:cs="Times New Roman"/>
                <w:color w:val="D4D4D4"/>
                <w:sz w:val="21"/>
                <w:szCs w:val="21"/>
              </w:rPr>
              <w:pPrChange w:id="2385" w:author="Donovan Goode" w:date="2018-11-09T10:05:00Z">
                <w:pPr>
                  <w:framePr w:hSpace="180" w:wrap="around" w:vAnchor="text" w:hAnchor="margin" w:xAlign="center" w:y="130"/>
                  <w:shd w:val="clear" w:color="auto" w:fill="1E1E1E"/>
                  <w:spacing w:line="285" w:lineRule="atLeast"/>
                </w:pPr>
              </w:pPrChange>
            </w:pPr>
          </w:p>
          <w:p w14:paraId="4D2356FD" w14:textId="77777777" w:rsidR="00ED1509" w:rsidRPr="00BD2230" w:rsidDel="008B6AF4" w:rsidRDefault="00ED1509">
            <w:pPr>
              <w:pStyle w:val="Heading1Numbered"/>
              <w:rPr>
                <w:del w:id="2386" w:author="Donovan Goode" w:date="2018-11-09T10:04:00Z"/>
                <w:rFonts w:ascii="Consolas" w:eastAsia="Times New Roman" w:hAnsi="Consolas" w:cs="Times New Roman"/>
                <w:color w:val="D4D4D4"/>
                <w:sz w:val="21"/>
                <w:szCs w:val="21"/>
              </w:rPr>
              <w:pPrChange w:id="2387" w:author="Donovan Goode" w:date="2018-11-09T10:05:00Z">
                <w:pPr>
                  <w:framePr w:hSpace="180" w:wrap="around" w:vAnchor="text" w:hAnchor="margin" w:xAlign="center" w:y="130"/>
                  <w:shd w:val="clear" w:color="auto" w:fill="1E1E1E"/>
                  <w:spacing w:line="285" w:lineRule="atLeast"/>
                </w:pPr>
              </w:pPrChange>
            </w:pPr>
            <w:del w:id="2388"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5FCD0485" w14:textId="77777777" w:rsidR="00ED1509" w:rsidRPr="00BD2230" w:rsidDel="008B6AF4" w:rsidRDefault="00ED1509">
            <w:pPr>
              <w:pStyle w:val="Heading1Numbered"/>
              <w:rPr>
                <w:del w:id="2389" w:author="Donovan Goode" w:date="2018-11-09T10:04:00Z"/>
                <w:rFonts w:ascii="Consolas" w:eastAsia="Times New Roman" w:hAnsi="Consolas" w:cs="Times New Roman"/>
                <w:color w:val="D4D4D4"/>
                <w:sz w:val="21"/>
                <w:szCs w:val="21"/>
              </w:rPr>
              <w:pPrChange w:id="2390" w:author="Donovan Goode" w:date="2018-11-09T10:05:00Z">
                <w:pPr>
                  <w:framePr w:hSpace="180" w:wrap="around" w:vAnchor="text" w:hAnchor="margin" w:xAlign="center" w:y="130"/>
                  <w:shd w:val="clear" w:color="auto" w:fill="1E1E1E"/>
                  <w:spacing w:line="285" w:lineRule="atLeast"/>
                </w:pPr>
              </w:pPrChange>
            </w:pPr>
            <w:del w:id="2391" w:author="Donovan Goode" w:date="2018-11-09T10:04:00Z">
              <w:r w:rsidRPr="00BD2230" w:rsidDel="008B6AF4">
                <w:rPr>
                  <w:rFonts w:ascii="Consolas" w:eastAsia="Times New Roman" w:hAnsi="Consolas" w:cs="Times New Roman"/>
                  <w:color w:val="D4D4D4"/>
                  <w:sz w:val="21"/>
                  <w:szCs w:val="21"/>
                </w:rPr>
                <w:delText xml:space="preserve">   </w:delText>
              </w:r>
            </w:del>
          </w:p>
          <w:p w14:paraId="57334FA3" w14:textId="77777777" w:rsidR="00ED1509" w:rsidRPr="00BD2230" w:rsidDel="008B6AF4" w:rsidRDefault="00ED1509">
            <w:pPr>
              <w:pStyle w:val="Heading1Numbered"/>
              <w:rPr>
                <w:del w:id="2392" w:author="Donovan Goode" w:date="2018-11-09T10:04:00Z"/>
                <w:rFonts w:ascii="Consolas" w:eastAsia="Times New Roman" w:hAnsi="Consolas" w:cs="Times New Roman"/>
                <w:color w:val="D4D4D4"/>
                <w:sz w:val="21"/>
                <w:szCs w:val="21"/>
              </w:rPr>
              <w:pPrChange w:id="2393" w:author="Donovan Goode" w:date="2018-11-09T10:05:00Z">
                <w:pPr>
                  <w:framePr w:hSpace="180" w:wrap="around" w:vAnchor="text" w:hAnchor="margin" w:xAlign="center" w:y="130"/>
                  <w:shd w:val="clear" w:color="auto" w:fill="1E1E1E"/>
                  <w:spacing w:line="285" w:lineRule="atLeast"/>
                </w:pPr>
              </w:pPrChange>
            </w:pPr>
            <w:del w:id="2394"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"col-md-4 large"</w:delText>
              </w:r>
              <w:r w:rsidRPr="00BD2230" w:rsidDel="008B6AF4">
                <w:rPr>
                  <w:rFonts w:ascii="Consolas" w:eastAsia="Times New Roman" w:hAnsi="Consolas" w:cs="Times New Roman"/>
                  <w:color w:val="808080"/>
                  <w:sz w:val="21"/>
                  <w:szCs w:val="21"/>
                </w:rPr>
                <w:delText>&gt;</w:delText>
              </w:r>
            </w:del>
          </w:p>
          <w:p w14:paraId="6682FA94" w14:textId="77777777" w:rsidR="00ED1509" w:rsidRPr="00BD2230" w:rsidDel="008B6AF4" w:rsidRDefault="00ED1509">
            <w:pPr>
              <w:pStyle w:val="Heading1Numbered"/>
              <w:rPr>
                <w:del w:id="2395" w:author="Donovan Goode" w:date="2018-11-09T10:04:00Z"/>
                <w:rFonts w:ascii="Consolas" w:eastAsia="Times New Roman" w:hAnsi="Consolas" w:cs="Times New Roman"/>
                <w:color w:val="D4D4D4"/>
                <w:sz w:val="21"/>
                <w:szCs w:val="21"/>
              </w:rPr>
              <w:pPrChange w:id="2396" w:author="Donovan Goode" w:date="2018-11-09T10:05:00Z">
                <w:pPr>
                  <w:framePr w:hSpace="180" w:wrap="around" w:vAnchor="text" w:hAnchor="margin" w:xAlign="center" w:y="130"/>
                  <w:shd w:val="clear" w:color="auto" w:fill="1E1E1E"/>
                  <w:spacing w:line="285" w:lineRule="atLeast"/>
                </w:pPr>
              </w:pPrChange>
            </w:pPr>
          </w:p>
          <w:p w14:paraId="49D3DBDA" w14:textId="77777777" w:rsidR="00ED1509" w:rsidRPr="00BD2230" w:rsidDel="008B6AF4" w:rsidRDefault="00ED1509">
            <w:pPr>
              <w:pStyle w:val="Heading1Numbered"/>
              <w:rPr>
                <w:del w:id="2397" w:author="Donovan Goode" w:date="2018-11-09T10:04:00Z"/>
                <w:rFonts w:ascii="Consolas" w:eastAsia="Times New Roman" w:hAnsi="Consolas" w:cs="Times New Roman"/>
                <w:color w:val="D4D4D4"/>
                <w:sz w:val="21"/>
                <w:szCs w:val="21"/>
              </w:rPr>
              <w:pPrChange w:id="2398" w:author="Donovan Goode" w:date="2018-11-09T10:05:00Z">
                <w:pPr>
                  <w:framePr w:hSpace="180" w:wrap="around" w:vAnchor="text" w:hAnchor="margin" w:xAlign="center" w:y="130"/>
                  <w:shd w:val="clear" w:color="auto" w:fill="1E1E1E"/>
                  <w:spacing w:line="285" w:lineRule="atLeast"/>
                </w:pPr>
              </w:pPrChange>
            </w:pPr>
            <w:del w:id="2399"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6A9955"/>
                  <w:sz w:val="21"/>
                  <w:szCs w:val="21"/>
                </w:rPr>
                <w:delText>&lt;!-- Bar Graph - Packages: ORA Oackges  by Agency--&gt;</w:delText>
              </w:r>
            </w:del>
          </w:p>
          <w:p w14:paraId="5FA61D19" w14:textId="77777777" w:rsidR="00ED1509" w:rsidRPr="00BD2230" w:rsidDel="008B6AF4" w:rsidRDefault="00ED1509">
            <w:pPr>
              <w:pStyle w:val="Heading1Numbered"/>
              <w:rPr>
                <w:del w:id="2400" w:author="Donovan Goode" w:date="2018-11-09T10:04:00Z"/>
                <w:rFonts w:ascii="Consolas" w:eastAsia="Times New Roman" w:hAnsi="Consolas" w:cs="Times New Roman"/>
                <w:color w:val="D4D4D4"/>
                <w:sz w:val="21"/>
                <w:szCs w:val="21"/>
              </w:rPr>
              <w:pPrChange w:id="2401" w:author="Donovan Goode" w:date="2018-11-09T10:05:00Z">
                <w:pPr>
                  <w:framePr w:hSpace="180" w:wrap="around" w:vAnchor="text" w:hAnchor="margin" w:xAlign="center" w:y="130"/>
                  <w:shd w:val="clear" w:color="auto" w:fill="1E1E1E"/>
                  <w:spacing w:line="285" w:lineRule="atLeast"/>
                </w:pPr>
              </w:pPrChange>
            </w:pPr>
          </w:p>
          <w:p w14:paraId="02B73F4C" w14:textId="77777777" w:rsidR="00ED1509" w:rsidRPr="00BD2230" w:rsidDel="008B6AF4" w:rsidRDefault="00ED1509">
            <w:pPr>
              <w:pStyle w:val="Heading1Numbered"/>
              <w:rPr>
                <w:del w:id="2402" w:author="Donovan Goode" w:date="2018-11-09T10:04:00Z"/>
                <w:rFonts w:ascii="Consolas" w:eastAsia="Times New Roman" w:hAnsi="Consolas" w:cs="Times New Roman"/>
                <w:color w:val="D4D4D4"/>
                <w:sz w:val="21"/>
                <w:szCs w:val="21"/>
              </w:rPr>
              <w:pPrChange w:id="2403" w:author="Donovan Goode" w:date="2018-11-09T10:05:00Z">
                <w:pPr>
                  <w:framePr w:hSpace="180" w:wrap="around" w:vAnchor="text" w:hAnchor="margin" w:xAlign="center" w:y="130"/>
                  <w:shd w:val="clear" w:color="auto" w:fill="1E1E1E"/>
                  <w:spacing w:line="285" w:lineRule="atLeast"/>
                </w:pPr>
              </w:pPrChange>
            </w:pPr>
            <w:del w:id="2404"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569CD6"/>
                  <w:sz w:val="21"/>
                  <w:szCs w:val="21"/>
                </w:rPr>
                <w:delText xml:space="preserve"> chart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"CEDCC5B1-C0BB-E811-A95B-000D3A3AC3F8"</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viewid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"AADA76B0-B6BB-E811-A95B-000D3A3AC3F8"</w:delText>
              </w:r>
              <w:r w:rsidRPr="00BD2230" w:rsidDel="008B6AF4">
                <w:rPr>
                  <w:rFonts w:ascii="Consolas" w:eastAsia="Times New Roman" w:hAnsi="Consolas" w:cs="Times New Roman"/>
                  <w:color w:val="D4D4D4"/>
                  <w:sz w:val="21"/>
                  <w:szCs w:val="21"/>
                </w:rPr>
                <w:delText xml:space="preserve"> %}</w:delText>
              </w:r>
            </w:del>
          </w:p>
          <w:p w14:paraId="4B03F9B6" w14:textId="77777777" w:rsidR="00ED1509" w:rsidRPr="00BD2230" w:rsidDel="008B6AF4" w:rsidRDefault="00ED1509">
            <w:pPr>
              <w:pStyle w:val="Heading1Numbered"/>
              <w:rPr>
                <w:del w:id="2405" w:author="Donovan Goode" w:date="2018-11-09T10:04:00Z"/>
                <w:rFonts w:ascii="Consolas" w:eastAsia="Times New Roman" w:hAnsi="Consolas" w:cs="Times New Roman"/>
                <w:color w:val="D4D4D4"/>
                <w:sz w:val="21"/>
                <w:szCs w:val="21"/>
              </w:rPr>
              <w:pPrChange w:id="2406" w:author="Donovan Goode" w:date="2018-11-09T10:05:00Z">
                <w:pPr>
                  <w:framePr w:hSpace="180" w:wrap="around" w:vAnchor="text" w:hAnchor="margin" w:xAlign="center" w:y="130"/>
                  <w:shd w:val="clear" w:color="auto" w:fill="1E1E1E"/>
                  <w:spacing w:line="285" w:lineRule="atLeast"/>
                </w:pPr>
              </w:pPrChange>
            </w:pPr>
          </w:p>
          <w:p w14:paraId="728F904F" w14:textId="77777777" w:rsidR="00ED1509" w:rsidRPr="00BD2230" w:rsidDel="008B6AF4" w:rsidRDefault="00ED1509">
            <w:pPr>
              <w:pStyle w:val="Heading1Numbered"/>
              <w:rPr>
                <w:del w:id="2407" w:author="Donovan Goode" w:date="2018-11-09T10:04:00Z"/>
                <w:rFonts w:ascii="Consolas" w:eastAsia="Times New Roman" w:hAnsi="Consolas" w:cs="Times New Roman"/>
                <w:color w:val="D4D4D4"/>
                <w:sz w:val="21"/>
                <w:szCs w:val="21"/>
              </w:rPr>
              <w:pPrChange w:id="2408" w:author="Donovan Goode" w:date="2018-11-09T10:05:00Z">
                <w:pPr>
                  <w:framePr w:hSpace="180" w:wrap="around" w:vAnchor="text" w:hAnchor="margin" w:xAlign="center" w:y="130"/>
                  <w:shd w:val="clear" w:color="auto" w:fill="1E1E1E"/>
                  <w:spacing w:line="285" w:lineRule="atLeast"/>
                </w:pPr>
              </w:pPrChange>
            </w:pPr>
            <w:del w:id="2409"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08A02BB3" w14:textId="77777777" w:rsidR="00ED1509" w:rsidRPr="00BD2230" w:rsidDel="008B6AF4" w:rsidRDefault="00ED1509">
            <w:pPr>
              <w:pStyle w:val="Heading1Numbered"/>
              <w:rPr>
                <w:del w:id="2410" w:author="Donovan Goode" w:date="2018-11-09T10:04:00Z"/>
                <w:rFonts w:ascii="Consolas" w:eastAsia="Times New Roman" w:hAnsi="Consolas" w:cs="Times New Roman"/>
                <w:color w:val="D4D4D4"/>
                <w:sz w:val="21"/>
                <w:szCs w:val="21"/>
              </w:rPr>
              <w:pPrChange w:id="2411" w:author="Donovan Goode" w:date="2018-11-09T10:05:00Z">
                <w:pPr>
                  <w:framePr w:hSpace="180" w:wrap="around" w:vAnchor="text" w:hAnchor="margin" w:xAlign="center" w:y="130"/>
                  <w:shd w:val="clear" w:color="auto" w:fill="1E1E1E"/>
                  <w:spacing w:line="285" w:lineRule="atLeast"/>
                </w:pPr>
              </w:pPrChange>
            </w:pPr>
            <w:del w:id="2412" w:author="Donovan Goode"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03B93564" w14:textId="77777777" w:rsidR="00ED1509" w:rsidRPr="00BD2230" w:rsidDel="008B6AF4" w:rsidRDefault="00ED1509">
            <w:pPr>
              <w:pStyle w:val="Heading1Numbered"/>
              <w:rPr>
                <w:del w:id="2413" w:author="Donovan Goode" w:date="2018-11-09T10:04:00Z"/>
                <w:rFonts w:ascii="Consolas" w:eastAsia="Times New Roman" w:hAnsi="Consolas" w:cs="Times New Roman"/>
                <w:color w:val="D4D4D4"/>
                <w:sz w:val="21"/>
                <w:szCs w:val="21"/>
              </w:rPr>
              <w:pPrChange w:id="2414" w:author="Donovan Goode" w:date="2018-11-09T10:05:00Z">
                <w:pPr>
                  <w:framePr w:hSpace="180" w:wrap="around" w:vAnchor="text" w:hAnchor="margin" w:xAlign="center" w:y="130"/>
                  <w:shd w:val="clear" w:color="auto" w:fill="1E1E1E"/>
                  <w:spacing w:line="285" w:lineRule="atLeast"/>
                </w:pPr>
              </w:pPrChange>
            </w:pPr>
            <w:del w:id="2415" w:author="Donovan Goode" w:date="2018-11-09T10:04:00Z">
              <w:r w:rsidRPr="00BD2230" w:rsidDel="008B6AF4">
                <w:rPr>
                  <w:rFonts w:ascii="Consolas" w:eastAsia="Times New Roman" w:hAnsi="Consolas" w:cs="Times New Roman"/>
                  <w:color w:val="6A9955"/>
                  <w:sz w:val="21"/>
                  <w:szCs w:val="21"/>
                </w:rPr>
                <w:delText>{%comment%}</w:delText>
              </w:r>
            </w:del>
          </w:p>
          <w:p w14:paraId="7341FC1D" w14:textId="77777777" w:rsidR="00ED1509" w:rsidRPr="00BD2230" w:rsidDel="008B6AF4" w:rsidRDefault="00ED1509">
            <w:pPr>
              <w:pStyle w:val="Heading1Numbered"/>
              <w:rPr>
                <w:del w:id="2416" w:author="Donovan Goode" w:date="2018-11-09T10:04:00Z"/>
                <w:rFonts w:ascii="Consolas" w:eastAsia="Times New Roman" w:hAnsi="Consolas" w:cs="Times New Roman"/>
                <w:color w:val="D4D4D4"/>
                <w:sz w:val="21"/>
                <w:szCs w:val="21"/>
              </w:rPr>
              <w:pPrChange w:id="2417" w:author="Donovan Goode" w:date="2018-11-09T10:05:00Z">
                <w:pPr>
                  <w:framePr w:hSpace="180" w:wrap="around" w:vAnchor="text" w:hAnchor="margin" w:xAlign="center" w:y="130"/>
                  <w:shd w:val="clear" w:color="auto" w:fill="1E1E1E"/>
                  <w:spacing w:line="285" w:lineRule="atLeast"/>
                </w:pPr>
              </w:pPrChange>
            </w:pPr>
            <w:del w:id="2418" w:author="Donovan Goode" w:date="2018-11-09T10:04:00Z">
              <w:r w:rsidRPr="00BD2230" w:rsidDel="008B6AF4">
                <w:rPr>
                  <w:rFonts w:ascii="Consolas" w:eastAsia="Times New Roman" w:hAnsi="Consolas" w:cs="Times New Roman"/>
                  <w:color w:val="6A9955"/>
                  <w:sz w:val="21"/>
                  <w:szCs w:val="21"/>
                </w:rPr>
                <w:delText xml:space="preserve">    &lt;div class="col-md-6 small"&gt;</w:delText>
              </w:r>
            </w:del>
          </w:p>
          <w:p w14:paraId="4571ECFB" w14:textId="77777777" w:rsidR="00ED1509" w:rsidRPr="00BD2230" w:rsidDel="008B6AF4" w:rsidRDefault="00ED1509">
            <w:pPr>
              <w:pStyle w:val="Heading1Numbered"/>
              <w:rPr>
                <w:del w:id="2419" w:author="Donovan Goode" w:date="2018-11-09T10:04:00Z"/>
                <w:rFonts w:ascii="Consolas" w:eastAsia="Times New Roman" w:hAnsi="Consolas" w:cs="Times New Roman"/>
                <w:color w:val="D4D4D4"/>
                <w:sz w:val="21"/>
                <w:szCs w:val="21"/>
              </w:rPr>
              <w:pPrChange w:id="2420" w:author="Donovan Goode" w:date="2018-11-09T10:05:00Z">
                <w:pPr>
                  <w:framePr w:hSpace="180" w:wrap="around" w:vAnchor="text" w:hAnchor="margin" w:xAlign="center" w:y="130"/>
                  <w:shd w:val="clear" w:color="auto" w:fill="1E1E1E"/>
                  <w:spacing w:line="285" w:lineRule="atLeast"/>
                </w:pPr>
              </w:pPrChange>
            </w:pPr>
          </w:p>
          <w:p w14:paraId="3E9D2A2E" w14:textId="77777777" w:rsidR="00ED1509" w:rsidRPr="00BD2230" w:rsidDel="008B6AF4" w:rsidRDefault="00ED1509">
            <w:pPr>
              <w:pStyle w:val="Heading1Numbered"/>
              <w:rPr>
                <w:del w:id="2421" w:author="Donovan Goode" w:date="2018-11-09T10:04:00Z"/>
                <w:rFonts w:ascii="Consolas" w:eastAsia="Times New Roman" w:hAnsi="Consolas" w:cs="Times New Roman"/>
                <w:color w:val="D4D4D4"/>
                <w:sz w:val="21"/>
                <w:szCs w:val="21"/>
              </w:rPr>
              <w:pPrChange w:id="2422" w:author="Donovan Goode" w:date="2018-11-09T10:05:00Z">
                <w:pPr>
                  <w:framePr w:hSpace="180" w:wrap="around" w:vAnchor="text" w:hAnchor="margin" w:xAlign="center" w:y="130"/>
                  <w:shd w:val="clear" w:color="auto" w:fill="1E1E1E"/>
                  <w:spacing w:line="285" w:lineRule="atLeast"/>
                </w:pPr>
              </w:pPrChange>
            </w:pPr>
            <w:del w:id="2423" w:author="Donovan Goode" w:date="2018-11-09T10:04:00Z">
              <w:r w:rsidRPr="00BD2230" w:rsidDel="008B6AF4">
                <w:rPr>
                  <w:rFonts w:ascii="Consolas" w:eastAsia="Times New Roman" w:hAnsi="Consolas" w:cs="Times New Roman"/>
                  <w:color w:val="6A9955"/>
                  <w:sz w:val="21"/>
                  <w:szCs w:val="21"/>
                </w:rPr>
                <w:delText xml:space="preserve">     &lt;!-- Bar Graph - Packages: Retirement Application by Retirement Types--&gt;</w:delText>
              </w:r>
            </w:del>
          </w:p>
          <w:p w14:paraId="2E680E1D" w14:textId="77777777" w:rsidR="00ED1509" w:rsidRPr="00BD2230" w:rsidDel="008B6AF4" w:rsidRDefault="00ED1509">
            <w:pPr>
              <w:pStyle w:val="Heading1Numbered"/>
              <w:rPr>
                <w:del w:id="2424" w:author="Donovan Goode" w:date="2018-11-09T10:04:00Z"/>
                <w:rFonts w:ascii="Consolas" w:eastAsia="Times New Roman" w:hAnsi="Consolas" w:cs="Times New Roman"/>
                <w:color w:val="D4D4D4"/>
                <w:sz w:val="21"/>
                <w:szCs w:val="21"/>
              </w:rPr>
              <w:pPrChange w:id="2425" w:author="Donovan Goode" w:date="2018-11-09T10:05:00Z">
                <w:pPr>
                  <w:framePr w:hSpace="180" w:wrap="around" w:vAnchor="text" w:hAnchor="margin" w:xAlign="center" w:y="130"/>
                  <w:shd w:val="clear" w:color="auto" w:fill="1E1E1E"/>
                  <w:spacing w:line="285" w:lineRule="atLeast"/>
                </w:pPr>
              </w:pPrChange>
            </w:pPr>
          </w:p>
          <w:p w14:paraId="68F23B7C" w14:textId="77777777" w:rsidR="00ED1509" w:rsidRPr="00BD2230" w:rsidDel="008B6AF4" w:rsidRDefault="00ED1509">
            <w:pPr>
              <w:pStyle w:val="Heading1Numbered"/>
              <w:rPr>
                <w:del w:id="2426" w:author="Donovan Goode" w:date="2018-11-09T10:04:00Z"/>
                <w:rFonts w:ascii="Consolas" w:eastAsia="Times New Roman" w:hAnsi="Consolas" w:cs="Times New Roman"/>
                <w:color w:val="D4D4D4"/>
                <w:sz w:val="21"/>
                <w:szCs w:val="21"/>
              </w:rPr>
              <w:pPrChange w:id="2427" w:author="Donovan Goode" w:date="2018-11-09T10:05:00Z">
                <w:pPr>
                  <w:framePr w:hSpace="180" w:wrap="around" w:vAnchor="text" w:hAnchor="margin" w:xAlign="center" w:y="130"/>
                  <w:shd w:val="clear" w:color="auto" w:fill="1E1E1E"/>
                  <w:spacing w:line="285" w:lineRule="atLeast"/>
                </w:pPr>
              </w:pPrChange>
            </w:pPr>
            <w:del w:id="2428" w:author="Donovan Goode" w:date="2018-11-09T10:04:00Z">
              <w:r w:rsidRPr="00BD2230" w:rsidDel="008B6AF4">
                <w:rPr>
                  <w:rFonts w:ascii="Consolas" w:eastAsia="Times New Roman" w:hAnsi="Consolas" w:cs="Times New Roman"/>
                  <w:color w:val="6A9955"/>
                  <w:sz w:val="21"/>
                  <w:szCs w:val="21"/>
                </w:rPr>
                <w:delText xml:space="preserve">     {% chart id:"" viewid:"" %}</w:delText>
              </w:r>
            </w:del>
          </w:p>
          <w:p w14:paraId="2FE0F2CB" w14:textId="77777777" w:rsidR="00ED1509" w:rsidRPr="00BD2230" w:rsidDel="008B6AF4" w:rsidRDefault="00ED1509">
            <w:pPr>
              <w:pStyle w:val="Heading1Numbered"/>
              <w:rPr>
                <w:del w:id="2429" w:author="Donovan Goode" w:date="2018-11-09T10:04:00Z"/>
                <w:rFonts w:ascii="Consolas" w:eastAsia="Times New Roman" w:hAnsi="Consolas" w:cs="Times New Roman"/>
                <w:color w:val="D4D4D4"/>
                <w:sz w:val="21"/>
                <w:szCs w:val="21"/>
              </w:rPr>
              <w:pPrChange w:id="2430" w:author="Donovan Goode" w:date="2018-11-09T10:05:00Z">
                <w:pPr>
                  <w:framePr w:hSpace="180" w:wrap="around" w:vAnchor="text" w:hAnchor="margin" w:xAlign="center" w:y="130"/>
                  <w:shd w:val="clear" w:color="auto" w:fill="1E1E1E"/>
                  <w:spacing w:line="285" w:lineRule="atLeast"/>
                </w:pPr>
              </w:pPrChange>
            </w:pPr>
          </w:p>
          <w:p w14:paraId="63CF1B0E" w14:textId="77777777" w:rsidR="00ED1509" w:rsidRPr="00BD2230" w:rsidDel="008B6AF4" w:rsidRDefault="00ED1509">
            <w:pPr>
              <w:pStyle w:val="Heading1Numbered"/>
              <w:rPr>
                <w:del w:id="2431" w:author="Donovan Goode" w:date="2018-11-09T10:04:00Z"/>
                <w:rFonts w:ascii="Consolas" w:eastAsia="Times New Roman" w:hAnsi="Consolas" w:cs="Times New Roman"/>
                <w:color w:val="D4D4D4"/>
                <w:sz w:val="21"/>
                <w:szCs w:val="21"/>
              </w:rPr>
              <w:pPrChange w:id="2432" w:author="Donovan Goode" w:date="2018-11-09T10:05:00Z">
                <w:pPr>
                  <w:framePr w:hSpace="180" w:wrap="around" w:vAnchor="text" w:hAnchor="margin" w:xAlign="center" w:y="130"/>
                  <w:shd w:val="clear" w:color="auto" w:fill="1E1E1E"/>
                  <w:spacing w:line="285" w:lineRule="atLeast"/>
                </w:pPr>
              </w:pPrChange>
            </w:pPr>
            <w:del w:id="2433" w:author="Donovan Goode" w:date="2018-11-09T10:04:00Z">
              <w:r w:rsidRPr="00BD2230" w:rsidDel="008B6AF4">
                <w:rPr>
                  <w:rFonts w:ascii="Consolas" w:eastAsia="Times New Roman" w:hAnsi="Consolas" w:cs="Times New Roman"/>
                  <w:color w:val="6A9955"/>
                  <w:sz w:val="21"/>
                  <w:szCs w:val="21"/>
                </w:rPr>
                <w:delText xml:space="preserve">   &lt;/div&gt;</w:delText>
              </w:r>
            </w:del>
          </w:p>
          <w:p w14:paraId="1B4DC29A" w14:textId="77777777" w:rsidR="00ED1509" w:rsidRPr="00BD2230" w:rsidDel="008B6AF4" w:rsidRDefault="00ED1509">
            <w:pPr>
              <w:pStyle w:val="Heading1Numbered"/>
              <w:rPr>
                <w:del w:id="2434" w:author="Donovan Goode" w:date="2018-11-09T10:04:00Z"/>
                <w:rFonts w:ascii="Consolas" w:eastAsia="Times New Roman" w:hAnsi="Consolas" w:cs="Times New Roman"/>
                <w:color w:val="D4D4D4"/>
                <w:sz w:val="21"/>
                <w:szCs w:val="21"/>
              </w:rPr>
              <w:pPrChange w:id="2435" w:author="Donovan Goode" w:date="2018-11-09T10:05:00Z">
                <w:pPr>
                  <w:framePr w:hSpace="180" w:wrap="around" w:vAnchor="text" w:hAnchor="margin" w:xAlign="center" w:y="130"/>
                  <w:shd w:val="clear" w:color="auto" w:fill="1E1E1E"/>
                  <w:spacing w:line="285" w:lineRule="atLeast"/>
                </w:pPr>
              </w:pPrChange>
            </w:pPr>
            <w:del w:id="2436" w:author="Donovan Goode" w:date="2018-11-09T10:04:00Z">
              <w:r w:rsidRPr="00BD2230" w:rsidDel="008B6AF4">
                <w:rPr>
                  <w:rFonts w:ascii="Consolas" w:eastAsia="Times New Roman" w:hAnsi="Consolas" w:cs="Times New Roman"/>
                  <w:color w:val="6A9955"/>
                  <w:sz w:val="21"/>
                  <w:szCs w:val="21"/>
                </w:rPr>
                <w:delText xml:space="preserve">   </w:delText>
              </w:r>
            </w:del>
          </w:p>
          <w:p w14:paraId="112F519C" w14:textId="77777777" w:rsidR="00ED1509" w:rsidRPr="00BD2230" w:rsidDel="008B6AF4" w:rsidRDefault="00ED1509">
            <w:pPr>
              <w:pStyle w:val="Heading1Numbered"/>
              <w:rPr>
                <w:del w:id="2437" w:author="Donovan Goode" w:date="2018-11-09T10:04:00Z"/>
                <w:rFonts w:ascii="Consolas" w:eastAsia="Times New Roman" w:hAnsi="Consolas" w:cs="Times New Roman"/>
                <w:color w:val="D4D4D4"/>
                <w:sz w:val="21"/>
                <w:szCs w:val="21"/>
              </w:rPr>
              <w:pPrChange w:id="2438" w:author="Donovan Goode" w:date="2018-11-09T10:05:00Z">
                <w:pPr>
                  <w:framePr w:hSpace="180" w:wrap="around" w:vAnchor="text" w:hAnchor="margin" w:xAlign="center" w:y="130"/>
                  <w:shd w:val="clear" w:color="auto" w:fill="1E1E1E"/>
                  <w:spacing w:line="285" w:lineRule="atLeast"/>
                </w:pPr>
              </w:pPrChange>
            </w:pPr>
            <w:del w:id="2439" w:author="Donovan Goode" w:date="2018-11-09T10:04:00Z">
              <w:r w:rsidRPr="00BD2230" w:rsidDel="008B6AF4">
                <w:rPr>
                  <w:rFonts w:ascii="Consolas" w:eastAsia="Times New Roman" w:hAnsi="Consolas" w:cs="Times New Roman"/>
                  <w:color w:val="6A9955"/>
                  <w:sz w:val="21"/>
                  <w:szCs w:val="21"/>
                </w:rPr>
                <w:delText xml:space="preserve">   &lt;div class="col-md-6 small"&gt;</w:delText>
              </w:r>
            </w:del>
          </w:p>
          <w:p w14:paraId="5F5A81F8" w14:textId="77777777" w:rsidR="00ED1509" w:rsidRPr="00BD2230" w:rsidDel="008B6AF4" w:rsidRDefault="00ED1509">
            <w:pPr>
              <w:pStyle w:val="Heading1Numbered"/>
              <w:rPr>
                <w:del w:id="2440" w:author="Donovan Goode" w:date="2018-11-09T10:04:00Z"/>
                <w:rFonts w:ascii="Consolas" w:eastAsia="Times New Roman" w:hAnsi="Consolas" w:cs="Times New Roman"/>
                <w:color w:val="D4D4D4"/>
                <w:sz w:val="21"/>
                <w:szCs w:val="21"/>
              </w:rPr>
              <w:pPrChange w:id="2441" w:author="Donovan Goode" w:date="2018-11-09T10:05:00Z">
                <w:pPr>
                  <w:framePr w:hSpace="180" w:wrap="around" w:vAnchor="text" w:hAnchor="margin" w:xAlign="center" w:y="130"/>
                  <w:shd w:val="clear" w:color="auto" w:fill="1E1E1E"/>
                  <w:spacing w:line="285" w:lineRule="atLeast"/>
                </w:pPr>
              </w:pPrChange>
            </w:pPr>
          </w:p>
          <w:p w14:paraId="2E38FF0E" w14:textId="77777777" w:rsidR="00ED1509" w:rsidRPr="00BD2230" w:rsidDel="008B6AF4" w:rsidRDefault="00ED1509">
            <w:pPr>
              <w:pStyle w:val="Heading1Numbered"/>
              <w:rPr>
                <w:del w:id="2442" w:author="Donovan Goode" w:date="2018-11-09T10:04:00Z"/>
                <w:rFonts w:ascii="Consolas" w:eastAsia="Times New Roman" w:hAnsi="Consolas" w:cs="Times New Roman"/>
                <w:color w:val="D4D4D4"/>
                <w:sz w:val="21"/>
                <w:szCs w:val="21"/>
              </w:rPr>
              <w:pPrChange w:id="2443" w:author="Donovan Goode" w:date="2018-11-09T10:05:00Z">
                <w:pPr>
                  <w:framePr w:hSpace="180" w:wrap="around" w:vAnchor="text" w:hAnchor="margin" w:xAlign="center" w:y="130"/>
                  <w:shd w:val="clear" w:color="auto" w:fill="1E1E1E"/>
                  <w:spacing w:line="285" w:lineRule="atLeast"/>
                </w:pPr>
              </w:pPrChange>
            </w:pPr>
            <w:del w:id="2444" w:author="Donovan Goode" w:date="2018-11-09T10:04:00Z">
              <w:r w:rsidRPr="00BD2230" w:rsidDel="008B6AF4">
                <w:rPr>
                  <w:rFonts w:ascii="Consolas" w:eastAsia="Times New Roman" w:hAnsi="Consolas" w:cs="Times New Roman"/>
                  <w:color w:val="6A9955"/>
                  <w:sz w:val="21"/>
                  <w:szCs w:val="21"/>
                </w:rPr>
                <w:delText xml:space="preserve">     &lt;!-- Purchase Requests By Request Type --&gt;</w:delText>
              </w:r>
            </w:del>
          </w:p>
          <w:p w14:paraId="5B9D8E81" w14:textId="77777777" w:rsidR="00ED1509" w:rsidRPr="00BD2230" w:rsidDel="008B6AF4" w:rsidRDefault="00ED1509">
            <w:pPr>
              <w:pStyle w:val="Heading1Numbered"/>
              <w:rPr>
                <w:del w:id="2445" w:author="Donovan Goode" w:date="2018-11-09T10:04:00Z"/>
                <w:rFonts w:ascii="Consolas" w:eastAsia="Times New Roman" w:hAnsi="Consolas" w:cs="Times New Roman"/>
                <w:color w:val="D4D4D4"/>
                <w:sz w:val="21"/>
                <w:szCs w:val="21"/>
              </w:rPr>
              <w:pPrChange w:id="2446" w:author="Donovan Goode" w:date="2018-11-09T10:05:00Z">
                <w:pPr>
                  <w:framePr w:hSpace="180" w:wrap="around" w:vAnchor="text" w:hAnchor="margin" w:xAlign="center" w:y="130"/>
                  <w:shd w:val="clear" w:color="auto" w:fill="1E1E1E"/>
                  <w:spacing w:line="285" w:lineRule="atLeast"/>
                </w:pPr>
              </w:pPrChange>
            </w:pPr>
          </w:p>
          <w:p w14:paraId="4670E393" w14:textId="77777777" w:rsidR="00ED1509" w:rsidRPr="00BD2230" w:rsidDel="008B6AF4" w:rsidRDefault="00ED1509">
            <w:pPr>
              <w:pStyle w:val="Heading1Numbered"/>
              <w:rPr>
                <w:del w:id="2447" w:author="Donovan Goode" w:date="2018-11-09T10:04:00Z"/>
                <w:rFonts w:ascii="Consolas" w:eastAsia="Times New Roman" w:hAnsi="Consolas" w:cs="Times New Roman"/>
                <w:color w:val="D4D4D4"/>
                <w:sz w:val="21"/>
                <w:szCs w:val="21"/>
              </w:rPr>
              <w:pPrChange w:id="2448" w:author="Donovan Goode" w:date="2018-11-09T10:05:00Z">
                <w:pPr>
                  <w:framePr w:hSpace="180" w:wrap="around" w:vAnchor="text" w:hAnchor="margin" w:xAlign="center" w:y="130"/>
                  <w:shd w:val="clear" w:color="auto" w:fill="1E1E1E"/>
                  <w:spacing w:line="285" w:lineRule="atLeast"/>
                </w:pPr>
              </w:pPrChange>
            </w:pPr>
            <w:del w:id="2449" w:author="Donovan Goode" w:date="2018-11-09T10:04:00Z">
              <w:r w:rsidRPr="00BD2230" w:rsidDel="008B6AF4">
                <w:rPr>
                  <w:rFonts w:ascii="Consolas" w:eastAsia="Times New Roman" w:hAnsi="Consolas" w:cs="Times New Roman"/>
                  <w:color w:val="6A9955"/>
                  <w:sz w:val="21"/>
                  <w:szCs w:val="21"/>
                </w:rPr>
                <w:delText xml:space="preserve">     {% chart id:"" viewid:"" %}</w:delText>
              </w:r>
            </w:del>
          </w:p>
          <w:p w14:paraId="73D749C7" w14:textId="77777777" w:rsidR="00ED1509" w:rsidRPr="00BD2230" w:rsidDel="008B6AF4" w:rsidRDefault="00ED1509">
            <w:pPr>
              <w:pStyle w:val="Heading1Numbered"/>
              <w:rPr>
                <w:del w:id="2450" w:author="Donovan Goode" w:date="2018-11-09T10:04:00Z"/>
                <w:rFonts w:ascii="Consolas" w:eastAsia="Times New Roman" w:hAnsi="Consolas" w:cs="Times New Roman"/>
                <w:color w:val="D4D4D4"/>
                <w:sz w:val="21"/>
                <w:szCs w:val="21"/>
              </w:rPr>
              <w:pPrChange w:id="2451" w:author="Donovan Goode" w:date="2018-11-09T10:05:00Z">
                <w:pPr>
                  <w:framePr w:hSpace="180" w:wrap="around" w:vAnchor="text" w:hAnchor="margin" w:xAlign="center" w:y="130"/>
                  <w:shd w:val="clear" w:color="auto" w:fill="1E1E1E"/>
                  <w:spacing w:line="285" w:lineRule="atLeast"/>
                </w:pPr>
              </w:pPrChange>
            </w:pPr>
          </w:p>
          <w:p w14:paraId="25364D28" w14:textId="77777777" w:rsidR="00ED1509" w:rsidRPr="00BD2230" w:rsidDel="008B6AF4" w:rsidRDefault="00ED1509">
            <w:pPr>
              <w:pStyle w:val="Heading1Numbered"/>
              <w:rPr>
                <w:del w:id="2452" w:author="Donovan Goode" w:date="2018-11-09T10:04:00Z"/>
                <w:rFonts w:ascii="Consolas" w:eastAsia="Times New Roman" w:hAnsi="Consolas" w:cs="Times New Roman"/>
                <w:color w:val="D4D4D4"/>
                <w:sz w:val="21"/>
                <w:szCs w:val="21"/>
              </w:rPr>
              <w:pPrChange w:id="2453" w:author="Donovan Goode" w:date="2018-11-09T10:05:00Z">
                <w:pPr>
                  <w:framePr w:hSpace="180" w:wrap="around" w:vAnchor="text" w:hAnchor="margin" w:xAlign="center" w:y="130"/>
                  <w:shd w:val="clear" w:color="auto" w:fill="1E1E1E"/>
                  <w:spacing w:line="285" w:lineRule="atLeast"/>
                </w:pPr>
              </w:pPrChange>
            </w:pPr>
            <w:del w:id="2454" w:author="Donovan Goode" w:date="2018-11-09T10:04:00Z">
              <w:r w:rsidRPr="00BD2230" w:rsidDel="008B6AF4">
                <w:rPr>
                  <w:rFonts w:ascii="Consolas" w:eastAsia="Times New Roman" w:hAnsi="Consolas" w:cs="Times New Roman"/>
                  <w:color w:val="6A9955"/>
                  <w:sz w:val="21"/>
                  <w:szCs w:val="21"/>
                </w:rPr>
                <w:delText xml:space="preserve">   &lt;/div&gt;</w:delText>
              </w:r>
            </w:del>
          </w:p>
          <w:p w14:paraId="2F3AC6BB" w14:textId="77777777" w:rsidR="00ED1509" w:rsidRPr="00BD2230" w:rsidDel="008B6AF4" w:rsidRDefault="00ED1509">
            <w:pPr>
              <w:pStyle w:val="Heading1Numbered"/>
              <w:rPr>
                <w:del w:id="2455" w:author="Donovan Goode" w:date="2018-11-09T10:04:00Z"/>
                <w:rFonts w:ascii="Consolas" w:eastAsia="Times New Roman" w:hAnsi="Consolas" w:cs="Times New Roman"/>
                <w:color w:val="D4D4D4"/>
                <w:sz w:val="21"/>
                <w:szCs w:val="21"/>
              </w:rPr>
              <w:pPrChange w:id="2456" w:author="Donovan Goode" w:date="2018-11-09T10:05:00Z">
                <w:pPr>
                  <w:framePr w:hSpace="180" w:wrap="around" w:vAnchor="text" w:hAnchor="margin" w:xAlign="center" w:y="130"/>
                  <w:shd w:val="clear" w:color="auto" w:fill="1E1E1E"/>
                  <w:spacing w:line="285" w:lineRule="atLeast"/>
                </w:pPr>
              </w:pPrChange>
            </w:pPr>
            <w:del w:id="2457" w:author="Donovan Goode" w:date="2018-11-09T10:04:00Z">
              <w:r w:rsidRPr="00BD2230" w:rsidDel="008B6AF4">
                <w:rPr>
                  <w:rFonts w:ascii="Consolas" w:eastAsia="Times New Roman" w:hAnsi="Consolas" w:cs="Times New Roman"/>
                  <w:color w:val="6A9955"/>
                  <w:sz w:val="21"/>
                  <w:szCs w:val="21"/>
                </w:rPr>
                <w:delText xml:space="preserve">   </w:delText>
              </w:r>
            </w:del>
          </w:p>
          <w:p w14:paraId="7CE6CD8B" w14:textId="77777777" w:rsidR="00ED1509" w:rsidRPr="00BD2230" w:rsidDel="008B6AF4" w:rsidRDefault="00ED1509">
            <w:pPr>
              <w:pStyle w:val="Heading1Numbered"/>
              <w:rPr>
                <w:del w:id="2458" w:author="Donovan Goode" w:date="2018-11-09T10:04:00Z"/>
                <w:rFonts w:ascii="Consolas" w:eastAsia="Times New Roman" w:hAnsi="Consolas" w:cs="Times New Roman"/>
                <w:color w:val="D4D4D4"/>
                <w:sz w:val="21"/>
                <w:szCs w:val="21"/>
              </w:rPr>
              <w:pPrChange w:id="2459" w:author="Donovan Goode" w:date="2018-11-09T10:05:00Z">
                <w:pPr>
                  <w:framePr w:hSpace="180" w:wrap="around" w:vAnchor="text" w:hAnchor="margin" w:xAlign="center" w:y="130"/>
                  <w:shd w:val="clear" w:color="auto" w:fill="1E1E1E"/>
                  <w:spacing w:line="285" w:lineRule="atLeast"/>
                </w:pPr>
              </w:pPrChange>
            </w:pPr>
            <w:del w:id="2460" w:author="Donovan Goode" w:date="2018-11-09T10:04:00Z">
              <w:r w:rsidRPr="00BD2230" w:rsidDel="008B6AF4">
                <w:rPr>
                  <w:rFonts w:ascii="Consolas" w:eastAsia="Times New Roman" w:hAnsi="Consolas" w:cs="Times New Roman"/>
                  <w:color w:val="6A9955"/>
                  <w:sz w:val="21"/>
                  <w:szCs w:val="21"/>
                </w:rPr>
                <w:delText xml:space="preserve">   &lt;div class="col-md-6 small"&gt;</w:delText>
              </w:r>
            </w:del>
          </w:p>
          <w:p w14:paraId="3D6856FD" w14:textId="77777777" w:rsidR="00ED1509" w:rsidRPr="00BD2230" w:rsidDel="008B6AF4" w:rsidRDefault="00ED1509">
            <w:pPr>
              <w:pStyle w:val="Heading1Numbered"/>
              <w:rPr>
                <w:del w:id="2461" w:author="Donovan Goode" w:date="2018-11-09T10:04:00Z"/>
                <w:rFonts w:ascii="Consolas" w:eastAsia="Times New Roman" w:hAnsi="Consolas" w:cs="Times New Roman"/>
                <w:color w:val="D4D4D4"/>
                <w:sz w:val="21"/>
                <w:szCs w:val="21"/>
              </w:rPr>
              <w:pPrChange w:id="2462" w:author="Donovan Goode" w:date="2018-11-09T10:05:00Z">
                <w:pPr>
                  <w:framePr w:hSpace="180" w:wrap="around" w:vAnchor="text" w:hAnchor="margin" w:xAlign="center" w:y="130"/>
                  <w:shd w:val="clear" w:color="auto" w:fill="1E1E1E"/>
                  <w:spacing w:line="285" w:lineRule="atLeast"/>
                </w:pPr>
              </w:pPrChange>
            </w:pPr>
          </w:p>
          <w:p w14:paraId="66DE0DBC" w14:textId="77777777" w:rsidR="00ED1509" w:rsidRPr="00BD2230" w:rsidDel="008B6AF4" w:rsidRDefault="00ED1509">
            <w:pPr>
              <w:pStyle w:val="Heading1Numbered"/>
              <w:rPr>
                <w:del w:id="2463" w:author="Donovan Goode" w:date="2018-11-09T10:04:00Z"/>
                <w:rFonts w:ascii="Consolas" w:eastAsia="Times New Roman" w:hAnsi="Consolas" w:cs="Times New Roman"/>
                <w:color w:val="D4D4D4"/>
                <w:sz w:val="21"/>
                <w:szCs w:val="21"/>
              </w:rPr>
              <w:pPrChange w:id="2464" w:author="Donovan Goode" w:date="2018-11-09T10:05:00Z">
                <w:pPr>
                  <w:framePr w:hSpace="180" w:wrap="around" w:vAnchor="text" w:hAnchor="margin" w:xAlign="center" w:y="130"/>
                  <w:shd w:val="clear" w:color="auto" w:fill="1E1E1E"/>
                  <w:spacing w:line="285" w:lineRule="atLeast"/>
                </w:pPr>
              </w:pPrChange>
            </w:pPr>
            <w:del w:id="2465" w:author="Donovan Goode" w:date="2018-11-09T10:04:00Z">
              <w:r w:rsidRPr="00BD2230" w:rsidDel="008B6AF4">
                <w:rPr>
                  <w:rFonts w:ascii="Consolas" w:eastAsia="Times New Roman" w:hAnsi="Consolas" w:cs="Times New Roman"/>
                  <w:color w:val="6A9955"/>
                  <w:sz w:val="21"/>
                  <w:szCs w:val="21"/>
                </w:rPr>
                <w:delText xml:space="preserve">     &lt;!-- Purchase Requests By Request Category --&gt;</w:delText>
              </w:r>
            </w:del>
          </w:p>
          <w:p w14:paraId="6FC1DFBA" w14:textId="77777777" w:rsidR="00ED1509" w:rsidRPr="00BD2230" w:rsidDel="008B6AF4" w:rsidRDefault="00ED1509">
            <w:pPr>
              <w:pStyle w:val="Heading1Numbered"/>
              <w:rPr>
                <w:del w:id="2466" w:author="Donovan Goode" w:date="2018-11-09T10:04:00Z"/>
                <w:rFonts w:ascii="Consolas" w:eastAsia="Times New Roman" w:hAnsi="Consolas" w:cs="Times New Roman"/>
                <w:color w:val="D4D4D4"/>
                <w:sz w:val="21"/>
                <w:szCs w:val="21"/>
              </w:rPr>
              <w:pPrChange w:id="2467" w:author="Donovan Goode" w:date="2018-11-09T10:05:00Z">
                <w:pPr>
                  <w:framePr w:hSpace="180" w:wrap="around" w:vAnchor="text" w:hAnchor="margin" w:xAlign="center" w:y="130"/>
                  <w:shd w:val="clear" w:color="auto" w:fill="1E1E1E"/>
                  <w:spacing w:line="285" w:lineRule="atLeast"/>
                </w:pPr>
              </w:pPrChange>
            </w:pPr>
          </w:p>
          <w:p w14:paraId="7BB0DB20" w14:textId="77777777" w:rsidR="00ED1509" w:rsidRPr="00BD2230" w:rsidDel="008B6AF4" w:rsidRDefault="00ED1509">
            <w:pPr>
              <w:pStyle w:val="Heading1Numbered"/>
              <w:rPr>
                <w:del w:id="2468" w:author="Donovan Goode" w:date="2018-11-09T10:04:00Z"/>
                <w:rFonts w:ascii="Consolas" w:eastAsia="Times New Roman" w:hAnsi="Consolas" w:cs="Times New Roman"/>
                <w:color w:val="D4D4D4"/>
                <w:sz w:val="21"/>
                <w:szCs w:val="21"/>
              </w:rPr>
              <w:pPrChange w:id="2469" w:author="Donovan Goode" w:date="2018-11-09T10:05:00Z">
                <w:pPr>
                  <w:framePr w:hSpace="180" w:wrap="around" w:vAnchor="text" w:hAnchor="margin" w:xAlign="center" w:y="130"/>
                  <w:shd w:val="clear" w:color="auto" w:fill="1E1E1E"/>
                  <w:spacing w:line="285" w:lineRule="atLeast"/>
                </w:pPr>
              </w:pPrChange>
            </w:pPr>
            <w:del w:id="2470" w:author="Donovan Goode" w:date="2018-11-09T10:04:00Z">
              <w:r w:rsidRPr="00BD2230" w:rsidDel="008B6AF4">
                <w:rPr>
                  <w:rFonts w:ascii="Consolas" w:eastAsia="Times New Roman" w:hAnsi="Consolas" w:cs="Times New Roman"/>
                  <w:color w:val="6A9955"/>
                  <w:sz w:val="21"/>
                  <w:szCs w:val="21"/>
                </w:rPr>
                <w:delText xml:space="preserve">     {% chart id:"" viewid:"" %}</w:delText>
              </w:r>
            </w:del>
          </w:p>
          <w:p w14:paraId="4AD364DE" w14:textId="77777777" w:rsidR="00ED1509" w:rsidRPr="00BD2230" w:rsidDel="008B6AF4" w:rsidRDefault="00ED1509">
            <w:pPr>
              <w:pStyle w:val="Heading1Numbered"/>
              <w:rPr>
                <w:del w:id="2471" w:author="Donovan Goode" w:date="2018-11-09T10:04:00Z"/>
                <w:rFonts w:ascii="Consolas" w:eastAsia="Times New Roman" w:hAnsi="Consolas" w:cs="Times New Roman"/>
                <w:color w:val="D4D4D4"/>
                <w:sz w:val="21"/>
                <w:szCs w:val="21"/>
              </w:rPr>
              <w:pPrChange w:id="2472" w:author="Donovan Goode" w:date="2018-11-09T10:05:00Z">
                <w:pPr>
                  <w:framePr w:hSpace="180" w:wrap="around" w:vAnchor="text" w:hAnchor="margin" w:xAlign="center" w:y="130"/>
                  <w:shd w:val="clear" w:color="auto" w:fill="1E1E1E"/>
                  <w:spacing w:line="285" w:lineRule="atLeast"/>
                </w:pPr>
              </w:pPrChange>
            </w:pPr>
          </w:p>
          <w:p w14:paraId="2AD1776F" w14:textId="77777777" w:rsidR="00ED1509" w:rsidRPr="00BD2230" w:rsidDel="008B6AF4" w:rsidRDefault="00ED1509">
            <w:pPr>
              <w:pStyle w:val="Heading1Numbered"/>
              <w:rPr>
                <w:del w:id="2473" w:author="Donovan Goode" w:date="2018-11-09T10:04:00Z"/>
                <w:rFonts w:ascii="Consolas" w:eastAsia="Times New Roman" w:hAnsi="Consolas" w:cs="Times New Roman"/>
                <w:color w:val="D4D4D4"/>
                <w:sz w:val="21"/>
                <w:szCs w:val="21"/>
              </w:rPr>
              <w:pPrChange w:id="2474" w:author="Donovan Goode" w:date="2018-11-09T10:05:00Z">
                <w:pPr>
                  <w:framePr w:hSpace="180" w:wrap="around" w:vAnchor="text" w:hAnchor="margin" w:xAlign="center" w:y="130"/>
                  <w:shd w:val="clear" w:color="auto" w:fill="1E1E1E"/>
                  <w:spacing w:line="285" w:lineRule="atLeast"/>
                </w:pPr>
              </w:pPrChange>
            </w:pPr>
            <w:del w:id="2475" w:author="Donovan Goode" w:date="2018-11-09T10:04:00Z">
              <w:r w:rsidRPr="00BD2230" w:rsidDel="008B6AF4">
                <w:rPr>
                  <w:rFonts w:ascii="Consolas" w:eastAsia="Times New Roman" w:hAnsi="Consolas" w:cs="Times New Roman"/>
                  <w:color w:val="6A9955"/>
                  <w:sz w:val="21"/>
                  <w:szCs w:val="21"/>
                </w:rPr>
                <w:delText xml:space="preserve">   &lt;/div&gt;</w:delText>
              </w:r>
            </w:del>
          </w:p>
          <w:p w14:paraId="40DFAE8C" w14:textId="77777777" w:rsidR="00ED1509" w:rsidRPr="00BD2230" w:rsidDel="008B6AF4" w:rsidRDefault="00ED1509">
            <w:pPr>
              <w:pStyle w:val="Heading1Numbered"/>
              <w:rPr>
                <w:del w:id="2476" w:author="Donovan Goode" w:date="2018-11-09T10:04:00Z"/>
                <w:rFonts w:ascii="Consolas" w:eastAsia="Times New Roman" w:hAnsi="Consolas" w:cs="Times New Roman"/>
                <w:color w:val="D4D4D4"/>
                <w:sz w:val="21"/>
                <w:szCs w:val="21"/>
              </w:rPr>
              <w:pPrChange w:id="2477" w:author="Donovan Goode" w:date="2018-11-09T10:05:00Z">
                <w:pPr>
                  <w:framePr w:hSpace="180" w:wrap="around" w:vAnchor="text" w:hAnchor="margin" w:xAlign="center" w:y="130"/>
                  <w:shd w:val="clear" w:color="auto" w:fill="1E1E1E"/>
                  <w:spacing w:line="285" w:lineRule="atLeast"/>
                </w:pPr>
              </w:pPrChange>
            </w:pPr>
            <w:del w:id="2478" w:author="Donovan Goode" w:date="2018-11-09T10:04:00Z">
              <w:r w:rsidRPr="00BD2230" w:rsidDel="008B6AF4">
                <w:rPr>
                  <w:rFonts w:ascii="Consolas" w:eastAsia="Times New Roman" w:hAnsi="Consolas" w:cs="Times New Roman"/>
                  <w:color w:val="6A9955"/>
                  <w:sz w:val="21"/>
                  <w:szCs w:val="21"/>
                </w:rPr>
                <w:delText xml:space="preserve"> &lt;!--</w:delText>
              </w:r>
            </w:del>
          </w:p>
          <w:p w14:paraId="603806CD" w14:textId="77777777" w:rsidR="00ED1509" w:rsidRPr="00BD2230" w:rsidDel="008B6AF4" w:rsidRDefault="00ED1509">
            <w:pPr>
              <w:pStyle w:val="Heading1Numbered"/>
              <w:rPr>
                <w:del w:id="2479" w:author="Donovan Goode" w:date="2018-11-09T10:04:00Z"/>
                <w:rFonts w:ascii="Consolas" w:eastAsia="Times New Roman" w:hAnsi="Consolas" w:cs="Times New Roman"/>
                <w:color w:val="D4D4D4"/>
                <w:sz w:val="21"/>
                <w:szCs w:val="21"/>
              </w:rPr>
              <w:pPrChange w:id="2480" w:author="Donovan Goode" w:date="2018-11-09T10:05:00Z">
                <w:pPr>
                  <w:framePr w:hSpace="180" w:wrap="around" w:vAnchor="text" w:hAnchor="margin" w:xAlign="center" w:y="130"/>
                  <w:shd w:val="clear" w:color="auto" w:fill="1E1E1E"/>
                  <w:spacing w:line="285" w:lineRule="atLeast"/>
                </w:pPr>
              </w:pPrChange>
            </w:pPr>
            <w:del w:id="2481" w:author="Donovan Goode" w:date="2018-11-09T10:04:00Z">
              <w:r w:rsidRPr="00BD2230" w:rsidDel="008B6AF4">
                <w:rPr>
                  <w:rFonts w:ascii="Consolas" w:eastAsia="Times New Roman" w:hAnsi="Consolas" w:cs="Times New Roman"/>
                  <w:color w:val="6A9955"/>
                  <w:sz w:val="21"/>
                  <w:szCs w:val="21"/>
                </w:rPr>
                <w:delText xml:space="preserve">    &lt;div class="col-md-12 show-chart-legend "&gt;</w:delText>
              </w:r>
            </w:del>
          </w:p>
          <w:p w14:paraId="6069CD6C" w14:textId="77777777" w:rsidR="00ED1509" w:rsidRPr="00BD2230" w:rsidDel="008B6AF4" w:rsidRDefault="00ED1509">
            <w:pPr>
              <w:pStyle w:val="Heading1Numbered"/>
              <w:rPr>
                <w:del w:id="2482" w:author="Donovan Goode" w:date="2018-11-09T10:04:00Z"/>
                <w:rFonts w:ascii="Consolas" w:eastAsia="Times New Roman" w:hAnsi="Consolas" w:cs="Times New Roman"/>
                <w:color w:val="D4D4D4"/>
                <w:sz w:val="21"/>
                <w:szCs w:val="21"/>
              </w:rPr>
              <w:pPrChange w:id="2483" w:author="Donovan Goode" w:date="2018-11-09T10:05:00Z">
                <w:pPr>
                  <w:framePr w:hSpace="180" w:wrap="around" w:vAnchor="text" w:hAnchor="margin" w:xAlign="center" w:y="130"/>
                  <w:shd w:val="clear" w:color="auto" w:fill="1E1E1E"/>
                  <w:spacing w:line="285" w:lineRule="atLeast"/>
                </w:pPr>
              </w:pPrChange>
            </w:pPr>
          </w:p>
          <w:p w14:paraId="55FA981A" w14:textId="77777777" w:rsidR="00ED1509" w:rsidRPr="00BD2230" w:rsidDel="008B6AF4" w:rsidRDefault="00ED1509">
            <w:pPr>
              <w:pStyle w:val="Heading1Numbered"/>
              <w:rPr>
                <w:del w:id="2484" w:author="Donovan Goode" w:date="2018-11-09T10:04:00Z"/>
                <w:rFonts w:ascii="Consolas" w:eastAsia="Times New Roman" w:hAnsi="Consolas" w:cs="Times New Roman"/>
                <w:color w:val="D4D4D4"/>
                <w:sz w:val="21"/>
                <w:szCs w:val="21"/>
              </w:rPr>
              <w:pPrChange w:id="2485" w:author="Donovan Goode" w:date="2018-11-09T10:05:00Z">
                <w:pPr>
                  <w:framePr w:hSpace="180" w:wrap="around" w:vAnchor="text" w:hAnchor="margin" w:xAlign="center" w:y="130"/>
                  <w:shd w:val="clear" w:color="auto" w:fill="1E1E1E"/>
                  <w:spacing w:line="285" w:lineRule="atLeast"/>
                </w:pPr>
              </w:pPrChange>
            </w:pPr>
            <w:del w:id="2486" w:author="Donovan Goode" w:date="2018-11-09T10:04:00Z">
              <w:r w:rsidRPr="00BD2230" w:rsidDel="008B6AF4">
                <w:rPr>
                  <w:rFonts w:ascii="Consolas" w:eastAsia="Times New Roman" w:hAnsi="Consolas" w:cs="Times New Roman"/>
                  <w:color w:val="6A9955"/>
                  <w:sz w:val="21"/>
                  <w:szCs w:val="21"/>
                </w:rPr>
                <w:delText xml:space="preserve">      12 column chart </w:delText>
              </w:r>
            </w:del>
          </w:p>
          <w:p w14:paraId="09A9FE8E" w14:textId="77777777" w:rsidR="00ED1509" w:rsidRPr="00BD2230" w:rsidDel="008B6AF4" w:rsidRDefault="00ED1509">
            <w:pPr>
              <w:pStyle w:val="Heading1Numbered"/>
              <w:rPr>
                <w:del w:id="2487" w:author="Donovan Goode" w:date="2018-11-09T10:04:00Z"/>
                <w:rFonts w:ascii="Consolas" w:eastAsia="Times New Roman" w:hAnsi="Consolas" w:cs="Times New Roman"/>
                <w:color w:val="D4D4D4"/>
                <w:sz w:val="21"/>
                <w:szCs w:val="21"/>
              </w:rPr>
              <w:pPrChange w:id="2488" w:author="Donovan Goode" w:date="2018-11-09T10:05:00Z">
                <w:pPr>
                  <w:framePr w:hSpace="180" w:wrap="around" w:vAnchor="text" w:hAnchor="margin" w:xAlign="center" w:y="130"/>
                  <w:shd w:val="clear" w:color="auto" w:fill="1E1E1E"/>
                  <w:spacing w:line="285" w:lineRule="atLeast"/>
                </w:pPr>
              </w:pPrChange>
            </w:pPr>
            <w:del w:id="2489" w:author="Donovan Goode" w:date="2018-11-09T10:04:00Z">
              <w:r w:rsidRPr="00BD2230" w:rsidDel="008B6AF4">
                <w:rPr>
                  <w:rFonts w:ascii="Consolas" w:eastAsia="Times New Roman" w:hAnsi="Consolas" w:cs="Times New Roman"/>
                  <w:color w:val="6A9955"/>
                  <w:sz w:val="21"/>
                  <w:szCs w:val="21"/>
                </w:rPr>
                <w:delText xml:space="preserve">     {%comment%}</w:delText>
              </w:r>
            </w:del>
          </w:p>
          <w:p w14:paraId="599750A5" w14:textId="77777777" w:rsidR="00ED1509" w:rsidRPr="00BD2230" w:rsidDel="008B6AF4" w:rsidRDefault="00ED1509">
            <w:pPr>
              <w:pStyle w:val="Heading1Numbered"/>
              <w:rPr>
                <w:del w:id="2490" w:author="Donovan Goode" w:date="2018-11-09T10:04:00Z"/>
                <w:rFonts w:ascii="Consolas" w:eastAsia="Times New Roman" w:hAnsi="Consolas" w:cs="Times New Roman"/>
                <w:color w:val="D4D4D4"/>
                <w:sz w:val="21"/>
                <w:szCs w:val="21"/>
              </w:rPr>
              <w:pPrChange w:id="2491" w:author="Donovan Goode" w:date="2018-11-09T10:05:00Z">
                <w:pPr>
                  <w:framePr w:hSpace="180" w:wrap="around" w:vAnchor="text" w:hAnchor="margin" w:xAlign="center" w:y="130"/>
                  <w:shd w:val="clear" w:color="auto" w:fill="1E1E1E"/>
                  <w:spacing w:line="285" w:lineRule="atLeast"/>
                </w:pPr>
              </w:pPrChange>
            </w:pPr>
            <w:del w:id="2492" w:author="Donovan Goode" w:date="2018-11-09T10:04:00Z">
              <w:r w:rsidRPr="00BD2230" w:rsidDel="008B6AF4">
                <w:rPr>
                  <w:rFonts w:ascii="Consolas" w:eastAsia="Times New Roman" w:hAnsi="Consolas" w:cs="Times New Roman"/>
                  <w:color w:val="6A9955"/>
                  <w:sz w:val="21"/>
                  <w:szCs w:val="21"/>
                </w:rPr>
                <w:delText xml:space="preserve">     {% chart id:"" viewid:"" %}</w:delText>
              </w:r>
            </w:del>
          </w:p>
          <w:p w14:paraId="1CFDB996" w14:textId="77777777" w:rsidR="00ED1509" w:rsidRPr="00BD2230" w:rsidDel="008B6AF4" w:rsidRDefault="00ED1509">
            <w:pPr>
              <w:pStyle w:val="Heading1Numbered"/>
              <w:rPr>
                <w:del w:id="2493" w:author="Donovan Goode" w:date="2018-11-09T10:04:00Z"/>
                <w:rFonts w:ascii="Consolas" w:eastAsia="Times New Roman" w:hAnsi="Consolas" w:cs="Times New Roman"/>
                <w:color w:val="D4D4D4"/>
                <w:sz w:val="21"/>
                <w:szCs w:val="21"/>
              </w:rPr>
              <w:pPrChange w:id="2494" w:author="Donovan Goode" w:date="2018-11-09T10:05:00Z">
                <w:pPr>
                  <w:framePr w:hSpace="180" w:wrap="around" w:vAnchor="text" w:hAnchor="margin" w:xAlign="center" w:y="130"/>
                  <w:shd w:val="clear" w:color="auto" w:fill="1E1E1E"/>
                  <w:spacing w:line="285" w:lineRule="atLeast"/>
                </w:pPr>
              </w:pPrChange>
            </w:pPr>
            <w:del w:id="2495" w:author="Donovan Goode" w:date="2018-11-09T10:04:00Z">
              <w:r w:rsidRPr="00BD2230" w:rsidDel="008B6AF4">
                <w:rPr>
                  <w:rFonts w:ascii="Consolas" w:eastAsia="Times New Roman" w:hAnsi="Consolas" w:cs="Times New Roman"/>
                  <w:color w:val="6A9955"/>
                  <w:sz w:val="21"/>
                  <w:szCs w:val="21"/>
                </w:rPr>
                <w:delText xml:space="preserve">    {%endcomment%}</w:delText>
              </w:r>
            </w:del>
          </w:p>
          <w:p w14:paraId="4CC57BB2" w14:textId="77777777" w:rsidR="00ED1509" w:rsidRPr="00BD2230" w:rsidDel="008B6AF4" w:rsidRDefault="00ED1509">
            <w:pPr>
              <w:pStyle w:val="Heading1Numbered"/>
              <w:rPr>
                <w:del w:id="2496" w:author="Donovan Goode" w:date="2018-11-09T10:04:00Z"/>
                <w:rFonts w:ascii="Consolas" w:eastAsia="Times New Roman" w:hAnsi="Consolas" w:cs="Times New Roman"/>
                <w:color w:val="D4D4D4"/>
                <w:sz w:val="21"/>
                <w:szCs w:val="21"/>
              </w:rPr>
              <w:pPrChange w:id="2497" w:author="Donovan Goode" w:date="2018-11-09T10:05:00Z">
                <w:pPr>
                  <w:framePr w:hSpace="180" w:wrap="around" w:vAnchor="text" w:hAnchor="margin" w:xAlign="center" w:y="130"/>
                  <w:shd w:val="clear" w:color="auto" w:fill="1E1E1E"/>
                  <w:spacing w:line="285" w:lineRule="atLeast"/>
                </w:pPr>
              </w:pPrChange>
            </w:pPr>
            <w:del w:id="2498" w:author="Donovan Goode"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 xml:space="preserve"> --&gt;</w:delText>
              </w:r>
            </w:del>
          </w:p>
          <w:p w14:paraId="4F272B16" w14:textId="77777777" w:rsidR="00ED1509" w:rsidRPr="00BD2230" w:rsidDel="008B6AF4" w:rsidRDefault="00ED1509">
            <w:pPr>
              <w:pStyle w:val="Heading1Numbered"/>
              <w:rPr>
                <w:del w:id="2499" w:author="Donovan Goode" w:date="2018-11-09T10:04:00Z"/>
                <w:rFonts w:ascii="Consolas" w:eastAsia="Times New Roman" w:hAnsi="Consolas" w:cs="Times New Roman"/>
                <w:color w:val="D4D4D4"/>
                <w:sz w:val="21"/>
                <w:szCs w:val="21"/>
              </w:rPr>
              <w:pPrChange w:id="2500" w:author="Donovan Goode" w:date="2018-11-09T10:05:00Z">
                <w:pPr>
                  <w:framePr w:hSpace="180" w:wrap="around" w:vAnchor="text" w:hAnchor="margin" w:xAlign="center" w:y="130"/>
                  <w:shd w:val="clear" w:color="auto" w:fill="1E1E1E"/>
                  <w:spacing w:line="285" w:lineRule="atLeast"/>
                </w:pPr>
              </w:pPrChange>
            </w:pPr>
            <w:del w:id="2501" w:author="Donovan Goode" w:date="2018-11-09T10:04:00Z">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569CD6"/>
                  <w:sz w:val="21"/>
                  <w:szCs w:val="21"/>
                </w:rPr>
                <w:delText>endcomment</w:delText>
              </w:r>
              <w:r w:rsidRPr="00BD2230" w:rsidDel="008B6AF4">
                <w:rPr>
                  <w:rFonts w:ascii="Consolas" w:eastAsia="Times New Roman" w:hAnsi="Consolas" w:cs="Times New Roman"/>
                  <w:color w:val="D4D4D4"/>
                  <w:sz w:val="21"/>
                  <w:szCs w:val="21"/>
                </w:rPr>
                <w:delText>%}</w:delText>
              </w:r>
            </w:del>
          </w:p>
          <w:p w14:paraId="2CACD983" w14:textId="77777777" w:rsidR="00ED1509" w:rsidRPr="00BD2230" w:rsidDel="008B6AF4" w:rsidRDefault="00ED1509">
            <w:pPr>
              <w:pStyle w:val="Heading1Numbered"/>
              <w:rPr>
                <w:del w:id="2502" w:author="Donovan Goode" w:date="2018-11-09T10:04:00Z"/>
                <w:rFonts w:ascii="Consolas" w:eastAsia="Times New Roman" w:hAnsi="Consolas" w:cs="Times New Roman"/>
                <w:color w:val="D4D4D4"/>
                <w:sz w:val="21"/>
                <w:szCs w:val="21"/>
              </w:rPr>
              <w:pPrChange w:id="2503" w:author="Donovan Goode" w:date="2018-11-09T10:05:00Z">
                <w:pPr>
                  <w:framePr w:hSpace="180" w:wrap="around" w:vAnchor="text" w:hAnchor="margin" w:xAlign="center" w:y="130"/>
                  <w:shd w:val="clear" w:color="auto" w:fill="1E1E1E"/>
                  <w:spacing w:line="285" w:lineRule="atLeast"/>
                </w:pPr>
              </w:pPrChange>
            </w:pPr>
          </w:p>
          <w:p w14:paraId="7E214D5A" w14:textId="77777777" w:rsidR="00ED1509" w:rsidRPr="00BD2230" w:rsidDel="008B6AF4" w:rsidRDefault="00ED1509">
            <w:pPr>
              <w:pStyle w:val="Heading1Numbered"/>
              <w:rPr>
                <w:del w:id="2504" w:author="Donovan Goode" w:date="2018-11-09T10:04:00Z"/>
                <w:rFonts w:ascii="Consolas" w:eastAsia="Times New Roman" w:hAnsi="Consolas" w:cs="Times New Roman"/>
                <w:color w:val="D4D4D4"/>
                <w:sz w:val="21"/>
                <w:szCs w:val="21"/>
              </w:rPr>
              <w:pPrChange w:id="2505" w:author="Donovan Goode" w:date="2018-11-09T10:05:00Z">
                <w:pPr>
                  <w:framePr w:hSpace="180" w:wrap="around" w:vAnchor="text" w:hAnchor="margin" w:xAlign="center" w:y="130"/>
                  <w:shd w:val="clear" w:color="auto" w:fill="1E1E1E"/>
                  <w:spacing w:line="285" w:lineRule="atLeast"/>
                </w:pPr>
              </w:pPrChange>
            </w:pPr>
            <w:del w:id="2506" w:author="Donovan Goode" w:date="2018-11-09T10:04:00Z">
              <w:r w:rsidRPr="00BD2230" w:rsidDel="008B6AF4">
                <w:rPr>
                  <w:rFonts w:ascii="Consolas" w:eastAsia="Times New Roman" w:hAnsi="Consolas" w:cs="Times New Roman"/>
                  <w:color w:val="6A9955"/>
                  <w:sz w:val="21"/>
                  <w:szCs w:val="21"/>
                </w:rPr>
                <w:delText>&lt;!-- Entity List for HR to see a list of all the applicants applications that are associated to their organization--&gt;</w:delText>
              </w:r>
            </w:del>
          </w:p>
          <w:p w14:paraId="5EA182EF" w14:textId="77777777" w:rsidR="00ED1509" w:rsidRPr="00BD2230" w:rsidDel="008B6AF4" w:rsidRDefault="00ED1509">
            <w:pPr>
              <w:pStyle w:val="Heading1Numbered"/>
              <w:rPr>
                <w:del w:id="2507" w:author="Donovan Goode" w:date="2018-11-09T10:04:00Z"/>
                <w:rFonts w:ascii="Consolas" w:eastAsia="Times New Roman" w:hAnsi="Consolas" w:cs="Times New Roman"/>
                <w:color w:val="D4D4D4"/>
                <w:sz w:val="21"/>
                <w:szCs w:val="21"/>
              </w:rPr>
              <w:pPrChange w:id="2508" w:author="Donovan Goode" w:date="2018-11-09T10:05:00Z">
                <w:pPr>
                  <w:framePr w:hSpace="180" w:wrap="around" w:vAnchor="text" w:hAnchor="margin" w:xAlign="center" w:y="130"/>
                  <w:shd w:val="clear" w:color="auto" w:fill="1E1E1E"/>
                  <w:spacing w:line="285" w:lineRule="atLeast"/>
                </w:pPr>
              </w:pPrChange>
            </w:pPr>
            <w:del w:id="2509"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 xml:space="preserve"> = </w:delText>
              </w:r>
              <w:r w:rsidRPr="00BD2230" w:rsidDel="008B6AF4">
                <w:rPr>
                  <w:rFonts w:ascii="Consolas" w:eastAsia="Times New Roman" w:hAnsi="Consolas" w:cs="Times New Roman"/>
                  <w:color w:val="CE9178"/>
                  <w:sz w:val="21"/>
                  <w:szCs w:val="21"/>
                </w:rPr>
                <w:delText>"retirement-applications-list"</w:delText>
              </w:r>
              <w:r w:rsidRPr="00BD2230" w:rsidDel="008B6AF4">
                <w:rPr>
                  <w:rFonts w:ascii="Consolas" w:eastAsia="Times New Roman" w:hAnsi="Consolas" w:cs="Times New Roman"/>
                  <w:color w:val="808080"/>
                  <w:sz w:val="21"/>
                  <w:szCs w:val="21"/>
                </w:rPr>
                <w:delText>&gt;</w:delText>
              </w:r>
            </w:del>
          </w:p>
          <w:p w14:paraId="7528F3CC" w14:textId="77777777" w:rsidR="00ED1509" w:rsidRPr="00BD2230" w:rsidDel="008B6AF4" w:rsidRDefault="00ED1509">
            <w:pPr>
              <w:pStyle w:val="Heading1Numbered"/>
              <w:rPr>
                <w:del w:id="2510" w:author="Donovan Goode" w:date="2018-11-09T10:04:00Z"/>
                <w:rFonts w:ascii="Consolas" w:eastAsia="Times New Roman" w:hAnsi="Consolas" w:cs="Times New Roman"/>
                <w:color w:val="D4D4D4"/>
                <w:sz w:val="21"/>
                <w:szCs w:val="21"/>
              </w:rPr>
              <w:pPrChange w:id="2511" w:author="Donovan Goode" w:date="2018-11-09T10:05:00Z">
                <w:pPr>
                  <w:framePr w:hSpace="180" w:wrap="around" w:vAnchor="text" w:hAnchor="margin" w:xAlign="center" w:y="130"/>
                  <w:shd w:val="clear" w:color="auto" w:fill="1E1E1E"/>
                  <w:spacing w:line="285" w:lineRule="atLeast"/>
                </w:pPr>
              </w:pPrChange>
            </w:pPr>
            <w:del w:id="2512"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6A9955"/>
                  <w:sz w:val="21"/>
                  <w:szCs w:val="21"/>
                </w:rPr>
                <w:delText>&lt;!--&lt;label id= "agencyapplicationslistlabel" for="retirement-applications-list"&gt;&lt;h3&gt;My Agency's Retirement Applications&lt;/h3&gt; &lt;/label&gt;--&gt;</w:delText>
              </w:r>
            </w:del>
          </w:p>
          <w:p w14:paraId="3F1DC54E" w14:textId="77777777" w:rsidR="00ED1509" w:rsidRPr="00BD2230" w:rsidDel="008B6AF4" w:rsidRDefault="00ED1509">
            <w:pPr>
              <w:pStyle w:val="Heading1Numbered"/>
              <w:rPr>
                <w:del w:id="2513" w:author="Donovan Goode" w:date="2018-11-09T10:04:00Z"/>
                <w:rFonts w:ascii="Consolas" w:eastAsia="Times New Roman" w:hAnsi="Consolas" w:cs="Times New Roman"/>
                <w:color w:val="D4D4D4"/>
                <w:sz w:val="21"/>
                <w:szCs w:val="21"/>
              </w:rPr>
              <w:pPrChange w:id="2514" w:author="Donovan Goode" w:date="2018-11-09T10:05:00Z">
                <w:pPr>
                  <w:framePr w:hSpace="180" w:wrap="around" w:vAnchor="text" w:hAnchor="margin" w:xAlign="center" w:y="130"/>
                  <w:shd w:val="clear" w:color="auto" w:fill="1E1E1E"/>
                  <w:spacing w:line="285" w:lineRule="atLeast"/>
                </w:pPr>
              </w:pPrChange>
            </w:pPr>
            <w:del w:id="2515"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h3</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"alert alert-info"</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id</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"hrapplicationslistlabel"</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style</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"background-color:#000; text-align:center; color:#FFF"</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strong</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Retirement Packages</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strong</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h3</w:delText>
              </w:r>
              <w:r w:rsidRPr="00BD2230" w:rsidDel="008B6AF4">
                <w:rPr>
                  <w:rFonts w:ascii="Consolas" w:eastAsia="Times New Roman" w:hAnsi="Consolas" w:cs="Times New Roman"/>
                  <w:color w:val="808080"/>
                  <w:sz w:val="21"/>
                  <w:szCs w:val="21"/>
                </w:rPr>
                <w:delText>&gt;</w:delText>
              </w:r>
            </w:del>
          </w:p>
          <w:p w14:paraId="74272643" w14:textId="77777777" w:rsidR="00ED1509" w:rsidRPr="00BD2230" w:rsidDel="008B6AF4" w:rsidRDefault="00ED1509">
            <w:pPr>
              <w:pStyle w:val="Heading1Numbered"/>
              <w:rPr>
                <w:del w:id="2516" w:author="Donovan Goode" w:date="2018-11-09T10:04:00Z"/>
                <w:rFonts w:ascii="Consolas" w:eastAsia="Times New Roman" w:hAnsi="Consolas" w:cs="Times New Roman"/>
                <w:color w:val="D4D4D4"/>
                <w:sz w:val="21"/>
                <w:szCs w:val="21"/>
              </w:rPr>
              <w:pPrChange w:id="2517" w:author="Donovan Goode" w:date="2018-11-09T10:05:00Z">
                <w:pPr>
                  <w:framePr w:hSpace="180" w:wrap="around" w:vAnchor="text" w:hAnchor="margin" w:xAlign="center" w:y="130"/>
                  <w:shd w:val="clear" w:color="auto" w:fill="1E1E1E"/>
                  <w:spacing w:line="285" w:lineRule="atLeast"/>
                </w:pPr>
              </w:pPrChange>
            </w:pPr>
            <w:del w:id="2518"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"view-toolbar grid-actions clearfix"</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a</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"btn btn-primary pull-right action"</w:delText>
              </w:r>
              <w:r w:rsidRPr="00BD2230" w:rsidDel="008B6AF4">
                <w:rPr>
                  <w:rFonts w:ascii="Consolas" w:eastAsia="Times New Roman" w:hAnsi="Consolas" w:cs="Times New Roman"/>
                  <w:color w:val="808080"/>
                  <w:sz w:val="21"/>
                  <w:szCs w:val="21"/>
                </w:rPr>
                <w:delText>&gt;</w:delText>
              </w:r>
              <w:r w:rsidRPr="00BD2230" w:rsidDel="008B6AF4">
                <w:rPr>
                  <w:rFonts w:ascii="Consolas" w:eastAsia="Times New Roman" w:hAnsi="Consolas" w:cs="Times New Roman"/>
                  <w:color w:val="D4D4D4"/>
                  <w:sz w:val="21"/>
                  <w:szCs w:val="21"/>
                </w:rPr>
                <w:delText>Online Retirement Application Package Status</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a</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"pull-right toolbar-actions"</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1CF3CBE2" w14:textId="77777777" w:rsidR="00ED1509" w:rsidRPr="00BD2230" w:rsidDel="008B6AF4" w:rsidRDefault="00ED1509">
            <w:pPr>
              <w:pStyle w:val="Heading1Numbered"/>
              <w:rPr>
                <w:del w:id="2519" w:author="Donovan Goode" w:date="2018-11-09T10:04:00Z"/>
                <w:rFonts w:ascii="Consolas" w:eastAsia="Times New Roman" w:hAnsi="Consolas" w:cs="Times New Roman"/>
                <w:color w:val="D4D4D4"/>
                <w:sz w:val="21"/>
                <w:szCs w:val="21"/>
              </w:rPr>
              <w:pPrChange w:id="2520" w:author="Donovan Goode" w:date="2018-11-09T10:05:00Z">
                <w:pPr>
                  <w:framePr w:hSpace="180" w:wrap="around" w:vAnchor="text" w:hAnchor="margin" w:xAlign="center" w:y="130"/>
                  <w:shd w:val="clear" w:color="auto" w:fill="1E1E1E"/>
                  <w:spacing w:line="285" w:lineRule="atLeast"/>
                </w:pPr>
              </w:pPrChange>
            </w:pPr>
            <w:del w:id="2521"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569CD6"/>
                  <w:sz w:val="21"/>
                  <w:szCs w:val="21"/>
                </w:rPr>
                <w:delText xml:space="preserve"> include</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CE9178"/>
                  <w:sz w:val="21"/>
                  <w:szCs w:val="21"/>
                </w:rPr>
                <w:delText>'entity_list'</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key</w:delText>
              </w:r>
              <w:r w:rsidRPr="00BD2230" w:rsidDel="008B6AF4">
                <w:rPr>
                  <w:rFonts w:ascii="Consolas" w:eastAsia="Times New Roman" w:hAnsi="Consolas" w:cs="Times New Roman"/>
                  <w:color w:val="D4D4D4"/>
                  <w:sz w:val="21"/>
                  <w:szCs w:val="21"/>
                </w:rPr>
                <w:delText xml:space="preserve"> : </w:delText>
              </w:r>
              <w:r w:rsidRPr="00BD2230" w:rsidDel="008B6AF4">
                <w:rPr>
                  <w:rFonts w:ascii="Consolas" w:eastAsia="Times New Roman" w:hAnsi="Consolas" w:cs="Times New Roman"/>
                  <w:color w:val="CE9178"/>
                  <w:sz w:val="21"/>
                  <w:szCs w:val="21"/>
                </w:rPr>
                <w:delText>"Payroll Applicant Packages"</w:delText>
              </w:r>
              <w:r w:rsidRPr="00BD2230" w:rsidDel="008B6AF4">
                <w:rPr>
                  <w:rFonts w:ascii="Consolas" w:eastAsia="Times New Roman" w:hAnsi="Consolas" w:cs="Times New Roman"/>
                  <w:color w:val="D4D4D4"/>
                  <w:sz w:val="21"/>
                  <w:szCs w:val="21"/>
                </w:rPr>
                <w:delText xml:space="preserve"> %}</w:delText>
              </w:r>
            </w:del>
          </w:p>
          <w:p w14:paraId="4FE1542C" w14:textId="77777777" w:rsidR="00ED1509" w:rsidRPr="00BD2230" w:rsidDel="008B6AF4" w:rsidRDefault="00ED1509">
            <w:pPr>
              <w:pStyle w:val="Heading1Numbered"/>
              <w:rPr>
                <w:del w:id="2522" w:author="Donovan Goode" w:date="2018-11-09T10:04:00Z"/>
                <w:rFonts w:ascii="Consolas" w:eastAsia="Times New Roman" w:hAnsi="Consolas" w:cs="Times New Roman"/>
                <w:color w:val="D4D4D4"/>
                <w:sz w:val="21"/>
                <w:szCs w:val="21"/>
              </w:rPr>
              <w:pPrChange w:id="2523" w:author="Donovan Goode" w:date="2018-11-09T10:05:00Z">
                <w:pPr>
                  <w:framePr w:hSpace="180" w:wrap="around" w:vAnchor="text" w:hAnchor="margin" w:xAlign="center" w:y="130"/>
                  <w:shd w:val="clear" w:color="auto" w:fill="1E1E1E"/>
                  <w:spacing w:line="285" w:lineRule="atLeast"/>
                </w:pPr>
              </w:pPrChange>
            </w:pPr>
            <w:del w:id="2524"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1267093C" w14:textId="77777777" w:rsidR="00ED1509" w:rsidRPr="00BD2230" w:rsidDel="008B6AF4" w:rsidRDefault="00ED1509">
            <w:pPr>
              <w:pStyle w:val="Heading1Numbered"/>
              <w:rPr>
                <w:del w:id="2525" w:author="Donovan Goode" w:date="2018-11-09T10:04:00Z"/>
                <w:rFonts w:ascii="Consolas" w:eastAsia="Times New Roman" w:hAnsi="Consolas" w:cs="Times New Roman"/>
                <w:color w:val="D4D4D4"/>
                <w:sz w:val="21"/>
                <w:szCs w:val="21"/>
              </w:rPr>
              <w:pPrChange w:id="2526" w:author="Donovan Goode" w:date="2018-11-09T10:05:00Z">
                <w:pPr>
                  <w:framePr w:hSpace="180" w:wrap="around" w:vAnchor="text" w:hAnchor="margin" w:xAlign="center" w:y="130"/>
                  <w:shd w:val="clear" w:color="auto" w:fill="1E1E1E"/>
                  <w:spacing w:line="285" w:lineRule="atLeast"/>
                </w:pPr>
              </w:pPrChange>
            </w:pPr>
            <w:del w:id="2527"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class</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"col-md-12 small"</w:delText>
              </w:r>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9CDCFE"/>
                  <w:sz w:val="21"/>
                  <w:szCs w:val="21"/>
                </w:rPr>
                <w:delText>data-entitygrid-layout</w:delText>
              </w:r>
              <w:r w:rsidRPr="00BD2230" w:rsidDel="008B6AF4">
                <w:rPr>
                  <w:rFonts w:ascii="Consolas" w:eastAsia="Times New Roman" w:hAnsi="Consolas" w:cs="Times New Roman"/>
                  <w:color w:val="D4D4D4"/>
                  <w:sz w:val="21"/>
                  <w:szCs w:val="21"/>
                </w:rPr>
                <w:delText>=</w:delText>
              </w:r>
              <w:r w:rsidRPr="00BD2230" w:rsidDel="008B6AF4">
                <w:rPr>
                  <w:rFonts w:ascii="Consolas" w:eastAsia="Times New Roman" w:hAnsi="Consolas" w:cs="Times New Roman"/>
                  <w:color w:val="CE9178"/>
                  <w:sz w:val="21"/>
                  <w:szCs w:val="21"/>
                </w:rPr>
                <w:delText>"compact"</w:delText>
              </w:r>
              <w:r w:rsidRPr="00BD2230" w:rsidDel="008B6AF4">
                <w:rPr>
                  <w:rFonts w:ascii="Consolas" w:eastAsia="Times New Roman" w:hAnsi="Consolas" w:cs="Times New Roman"/>
                  <w:color w:val="808080"/>
                  <w:sz w:val="21"/>
                  <w:szCs w:val="21"/>
                </w:rPr>
                <w:delText>&gt;</w:delText>
              </w:r>
            </w:del>
          </w:p>
          <w:p w14:paraId="15D9EFD5" w14:textId="77777777" w:rsidR="00ED1509" w:rsidRPr="00BD2230" w:rsidDel="008B6AF4" w:rsidRDefault="00ED1509">
            <w:pPr>
              <w:pStyle w:val="Heading1Numbered"/>
              <w:rPr>
                <w:del w:id="2528" w:author="Donovan Goode" w:date="2018-11-09T10:04:00Z"/>
                <w:rFonts w:ascii="Consolas" w:eastAsia="Times New Roman" w:hAnsi="Consolas" w:cs="Times New Roman"/>
                <w:color w:val="D4D4D4"/>
                <w:sz w:val="21"/>
                <w:szCs w:val="21"/>
              </w:rPr>
              <w:pPrChange w:id="2529" w:author="Donovan Goode" w:date="2018-11-09T10:05:00Z">
                <w:pPr>
                  <w:framePr w:hSpace="180" w:wrap="around" w:vAnchor="text" w:hAnchor="margin" w:xAlign="center" w:y="130"/>
                  <w:shd w:val="clear" w:color="auto" w:fill="1E1E1E"/>
                  <w:spacing w:after="240" w:line="285" w:lineRule="atLeast"/>
                </w:pPr>
              </w:pPrChange>
            </w:pPr>
          </w:p>
          <w:p w14:paraId="64D27839" w14:textId="77777777" w:rsidR="00ED1509" w:rsidRPr="00BD2230" w:rsidDel="008B6AF4" w:rsidRDefault="00ED1509">
            <w:pPr>
              <w:pStyle w:val="Heading1Numbered"/>
              <w:rPr>
                <w:del w:id="2530" w:author="Donovan Goode" w:date="2018-11-09T10:04:00Z"/>
                <w:rFonts w:ascii="Consolas" w:eastAsia="Times New Roman" w:hAnsi="Consolas" w:cs="Times New Roman"/>
                <w:color w:val="D4D4D4"/>
                <w:sz w:val="21"/>
                <w:szCs w:val="21"/>
              </w:rPr>
              <w:pPrChange w:id="2531" w:author="Donovan Goode" w:date="2018-11-09T10:05:00Z">
                <w:pPr>
                  <w:framePr w:hSpace="180" w:wrap="around" w:vAnchor="text" w:hAnchor="margin" w:xAlign="center" w:y="130"/>
                  <w:shd w:val="clear" w:color="auto" w:fill="1E1E1E"/>
                  <w:spacing w:line="285" w:lineRule="atLeast"/>
                </w:pPr>
              </w:pPrChange>
            </w:pPr>
            <w:del w:id="2532"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795B053C" w14:textId="77777777" w:rsidR="00ED1509" w:rsidRPr="00BD2230" w:rsidDel="008B6AF4" w:rsidRDefault="00ED1509">
            <w:pPr>
              <w:pStyle w:val="Heading1Numbered"/>
              <w:rPr>
                <w:del w:id="2533" w:author="Donovan Goode" w:date="2018-11-09T10:04:00Z"/>
                <w:rFonts w:ascii="Consolas" w:eastAsia="Times New Roman" w:hAnsi="Consolas" w:cs="Times New Roman"/>
                <w:color w:val="D4D4D4"/>
                <w:sz w:val="21"/>
                <w:szCs w:val="21"/>
              </w:rPr>
              <w:pPrChange w:id="2534" w:author="Donovan Goode" w:date="2018-11-09T10:05:00Z">
                <w:pPr>
                  <w:framePr w:hSpace="180" w:wrap="around" w:vAnchor="text" w:hAnchor="margin" w:xAlign="center" w:y="130"/>
                  <w:shd w:val="clear" w:color="auto" w:fill="1E1E1E"/>
                  <w:spacing w:line="285" w:lineRule="atLeast"/>
                </w:pPr>
              </w:pPrChange>
            </w:pPr>
            <w:del w:id="2535" w:author="Donovan Goode" w:date="2018-11-09T10:04:00Z">
              <w:r w:rsidRPr="00BD2230" w:rsidDel="008B6AF4">
                <w:rPr>
                  <w:rFonts w:ascii="Consolas" w:eastAsia="Times New Roman" w:hAnsi="Consolas" w:cs="Times New Roman"/>
                  <w:color w:val="D4D4D4"/>
                  <w:sz w:val="21"/>
                  <w:szCs w:val="21"/>
                </w:rPr>
                <w:delText xml:space="preserve"> </w:delText>
              </w:r>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33E4C988" w14:textId="77777777" w:rsidR="00ED1509" w:rsidRPr="00BD2230" w:rsidDel="008B6AF4" w:rsidRDefault="00ED1509">
            <w:pPr>
              <w:pStyle w:val="Heading1Numbered"/>
              <w:rPr>
                <w:del w:id="2536" w:author="Donovan Goode" w:date="2018-11-09T10:04:00Z"/>
                <w:rFonts w:ascii="Consolas" w:eastAsia="Times New Roman" w:hAnsi="Consolas" w:cs="Times New Roman"/>
                <w:color w:val="D4D4D4"/>
                <w:sz w:val="21"/>
                <w:szCs w:val="21"/>
              </w:rPr>
              <w:pPrChange w:id="2537" w:author="Donovan Goode" w:date="2018-11-09T10:05:00Z">
                <w:pPr>
                  <w:framePr w:hSpace="180" w:wrap="around" w:vAnchor="text" w:hAnchor="margin" w:xAlign="center" w:y="130"/>
                  <w:shd w:val="clear" w:color="auto" w:fill="1E1E1E"/>
                  <w:spacing w:line="285" w:lineRule="atLeast"/>
                </w:pPr>
              </w:pPrChange>
            </w:pPr>
            <w:del w:id="2538" w:author="Donovan Goode"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div</w:delText>
              </w:r>
              <w:r w:rsidRPr="00BD2230" w:rsidDel="008B6AF4">
                <w:rPr>
                  <w:rFonts w:ascii="Consolas" w:eastAsia="Times New Roman" w:hAnsi="Consolas" w:cs="Times New Roman"/>
                  <w:color w:val="808080"/>
                  <w:sz w:val="21"/>
                  <w:szCs w:val="21"/>
                </w:rPr>
                <w:delText>&gt;</w:delText>
              </w:r>
            </w:del>
          </w:p>
          <w:p w14:paraId="6B142E43" w14:textId="77777777" w:rsidR="00ED1509" w:rsidRPr="00BD2230" w:rsidDel="008B6AF4" w:rsidRDefault="00ED1509">
            <w:pPr>
              <w:pStyle w:val="Heading1Numbered"/>
              <w:rPr>
                <w:del w:id="2539" w:author="Donovan Goode" w:date="2018-11-09T10:04:00Z"/>
                <w:rFonts w:ascii="Consolas" w:eastAsia="Times New Roman" w:hAnsi="Consolas" w:cs="Times New Roman"/>
                <w:color w:val="D4D4D4"/>
                <w:sz w:val="21"/>
                <w:szCs w:val="21"/>
              </w:rPr>
              <w:pPrChange w:id="2540" w:author="Donovan Goode" w:date="2018-11-09T10:05:00Z">
                <w:pPr>
                  <w:framePr w:hSpace="180" w:wrap="around" w:vAnchor="text" w:hAnchor="margin" w:xAlign="center" w:y="130"/>
                  <w:shd w:val="clear" w:color="auto" w:fill="1E1E1E"/>
                  <w:spacing w:after="240" w:line="285" w:lineRule="atLeast"/>
                </w:pPr>
              </w:pPrChange>
            </w:pPr>
          </w:p>
          <w:p w14:paraId="003FA19A" w14:textId="77777777" w:rsidR="00ED1509" w:rsidRPr="00BD2230" w:rsidDel="008B6AF4" w:rsidRDefault="00ED1509">
            <w:pPr>
              <w:pStyle w:val="Heading1Numbered"/>
              <w:rPr>
                <w:del w:id="2541" w:author="Donovan Goode" w:date="2018-11-09T10:04:00Z"/>
                <w:rFonts w:ascii="Consolas" w:eastAsia="Times New Roman" w:hAnsi="Consolas" w:cs="Times New Roman"/>
                <w:color w:val="D4D4D4"/>
                <w:sz w:val="21"/>
                <w:szCs w:val="21"/>
              </w:rPr>
              <w:pPrChange w:id="2542" w:author="Donovan Goode" w:date="2018-11-09T10:05:00Z">
                <w:pPr>
                  <w:framePr w:hSpace="180" w:wrap="around" w:vAnchor="text" w:hAnchor="margin" w:xAlign="center" w:y="130"/>
                  <w:shd w:val="clear" w:color="auto" w:fill="1E1E1E"/>
                  <w:spacing w:line="285" w:lineRule="atLeast"/>
                </w:pPr>
              </w:pPrChange>
            </w:pPr>
            <w:del w:id="2543" w:author="Donovan Goode"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script</w:delText>
              </w:r>
              <w:r w:rsidRPr="00BD2230" w:rsidDel="008B6AF4">
                <w:rPr>
                  <w:rFonts w:ascii="Consolas" w:eastAsia="Times New Roman" w:hAnsi="Consolas" w:cs="Times New Roman"/>
                  <w:color w:val="808080"/>
                  <w:sz w:val="21"/>
                  <w:szCs w:val="21"/>
                </w:rPr>
                <w:delText>&gt;</w:delText>
              </w:r>
            </w:del>
          </w:p>
          <w:p w14:paraId="24273BBB" w14:textId="77777777" w:rsidR="00ED1509" w:rsidRPr="00BD2230" w:rsidDel="008B6AF4" w:rsidRDefault="00ED1509">
            <w:pPr>
              <w:pStyle w:val="Heading1Numbered"/>
              <w:rPr>
                <w:del w:id="2544" w:author="Donovan Goode" w:date="2018-11-09T10:04:00Z"/>
                <w:rFonts w:ascii="Consolas" w:eastAsia="Times New Roman" w:hAnsi="Consolas" w:cs="Times New Roman"/>
                <w:color w:val="D4D4D4"/>
                <w:sz w:val="21"/>
                <w:szCs w:val="21"/>
              </w:rPr>
              <w:pPrChange w:id="2545" w:author="Donovan Goode" w:date="2018-11-09T10:05:00Z">
                <w:pPr>
                  <w:framePr w:hSpace="180" w:wrap="around" w:vAnchor="text" w:hAnchor="margin" w:xAlign="center" w:y="130"/>
                  <w:shd w:val="clear" w:color="auto" w:fill="1E1E1E"/>
                  <w:spacing w:line="285" w:lineRule="atLeast"/>
                </w:pPr>
              </w:pPrChange>
            </w:pPr>
            <w:del w:id="2546" w:author="Donovan Goode" w:date="2018-11-09T10:04:00Z">
              <w:r w:rsidRPr="00BD2230" w:rsidDel="008B6AF4">
                <w:rPr>
                  <w:rFonts w:ascii="Consolas" w:eastAsia="Times New Roman" w:hAnsi="Consolas" w:cs="Times New Roman"/>
                  <w:color w:val="808080"/>
                  <w:sz w:val="21"/>
                  <w:szCs w:val="21"/>
                </w:rPr>
                <w:delText>&lt;/</w:delText>
              </w:r>
              <w:r w:rsidRPr="00BD2230" w:rsidDel="008B6AF4">
                <w:rPr>
                  <w:rFonts w:ascii="Consolas" w:eastAsia="Times New Roman" w:hAnsi="Consolas" w:cs="Times New Roman"/>
                  <w:color w:val="569CD6"/>
                  <w:sz w:val="21"/>
                  <w:szCs w:val="21"/>
                </w:rPr>
                <w:delText>script</w:delText>
              </w:r>
              <w:r w:rsidRPr="00BD2230" w:rsidDel="008B6AF4">
                <w:rPr>
                  <w:rFonts w:ascii="Consolas" w:eastAsia="Times New Roman" w:hAnsi="Consolas" w:cs="Times New Roman"/>
                  <w:color w:val="808080"/>
                  <w:sz w:val="21"/>
                  <w:szCs w:val="21"/>
                </w:rPr>
                <w:delText>&gt;</w:delText>
              </w:r>
            </w:del>
          </w:p>
          <w:p w14:paraId="102B43EA" w14:textId="77777777" w:rsidR="00ED1509" w:rsidRPr="00BD2230" w:rsidDel="008B6AF4" w:rsidRDefault="00ED1509">
            <w:pPr>
              <w:pStyle w:val="Heading1Numbered"/>
              <w:rPr>
                <w:del w:id="2547" w:author="Donovan Goode" w:date="2018-11-09T10:04:00Z"/>
                <w:rFonts w:ascii="Consolas" w:eastAsia="Times New Roman" w:hAnsi="Consolas" w:cs="Times New Roman"/>
                <w:color w:val="D4D4D4"/>
                <w:sz w:val="21"/>
                <w:szCs w:val="21"/>
              </w:rPr>
              <w:pPrChange w:id="2548" w:author="Donovan Goode" w:date="2018-11-09T10:05:00Z">
                <w:pPr>
                  <w:framePr w:hSpace="180" w:wrap="around" w:vAnchor="text" w:hAnchor="margin" w:xAlign="center" w:y="130"/>
                  <w:shd w:val="clear" w:color="auto" w:fill="1E1E1E"/>
                  <w:spacing w:line="285" w:lineRule="atLeast"/>
                </w:pPr>
              </w:pPrChange>
            </w:pPr>
          </w:p>
          <w:p w14:paraId="66D914BD" w14:textId="77777777" w:rsidR="00ED1509" w:rsidRPr="006928EC" w:rsidDel="008B6AF4" w:rsidRDefault="00ED1509">
            <w:pPr>
              <w:pStyle w:val="Heading1Numbered"/>
              <w:rPr>
                <w:del w:id="2549" w:author="Donovan Goode" w:date="2018-11-09T10:04:00Z"/>
                <w:rFonts w:ascii="Consolas" w:eastAsia="Times New Roman" w:hAnsi="Consolas" w:cs="Times New Roman"/>
                <w:color w:val="808080"/>
                <w:sz w:val="21"/>
                <w:szCs w:val="21"/>
              </w:rPr>
              <w:pPrChange w:id="2550" w:author="Donovan Goode" w:date="2018-11-09T10:05:00Z">
                <w:pPr>
                  <w:framePr w:hSpace="180" w:wrap="around" w:vAnchor="text" w:hAnchor="margin" w:xAlign="center" w:y="130"/>
                  <w:shd w:val="clear" w:color="auto" w:fill="1E1E1E"/>
                  <w:spacing w:line="285" w:lineRule="atLeast"/>
                </w:pPr>
              </w:pPrChange>
            </w:pPr>
          </w:p>
        </w:tc>
      </w:tr>
      <w:tr w:rsidR="00ED1509" w:rsidDel="008B6AF4" w14:paraId="4E4A410E" w14:textId="3A8779A5" w:rsidTr="00A52519">
        <w:trPr>
          <w:del w:id="2551" w:author="Donovan Goode" w:date="2018-11-09T10:04:00Z"/>
        </w:trPr>
        <w:tc>
          <w:tcPr>
            <w:tcW w:w="1705" w:type="dxa"/>
          </w:tcPr>
          <w:p w14:paraId="08587314" w14:textId="77777777" w:rsidR="00ED1509" w:rsidDel="008B6AF4" w:rsidRDefault="00ED1509">
            <w:pPr>
              <w:pStyle w:val="Heading1Numbered"/>
              <w:rPr>
                <w:del w:id="2552" w:author="Donovan Goode" w:date="2018-11-09T10:04:00Z"/>
                <w:highlight w:val="yellow"/>
              </w:rPr>
              <w:pPrChange w:id="2553" w:author="Donovan Goode" w:date="2018-11-09T10:05:00Z">
                <w:pPr>
                  <w:framePr w:hSpace="180" w:wrap="around" w:vAnchor="text" w:hAnchor="margin" w:xAlign="center" w:y="130"/>
                  <w:jc w:val="center"/>
                </w:pPr>
              </w:pPrChange>
            </w:pPr>
            <w:del w:id="2554" w:author="Donovan Goode" w:date="2018-11-09T10:04:00Z">
              <w:r w:rsidDel="008B6AF4">
                <w:rPr>
                  <w:highlight w:val="yellow"/>
                </w:rPr>
                <w:delText>Payroll Checklist and Certification</w:delText>
              </w:r>
            </w:del>
          </w:p>
        </w:tc>
        <w:tc>
          <w:tcPr>
            <w:tcW w:w="9905" w:type="dxa"/>
          </w:tcPr>
          <w:p w14:paraId="444372C6" w14:textId="77777777" w:rsidR="00ED1509" w:rsidRPr="0002207F" w:rsidDel="008B6AF4" w:rsidRDefault="00ED1509">
            <w:pPr>
              <w:pStyle w:val="Heading1Numbered"/>
              <w:rPr>
                <w:del w:id="2555" w:author="Donovan Goode" w:date="2018-11-09T10:04:00Z"/>
                <w:rFonts w:ascii="Consolas" w:eastAsia="Times New Roman" w:hAnsi="Consolas" w:cs="Times New Roman"/>
                <w:color w:val="D4D4D4"/>
                <w:sz w:val="21"/>
                <w:szCs w:val="21"/>
              </w:rPr>
              <w:pPrChange w:id="2556" w:author="Donovan Goode" w:date="2018-11-09T10:05:00Z">
                <w:pPr>
                  <w:framePr w:hSpace="180" w:wrap="around" w:vAnchor="text" w:hAnchor="margin" w:xAlign="center" w:y="130"/>
                  <w:shd w:val="clear" w:color="auto" w:fill="1E1E1E"/>
                  <w:spacing w:line="285" w:lineRule="atLeast"/>
                </w:pPr>
              </w:pPrChange>
            </w:pPr>
            <w:del w:id="2557" w:author="Donovan Goode" w:date="2018-11-09T10:04:00Z">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569CD6"/>
                  <w:sz w:val="21"/>
                  <w:szCs w:val="21"/>
                </w:rPr>
                <w:delText xml:space="preserve"> include</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CE9178"/>
                  <w:sz w:val="21"/>
                  <w:szCs w:val="21"/>
                </w:rPr>
                <w:delText>"Layout 1 Column"</w:delText>
              </w:r>
              <w:r w:rsidRPr="0002207F" w:rsidDel="008B6AF4">
                <w:rPr>
                  <w:rFonts w:ascii="Consolas" w:eastAsia="Times New Roman" w:hAnsi="Consolas" w:cs="Times New Roman"/>
                  <w:color w:val="D4D4D4"/>
                  <w:sz w:val="21"/>
                  <w:szCs w:val="21"/>
                </w:rPr>
                <w:delText xml:space="preserve"> %}</w:delText>
              </w:r>
            </w:del>
          </w:p>
          <w:p w14:paraId="6A96EBB8" w14:textId="77777777" w:rsidR="00ED1509" w:rsidRPr="0002207F" w:rsidDel="008B6AF4" w:rsidRDefault="00ED1509">
            <w:pPr>
              <w:pStyle w:val="Heading1Numbered"/>
              <w:rPr>
                <w:del w:id="2558" w:author="Donovan Goode" w:date="2018-11-09T10:04:00Z"/>
                <w:rFonts w:ascii="Consolas" w:eastAsia="Times New Roman" w:hAnsi="Consolas" w:cs="Times New Roman"/>
                <w:color w:val="D4D4D4"/>
                <w:sz w:val="21"/>
                <w:szCs w:val="21"/>
              </w:rPr>
              <w:pPrChange w:id="2559" w:author="Donovan Goode" w:date="2018-11-09T10:05:00Z">
                <w:pPr>
                  <w:framePr w:hSpace="180" w:wrap="around" w:vAnchor="text" w:hAnchor="margin" w:xAlign="center" w:y="130"/>
                  <w:shd w:val="clear" w:color="auto" w:fill="1E1E1E"/>
                  <w:spacing w:line="285" w:lineRule="atLeast"/>
                </w:pPr>
              </w:pPrChange>
            </w:pPr>
            <w:del w:id="2560" w:author="Donovan Goode" w:date="2018-11-09T10:04:00Z">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569CD6"/>
                  <w:sz w:val="21"/>
                  <w:szCs w:val="21"/>
                </w:rPr>
                <w:delText xml:space="preserve"> block</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main</w:delText>
              </w:r>
              <w:r w:rsidRPr="0002207F" w:rsidDel="008B6AF4">
                <w:rPr>
                  <w:rFonts w:ascii="Consolas" w:eastAsia="Times New Roman" w:hAnsi="Consolas" w:cs="Times New Roman"/>
                  <w:color w:val="D4D4D4"/>
                  <w:sz w:val="21"/>
                  <w:szCs w:val="21"/>
                </w:rPr>
                <w:delText xml:space="preserve"> %}</w:delText>
              </w:r>
            </w:del>
          </w:p>
          <w:p w14:paraId="3ADDF139" w14:textId="77777777" w:rsidR="00ED1509" w:rsidRPr="0002207F" w:rsidDel="008B6AF4" w:rsidRDefault="00ED1509">
            <w:pPr>
              <w:pStyle w:val="Heading1Numbered"/>
              <w:rPr>
                <w:del w:id="2561" w:author="Donovan Goode" w:date="2018-11-09T10:04:00Z"/>
                <w:rFonts w:ascii="Consolas" w:eastAsia="Times New Roman" w:hAnsi="Consolas" w:cs="Times New Roman"/>
                <w:color w:val="D4D4D4"/>
                <w:sz w:val="21"/>
                <w:szCs w:val="21"/>
              </w:rPr>
              <w:pPrChange w:id="2562" w:author="Donovan Goode" w:date="2018-11-09T10:05:00Z">
                <w:pPr>
                  <w:framePr w:hSpace="180" w:wrap="around" w:vAnchor="text" w:hAnchor="margin" w:xAlign="center" w:y="130"/>
                  <w:shd w:val="clear" w:color="auto" w:fill="1E1E1E"/>
                  <w:spacing w:line="285" w:lineRule="atLeast"/>
                </w:pPr>
              </w:pPrChange>
            </w:pPr>
          </w:p>
          <w:p w14:paraId="6F7BE974" w14:textId="77777777" w:rsidR="00ED1509" w:rsidRPr="0002207F" w:rsidDel="008B6AF4" w:rsidRDefault="00ED1509">
            <w:pPr>
              <w:pStyle w:val="Heading1Numbered"/>
              <w:rPr>
                <w:del w:id="2563" w:author="Donovan Goode" w:date="2018-11-09T10:04:00Z"/>
                <w:rFonts w:ascii="Consolas" w:eastAsia="Times New Roman" w:hAnsi="Consolas" w:cs="Times New Roman"/>
                <w:color w:val="D4D4D4"/>
                <w:sz w:val="21"/>
                <w:szCs w:val="21"/>
              </w:rPr>
              <w:pPrChange w:id="2564" w:author="Donovan Goode" w:date="2018-11-09T10:05:00Z">
                <w:pPr>
                  <w:framePr w:hSpace="180" w:wrap="around" w:vAnchor="text" w:hAnchor="margin" w:xAlign="center" w:y="130"/>
                  <w:shd w:val="clear" w:color="auto" w:fill="1E1E1E"/>
                  <w:spacing w:line="285" w:lineRule="atLeast"/>
                </w:pPr>
              </w:pPrChange>
            </w:pPr>
            <w:del w:id="2565" w:author="Donovan Goode" w:date="2018-11-09T10:04:00Z">
              <w:r w:rsidRPr="0002207F" w:rsidDel="008B6AF4">
                <w:rPr>
                  <w:rFonts w:ascii="Consolas" w:eastAsia="Times New Roman" w:hAnsi="Consolas" w:cs="Times New Roman"/>
                  <w:color w:val="6A9955"/>
                  <w:sz w:val="21"/>
                  <w:szCs w:val="21"/>
                </w:rPr>
                <w:delText>{%comment%}</w:delText>
              </w:r>
            </w:del>
          </w:p>
          <w:p w14:paraId="7FB7E77F" w14:textId="77777777" w:rsidR="00ED1509" w:rsidRPr="0002207F" w:rsidDel="008B6AF4" w:rsidRDefault="00ED1509">
            <w:pPr>
              <w:pStyle w:val="Heading1Numbered"/>
              <w:rPr>
                <w:del w:id="2566" w:author="Donovan Goode" w:date="2018-11-09T10:04:00Z"/>
                <w:rFonts w:ascii="Consolas" w:eastAsia="Times New Roman" w:hAnsi="Consolas" w:cs="Times New Roman"/>
                <w:color w:val="D4D4D4"/>
                <w:sz w:val="21"/>
                <w:szCs w:val="21"/>
              </w:rPr>
              <w:pPrChange w:id="2567" w:author="Donovan Goode" w:date="2018-11-09T10:05:00Z">
                <w:pPr>
                  <w:framePr w:hSpace="180" w:wrap="around" w:vAnchor="text" w:hAnchor="margin" w:xAlign="center" w:y="130"/>
                  <w:shd w:val="clear" w:color="auto" w:fill="1E1E1E"/>
                  <w:spacing w:line="285" w:lineRule="atLeast"/>
                </w:pPr>
              </w:pPrChange>
            </w:pPr>
            <w:del w:id="2568" w:author="Donovan Goode" w:date="2018-11-09T10:04:00Z">
              <w:r w:rsidRPr="0002207F" w:rsidDel="008B6AF4">
                <w:rPr>
                  <w:rFonts w:ascii="Consolas" w:eastAsia="Times New Roman" w:hAnsi="Consolas" w:cs="Times New Roman"/>
                  <w:color w:val="6A9955"/>
                  <w:sz w:val="21"/>
                  <w:szCs w:val="21"/>
                </w:rPr>
                <w:delText xml:space="preserve">    portalApplicant id is: {{ portalApplicant.id }} ---------------------------------</w:delText>
              </w:r>
            </w:del>
          </w:p>
          <w:p w14:paraId="4D38E3C1" w14:textId="77777777" w:rsidR="00ED1509" w:rsidRPr="0002207F" w:rsidDel="008B6AF4" w:rsidRDefault="00ED1509">
            <w:pPr>
              <w:pStyle w:val="Heading1Numbered"/>
              <w:rPr>
                <w:del w:id="2569" w:author="Donovan Goode" w:date="2018-11-09T10:04:00Z"/>
                <w:rFonts w:ascii="Consolas" w:eastAsia="Times New Roman" w:hAnsi="Consolas" w:cs="Times New Roman"/>
                <w:color w:val="D4D4D4"/>
                <w:sz w:val="21"/>
                <w:szCs w:val="21"/>
              </w:rPr>
              <w:pPrChange w:id="2570" w:author="Donovan Goode" w:date="2018-11-09T10:05:00Z">
                <w:pPr>
                  <w:framePr w:hSpace="180" w:wrap="around" w:vAnchor="text" w:hAnchor="margin" w:xAlign="center" w:y="130"/>
                  <w:shd w:val="clear" w:color="auto" w:fill="1E1E1E"/>
                  <w:spacing w:line="285" w:lineRule="atLeast"/>
                </w:pPr>
              </w:pPrChange>
            </w:pPr>
            <w:del w:id="2571" w:author="Donovan Goode" w:date="2018-11-09T10:04:00Z">
              <w:r w:rsidRPr="0002207F" w:rsidDel="008B6AF4">
                <w:rPr>
                  <w:rFonts w:ascii="Consolas" w:eastAsia="Times New Roman" w:hAnsi="Consolas" w:cs="Times New Roman"/>
                  <w:color w:val="6A9955"/>
                  <w:sz w:val="21"/>
                  <w:szCs w:val="21"/>
                </w:rPr>
                <w:delText xml:space="preserve">    portalApplicant firstname is: {{ portalApplicant.firstname }} ---------------------------------</w:delText>
              </w:r>
            </w:del>
          </w:p>
          <w:p w14:paraId="1A863D41" w14:textId="77777777" w:rsidR="00ED1509" w:rsidRPr="0002207F" w:rsidDel="008B6AF4" w:rsidRDefault="00ED1509">
            <w:pPr>
              <w:pStyle w:val="Heading1Numbered"/>
              <w:rPr>
                <w:del w:id="2572" w:author="Donovan Goode" w:date="2018-11-09T10:04:00Z"/>
                <w:rFonts w:ascii="Consolas" w:eastAsia="Times New Roman" w:hAnsi="Consolas" w:cs="Times New Roman"/>
                <w:color w:val="D4D4D4"/>
                <w:sz w:val="21"/>
                <w:szCs w:val="21"/>
              </w:rPr>
              <w:pPrChange w:id="2573" w:author="Donovan Goode" w:date="2018-11-09T10:05:00Z">
                <w:pPr>
                  <w:framePr w:hSpace="180" w:wrap="around" w:vAnchor="text" w:hAnchor="margin" w:xAlign="center" w:y="130"/>
                  <w:shd w:val="clear" w:color="auto" w:fill="1E1E1E"/>
                  <w:spacing w:line="285" w:lineRule="atLeast"/>
                </w:pPr>
              </w:pPrChange>
            </w:pPr>
            <w:del w:id="2574" w:author="Donovan Goode" w:date="2018-11-09T10:04:00Z">
              <w:r w:rsidRPr="0002207F" w:rsidDel="008B6AF4">
                <w:rPr>
                  <w:rFonts w:ascii="Consolas" w:eastAsia="Times New Roman" w:hAnsi="Consolas" w:cs="Times New Roman"/>
                  <w:color w:val="6A9955"/>
                  <w:sz w:val="21"/>
                  <w:szCs w:val="21"/>
                </w:rPr>
                <w:delText xml:space="preserve">    portalApplicant middlename is: {{ portalApplicant.middlename }} ---------------------------------</w:delText>
              </w:r>
            </w:del>
          </w:p>
          <w:p w14:paraId="2AE8ADCC" w14:textId="77777777" w:rsidR="00ED1509" w:rsidRPr="0002207F" w:rsidDel="008B6AF4" w:rsidRDefault="00ED1509">
            <w:pPr>
              <w:pStyle w:val="Heading1Numbered"/>
              <w:rPr>
                <w:del w:id="2575" w:author="Donovan Goode" w:date="2018-11-09T10:04:00Z"/>
                <w:rFonts w:ascii="Consolas" w:eastAsia="Times New Roman" w:hAnsi="Consolas" w:cs="Times New Roman"/>
                <w:color w:val="D4D4D4"/>
                <w:sz w:val="21"/>
                <w:szCs w:val="21"/>
              </w:rPr>
              <w:pPrChange w:id="2576" w:author="Donovan Goode" w:date="2018-11-09T10:05:00Z">
                <w:pPr>
                  <w:framePr w:hSpace="180" w:wrap="around" w:vAnchor="text" w:hAnchor="margin" w:xAlign="center" w:y="130"/>
                  <w:shd w:val="clear" w:color="auto" w:fill="1E1E1E"/>
                  <w:spacing w:line="285" w:lineRule="atLeast"/>
                </w:pPr>
              </w:pPrChange>
            </w:pPr>
            <w:del w:id="2577" w:author="Donovan Goode" w:date="2018-11-09T10:04:00Z">
              <w:r w:rsidRPr="0002207F" w:rsidDel="008B6AF4">
                <w:rPr>
                  <w:rFonts w:ascii="Consolas" w:eastAsia="Times New Roman" w:hAnsi="Consolas" w:cs="Times New Roman"/>
                  <w:color w:val="6A9955"/>
                  <w:sz w:val="21"/>
                  <w:szCs w:val="21"/>
                </w:rPr>
                <w:delText xml:space="preserve">    portalApplicant lastname is: {{ portalApplicant.lastname }} ---------------------------------</w:delText>
              </w:r>
            </w:del>
          </w:p>
          <w:p w14:paraId="3B603404" w14:textId="77777777" w:rsidR="00ED1509" w:rsidRPr="0002207F" w:rsidDel="008B6AF4" w:rsidRDefault="00ED1509">
            <w:pPr>
              <w:pStyle w:val="Heading1Numbered"/>
              <w:rPr>
                <w:del w:id="2578" w:author="Donovan Goode" w:date="2018-11-09T10:04:00Z"/>
                <w:rFonts w:ascii="Consolas" w:eastAsia="Times New Roman" w:hAnsi="Consolas" w:cs="Times New Roman"/>
                <w:color w:val="D4D4D4"/>
                <w:sz w:val="21"/>
                <w:szCs w:val="21"/>
              </w:rPr>
              <w:pPrChange w:id="2579" w:author="Donovan Goode" w:date="2018-11-09T10:05:00Z">
                <w:pPr>
                  <w:framePr w:hSpace="180" w:wrap="around" w:vAnchor="text" w:hAnchor="margin" w:xAlign="center" w:y="130"/>
                  <w:shd w:val="clear" w:color="auto" w:fill="1E1E1E"/>
                  <w:spacing w:line="285" w:lineRule="atLeast"/>
                </w:pPr>
              </w:pPrChange>
            </w:pPr>
            <w:del w:id="2580" w:author="Donovan Goode" w:date="2018-11-09T10:04:00Z">
              <w:r w:rsidRPr="0002207F" w:rsidDel="008B6AF4">
                <w:rPr>
                  <w:rFonts w:ascii="Consolas" w:eastAsia="Times New Roman" w:hAnsi="Consolas" w:cs="Times New Roman"/>
                  <w:color w:val="6A9955"/>
                  <w:sz w:val="21"/>
                  <w:szCs w:val="21"/>
                </w:rPr>
                <w:delText xml:space="preserve">    portalApplicant entity logical name is: {{portalApplicant.logicalname}}----------------------</w:delText>
              </w:r>
            </w:del>
          </w:p>
          <w:p w14:paraId="74B84D2D" w14:textId="77777777" w:rsidR="00ED1509" w:rsidRPr="0002207F" w:rsidDel="008B6AF4" w:rsidRDefault="00ED1509">
            <w:pPr>
              <w:pStyle w:val="Heading1Numbered"/>
              <w:rPr>
                <w:del w:id="2581" w:author="Donovan Goode" w:date="2018-11-09T10:04:00Z"/>
                <w:rFonts w:ascii="Consolas" w:eastAsia="Times New Roman" w:hAnsi="Consolas" w:cs="Times New Roman"/>
                <w:color w:val="D4D4D4"/>
                <w:sz w:val="21"/>
                <w:szCs w:val="21"/>
              </w:rPr>
              <w:pPrChange w:id="2582" w:author="Donovan Goode" w:date="2018-11-09T10:05:00Z">
                <w:pPr>
                  <w:framePr w:hSpace="180" w:wrap="around" w:vAnchor="text" w:hAnchor="margin" w:xAlign="center" w:y="130"/>
                  <w:shd w:val="clear" w:color="auto" w:fill="1E1E1E"/>
                  <w:spacing w:line="285" w:lineRule="atLeast"/>
                </w:pPr>
              </w:pPrChange>
            </w:pPr>
            <w:del w:id="2583" w:author="Donovan Goode" w:date="2018-11-09T10:04:00Z">
              <w:r w:rsidRPr="0002207F" w:rsidDel="008B6AF4">
                <w:rPr>
                  <w:rFonts w:ascii="Consolas" w:eastAsia="Times New Roman" w:hAnsi="Consolas" w:cs="Times New Roman"/>
                  <w:color w:val="6A9955"/>
                  <w:sz w:val="21"/>
                  <w:szCs w:val="21"/>
                </w:rPr>
                <w:delText xml:space="preserve">    Your Query String is: {{request.url}}--------------------</w:delText>
              </w:r>
            </w:del>
          </w:p>
          <w:p w14:paraId="5D759B60" w14:textId="77777777" w:rsidR="00ED1509" w:rsidRPr="0002207F" w:rsidDel="008B6AF4" w:rsidRDefault="00ED1509">
            <w:pPr>
              <w:pStyle w:val="Heading1Numbered"/>
              <w:rPr>
                <w:del w:id="2584" w:author="Donovan Goode" w:date="2018-11-09T10:04:00Z"/>
                <w:rFonts w:ascii="Consolas" w:eastAsia="Times New Roman" w:hAnsi="Consolas" w:cs="Times New Roman"/>
                <w:color w:val="D4D4D4"/>
                <w:sz w:val="21"/>
                <w:szCs w:val="21"/>
              </w:rPr>
              <w:pPrChange w:id="2585" w:author="Donovan Goode" w:date="2018-11-09T10:05:00Z">
                <w:pPr>
                  <w:framePr w:hSpace="180" w:wrap="around" w:vAnchor="text" w:hAnchor="margin" w:xAlign="center" w:y="130"/>
                  <w:shd w:val="clear" w:color="auto" w:fill="1E1E1E"/>
                  <w:spacing w:line="285" w:lineRule="atLeast"/>
                </w:pPr>
              </w:pPrChange>
            </w:pPr>
            <w:del w:id="2586" w:author="Donovan Goode" w:date="2018-11-09T10:04:00Z">
              <w:r w:rsidRPr="0002207F" w:rsidDel="008B6AF4">
                <w:rPr>
                  <w:rFonts w:ascii="Consolas" w:eastAsia="Times New Roman" w:hAnsi="Consolas" w:cs="Times New Roman"/>
                  <w:color w:val="6A9955"/>
                  <w:sz w:val="21"/>
                  <w:szCs w:val="21"/>
                </w:rPr>
                <w:delText>{%endcomment%}</w:delText>
              </w:r>
            </w:del>
          </w:p>
          <w:p w14:paraId="03D69E9A" w14:textId="77777777" w:rsidR="00ED1509" w:rsidRPr="0002207F" w:rsidDel="008B6AF4" w:rsidRDefault="00ED1509">
            <w:pPr>
              <w:pStyle w:val="Heading1Numbered"/>
              <w:rPr>
                <w:del w:id="2587" w:author="Donovan Goode" w:date="2018-11-09T10:04:00Z"/>
                <w:rFonts w:ascii="Consolas" w:eastAsia="Times New Roman" w:hAnsi="Consolas" w:cs="Times New Roman"/>
                <w:color w:val="D4D4D4"/>
                <w:sz w:val="21"/>
                <w:szCs w:val="21"/>
              </w:rPr>
              <w:pPrChange w:id="2588" w:author="Donovan Goode" w:date="2018-11-09T10:05:00Z">
                <w:pPr>
                  <w:framePr w:hSpace="180" w:wrap="around" w:vAnchor="text" w:hAnchor="margin" w:xAlign="center" w:y="130"/>
                  <w:shd w:val="clear" w:color="auto" w:fill="1E1E1E"/>
                  <w:spacing w:line="285" w:lineRule="atLeast"/>
                </w:pPr>
              </w:pPrChange>
            </w:pPr>
            <w:del w:id="2589" w:author="Donovan Goode" w:date="2018-11-09T10:04:00Z">
              <w:r w:rsidRPr="0002207F" w:rsidDel="008B6AF4">
                <w:rPr>
                  <w:rFonts w:ascii="Consolas" w:eastAsia="Times New Roman" w:hAnsi="Consolas" w:cs="Times New Roman"/>
                  <w:color w:val="D4D4D4"/>
                  <w:sz w:val="21"/>
                  <w:szCs w:val="21"/>
                </w:rPr>
                <w:delText xml:space="preserve">    </w:delText>
              </w:r>
            </w:del>
          </w:p>
          <w:p w14:paraId="5B8F1C90" w14:textId="77777777" w:rsidR="00ED1509" w:rsidRPr="0002207F" w:rsidDel="008B6AF4" w:rsidRDefault="00ED1509">
            <w:pPr>
              <w:pStyle w:val="Heading1Numbered"/>
              <w:rPr>
                <w:del w:id="2590" w:author="Donovan Goode" w:date="2018-11-09T10:04:00Z"/>
                <w:rFonts w:ascii="Consolas" w:eastAsia="Times New Roman" w:hAnsi="Consolas" w:cs="Times New Roman"/>
                <w:color w:val="D4D4D4"/>
                <w:sz w:val="21"/>
                <w:szCs w:val="21"/>
              </w:rPr>
              <w:pPrChange w:id="2591" w:author="Donovan Goode" w:date="2018-11-09T10:05:00Z">
                <w:pPr>
                  <w:framePr w:hSpace="180" w:wrap="around" w:vAnchor="text" w:hAnchor="margin" w:xAlign="center" w:y="130"/>
                  <w:shd w:val="clear" w:color="auto" w:fill="1E1E1E"/>
                  <w:spacing w:line="285" w:lineRule="atLeast"/>
                </w:pPr>
              </w:pPrChange>
            </w:pPr>
            <w:del w:id="2592"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808080"/>
                  <w:sz w:val="21"/>
                  <w:szCs w:val="21"/>
                </w:rPr>
                <w:delText>&lt;</w:delText>
              </w:r>
              <w:r w:rsidRPr="0002207F" w:rsidDel="008B6AF4">
                <w:rPr>
                  <w:rFonts w:ascii="Consolas" w:eastAsia="Times New Roman" w:hAnsi="Consolas" w:cs="Times New Roman"/>
                  <w:color w:val="569CD6"/>
                  <w:sz w:val="21"/>
                  <w:szCs w:val="21"/>
                </w:rPr>
                <w:delText>script</w:delText>
              </w:r>
              <w:r w:rsidRPr="0002207F" w:rsidDel="008B6AF4">
                <w:rPr>
                  <w:rFonts w:ascii="Consolas" w:eastAsia="Times New Roman" w:hAnsi="Consolas" w:cs="Times New Roman"/>
                  <w:color w:val="808080"/>
                  <w:sz w:val="21"/>
                  <w:szCs w:val="21"/>
                </w:rPr>
                <w:delText>&gt;</w:delText>
              </w:r>
            </w:del>
          </w:p>
          <w:p w14:paraId="1C479702" w14:textId="77777777" w:rsidR="00ED1509" w:rsidRPr="0002207F" w:rsidDel="008B6AF4" w:rsidRDefault="00ED1509">
            <w:pPr>
              <w:pStyle w:val="Heading1Numbered"/>
              <w:rPr>
                <w:del w:id="2593" w:author="Donovan Goode" w:date="2018-11-09T10:04:00Z"/>
                <w:rFonts w:ascii="Consolas" w:eastAsia="Times New Roman" w:hAnsi="Consolas" w:cs="Times New Roman"/>
                <w:color w:val="D4D4D4"/>
                <w:sz w:val="21"/>
                <w:szCs w:val="21"/>
              </w:rPr>
              <w:pPrChange w:id="2594" w:author="Donovan Goode" w:date="2018-11-09T10:05:00Z">
                <w:pPr>
                  <w:framePr w:hSpace="180" w:wrap="around" w:vAnchor="text" w:hAnchor="margin" w:xAlign="center" w:y="130"/>
                  <w:shd w:val="clear" w:color="auto" w:fill="1E1E1E"/>
                  <w:spacing w:line="285" w:lineRule="atLeast"/>
                </w:pPr>
              </w:pPrChange>
            </w:pPr>
            <w:del w:id="2595" w:author="Donovan Goode" w:date="2018-11-09T10:04:00Z">
              <w:r w:rsidRPr="0002207F" w:rsidDel="008B6AF4">
                <w:rPr>
                  <w:rFonts w:ascii="Consolas" w:eastAsia="Times New Roman" w:hAnsi="Consolas" w:cs="Times New Roman"/>
                  <w:color w:val="D4D4D4"/>
                  <w:sz w:val="21"/>
                  <w:szCs w:val="21"/>
                </w:rPr>
                <w:delText xml:space="preserve">           </w:delText>
              </w:r>
            </w:del>
          </w:p>
          <w:p w14:paraId="0178E147" w14:textId="77777777" w:rsidR="00ED1509" w:rsidRPr="0002207F" w:rsidDel="008B6AF4" w:rsidRDefault="00ED1509">
            <w:pPr>
              <w:pStyle w:val="Heading1Numbered"/>
              <w:rPr>
                <w:del w:id="2596" w:author="Donovan Goode" w:date="2018-11-09T10:04:00Z"/>
                <w:rFonts w:ascii="Consolas" w:eastAsia="Times New Roman" w:hAnsi="Consolas" w:cs="Times New Roman"/>
                <w:color w:val="D4D4D4"/>
                <w:sz w:val="21"/>
                <w:szCs w:val="21"/>
              </w:rPr>
              <w:pPrChange w:id="2597" w:author="Donovan Goode" w:date="2018-11-09T10:05:00Z">
                <w:pPr>
                  <w:framePr w:hSpace="180" w:wrap="around" w:vAnchor="text" w:hAnchor="margin" w:xAlign="center" w:y="130"/>
                  <w:shd w:val="clear" w:color="auto" w:fill="1E1E1E"/>
                  <w:spacing w:line="285" w:lineRule="atLeast"/>
                </w:pPr>
              </w:pPrChange>
            </w:pPr>
            <w:del w:id="2598"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payrollOfficerID</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'{{user.id}}'</w:delText>
              </w:r>
            </w:del>
          </w:p>
          <w:p w14:paraId="15670117" w14:textId="77777777" w:rsidR="00ED1509" w:rsidRPr="0002207F" w:rsidDel="008B6AF4" w:rsidRDefault="00ED1509">
            <w:pPr>
              <w:pStyle w:val="Heading1Numbered"/>
              <w:rPr>
                <w:del w:id="2599" w:author="Donovan Goode" w:date="2018-11-09T10:04:00Z"/>
                <w:rFonts w:ascii="Consolas" w:eastAsia="Times New Roman" w:hAnsi="Consolas" w:cs="Times New Roman"/>
                <w:color w:val="D4D4D4"/>
                <w:sz w:val="21"/>
                <w:szCs w:val="21"/>
              </w:rPr>
              <w:pPrChange w:id="2600" w:author="Donovan Goode" w:date="2018-11-09T10:05:00Z">
                <w:pPr>
                  <w:framePr w:hSpace="180" w:wrap="around" w:vAnchor="text" w:hAnchor="margin" w:xAlign="center" w:y="130"/>
                  <w:shd w:val="clear" w:color="auto" w:fill="1E1E1E"/>
                  <w:spacing w:line="285" w:lineRule="atLeast"/>
                </w:pPr>
              </w:pPrChange>
            </w:pPr>
            <w:del w:id="2601"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'{{user.fullname}}'</w:delText>
              </w:r>
            </w:del>
          </w:p>
          <w:p w14:paraId="2BA18DD9" w14:textId="77777777" w:rsidR="00ED1509" w:rsidRPr="0002207F" w:rsidDel="008B6AF4" w:rsidRDefault="00ED1509">
            <w:pPr>
              <w:pStyle w:val="Heading1Numbered"/>
              <w:rPr>
                <w:del w:id="2602" w:author="Donovan Goode" w:date="2018-11-09T10:04:00Z"/>
                <w:rFonts w:ascii="Consolas" w:eastAsia="Times New Roman" w:hAnsi="Consolas" w:cs="Times New Roman"/>
                <w:color w:val="D4D4D4"/>
                <w:sz w:val="21"/>
                <w:szCs w:val="21"/>
              </w:rPr>
              <w:pPrChange w:id="2603" w:author="Donovan Goode" w:date="2018-11-09T10:05:00Z">
                <w:pPr>
                  <w:framePr w:hSpace="180" w:wrap="around" w:vAnchor="text" w:hAnchor="margin" w:xAlign="center" w:y="130"/>
                  <w:shd w:val="clear" w:color="auto" w:fill="1E1E1E"/>
                  <w:spacing w:line="285" w:lineRule="atLeast"/>
                </w:pPr>
              </w:pPrChange>
            </w:pPr>
            <w:del w:id="2604"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payrollOfficerEntityLogicalName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'{{user.logicalname}}'</w:delText>
              </w:r>
            </w:del>
          </w:p>
          <w:p w14:paraId="6FCB8F8A" w14:textId="77777777" w:rsidR="00ED1509" w:rsidRPr="0002207F" w:rsidDel="008B6AF4" w:rsidRDefault="00ED1509">
            <w:pPr>
              <w:pStyle w:val="Heading1Numbered"/>
              <w:rPr>
                <w:del w:id="2605" w:author="Donovan Goode" w:date="2018-11-09T10:04:00Z"/>
                <w:rFonts w:ascii="Consolas" w:eastAsia="Times New Roman" w:hAnsi="Consolas" w:cs="Times New Roman"/>
                <w:color w:val="D4D4D4"/>
                <w:sz w:val="21"/>
                <w:szCs w:val="21"/>
              </w:rPr>
              <w:pPrChange w:id="2606" w:author="Donovan Goode" w:date="2018-11-09T10:05:00Z">
                <w:pPr>
                  <w:framePr w:hSpace="180" w:wrap="around" w:vAnchor="text" w:hAnchor="margin" w:xAlign="center" w:y="130"/>
                  <w:shd w:val="clear" w:color="auto" w:fill="1E1E1E"/>
                  <w:spacing w:line="285" w:lineRule="atLeast"/>
                </w:pPr>
              </w:pPrChange>
            </w:pPr>
            <w:del w:id="2607"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payrollOfficerFirstname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'{{user.firstname}}'</w:delText>
              </w:r>
            </w:del>
          </w:p>
          <w:p w14:paraId="6F4E912F" w14:textId="77777777" w:rsidR="00ED1509" w:rsidRPr="0002207F" w:rsidDel="008B6AF4" w:rsidRDefault="00ED1509">
            <w:pPr>
              <w:pStyle w:val="Heading1Numbered"/>
              <w:rPr>
                <w:del w:id="2608" w:author="Donovan Goode" w:date="2018-11-09T10:04:00Z"/>
                <w:rFonts w:ascii="Consolas" w:eastAsia="Times New Roman" w:hAnsi="Consolas" w:cs="Times New Roman"/>
                <w:color w:val="D4D4D4"/>
                <w:sz w:val="21"/>
                <w:szCs w:val="21"/>
              </w:rPr>
              <w:pPrChange w:id="2609" w:author="Donovan Goode" w:date="2018-11-09T10:05:00Z">
                <w:pPr>
                  <w:framePr w:hSpace="180" w:wrap="around" w:vAnchor="text" w:hAnchor="margin" w:xAlign="center" w:y="130"/>
                  <w:shd w:val="clear" w:color="auto" w:fill="1E1E1E"/>
                  <w:spacing w:line="285" w:lineRule="atLeast"/>
                </w:pPr>
              </w:pPrChange>
            </w:pPr>
            <w:del w:id="2610"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payrollOfficertMiddlename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'{{user.middlename}}'</w:delText>
              </w:r>
            </w:del>
          </w:p>
          <w:p w14:paraId="3424BDD3" w14:textId="77777777" w:rsidR="00ED1509" w:rsidRPr="0002207F" w:rsidDel="008B6AF4" w:rsidRDefault="00ED1509">
            <w:pPr>
              <w:pStyle w:val="Heading1Numbered"/>
              <w:rPr>
                <w:del w:id="2611" w:author="Donovan Goode" w:date="2018-11-09T10:04:00Z"/>
                <w:rFonts w:ascii="Consolas" w:eastAsia="Times New Roman" w:hAnsi="Consolas" w:cs="Times New Roman"/>
                <w:color w:val="D4D4D4"/>
                <w:sz w:val="21"/>
                <w:szCs w:val="21"/>
              </w:rPr>
              <w:pPrChange w:id="2612" w:author="Donovan Goode" w:date="2018-11-09T10:05:00Z">
                <w:pPr>
                  <w:framePr w:hSpace="180" w:wrap="around" w:vAnchor="text" w:hAnchor="margin" w:xAlign="center" w:y="130"/>
                  <w:shd w:val="clear" w:color="auto" w:fill="1E1E1E"/>
                  <w:spacing w:line="285" w:lineRule="atLeast"/>
                </w:pPr>
              </w:pPrChange>
            </w:pPr>
            <w:del w:id="2613"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payrollOfficerLastname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'{{user.lastname}}'</w:delText>
              </w:r>
            </w:del>
          </w:p>
          <w:p w14:paraId="009303F9" w14:textId="77777777" w:rsidR="00ED1509" w:rsidRPr="0002207F" w:rsidDel="008B6AF4" w:rsidRDefault="00ED1509">
            <w:pPr>
              <w:pStyle w:val="Heading1Numbered"/>
              <w:rPr>
                <w:del w:id="2614" w:author="Donovan Goode" w:date="2018-11-09T10:04:00Z"/>
                <w:rFonts w:ascii="Consolas" w:eastAsia="Times New Roman" w:hAnsi="Consolas" w:cs="Times New Roman"/>
                <w:color w:val="D4D4D4"/>
                <w:sz w:val="21"/>
                <w:szCs w:val="21"/>
              </w:rPr>
              <w:pPrChange w:id="2615" w:author="Donovan Goode" w:date="2018-11-09T10:05:00Z">
                <w:pPr>
                  <w:framePr w:hSpace="180" w:wrap="around" w:vAnchor="text" w:hAnchor="margin" w:xAlign="center" w:y="130"/>
                  <w:shd w:val="clear" w:color="auto" w:fill="1E1E1E"/>
                  <w:spacing w:line="285" w:lineRule="atLeast"/>
                </w:pPr>
              </w:pPrChange>
            </w:pPr>
            <w:del w:id="2616"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payrollOfficerEmail</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'{{user.emailaddress1}}'</w:delText>
              </w:r>
            </w:del>
          </w:p>
          <w:p w14:paraId="230C2367" w14:textId="77777777" w:rsidR="00ED1509" w:rsidRPr="0002207F" w:rsidDel="008B6AF4" w:rsidRDefault="00ED1509">
            <w:pPr>
              <w:pStyle w:val="Heading1Numbered"/>
              <w:rPr>
                <w:del w:id="2617" w:author="Donovan Goode" w:date="2018-11-09T10:04:00Z"/>
                <w:rFonts w:ascii="Consolas" w:eastAsia="Times New Roman" w:hAnsi="Consolas" w:cs="Times New Roman"/>
                <w:color w:val="D4D4D4"/>
                <w:sz w:val="21"/>
                <w:szCs w:val="21"/>
              </w:rPr>
              <w:pPrChange w:id="2618" w:author="Donovan Goode" w:date="2018-11-09T10:05:00Z">
                <w:pPr>
                  <w:framePr w:hSpace="180" w:wrap="around" w:vAnchor="text" w:hAnchor="margin" w:xAlign="center" w:y="130"/>
                  <w:shd w:val="clear" w:color="auto" w:fill="1E1E1E"/>
                  <w:spacing w:line="285" w:lineRule="atLeast"/>
                </w:pPr>
              </w:pPrChange>
            </w:pPr>
            <w:del w:id="2619"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569CD6"/>
                  <w:sz w:val="21"/>
                  <w:szCs w:val="21"/>
                </w:rPr>
                <w:delText>var</w:delText>
              </w:r>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9CDCFE"/>
                  <w:sz w:val="21"/>
                  <w:szCs w:val="21"/>
                </w:rPr>
                <w:delText>payrollOfficerPhone</w:delText>
              </w:r>
              <w:r w:rsidRPr="0002207F" w:rsidDel="008B6AF4">
                <w:rPr>
                  <w:rFonts w:ascii="Consolas" w:eastAsia="Times New Roman" w:hAnsi="Consolas" w:cs="Times New Roman"/>
                  <w:color w:val="D4D4D4"/>
                  <w:sz w:val="21"/>
                  <w:szCs w:val="21"/>
                </w:rPr>
                <w:delText xml:space="preserve"> = </w:delText>
              </w:r>
              <w:r w:rsidRPr="0002207F" w:rsidDel="008B6AF4">
                <w:rPr>
                  <w:rFonts w:ascii="Consolas" w:eastAsia="Times New Roman" w:hAnsi="Consolas" w:cs="Times New Roman"/>
                  <w:color w:val="CE9178"/>
                  <w:sz w:val="21"/>
                  <w:szCs w:val="21"/>
                </w:rPr>
                <w:delText>'{{user.telephone1}}'</w:delText>
              </w:r>
            </w:del>
          </w:p>
          <w:p w14:paraId="23B6E5E3" w14:textId="77777777" w:rsidR="00ED1509" w:rsidRPr="0002207F" w:rsidDel="008B6AF4" w:rsidRDefault="00ED1509">
            <w:pPr>
              <w:pStyle w:val="Heading1Numbered"/>
              <w:rPr>
                <w:del w:id="2620" w:author="Donovan Goode" w:date="2018-11-09T10:04:00Z"/>
                <w:rFonts w:ascii="Consolas" w:eastAsia="Times New Roman" w:hAnsi="Consolas" w:cs="Times New Roman"/>
                <w:color w:val="D4D4D4"/>
                <w:sz w:val="21"/>
                <w:szCs w:val="21"/>
              </w:rPr>
              <w:pPrChange w:id="2621" w:author="Donovan Goode" w:date="2018-11-09T10:05:00Z">
                <w:pPr>
                  <w:framePr w:hSpace="180" w:wrap="around" w:vAnchor="text" w:hAnchor="margin" w:xAlign="center" w:y="130"/>
                  <w:shd w:val="clear" w:color="auto" w:fill="1E1E1E"/>
                  <w:spacing w:line="285" w:lineRule="atLeast"/>
                </w:pPr>
              </w:pPrChange>
            </w:pPr>
            <w:del w:id="2622" w:author="Donovan Goode" w:date="2018-11-09T10:04:00Z">
              <w:r w:rsidRPr="0002207F" w:rsidDel="008B6AF4">
                <w:rPr>
                  <w:rFonts w:ascii="Consolas" w:eastAsia="Times New Roman" w:hAnsi="Consolas" w:cs="Times New Roman"/>
                  <w:color w:val="D4D4D4"/>
                  <w:sz w:val="21"/>
                  <w:szCs w:val="21"/>
                </w:rPr>
                <w:delText xml:space="preserve">            </w:delText>
              </w:r>
            </w:del>
          </w:p>
          <w:p w14:paraId="3A9DEEAC" w14:textId="77777777" w:rsidR="00ED1509" w:rsidRPr="0002207F" w:rsidDel="008B6AF4" w:rsidRDefault="00ED1509">
            <w:pPr>
              <w:pStyle w:val="Heading1Numbered"/>
              <w:rPr>
                <w:del w:id="2623" w:author="Donovan Goode" w:date="2018-11-09T10:04:00Z"/>
                <w:rFonts w:ascii="Consolas" w:eastAsia="Times New Roman" w:hAnsi="Consolas" w:cs="Times New Roman"/>
                <w:color w:val="D4D4D4"/>
                <w:sz w:val="21"/>
                <w:szCs w:val="21"/>
              </w:rPr>
              <w:pPrChange w:id="2624" w:author="Donovan Goode" w:date="2018-11-09T10:05:00Z">
                <w:pPr>
                  <w:framePr w:hSpace="180" w:wrap="around" w:vAnchor="text" w:hAnchor="margin" w:xAlign="center" w:y="130"/>
                  <w:shd w:val="clear" w:color="auto" w:fill="1E1E1E"/>
                  <w:spacing w:line="285" w:lineRule="atLeast"/>
                </w:pPr>
              </w:pPrChange>
            </w:pPr>
            <w:del w:id="2625" w:author="Donovan Goode" w:date="2018-11-09T10:04:00Z">
              <w:r w:rsidRPr="0002207F" w:rsidDel="008B6AF4">
                <w:rPr>
                  <w:rFonts w:ascii="Consolas" w:eastAsia="Times New Roman" w:hAnsi="Consolas" w:cs="Times New Roman"/>
                  <w:color w:val="D4D4D4"/>
                  <w:sz w:val="21"/>
                  <w:szCs w:val="21"/>
                </w:rPr>
                <w:delText xml:space="preserve">            </w:delText>
              </w:r>
            </w:del>
          </w:p>
          <w:p w14:paraId="57DA1D54" w14:textId="77777777" w:rsidR="00ED1509" w:rsidRPr="0002207F" w:rsidDel="008B6AF4" w:rsidRDefault="00ED1509">
            <w:pPr>
              <w:pStyle w:val="Heading1Numbered"/>
              <w:rPr>
                <w:del w:id="2626" w:author="Donovan Goode" w:date="2018-11-09T10:04:00Z"/>
                <w:rFonts w:ascii="Consolas" w:eastAsia="Times New Roman" w:hAnsi="Consolas" w:cs="Times New Roman"/>
                <w:color w:val="D4D4D4"/>
                <w:sz w:val="21"/>
                <w:szCs w:val="21"/>
              </w:rPr>
              <w:pPrChange w:id="2627" w:author="Donovan Goode" w:date="2018-11-09T10:05:00Z">
                <w:pPr>
                  <w:framePr w:hSpace="180" w:wrap="around" w:vAnchor="text" w:hAnchor="margin" w:xAlign="center" w:y="130"/>
                  <w:shd w:val="clear" w:color="auto" w:fill="1E1E1E"/>
                  <w:spacing w:line="285" w:lineRule="atLeast"/>
                </w:pPr>
              </w:pPrChange>
            </w:pPr>
          </w:p>
          <w:p w14:paraId="65A403C5" w14:textId="77777777" w:rsidR="00ED1509" w:rsidRPr="0002207F" w:rsidDel="008B6AF4" w:rsidRDefault="00ED1509">
            <w:pPr>
              <w:pStyle w:val="Heading1Numbered"/>
              <w:rPr>
                <w:del w:id="2628" w:author="Donovan Goode" w:date="2018-11-09T10:04:00Z"/>
                <w:rFonts w:ascii="Consolas" w:eastAsia="Times New Roman" w:hAnsi="Consolas" w:cs="Times New Roman"/>
                <w:color w:val="D4D4D4"/>
                <w:sz w:val="21"/>
                <w:szCs w:val="21"/>
              </w:rPr>
              <w:pPrChange w:id="2629" w:author="Donovan Goode" w:date="2018-11-09T10:05:00Z">
                <w:pPr>
                  <w:framePr w:hSpace="180" w:wrap="around" w:vAnchor="text" w:hAnchor="margin" w:xAlign="center" w:y="130"/>
                  <w:shd w:val="clear" w:color="auto" w:fill="1E1E1E"/>
                  <w:spacing w:line="285" w:lineRule="atLeast"/>
                </w:pPr>
              </w:pPrChange>
            </w:pPr>
            <w:del w:id="2630"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document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ready</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569CD6"/>
                  <w:sz w:val="21"/>
                  <w:szCs w:val="21"/>
                </w:rPr>
                <w:delText>function</w:delText>
              </w:r>
              <w:r w:rsidRPr="0002207F" w:rsidDel="008B6AF4">
                <w:rPr>
                  <w:rFonts w:ascii="Consolas" w:eastAsia="Times New Roman" w:hAnsi="Consolas" w:cs="Times New Roman"/>
                  <w:color w:val="D4D4D4"/>
                  <w:sz w:val="21"/>
                  <w:szCs w:val="21"/>
                </w:rPr>
                <w:delText>() {</w:delText>
              </w:r>
            </w:del>
          </w:p>
          <w:p w14:paraId="603177C1" w14:textId="77777777" w:rsidR="00ED1509" w:rsidRPr="0002207F" w:rsidDel="008B6AF4" w:rsidRDefault="00ED1509">
            <w:pPr>
              <w:pStyle w:val="Heading1Numbered"/>
              <w:rPr>
                <w:del w:id="2631" w:author="Donovan Goode" w:date="2018-11-09T10:04:00Z"/>
                <w:rFonts w:ascii="Consolas" w:eastAsia="Times New Roman" w:hAnsi="Consolas" w:cs="Times New Roman"/>
                <w:color w:val="D4D4D4"/>
                <w:sz w:val="21"/>
                <w:szCs w:val="21"/>
              </w:rPr>
              <w:pPrChange w:id="2632" w:author="Donovan Goode" w:date="2018-11-09T10:05:00Z">
                <w:pPr>
                  <w:framePr w:hSpace="180" w:wrap="around" w:vAnchor="text" w:hAnchor="margin" w:xAlign="center" w:y="130"/>
                  <w:shd w:val="clear" w:color="auto" w:fill="1E1E1E"/>
                  <w:spacing w:line="285" w:lineRule="atLeast"/>
                </w:pPr>
              </w:pPrChange>
            </w:pPr>
            <w:del w:id="2633"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CE9178"/>
                  <w:sz w:val="21"/>
                  <w:szCs w:val="21"/>
                </w:rPr>
                <w:delText>"#govmod_profficertelephonenumber"</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val</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payrollOfficerPhone</w:delText>
              </w:r>
              <w:r w:rsidRPr="0002207F" w:rsidDel="008B6AF4">
                <w:rPr>
                  <w:rFonts w:ascii="Consolas" w:eastAsia="Times New Roman" w:hAnsi="Consolas" w:cs="Times New Roman"/>
                  <w:color w:val="D4D4D4"/>
                  <w:sz w:val="21"/>
                  <w:szCs w:val="21"/>
                </w:rPr>
                <w:delText>);</w:delText>
              </w:r>
            </w:del>
          </w:p>
          <w:p w14:paraId="64CC0320" w14:textId="77777777" w:rsidR="00ED1509" w:rsidRPr="0002207F" w:rsidDel="008B6AF4" w:rsidRDefault="00ED1509">
            <w:pPr>
              <w:pStyle w:val="Heading1Numbered"/>
              <w:rPr>
                <w:del w:id="2634" w:author="Donovan Goode" w:date="2018-11-09T10:04:00Z"/>
                <w:rFonts w:ascii="Consolas" w:eastAsia="Times New Roman" w:hAnsi="Consolas" w:cs="Times New Roman"/>
                <w:color w:val="D4D4D4"/>
                <w:sz w:val="21"/>
                <w:szCs w:val="21"/>
              </w:rPr>
              <w:pPrChange w:id="2635" w:author="Donovan Goode" w:date="2018-11-09T10:05:00Z">
                <w:pPr>
                  <w:framePr w:hSpace="180" w:wrap="around" w:vAnchor="text" w:hAnchor="margin" w:xAlign="center" w:y="130"/>
                  <w:shd w:val="clear" w:color="auto" w:fill="1E1E1E"/>
                  <w:spacing w:line="285" w:lineRule="atLeast"/>
                </w:pPr>
              </w:pPrChange>
            </w:pPr>
            <w:del w:id="2636"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CE9178"/>
                  <w:sz w:val="21"/>
                  <w:szCs w:val="21"/>
                </w:rPr>
                <w:delText>"#govmod_profficeremailaddress"</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val</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payrollOfficerEmail</w:delText>
              </w:r>
              <w:r w:rsidRPr="0002207F" w:rsidDel="008B6AF4">
                <w:rPr>
                  <w:rFonts w:ascii="Consolas" w:eastAsia="Times New Roman" w:hAnsi="Consolas" w:cs="Times New Roman"/>
                  <w:color w:val="D4D4D4"/>
                  <w:sz w:val="21"/>
                  <w:szCs w:val="21"/>
                </w:rPr>
                <w:delText xml:space="preserve">);  </w:delText>
              </w:r>
            </w:del>
          </w:p>
          <w:p w14:paraId="01A0BE91" w14:textId="77777777" w:rsidR="00ED1509" w:rsidRPr="0002207F" w:rsidDel="008B6AF4" w:rsidRDefault="00ED1509">
            <w:pPr>
              <w:pStyle w:val="Heading1Numbered"/>
              <w:rPr>
                <w:del w:id="2637" w:author="Donovan Goode" w:date="2018-11-09T10:04:00Z"/>
                <w:rFonts w:ascii="Consolas" w:eastAsia="Times New Roman" w:hAnsi="Consolas" w:cs="Times New Roman"/>
                <w:color w:val="D4D4D4"/>
                <w:sz w:val="21"/>
                <w:szCs w:val="21"/>
              </w:rPr>
              <w:pPrChange w:id="2638" w:author="Donovan Goode" w:date="2018-11-09T10:05:00Z">
                <w:pPr>
                  <w:framePr w:hSpace="180" w:wrap="around" w:vAnchor="text" w:hAnchor="margin" w:xAlign="center" w:y="130"/>
                  <w:shd w:val="clear" w:color="auto" w:fill="1E1E1E"/>
                  <w:spacing w:line="285" w:lineRule="atLeast"/>
                </w:pPr>
              </w:pPrChange>
            </w:pPr>
            <w:del w:id="2639"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CE9178"/>
                  <w:sz w:val="21"/>
                  <w:szCs w:val="21"/>
                </w:rPr>
                <w:delText>"#govmod_payrollofficerfirstname"</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val</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payrollOfficerFirstname</w:delText>
              </w:r>
              <w:r w:rsidRPr="0002207F" w:rsidDel="008B6AF4">
                <w:rPr>
                  <w:rFonts w:ascii="Consolas" w:eastAsia="Times New Roman" w:hAnsi="Consolas" w:cs="Times New Roman"/>
                  <w:color w:val="D4D4D4"/>
                  <w:sz w:val="21"/>
                  <w:szCs w:val="21"/>
                </w:rPr>
                <w:delText>);</w:delText>
              </w:r>
            </w:del>
          </w:p>
          <w:p w14:paraId="0EBB6F49" w14:textId="77777777" w:rsidR="00ED1509" w:rsidRPr="0002207F" w:rsidDel="008B6AF4" w:rsidRDefault="00ED1509">
            <w:pPr>
              <w:pStyle w:val="Heading1Numbered"/>
              <w:rPr>
                <w:del w:id="2640" w:author="Donovan Goode" w:date="2018-11-09T10:04:00Z"/>
                <w:rFonts w:ascii="Consolas" w:eastAsia="Times New Roman" w:hAnsi="Consolas" w:cs="Times New Roman"/>
                <w:color w:val="D4D4D4"/>
                <w:sz w:val="21"/>
                <w:szCs w:val="21"/>
              </w:rPr>
              <w:pPrChange w:id="2641" w:author="Donovan Goode" w:date="2018-11-09T10:05:00Z">
                <w:pPr>
                  <w:framePr w:hSpace="180" w:wrap="around" w:vAnchor="text" w:hAnchor="margin" w:xAlign="center" w:y="130"/>
                  <w:shd w:val="clear" w:color="auto" w:fill="1E1E1E"/>
                  <w:spacing w:line="285" w:lineRule="atLeast"/>
                </w:pPr>
              </w:pPrChange>
            </w:pPr>
            <w:del w:id="2642"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DCDCAA"/>
                  <w:sz w:val="21"/>
                  <w:szCs w:val="21"/>
                </w:rPr>
                <w:delText>$</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CE9178"/>
                  <w:sz w:val="21"/>
                  <w:szCs w:val="21"/>
                </w:rPr>
                <w:delText>"#govmod_payrollofficerlastname"</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DCDCAA"/>
                  <w:sz w:val="21"/>
                  <w:szCs w:val="21"/>
                </w:rPr>
                <w:delText>val</w:delText>
              </w:r>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9CDCFE"/>
                  <w:sz w:val="21"/>
                  <w:szCs w:val="21"/>
                </w:rPr>
                <w:delText>payrollOfficerLastname</w:delText>
              </w:r>
              <w:r w:rsidRPr="0002207F" w:rsidDel="008B6AF4">
                <w:rPr>
                  <w:rFonts w:ascii="Consolas" w:eastAsia="Times New Roman" w:hAnsi="Consolas" w:cs="Times New Roman"/>
                  <w:color w:val="D4D4D4"/>
                  <w:sz w:val="21"/>
                  <w:szCs w:val="21"/>
                </w:rPr>
                <w:delText>);</w:delText>
              </w:r>
            </w:del>
          </w:p>
          <w:p w14:paraId="47A8F63F" w14:textId="77777777" w:rsidR="00ED1509" w:rsidRPr="0002207F" w:rsidDel="008B6AF4" w:rsidRDefault="00ED1509">
            <w:pPr>
              <w:pStyle w:val="Heading1Numbered"/>
              <w:rPr>
                <w:del w:id="2643" w:author="Donovan Goode" w:date="2018-11-09T10:04:00Z"/>
                <w:rFonts w:ascii="Consolas" w:eastAsia="Times New Roman" w:hAnsi="Consolas" w:cs="Times New Roman"/>
                <w:color w:val="D4D4D4"/>
                <w:sz w:val="21"/>
                <w:szCs w:val="21"/>
              </w:rPr>
              <w:pPrChange w:id="2644" w:author="Donovan Goode" w:date="2018-11-09T10:05:00Z">
                <w:pPr>
                  <w:framePr w:hSpace="180" w:wrap="around" w:vAnchor="text" w:hAnchor="margin" w:xAlign="center" w:y="130"/>
                  <w:shd w:val="clear" w:color="auto" w:fill="1E1E1E"/>
                  <w:spacing w:line="285" w:lineRule="atLeast"/>
                </w:pPr>
              </w:pPrChange>
            </w:pPr>
            <w:del w:id="2645" w:author="Donovan Goode" w:date="2018-11-09T10:04:00Z">
              <w:r w:rsidRPr="0002207F" w:rsidDel="008B6AF4">
                <w:rPr>
                  <w:rFonts w:ascii="Consolas" w:eastAsia="Times New Roman" w:hAnsi="Consolas" w:cs="Times New Roman"/>
                  <w:color w:val="D4D4D4"/>
                  <w:sz w:val="21"/>
                  <w:szCs w:val="21"/>
                </w:rPr>
                <w:delText xml:space="preserve">            });</w:delText>
              </w:r>
            </w:del>
          </w:p>
          <w:p w14:paraId="37FBB31B" w14:textId="77777777" w:rsidR="00ED1509" w:rsidRPr="0002207F" w:rsidDel="008B6AF4" w:rsidRDefault="00ED1509">
            <w:pPr>
              <w:pStyle w:val="Heading1Numbered"/>
              <w:rPr>
                <w:del w:id="2646" w:author="Donovan Goode" w:date="2018-11-09T10:04:00Z"/>
                <w:rFonts w:ascii="Consolas" w:eastAsia="Times New Roman" w:hAnsi="Consolas" w:cs="Times New Roman"/>
                <w:color w:val="D4D4D4"/>
                <w:sz w:val="21"/>
                <w:szCs w:val="21"/>
              </w:rPr>
              <w:pPrChange w:id="2647" w:author="Donovan Goode" w:date="2018-11-09T10:05:00Z">
                <w:pPr>
                  <w:framePr w:hSpace="180" w:wrap="around" w:vAnchor="text" w:hAnchor="margin" w:xAlign="center" w:y="130"/>
                  <w:shd w:val="clear" w:color="auto" w:fill="1E1E1E"/>
                  <w:spacing w:line="285" w:lineRule="atLeast"/>
                </w:pPr>
              </w:pPrChange>
            </w:pPr>
            <w:del w:id="2648" w:author="Donovan Goode" w:date="2018-11-09T10:04:00Z">
              <w:r w:rsidRPr="0002207F" w:rsidDel="008B6AF4">
                <w:rPr>
                  <w:rFonts w:ascii="Consolas" w:eastAsia="Times New Roman" w:hAnsi="Consolas" w:cs="Times New Roman"/>
                  <w:color w:val="D4D4D4"/>
                  <w:sz w:val="21"/>
                  <w:szCs w:val="21"/>
                </w:rPr>
                <w:delText xml:space="preserve">    </w:delText>
              </w:r>
              <w:r w:rsidRPr="0002207F" w:rsidDel="008B6AF4">
                <w:rPr>
                  <w:rFonts w:ascii="Consolas" w:eastAsia="Times New Roman" w:hAnsi="Consolas" w:cs="Times New Roman"/>
                  <w:color w:val="808080"/>
                  <w:sz w:val="21"/>
                  <w:szCs w:val="21"/>
                </w:rPr>
                <w:delText>&lt;/</w:delText>
              </w:r>
              <w:r w:rsidRPr="0002207F" w:rsidDel="008B6AF4">
                <w:rPr>
                  <w:rFonts w:ascii="Consolas" w:eastAsia="Times New Roman" w:hAnsi="Consolas" w:cs="Times New Roman"/>
                  <w:color w:val="569CD6"/>
                  <w:sz w:val="21"/>
                  <w:szCs w:val="21"/>
                </w:rPr>
                <w:delText>script</w:delText>
              </w:r>
              <w:r w:rsidRPr="0002207F" w:rsidDel="008B6AF4">
                <w:rPr>
                  <w:rFonts w:ascii="Consolas" w:eastAsia="Times New Roman" w:hAnsi="Consolas" w:cs="Times New Roman"/>
                  <w:color w:val="808080"/>
                  <w:sz w:val="21"/>
                  <w:szCs w:val="21"/>
                </w:rPr>
                <w:delText>&gt;</w:delText>
              </w:r>
              <w:r w:rsidRPr="0002207F" w:rsidDel="008B6AF4">
                <w:rPr>
                  <w:rFonts w:ascii="Consolas" w:eastAsia="Times New Roman" w:hAnsi="Consolas" w:cs="Times New Roman"/>
                  <w:color w:val="D4D4D4"/>
                  <w:sz w:val="21"/>
                  <w:szCs w:val="21"/>
                </w:rPr>
                <w:delText xml:space="preserve">    </w:delText>
              </w:r>
            </w:del>
          </w:p>
          <w:p w14:paraId="4E12D74B" w14:textId="77777777" w:rsidR="00ED1509" w:rsidRPr="0002207F" w:rsidDel="008B6AF4" w:rsidRDefault="00ED1509">
            <w:pPr>
              <w:pStyle w:val="Heading1Numbered"/>
              <w:rPr>
                <w:del w:id="2649" w:author="Donovan Goode" w:date="2018-11-09T10:04:00Z"/>
                <w:rFonts w:ascii="Consolas" w:eastAsia="Times New Roman" w:hAnsi="Consolas" w:cs="Times New Roman"/>
                <w:color w:val="D4D4D4"/>
                <w:sz w:val="21"/>
                <w:szCs w:val="21"/>
              </w:rPr>
              <w:pPrChange w:id="2650" w:author="Donovan Goode" w:date="2018-11-09T10:05:00Z">
                <w:pPr>
                  <w:framePr w:hSpace="180" w:wrap="around" w:vAnchor="text" w:hAnchor="margin" w:xAlign="center" w:y="130"/>
                  <w:shd w:val="clear" w:color="auto" w:fill="1E1E1E"/>
                  <w:spacing w:after="240" w:line="285" w:lineRule="atLeast"/>
                </w:pPr>
              </w:pPrChange>
            </w:pPr>
          </w:p>
          <w:p w14:paraId="43DA32D6" w14:textId="77777777" w:rsidR="00ED1509" w:rsidRPr="0002207F" w:rsidDel="008B6AF4" w:rsidRDefault="00ED1509">
            <w:pPr>
              <w:pStyle w:val="Heading1Numbered"/>
              <w:rPr>
                <w:del w:id="2651" w:author="Donovan Goode" w:date="2018-11-09T10:04:00Z"/>
                <w:rFonts w:ascii="Consolas" w:eastAsia="Times New Roman" w:hAnsi="Consolas" w:cs="Times New Roman"/>
                <w:color w:val="D4D4D4"/>
                <w:sz w:val="21"/>
                <w:szCs w:val="21"/>
              </w:rPr>
              <w:pPrChange w:id="2652" w:author="Donovan Goode" w:date="2018-11-09T10:05:00Z">
                <w:pPr>
                  <w:framePr w:hSpace="180" w:wrap="around" w:vAnchor="text" w:hAnchor="margin" w:xAlign="center" w:y="130"/>
                  <w:shd w:val="clear" w:color="auto" w:fill="1E1E1E"/>
                  <w:spacing w:line="285" w:lineRule="atLeast"/>
                </w:pPr>
              </w:pPrChange>
            </w:pPr>
            <w:del w:id="2653" w:author="Donovan Goode" w:date="2018-11-09T10:04:00Z">
              <w:r w:rsidRPr="0002207F" w:rsidDel="008B6AF4">
                <w:rPr>
                  <w:rFonts w:ascii="Consolas" w:eastAsia="Times New Roman" w:hAnsi="Consolas" w:cs="Times New Roman"/>
                  <w:color w:val="D4D4D4"/>
                  <w:sz w:val="21"/>
                  <w:szCs w:val="21"/>
                </w:rPr>
                <w:delText>{%</w:delText>
              </w:r>
              <w:r w:rsidRPr="0002207F" w:rsidDel="008B6AF4">
                <w:rPr>
                  <w:rFonts w:ascii="Consolas" w:eastAsia="Times New Roman" w:hAnsi="Consolas" w:cs="Times New Roman"/>
                  <w:color w:val="569CD6"/>
                  <w:sz w:val="21"/>
                  <w:szCs w:val="21"/>
                </w:rPr>
                <w:delText xml:space="preserve"> endblock</w:delText>
              </w:r>
              <w:r w:rsidRPr="0002207F" w:rsidDel="008B6AF4">
                <w:rPr>
                  <w:rFonts w:ascii="Consolas" w:eastAsia="Times New Roman" w:hAnsi="Consolas" w:cs="Times New Roman"/>
                  <w:color w:val="D4D4D4"/>
                  <w:sz w:val="21"/>
                  <w:szCs w:val="21"/>
                </w:rPr>
                <w:delText xml:space="preserve"> %}</w:delText>
              </w:r>
            </w:del>
          </w:p>
          <w:p w14:paraId="24DD065F" w14:textId="77777777" w:rsidR="00ED1509" w:rsidRPr="006928EC" w:rsidDel="008B6AF4" w:rsidRDefault="00ED1509">
            <w:pPr>
              <w:pStyle w:val="Heading1Numbered"/>
              <w:rPr>
                <w:del w:id="2654" w:author="Donovan Goode" w:date="2018-11-09T10:04:00Z"/>
                <w:rFonts w:ascii="Consolas" w:eastAsia="Times New Roman" w:hAnsi="Consolas" w:cs="Times New Roman"/>
                <w:color w:val="808080"/>
                <w:sz w:val="21"/>
                <w:szCs w:val="21"/>
              </w:rPr>
              <w:pPrChange w:id="2655" w:author="Donovan Goode" w:date="2018-11-09T10:05:00Z">
                <w:pPr>
                  <w:framePr w:hSpace="180" w:wrap="around" w:vAnchor="text" w:hAnchor="margin" w:xAlign="center" w:y="130"/>
                  <w:shd w:val="clear" w:color="auto" w:fill="1E1E1E"/>
                  <w:spacing w:line="285" w:lineRule="atLeast"/>
                </w:pPr>
              </w:pPrChange>
            </w:pPr>
          </w:p>
        </w:tc>
      </w:tr>
      <w:tr w:rsidR="00ED1509" w:rsidDel="008B6AF4" w14:paraId="6484810C" w14:textId="333F818C" w:rsidTr="00A52519">
        <w:trPr>
          <w:del w:id="2656" w:author="Donovan Goode" w:date="2018-11-09T10:04:00Z"/>
        </w:trPr>
        <w:tc>
          <w:tcPr>
            <w:tcW w:w="1705" w:type="dxa"/>
          </w:tcPr>
          <w:p w14:paraId="11AE8810" w14:textId="77777777" w:rsidR="00ED1509" w:rsidDel="008B6AF4" w:rsidRDefault="00ED1509">
            <w:pPr>
              <w:pStyle w:val="Heading1Numbered"/>
              <w:rPr>
                <w:del w:id="2657" w:author="Donovan Goode" w:date="2018-11-09T10:04:00Z"/>
                <w:highlight w:val="yellow"/>
              </w:rPr>
              <w:pPrChange w:id="2658" w:author="Donovan Goode" w:date="2018-11-09T10:05:00Z">
                <w:pPr>
                  <w:framePr w:hSpace="180" w:wrap="around" w:vAnchor="text" w:hAnchor="margin" w:xAlign="center" w:y="130"/>
                  <w:jc w:val="center"/>
                </w:pPr>
              </w:pPrChange>
            </w:pPr>
            <w:del w:id="2659" w:author="Donovan Goode" w:date="2018-11-09T10:04:00Z">
              <w:r w:rsidDel="008B6AF4">
                <w:rPr>
                  <w:highlight w:val="yellow"/>
                </w:rPr>
                <w:delText>Summary of Service Employee Create</w:delText>
              </w:r>
            </w:del>
          </w:p>
        </w:tc>
        <w:tc>
          <w:tcPr>
            <w:tcW w:w="9905" w:type="dxa"/>
          </w:tcPr>
          <w:p w14:paraId="6FA67659" w14:textId="77777777" w:rsidR="00ED1509" w:rsidRPr="0065517F" w:rsidDel="008B6AF4" w:rsidRDefault="00ED1509">
            <w:pPr>
              <w:pStyle w:val="Heading1Numbered"/>
              <w:rPr>
                <w:del w:id="2660" w:author="Donovan Goode" w:date="2018-11-09T10:04:00Z"/>
                <w:rFonts w:ascii="Consolas" w:eastAsia="Times New Roman" w:hAnsi="Consolas" w:cs="Times New Roman"/>
                <w:color w:val="D4D4D4"/>
                <w:sz w:val="21"/>
                <w:szCs w:val="21"/>
              </w:rPr>
              <w:pPrChange w:id="2661" w:author="Donovan Goode" w:date="2018-11-09T10:05:00Z">
                <w:pPr>
                  <w:framePr w:hSpace="180" w:wrap="around" w:vAnchor="text" w:hAnchor="margin" w:xAlign="center" w:y="130"/>
                  <w:shd w:val="clear" w:color="auto" w:fill="1E1E1E"/>
                  <w:spacing w:line="285" w:lineRule="atLeast"/>
                </w:pPr>
              </w:pPrChange>
            </w:pPr>
            <w:del w:id="2662" w:author="Donovan Goode" w:date="2018-11-09T10:04:00Z">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 xml:space="preserve"> include</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CE9178"/>
                  <w:sz w:val="21"/>
                  <w:szCs w:val="21"/>
                </w:rPr>
                <w:delText>"Layout 1 Column"</w:delText>
              </w:r>
              <w:r w:rsidRPr="0065517F" w:rsidDel="008B6AF4">
                <w:rPr>
                  <w:rFonts w:ascii="Consolas" w:eastAsia="Times New Roman" w:hAnsi="Consolas" w:cs="Times New Roman"/>
                  <w:color w:val="D4D4D4"/>
                  <w:sz w:val="21"/>
                  <w:szCs w:val="21"/>
                </w:rPr>
                <w:delText xml:space="preserve"> %}</w:delText>
              </w:r>
            </w:del>
          </w:p>
          <w:p w14:paraId="6017186F" w14:textId="77777777" w:rsidR="00ED1509" w:rsidRPr="0065517F" w:rsidDel="008B6AF4" w:rsidRDefault="00ED1509">
            <w:pPr>
              <w:pStyle w:val="Heading1Numbered"/>
              <w:rPr>
                <w:del w:id="2663" w:author="Donovan Goode" w:date="2018-11-09T10:04:00Z"/>
                <w:rFonts w:ascii="Consolas" w:eastAsia="Times New Roman" w:hAnsi="Consolas" w:cs="Times New Roman"/>
                <w:color w:val="D4D4D4"/>
                <w:sz w:val="21"/>
                <w:szCs w:val="21"/>
              </w:rPr>
              <w:pPrChange w:id="2664" w:author="Donovan Goode" w:date="2018-11-09T10:05:00Z">
                <w:pPr>
                  <w:framePr w:hSpace="180" w:wrap="around" w:vAnchor="text" w:hAnchor="margin" w:xAlign="center" w:y="130"/>
                  <w:shd w:val="clear" w:color="auto" w:fill="1E1E1E"/>
                  <w:spacing w:line="285" w:lineRule="atLeast"/>
                </w:pPr>
              </w:pPrChange>
            </w:pPr>
            <w:del w:id="2665" w:author="Donovan Goode" w:date="2018-11-09T10:04:00Z">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 xml:space="preserve"> block</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main</w:delText>
              </w:r>
              <w:r w:rsidRPr="0065517F" w:rsidDel="008B6AF4">
                <w:rPr>
                  <w:rFonts w:ascii="Consolas" w:eastAsia="Times New Roman" w:hAnsi="Consolas" w:cs="Times New Roman"/>
                  <w:color w:val="D4D4D4"/>
                  <w:sz w:val="21"/>
                  <w:szCs w:val="21"/>
                </w:rPr>
                <w:delText xml:space="preserve"> %}</w:delText>
              </w:r>
            </w:del>
          </w:p>
          <w:p w14:paraId="71114DF0" w14:textId="77777777" w:rsidR="00ED1509" w:rsidRPr="0065517F" w:rsidDel="008B6AF4" w:rsidRDefault="00ED1509">
            <w:pPr>
              <w:pStyle w:val="Heading1Numbered"/>
              <w:rPr>
                <w:del w:id="2666" w:author="Donovan Goode" w:date="2018-11-09T10:04:00Z"/>
                <w:rFonts w:ascii="Consolas" w:eastAsia="Times New Roman" w:hAnsi="Consolas" w:cs="Times New Roman"/>
                <w:color w:val="D4D4D4"/>
                <w:sz w:val="21"/>
                <w:szCs w:val="21"/>
              </w:rPr>
              <w:pPrChange w:id="2667" w:author="Donovan Goode" w:date="2018-11-09T10:05:00Z">
                <w:pPr>
                  <w:framePr w:hSpace="180" w:wrap="around" w:vAnchor="text" w:hAnchor="margin" w:xAlign="center" w:y="130"/>
                  <w:shd w:val="clear" w:color="auto" w:fill="1E1E1E"/>
                  <w:spacing w:line="285" w:lineRule="atLeast"/>
                </w:pPr>
              </w:pPrChange>
            </w:pPr>
          </w:p>
          <w:p w14:paraId="3FE7D471" w14:textId="77777777" w:rsidR="00ED1509" w:rsidRPr="0065517F" w:rsidDel="008B6AF4" w:rsidRDefault="00ED1509">
            <w:pPr>
              <w:pStyle w:val="Heading1Numbered"/>
              <w:rPr>
                <w:del w:id="2668" w:author="Donovan Goode" w:date="2018-11-09T10:04:00Z"/>
                <w:rFonts w:ascii="Consolas" w:eastAsia="Times New Roman" w:hAnsi="Consolas" w:cs="Times New Roman"/>
                <w:color w:val="D4D4D4"/>
                <w:sz w:val="21"/>
                <w:szCs w:val="21"/>
              </w:rPr>
              <w:pPrChange w:id="2669" w:author="Donovan Goode" w:date="2018-11-09T10:05:00Z">
                <w:pPr>
                  <w:framePr w:hSpace="180" w:wrap="around" w:vAnchor="text" w:hAnchor="margin" w:xAlign="center" w:y="130"/>
                  <w:shd w:val="clear" w:color="auto" w:fill="1E1E1E"/>
                  <w:spacing w:line="285" w:lineRule="atLeast"/>
                </w:pPr>
              </w:pPrChange>
            </w:pPr>
            <w:del w:id="2670" w:author="Donovan Goode" w:date="2018-11-09T10:04:00Z">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assign</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9CDCFE"/>
                  <w:sz w:val="21"/>
                  <w:szCs w:val="21"/>
                </w:rPr>
                <w:delText>entities</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'contact'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request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params</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refid</w:delText>
              </w:r>
              <w:r w:rsidRPr="0065517F" w:rsidDel="008B6AF4">
                <w:rPr>
                  <w:rFonts w:ascii="Consolas" w:eastAsia="Times New Roman" w:hAnsi="Consolas" w:cs="Times New Roman"/>
                  <w:color w:val="D4D4D4"/>
                  <w:sz w:val="21"/>
                  <w:szCs w:val="21"/>
                </w:rPr>
                <w:delText>]%}</w:delText>
              </w:r>
            </w:del>
          </w:p>
          <w:p w14:paraId="3BCDCE64" w14:textId="77777777" w:rsidR="00ED1509" w:rsidRPr="0065517F" w:rsidDel="008B6AF4" w:rsidRDefault="00ED1509">
            <w:pPr>
              <w:pStyle w:val="Heading1Numbered"/>
              <w:rPr>
                <w:del w:id="2671" w:author="Donovan Goode" w:date="2018-11-09T10:04:00Z"/>
                <w:rFonts w:ascii="Consolas" w:eastAsia="Times New Roman" w:hAnsi="Consolas" w:cs="Times New Roman"/>
                <w:color w:val="D4D4D4"/>
                <w:sz w:val="21"/>
                <w:szCs w:val="21"/>
              </w:rPr>
              <w:pPrChange w:id="2672" w:author="Donovan Goode" w:date="2018-11-09T10:05:00Z">
                <w:pPr>
                  <w:framePr w:hSpace="180" w:wrap="around" w:vAnchor="text" w:hAnchor="margin" w:xAlign="center" w:y="130"/>
                  <w:shd w:val="clear" w:color="auto" w:fill="1E1E1E"/>
                  <w:spacing w:line="285" w:lineRule="atLeast"/>
                </w:pPr>
              </w:pPrChange>
            </w:pPr>
            <w:del w:id="2673" w:author="Donovan Goode" w:date="2018-11-09T10:04:00Z">
              <w:r w:rsidRPr="0065517F" w:rsidDel="008B6AF4">
                <w:rPr>
                  <w:rFonts w:ascii="Consolas" w:eastAsia="Times New Roman" w:hAnsi="Consolas" w:cs="Times New Roman"/>
                  <w:color w:val="6A9955"/>
                  <w:sz w:val="21"/>
                  <w:szCs w:val="21"/>
                </w:rPr>
                <w:delText>{%comment%}</w:delText>
              </w:r>
            </w:del>
          </w:p>
          <w:p w14:paraId="617395E9" w14:textId="77777777" w:rsidR="00ED1509" w:rsidRPr="0065517F" w:rsidDel="008B6AF4" w:rsidRDefault="00ED1509">
            <w:pPr>
              <w:pStyle w:val="Heading1Numbered"/>
              <w:rPr>
                <w:del w:id="2674" w:author="Donovan Goode" w:date="2018-11-09T10:04:00Z"/>
                <w:rFonts w:ascii="Consolas" w:eastAsia="Times New Roman" w:hAnsi="Consolas" w:cs="Times New Roman"/>
                <w:color w:val="D4D4D4"/>
                <w:sz w:val="21"/>
                <w:szCs w:val="21"/>
              </w:rPr>
              <w:pPrChange w:id="2675" w:author="Donovan Goode" w:date="2018-11-09T10:05:00Z">
                <w:pPr>
                  <w:framePr w:hSpace="180" w:wrap="around" w:vAnchor="text" w:hAnchor="margin" w:xAlign="center" w:y="130"/>
                  <w:shd w:val="clear" w:color="auto" w:fill="1E1E1E"/>
                  <w:spacing w:line="285" w:lineRule="atLeast"/>
                </w:pPr>
              </w:pPrChange>
            </w:pPr>
            <w:del w:id="2676" w:author="Donovan Goode" w:date="2018-11-09T10:04:00Z">
              <w:r w:rsidRPr="0065517F" w:rsidDel="008B6AF4">
                <w:rPr>
                  <w:rFonts w:ascii="Consolas" w:eastAsia="Times New Roman" w:hAnsi="Consolas" w:cs="Times New Roman"/>
                  <w:color w:val="6A9955"/>
                  <w:sz w:val="21"/>
                  <w:szCs w:val="21"/>
                </w:rPr>
                <w:delText xml:space="preserve">    portalApplicant id is: {{ portalApplicant.id }} ---------------------------------</w:delText>
              </w:r>
            </w:del>
          </w:p>
          <w:p w14:paraId="2A4B05B4" w14:textId="77777777" w:rsidR="00ED1509" w:rsidRPr="0065517F" w:rsidDel="008B6AF4" w:rsidRDefault="00ED1509">
            <w:pPr>
              <w:pStyle w:val="Heading1Numbered"/>
              <w:rPr>
                <w:del w:id="2677" w:author="Donovan Goode" w:date="2018-11-09T10:04:00Z"/>
                <w:rFonts w:ascii="Consolas" w:eastAsia="Times New Roman" w:hAnsi="Consolas" w:cs="Times New Roman"/>
                <w:color w:val="D4D4D4"/>
                <w:sz w:val="21"/>
                <w:szCs w:val="21"/>
              </w:rPr>
              <w:pPrChange w:id="2678" w:author="Donovan Goode" w:date="2018-11-09T10:05:00Z">
                <w:pPr>
                  <w:framePr w:hSpace="180" w:wrap="around" w:vAnchor="text" w:hAnchor="margin" w:xAlign="center" w:y="130"/>
                  <w:shd w:val="clear" w:color="auto" w:fill="1E1E1E"/>
                  <w:spacing w:line="285" w:lineRule="atLeast"/>
                </w:pPr>
              </w:pPrChange>
            </w:pPr>
            <w:del w:id="2679" w:author="Donovan Goode" w:date="2018-11-09T10:04:00Z">
              <w:r w:rsidRPr="0065517F" w:rsidDel="008B6AF4">
                <w:rPr>
                  <w:rFonts w:ascii="Consolas" w:eastAsia="Times New Roman" w:hAnsi="Consolas" w:cs="Times New Roman"/>
                  <w:color w:val="6A9955"/>
                  <w:sz w:val="21"/>
                  <w:szCs w:val="21"/>
                </w:rPr>
                <w:delText xml:space="preserve">    portalApplicant firstname is: {{ portalApplicant.firstname }} ---------------------------------</w:delText>
              </w:r>
            </w:del>
          </w:p>
          <w:p w14:paraId="1B26A01C" w14:textId="77777777" w:rsidR="00ED1509" w:rsidRPr="0065517F" w:rsidDel="008B6AF4" w:rsidRDefault="00ED1509">
            <w:pPr>
              <w:pStyle w:val="Heading1Numbered"/>
              <w:rPr>
                <w:del w:id="2680" w:author="Donovan Goode" w:date="2018-11-09T10:04:00Z"/>
                <w:rFonts w:ascii="Consolas" w:eastAsia="Times New Roman" w:hAnsi="Consolas" w:cs="Times New Roman"/>
                <w:color w:val="D4D4D4"/>
                <w:sz w:val="21"/>
                <w:szCs w:val="21"/>
              </w:rPr>
              <w:pPrChange w:id="2681" w:author="Donovan Goode" w:date="2018-11-09T10:05:00Z">
                <w:pPr>
                  <w:framePr w:hSpace="180" w:wrap="around" w:vAnchor="text" w:hAnchor="margin" w:xAlign="center" w:y="130"/>
                  <w:shd w:val="clear" w:color="auto" w:fill="1E1E1E"/>
                  <w:spacing w:line="285" w:lineRule="atLeast"/>
                </w:pPr>
              </w:pPrChange>
            </w:pPr>
            <w:del w:id="2682" w:author="Donovan Goode" w:date="2018-11-09T10:04:00Z">
              <w:r w:rsidRPr="0065517F" w:rsidDel="008B6AF4">
                <w:rPr>
                  <w:rFonts w:ascii="Consolas" w:eastAsia="Times New Roman" w:hAnsi="Consolas" w:cs="Times New Roman"/>
                  <w:color w:val="6A9955"/>
                  <w:sz w:val="21"/>
                  <w:szCs w:val="21"/>
                </w:rPr>
                <w:delText xml:space="preserve">    portalApplicant middlename is: {{ portalApplicant.middlename }} ---------------------------------</w:delText>
              </w:r>
            </w:del>
          </w:p>
          <w:p w14:paraId="33D92438" w14:textId="77777777" w:rsidR="00ED1509" w:rsidRPr="0065517F" w:rsidDel="008B6AF4" w:rsidRDefault="00ED1509">
            <w:pPr>
              <w:pStyle w:val="Heading1Numbered"/>
              <w:rPr>
                <w:del w:id="2683" w:author="Donovan Goode" w:date="2018-11-09T10:04:00Z"/>
                <w:rFonts w:ascii="Consolas" w:eastAsia="Times New Roman" w:hAnsi="Consolas" w:cs="Times New Roman"/>
                <w:color w:val="D4D4D4"/>
                <w:sz w:val="21"/>
                <w:szCs w:val="21"/>
              </w:rPr>
              <w:pPrChange w:id="2684" w:author="Donovan Goode" w:date="2018-11-09T10:05:00Z">
                <w:pPr>
                  <w:framePr w:hSpace="180" w:wrap="around" w:vAnchor="text" w:hAnchor="margin" w:xAlign="center" w:y="130"/>
                  <w:shd w:val="clear" w:color="auto" w:fill="1E1E1E"/>
                  <w:spacing w:line="285" w:lineRule="atLeast"/>
                </w:pPr>
              </w:pPrChange>
            </w:pPr>
            <w:del w:id="2685" w:author="Donovan Goode" w:date="2018-11-09T10:04:00Z">
              <w:r w:rsidRPr="0065517F" w:rsidDel="008B6AF4">
                <w:rPr>
                  <w:rFonts w:ascii="Consolas" w:eastAsia="Times New Roman" w:hAnsi="Consolas" w:cs="Times New Roman"/>
                  <w:color w:val="6A9955"/>
                  <w:sz w:val="21"/>
                  <w:szCs w:val="21"/>
                </w:rPr>
                <w:delText xml:space="preserve">    portalApplicant lastname is: {{ portalApplicant.lastname }} ---------------------------------</w:delText>
              </w:r>
            </w:del>
          </w:p>
          <w:p w14:paraId="2C4F4E37" w14:textId="77777777" w:rsidR="00ED1509" w:rsidRPr="0065517F" w:rsidDel="008B6AF4" w:rsidRDefault="00ED1509">
            <w:pPr>
              <w:pStyle w:val="Heading1Numbered"/>
              <w:rPr>
                <w:del w:id="2686" w:author="Donovan Goode" w:date="2018-11-09T10:04:00Z"/>
                <w:rFonts w:ascii="Consolas" w:eastAsia="Times New Roman" w:hAnsi="Consolas" w:cs="Times New Roman"/>
                <w:color w:val="D4D4D4"/>
                <w:sz w:val="21"/>
                <w:szCs w:val="21"/>
              </w:rPr>
              <w:pPrChange w:id="2687" w:author="Donovan Goode" w:date="2018-11-09T10:05:00Z">
                <w:pPr>
                  <w:framePr w:hSpace="180" w:wrap="around" w:vAnchor="text" w:hAnchor="margin" w:xAlign="center" w:y="130"/>
                  <w:shd w:val="clear" w:color="auto" w:fill="1E1E1E"/>
                  <w:spacing w:line="285" w:lineRule="atLeast"/>
                </w:pPr>
              </w:pPrChange>
            </w:pPr>
            <w:del w:id="2688" w:author="Donovan Goode" w:date="2018-11-09T10:04:00Z">
              <w:r w:rsidRPr="0065517F" w:rsidDel="008B6AF4">
                <w:rPr>
                  <w:rFonts w:ascii="Consolas" w:eastAsia="Times New Roman" w:hAnsi="Consolas" w:cs="Times New Roman"/>
                  <w:color w:val="6A9955"/>
                  <w:sz w:val="21"/>
                  <w:szCs w:val="21"/>
                </w:rPr>
                <w:delText xml:space="preserve">    portalApplicant entity logical name is: {{portalApplicant.logicalname}}----------------------</w:delText>
              </w:r>
            </w:del>
          </w:p>
          <w:p w14:paraId="79784D99" w14:textId="77777777" w:rsidR="00ED1509" w:rsidRPr="0065517F" w:rsidDel="008B6AF4" w:rsidRDefault="00ED1509">
            <w:pPr>
              <w:pStyle w:val="Heading1Numbered"/>
              <w:rPr>
                <w:del w:id="2689" w:author="Donovan Goode" w:date="2018-11-09T10:04:00Z"/>
                <w:rFonts w:ascii="Consolas" w:eastAsia="Times New Roman" w:hAnsi="Consolas" w:cs="Times New Roman"/>
                <w:color w:val="D4D4D4"/>
                <w:sz w:val="21"/>
                <w:szCs w:val="21"/>
              </w:rPr>
              <w:pPrChange w:id="2690" w:author="Donovan Goode" w:date="2018-11-09T10:05:00Z">
                <w:pPr>
                  <w:framePr w:hSpace="180" w:wrap="around" w:vAnchor="text" w:hAnchor="margin" w:xAlign="center" w:y="130"/>
                  <w:shd w:val="clear" w:color="auto" w:fill="1E1E1E"/>
                  <w:spacing w:line="285" w:lineRule="atLeast"/>
                </w:pPr>
              </w:pPrChange>
            </w:pPr>
            <w:del w:id="2691" w:author="Donovan Goode" w:date="2018-11-09T10:04:00Z">
              <w:r w:rsidRPr="0065517F" w:rsidDel="008B6AF4">
                <w:rPr>
                  <w:rFonts w:ascii="Consolas" w:eastAsia="Times New Roman" w:hAnsi="Consolas" w:cs="Times New Roman"/>
                  <w:color w:val="6A9955"/>
                  <w:sz w:val="21"/>
                  <w:szCs w:val="21"/>
                </w:rPr>
                <w:delText xml:space="preserve">    Your Query String is: {{request.url}}--------------------</w:delText>
              </w:r>
            </w:del>
          </w:p>
          <w:p w14:paraId="1745DA93" w14:textId="77777777" w:rsidR="00ED1509" w:rsidRPr="0065517F" w:rsidDel="008B6AF4" w:rsidRDefault="00ED1509">
            <w:pPr>
              <w:pStyle w:val="Heading1Numbered"/>
              <w:rPr>
                <w:del w:id="2692" w:author="Donovan Goode" w:date="2018-11-09T10:04:00Z"/>
                <w:rFonts w:ascii="Consolas" w:eastAsia="Times New Roman" w:hAnsi="Consolas" w:cs="Times New Roman"/>
                <w:color w:val="D4D4D4"/>
                <w:sz w:val="21"/>
                <w:szCs w:val="21"/>
              </w:rPr>
              <w:pPrChange w:id="2693" w:author="Donovan Goode" w:date="2018-11-09T10:05:00Z">
                <w:pPr>
                  <w:framePr w:hSpace="180" w:wrap="around" w:vAnchor="text" w:hAnchor="margin" w:xAlign="center" w:y="130"/>
                  <w:shd w:val="clear" w:color="auto" w:fill="1E1E1E"/>
                  <w:spacing w:line="285" w:lineRule="atLeast"/>
                </w:pPr>
              </w:pPrChange>
            </w:pPr>
            <w:del w:id="2694" w:author="Donovan Goode" w:date="2018-11-09T10:04:00Z">
              <w:r w:rsidRPr="0065517F" w:rsidDel="008B6AF4">
                <w:rPr>
                  <w:rFonts w:ascii="Consolas" w:eastAsia="Times New Roman" w:hAnsi="Consolas" w:cs="Times New Roman"/>
                  <w:color w:val="6A9955"/>
                  <w:sz w:val="21"/>
                  <w:szCs w:val="21"/>
                </w:rPr>
                <w:delText>{%endcomment%}</w:delText>
              </w:r>
            </w:del>
          </w:p>
          <w:p w14:paraId="6DDEF3C5" w14:textId="77777777" w:rsidR="00ED1509" w:rsidRPr="0065517F" w:rsidDel="008B6AF4" w:rsidRDefault="00ED1509">
            <w:pPr>
              <w:pStyle w:val="Heading1Numbered"/>
              <w:rPr>
                <w:del w:id="2695" w:author="Donovan Goode" w:date="2018-11-09T10:04:00Z"/>
                <w:rFonts w:ascii="Consolas" w:eastAsia="Times New Roman" w:hAnsi="Consolas" w:cs="Times New Roman"/>
                <w:color w:val="D4D4D4"/>
                <w:sz w:val="21"/>
                <w:szCs w:val="21"/>
              </w:rPr>
              <w:pPrChange w:id="2696" w:author="Donovan Goode" w:date="2018-11-09T10:05:00Z">
                <w:pPr>
                  <w:framePr w:hSpace="180" w:wrap="around" w:vAnchor="text" w:hAnchor="margin" w:xAlign="center" w:y="130"/>
                  <w:shd w:val="clear" w:color="auto" w:fill="1E1E1E"/>
                  <w:spacing w:line="285" w:lineRule="atLeast"/>
                </w:pPr>
              </w:pPrChange>
            </w:pPr>
            <w:del w:id="2697" w:author="Donovan Goode" w:date="2018-11-09T10:04:00Z">
              <w:r w:rsidRPr="0065517F" w:rsidDel="008B6AF4">
                <w:rPr>
                  <w:rFonts w:ascii="Consolas" w:eastAsia="Times New Roman" w:hAnsi="Consolas" w:cs="Times New Roman"/>
                  <w:color w:val="D4D4D4"/>
                  <w:sz w:val="21"/>
                  <w:szCs w:val="21"/>
                </w:rPr>
                <w:delText xml:space="preserve">    </w:delText>
              </w:r>
            </w:del>
          </w:p>
          <w:p w14:paraId="1D3AB984" w14:textId="77777777" w:rsidR="00ED1509" w:rsidRPr="0065517F" w:rsidDel="008B6AF4" w:rsidRDefault="00ED1509">
            <w:pPr>
              <w:pStyle w:val="Heading1Numbered"/>
              <w:rPr>
                <w:del w:id="2698" w:author="Donovan Goode" w:date="2018-11-09T10:04:00Z"/>
                <w:rFonts w:ascii="Consolas" w:eastAsia="Times New Roman" w:hAnsi="Consolas" w:cs="Times New Roman"/>
                <w:color w:val="D4D4D4"/>
                <w:sz w:val="21"/>
                <w:szCs w:val="21"/>
              </w:rPr>
              <w:pPrChange w:id="2699" w:author="Donovan Goode" w:date="2018-11-09T10:05:00Z">
                <w:pPr>
                  <w:framePr w:hSpace="180" w:wrap="around" w:vAnchor="text" w:hAnchor="margin" w:xAlign="center" w:y="130"/>
                  <w:shd w:val="clear" w:color="auto" w:fill="1E1E1E"/>
                  <w:spacing w:line="285" w:lineRule="atLeast"/>
                </w:pPr>
              </w:pPrChange>
            </w:pPr>
            <w:del w:id="2700"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808080"/>
                  <w:sz w:val="21"/>
                  <w:szCs w:val="21"/>
                </w:rPr>
                <w:delText>&lt;</w:delText>
              </w:r>
              <w:r w:rsidRPr="0065517F" w:rsidDel="008B6AF4">
                <w:rPr>
                  <w:rFonts w:ascii="Consolas" w:eastAsia="Times New Roman" w:hAnsi="Consolas" w:cs="Times New Roman"/>
                  <w:color w:val="569CD6"/>
                  <w:sz w:val="21"/>
                  <w:szCs w:val="21"/>
                </w:rPr>
                <w:delText>script</w:delText>
              </w:r>
              <w:r w:rsidRPr="0065517F" w:rsidDel="008B6AF4">
                <w:rPr>
                  <w:rFonts w:ascii="Consolas" w:eastAsia="Times New Roman" w:hAnsi="Consolas" w:cs="Times New Roman"/>
                  <w:color w:val="808080"/>
                  <w:sz w:val="21"/>
                  <w:szCs w:val="21"/>
                </w:rPr>
                <w:delText>&gt;</w:delText>
              </w:r>
            </w:del>
          </w:p>
          <w:p w14:paraId="70EBB49F" w14:textId="77777777" w:rsidR="00ED1509" w:rsidRPr="0065517F" w:rsidDel="008B6AF4" w:rsidRDefault="00ED1509">
            <w:pPr>
              <w:pStyle w:val="Heading1Numbered"/>
              <w:rPr>
                <w:del w:id="2701" w:author="Donovan Goode" w:date="2018-11-09T10:04:00Z"/>
                <w:rFonts w:ascii="Consolas" w:eastAsia="Times New Roman" w:hAnsi="Consolas" w:cs="Times New Roman"/>
                <w:color w:val="D4D4D4"/>
                <w:sz w:val="21"/>
                <w:szCs w:val="21"/>
              </w:rPr>
              <w:pPrChange w:id="2702" w:author="Donovan Goode" w:date="2018-11-09T10:05:00Z">
                <w:pPr>
                  <w:framePr w:hSpace="180" w:wrap="around" w:vAnchor="text" w:hAnchor="margin" w:xAlign="center" w:y="130"/>
                  <w:shd w:val="clear" w:color="auto" w:fill="1E1E1E"/>
                  <w:spacing w:line="285" w:lineRule="atLeast"/>
                </w:pPr>
              </w:pPrChange>
            </w:pPr>
            <w:del w:id="2703" w:author="Donovan Goode" w:date="2018-11-09T10:04:00Z">
              <w:r w:rsidRPr="0065517F" w:rsidDel="008B6AF4">
                <w:rPr>
                  <w:rFonts w:ascii="Consolas" w:eastAsia="Times New Roman" w:hAnsi="Consolas" w:cs="Times New Roman"/>
                  <w:color w:val="D4D4D4"/>
                  <w:sz w:val="21"/>
                  <w:szCs w:val="21"/>
                </w:rPr>
                <w:delText xml:space="preserve">           </w:delText>
              </w:r>
            </w:del>
          </w:p>
          <w:p w14:paraId="1D7D3665" w14:textId="77777777" w:rsidR="00ED1509" w:rsidRPr="0065517F" w:rsidDel="008B6AF4" w:rsidRDefault="00ED1509">
            <w:pPr>
              <w:pStyle w:val="Heading1Numbered"/>
              <w:rPr>
                <w:del w:id="2704" w:author="Donovan Goode" w:date="2018-11-09T10:04:00Z"/>
                <w:rFonts w:ascii="Consolas" w:eastAsia="Times New Roman" w:hAnsi="Consolas" w:cs="Times New Roman"/>
                <w:color w:val="D4D4D4"/>
                <w:sz w:val="21"/>
                <w:szCs w:val="21"/>
              </w:rPr>
              <w:pPrChange w:id="2705" w:author="Donovan Goode" w:date="2018-11-09T10:05:00Z">
                <w:pPr>
                  <w:framePr w:hSpace="180" w:wrap="around" w:vAnchor="text" w:hAnchor="margin" w:xAlign="center" w:y="130"/>
                  <w:shd w:val="clear" w:color="auto" w:fill="1E1E1E"/>
                  <w:spacing w:line="285" w:lineRule="atLeast"/>
                </w:pPr>
              </w:pPrChange>
            </w:pPr>
            <w:del w:id="2706"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portalApplicantID</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'{{portalApplicant.id}}'</w:delText>
              </w:r>
            </w:del>
          </w:p>
          <w:p w14:paraId="679C7344" w14:textId="77777777" w:rsidR="00ED1509" w:rsidRPr="0065517F" w:rsidDel="008B6AF4" w:rsidRDefault="00ED1509">
            <w:pPr>
              <w:pStyle w:val="Heading1Numbered"/>
              <w:rPr>
                <w:del w:id="2707" w:author="Donovan Goode" w:date="2018-11-09T10:04:00Z"/>
                <w:rFonts w:ascii="Consolas" w:eastAsia="Times New Roman" w:hAnsi="Consolas" w:cs="Times New Roman"/>
                <w:color w:val="D4D4D4"/>
                <w:sz w:val="21"/>
                <w:szCs w:val="21"/>
              </w:rPr>
              <w:pPrChange w:id="2708" w:author="Donovan Goode" w:date="2018-11-09T10:05:00Z">
                <w:pPr>
                  <w:framePr w:hSpace="180" w:wrap="around" w:vAnchor="text" w:hAnchor="margin" w:xAlign="center" w:y="130"/>
                  <w:shd w:val="clear" w:color="auto" w:fill="1E1E1E"/>
                  <w:spacing w:line="285" w:lineRule="atLeast"/>
                </w:pPr>
              </w:pPrChange>
            </w:pPr>
            <w:del w:id="2709"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'{{portalApplicant.fullname}}'</w:delText>
              </w:r>
            </w:del>
          </w:p>
          <w:p w14:paraId="77FEE8D7" w14:textId="77777777" w:rsidR="00ED1509" w:rsidRPr="0065517F" w:rsidDel="008B6AF4" w:rsidRDefault="00ED1509">
            <w:pPr>
              <w:pStyle w:val="Heading1Numbered"/>
              <w:rPr>
                <w:del w:id="2710" w:author="Donovan Goode" w:date="2018-11-09T10:04:00Z"/>
                <w:rFonts w:ascii="Consolas" w:eastAsia="Times New Roman" w:hAnsi="Consolas" w:cs="Times New Roman"/>
                <w:color w:val="D4D4D4"/>
                <w:sz w:val="21"/>
                <w:szCs w:val="21"/>
              </w:rPr>
              <w:pPrChange w:id="2711" w:author="Donovan Goode" w:date="2018-11-09T10:05:00Z">
                <w:pPr>
                  <w:framePr w:hSpace="180" w:wrap="around" w:vAnchor="text" w:hAnchor="margin" w:xAlign="center" w:y="130"/>
                  <w:shd w:val="clear" w:color="auto" w:fill="1E1E1E"/>
                  <w:spacing w:line="285" w:lineRule="atLeast"/>
                </w:pPr>
              </w:pPrChange>
            </w:pPr>
            <w:del w:id="2712"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portalApplicantEntityLogicalName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'{{portalApplicant.logicalname}}'</w:delText>
              </w:r>
            </w:del>
          </w:p>
          <w:p w14:paraId="09378AF4" w14:textId="77777777" w:rsidR="00ED1509" w:rsidRPr="0065517F" w:rsidDel="008B6AF4" w:rsidRDefault="00ED1509">
            <w:pPr>
              <w:pStyle w:val="Heading1Numbered"/>
              <w:rPr>
                <w:del w:id="2713" w:author="Donovan Goode" w:date="2018-11-09T10:04:00Z"/>
                <w:rFonts w:ascii="Consolas" w:eastAsia="Times New Roman" w:hAnsi="Consolas" w:cs="Times New Roman"/>
                <w:color w:val="D4D4D4"/>
                <w:sz w:val="21"/>
                <w:szCs w:val="21"/>
              </w:rPr>
              <w:pPrChange w:id="2714" w:author="Donovan Goode" w:date="2018-11-09T10:05:00Z">
                <w:pPr>
                  <w:framePr w:hSpace="180" w:wrap="around" w:vAnchor="text" w:hAnchor="margin" w:xAlign="center" w:y="130"/>
                  <w:shd w:val="clear" w:color="auto" w:fill="1E1E1E"/>
                  <w:spacing w:line="285" w:lineRule="atLeast"/>
                </w:pPr>
              </w:pPrChange>
            </w:pPr>
            <w:del w:id="2715"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portalApplicantFirstname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'{{portalApplicant.firstname}}'</w:delText>
              </w:r>
            </w:del>
          </w:p>
          <w:p w14:paraId="32DA5615" w14:textId="77777777" w:rsidR="00ED1509" w:rsidRPr="0065517F" w:rsidDel="008B6AF4" w:rsidRDefault="00ED1509">
            <w:pPr>
              <w:pStyle w:val="Heading1Numbered"/>
              <w:rPr>
                <w:del w:id="2716" w:author="Donovan Goode" w:date="2018-11-09T10:04:00Z"/>
                <w:rFonts w:ascii="Consolas" w:eastAsia="Times New Roman" w:hAnsi="Consolas" w:cs="Times New Roman"/>
                <w:color w:val="D4D4D4"/>
                <w:sz w:val="21"/>
                <w:szCs w:val="21"/>
              </w:rPr>
              <w:pPrChange w:id="2717" w:author="Donovan Goode" w:date="2018-11-09T10:05:00Z">
                <w:pPr>
                  <w:framePr w:hSpace="180" w:wrap="around" w:vAnchor="text" w:hAnchor="margin" w:xAlign="center" w:y="130"/>
                  <w:shd w:val="clear" w:color="auto" w:fill="1E1E1E"/>
                  <w:spacing w:line="285" w:lineRule="atLeast"/>
                </w:pPr>
              </w:pPrChange>
            </w:pPr>
            <w:del w:id="2718"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portalApplicantMiddlename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'{{portalApplicant.middlename}}'</w:delText>
              </w:r>
            </w:del>
          </w:p>
          <w:p w14:paraId="7D253A3E" w14:textId="77777777" w:rsidR="00ED1509" w:rsidRPr="0065517F" w:rsidDel="008B6AF4" w:rsidRDefault="00ED1509">
            <w:pPr>
              <w:pStyle w:val="Heading1Numbered"/>
              <w:rPr>
                <w:del w:id="2719" w:author="Donovan Goode" w:date="2018-11-09T10:04:00Z"/>
                <w:rFonts w:ascii="Consolas" w:eastAsia="Times New Roman" w:hAnsi="Consolas" w:cs="Times New Roman"/>
                <w:color w:val="D4D4D4"/>
                <w:sz w:val="21"/>
                <w:szCs w:val="21"/>
              </w:rPr>
              <w:pPrChange w:id="2720" w:author="Donovan Goode" w:date="2018-11-09T10:05:00Z">
                <w:pPr>
                  <w:framePr w:hSpace="180" w:wrap="around" w:vAnchor="text" w:hAnchor="margin" w:xAlign="center" w:y="130"/>
                  <w:shd w:val="clear" w:color="auto" w:fill="1E1E1E"/>
                  <w:spacing w:line="285" w:lineRule="atLeast"/>
                </w:pPr>
              </w:pPrChange>
            </w:pPr>
            <w:del w:id="2721"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portalApplicantLastname</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'{{portalApplicant.lastname}}'</w:delText>
              </w:r>
            </w:del>
          </w:p>
          <w:p w14:paraId="18385BD4" w14:textId="77777777" w:rsidR="00ED1509" w:rsidRPr="0065517F" w:rsidDel="008B6AF4" w:rsidRDefault="00ED1509">
            <w:pPr>
              <w:pStyle w:val="Heading1Numbered"/>
              <w:rPr>
                <w:del w:id="2722" w:author="Donovan Goode" w:date="2018-11-09T10:04:00Z"/>
                <w:rFonts w:ascii="Consolas" w:eastAsia="Times New Roman" w:hAnsi="Consolas" w:cs="Times New Roman"/>
                <w:color w:val="D4D4D4"/>
                <w:sz w:val="21"/>
                <w:szCs w:val="21"/>
              </w:rPr>
              <w:pPrChange w:id="2723" w:author="Donovan Goode" w:date="2018-11-09T10:05:00Z">
                <w:pPr>
                  <w:framePr w:hSpace="180" w:wrap="around" w:vAnchor="text" w:hAnchor="margin" w:xAlign="center" w:y="130"/>
                  <w:shd w:val="clear" w:color="auto" w:fill="1E1E1E"/>
                  <w:spacing w:line="285" w:lineRule="atLeast"/>
                </w:pPr>
              </w:pPrChange>
            </w:pPr>
            <w:del w:id="2724"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portalApplicantSSN</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'{{portalApplicant.govmod_socialsecuritynumber}}'</w:delText>
              </w:r>
            </w:del>
          </w:p>
          <w:p w14:paraId="45279EDE" w14:textId="77777777" w:rsidR="00ED1509" w:rsidRPr="0065517F" w:rsidDel="008B6AF4" w:rsidRDefault="00ED1509">
            <w:pPr>
              <w:pStyle w:val="Heading1Numbered"/>
              <w:rPr>
                <w:del w:id="2725" w:author="Donovan Goode" w:date="2018-11-09T10:04:00Z"/>
                <w:rFonts w:ascii="Consolas" w:eastAsia="Times New Roman" w:hAnsi="Consolas" w:cs="Times New Roman"/>
                <w:color w:val="D4D4D4"/>
                <w:sz w:val="21"/>
                <w:szCs w:val="21"/>
              </w:rPr>
              <w:pPrChange w:id="2726" w:author="Donovan Goode" w:date="2018-11-09T10:05:00Z">
                <w:pPr>
                  <w:framePr w:hSpace="180" w:wrap="around" w:vAnchor="text" w:hAnchor="margin" w:xAlign="center" w:y="130"/>
                  <w:shd w:val="clear" w:color="auto" w:fill="1E1E1E"/>
                  <w:spacing w:line="285" w:lineRule="atLeast"/>
                </w:pPr>
              </w:pPrChange>
            </w:pPr>
            <w:del w:id="2727"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569CD6"/>
                  <w:sz w:val="21"/>
                  <w:szCs w:val="21"/>
                </w:rPr>
                <w:delText>var</w:delText>
              </w:r>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9CDCFE"/>
                  <w:sz w:val="21"/>
                  <w:szCs w:val="21"/>
                </w:rPr>
                <w:delText>portalApplicantDOB</w:delText>
              </w:r>
              <w:r w:rsidRPr="0065517F" w:rsidDel="008B6AF4">
                <w:rPr>
                  <w:rFonts w:ascii="Consolas" w:eastAsia="Times New Roman" w:hAnsi="Consolas" w:cs="Times New Roman"/>
                  <w:color w:val="D4D4D4"/>
                  <w:sz w:val="21"/>
                  <w:szCs w:val="21"/>
                </w:rPr>
                <w:delText xml:space="preserve"> = </w:delText>
              </w:r>
              <w:r w:rsidRPr="0065517F" w:rsidDel="008B6AF4">
                <w:rPr>
                  <w:rFonts w:ascii="Consolas" w:eastAsia="Times New Roman" w:hAnsi="Consolas" w:cs="Times New Roman"/>
                  <w:color w:val="CE9178"/>
                  <w:sz w:val="21"/>
                  <w:szCs w:val="21"/>
                </w:rPr>
                <w:delText>'{{portalApplicant.govmod_dateofbirth_description}}'</w:delText>
              </w:r>
            </w:del>
          </w:p>
          <w:p w14:paraId="1C069619" w14:textId="77777777" w:rsidR="00ED1509" w:rsidRPr="0065517F" w:rsidDel="008B6AF4" w:rsidRDefault="00ED1509">
            <w:pPr>
              <w:pStyle w:val="Heading1Numbered"/>
              <w:rPr>
                <w:del w:id="2728" w:author="Donovan Goode" w:date="2018-11-09T10:04:00Z"/>
                <w:rFonts w:ascii="Consolas" w:eastAsia="Times New Roman" w:hAnsi="Consolas" w:cs="Times New Roman"/>
                <w:color w:val="D4D4D4"/>
                <w:sz w:val="21"/>
                <w:szCs w:val="21"/>
              </w:rPr>
              <w:pPrChange w:id="2729" w:author="Donovan Goode" w:date="2018-11-09T10:05:00Z">
                <w:pPr>
                  <w:framePr w:hSpace="180" w:wrap="around" w:vAnchor="text" w:hAnchor="margin" w:xAlign="center" w:y="130"/>
                  <w:shd w:val="clear" w:color="auto" w:fill="1E1E1E"/>
                  <w:spacing w:line="285" w:lineRule="atLeast"/>
                </w:pPr>
              </w:pPrChange>
            </w:pPr>
          </w:p>
          <w:p w14:paraId="43B902B1" w14:textId="77777777" w:rsidR="00ED1509" w:rsidRPr="0065517F" w:rsidDel="008B6AF4" w:rsidRDefault="00ED1509">
            <w:pPr>
              <w:pStyle w:val="Heading1Numbered"/>
              <w:rPr>
                <w:del w:id="2730" w:author="Donovan Goode" w:date="2018-11-09T10:04:00Z"/>
                <w:rFonts w:ascii="Consolas" w:eastAsia="Times New Roman" w:hAnsi="Consolas" w:cs="Times New Roman"/>
                <w:color w:val="D4D4D4"/>
                <w:sz w:val="21"/>
                <w:szCs w:val="21"/>
              </w:rPr>
              <w:pPrChange w:id="2731" w:author="Donovan Goode" w:date="2018-11-09T10:05:00Z">
                <w:pPr>
                  <w:framePr w:hSpace="180" w:wrap="around" w:vAnchor="text" w:hAnchor="margin" w:xAlign="center" w:y="130"/>
                  <w:shd w:val="clear" w:color="auto" w:fill="1E1E1E"/>
                  <w:spacing w:line="285" w:lineRule="atLeast"/>
                </w:pPr>
              </w:pPrChange>
            </w:pPr>
            <w:del w:id="2732"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document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ready</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function</w:delText>
              </w:r>
              <w:r w:rsidRPr="0065517F" w:rsidDel="008B6AF4">
                <w:rPr>
                  <w:rFonts w:ascii="Consolas" w:eastAsia="Times New Roman" w:hAnsi="Consolas" w:cs="Times New Roman"/>
                  <w:color w:val="D4D4D4"/>
                  <w:sz w:val="21"/>
                  <w:szCs w:val="21"/>
                </w:rPr>
                <w:delText>() {</w:delText>
              </w:r>
            </w:del>
          </w:p>
          <w:p w14:paraId="2BA91053" w14:textId="77777777" w:rsidR="00ED1509" w:rsidRPr="0065517F" w:rsidDel="008B6AF4" w:rsidRDefault="00ED1509">
            <w:pPr>
              <w:pStyle w:val="Heading1Numbered"/>
              <w:rPr>
                <w:del w:id="2733" w:author="Donovan Goode" w:date="2018-11-09T10:04:00Z"/>
                <w:rFonts w:ascii="Consolas" w:eastAsia="Times New Roman" w:hAnsi="Consolas" w:cs="Times New Roman"/>
                <w:color w:val="D4D4D4"/>
                <w:sz w:val="21"/>
                <w:szCs w:val="21"/>
              </w:rPr>
              <w:pPrChange w:id="2734" w:author="Donovan Goode" w:date="2018-11-09T10:05:00Z">
                <w:pPr>
                  <w:framePr w:hSpace="180" w:wrap="around" w:vAnchor="text" w:hAnchor="margin" w:xAlign="center" w:y="130"/>
                  <w:shd w:val="clear" w:color="auto" w:fill="1E1E1E"/>
                  <w:spacing w:line="285" w:lineRule="atLeast"/>
                </w:pPr>
              </w:pPrChange>
            </w:pPr>
            <w:del w:id="2735"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"#govmod_portalapplicantid"</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portalApplicantID</w:delText>
              </w:r>
              <w:r w:rsidRPr="0065517F" w:rsidDel="008B6AF4">
                <w:rPr>
                  <w:rFonts w:ascii="Consolas" w:eastAsia="Times New Roman" w:hAnsi="Consolas" w:cs="Times New Roman"/>
                  <w:color w:val="D4D4D4"/>
                  <w:sz w:val="21"/>
                  <w:szCs w:val="21"/>
                </w:rPr>
                <w:delText>);</w:delText>
              </w:r>
            </w:del>
          </w:p>
          <w:p w14:paraId="0FE419B2" w14:textId="77777777" w:rsidR="00ED1509" w:rsidRPr="0065517F" w:rsidDel="008B6AF4" w:rsidRDefault="00ED1509">
            <w:pPr>
              <w:pStyle w:val="Heading1Numbered"/>
              <w:rPr>
                <w:del w:id="2736" w:author="Donovan Goode" w:date="2018-11-09T10:04:00Z"/>
                <w:rFonts w:ascii="Consolas" w:eastAsia="Times New Roman" w:hAnsi="Consolas" w:cs="Times New Roman"/>
                <w:color w:val="D4D4D4"/>
                <w:sz w:val="21"/>
                <w:szCs w:val="21"/>
              </w:rPr>
              <w:pPrChange w:id="2737" w:author="Donovan Goode" w:date="2018-11-09T10:05:00Z">
                <w:pPr>
                  <w:framePr w:hSpace="180" w:wrap="around" w:vAnchor="text" w:hAnchor="margin" w:xAlign="center" w:y="130"/>
                  <w:shd w:val="clear" w:color="auto" w:fill="1E1E1E"/>
                  <w:spacing w:line="285" w:lineRule="atLeast"/>
                </w:pPr>
              </w:pPrChange>
            </w:pPr>
            <w:del w:id="2738"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"#govmod_portalapplicantid_name"</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portalApplicantName</w:delText>
              </w:r>
              <w:r w:rsidRPr="0065517F" w:rsidDel="008B6AF4">
                <w:rPr>
                  <w:rFonts w:ascii="Consolas" w:eastAsia="Times New Roman" w:hAnsi="Consolas" w:cs="Times New Roman"/>
                  <w:color w:val="D4D4D4"/>
                  <w:sz w:val="21"/>
                  <w:szCs w:val="21"/>
                </w:rPr>
                <w:delText xml:space="preserve">);  </w:delText>
              </w:r>
            </w:del>
          </w:p>
          <w:p w14:paraId="3CBA7777" w14:textId="77777777" w:rsidR="00ED1509" w:rsidRPr="0065517F" w:rsidDel="008B6AF4" w:rsidRDefault="00ED1509">
            <w:pPr>
              <w:pStyle w:val="Heading1Numbered"/>
              <w:rPr>
                <w:del w:id="2739" w:author="Donovan Goode" w:date="2018-11-09T10:04:00Z"/>
                <w:rFonts w:ascii="Consolas" w:eastAsia="Times New Roman" w:hAnsi="Consolas" w:cs="Times New Roman"/>
                <w:color w:val="D4D4D4"/>
                <w:sz w:val="21"/>
                <w:szCs w:val="21"/>
              </w:rPr>
              <w:pPrChange w:id="2740" w:author="Donovan Goode" w:date="2018-11-09T10:05:00Z">
                <w:pPr>
                  <w:framePr w:hSpace="180" w:wrap="around" w:vAnchor="text" w:hAnchor="margin" w:xAlign="center" w:y="130"/>
                  <w:shd w:val="clear" w:color="auto" w:fill="1E1E1E"/>
                  <w:spacing w:line="285" w:lineRule="atLeast"/>
                </w:pPr>
              </w:pPrChange>
            </w:pPr>
            <w:del w:id="2741"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"#govmod_portalapplicantid_entityname"</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portalApplicantEntityLogicalName</w:delText>
              </w:r>
              <w:r w:rsidRPr="0065517F" w:rsidDel="008B6AF4">
                <w:rPr>
                  <w:rFonts w:ascii="Consolas" w:eastAsia="Times New Roman" w:hAnsi="Consolas" w:cs="Times New Roman"/>
                  <w:color w:val="D4D4D4"/>
                  <w:sz w:val="21"/>
                  <w:szCs w:val="21"/>
                </w:rPr>
                <w:delText>);</w:delText>
              </w:r>
            </w:del>
          </w:p>
          <w:p w14:paraId="5885D3BD" w14:textId="77777777" w:rsidR="00ED1509" w:rsidRPr="0065517F" w:rsidDel="008B6AF4" w:rsidRDefault="00ED1509">
            <w:pPr>
              <w:pStyle w:val="Heading1Numbered"/>
              <w:rPr>
                <w:del w:id="2742" w:author="Donovan Goode" w:date="2018-11-09T10:04:00Z"/>
                <w:rFonts w:ascii="Consolas" w:eastAsia="Times New Roman" w:hAnsi="Consolas" w:cs="Times New Roman"/>
                <w:color w:val="D4D4D4"/>
                <w:sz w:val="21"/>
                <w:szCs w:val="21"/>
              </w:rPr>
              <w:pPrChange w:id="2743" w:author="Donovan Goode" w:date="2018-11-09T10:05:00Z">
                <w:pPr>
                  <w:framePr w:hSpace="180" w:wrap="around" w:vAnchor="text" w:hAnchor="margin" w:xAlign="center" w:y="130"/>
                  <w:shd w:val="clear" w:color="auto" w:fill="1E1E1E"/>
                  <w:spacing w:line="285" w:lineRule="atLeast"/>
                </w:pPr>
              </w:pPrChange>
            </w:pPr>
            <w:del w:id="2744"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"#govmod_summaryofservicename"</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portalApplicantFirstname</w:delText>
              </w:r>
              <w:r w:rsidRPr="0065517F" w:rsidDel="008B6AF4">
                <w:rPr>
                  <w:rFonts w:ascii="Consolas" w:eastAsia="Times New Roman" w:hAnsi="Consolas" w:cs="Times New Roman"/>
                  <w:color w:val="D4D4D4"/>
                  <w:sz w:val="21"/>
                  <w:szCs w:val="21"/>
                </w:rPr>
                <w:delText>);</w:delText>
              </w:r>
            </w:del>
          </w:p>
          <w:p w14:paraId="2118ECC1" w14:textId="77777777" w:rsidR="00ED1509" w:rsidRPr="0065517F" w:rsidDel="008B6AF4" w:rsidRDefault="00ED1509">
            <w:pPr>
              <w:pStyle w:val="Heading1Numbered"/>
              <w:rPr>
                <w:del w:id="2745" w:author="Donovan Goode" w:date="2018-11-09T10:04:00Z"/>
                <w:rFonts w:ascii="Consolas" w:eastAsia="Times New Roman" w:hAnsi="Consolas" w:cs="Times New Roman"/>
                <w:color w:val="D4D4D4"/>
                <w:sz w:val="21"/>
                <w:szCs w:val="21"/>
              </w:rPr>
              <w:pPrChange w:id="2746" w:author="Donovan Goode" w:date="2018-11-09T10:05:00Z">
                <w:pPr>
                  <w:framePr w:hSpace="180" w:wrap="around" w:vAnchor="text" w:hAnchor="margin" w:xAlign="center" w:y="130"/>
                  <w:shd w:val="clear" w:color="auto" w:fill="1E1E1E"/>
                  <w:spacing w:line="285" w:lineRule="atLeast"/>
                </w:pPr>
              </w:pPrChange>
            </w:pPr>
            <w:del w:id="2747"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"#govmod_summaryofservicessn"</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portalApplicantSSN</w:delText>
              </w:r>
              <w:r w:rsidRPr="0065517F" w:rsidDel="008B6AF4">
                <w:rPr>
                  <w:rFonts w:ascii="Consolas" w:eastAsia="Times New Roman" w:hAnsi="Consolas" w:cs="Times New Roman"/>
                  <w:color w:val="D4D4D4"/>
                  <w:sz w:val="21"/>
                  <w:szCs w:val="21"/>
                </w:rPr>
                <w:delText>);</w:delText>
              </w:r>
            </w:del>
          </w:p>
          <w:p w14:paraId="543F5B97" w14:textId="77777777" w:rsidR="00ED1509" w:rsidRPr="0065517F" w:rsidDel="008B6AF4" w:rsidRDefault="00ED1509">
            <w:pPr>
              <w:pStyle w:val="Heading1Numbered"/>
              <w:rPr>
                <w:del w:id="2748" w:author="Donovan Goode" w:date="2018-11-09T10:04:00Z"/>
                <w:rFonts w:ascii="Consolas" w:eastAsia="Times New Roman" w:hAnsi="Consolas" w:cs="Times New Roman"/>
                <w:color w:val="D4D4D4"/>
                <w:sz w:val="21"/>
                <w:szCs w:val="21"/>
              </w:rPr>
              <w:pPrChange w:id="2749" w:author="Donovan Goode" w:date="2018-11-09T10:05:00Z">
                <w:pPr>
                  <w:framePr w:hSpace="180" w:wrap="around" w:vAnchor="text" w:hAnchor="margin" w:xAlign="center" w:y="130"/>
                  <w:shd w:val="clear" w:color="auto" w:fill="1E1E1E"/>
                  <w:spacing w:line="285" w:lineRule="atLeast"/>
                </w:pPr>
              </w:pPrChange>
            </w:pPr>
            <w:del w:id="2750"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DCDCAA"/>
                  <w:sz w:val="21"/>
                  <w:szCs w:val="21"/>
                </w:rPr>
                <w:delText>$</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CE9178"/>
                  <w:sz w:val="21"/>
                  <w:szCs w:val="21"/>
                </w:rPr>
                <w:delText>"#govmod_summaryofservicedateofbirth"</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DCDCAA"/>
                  <w:sz w:val="21"/>
                  <w:szCs w:val="21"/>
                </w:rPr>
                <w:delText>val</w:delText>
              </w:r>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9CDCFE"/>
                  <w:sz w:val="21"/>
                  <w:szCs w:val="21"/>
                </w:rPr>
                <w:delText>portalApplicantDOB</w:delText>
              </w:r>
              <w:r w:rsidRPr="0065517F" w:rsidDel="008B6AF4">
                <w:rPr>
                  <w:rFonts w:ascii="Consolas" w:eastAsia="Times New Roman" w:hAnsi="Consolas" w:cs="Times New Roman"/>
                  <w:color w:val="D4D4D4"/>
                  <w:sz w:val="21"/>
                  <w:szCs w:val="21"/>
                </w:rPr>
                <w:delText>);</w:delText>
              </w:r>
            </w:del>
          </w:p>
          <w:p w14:paraId="1DA98188" w14:textId="77777777" w:rsidR="00ED1509" w:rsidRPr="0065517F" w:rsidDel="008B6AF4" w:rsidRDefault="00ED1509">
            <w:pPr>
              <w:pStyle w:val="Heading1Numbered"/>
              <w:rPr>
                <w:del w:id="2751" w:author="Donovan Goode" w:date="2018-11-09T10:04:00Z"/>
                <w:rFonts w:ascii="Consolas" w:eastAsia="Times New Roman" w:hAnsi="Consolas" w:cs="Times New Roman"/>
                <w:color w:val="D4D4D4"/>
                <w:sz w:val="21"/>
                <w:szCs w:val="21"/>
              </w:rPr>
              <w:pPrChange w:id="2752" w:author="Donovan Goode" w:date="2018-11-09T10:05:00Z">
                <w:pPr>
                  <w:framePr w:hSpace="180" w:wrap="around" w:vAnchor="text" w:hAnchor="margin" w:xAlign="center" w:y="130"/>
                  <w:shd w:val="clear" w:color="auto" w:fill="1E1E1E"/>
                  <w:spacing w:line="285" w:lineRule="atLeast"/>
                </w:pPr>
              </w:pPrChange>
            </w:pPr>
          </w:p>
          <w:p w14:paraId="0ADAF170" w14:textId="77777777" w:rsidR="00ED1509" w:rsidRPr="0065517F" w:rsidDel="008B6AF4" w:rsidRDefault="00ED1509">
            <w:pPr>
              <w:pStyle w:val="Heading1Numbered"/>
              <w:rPr>
                <w:del w:id="2753" w:author="Donovan Goode" w:date="2018-11-09T10:04:00Z"/>
                <w:rFonts w:ascii="Consolas" w:eastAsia="Times New Roman" w:hAnsi="Consolas" w:cs="Times New Roman"/>
                <w:color w:val="D4D4D4"/>
                <w:sz w:val="21"/>
                <w:szCs w:val="21"/>
              </w:rPr>
              <w:pPrChange w:id="2754" w:author="Donovan Goode" w:date="2018-11-09T10:05:00Z">
                <w:pPr>
                  <w:framePr w:hSpace="180" w:wrap="around" w:vAnchor="text" w:hAnchor="margin" w:xAlign="center" w:y="130"/>
                  <w:shd w:val="clear" w:color="auto" w:fill="1E1E1E"/>
                  <w:spacing w:line="285" w:lineRule="atLeast"/>
                </w:pPr>
              </w:pPrChange>
            </w:pPr>
            <w:del w:id="2755"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6A9955"/>
                  <w:sz w:val="21"/>
                  <w:szCs w:val="21"/>
                </w:rPr>
                <w:delText>//$("#crs_coventurebusinessname, #crs_addressline1, #crs_addressline2, #crs_city, #crs_zip, #crs_email, #crs_phonenumber").prop( "readonly", true );</w:delText>
              </w:r>
            </w:del>
          </w:p>
          <w:p w14:paraId="0C6CFD8E" w14:textId="77777777" w:rsidR="00ED1509" w:rsidRPr="0065517F" w:rsidDel="008B6AF4" w:rsidRDefault="00ED1509">
            <w:pPr>
              <w:pStyle w:val="Heading1Numbered"/>
              <w:rPr>
                <w:del w:id="2756" w:author="Donovan Goode" w:date="2018-11-09T10:04:00Z"/>
                <w:rFonts w:ascii="Consolas" w:eastAsia="Times New Roman" w:hAnsi="Consolas" w:cs="Times New Roman"/>
                <w:color w:val="D4D4D4"/>
                <w:sz w:val="21"/>
                <w:szCs w:val="21"/>
              </w:rPr>
              <w:pPrChange w:id="2757" w:author="Donovan Goode" w:date="2018-11-09T10:05:00Z">
                <w:pPr>
                  <w:framePr w:hSpace="180" w:wrap="around" w:vAnchor="text" w:hAnchor="margin" w:xAlign="center" w:y="130"/>
                  <w:shd w:val="clear" w:color="auto" w:fill="1E1E1E"/>
                  <w:spacing w:line="285" w:lineRule="atLeast"/>
                </w:pPr>
              </w:pPrChange>
            </w:pPr>
            <w:del w:id="2758"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6A9955"/>
                  <w:sz w:val="21"/>
                  <w:szCs w:val="21"/>
                </w:rPr>
                <w:delText>//$("#crs_state").attr("style", "pointer-events: none;");</w:delText>
              </w:r>
            </w:del>
          </w:p>
          <w:p w14:paraId="4C47D5FA" w14:textId="77777777" w:rsidR="00ED1509" w:rsidRPr="0065517F" w:rsidDel="008B6AF4" w:rsidRDefault="00ED1509">
            <w:pPr>
              <w:pStyle w:val="Heading1Numbered"/>
              <w:rPr>
                <w:del w:id="2759" w:author="Donovan Goode" w:date="2018-11-09T10:04:00Z"/>
                <w:rFonts w:ascii="Consolas" w:eastAsia="Times New Roman" w:hAnsi="Consolas" w:cs="Times New Roman"/>
                <w:color w:val="D4D4D4"/>
                <w:sz w:val="21"/>
                <w:szCs w:val="21"/>
              </w:rPr>
              <w:pPrChange w:id="2760" w:author="Donovan Goode" w:date="2018-11-09T10:05:00Z">
                <w:pPr>
                  <w:framePr w:hSpace="180" w:wrap="around" w:vAnchor="text" w:hAnchor="margin" w:xAlign="center" w:y="130"/>
                  <w:shd w:val="clear" w:color="auto" w:fill="1E1E1E"/>
                  <w:spacing w:line="285" w:lineRule="atLeast"/>
                </w:pPr>
              </w:pPrChange>
            </w:pPr>
            <w:del w:id="2761" w:author="Donovan Goode" w:date="2018-11-09T10:04:00Z">
              <w:r w:rsidRPr="0065517F" w:rsidDel="008B6AF4">
                <w:rPr>
                  <w:rFonts w:ascii="Consolas" w:eastAsia="Times New Roman" w:hAnsi="Consolas" w:cs="Times New Roman"/>
                  <w:color w:val="D4D4D4"/>
                  <w:sz w:val="21"/>
                  <w:szCs w:val="21"/>
                </w:rPr>
                <w:delText xml:space="preserve">               </w:delText>
              </w:r>
            </w:del>
          </w:p>
          <w:p w14:paraId="7AE8A3CB" w14:textId="77777777" w:rsidR="00ED1509" w:rsidRPr="0065517F" w:rsidDel="008B6AF4" w:rsidRDefault="00ED1509">
            <w:pPr>
              <w:pStyle w:val="Heading1Numbered"/>
              <w:rPr>
                <w:del w:id="2762" w:author="Donovan Goode" w:date="2018-11-09T10:04:00Z"/>
                <w:rFonts w:ascii="Consolas" w:eastAsia="Times New Roman" w:hAnsi="Consolas" w:cs="Times New Roman"/>
                <w:color w:val="D4D4D4"/>
                <w:sz w:val="21"/>
                <w:szCs w:val="21"/>
              </w:rPr>
              <w:pPrChange w:id="2763" w:author="Donovan Goode" w:date="2018-11-09T10:05:00Z">
                <w:pPr>
                  <w:framePr w:hSpace="180" w:wrap="around" w:vAnchor="text" w:hAnchor="margin" w:xAlign="center" w:y="130"/>
                  <w:shd w:val="clear" w:color="auto" w:fill="1E1E1E"/>
                  <w:spacing w:line="285" w:lineRule="atLeast"/>
                </w:pPr>
              </w:pPrChange>
            </w:pPr>
            <w:del w:id="2764" w:author="Donovan Goode" w:date="2018-11-09T10:04:00Z">
              <w:r w:rsidRPr="0065517F" w:rsidDel="008B6AF4">
                <w:rPr>
                  <w:rFonts w:ascii="Consolas" w:eastAsia="Times New Roman" w:hAnsi="Consolas" w:cs="Times New Roman"/>
                  <w:color w:val="D4D4D4"/>
                  <w:sz w:val="21"/>
                  <w:szCs w:val="21"/>
                </w:rPr>
                <w:delText xml:space="preserve">            });</w:delText>
              </w:r>
            </w:del>
          </w:p>
          <w:p w14:paraId="49E0A9FE" w14:textId="77777777" w:rsidR="00ED1509" w:rsidRPr="0065517F" w:rsidDel="008B6AF4" w:rsidRDefault="00ED1509">
            <w:pPr>
              <w:pStyle w:val="Heading1Numbered"/>
              <w:rPr>
                <w:del w:id="2765" w:author="Donovan Goode" w:date="2018-11-09T10:04:00Z"/>
                <w:rFonts w:ascii="Consolas" w:eastAsia="Times New Roman" w:hAnsi="Consolas" w:cs="Times New Roman"/>
                <w:color w:val="D4D4D4"/>
                <w:sz w:val="21"/>
                <w:szCs w:val="21"/>
              </w:rPr>
              <w:pPrChange w:id="2766" w:author="Donovan Goode" w:date="2018-11-09T10:05:00Z">
                <w:pPr>
                  <w:framePr w:hSpace="180" w:wrap="around" w:vAnchor="text" w:hAnchor="margin" w:xAlign="center" w:y="130"/>
                  <w:shd w:val="clear" w:color="auto" w:fill="1E1E1E"/>
                  <w:spacing w:line="285" w:lineRule="atLeast"/>
                </w:pPr>
              </w:pPrChange>
            </w:pPr>
            <w:del w:id="2767" w:author="Donovan Goode" w:date="2018-11-09T10:04:00Z">
              <w:r w:rsidRPr="0065517F" w:rsidDel="008B6AF4">
                <w:rPr>
                  <w:rFonts w:ascii="Consolas" w:eastAsia="Times New Roman" w:hAnsi="Consolas" w:cs="Times New Roman"/>
                  <w:color w:val="D4D4D4"/>
                  <w:sz w:val="21"/>
                  <w:szCs w:val="21"/>
                </w:rPr>
                <w:delText xml:space="preserve">    </w:delText>
              </w:r>
              <w:r w:rsidRPr="0065517F" w:rsidDel="008B6AF4">
                <w:rPr>
                  <w:rFonts w:ascii="Consolas" w:eastAsia="Times New Roman" w:hAnsi="Consolas" w:cs="Times New Roman"/>
                  <w:color w:val="808080"/>
                  <w:sz w:val="21"/>
                  <w:szCs w:val="21"/>
                </w:rPr>
                <w:delText>&lt;/</w:delText>
              </w:r>
              <w:r w:rsidRPr="0065517F" w:rsidDel="008B6AF4">
                <w:rPr>
                  <w:rFonts w:ascii="Consolas" w:eastAsia="Times New Roman" w:hAnsi="Consolas" w:cs="Times New Roman"/>
                  <w:color w:val="569CD6"/>
                  <w:sz w:val="21"/>
                  <w:szCs w:val="21"/>
                </w:rPr>
                <w:delText>script</w:delText>
              </w:r>
              <w:r w:rsidRPr="0065517F" w:rsidDel="008B6AF4">
                <w:rPr>
                  <w:rFonts w:ascii="Consolas" w:eastAsia="Times New Roman" w:hAnsi="Consolas" w:cs="Times New Roman"/>
                  <w:color w:val="808080"/>
                  <w:sz w:val="21"/>
                  <w:szCs w:val="21"/>
                </w:rPr>
                <w:delText>&gt;</w:delText>
              </w:r>
              <w:r w:rsidRPr="0065517F" w:rsidDel="008B6AF4">
                <w:rPr>
                  <w:rFonts w:ascii="Consolas" w:eastAsia="Times New Roman" w:hAnsi="Consolas" w:cs="Times New Roman"/>
                  <w:color w:val="D4D4D4"/>
                  <w:sz w:val="21"/>
                  <w:szCs w:val="21"/>
                </w:rPr>
                <w:delText xml:space="preserve">    </w:delText>
              </w:r>
            </w:del>
          </w:p>
          <w:p w14:paraId="4AE649DE" w14:textId="77777777" w:rsidR="00ED1509" w:rsidRPr="0065517F" w:rsidDel="008B6AF4" w:rsidRDefault="00ED1509">
            <w:pPr>
              <w:pStyle w:val="Heading1Numbered"/>
              <w:rPr>
                <w:del w:id="2768" w:author="Donovan Goode" w:date="2018-11-09T10:04:00Z"/>
                <w:rFonts w:ascii="Consolas" w:eastAsia="Times New Roman" w:hAnsi="Consolas" w:cs="Times New Roman"/>
                <w:color w:val="D4D4D4"/>
                <w:sz w:val="21"/>
                <w:szCs w:val="21"/>
              </w:rPr>
              <w:pPrChange w:id="2769" w:author="Donovan Goode" w:date="2018-11-09T10:05:00Z">
                <w:pPr>
                  <w:framePr w:hSpace="180" w:wrap="around" w:vAnchor="text" w:hAnchor="margin" w:xAlign="center" w:y="130"/>
                  <w:shd w:val="clear" w:color="auto" w:fill="1E1E1E"/>
                  <w:spacing w:after="240" w:line="285" w:lineRule="atLeast"/>
                </w:pPr>
              </w:pPrChange>
            </w:pPr>
          </w:p>
          <w:p w14:paraId="7FACA642" w14:textId="77777777" w:rsidR="00ED1509" w:rsidRPr="0065517F" w:rsidDel="008B6AF4" w:rsidRDefault="00ED1509">
            <w:pPr>
              <w:pStyle w:val="Heading1Numbered"/>
              <w:rPr>
                <w:del w:id="2770" w:author="Donovan Goode" w:date="2018-11-09T10:04:00Z"/>
                <w:rFonts w:ascii="Consolas" w:eastAsia="Times New Roman" w:hAnsi="Consolas" w:cs="Times New Roman"/>
                <w:color w:val="D4D4D4"/>
                <w:sz w:val="21"/>
                <w:szCs w:val="21"/>
              </w:rPr>
              <w:pPrChange w:id="2771" w:author="Donovan Goode" w:date="2018-11-09T10:05:00Z">
                <w:pPr>
                  <w:framePr w:hSpace="180" w:wrap="around" w:vAnchor="text" w:hAnchor="margin" w:xAlign="center" w:y="130"/>
                  <w:shd w:val="clear" w:color="auto" w:fill="1E1E1E"/>
                  <w:spacing w:line="285" w:lineRule="atLeast"/>
                </w:pPr>
              </w:pPrChange>
            </w:pPr>
            <w:del w:id="2772" w:author="Donovan Goode" w:date="2018-11-09T10:04:00Z">
              <w:r w:rsidRPr="0065517F" w:rsidDel="008B6AF4">
                <w:rPr>
                  <w:rFonts w:ascii="Consolas" w:eastAsia="Times New Roman" w:hAnsi="Consolas" w:cs="Times New Roman"/>
                  <w:color w:val="D4D4D4"/>
                  <w:sz w:val="21"/>
                  <w:szCs w:val="21"/>
                </w:rPr>
                <w:delText>{%</w:delText>
              </w:r>
              <w:r w:rsidRPr="0065517F" w:rsidDel="008B6AF4">
                <w:rPr>
                  <w:rFonts w:ascii="Consolas" w:eastAsia="Times New Roman" w:hAnsi="Consolas" w:cs="Times New Roman"/>
                  <w:color w:val="569CD6"/>
                  <w:sz w:val="21"/>
                  <w:szCs w:val="21"/>
                </w:rPr>
                <w:delText xml:space="preserve"> endblock</w:delText>
              </w:r>
              <w:r w:rsidRPr="0065517F" w:rsidDel="008B6AF4">
                <w:rPr>
                  <w:rFonts w:ascii="Consolas" w:eastAsia="Times New Roman" w:hAnsi="Consolas" w:cs="Times New Roman"/>
                  <w:color w:val="D4D4D4"/>
                  <w:sz w:val="21"/>
                  <w:szCs w:val="21"/>
                </w:rPr>
                <w:delText xml:space="preserve"> %}</w:delText>
              </w:r>
            </w:del>
          </w:p>
          <w:p w14:paraId="1D731F4D" w14:textId="77777777" w:rsidR="00ED1509" w:rsidRPr="006928EC" w:rsidDel="008B6AF4" w:rsidRDefault="00ED1509">
            <w:pPr>
              <w:pStyle w:val="Heading1Numbered"/>
              <w:rPr>
                <w:del w:id="2773" w:author="Donovan Goode" w:date="2018-11-09T10:04:00Z"/>
                <w:rFonts w:ascii="Consolas" w:eastAsia="Times New Roman" w:hAnsi="Consolas" w:cs="Times New Roman"/>
                <w:color w:val="808080"/>
                <w:sz w:val="21"/>
                <w:szCs w:val="21"/>
              </w:rPr>
              <w:pPrChange w:id="2774" w:author="Donovan Goode" w:date="2018-11-09T10:05:00Z">
                <w:pPr>
                  <w:framePr w:hSpace="180" w:wrap="around" w:vAnchor="text" w:hAnchor="margin" w:xAlign="center" w:y="130"/>
                  <w:shd w:val="clear" w:color="auto" w:fill="1E1E1E"/>
                  <w:spacing w:line="285" w:lineRule="atLeast"/>
                </w:pPr>
              </w:pPrChange>
            </w:pPr>
          </w:p>
        </w:tc>
      </w:tr>
    </w:tbl>
    <w:p w14:paraId="4A578C6A" w14:textId="77777777" w:rsidR="00ED1509" w:rsidDel="008B6AF4" w:rsidRDefault="00ED1509">
      <w:pPr>
        <w:pStyle w:val="Heading1Numbered"/>
        <w:rPr>
          <w:del w:id="2775" w:author="Donovan Goode" w:date="2018-11-09T10:04:00Z"/>
        </w:rPr>
        <w:pPrChange w:id="2776" w:author="Donovan Goode" w:date="2018-11-09T10:05:00Z">
          <w:pPr/>
        </w:pPrChange>
      </w:pPr>
    </w:p>
    <w:p w14:paraId="1BB29D4B" w14:textId="77777777" w:rsidR="00ED1509" w:rsidDel="008B6AF4" w:rsidRDefault="00ED1509">
      <w:pPr>
        <w:pStyle w:val="Heading1Numbered"/>
        <w:rPr>
          <w:del w:id="2777" w:author="Donovan Goode" w:date="2018-11-09T10:04:00Z"/>
          <w:highlight w:val="yellow"/>
        </w:rPr>
        <w:pPrChange w:id="2778" w:author="Donovan Goode" w:date="2018-11-09T10:05:00Z">
          <w:pPr>
            <w:pStyle w:val="Heading3Numbered"/>
          </w:pPr>
        </w:pPrChange>
      </w:pPr>
      <w:del w:id="2779" w:author="Donovan Goode" w:date="2018-11-09T10:04:00Z">
        <w:r w:rsidRPr="00B31E4E" w:rsidDel="008B6AF4">
          <w:rPr>
            <w:highlight w:val="yellow"/>
          </w:rPr>
          <w:delText>ORA Home Page Slider:</w:delText>
        </w:r>
      </w:del>
    </w:p>
    <w:tbl>
      <w:tblPr>
        <w:tblStyle w:val="TableGrid"/>
        <w:tblW w:w="0" w:type="auto"/>
        <w:tblLook w:val="04A0" w:firstRow="1" w:lastRow="0" w:firstColumn="1" w:lastColumn="0" w:noHBand="0" w:noVBand="1"/>
      </w:tblPr>
      <w:tblGrid>
        <w:gridCol w:w="9360"/>
      </w:tblGrid>
      <w:tr w:rsidR="00ED1509" w:rsidDel="008B6AF4" w14:paraId="00FFBD6A" w14:textId="7525EECE" w:rsidTr="00A52519">
        <w:trPr>
          <w:cnfStyle w:val="100000000000" w:firstRow="1" w:lastRow="0" w:firstColumn="0" w:lastColumn="0" w:oddVBand="0" w:evenVBand="0" w:oddHBand="0" w:evenHBand="0" w:firstRowFirstColumn="0" w:firstRowLastColumn="0" w:lastRowFirstColumn="0" w:lastRowLastColumn="0"/>
          <w:del w:id="2780" w:author="Donovan Goode" w:date="2018-11-09T10:04:00Z"/>
        </w:trPr>
        <w:tc>
          <w:tcPr>
            <w:tcW w:w="9350" w:type="dxa"/>
          </w:tcPr>
          <w:p w14:paraId="2E491778" w14:textId="77777777" w:rsidR="00ED1509" w:rsidRPr="0041222C" w:rsidDel="008B6AF4" w:rsidRDefault="00ED1509">
            <w:pPr>
              <w:pStyle w:val="Heading1Numbered"/>
              <w:rPr>
                <w:del w:id="2781" w:author="Donovan Goode" w:date="2018-11-09T10:04:00Z"/>
                <w:rFonts w:ascii="Consolas" w:eastAsia="Times New Roman" w:hAnsi="Consolas" w:cs="Times New Roman"/>
                <w:color w:val="D4D4D4"/>
                <w:sz w:val="21"/>
                <w:szCs w:val="21"/>
              </w:rPr>
              <w:pPrChange w:id="2782" w:author="Donovan Goode" w:date="2018-11-09T10:05:00Z">
                <w:pPr>
                  <w:shd w:val="clear" w:color="auto" w:fill="1E1E1E"/>
                  <w:spacing w:line="285" w:lineRule="atLeast"/>
                </w:pPr>
              </w:pPrChange>
            </w:pPr>
            <w:del w:id="2783" w:author="Donovan Goode" w:date="2018-11-09T10:04:00Z">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"HomepageUpperContainer"</w:delText>
              </w:r>
              <w:r w:rsidRPr="0041222C" w:rsidDel="008B6AF4">
                <w:rPr>
                  <w:rFonts w:ascii="Consolas" w:eastAsia="Times New Roman" w:hAnsi="Consolas" w:cs="Times New Roman"/>
                  <w:color w:val="808080"/>
                  <w:sz w:val="21"/>
                  <w:szCs w:val="21"/>
                </w:rPr>
                <w:delText>&gt;</w:delText>
              </w:r>
            </w:del>
          </w:p>
          <w:p w14:paraId="45162C89" w14:textId="77777777" w:rsidR="00ED1509" w:rsidRPr="0041222C" w:rsidDel="008B6AF4" w:rsidRDefault="00ED1509">
            <w:pPr>
              <w:pStyle w:val="Heading1Numbered"/>
              <w:rPr>
                <w:del w:id="2784" w:author="Donovan Goode" w:date="2018-11-09T10:04:00Z"/>
                <w:rFonts w:ascii="Consolas" w:eastAsia="Times New Roman" w:hAnsi="Consolas" w:cs="Times New Roman"/>
                <w:color w:val="D4D4D4"/>
                <w:sz w:val="21"/>
                <w:szCs w:val="21"/>
              </w:rPr>
              <w:pPrChange w:id="2785" w:author="Donovan Goode" w:date="2018-11-09T10:05:00Z">
                <w:pPr>
                  <w:shd w:val="clear" w:color="auto" w:fill="1E1E1E"/>
                  <w:spacing w:line="285" w:lineRule="atLeast"/>
                </w:pPr>
              </w:pPrChange>
            </w:pPr>
            <w:del w:id="278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"HomepageBannerContainer"</w:delText>
              </w:r>
              <w:r w:rsidRPr="0041222C" w:rsidDel="008B6AF4">
                <w:rPr>
                  <w:rFonts w:ascii="Consolas" w:eastAsia="Times New Roman" w:hAnsi="Consolas" w:cs="Times New Roman"/>
                  <w:color w:val="808080"/>
                  <w:sz w:val="21"/>
                  <w:szCs w:val="21"/>
                </w:rPr>
                <w:delText>&gt;</w:delText>
              </w:r>
            </w:del>
          </w:p>
          <w:p w14:paraId="7EB76AB8" w14:textId="77777777" w:rsidR="00ED1509" w:rsidRPr="0041222C" w:rsidDel="008B6AF4" w:rsidRDefault="00ED1509">
            <w:pPr>
              <w:pStyle w:val="Heading1Numbered"/>
              <w:rPr>
                <w:del w:id="2787" w:author="Donovan Goode" w:date="2018-11-09T10:04:00Z"/>
                <w:rFonts w:ascii="Consolas" w:eastAsia="Times New Roman" w:hAnsi="Consolas" w:cs="Times New Roman"/>
                <w:color w:val="D4D4D4"/>
                <w:sz w:val="21"/>
                <w:szCs w:val="21"/>
              </w:rPr>
              <w:pPrChange w:id="2788" w:author="Donovan Goode" w:date="2018-11-09T10:05:00Z">
                <w:pPr>
                  <w:shd w:val="clear" w:color="auto" w:fill="1E1E1E"/>
                  <w:spacing w:after="240" w:line="285" w:lineRule="atLeast"/>
                </w:pPr>
              </w:pPrChange>
            </w:pPr>
          </w:p>
          <w:p w14:paraId="5D8604B6" w14:textId="77777777" w:rsidR="00ED1509" w:rsidRPr="0041222C" w:rsidDel="008B6AF4" w:rsidRDefault="00ED1509">
            <w:pPr>
              <w:pStyle w:val="Heading1Numbered"/>
              <w:rPr>
                <w:del w:id="2789" w:author="Donovan Goode" w:date="2018-11-09T10:04:00Z"/>
                <w:rFonts w:ascii="Consolas" w:eastAsia="Times New Roman" w:hAnsi="Consolas" w:cs="Times New Roman"/>
                <w:color w:val="D4D4D4"/>
                <w:sz w:val="21"/>
                <w:szCs w:val="21"/>
              </w:rPr>
              <w:pPrChange w:id="2790" w:author="Donovan Goode" w:date="2018-11-09T10:05:00Z">
                <w:pPr>
                  <w:shd w:val="clear" w:color="auto" w:fill="1E1E1E"/>
                  <w:spacing w:line="285" w:lineRule="atLeast"/>
                </w:pPr>
              </w:pPrChange>
            </w:pPr>
            <w:del w:id="279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"https://www.opm.gov/Banner/styles/global.css"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808080"/>
                  <w:sz w:val="21"/>
                  <w:szCs w:val="21"/>
                </w:rPr>
                <w:delText>&gt;</w:delText>
              </w:r>
            </w:del>
          </w:p>
          <w:p w14:paraId="796F9B4C" w14:textId="77777777" w:rsidR="00ED1509" w:rsidRPr="0041222C" w:rsidDel="008B6AF4" w:rsidRDefault="00ED1509">
            <w:pPr>
              <w:pStyle w:val="Heading1Numbered"/>
              <w:rPr>
                <w:del w:id="2792" w:author="Donovan Goode" w:date="2018-11-09T10:04:00Z"/>
                <w:rFonts w:ascii="Consolas" w:eastAsia="Times New Roman" w:hAnsi="Consolas" w:cs="Times New Roman"/>
                <w:color w:val="D4D4D4"/>
                <w:sz w:val="21"/>
                <w:szCs w:val="21"/>
              </w:rPr>
              <w:pPrChange w:id="2793" w:author="Donovan Goode" w:date="2018-11-09T10:05:00Z">
                <w:pPr>
                  <w:shd w:val="clear" w:color="auto" w:fill="1E1E1E"/>
                  <w:spacing w:line="285" w:lineRule="atLeast"/>
                </w:pPr>
              </w:pPrChange>
            </w:pPr>
            <w:del w:id="279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 6]&gt;&lt;link href="/Banner/styles/global_ie6.css" rel="stylesheet" type="text/css" /&gt;&lt;![endif]--&gt;</w:delText>
              </w:r>
            </w:del>
          </w:p>
          <w:p w14:paraId="49A5A300" w14:textId="77777777" w:rsidR="00ED1509" w:rsidRPr="0041222C" w:rsidDel="008B6AF4" w:rsidRDefault="00ED1509">
            <w:pPr>
              <w:pStyle w:val="Heading1Numbered"/>
              <w:rPr>
                <w:del w:id="2795" w:author="Donovan Goode" w:date="2018-11-09T10:04:00Z"/>
                <w:rFonts w:ascii="Consolas" w:eastAsia="Times New Roman" w:hAnsi="Consolas" w:cs="Times New Roman"/>
                <w:color w:val="D4D4D4"/>
                <w:sz w:val="21"/>
                <w:szCs w:val="21"/>
              </w:rPr>
              <w:pPrChange w:id="2796" w:author="Donovan Goode" w:date="2018-11-09T10:05:00Z">
                <w:pPr>
                  <w:shd w:val="clear" w:color="auto" w:fill="1E1E1E"/>
                  <w:spacing w:line="285" w:lineRule="atLeast"/>
                </w:pPr>
              </w:pPrChange>
            </w:pPr>
            <w:del w:id="279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"https://www.opm.gov/Banner/styles/anylinkmenu.css"</w:delText>
              </w:r>
              <w:r w:rsidRPr="0041222C" w:rsidDel="008B6AF4">
                <w:rPr>
                  <w:rFonts w:ascii="Consolas" w:eastAsia="Times New Roman" w:hAnsi="Consolas" w:cs="Times New Roman"/>
                  <w:color w:val="808080"/>
                  <w:sz w:val="21"/>
                  <w:szCs w:val="21"/>
                </w:rPr>
                <w:delText>&gt;</w:delText>
              </w:r>
            </w:del>
          </w:p>
          <w:p w14:paraId="726B2285" w14:textId="77777777" w:rsidR="00ED1509" w:rsidRPr="0041222C" w:rsidDel="008B6AF4" w:rsidRDefault="00ED1509">
            <w:pPr>
              <w:pStyle w:val="Heading1Numbered"/>
              <w:rPr>
                <w:del w:id="2798" w:author="Donovan Goode" w:date="2018-11-09T10:04:00Z"/>
                <w:rFonts w:ascii="Consolas" w:eastAsia="Times New Roman" w:hAnsi="Consolas" w:cs="Times New Roman"/>
                <w:color w:val="D4D4D4"/>
                <w:sz w:val="21"/>
                <w:szCs w:val="21"/>
              </w:rPr>
              <w:pPrChange w:id="2799" w:author="Donovan Goode" w:date="2018-11-09T10:05:00Z">
                <w:pPr>
                  <w:shd w:val="clear" w:color="auto" w:fill="1E1E1E"/>
                  <w:spacing w:line="285" w:lineRule="atLeast"/>
                </w:pPr>
              </w:pPrChange>
            </w:pPr>
            <w:del w:id="280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"https://www.opm.gov/Banner/styles/modalOverlay.css"</w:delText>
              </w:r>
              <w:r w:rsidRPr="0041222C" w:rsidDel="008B6AF4">
                <w:rPr>
                  <w:rFonts w:ascii="Consolas" w:eastAsia="Times New Roman" w:hAnsi="Consolas" w:cs="Times New Roman"/>
                  <w:color w:val="808080"/>
                  <w:sz w:val="21"/>
                  <w:szCs w:val="21"/>
                </w:rPr>
                <w:delText>&gt;</w:delText>
              </w:r>
            </w:del>
          </w:p>
          <w:p w14:paraId="13183B42" w14:textId="77777777" w:rsidR="00ED1509" w:rsidRPr="0041222C" w:rsidDel="008B6AF4" w:rsidRDefault="00ED1509">
            <w:pPr>
              <w:pStyle w:val="Heading1Numbered"/>
              <w:rPr>
                <w:del w:id="2801" w:author="Donovan Goode" w:date="2018-11-09T10:04:00Z"/>
                <w:rFonts w:ascii="Consolas" w:eastAsia="Times New Roman" w:hAnsi="Consolas" w:cs="Times New Roman"/>
                <w:color w:val="D4D4D4"/>
                <w:sz w:val="21"/>
                <w:szCs w:val="21"/>
              </w:rPr>
              <w:pPrChange w:id="2802" w:author="Donovan Goode" w:date="2018-11-09T10:05:00Z">
                <w:pPr>
                  <w:shd w:val="clear" w:color="auto" w:fill="1E1E1E"/>
                  <w:spacing w:line="285" w:lineRule="atLeast"/>
                </w:pPr>
              </w:pPrChange>
            </w:pPr>
            <w:del w:id="280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 7]&gt;&lt;link href="/Banner/styles/global_ie7.css" rel="stylesheet" type="text/css" /&gt;&lt;![endif]--&gt;</w:delText>
              </w:r>
            </w:del>
          </w:p>
          <w:p w14:paraId="23A61F08" w14:textId="77777777" w:rsidR="00ED1509" w:rsidRPr="0041222C" w:rsidDel="008B6AF4" w:rsidRDefault="00ED1509">
            <w:pPr>
              <w:pStyle w:val="Heading1Numbered"/>
              <w:rPr>
                <w:del w:id="2804" w:author="Donovan Goode" w:date="2018-11-09T10:04:00Z"/>
                <w:rFonts w:ascii="Consolas" w:eastAsia="Times New Roman" w:hAnsi="Consolas" w:cs="Times New Roman"/>
                <w:color w:val="D4D4D4"/>
                <w:sz w:val="21"/>
                <w:szCs w:val="21"/>
              </w:rPr>
              <w:pPrChange w:id="2805" w:author="Donovan Goode" w:date="2018-11-09T10:05:00Z">
                <w:pPr>
                  <w:shd w:val="clear" w:color="auto" w:fill="1E1E1E"/>
                  <w:spacing w:line="285" w:lineRule="atLeast"/>
                </w:pPr>
              </w:pPrChange>
            </w:pPr>
            <w:del w:id="280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"https://www.opm.gov/Banner/styles/mainpage.css"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808080"/>
                  <w:sz w:val="21"/>
                  <w:szCs w:val="21"/>
                </w:rPr>
                <w:delText>&gt;</w:delText>
              </w:r>
            </w:del>
          </w:p>
          <w:p w14:paraId="37013765" w14:textId="77777777" w:rsidR="00ED1509" w:rsidRPr="0041222C" w:rsidDel="008B6AF4" w:rsidRDefault="00ED1509">
            <w:pPr>
              <w:pStyle w:val="Heading1Numbered"/>
              <w:rPr>
                <w:del w:id="2807" w:author="Donovan Goode" w:date="2018-11-09T10:04:00Z"/>
                <w:rFonts w:ascii="Consolas" w:eastAsia="Times New Roman" w:hAnsi="Consolas" w:cs="Times New Roman"/>
                <w:color w:val="D4D4D4"/>
                <w:sz w:val="21"/>
                <w:szCs w:val="21"/>
              </w:rPr>
              <w:pPrChange w:id="2808" w:author="Donovan Goode" w:date="2018-11-09T10:05:00Z">
                <w:pPr>
                  <w:shd w:val="clear" w:color="auto" w:fill="1E1E1E"/>
                  <w:spacing w:line="285" w:lineRule="atLeast"/>
                </w:pPr>
              </w:pPrChange>
            </w:pPr>
            <w:del w:id="280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 6]&gt;&lt;link href="/Banner/styles/mainpage_ie6.css" rel="stylesheet" type="text/css" /&gt;&lt;![endif]--&gt;</w:delText>
              </w:r>
            </w:del>
          </w:p>
          <w:p w14:paraId="44B6EE17" w14:textId="77777777" w:rsidR="00ED1509" w:rsidRPr="0041222C" w:rsidDel="008B6AF4" w:rsidRDefault="00ED1509">
            <w:pPr>
              <w:pStyle w:val="Heading1Numbered"/>
              <w:rPr>
                <w:del w:id="2810" w:author="Donovan Goode" w:date="2018-11-09T10:04:00Z"/>
                <w:rFonts w:ascii="Consolas" w:eastAsia="Times New Roman" w:hAnsi="Consolas" w:cs="Times New Roman"/>
                <w:color w:val="D4D4D4"/>
                <w:sz w:val="21"/>
                <w:szCs w:val="21"/>
              </w:rPr>
              <w:pPrChange w:id="2811" w:author="Donovan Goode" w:date="2018-11-09T10:05:00Z">
                <w:pPr>
                  <w:shd w:val="clear" w:color="auto" w:fill="1E1E1E"/>
                  <w:spacing w:line="285" w:lineRule="atLeast"/>
                </w:pPr>
              </w:pPrChange>
            </w:pPr>
            <w:del w:id="281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noscript</w:delText>
              </w:r>
              <w:r w:rsidRPr="0041222C" w:rsidDel="008B6AF4">
                <w:rPr>
                  <w:rFonts w:ascii="Consolas" w:eastAsia="Times New Roman" w:hAnsi="Consolas" w:cs="Times New Roman"/>
                  <w:color w:val="808080"/>
                  <w:sz w:val="21"/>
                  <w:szCs w:val="21"/>
                </w:rPr>
                <w:delText>&gt;</w:delText>
              </w:r>
            </w:del>
          </w:p>
          <w:p w14:paraId="38D8BE60" w14:textId="77777777" w:rsidR="00ED1509" w:rsidRPr="0041222C" w:rsidDel="008B6AF4" w:rsidRDefault="00ED1509">
            <w:pPr>
              <w:pStyle w:val="Heading1Numbered"/>
              <w:rPr>
                <w:del w:id="2813" w:author="Donovan Goode" w:date="2018-11-09T10:04:00Z"/>
                <w:rFonts w:ascii="Consolas" w:eastAsia="Times New Roman" w:hAnsi="Consolas" w:cs="Times New Roman"/>
                <w:color w:val="D4D4D4"/>
                <w:sz w:val="21"/>
                <w:szCs w:val="21"/>
              </w:rPr>
              <w:pPrChange w:id="2814" w:author="Donovan Goode" w:date="2018-11-09T10:05:00Z">
                <w:pPr>
                  <w:shd w:val="clear" w:color="auto" w:fill="1E1E1E"/>
                  <w:spacing w:line="285" w:lineRule="atLeast"/>
                </w:pPr>
              </w:pPrChange>
            </w:pPr>
            <w:del w:id="281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"https://www.opm.gov/Banner/styles/mainpage_noscript.css"</w:delText>
              </w:r>
              <w:r w:rsidRPr="0041222C" w:rsidDel="008B6AF4">
                <w:rPr>
                  <w:rFonts w:ascii="Consolas" w:eastAsia="Times New Roman" w:hAnsi="Consolas" w:cs="Times New Roman"/>
                  <w:color w:val="808080"/>
                  <w:sz w:val="21"/>
                  <w:szCs w:val="21"/>
                </w:rPr>
                <w:delText>&gt;</w:delText>
              </w:r>
            </w:del>
          </w:p>
          <w:p w14:paraId="6E0C306E" w14:textId="77777777" w:rsidR="00ED1509" w:rsidRPr="0041222C" w:rsidDel="008B6AF4" w:rsidRDefault="00ED1509">
            <w:pPr>
              <w:pStyle w:val="Heading1Numbered"/>
              <w:rPr>
                <w:del w:id="2816" w:author="Donovan Goode" w:date="2018-11-09T10:04:00Z"/>
                <w:rFonts w:ascii="Consolas" w:eastAsia="Times New Roman" w:hAnsi="Consolas" w:cs="Times New Roman"/>
                <w:color w:val="D4D4D4"/>
                <w:sz w:val="21"/>
                <w:szCs w:val="21"/>
              </w:rPr>
              <w:pPrChange w:id="2817" w:author="Donovan Goode" w:date="2018-11-09T10:05:00Z">
                <w:pPr>
                  <w:shd w:val="clear" w:color="auto" w:fill="1E1E1E"/>
                  <w:spacing w:line="285" w:lineRule="atLeast"/>
                </w:pPr>
              </w:pPrChange>
            </w:pPr>
            <w:del w:id="281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noscript</w:delText>
              </w:r>
              <w:r w:rsidRPr="0041222C" w:rsidDel="008B6AF4">
                <w:rPr>
                  <w:rFonts w:ascii="Consolas" w:eastAsia="Times New Roman" w:hAnsi="Consolas" w:cs="Times New Roman"/>
                  <w:color w:val="808080"/>
                  <w:sz w:val="21"/>
                  <w:szCs w:val="21"/>
                </w:rPr>
                <w:delText>&gt;</w:delText>
              </w:r>
            </w:del>
          </w:p>
          <w:p w14:paraId="64AAD7B5" w14:textId="77777777" w:rsidR="00ED1509" w:rsidRPr="0041222C" w:rsidDel="008B6AF4" w:rsidRDefault="00ED1509">
            <w:pPr>
              <w:pStyle w:val="Heading1Numbered"/>
              <w:rPr>
                <w:del w:id="2819" w:author="Donovan Goode" w:date="2018-11-09T10:04:00Z"/>
                <w:rFonts w:ascii="Consolas" w:eastAsia="Times New Roman" w:hAnsi="Consolas" w:cs="Times New Roman"/>
                <w:color w:val="D4D4D4"/>
                <w:sz w:val="21"/>
                <w:szCs w:val="21"/>
              </w:rPr>
              <w:pPrChange w:id="2820" w:author="Donovan Goode" w:date="2018-11-09T10:05:00Z">
                <w:pPr>
                  <w:shd w:val="clear" w:color="auto" w:fill="1E1E1E"/>
                  <w:spacing w:line="285" w:lineRule="atLeast"/>
                </w:pPr>
              </w:pPrChange>
            </w:pPr>
            <w:del w:id="282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"https://www.opm.gov/Banner/scripts/standard.js"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09221C64" w14:textId="77777777" w:rsidR="00ED1509" w:rsidRPr="0041222C" w:rsidDel="008B6AF4" w:rsidRDefault="00ED1509">
            <w:pPr>
              <w:pStyle w:val="Heading1Numbered"/>
              <w:rPr>
                <w:del w:id="2822" w:author="Donovan Goode" w:date="2018-11-09T10:04:00Z"/>
                <w:rFonts w:ascii="Consolas" w:eastAsia="Times New Roman" w:hAnsi="Consolas" w:cs="Times New Roman"/>
                <w:color w:val="D4D4D4"/>
                <w:sz w:val="21"/>
                <w:szCs w:val="21"/>
              </w:rPr>
              <w:pPrChange w:id="2823" w:author="Donovan Goode" w:date="2018-11-09T10:05:00Z">
                <w:pPr>
                  <w:shd w:val="clear" w:color="auto" w:fill="1E1E1E"/>
                  <w:spacing w:line="285" w:lineRule="atLeast"/>
                </w:pPr>
              </w:pPrChange>
            </w:pPr>
            <w:del w:id="282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"https://www.opm.gov/Banner/scripts/modalOverlay.js"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7CA7CF70" w14:textId="77777777" w:rsidR="00ED1509" w:rsidRPr="0041222C" w:rsidDel="008B6AF4" w:rsidRDefault="00ED1509">
            <w:pPr>
              <w:pStyle w:val="Heading1Numbered"/>
              <w:rPr>
                <w:del w:id="2825" w:author="Donovan Goode" w:date="2018-11-09T10:04:00Z"/>
                <w:rFonts w:ascii="Consolas" w:eastAsia="Times New Roman" w:hAnsi="Consolas" w:cs="Times New Roman"/>
                <w:color w:val="D4D4D4"/>
                <w:sz w:val="21"/>
                <w:szCs w:val="21"/>
              </w:rPr>
              <w:pPrChange w:id="2826" w:author="Donovan Goode" w:date="2018-11-09T10:05:00Z">
                <w:pPr>
                  <w:shd w:val="clear" w:color="auto" w:fill="1E1E1E"/>
                  <w:spacing w:line="285" w:lineRule="atLeast"/>
                </w:pPr>
              </w:pPrChange>
            </w:pPr>
            <w:del w:id="282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isIE6</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569CD6"/>
                  <w:sz w:val="21"/>
                  <w:szCs w:val="21"/>
                </w:rPr>
                <w:delText>false</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4CCDF4D9" w14:textId="77777777" w:rsidR="00ED1509" w:rsidRPr="0041222C" w:rsidDel="008B6AF4" w:rsidRDefault="00ED1509">
            <w:pPr>
              <w:pStyle w:val="Heading1Numbered"/>
              <w:rPr>
                <w:del w:id="2828" w:author="Donovan Goode" w:date="2018-11-09T10:04:00Z"/>
                <w:rFonts w:ascii="Consolas" w:eastAsia="Times New Roman" w:hAnsi="Consolas" w:cs="Times New Roman"/>
                <w:color w:val="D4D4D4"/>
                <w:sz w:val="21"/>
                <w:szCs w:val="21"/>
              </w:rPr>
              <w:pPrChange w:id="2829" w:author="Donovan Goode" w:date="2018-11-09T10:05:00Z">
                <w:pPr>
                  <w:shd w:val="clear" w:color="auto" w:fill="1E1E1E"/>
                  <w:spacing w:line="285" w:lineRule="atLeast"/>
                </w:pPr>
              </w:pPrChange>
            </w:pPr>
            <w:del w:id="283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IE6]&gt;&lt;script type="text/javascript"&gt; isIE6 = true; &lt;/script&gt;&lt;![endif]--&gt;</w:delText>
              </w:r>
            </w:del>
          </w:p>
          <w:p w14:paraId="1436F7BC" w14:textId="77777777" w:rsidR="00ED1509" w:rsidRPr="0041222C" w:rsidDel="008B6AF4" w:rsidRDefault="00ED1509">
            <w:pPr>
              <w:pStyle w:val="Heading1Numbered"/>
              <w:rPr>
                <w:del w:id="2831" w:author="Donovan Goode" w:date="2018-11-09T10:04:00Z"/>
                <w:rFonts w:ascii="Consolas" w:eastAsia="Times New Roman" w:hAnsi="Consolas" w:cs="Times New Roman"/>
                <w:color w:val="D4D4D4"/>
                <w:sz w:val="21"/>
                <w:szCs w:val="21"/>
              </w:rPr>
              <w:pPrChange w:id="2832" w:author="Donovan Goode" w:date="2018-11-09T10:05:00Z">
                <w:pPr>
                  <w:shd w:val="clear" w:color="auto" w:fill="1E1E1E"/>
                  <w:spacing w:line="285" w:lineRule="atLeast"/>
                </w:pPr>
              </w:pPrChange>
            </w:pPr>
            <w:del w:id="283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isIE9</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569CD6"/>
                  <w:sz w:val="21"/>
                  <w:szCs w:val="21"/>
                </w:rPr>
                <w:delText>false</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1BCAA50A" w14:textId="77777777" w:rsidR="00ED1509" w:rsidRPr="0041222C" w:rsidDel="008B6AF4" w:rsidRDefault="00ED1509">
            <w:pPr>
              <w:pStyle w:val="Heading1Numbered"/>
              <w:rPr>
                <w:del w:id="2834" w:author="Donovan Goode" w:date="2018-11-09T10:04:00Z"/>
                <w:rFonts w:ascii="Consolas" w:eastAsia="Times New Roman" w:hAnsi="Consolas" w:cs="Times New Roman"/>
                <w:color w:val="D4D4D4"/>
                <w:sz w:val="21"/>
                <w:szCs w:val="21"/>
              </w:rPr>
              <w:pPrChange w:id="2835" w:author="Donovan Goode" w:date="2018-11-09T10:05:00Z">
                <w:pPr>
                  <w:shd w:val="clear" w:color="auto" w:fill="1E1E1E"/>
                  <w:spacing w:line="285" w:lineRule="atLeast"/>
                </w:pPr>
              </w:pPrChange>
            </w:pPr>
            <w:del w:id="283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&lt;!--[if IE 9]&gt;&lt;script type="text/javascript"&gt; isIE9 = true; &lt;/script&gt;&lt;![endif]--&gt;</w:delText>
              </w:r>
            </w:del>
          </w:p>
          <w:p w14:paraId="482A3DE2" w14:textId="77777777" w:rsidR="00ED1509" w:rsidRPr="0041222C" w:rsidDel="008B6AF4" w:rsidRDefault="00ED1509">
            <w:pPr>
              <w:pStyle w:val="Heading1Numbered"/>
              <w:rPr>
                <w:del w:id="2837" w:author="Donovan Goode" w:date="2018-11-09T10:04:00Z"/>
                <w:rFonts w:ascii="Consolas" w:eastAsia="Times New Roman" w:hAnsi="Consolas" w:cs="Times New Roman"/>
                <w:color w:val="D4D4D4"/>
                <w:sz w:val="21"/>
                <w:szCs w:val="21"/>
              </w:rPr>
              <w:pPrChange w:id="2838" w:author="Donovan Goode" w:date="2018-11-09T10:05:00Z">
                <w:pPr>
                  <w:shd w:val="clear" w:color="auto" w:fill="1E1E1E"/>
                  <w:spacing w:line="285" w:lineRule="atLeast"/>
                </w:pPr>
              </w:pPrChange>
            </w:pPr>
            <w:del w:id="283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w:delText>
              </w:r>
            </w:del>
          </w:p>
          <w:p w14:paraId="1794EB5C" w14:textId="77777777" w:rsidR="00ED1509" w:rsidRPr="0041222C" w:rsidDel="008B6AF4" w:rsidRDefault="00ED1509">
            <w:pPr>
              <w:pStyle w:val="Heading1Numbered"/>
              <w:rPr>
                <w:del w:id="2840" w:author="Donovan Goode" w:date="2018-11-09T10:04:00Z"/>
                <w:rFonts w:ascii="Consolas" w:eastAsia="Times New Roman" w:hAnsi="Consolas" w:cs="Times New Roman"/>
                <w:color w:val="D4D4D4"/>
                <w:sz w:val="21"/>
                <w:szCs w:val="21"/>
              </w:rPr>
              <w:pPrChange w:id="2841" w:author="Donovan Goode" w:date="2018-11-09T10:05:00Z">
                <w:pPr>
                  <w:shd w:val="clear" w:color="auto" w:fill="1E1E1E"/>
                  <w:spacing w:line="285" w:lineRule="atLeast"/>
                </w:pPr>
              </w:pPrChange>
            </w:pPr>
            <w:del w:id="284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//Constants for widget identification</w:delText>
              </w:r>
            </w:del>
          </w:p>
          <w:p w14:paraId="4715DD3F" w14:textId="77777777" w:rsidR="00ED1509" w:rsidRPr="0041222C" w:rsidDel="008B6AF4" w:rsidRDefault="00ED1509">
            <w:pPr>
              <w:pStyle w:val="Heading1Numbered"/>
              <w:rPr>
                <w:del w:id="2843" w:author="Donovan Goode" w:date="2018-11-09T10:04:00Z"/>
                <w:rFonts w:ascii="Consolas" w:eastAsia="Times New Roman" w:hAnsi="Consolas" w:cs="Times New Roman"/>
                <w:color w:val="D4D4D4"/>
                <w:sz w:val="21"/>
                <w:szCs w:val="21"/>
              </w:rPr>
              <w:pPrChange w:id="2844" w:author="Donovan Goode" w:date="2018-11-09T10:05:00Z">
                <w:pPr>
                  <w:shd w:val="clear" w:color="auto" w:fill="1E1E1E"/>
                  <w:spacing w:line="285" w:lineRule="atLeast"/>
                </w:pPr>
              </w:pPrChange>
            </w:pPr>
            <w:del w:id="284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WIDGET_WELCOME</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1</w:delText>
              </w:r>
              <w:r w:rsidRPr="0041222C" w:rsidDel="008B6AF4">
                <w:rPr>
                  <w:rFonts w:ascii="Consolas" w:eastAsia="Times New Roman" w:hAnsi="Consolas" w:cs="Times New Roman"/>
                  <w:color w:val="D4D4D4"/>
                  <w:sz w:val="21"/>
                  <w:szCs w:val="21"/>
                </w:rPr>
                <w:delText>;</w:delText>
              </w:r>
            </w:del>
          </w:p>
          <w:p w14:paraId="2CD595E6" w14:textId="77777777" w:rsidR="00ED1509" w:rsidRPr="0041222C" w:rsidDel="008B6AF4" w:rsidRDefault="00ED1509">
            <w:pPr>
              <w:pStyle w:val="Heading1Numbered"/>
              <w:rPr>
                <w:del w:id="2846" w:author="Donovan Goode" w:date="2018-11-09T10:04:00Z"/>
                <w:rFonts w:ascii="Consolas" w:eastAsia="Times New Roman" w:hAnsi="Consolas" w:cs="Times New Roman"/>
                <w:color w:val="D4D4D4"/>
                <w:sz w:val="21"/>
                <w:szCs w:val="21"/>
              </w:rPr>
              <w:pPrChange w:id="2847" w:author="Donovan Goode" w:date="2018-11-09T10:05:00Z">
                <w:pPr>
                  <w:shd w:val="clear" w:color="auto" w:fill="1E1E1E"/>
                  <w:spacing w:line="285" w:lineRule="atLeast"/>
                </w:pPr>
              </w:pPrChange>
            </w:pPr>
            <w:del w:id="284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WIDGET_PERSPECTIVES</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6</w:delText>
              </w:r>
              <w:r w:rsidRPr="0041222C" w:rsidDel="008B6AF4">
                <w:rPr>
                  <w:rFonts w:ascii="Consolas" w:eastAsia="Times New Roman" w:hAnsi="Consolas" w:cs="Times New Roman"/>
                  <w:color w:val="D4D4D4"/>
                  <w:sz w:val="21"/>
                  <w:szCs w:val="21"/>
                </w:rPr>
                <w:delText>;</w:delText>
              </w:r>
            </w:del>
          </w:p>
          <w:p w14:paraId="18E4747F" w14:textId="77777777" w:rsidR="00ED1509" w:rsidRPr="0041222C" w:rsidDel="008B6AF4" w:rsidRDefault="00ED1509">
            <w:pPr>
              <w:pStyle w:val="Heading1Numbered"/>
              <w:rPr>
                <w:del w:id="2849" w:author="Donovan Goode" w:date="2018-11-09T10:04:00Z"/>
                <w:rFonts w:ascii="Consolas" w:eastAsia="Times New Roman" w:hAnsi="Consolas" w:cs="Times New Roman"/>
                <w:color w:val="D4D4D4"/>
                <w:sz w:val="21"/>
                <w:szCs w:val="21"/>
              </w:rPr>
              <w:pPrChange w:id="2850" w:author="Donovan Goode" w:date="2018-11-09T10:05:00Z">
                <w:pPr>
                  <w:shd w:val="clear" w:color="auto" w:fill="1E1E1E"/>
                  <w:spacing w:line="285" w:lineRule="atLeast"/>
                </w:pPr>
              </w:pPrChange>
            </w:pPr>
            <w:del w:id="285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WIDGET_FACTSFIGURES</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4</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w:delText>
              </w:r>
            </w:del>
          </w:p>
          <w:p w14:paraId="0F55DABF" w14:textId="77777777" w:rsidR="00ED1509" w:rsidRPr="0041222C" w:rsidDel="008B6AF4" w:rsidRDefault="00ED1509">
            <w:pPr>
              <w:pStyle w:val="Heading1Numbered"/>
              <w:rPr>
                <w:del w:id="2852" w:author="Donovan Goode" w:date="2018-11-09T10:04:00Z"/>
                <w:rFonts w:ascii="Consolas" w:eastAsia="Times New Roman" w:hAnsi="Consolas" w:cs="Times New Roman"/>
                <w:color w:val="D4D4D4"/>
                <w:sz w:val="21"/>
                <w:szCs w:val="21"/>
              </w:rPr>
              <w:pPrChange w:id="2853" w:author="Donovan Goode" w:date="2018-11-09T10:05:00Z">
                <w:pPr>
                  <w:shd w:val="clear" w:color="auto" w:fill="1E1E1E"/>
                  <w:spacing w:line="285" w:lineRule="atLeast"/>
                </w:pPr>
              </w:pPrChange>
            </w:pPr>
            <w:del w:id="285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WIDGET_SPOTLIGHT</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w:delText>
              </w:r>
            </w:del>
          </w:p>
          <w:p w14:paraId="6BB5841C" w14:textId="77777777" w:rsidR="00ED1509" w:rsidRPr="0041222C" w:rsidDel="008B6AF4" w:rsidRDefault="00ED1509">
            <w:pPr>
              <w:pStyle w:val="Heading1Numbered"/>
              <w:rPr>
                <w:del w:id="2855" w:author="Donovan Goode" w:date="2018-11-09T10:04:00Z"/>
                <w:rFonts w:ascii="Consolas" w:eastAsia="Times New Roman" w:hAnsi="Consolas" w:cs="Times New Roman"/>
                <w:color w:val="D4D4D4"/>
                <w:sz w:val="21"/>
                <w:szCs w:val="21"/>
              </w:rPr>
              <w:pPrChange w:id="2856" w:author="Donovan Goode" w:date="2018-11-09T10:05:00Z">
                <w:pPr>
                  <w:shd w:val="clear" w:color="auto" w:fill="1E1E1E"/>
                  <w:spacing w:line="285" w:lineRule="atLeast"/>
                </w:pPr>
              </w:pPrChange>
            </w:pPr>
            <w:del w:id="285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WIDGET_JOINFEDERALSERVICE</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5</w:delText>
              </w:r>
              <w:r w:rsidRPr="0041222C" w:rsidDel="008B6AF4">
                <w:rPr>
                  <w:rFonts w:ascii="Consolas" w:eastAsia="Times New Roman" w:hAnsi="Consolas" w:cs="Times New Roman"/>
                  <w:color w:val="D4D4D4"/>
                  <w:sz w:val="21"/>
                  <w:szCs w:val="21"/>
                </w:rPr>
                <w:delText>;</w:delText>
              </w:r>
            </w:del>
          </w:p>
          <w:p w14:paraId="2D9A2540" w14:textId="77777777" w:rsidR="00ED1509" w:rsidRPr="0041222C" w:rsidDel="008B6AF4" w:rsidRDefault="00ED1509">
            <w:pPr>
              <w:pStyle w:val="Heading1Numbered"/>
              <w:rPr>
                <w:del w:id="2858" w:author="Donovan Goode" w:date="2018-11-09T10:04:00Z"/>
                <w:rFonts w:ascii="Consolas" w:eastAsia="Times New Roman" w:hAnsi="Consolas" w:cs="Times New Roman"/>
                <w:color w:val="D4D4D4"/>
                <w:sz w:val="21"/>
                <w:szCs w:val="21"/>
              </w:rPr>
              <w:pPrChange w:id="2859" w:author="Donovan Goode" w:date="2018-11-09T10:05:00Z">
                <w:pPr>
                  <w:shd w:val="clear" w:color="auto" w:fill="1E1E1E"/>
                  <w:spacing w:line="285" w:lineRule="atLeast"/>
                </w:pPr>
              </w:pPrChange>
            </w:pPr>
            <w:del w:id="286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var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WIDGET_INITIATIVES</w:delText>
              </w:r>
              <w:r w:rsidRPr="0041222C" w:rsidDel="008B6AF4">
                <w:rPr>
                  <w:rFonts w:ascii="Consolas" w:eastAsia="Times New Roman" w:hAnsi="Consolas" w:cs="Times New Roman"/>
                  <w:color w:val="D4D4D4"/>
                  <w:sz w:val="21"/>
                  <w:szCs w:val="21"/>
                </w:rPr>
                <w:delText xml:space="preserve"> = </w:delText>
              </w:r>
              <w:r w:rsidRPr="0041222C" w:rsidDel="008B6AF4">
                <w:rPr>
                  <w:rFonts w:ascii="Consolas" w:eastAsia="Times New Roman" w:hAnsi="Consolas" w:cs="Times New Roman"/>
                  <w:color w:val="B5CEA8"/>
                  <w:sz w:val="21"/>
                  <w:szCs w:val="21"/>
                </w:rPr>
                <w:delText>3</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w:delText>
              </w:r>
            </w:del>
          </w:p>
          <w:p w14:paraId="0D93E47D" w14:textId="77777777" w:rsidR="00ED1509" w:rsidRPr="0041222C" w:rsidDel="008B6AF4" w:rsidRDefault="00ED1509">
            <w:pPr>
              <w:pStyle w:val="Heading1Numbered"/>
              <w:rPr>
                <w:del w:id="2861" w:author="Donovan Goode" w:date="2018-11-09T10:04:00Z"/>
                <w:rFonts w:ascii="Consolas" w:eastAsia="Times New Roman" w:hAnsi="Consolas" w:cs="Times New Roman"/>
                <w:color w:val="D4D4D4"/>
                <w:sz w:val="21"/>
                <w:szCs w:val="21"/>
              </w:rPr>
              <w:pPrChange w:id="2862" w:author="Donovan Goode" w:date="2018-11-09T10:05:00Z">
                <w:pPr>
                  <w:shd w:val="clear" w:color="auto" w:fill="1E1E1E"/>
                  <w:spacing w:line="285" w:lineRule="atLeast"/>
                </w:pPr>
              </w:pPrChange>
            </w:pPr>
          </w:p>
          <w:p w14:paraId="7DB159E3" w14:textId="77777777" w:rsidR="00ED1509" w:rsidRPr="0041222C" w:rsidDel="008B6AF4" w:rsidRDefault="00ED1509">
            <w:pPr>
              <w:pStyle w:val="Heading1Numbered"/>
              <w:rPr>
                <w:del w:id="2863" w:author="Donovan Goode" w:date="2018-11-09T10:04:00Z"/>
                <w:rFonts w:ascii="Consolas" w:eastAsia="Times New Roman" w:hAnsi="Consolas" w:cs="Times New Roman"/>
                <w:color w:val="D4D4D4"/>
                <w:sz w:val="21"/>
                <w:szCs w:val="21"/>
              </w:rPr>
              <w:pPrChange w:id="2864" w:author="Donovan Goode" w:date="2018-11-09T10:05:00Z">
                <w:pPr>
                  <w:shd w:val="clear" w:color="auto" w:fill="1E1E1E"/>
                  <w:spacing w:line="285" w:lineRule="atLeast"/>
                </w:pPr>
              </w:pPrChange>
            </w:pPr>
            <w:del w:id="286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17D24870" w14:textId="77777777" w:rsidR="00ED1509" w:rsidRPr="0041222C" w:rsidDel="008B6AF4" w:rsidRDefault="00ED1509">
            <w:pPr>
              <w:pStyle w:val="Heading1Numbered"/>
              <w:rPr>
                <w:del w:id="2866" w:author="Donovan Goode" w:date="2018-11-09T10:04:00Z"/>
                <w:rFonts w:ascii="Consolas" w:eastAsia="Times New Roman" w:hAnsi="Consolas" w:cs="Times New Roman"/>
                <w:color w:val="D4D4D4"/>
                <w:sz w:val="21"/>
                <w:szCs w:val="21"/>
              </w:rPr>
              <w:pPrChange w:id="2867" w:author="Donovan Goode" w:date="2018-11-09T10:05:00Z">
                <w:pPr>
                  <w:shd w:val="clear" w:color="auto" w:fill="1E1E1E"/>
                  <w:spacing w:line="285" w:lineRule="atLeast"/>
                </w:pPr>
              </w:pPrChange>
            </w:pPr>
            <w:del w:id="286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"https://www.opm.gov/Banner/scripts/jquery.tools.min.js"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7931A49C" w14:textId="77777777" w:rsidR="00ED1509" w:rsidRPr="0041222C" w:rsidDel="008B6AF4" w:rsidRDefault="00ED1509">
            <w:pPr>
              <w:pStyle w:val="Heading1Numbered"/>
              <w:rPr>
                <w:del w:id="2869" w:author="Donovan Goode" w:date="2018-11-09T10:04:00Z"/>
                <w:rFonts w:ascii="Consolas" w:eastAsia="Times New Roman" w:hAnsi="Consolas" w:cs="Times New Roman"/>
                <w:color w:val="D4D4D4"/>
                <w:sz w:val="21"/>
                <w:szCs w:val="21"/>
              </w:rPr>
              <w:pPrChange w:id="2870" w:author="Donovan Goode" w:date="2018-11-09T10:05:00Z">
                <w:pPr>
                  <w:shd w:val="clear" w:color="auto" w:fill="1E1E1E"/>
                  <w:spacing w:line="285" w:lineRule="atLeast"/>
                </w:pPr>
              </w:pPrChange>
            </w:pPr>
            <w:del w:id="287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"https://www.opm.gov/Banner/styles/VideoJS/video-js.css"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808080"/>
                  <w:sz w:val="21"/>
                  <w:szCs w:val="21"/>
                </w:rPr>
                <w:delText>&gt;</w:delText>
              </w:r>
            </w:del>
          </w:p>
          <w:p w14:paraId="0084F028" w14:textId="77777777" w:rsidR="00ED1509" w:rsidRPr="0041222C" w:rsidDel="008B6AF4" w:rsidRDefault="00ED1509">
            <w:pPr>
              <w:pStyle w:val="Heading1Numbered"/>
              <w:rPr>
                <w:del w:id="2872" w:author="Donovan Goode" w:date="2018-11-09T10:04:00Z"/>
                <w:rFonts w:ascii="Consolas" w:eastAsia="Times New Roman" w:hAnsi="Consolas" w:cs="Times New Roman"/>
                <w:color w:val="D4D4D4"/>
                <w:sz w:val="21"/>
                <w:szCs w:val="21"/>
              </w:rPr>
              <w:pPrChange w:id="2873" w:author="Donovan Goode" w:date="2018-11-09T10:05:00Z">
                <w:pPr>
                  <w:shd w:val="clear" w:color="auto" w:fill="1E1E1E"/>
                  <w:spacing w:line="285" w:lineRule="atLeast"/>
                </w:pPr>
              </w:pPrChange>
            </w:pPr>
            <w:del w:id="287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link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"https://www.opm.gov/Banner/styles/vplayer-overrides.css"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rel</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"Stylesheet"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"text/css"</w:delText>
              </w:r>
              <w:r w:rsidRPr="0041222C" w:rsidDel="008B6AF4">
                <w:rPr>
                  <w:rFonts w:ascii="Consolas" w:eastAsia="Times New Roman" w:hAnsi="Consolas" w:cs="Times New Roman"/>
                  <w:color w:val="808080"/>
                  <w:sz w:val="21"/>
                  <w:szCs w:val="21"/>
                </w:rPr>
                <w:delText>&gt;</w:delText>
              </w:r>
            </w:del>
          </w:p>
          <w:p w14:paraId="06FDEF33" w14:textId="77777777" w:rsidR="00ED1509" w:rsidRPr="0041222C" w:rsidDel="008B6AF4" w:rsidRDefault="00ED1509">
            <w:pPr>
              <w:pStyle w:val="Heading1Numbered"/>
              <w:rPr>
                <w:del w:id="2875" w:author="Donovan Goode" w:date="2018-11-09T10:04:00Z"/>
                <w:rFonts w:ascii="Consolas" w:eastAsia="Times New Roman" w:hAnsi="Consolas" w:cs="Times New Roman"/>
                <w:color w:val="D4D4D4"/>
                <w:sz w:val="21"/>
                <w:szCs w:val="21"/>
              </w:rPr>
              <w:pPrChange w:id="2876" w:author="Donovan Goode" w:date="2018-11-09T10:05:00Z">
                <w:pPr>
                  <w:shd w:val="clear" w:color="auto" w:fill="1E1E1E"/>
                  <w:spacing w:line="285" w:lineRule="atLeast"/>
                </w:pPr>
              </w:pPrChange>
            </w:pPr>
            <w:del w:id="287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"https://www.opm.gov/Banner/scripts/jquery.easing.1.3.js"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56CE21A3" w14:textId="77777777" w:rsidR="00ED1509" w:rsidRPr="0041222C" w:rsidDel="008B6AF4" w:rsidRDefault="00ED1509">
            <w:pPr>
              <w:pStyle w:val="Heading1Numbered"/>
              <w:rPr>
                <w:del w:id="2878" w:author="Donovan Goode" w:date="2018-11-09T10:04:00Z"/>
                <w:rFonts w:ascii="Consolas" w:eastAsia="Times New Roman" w:hAnsi="Consolas" w:cs="Times New Roman"/>
                <w:color w:val="D4D4D4"/>
                <w:sz w:val="21"/>
                <w:szCs w:val="21"/>
              </w:rPr>
              <w:pPrChange w:id="2879" w:author="Donovan Goode" w:date="2018-11-09T10:05:00Z">
                <w:pPr>
                  <w:shd w:val="clear" w:color="auto" w:fill="1E1E1E"/>
                  <w:spacing w:line="285" w:lineRule="atLeast"/>
                </w:pPr>
              </w:pPrChange>
            </w:pPr>
            <w:del w:id="288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"https://www.opm.gov/Banner/scripts/jquery.roundabout.js"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3CED52B4" w14:textId="77777777" w:rsidR="00ED1509" w:rsidRPr="0041222C" w:rsidDel="008B6AF4" w:rsidRDefault="00ED1509">
            <w:pPr>
              <w:pStyle w:val="Heading1Numbered"/>
              <w:rPr>
                <w:del w:id="2881" w:author="Donovan Goode" w:date="2018-11-09T10:04:00Z"/>
                <w:rFonts w:ascii="Consolas" w:eastAsia="Times New Roman" w:hAnsi="Consolas" w:cs="Times New Roman"/>
                <w:color w:val="D4D4D4"/>
                <w:sz w:val="21"/>
                <w:szCs w:val="21"/>
              </w:rPr>
              <w:pPrChange w:id="2882" w:author="Donovan Goode" w:date="2018-11-09T10:05:00Z">
                <w:pPr>
                  <w:shd w:val="clear" w:color="auto" w:fill="1E1E1E"/>
                  <w:spacing w:line="285" w:lineRule="atLeast"/>
                </w:pPr>
              </w:pPrChange>
            </w:pPr>
            <w:del w:id="288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"https://www.opm.gov/Banner/scripts/jquery.roundabout-shapes.js"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778A9582" w14:textId="77777777" w:rsidR="00ED1509" w:rsidRPr="0041222C" w:rsidDel="008B6AF4" w:rsidRDefault="00ED1509">
            <w:pPr>
              <w:pStyle w:val="Heading1Numbered"/>
              <w:rPr>
                <w:del w:id="2884" w:author="Donovan Goode" w:date="2018-11-09T10:04:00Z"/>
                <w:rFonts w:ascii="Consolas" w:eastAsia="Times New Roman" w:hAnsi="Consolas" w:cs="Times New Roman"/>
                <w:color w:val="D4D4D4"/>
                <w:sz w:val="21"/>
                <w:szCs w:val="21"/>
              </w:rPr>
              <w:pPrChange w:id="2885" w:author="Donovan Goode" w:date="2018-11-09T10:05:00Z">
                <w:pPr>
                  <w:shd w:val="clear" w:color="auto" w:fill="1E1E1E"/>
                  <w:spacing w:line="285" w:lineRule="atLeast"/>
                </w:pPr>
              </w:pPrChange>
            </w:pPr>
            <w:del w:id="288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"https://www.opm.gov/Banner/scripts/jquery.simplemodal.js"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1A969F6E" w14:textId="77777777" w:rsidR="00ED1509" w:rsidRPr="0041222C" w:rsidDel="008B6AF4" w:rsidRDefault="00ED1509">
            <w:pPr>
              <w:pStyle w:val="Heading1Numbered"/>
              <w:rPr>
                <w:del w:id="2887" w:author="Donovan Goode" w:date="2018-11-09T10:04:00Z"/>
                <w:rFonts w:ascii="Consolas" w:eastAsia="Times New Roman" w:hAnsi="Consolas" w:cs="Times New Roman"/>
                <w:color w:val="D4D4D4"/>
                <w:sz w:val="21"/>
                <w:szCs w:val="21"/>
              </w:rPr>
              <w:pPrChange w:id="2888" w:author="Donovan Goode" w:date="2018-11-09T10:05:00Z">
                <w:pPr>
                  <w:shd w:val="clear" w:color="auto" w:fill="1E1E1E"/>
                  <w:spacing w:line="285" w:lineRule="atLeast"/>
                </w:pPr>
              </w:pPrChange>
            </w:pPr>
            <w:del w:id="288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"https://www.opm.gov/Banner/scripts/carousel.jquery.js?v=20150615b"</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1F6EF489" w14:textId="77777777" w:rsidR="00ED1509" w:rsidRPr="0041222C" w:rsidDel="008B6AF4" w:rsidRDefault="00ED1509">
            <w:pPr>
              <w:pStyle w:val="Heading1Numbered"/>
              <w:rPr>
                <w:del w:id="2890" w:author="Donovan Goode" w:date="2018-11-09T10:04:00Z"/>
                <w:rFonts w:ascii="Consolas" w:eastAsia="Times New Roman" w:hAnsi="Consolas" w:cs="Times New Roman"/>
                <w:color w:val="D4D4D4"/>
                <w:sz w:val="21"/>
                <w:szCs w:val="21"/>
              </w:rPr>
              <w:pPrChange w:id="2891" w:author="Donovan Goode" w:date="2018-11-09T10:05:00Z">
                <w:pPr>
                  <w:shd w:val="clear" w:color="auto" w:fill="1E1E1E"/>
                  <w:spacing w:line="285" w:lineRule="atLeast"/>
                </w:pPr>
              </w:pPrChange>
            </w:pPr>
            <w:del w:id="289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"https://www.opm.gov/Banner/scripts/swfobject.js"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7EA800BC" w14:textId="77777777" w:rsidR="00ED1509" w:rsidRPr="0041222C" w:rsidDel="008B6AF4" w:rsidRDefault="00ED1509">
            <w:pPr>
              <w:pStyle w:val="Heading1Numbered"/>
              <w:rPr>
                <w:del w:id="2893" w:author="Donovan Goode" w:date="2018-11-09T10:04:00Z"/>
                <w:rFonts w:ascii="Consolas" w:eastAsia="Times New Roman" w:hAnsi="Consolas" w:cs="Times New Roman"/>
                <w:color w:val="D4D4D4"/>
                <w:sz w:val="21"/>
                <w:szCs w:val="21"/>
              </w:rPr>
              <w:pPrChange w:id="2894" w:author="Donovan Goode" w:date="2018-11-09T10:05:00Z">
                <w:pPr>
                  <w:shd w:val="clear" w:color="auto" w:fill="1E1E1E"/>
                  <w:spacing w:line="285" w:lineRule="atLeast"/>
                </w:pPr>
              </w:pPrChange>
            </w:pPr>
            <w:del w:id="289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"https://www.opm.gov/js/flowplayer-3.2.7.min.js"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0E312BC1" w14:textId="77777777" w:rsidR="00ED1509" w:rsidRPr="0041222C" w:rsidDel="008B6AF4" w:rsidRDefault="00ED1509">
            <w:pPr>
              <w:pStyle w:val="Heading1Numbered"/>
              <w:rPr>
                <w:del w:id="2896" w:author="Donovan Goode" w:date="2018-11-09T10:04:00Z"/>
                <w:rFonts w:ascii="Consolas" w:eastAsia="Times New Roman" w:hAnsi="Consolas" w:cs="Times New Roman"/>
                <w:color w:val="D4D4D4"/>
                <w:sz w:val="21"/>
                <w:szCs w:val="21"/>
              </w:rPr>
              <w:pPrChange w:id="2897" w:author="Donovan Goode" w:date="2018-11-09T10:05:00Z">
                <w:pPr>
                  <w:shd w:val="clear" w:color="auto" w:fill="1E1E1E"/>
                  <w:spacing w:line="285" w:lineRule="atLeast"/>
                </w:pPr>
              </w:pPrChange>
            </w:pPr>
            <w:del w:id="289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"https://www.opm.gov/js/flowplayer-controller-config.js"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"text/javascript"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0F683D8B" w14:textId="77777777" w:rsidR="00ED1509" w:rsidRPr="0041222C" w:rsidDel="008B6AF4" w:rsidRDefault="00ED1509">
            <w:pPr>
              <w:pStyle w:val="Heading1Numbered"/>
              <w:rPr>
                <w:del w:id="2899" w:author="Donovan Goode" w:date="2018-11-09T10:04:00Z"/>
                <w:rFonts w:ascii="Consolas" w:eastAsia="Times New Roman" w:hAnsi="Consolas" w:cs="Times New Roman"/>
                <w:color w:val="D4D4D4"/>
                <w:sz w:val="21"/>
                <w:szCs w:val="21"/>
              </w:rPr>
              <w:pPrChange w:id="2900" w:author="Donovan Goode" w:date="2018-11-09T10:05:00Z">
                <w:pPr>
                  <w:shd w:val="clear" w:color="auto" w:fill="1E1E1E"/>
                  <w:spacing w:line="285" w:lineRule="atLeast"/>
                </w:pPr>
              </w:pPrChange>
            </w:pPr>
            <w:del w:id="290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"https://www.opm.gov/js/flowplayer.ipad-3.2.10.min.js"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script</w:delText>
              </w:r>
              <w:r w:rsidRPr="0041222C" w:rsidDel="008B6AF4">
                <w:rPr>
                  <w:rFonts w:ascii="Consolas" w:eastAsia="Times New Roman" w:hAnsi="Consolas" w:cs="Times New Roman"/>
                  <w:color w:val="808080"/>
                  <w:sz w:val="21"/>
                  <w:szCs w:val="21"/>
                </w:rPr>
                <w:delText>&gt;</w:delText>
              </w:r>
            </w:del>
          </w:p>
          <w:p w14:paraId="2D0DBA57" w14:textId="77777777" w:rsidR="00ED1509" w:rsidRPr="0041222C" w:rsidDel="008B6AF4" w:rsidRDefault="00ED1509">
            <w:pPr>
              <w:pStyle w:val="Heading1Numbered"/>
              <w:rPr>
                <w:del w:id="2902" w:author="Donovan Goode" w:date="2018-11-09T10:04:00Z"/>
                <w:rFonts w:ascii="Consolas" w:eastAsia="Times New Roman" w:hAnsi="Consolas" w:cs="Times New Roman"/>
                <w:color w:val="D4D4D4"/>
                <w:sz w:val="21"/>
                <w:szCs w:val="21"/>
              </w:rPr>
              <w:pPrChange w:id="2903" w:author="Donovan Goode" w:date="2018-11-09T10:05:00Z">
                <w:pPr>
                  <w:shd w:val="clear" w:color="auto" w:fill="1E1E1E"/>
                  <w:spacing w:after="240" w:line="285" w:lineRule="atLeast"/>
                </w:pPr>
              </w:pPrChange>
            </w:pPr>
            <w:del w:id="2904" w:author="Donovan Goode" w:date="2018-11-09T10:04:00Z">
              <w:r w:rsidRPr="0041222C" w:rsidDel="008B6AF4">
                <w:rPr>
                  <w:rFonts w:ascii="Consolas" w:eastAsia="Times New Roman" w:hAnsi="Consolas" w:cs="Times New Roman"/>
                  <w:color w:val="D4D4D4"/>
                  <w:sz w:val="21"/>
                  <w:szCs w:val="21"/>
                </w:rPr>
                <w:br/>
              </w:r>
            </w:del>
          </w:p>
          <w:p w14:paraId="02B261F8" w14:textId="77777777" w:rsidR="00ED1509" w:rsidRPr="0041222C" w:rsidDel="008B6AF4" w:rsidRDefault="00ED1509">
            <w:pPr>
              <w:pStyle w:val="Heading1Numbered"/>
              <w:rPr>
                <w:del w:id="2905" w:author="Donovan Goode" w:date="2018-11-09T10:04:00Z"/>
                <w:rFonts w:ascii="Consolas" w:eastAsia="Times New Roman" w:hAnsi="Consolas" w:cs="Times New Roman"/>
                <w:color w:val="D4D4D4"/>
                <w:sz w:val="21"/>
                <w:szCs w:val="21"/>
              </w:rPr>
              <w:pPrChange w:id="2906" w:author="Donovan Goode" w:date="2018-11-09T10:05:00Z">
                <w:pPr>
                  <w:shd w:val="clear" w:color="auto" w:fill="1E1E1E"/>
                  <w:spacing w:line="285" w:lineRule="atLeast"/>
                </w:pPr>
              </w:pPrChange>
            </w:pPr>
            <w:del w:id="290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06509B7" w14:textId="77777777" w:rsidR="00ED1509" w:rsidRPr="0041222C" w:rsidDel="008B6AF4" w:rsidRDefault="00ED1509">
            <w:pPr>
              <w:pStyle w:val="Heading1Numbered"/>
              <w:rPr>
                <w:del w:id="2908" w:author="Donovan Goode" w:date="2018-11-09T10:04:00Z"/>
                <w:rFonts w:ascii="Consolas" w:eastAsia="Times New Roman" w:hAnsi="Consolas" w:cs="Times New Roman"/>
                <w:color w:val="D4D4D4"/>
                <w:sz w:val="21"/>
                <w:szCs w:val="21"/>
              </w:rPr>
              <w:pPrChange w:id="2909" w:author="Donovan Goode" w:date="2018-11-09T10:05:00Z">
                <w:pPr>
                  <w:shd w:val="clear" w:color="auto" w:fill="1E1E1E"/>
                  <w:spacing w:line="285" w:lineRule="atLeast"/>
                </w:pPr>
              </w:pPrChange>
            </w:pPr>
            <w:del w:id="291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Start: main container --&gt;</w:delText>
              </w:r>
            </w:del>
          </w:p>
          <w:p w14:paraId="0F3261D1" w14:textId="77777777" w:rsidR="00ED1509" w:rsidRPr="0041222C" w:rsidDel="008B6AF4" w:rsidRDefault="00ED1509">
            <w:pPr>
              <w:pStyle w:val="Heading1Numbered"/>
              <w:rPr>
                <w:del w:id="2911" w:author="Donovan Goode" w:date="2018-11-09T10:04:00Z"/>
                <w:rFonts w:ascii="Consolas" w:eastAsia="Times New Roman" w:hAnsi="Consolas" w:cs="Times New Roman"/>
                <w:color w:val="D4D4D4"/>
                <w:sz w:val="21"/>
                <w:szCs w:val="21"/>
              </w:rPr>
              <w:pPrChange w:id="2912" w:author="Donovan Goode" w:date="2018-11-09T10:05:00Z">
                <w:pPr>
                  <w:shd w:val="clear" w:color="auto" w:fill="1E1E1E"/>
                  <w:spacing w:line="285" w:lineRule="atLeast"/>
                </w:pPr>
              </w:pPrChange>
            </w:pPr>
            <w:del w:id="291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"main_container_wrapper"</w:delText>
              </w:r>
              <w:r w:rsidRPr="0041222C" w:rsidDel="008B6AF4">
                <w:rPr>
                  <w:rFonts w:ascii="Consolas" w:eastAsia="Times New Roman" w:hAnsi="Consolas" w:cs="Times New Roman"/>
                  <w:color w:val="808080"/>
                  <w:sz w:val="21"/>
                  <w:szCs w:val="21"/>
                </w:rPr>
                <w:delText>&gt;</w:delText>
              </w:r>
            </w:del>
          </w:p>
          <w:p w14:paraId="1ADF391D" w14:textId="77777777" w:rsidR="00ED1509" w:rsidRPr="0041222C" w:rsidDel="008B6AF4" w:rsidRDefault="00ED1509">
            <w:pPr>
              <w:pStyle w:val="Heading1Numbered"/>
              <w:rPr>
                <w:del w:id="2914" w:author="Donovan Goode" w:date="2018-11-09T10:04:00Z"/>
                <w:rFonts w:ascii="Consolas" w:eastAsia="Times New Roman" w:hAnsi="Consolas" w:cs="Times New Roman"/>
                <w:color w:val="D4D4D4"/>
                <w:sz w:val="21"/>
                <w:szCs w:val="21"/>
              </w:rPr>
              <w:pPrChange w:id="2915" w:author="Donovan Goode" w:date="2018-11-09T10:05:00Z">
                <w:pPr>
                  <w:shd w:val="clear" w:color="auto" w:fill="1E1E1E"/>
                  <w:spacing w:line="285" w:lineRule="atLeast"/>
                </w:pPr>
              </w:pPrChange>
            </w:pPr>
            <w:del w:id="291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"main_container"</w:delText>
              </w:r>
              <w:r w:rsidRPr="0041222C" w:rsidDel="008B6AF4">
                <w:rPr>
                  <w:rFonts w:ascii="Consolas" w:eastAsia="Times New Roman" w:hAnsi="Consolas" w:cs="Times New Roman"/>
                  <w:color w:val="808080"/>
                  <w:sz w:val="21"/>
                  <w:szCs w:val="21"/>
                </w:rPr>
                <w:delText>&gt;</w:delText>
              </w:r>
            </w:del>
          </w:p>
          <w:p w14:paraId="009ECB21" w14:textId="77777777" w:rsidR="00ED1509" w:rsidRPr="0041222C" w:rsidDel="008B6AF4" w:rsidRDefault="00ED1509">
            <w:pPr>
              <w:pStyle w:val="Heading1Numbered"/>
              <w:rPr>
                <w:del w:id="2917" w:author="Donovan Goode" w:date="2018-11-09T10:04:00Z"/>
                <w:rFonts w:ascii="Consolas" w:eastAsia="Times New Roman" w:hAnsi="Consolas" w:cs="Times New Roman"/>
                <w:color w:val="D4D4D4"/>
                <w:sz w:val="21"/>
                <w:szCs w:val="21"/>
              </w:rPr>
              <w:pPrChange w:id="2918" w:author="Donovan Goode" w:date="2018-11-09T10:05:00Z">
                <w:pPr>
                  <w:shd w:val="clear" w:color="auto" w:fill="1E1E1E"/>
                  <w:spacing w:line="285" w:lineRule="atLeast"/>
                </w:pPr>
              </w:pPrChange>
            </w:pPr>
            <w:del w:id="291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Start: slides container --&gt;</w:delText>
              </w:r>
            </w:del>
          </w:p>
          <w:p w14:paraId="66E3704D" w14:textId="77777777" w:rsidR="00ED1509" w:rsidRPr="0041222C" w:rsidDel="008B6AF4" w:rsidRDefault="00ED1509">
            <w:pPr>
              <w:pStyle w:val="Heading1Numbered"/>
              <w:rPr>
                <w:del w:id="2920" w:author="Donovan Goode" w:date="2018-11-09T10:04:00Z"/>
                <w:rFonts w:ascii="Consolas" w:eastAsia="Times New Roman" w:hAnsi="Consolas" w:cs="Times New Roman"/>
                <w:color w:val="D4D4D4"/>
                <w:sz w:val="21"/>
                <w:szCs w:val="21"/>
              </w:rPr>
              <w:pPrChange w:id="2921" w:author="Donovan Goode" w:date="2018-11-09T10:05:00Z">
                <w:pPr>
                  <w:shd w:val="clear" w:color="auto" w:fill="1E1E1E"/>
                  <w:spacing w:line="285" w:lineRule="atLeast"/>
                </w:pPr>
              </w:pPrChange>
            </w:pPr>
            <w:del w:id="292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"slides_container"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"left: -1551px;"</w:delText>
              </w:r>
              <w:r w:rsidRPr="0041222C" w:rsidDel="008B6AF4">
                <w:rPr>
                  <w:rFonts w:ascii="Consolas" w:eastAsia="Times New Roman" w:hAnsi="Consolas" w:cs="Times New Roman"/>
                  <w:color w:val="808080"/>
                  <w:sz w:val="21"/>
                  <w:szCs w:val="21"/>
                </w:rPr>
                <w:delText>&gt;</w:delText>
              </w:r>
            </w:del>
          </w:p>
          <w:p w14:paraId="3E582678" w14:textId="77777777" w:rsidR="00ED1509" w:rsidRPr="0041222C" w:rsidDel="008B6AF4" w:rsidRDefault="00ED1509">
            <w:pPr>
              <w:pStyle w:val="Heading1Numbered"/>
              <w:rPr>
                <w:del w:id="2923" w:author="Donovan Goode" w:date="2018-11-09T10:04:00Z"/>
                <w:rFonts w:ascii="Consolas" w:eastAsia="Times New Roman" w:hAnsi="Consolas" w:cs="Times New Roman"/>
                <w:color w:val="D4D4D4"/>
                <w:sz w:val="21"/>
                <w:szCs w:val="21"/>
              </w:rPr>
              <w:pPrChange w:id="2924" w:author="Donovan Goode" w:date="2018-11-09T10:05:00Z">
                <w:pPr>
                  <w:shd w:val="clear" w:color="auto" w:fill="1E1E1E"/>
                  <w:spacing w:line="285" w:lineRule="atLeast"/>
                </w:pPr>
              </w:pPrChange>
            </w:pPr>
          </w:p>
          <w:p w14:paraId="56C8AF7F" w14:textId="77777777" w:rsidR="00ED1509" w:rsidRPr="0041222C" w:rsidDel="008B6AF4" w:rsidRDefault="00ED1509">
            <w:pPr>
              <w:pStyle w:val="Heading1Numbered"/>
              <w:rPr>
                <w:del w:id="2925" w:author="Donovan Goode" w:date="2018-11-09T10:04:00Z"/>
                <w:rFonts w:ascii="Consolas" w:eastAsia="Times New Roman" w:hAnsi="Consolas" w:cs="Times New Roman"/>
                <w:color w:val="D4D4D4"/>
                <w:sz w:val="21"/>
                <w:szCs w:val="21"/>
              </w:rPr>
              <w:pPrChange w:id="2926" w:author="Donovan Goode" w:date="2018-11-09T10:05:00Z">
                <w:pPr>
                  <w:shd w:val="clear" w:color="auto" w:fill="1E1E1E"/>
                  <w:spacing w:line="285" w:lineRule="atLeast"/>
                </w:pPr>
              </w:pPrChange>
            </w:pPr>
            <w:del w:id="292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sliden1"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"dupslide3"</w:delText>
              </w:r>
              <w:r w:rsidRPr="0041222C" w:rsidDel="008B6AF4">
                <w:rPr>
                  <w:rFonts w:ascii="Consolas" w:eastAsia="Times New Roman" w:hAnsi="Consolas" w:cs="Times New Roman"/>
                  <w:color w:val="808080"/>
                  <w:sz w:val="21"/>
                  <w:szCs w:val="21"/>
                </w:rPr>
                <w:delText>&gt;</w:delText>
              </w:r>
            </w:del>
          </w:p>
          <w:p w14:paraId="6C01762C" w14:textId="77777777" w:rsidR="00ED1509" w:rsidRPr="0041222C" w:rsidDel="008B6AF4" w:rsidRDefault="00ED1509">
            <w:pPr>
              <w:pStyle w:val="Heading1Numbered"/>
              <w:rPr>
                <w:del w:id="2928" w:author="Donovan Goode" w:date="2018-11-09T10:04:00Z"/>
                <w:rFonts w:ascii="Consolas" w:eastAsia="Times New Roman" w:hAnsi="Consolas" w:cs="Times New Roman"/>
                <w:color w:val="D4D4D4"/>
                <w:sz w:val="21"/>
                <w:szCs w:val="21"/>
              </w:rPr>
              <w:pPrChange w:id="2929" w:author="Donovan Goode" w:date="2018-11-09T10:05:00Z">
                <w:pPr>
                  <w:shd w:val="clear" w:color="auto" w:fill="1E1E1E"/>
                  <w:spacing w:line="285" w:lineRule="atLeast"/>
                </w:pPr>
              </w:pPrChange>
            </w:pPr>
            <w:del w:id="293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"ContentPlaceHolderDefault_LandingSpotlightPlaceHolder_ctl01_HomePageBanner_1_DupeSlideBeginning"</w:delText>
              </w:r>
            </w:del>
          </w:p>
          <w:p w14:paraId="0F1F6A6D" w14:textId="77777777" w:rsidR="00ED1509" w:rsidRPr="0041222C" w:rsidDel="008B6AF4" w:rsidRDefault="00ED1509">
            <w:pPr>
              <w:pStyle w:val="Heading1Numbered"/>
              <w:rPr>
                <w:del w:id="2931" w:author="Donovan Goode" w:date="2018-11-09T10:04:00Z"/>
                <w:rFonts w:ascii="Consolas" w:eastAsia="Times New Roman" w:hAnsi="Consolas" w:cs="Times New Roman"/>
                <w:color w:val="D4D4D4"/>
                <w:sz w:val="21"/>
                <w:szCs w:val="21"/>
              </w:rPr>
              <w:pPrChange w:id="2932" w:author="Donovan Goode" w:date="2018-11-09T10:05:00Z">
                <w:pPr>
                  <w:shd w:val="clear" w:color="auto" w:fill="1E1E1E"/>
                  <w:spacing w:line="285" w:lineRule="atLeast"/>
                </w:pPr>
              </w:pPrChange>
            </w:pPr>
            <w:del w:id="293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"https://www.opm.gov/Banner/images/spotlights/OPMSpotlight_CyberCareers.jpg"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"OPMSpotlight-CyberCareers"</w:delText>
              </w:r>
              <w:r w:rsidRPr="0041222C" w:rsidDel="008B6AF4">
                <w:rPr>
                  <w:rFonts w:ascii="Consolas" w:eastAsia="Times New Roman" w:hAnsi="Consolas" w:cs="Times New Roman"/>
                  <w:color w:val="808080"/>
                  <w:sz w:val="21"/>
                  <w:szCs w:val="21"/>
                </w:rPr>
                <w:delText>&gt;</w:delText>
              </w:r>
            </w:del>
          </w:p>
          <w:p w14:paraId="43429590" w14:textId="77777777" w:rsidR="00ED1509" w:rsidRPr="0041222C" w:rsidDel="008B6AF4" w:rsidRDefault="00ED1509">
            <w:pPr>
              <w:pStyle w:val="Heading1Numbered"/>
              <w:rPr>
                <w:del w:id="2934" w:author="Donovan Goode" w:date="2018-11-09T10:04:00Z"/>
                <w:rFonts w:ascii="Consolas" w:eastAsia="Times New Roman" w:hAnsi="Consolas" w:cs="Times New Roman"/>
                <w:color w:val="D4D4D4"/>
                <w:sz w:val="21"/>
                <w:szCs w:val="21"/>
              </w:rPr>
              <w:pPrChange w:id="2935" w:author="Donovan Goode" w:date="2018-11-09T10:05:00Z">
                <w:pPr>
                  <w:shd w:val="clear" w:color="auto" w:fill="1E1E1E"/>
                  <w:spacing w:line="285" w:lineRule="atLeast"/>
                </w:pPr>
              </w:pPrChange>
            </w:pPr>
            <w:del w:id="293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C709777" w14:textId="77777777" w:rsidR="00ED1509" w:rsidRPr="0041222C" w:rsidDel="008B6AF4" w:rsidRDefault="00ED1509">
            <w:pPr>
              <w:pStyle w:val="Heading1Numbered"/>
              <w:rPr>
                <w:del w:id="2937" w:author="Donovan Goode" w:date="2018-11-09T10:04:00Z"/>
                <w:rFonts w:ascii="Consolas" w:eastAsia="Times New Roman" w:hAnsi="Consolas" w:cs="Times New Roman"/>
                <w:color w:val="D4D4D4"/>
                <w:sz w:val="21"/>
                <w:szCs w:val="21"/>
              </w:rPr>
              <w:pPrChange w:id="2938" w:author="Donovan Goode" w:date="2018-11-09T10:05:00Z">
                <w:pPr>
                  <w:shd w:val="clear" w:color="auto" w:fill="1E1E1E"/>
                  <w:spacing w:after="240" w:line="285" w:lineRule="atLeast"/>
                </w:pPr>
              </w:pPrChange>
            </w:pPr>
            <w:del w:id="2939" w:author="Donovan Goode" w:date="2018-11-09T10:04:00Z">
              <w:r w:rsidRPr="0041222C" w:rsidDel="008B6AF4">
                <w:rPr>
                  <w:rFonts w:ascii="Consolas" w:eastAsia="Times New Roman" w:hAnsi="Consolas" w:cs="Times New Roman"/>
                  <w:color w:val="D4D4D4"/>
                  <w:sz w:val="21"/>
                  <w:szCs w:val="21"/>
                </w:rPr>
                <w:br/>
              </w:r>
              <w:r w:rsidRPr="0041222C" w:rsidDel="008B6AF4">
                <w:rPr>
                  <w:rFonts w:ascii="Consolas" w:eastAsia="Times New Roman" w:hAnsi="Consolas" w:cs="Times New Roman"/>
                  <w:color w:val="D4D4D4"/>
                  <w:sz w:val="21"/>
                  <w:szCs w:val="21"/>
                </w:rPr>
                <w:br/>
              </w:r>
            </w:del>
          </w:p>
          <w:p w14:paraId="366FAE7C" w14:textId="77777777" w:rsidR="00ED1509" w:rsidRPr="0041222C" w:rsidDel="008B6AF4" w:rsidRDefault="00ED1509">
            <w:pPr>
              <w:pStyle w:val="Heading1Numbered"/>
              <w:rPr>
                <w:del w:id="2940" w:author="Donovan Goode" w:date="2018-11-09T10:04:00Z"/>
                <w:rFonts w:ascii="Consolas" w:eastAsia="Times New Roman" w:hAnsi="Consolas" w:cs="Times New Roman"/>
                <w:color w:val="D4D4D4"/>
                <w:sz w:val="21"/>
                <w:szCs w:val="21"/>
              </w:rPr>
              <w:pPrChange w:id="2941" w:author="Donovan Goode" w:date="2018-11-09T10:05:00Z">
                <w:pPr>
                  <w:shd w:val="clear" w:color="auto" w:fill="1E1E1E"/>
                  <w:spacing w:line="285" w:lineRule="atLeast"/>
                </w:pPr>
              </w:pPrChange>
            </w:pPr>
            <w:del w:id="294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"slide1"</w:delText>
              </w:r>
              <w:r w:rsidRPr="0041222C" w:rsidDel="008B6AF4">
                <w:rPr>
                  <w:rFonts w:ascii="Consolas" w:eastAsia="Times New Roman" w:hAnsi="Consolas" w:cs="Times New Roman"/>
                  <w:color w:val="808080"/>
                  <w:sz w:val="21"/>
                  <w:szCs w:val="21"/>
                </w:rPr>
                <w:delText>&gt;</w:delText>
              </w:r>
            </w:del>
          </w:p>
          <w:p w14:paraId="7585A76E" w14:textId="77777777" w:rsidR="00ED1509" w:rsidRPr="0041222C" w:rsidDel="008B6AF4" w:rsidRDefault="00ED1509">
            <w:pPr>
              <w:pStyle w:val="Heading1Numbered"/>
              <w:rPr>
                <w:del w:id="2943" w:author="Donovan Goode" w:date="2018-11-09T10:04:00Z"/>
                <w:rFonts w:ascii="Consolas" w:eastAsia="Times New Roman" w:hAnsi="Consolas" w:cs="Times New Roman"/>
                <w:color w:val="D4D4D4"/>
                <w:sz w:val="21"/>
                <w:szCs w:val="21"/>
              </w:rPr>
              <w:pPrChange w:id="2944" w:author="Donovan Goode" w:date="2018-11-09T10:05:00Z">
                <w:pPr>
                  <w:shd w:val="clear" w:color="auto" w:fill="1E1E1E"/>
                  <w:spacing w:line="285" w:lineRule="atLeast"/>
                </w:pPr>
              </w:pPrChange>
            </w:pPr>
            <w:del w:id="294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"https://www.opm.gov/Banner/images/spotlights/OPMSpotlight_StrategicPlan.jpg"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"OPMSpotlight-Unlock-Talent-Connect"</w:delText>
              </w:r>
              <w:r w:rsidRPr="0041222C" w:rsidDel="008B6AF4">
                <w:rPr>
                  <w:rFonts w:ascii="Consolas" w:eastAsia="Times New Roman" w:hAnsi="Consolas" w:cs="Times New Roman"/>
                  <w:color w:val="808080"/>
                  <w:sz w:val="21"/>
                  <w:szCs w:val="21"/>
                </w:rPr>
                <w:delText>&gt;</w:delText>
              </w:r>
            </w:del>
          </w:p>
          <w:p w14:paraId="237525BE" w14:textId="77777777" w:rsidR="00ED1509" w:rsidRPr="0041222C" w:rsidDel="008B6AF4" w:rsidRDefault="00ED1509">
            <w:pPr>
              <w:pStyle w:val="Heading1Numbered"/>
              <w:rPr>
                <w:del w:id="2946" w:author="Donovan Goode" w:date="2018-11-09T10:04:00Z"/>
                <w:rFonts w:ascii="Consolas" w:eastAsia="Times New Roman" w:hAnsi="Consolas" w:cs="Times New Roman"/>
                <w:color w:val="D4D4D4"/>
                <w:sz w:val="21"/>
                <w:szCs w:val="21"/>
              </w:rPr>
              <w:pPrChange w:id="2947" w:author="Donovan Goode" w:date="2018-11-09T10:05:00Z">
                <w:pPr>
                  <w:shd w:val="clear" w:color="auto" w:fill="1E1E1E"/>
                  <w:spacing w:line="285" w:lineRule="atLeast"/>
                </w:pPr>
              </w:pPrChange>
            </w:pPr>
            <w:del w:id="294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035AA63" w14:textId="77777777" w:rsidR="00ED1509" w:rsidRPr="0041222C" w:rsidDel="008B6AF4" w:rsidRDefault="00ED1509">
            <w:pPr>
              <w:pStyle w:val="Heading1Numbered"/>
              <w:rPr>
                <w:del w:id="2949" w:author="Donovan Goode" w:date="2018-11-09T10:04:00Z"/>
                <w:rFonts w:ascii="Consolas" w:eastAsia="Times New Roman" w:hAnsi="Consolas" w:cs="Times New Roman"/>
                <w:color w:val="D4D4D4"/>
                <w:sz w:val="21"/>
                <w:szCs w:val="21"/>
              </w:rPr>
              <w:pPrChange w:id="2950" w:author="Donovan Goode" w:date="2018-11-09T10:05:00Z">
                <w:pPr>
                  <w:shd w:val="clear" w:color="auto" w:fill="1E1E1E"/>
                  <w:spacing w:line="285" w:lineRule="atLeast"/>
                </w:pPr>
              </w:pPrChange>
            </w:pPr>
          </w:p>
          <w:p w14:paraId="05D672EF" w14:textId="77777777" w:rsidR="00ED1509" w:rsidRPr="0041222C" w:rsidDel="008B6AF4" w:rsidRDefault="00ED1509">
            <w:pPr>
              <w:pStyle w:val="Heading1Numbered"/>
              <w:rPr>
                <w:del w:id="2951" w:author="Donovan Goode" w:date="2018-11-09T10:04:00Z"/>
                <w:rFonts w:ascii="Consolas" w:eastAsia="Times New Roman" w:hAnsi="Consolas" w:cs="Times New Roman"/>
                <w:color w:val="D4D4D4"/>
                <w:sz w:val="21"/>
                <w:szCs w:val="21"/>
              </w:rPr>
              <w:pPrChange w:id="2952" w:author="Donovan Goode" w:date="2018-11-09T10:05:00Z">
                <w:pPr>
                  <w:shd w:val="clear" w:color="auto" w:fill="1E1E1E"/>
                  <w:spacing w:line="285" w:lineRule="atLeast"/>
                </w:pPr>
              </w:pPrChange>
            </w:pPr>
            <w:del w:id="295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"slide2"</w:delText>
              </w:r>
              <w:r w:rsidRPr="0041222C" w:rsidDel="008B6AF4">
                <w:rPr>
                  <w:rFonts w:ascii="Consolas" w:eastAsia="Times New Roman" w:hAnsi="Consolas" w:cs="Times New Roman"/>
                  <w:color w:val="808080"/>
                  <w:sz w:val="21"/>
                  <w:szCs w:val="21"/>
                </w:rPr>
                <w:delText>&gt;</w:delText>
              </w:r>
            </w:del>
          </w:p>
          <w:p w14:paraId="0F03DB92" w14:textId="77777777" w:rsidR="00ED1509" w:rsidRPr="0041222C" w:rsidDel="008B6AF4" w:rsidRDefault="00ED1509">
            <w:pPr>
              <w:pStyle w:val="Heading1Numbered"/>
              <w:rPr>
                <w:del w:id="2954" w:author="Donovan Goode" w:date="2018-11-09T10:04:00Z"/>
                <w:rFonts w:ascii="Consolas" w:eastAsia="Times New Roman" w:hAnsi="Consolas" w:cs="Times New Roman"/>
                <w:color w:val="D4D4D4"/>
                <w:sz w:val="21"/>
                <w:szCs w:val="21"/>
              </w:rPr>
              <w:pPrChange w:id="2955" w:author="Donovan Goode" w:date="2018-11-09T10:05:00Z">
                <w:pPr>
                  <w:shd w:val="clear" w:color="auto" w:fill="1E1E1E"/>
                  <w:spacing w:line="285" w:lineRule="atLeast"/>
                </w:pPr>
              </w:pPrChange>
            </w:pPr>
            <w:del w:id="295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"https://www.opm.gov/Banner/images/spotlights/OPMSpotlight_FallLab.jpg"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"OPMSpotlight-Fall-Lab"</w:delText>
              </w:r>
              <w:r w:rsidRPr="0041222C" w:rsidDel="008B6AF4">
                <w:rPr>
                  <w:rFonts w:ascii="Consolas" w:eastAsia="Times New Roman" w:hAnsi="Consolas" w:cs="Times New Roman"/>
                  <w:color w:val="808080"/>
                  <w:sz w:val="21"/>
                  <w:szCs w:val="21"/>
                </w:rPr>
                <w:delText>&gt;</w:delText>
              </w:r>
            </w:del>
          </w:p>
          <w:p w14:paraId="220B31FA" w14:textId="77777777" w:rsidR="00ED1509" w:rsidRPr="0041222C" w:rsidDel="008B6AF4" w:rsidRDefault="00ED1509">
            <w:pPr>
              <w:pStyle w:val="Heading1Numbered"/>
              <w:rPr>
                <w:del w:id="2957" w:author="Donovan Goode" w:date="2018-11-09T10:04:00Z"/>
                <w:rFonts w:ascii="Consolas" w:eastAsia="Times New Roman" w:hAnsi="Consolas" w:cs="Times New Roman"/>
                <w:color w:val="D4D4D4"/>
                <w:sz w:val="21"/>
                <w:szCs w:val="21"/>
              </w:rPr>
              <w:pPrChange w:id="2958" w:author="Donovan Goode" w:date="2018-11-09T10:05:00Z">
                <w:pPr>
                  <w:shd w:val="clear" w:color="auto" w:fill="1E1E1E"/>
                  <w:spacing w:line="285" w:lineRule="atLeast"/>
                </w:pPr>
              </w:pPrChange>
            </w:pPr>
            <w:del w:id="295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28917AB" w14:textId="77777777" w:rsidR="00ED1509" w:rsidRPr="0041222C" w:rsidDel="008B6AF4" w:rsidRDefault="00ED1509">
            <w:pPr>
              <w:pStyle w:val="Heading1Numbered"/>
              <w:rPr>
                <w:del w:id="2960" w:author="Donovan Goode" w:date="2018-11-09T10:04:00Z"/>
                <w:rFonts w:ascii="Consolas" w:eastAsia="Times New Roman" w:hAnsi="Consolas" w:cs="Times New Roman"/>
                <w:color w:val="D4D4D4"/>
                <w:sz w:val="21"/>
                <w:szCs w:val="21"/>
              </w:rPr>
              <w:pPrChange w:id="2961" w:author="Donovan Goode" w:date="2018-11-09T10:05:00Z">
                <w:pPr>
                  <w:shd w:val="clear" w:color="auto" w:fill="1E1E1E"/>
                  <w:spacing w:line="285" w:lineRule="atLeast"/>
                </w:pPr>
              </w:pPrChange>
            </w:pPr>
          </w:p>
          <w:p w14:paraId="005DB86B" w14:textId="77777777" w:rsidR="00ED1509" w:rsidRPr="0041222C" w:rsidDel="008B6AF4" w:rsidRDefault="00ED1509">
            <w:pPr>
              <w:pStyle w:val="Heading1Numbered"/>
              <w:rPr>
                <w:del w:id="2962" w:author="Donovan Goode" w:date="2018-11-09T10:04:00Z"/>
                <w:rFonts w:ascii="Consolas" w:eastAsia="Times New Roman" w:hAnsi="Consolas" w:cs="Times New Roman"/>
                <w:color w:val="D4D4D4"/>
                <w:sz w:val="21"/>
                <w:szCs w:val="21"/>
              </w:rPr>
              <w:pPrChange w:id="2963" w:author="Donovan Goode" w:date="2018-11-09T10:05:00Z">
                <w:pPr>
                  <w:shd w:val="clear" w:color="auto" w:fill="1E1E1E"/>
                  <w:spacing w:line="285" w:lineRule="atLeast"/>
                </w:pPr>
              </w:pPrChange>
            </w:pPr>
            <w:del w:id="296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slide3"</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"slide3"</w:delText>
              </w:r>
              <w:r w:rsidRPr="0041222C" w:rsidDel="008B6AF4">
                <w:rPr>
                  <w:rFonts w:ascii="Consolas" w:eastAsia="Times New Roman" w:hAnsi="Consolas" w:cs="Times New Roman"/>
                  <w:color w:val="808080"/>
                  <w:sz w:val="21"/>
                  <w:szCs w:val="21"/>
                </w:rPr>
                <w:delText>&gt;</w:delText>
              </w:r>
            </w:del>
          </w:p>
          <w:p w14:paraId="26788450" w14:textId="77777777" w:rsidR="00ED1509" w:rsidRPr="0041222C" w:rsidDel="008B6AF4" w:rsidRDefault="00ED1509">
            <w:pPr>
              <w:pStyle w:val="Heading1Numbered"/>
              <w:rPr>
                <w:del w:id="2965" w:author="Donovan Goode" w:date="2018-11-09T10:04:00Z"/>
                <w:rFonts w:ascii="Consolas" w:eastAsia="Times New Roman" w:hAnsi="Consolas" w:cs="Times New Roman"/>
                <w:color w:val="D4D4D4"/>
                <w:sz w:val="21"/>
                <w:szCs w:val="21"/>
              </w:rPr>
              <w:pPrChange w:id="2966" w:author="Donovan Goode" w:date="2018-11-09T10:05:00Z">
                <w:pPr>
                  <w:shd w:val="clear" w:color="auto" w:fill="1E1E1E"/>
                  <w:spacing w:line="285" w:lineRule="atLeast"/>
                </w:pPr>
              </w:pPrChange>
            </w:pPr>
            <w:del w:id="296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"https://www.opm.gov/Banner/images/spotlights/OPMSpotlight_UnlockTalentConnect.jpg"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"OPMSpotlight-StrategicPlan"</w:delText>
              </w:r>
              <w:r w:rsidRPr="0041222C" w:rsidDel="008B6AF4">
                <w:rPr>
                  <w:rFonts w:ascii="Consolas" w:eastAsia="Times New Roman" w:hAnsi="Consolas" w:cs="Times New Roman"/>
                  <w:color w:val="808080"/>
                  <w:sz w:val="21"/>
                  <w:szCs w:val="21"/>
                </w:rPr>
                <w:delText>&gt;</w:delText>
              </w:r>
            </w:del>
          </w:p>
          <w:p w14:paraId="7878C7AE" w14:textId="77777777" w:rsidR="00ED1509" w:rsidRPr="0041222C" w:rsidDel="008B6AF4" w:rsidRDefault="00ED1509">
            <w:pPr>
              <w:pStyle w:val="Heading1Numbered"/>
              <w:rPr>
                <w:del w:id="2968" w:author="Donovan Goode" w:date="2018-11-09T10:04:00Z"/>
                <w:rFonts w:ascii="Consolas" w:eastAsia="Times New Roman" w:hAnsi="Consolas" w:cs="Times New Roman"/>
                <w:color w:val="D4D4D4"/>
                <w:sz w:val="21"/>
                <w:szCs w:val="21"/>
              </w:rPr>
              <w:pPrChange w:id="2969" w:author="Donovan Goode" w:date="2018-11-09T10:05:00Z">
                <w:pPr>
                  <w:shd w:val="clear" w:color="auto" w:fill="1E1E1E"/>
                  <w:spacing w:line="285" w:lineRule="atLeast"/>
                </w:pPr>
              </w:pPrChange>
            </w:pPr>
            <w:del w:id="297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C914589" w14:textId="77777777" w:rsidR="00ED1509" w:rsidRPr="0041222C" w:rsidDel="008B6AF4" w:rsidRDefault="00ED1509">
            <w:pPr>
              <w:pStyle w:val="Heading1Numbered"/>
              <w:rPr>
                <w:del w:id="2971" w:author="Donovan Goode" w:date="2018-11-09T10:04:00Z"/>
                <w:rFonts w:ascii="Consolas" w:eastAsia="Times New Roman" w:hAnsi="Consolas" w:cs="Times New Roman"/>
                <w:color w:val="D4D4D4"/>
                <w:sz w:val="21"/>
                <w:szCs w:val="21"/>
              </w:rPr>
              <w:pPrChange w:id="2972" w:author="Donovan Goode" w:date="2018-11-09T10:05:00Z">
                <w:pPr>
                  <w:shd w:val="clear" w:color="auto" w:fill="1E1E1E"/>
                  <w:spacing w:line="285" w:lineRule="atLeast"/>
                </w:pPr>
              </w:pPrChange>
            </w:pPr>
          </w:p>
          <w:p w14:paraId="7C258530" w14:textId="77777777" w:rsidR="00ED1509" w:rsidRPr="0041222C" w:rsidDel="008B6AF4" w:rsidRDefault="00ED1509">
            <w:pPr>
              <w:pStyle w:val="Heading1Numbered"/>
              <w:rPr>
                <w:del w:id="2973" w:author="Donovan Goode" w:date="2018-11-09T10:04:00Z"/>
                <w:rFonts w:ascii="Consolas" w:eastAsia="Times New Roman" w:hAnsi="Consolas" w:cs="Times New Roman"/>
                <w:color w:val="D4D4D4"/>
                <w:sz w:val="21"/>
                <w:szCs w:val="21"/>
              </w:rPr>
              <w:pPrChange w:id="2974" w:author="Donovan Goode" w:date="2018-11-09T10:05:00Z">
                <w:pPr>
                  <w:shd w:val="clear" w:color="auto" w:fill="1E1E1E"/>
                  <w:spacing w:line="285" w:lineRule="atLeast"/>
                </w:pPr>
              </w:pPrChange>
            </w:pPr>
            <w:del w:id="297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slide4"</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"slide4"</w:delText>
              </w:r>
              <w:r w:rsidRPr="0041222C" w:rsidDel="008B6AF4">
                <w:rPr>
                  <w:rFonts w:ascii="Consolas" w:eastAsia="Times New Roman" w:hAnsi="Consolas" w:cs="Times New Roman"/>
                  <w:color w:val="808080"/>
                  <w:sz w:val="21"/>
                  <w:szCs w:val="21"/>
                </w:rPr>
                <w:delText>&gt;</w:delText>
              </w:r>
            </w:del>
          </w:p>
          <w:p w14:paraId="46737C45" w14:textId="77777777" w:rsidR="00ED1509" w:rsidRPr="0041222C" w:rsidDel="008B6AF4" w:rsidRDefault="00ED1509">
            <w:pPr>
              <w:pStyle w:val="Heading1Numbered"/>
              <w:rPr>
                <w:del w:id="2976" w:author="Donovan Goode" w:date="2018-11-09T10:04:00Z"/>
                <w:rFonts w:ascii="Consolas" w:eastAsia="Times New Roman" w:hAnsi="Consolas" w:cs="Times New Roman"/>
                <w:color w:val="D4D4D4"/>
                <w:sz w:val="21"/>
                <w:szCs w:val="21"/>
              </w:rPr>
              <w:pPrChange w:id="2977" w:author="Donovan Goode" w:date="2018-11-09T10:05:00Z">
                <w:pPr>
                  <w:shd w:val="clear" w:color="auto" w:fill="1E1E1E"/>
                  <w:spacing w:line="285" w:lineRule="atLeast"/>
                </w:pPr>
              </w:pPrChange>
            </w:pPr>
            <w:del w:id="297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"https://www.opm.gov/Banner/images/spotlights/OPMSpotlight_CyberCareers.jpg"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"OPMSpotlight-CyberCareers"</w:delText>
              </w:r>
              <w:r w:rsidRPr="0041222C" w:rsidDel="008B6AF4">
                <w:rPr>
                  <w:rFonts w:ascii="Consolas" w:eastAsia="Times New Roman" w:hAnsi="Consolas" w:cs="Times New Roman"/>
                  <w:color w:val="808080"/>
                  <w:sz w:val="21"/>
                  <w:szCs w:val="21"/>
                </w:rPr>
                <w:delText>&gt;</w:delText>
              </w:r>
            </w:del>
          </w:p>
          <w:p w14:paraId="57734A64" w14:textId="77777777" w:rsidR="00ED1509" w:rsidRPr="0041222C" w:rsidDel="008B6AF4" w:rsidRDefault="00ED1509">
            <w:pPr>
              <w:pStyle w:val="Heading1Numbered"/>
              <w:rPr>
                <w:del w:id="2979" w:author="Donovan Goode" w:date="2018-11-09T10:04:00Z"/>
                <w:rFonts w:ascii="Consolas" w:eastAsia="Times New Roman" w:hAnsi="Consolas" w:cs="Times New Roman"/>
                <w:color w:val="D4D4D4"/>
                <w:sz w:val="21"/>
                <w:szCs w:val="21"/>
              </w:rPr>
              <w:pPrChange w:id="2980" w:author="Donovan Goode" w:date="2018-11-09T10:05:00Z">
                <w:pPr>
                  <w:shd w:val="clear" w:color="auto" w:fill="1E1E1E"/>
                  <w:spacing w:line="285" w:lineRule="atLeast"/>
                </w:pPr>
              </w:pPrChange>
            </w:pPr>
            <w:del w:id="298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CF9CAAC" w14:textId="77777777" w:rsidR="00ED1509" w:rsidRPr="0041222C" w:rsidDel="008B6AF4" w:rsidRDefault="00ED1509">
            <w:pPr>
              <w:pStyle w:val="Heading1Numbered"/>
              <w:rPr>
                <w:del w:id="2982" w:author="Donovan Goode" w:date="2018-11-09T10:04:00Z"/>
                <w:rFonts w:ascii="Consolas" w:eastAsia="Times New Roman" w:hAnsi="Consolas" w:cs="Times New Roman"/>
                <w:color w:val="D4D4D4"/>
                <w:sz w:val="21"/>
                <w:szCs w:val="21"/>
              </w:rPr>
              <w:pPrChange w:id="2983" w:author="Donovan Goode" w:date="2018-11-09T10:05:00Z">
                <w:pPr>
                  <w:shd w:val="clear" w:color="auto" w:fill="1E1E1E"/>
                  <w:spacing w:after="240" w:line="285" w:lineRule="atLeast"/>
                </w:pPr>
              </w:pPrChange>
            </w:pPr>
          </w:p>
          <w:p w14:paraId="15E11B5A" w14:textId="77777777" w:rsidR="00ED1509" w:rsidRPr="0041222C" w:rsidDel="008B6AF4" w:rsidRDefault="00ED1509">
            <w:pPr>
              <w:pStyle w:val="Heading1Numbered"/>
              <w:rPr>
                <w:del w:id="2984" w:author="Donovan Goode" w:date="2018-11-09T10:04:00Z"/>
                <w:rFonts w:ascii="Consolas" w:eastAsia="Times New Roman" w:hAnsi="Consolas" w:cs="Times New Roman"/>
                <w:color w:val="D4D4D4"/>
                <w:sz w:val="21"/>
                <w:szCs w:val="21"/>
              </w:rPr>
              <w:pPrChange w:id="2985" w:author="Donovan Goode" w:date="2018-11-09T10:05:00Z">
                <w:pPr>
                  <w:shd w:val="clear" w:color="auto" w:fill="1E1E1E"/>
                  <w:spacing w:line="285" w:lineRule="atLeast"/>
                </w:pPr>
              </w:pPrChange>
            </w:pPr>
            <w:del w:id="298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"dupSlide1"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slide5"</w:delText>
              </w:r>
              <w:r w:rsidRPr="0041222C" w:rsidDel="008B6AF4">
                <w:rPr>
                  <w:rFonts w:ascii="Consolas" w:eastAsia="Times New Roman" w:hAnsi="Consolas" w:cs="Times New Roman"/>
                  <w:color w:val="808080"/>
                  <w:sz w:val="21"/>
                  <w:szCs w:val="21"/>
                </w:rPr>
                <w:delText>&gt;</w:delText>
              </w:r>
            </w:del>
          </w:p>
          <w:p w14:paraId="77E310B4" w14:textId="77777777" w:rsidR="00ED1509" w:rsidRPr="0041222C" w:rsidDel="008B6AF4" w:rsidRDefault="00ED1509">
            <w:pPr>
              <w:pStyle w:val="Heading1Numbered"/>
              <w:rPr>
                <w:del w:id="2987" w:author="Donovan Goode" w:date="2018-11-09T10:04:00Z"/>
                <w:rFonts w:ascii="Consolas" w:eastAsia="Times New Roman" w:hAnsi="Consolas" w:cs="Times New Roman"/>
                <w:color w:val="D4D4D4"/>
                <w:sz w:val="21"/>
                <w:szCs w:val="21"/>
              </w:rPr>
              <w:pPrChange w:id="2988" w:author="Donovan Goode" w:date="2018-11-09T10:05:00Z">
                <w:pPr>
                  <w:shd w:val="clear" w:color="auto" w:fill="1E1E1E"/>
                  <w:spacing w:line="285" w:lineRule="atLeast"/>
                </w:pPr>
              </w:pPrChange>
            </w:pPr>
            <w:del w:id="298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"ContentPlaceHolderDefault_LandingSpotlightPlaceHolder_ctl01_HomePageBanner_1_DupeSlideEnding"</w:delText>
              </w:r>
            </w:del>
          </w:p>
          <w:p w14:paraId="5D04AE64" w14:textId="77777777" w:rsidR="00ED1509" w:rsidRPr="0041222C" w:rsidDel="008B6AF4" w:rsidRDefault="00ED1509">
            <w:pPr>
              <w:pStyle w:val="Heading1Numbered"/>
              <w:rPr>
                <w:del w:id="2990" w:author="Donovan Goode" w:date="2018-11-09T10:04:00Z"/>
                <w:rFonts w:ascii="Consolas" w:eastAsia="Times New Roman" w:hAnsi="Consolas" w:cs="Times New Roman"/>
                <w:color w:val="D4D4D4"/>
                <w:sz w:val="21"/>
                <w:szCs w:val="21"/>
              </w:rPr>
              <w:pPrChange w:id="2991" w:author="Donovan Goode" w:date="2018-11-09T10:05:00Z">
                <w:pPr>
                  <w:shd w:val="clear" w:color="auto" w:fill="1E1E1E"/>
                  <w:spacing w:line="285" w:lineRule="atLeast"/>
                </w:pPr>
              </w:pPrChange>
            </w:pPr>
            <w:del w:id="299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"https://www.opm.gov/Banner/images/spotlights/OPMSpotlight_UnlockTalentConnect.jpg"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"OPMSpotlight-Unlock-Talent-Connect"</w:delText>
              </w:r>
              <w:r w:rsidRPr="0041222C" w:rsidDel="008B6AF4">
                <w:rPr>
                  <w:rFonts w:ascii="Consolas" w:eastAsia="Times New Roman" w:hAnsi="Consolas" w:cs="Times New Roman"/>
                  <w:color w:val="808080"/>
                  <w:sz w:val="21"/>
                  <w:szCs w:val="21"/>
                </w:rPr>
                <w:delText>&gt;</w:delText>
              </w:r>
            </w:del>
          </w:p>
          <w:p w14:paraId="17A32CD7" w14:textId="77777777" w:rsidR="00ED1509" w:rsidRPr="0041222C" w:rsidDel="008B6AF4" w:rsidRDefault="00ED1509">
            <w:pPr>
              <w:pStyle w:val="Heading1Numbered"/>
              <w:rPr>
                <w:del w:id="2993" w:author="Donovan Goode" w:date="2018-11-09T10:04:00Z"/>
                <w:rFonts w:ascii="Consolas" w:eastAsia="Times New Roman" w:hAnsi="Consolas" w:cs="Times New Roman"/>
                <w:color w:val="D4D4D4"/>
                <w:sz w:val="21"/>
                <w:szCs w:val="21"/>
              </w:rPr>
              <w:pPrChange w:id="2994" w:author="Donovan Goode" w:date="2018-11-09T10:05:00Z">
                <w:pPr>
                  <w:shd w:val="clear" w:color="auto" w:fill="1E1E1E"/>
                  <w:spacing w:line="285" w:lineRule="atLeast"/>
                </w:pPr>
              </w:pPrChange>
            </w:pPr>
            <w:del w:id="299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9FBE6E8" w14:textId="77777777" w:rsidR="00ED1509" w:rsidRPr="0041222C" w:rsidDel="008B6AF4" w:rsidRDefault="00ED1509">
            <w:pPr>
              <w:pStyle w:val="Heading1Numbered"/>
              <w:rPr>
                <w:del w:id="2996" w:author="Donovan Goode" w:date="2018-11-09T10:04:00Z"/>
                <w:rFonts w:ascii="Consolas" w:eastAsia="Times New Roman" w:hAnsi="Consolas" w:cs="Times New Roman"/>
                <w:color w:val="D4D4D4"/>
                <w:sz w:val="21"/>
                <w:szCs w:val="21"/>
              </w:rPr>
              <w:pPrChange w:id="2997" w:author="Donovan Goode" w:date="2018-11-09T10:05:00Z">
                <w:pPr>
                  <w:shd w:val="clear" w:color="auto" w:fill="1E1E1E"/>
                  <w:spacing w:line="285" w:lineRule="atLeast"/>
                </w:pPr>
              </w:pPrChange>
            </w:pPr>
            <w:del w:id="299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"dupSlide2"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slide6"</w:delText>
              </w:r>
              <w:r w:rsidRPr="0041222C" w:rsidDel="008B6AF4">
                <w:rPr>
                  <w:rFonts w:ascii="Consolas" w:eastAsia="Times New Roman" w:hAnsi="Consolas" w:cs="Times New Roman"/>
                  <w:color w:val="808080"/>
                  <w:sz w:val="21"/>
                  <w:szCs w:val="21"/>
                </w:rPr>
                <w:delText>&gt;</w:delText>
              </w:r>
            </w:del>
          </w:p>
          <w:p w14:paraId="7FD631F6" w14:textId="77777777" w:rsidR="00ED1509" w:rsidRPr="0041222C" w:rsidDel="008B6AF4" w:rsidRDefault="00ED1509">
            <w:pPr>
              <w:pStyle w:val="Heading1Numbered"/>
              <w:rPr>
                <w:del w:id="2999" w:author="Donovan Goode" w:date="2018-11-09T10:04:00Z"/>
                <w:rFonts w:ascii="Consolas" w:eastAsia="Times New Roman" w:hAnsi="Consolas" w:cs="Times New Roman"/>
                <w:color w:val="D4D4D4"/>
                <w:sz w:val="21"/>
                <w:szCs w:val="21"/>
              </w:rPr>
              <w:pPrChange w:id="3000" w:author="Donovan Goode" w:date="2018-11-09T10:05:00Z">
                <w:pPr>
                  <w:shd w:val="clear" w:color="auto" w:fill="1E1E1E"/>
                  <w:spacing w:line="285" w:lineRule="atLeast"/>
                </w:pPr>
              </w:pPrChange>
            </w:pPr>
            <w:del w:id="300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"https://www.opm.gov/Banner/images/slideJFSDummy.jpg"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w:delText>
              </w:r>
            </w:del>
          </w:p>
          <w:p w14:paraId="5747A8D8" w14:textId="77777777" w:rsidR="00ED1509" w:rsidRPr="0041222C" w:rsidDel="008B6AF4" w:rsidRDefault="00ED1509">
            <w:pPr>
              <w:pStyle w:val="Heading1Numbered"/>
              <w:rPr>
                <w:del w:id="3002" w:author="Donovan Goode" w:date="2018-11-09T10:04:00Z"/>
                <w:rFonts w:ascii="Consolas" w:eastAsia="Times New Roman" w:hAnsi="Consolas" w:cs="Times New Roman"/>
                <w:color w:val="D4D4D4"/>
                <w:sz w:val="21"/>
                <w:szCs w:val="21"/>
              </w:rPr>
              <w:pPrChange w:id="3003" w:author="Donovan Goode" w:date="2018-11-09T10:05:00Z">
                <w:pPr>
                  <w:shd w:val="clear" w:color="auto" w:fill="1E1E1E"/>
                  <w:spacing w:line="285" w:lineRule="atLeast"/>
                </w:pPr>
              </w:pPrChange>
            </w:pPr>
            <w:del w:id="300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32557AF" w14:textId="77777777" w:rsidR="00ED1509" w:rsidRPr="0041222C" w:rsidDel="008B6AF4" w:rsidRDefault="00ED1509">
            <w:pPr>
              <w:pStyle w:val="Heading1Numbered"/>
              <w:rPr>
                <w:del w:id="3005" w:author="Donovan Goode" w:date="2018-11-09T10:04:00Z"/>
                <w:rFonts w:ascii="Consolas" w:eastAsia="Times New Roman" w:hAnsi="Consolas" w:cs="Times New Roman"/>
                <w:color w:val="D4D4D4"/>
                <w:sz w:val="21"/>
                <w:szCs w:val="21"/>
              </w:rPr>
              <w:pPrChange w:id="3006" w:author="Donovan Goode" w:date="2018-11-09T10:05:00Z">
                <w:pPr>
                  <w:shd w:val="clear" w:color="auto" w:fill="1E1E1E"/>
                  <w:spacing w:line="285" w:lineRule="atLeast"/>
                </w:pPr>
              </w:pPrChange>
            </w:pPr>
          </w:p>
          <w:p w14:paraId="7AA1C005" w14:textId="77777777" w:rsidR="00ED1509" w:rsidRPr="0041222C" w:rsidDel="008B6AF4" w:rsidRDefault="00ED1509">
            <w:pPr>
              <w:pStyle w:val="Heading1Numbered"/>
              <w:rPr>
                <w:del w:id="3007" w:author="Donovan Goode" w:date="2018-11-09T10:04:00Z"/>
                <w:rFonts w:ascii="Consolas" w:eastAsia="Times New Roman" w:hAnsi="Consolas" w:cs="Times New Roman"/>
                <w:color w:val="D4D4D4"/>
                <w:sz w:val="21"/>
                <w:szCs w:val="21"/>
              </w:rPr>
              <w:pPrChange w:id="3008" w:author="Donovan Goode" w:date="2018-11-09T10:05:00Z">
                <w:pPr>
                  <w:shd w:val="clear" w:color="auto" w:fill="1E1E1E"/>
                  <w:spacing w:line="285" w:lineRule="atLeast"/>
                </w:pPr>
              </w:pPrChange>
            </w:pPr>
            <w:del w:id="300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A506BF1" w14:textId="77777777" w:rsidR="00ED1509" w:rsidRPr="0041222C" w:rsidDel="008B6AF4" w:rsidRDefault="00ED1509">
            <w:pPr>
              <w:pStyle w:val="Heading1Numbered"/>
              <w:rPr>
                <w:del w:id="3010" w:author="Donovan Goode" w:date="2018-11-09T10:04:00Z"/>
                <w:rFonts w:ascii="Consolas" w:eastAsia="Times New Roman" w:hAnsi="Consolas" w:cs="Times New Roman"/>
                <w:color w:val="D4D4D4"/>
                <w:sz w:val="21"/>
                <w:szCs w:val="21"/>
              </w:rPr>
              <w:pPrChange w:id="3011" w:author="Donovan Goode" w:date="2018-11-09T10:05:00Z">
                <w:pPr>
                  <w:shd w:val="clear" w:color="auto" w:fill="1E1E1E"/>
                  <w:spacing w:line="285" w:lineRule="atLeast"/>
                </w:pPr>
              </w:pPrChange>
            </w:pPr>
            <w:del w:id="301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End: slides container --&gt;</w:delText>
              </w:r>
            </w:del>
          </w:p>
          <w:p w14:paraId="6A49B438" w14:textId="77777777" w:rsidR="00ED1509" w:rsidRPr="0041222C" w:rsidDel="008B6AF4" w:rsidRDefault="00ED1509">
            <w:pPr>
              <w:pStyle w:val="Heading1Numbered"/>
              <w:rPr>
                <w:del w:id="3013" w:author="Donovan Goode" w:date="2018-11-09T10:04:00Z"/>
                <w:rFonts w:ascii="Consolas" w:eastAsia="Times New Roman" w:hAnsi="Consolas" w:cs="Times New Roman"/>
                <w:color w:val="D4D4D4"/>
                <w:sz w:val="21"/>
                <w:szCs w:val="21"/>
              </w:rPr>
              <w:pPrChange w:id="3014" w:author="Donovan Goode" w:date="2018-11-09T10:05:00Z">
                <w:pPr>
                  <w:shd w:val="clear" w:color="auto" w:fill="1E1E1E"/>
                  <w:spacing w:line="285" w:lineRule="atLeast"/>
                </w:pPr>
              </w:pPrChange>
            </w:pPr>
            <w:del w:id="301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Start: widgets container --&gt;</w:delText>
              </w:r>
            </w:del>
          </w:p>
          <w:p w14:paraId="2893C6F9" w14:textId="77777777" w:rsidR="00ED1509" w:rsidRPr="0041222C" w:rsidDel="008B6AF4" w:rsidRDefault="00ED1509">
            <w:pPr>
              <w:pStyle w:val="Heading1Numbered"/>
              <w:rPr>
                <w:del w:id="3016" w:author="Donovan Goode" w:date="2018-11-09T10:04:00Z"/>
                <w:rFonts w:ascii="Consolas" w:eastAsia="Times New Roman" w:hAnsi="Consolas" w:cs="Times New Roman"/>
                <w:color w:val="D4D4D4"/>
                <w:sz w:val="21"/>
                <w:szCs w:val="21"/>
              </w:rPr>
              <w:pPrChange w:id="3017" w:author="Donovan Goode" w:date="2018-11-09T10:05:00Z">
                <w:pPr>
                  <w:shd w:val="clear" w:color="auto" w:fill="1E1E1E"/>
                  <w:spacing w:line="285" w:lineRule="atLeast"/>
                </w:pPr>
              </w:pPrChange>
            </w:pPr>
            <w:del w:id="301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"slide_widgets"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"left: -1551px;"</w:delText>
              </w:r>
              <w:r w:rsidRPr="0041222C" w:rsidDel="008B6AF4">
                <w:rPr>
                  <w:rFonts w:ascii="Consolas" w:eastAsia="Times New Roman" w:hAnsi="Consolas" w:cs="Times New Roman"/>
                  <w:color w:val="808080"/>
                  <w:sz w:val="21"/>
                  <w:szCs w:val="21"/>
                </w:rPr>
                <w:delText>&gt;</w:delText>
              </w:r>
            </w:del>
          </w:p>
          <w:p w14:paraId="4845173F" w14:textId="77777777" w:rsidR="00ED1509" w:rsidRPr="0041222C" w:rsidDel="008B6AF4" w:rsidRDefault="00ED1509">
            <w:pPr>
              <w:pStyle w:val="Heading1Numbered"/>
              <w:rPr>
                <w:del w:id="3019" w:author="Donovan Goode" w:date="2018-11-09T10:04:00Z"/>
                <w:rFonts w:ascii="Consolas" w:eastAsia="Times New Roman" w:hAnsi="Consolas" w:cs="Times New Roman"/>
                <w:color w:val="D4D4D4"/>
                <w:sz w:val="21"/>
                <w:szCs w:val="21"/>
              </w:rPr>
              <w:pPrChange w:id="3020" w:author="Donovan Goode" w:date="2018-11-09T10:05:00Z">
                <w:pPr>
                  <w:shd w:val="clear" w:color="auto" w:fill="1E1E1E"/>
                  <w:spacing w:after="240" w:line="285" w:lineRule="atLeast"/>
                </w:pPr>
              </w:pPrChange>
            </w:pPr>
          </w:p>
          <w:p w14:paraId="1D99AF18" w14:textId="77777777" w:rsidR="00ED1509" w:rsidRPr="0041222C" w:rsidDel="008B6AF4" w:rsidRDefault="00ED1509">
            <w:pPr>
              <w:pStyle w:val="Heading1Numbered"/>
              <w:rPr>
                <w:del w:id="3021" w:author="Donovan Goode" w:date="2018-11-09T10:04:00Z"/>
                <w:rFonts w:ascii="Consolas" w:eastAsia="Times New Roman" w:hAnsi="Consolas" w:cs="Times New Roman"/>
                <w:color w:val="D4D4D4"/>
                <w:sz w:val="21"/>
                <w:szCs w:val="21"/>
              </w:rPr>
              <w:pPrChange w:id="3022" w:author="Donovan Goode" w:date="2018-11-09T10:05:00Z">
                <w:pPr>
                  <w:shd w:val="clear" w:color="auto" w:fill="1E1E1E"/>
                  <w:spacing w:line="285" w:lineRule="atLeast"/>
                </w:pPr>
              </w:pPrChange>
            </w:pPr>
            <w:del w:id="302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 slide1"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"widget1"</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"opacity: 1; display: none;"</w:delText>
              </w:r>
              <w:r w:rsidRPr="0041222C" w:rsidDel="008B6AF4">
                <w:rPr>
                  <w:rFonts w:ascii="Consolas" w:eastAsia="Times New Roman" w:hAnsi="Consolas" w:cs="Times New Roman"/>
                  <w:color w:val="808080"/>
                  <w:sz w:val="21"/>
                  <w:szCs w:val="21"/>
                </w:rPr>
                <w:delText>&gt;</w:delText>
              </w:r>
            </w:del>
          </w:p>
          <w:p w14:paraId="2BDEF214" w14:textId="77777777" w:rsidR="00ED1509" w:rsidRPr="0041222C" w:rsidDel="008B6AF4" w:rsidRDefault="00ED1509">
            <w:pPr>
              <w:pStyle w:val="Heading1Numbered"/>
              <w:rPr>
                <w:del w:id="3024" w:author="Donovan Goode" w:date="2018-11-09T10:04:00Z"/>
                <w:rFonts w:ascii="Consolas" w:eastAsia="Times New Roman" w:hAnsi="Consolas" w:cs="Times New Roman"/>
                <w:color w:val="D4D4D4"/>
                <w:sz w:val="21"/>
                <w:szCs w:val="21"/>
              </w:rPr>
              <w:pPrChange w:id="3025" w:author="Donovan Goode" w:date="2018-11-09T10:05:00Z">
                <w:pPr>
                  <w:shd w:val="clear" w:color="auto" w:fill="1E1E1E"/>
                  <w:spacing w:line="285" w:lineRule="atLeast"/>
                </w:pPr>
              </w:pPrChange>
            </w:pPr>
          </w:p>
          <w:p w14:paraId="22F9B23F" w14:textId="77777777" w:rsidR="00ED1509" w:rsidRPr="0041222C" w:rsidDel="008B6AF4" w:rsidRDefault="00ED1509">
            <w:pPr>
              <w:pStyle w:val="Heading1Numbered"/>
              <w:rPr>
                <w:del w:id="3026" w:author="Donovan Goode" w:date="2018-11-09T10:04:00Z"/>
                <w:rFonts w:ascii="Consolas" w:eastAsia="Times New Roman" w:hAnsi="Consolas" w:cs="Times New Roman"/>
                <w:color w:val="D4D4D4"/>
                <w:sz w:val="21"/>
                <w:szCs w:val="21"/>
              </w:rPr>
              <w:pPrChange w:id="3027" w:author="Donovan Goode" w:date="2018-11-09T10:05:00Z">
                <w:pPr>
                  <w:shd w:val="clear" w:color="auto" w:fill="1E1E1E"/>
                  <w:spacing w:line="285" w:lineRule="atLeast"/>
                </w:pPr>
              </w:pPrChange>
            </w:pPr>
            <w:del w:id="302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"W2MoreInfo"</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"https://www.opm.gov/blogs/Director/2018/7/26/UnlockTalent-Announces-Exciting-New-Changes/"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del>
          </w:p>
          <w:p w14:paraId="6037F194" w14:textId="77777777" w:rsidR="00ED1509" w:rsidRPr="0041222C" w:rsidDel="008B6AF4" w:rsidRDefault="00ED1509">
            <w:pPr>
              <w:pStyle w:val="Heading1Numbered"/>
              <w:rPr>
                <w:del w:id="3029" w:author="Donovan Goode" w:date="2018-11-09T10:04:00Z"/>
                <w:rFonts w:ascii="Consolas" w:eastAsia="Times New Roman" w:hAnsi="Consolas" w:cs="Times New Roman"/>
                <w:color w:val="D4D4D4"/>
                <w:sz w:val="21"/>
                <w:szCs w:val="21"/>
              </w:rPr>
              <w:pPrChange w:id="3030" w:author="Donovan Goode" w:date="2018-11-09T10:05:00Z">
                <w:pPr>
                  <w:shd w:val="clear" w:color="auto" w:fill="1E1E1E"/>
                  <w:spacing w:line="285" w:lineRule="atLeast"/>
                </w:pPr>
              </w:pPrChange>
            </w:pPr>
            <w:del w:id="303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"UnlockTalent Connect"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"https://www.opm.gov/Banner/images/blank.gif"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"bg"</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5D3B9AAC" w14:textId="77777777" w:rsidR="00ED1509" w:rsidRPr="0041222C" w:rsidDel="008B6AF4" w:rsidRDefault="00ED1509">
            <w:pPr>
              <w:pStyle w:val="Heading1Numbered"/>
              <w:rPr>
                <w:del w:id="3032" w:author="Donovan Goode" w:date="2018-11-09T10:04:00Z"/>
                <w:rFonts w:ascii="Consolas" w:eastAsia="Times New Roman" w:hAnsi="Consolas" w:cs="Times New Roman"/>
                <w:color w:val="D4D4D4"/>
                <w:sz w:val="21"/>
                <w:szCs w:val="21"/>
              </w:rPr>
              <w:pPrChange w:id="3033" w:author="Donovan Goode" w:date="2018-11-09T10:05:00Z">
                <w:pPr>
                  <w:shd w:val="clear" w:color="auto" w:fill="1E1E1E"/>
                  <w:spacing w:line="285" w:lineRule="atLeast"/>
                </w:pPr>
              </w:pPrChange>
            </w:pPr>
          </w:p>
          <w:p w14:paraId="52A9A581" w14:textId="77777777" w:rsidR="00ED1509" w:rsidRPr="0041222C" w:rsidDel="008B6AF4" w:rsidRDefault="00ED1509">
            <w:pPr>
              <w:pStyle w:val="Heading1Numbered"/>
              <w:rPr>
                <w:del w:id="3034" w:author="Donovan Goode" w:date="2018-11-09T10:04:00Z"/>
                <w:rFonts w:ascii="Consolas" w:eastAsia="Times New Roman" w:hAnsi="Consolas" w:cs="Times New Roman"/>
                <w:color w:val="D4D4D4"/>
                <w:sz w:val="21"/>
                <w:szCs w:val="21"/>
              </w:rPr>
              <w:pPrChange w:id="3035" w:author="Donovan Goode" w:date="2018-11-09T10:05:00Z">
                <w:pPr>
                  <w:shd w:val="clear" w:color="auto" w:fill="1E1E1E"/>
                  <w:spacing w:line="285" w:lineRule="atLeast"/>
                </w:pPr>
              </w:pPrChange>
            </w:pPr>
            <w:del w:id="303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13F2AB7" w14:textId="77777777" w:rsidR="00ED1509" w:rsidRPr="0041222C" w:rsidDel="008B6AF4" w:rsidRDefault="00ED1509">
            <w:pPr>
              <w:pStyle w:val="Heading1Numbered"/>
              <w:rPr>
                <w:del w:id="3037" w:author="Donovan Goode" w:date="2018-11-09T10:04:00Z"/>
                <w:rFonts w:ascii="Consolas" w:eastAsia="Times New Roman" w:hAnsi="Consolas" w:cs="Times New Roman"/>
                <w:color w:val="D4D4D4"/>
                <w:sz w:val="21"/>
                <w:szCs w:val="21"/>
              </w:rPr>
              <w:pPrChange w:id="3038" w:author="Donovan Goode" w:date="2018-11-09T10:05:00Z">
                <w:pPr>
                  <w:shd w:val="clear" w:color="auto" w:fill="1E1E1E"/>
                  <w:spacing w:line="285" w:lineRule="atLeast"/>
                </w:pPr>
              </w:pPrChange>
            </w:pPr>
          </w:p>
          <w:p w14:paraId="7F569B0C" w14:textId="77777777" w:rsidR="00ED1509" w:rsidRPr="0041222C" w:rsidDel="008B6AF4" w:rsidRDefault="00ED1509">
            <w:pPr>
              <w:pStyle w:val="Heading1Numbered"/>
              <w:rPr>
                <w:del w:id="3039" w:author="Donovan Goode" w:date="2018-11-09T10:04:00Z"/>
                <w:rFonts w:ascii="Consolas" w:eastAsia="Times New Roman" w:hAnsi="Consolas" w:cs="Times New Roman"/>
                <w:color w:val="D4D4D4"/>
                <w:sz w:val="21"/>
                <w:szCs w:val="21"/>
              </w:rPr>
              <w:pPrChange w:id="3040" w:author="Donovan Goode" w:date="2018-11-09T10:05:00Z">
                <w:pPr>
                  <w:shd w:val="clear" w:color="auto" w:fill="1E1E1E"/>
                  <w:spacing w:line="285" w:lineRule="atLeast"/>
                </w:pPr>
              </w:pPrChange>
            </w:pPr>
            <w:del w:id="304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 slide2"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"widget2"</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"opacity: 1; display: none;"</w:delText>
              </w:r>
              <w:r w:rsidRPr="0041222C" w:rsidDel="008B6AF4">
                <w:rPr>
                  <w:rFonts w:ascii="Consolas" w:eastAsia="Times New Roman" w:hAnsi="Consolas" w:cs="Times New Roman"/>
                  <w:color w:val="808080"/>
                  <w:sz w:val="21"/>
                  <w:szCs w:val="21"/>
                </w:rPr>
                <w:delText>&gt;</w:delText>
              </w:r>
            </w:del>
          </w:p>
          <w:p w14:paraId="38872321" w14:textId="77777777" w:rsidR="00ED1509" w:rsidRPr="0041222C" w:rsidDel="008B6AF4" w:rsidRDefault="00ED1509">
            <w:pPr>
              <w:pStyle w:val="Heading1Numbered"/>
              <w:rPr>
                <w:del w:id="3042" w:author="Donovan Goode" w:date="2018-11-09T10:04:00Z"/>
                <w:rFonts w:ascii="Consolas" w:eastAsia="Times New Roman" w:hAnsi="Consolas" w:cs="Times New Roman"/>
                <w:color w:val="D4D4D4"/>
                <w:sz w:val="21"/>
                <w:szCs w:val="21"/>
              </w:rPr>
              <w:pPrChange w:id="3043" w:author="Donovan Goode" w:date="2018-11-09T10:05:00Z">
                <w:pPr>
                  <w:shd w:val="clear" w:color="auto" w:fill="1E1E1E"/>
                  <w:spacing w:line="285" w:lineRule="atLeast"/>
                </w:pPr>
              </w:pPrChange>
            </w:pPr>
          </w:p>
          <w:p w14:paraId="335B87EC" w14:textId="77777777" w:rsidR="00ED1509" w:rsidRPr="0041222C" w:rsidDel="008B6AF4" w:rsidRDefault="00ED1509">
            <w:pPr>
              <w:pStyle w:val="Heading1Numbered"/>
              <w:rPr>
                <w:del w:id="3044" w:author="Donovan Goode" w:date="2018-11-09T10:04:00Z"/>
                <w:rFonts w:ascii="Consolas" w:eastAsia="Times New Roman" w:hAnsi="Consolas" w:cs="Times New Roman"/>
                <w:color w:val="D4D4D4"/>
                <w:sz w:val="21"/>
                <w:szCs w:val="21"/>
              </w:rPr>
              <w:pPrChange w:id="3045" w:author="Donovan Goode" w:date="2018-11-09T10:05:00Z">
                <w:pPr>
                  <w:shd w:val="clear" w:color="auto" w:fill="1E1E1E"/>
                  <w:spacing w:line="285" w:lineRule="atLeast"/>
                </w:pPr>
              </w:pPrChange>
            </w:pPr>
            <w:del w:id="304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"W2MoreInfo"</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"https://www.opm.gov/blogs/Director/2018/6/"</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"suppress"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del>
          </w:p>
          <w:p w14:paraId="597A47E4" w14:textId="77777777" w:rsidR="00ED1509" w:rsidRPr="0041222C" w:rsidDel="008B6AF4" w:rsidRDefault="00ED1509">
            <w:pPr>
              <w:pStyle w:val="Heading1Numbered"/>
              <w:rPr>
                <w:del w:id="3047" w:author="Donovan Goode" w:date="2018-11-09T10:04:00Z"/>
                <w:rFonts w:ascii="Consolas" w:eastAsia="Times New Roman" w:hAnsi="Consolas" w:cs="Times New Roman"/>
                <w:color w:val="D4D4D4"/>
                <w:sz w:val="21"/>
                <w:szCs w:val="21"/>
              </w:rPr>
              <w:pPrChange w:id="3048" w:author="Donovan Goode" w:date="2018-11-09T10:05:00Z">
                <w:pPr>
                  <w:shd w:val="clear" w:color="auto" w:fill="1E1E1E"/>
                  <w:spacing w:line="285" w:lineRule="atLeast"/>
                </w:pPr>
              </w:pPrChange>
            </w:pPr>
            <w:del w:id="304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"UnlockTalent Connect"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"https://www.opm.gov/Banner/images/blank.gif"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"bg"</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4324E9E4" w14:textId="77777777" w:rsidR="00ED1509" w:rsidRPr="0041222C" w:rsidDel="008B6AF4" w:rsidRDefault="00ED1509">
            <w:pPr>
              <w:pStyle w:val="Heading1Numbered"/>
              <w:rPr>
                <w:del w:id="3050" w:author="Donovan Goode" w:date="2018-11-09T10:04:00Z"/>
                <w:rFonts w:ascii="Consolas" w:eastAsia="Times New Roman" w:hAnsi="Consolas" w:cs="Times New Roman"/>
                <w:color w:val="D4D4D4"/>
                <w:sz w:val="21"/>
                <w:szCs w:val="21"/>
              </w:rPr>
              <w:pPrChange w:id="3051" w:author="Donovan Goode" w:date="2018-11-09T10:05:00Z">
                <w:pPr>
                  <w:shd w:val="clear" w:color="auto" w:fill="1E1E1E"/>
                  <w:spacing w:line="285" w:lineRule="atLeast"/>
                </w:pPr>
              </w:pPrChange>
            </w:pPr>
          </w:p>
          <w:p w14:paraId="7A2DB787" w14:textId="77777777" w:rsidR="00ED1509" w:rsidRPr="0041222C" w:rsidDel="008B6AF4" w:rsidRDefault="00ED1509">
            <w:pPr>
              <w:pStyle w:val="Heading1Numbered"/>
              <w:rPr>
                <w:del w:id="3052" w:author="Donovan Goode" w:date="2018-11-09T10:04:00Z"/>
                <w:rFonts w:ascii="Consolas" w:eastAsia="Times New Roman" w:hAnsi="Consolas" w:cs="Times New Roman"/>
                <w:color w:val="D4D4D4"/>
                <w:sz w:val="21"/>
                <w:szCs w:val="21"/>
              </w:rPr>
              <w:pPrChange w:id="3053" w:author="Donovan Goode" w:date="2018-11-09T10:05:00Z">
                <w:pPr>
                  <w:shd w:val="clear" w:color="auto" w:fill="1E1E1E"/>
                  <w:spacing w:line="285" w:lineRule="atLeast"/>
                </w:pPr>
              </w:pPrChange>
            </w:pPr>
            <w:del w:id="305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6E69EDE" w14:textId="77777777" w:rsidR="00ED1509" w:rsidRPr="0041222C" w:rsidDel="008B6AF4" w:rsidRDefault="00ED1509">
            <w:pPr>
              <w:pStyle w:val="Heading1Numbered"/>
              <w:rPr>
                <w:del w:id="3055" w:author="Donovan Goode" w:date="2018-11-09T10:04:00Z"/>
                <w:rFonts w:ascii="Consolas" w:eastAsia="Times New Roman" w:hAnsi="Consolas" w:cs="Times New Roman"/>
                <w:color w:val="D4D4D4"/>
                <w:sz w:val="21"/>
                <w:szCs w:val="21"/>
              </w:rPr>
              <w:pPrChange w:id="3056" w:author="Donovan Goode" w:date="2018-11-09T10:05:00Z">
                <w:pPr>
                  <w:shd w:val="clear" w:color="auto" w:fill="1E1E1E"/>
                  <w:spacing w:line="285" w:lineRule="atLeast"/>
                </w:pPr>
              </w:pPrChange>
            </w:pPr>
          </w:p>
          <w:p w14:paraId="186988FC" w14:textId="77777777" w:rsidR="00ED1509" w:rsidRPr="0041222C" w:rsidDel="008B6AF4" w:rsidRDefault="00ED1509">
            <w:pPr>
              <w:pStyle w:val="Heading1Numbered"/>
              <w:rPr>
                <w:del w:id="3057" w:author="Donovan Goode" w:date="2018-11-09T10:04:00Z"/>
                <w:rFonts w:ascii="Consolas" w:eastAsia="Times New Roman" w:hAnsi="Consolas" w:cs="Times New Roman"/>
                <w:color w:val="D4D4D4"/>
                <w:sz w:val="21"/>
                <w:szCs w:val="21"/>
              </w:rPr>
              <w:pPrChange w:id="3058" w:author="Donovan Goode" w:date="2018-11-09T10:05:00Z">
                <w:pPr>
                  <w:shd w:val="clear" w:color="auto" w:fill="1E1E1E"/>
                  <w:spacing w:line="285" w:lineRule="atLeast"/>
                </w:pPr>
              </w:pPrChange>
            </w:pPr>
            <w:del w:id="305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 slide3"</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"widget3"</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"opacity: 1; display: block;"</w:delText>
              </w:r>
              <w:r w:rsidRPr="0041222C" w:rsidDel="008B6AF4">
                <w:rPr>
                  <w:rFonts w:ascii="Consolas" w:eastAsia="Times New Roman" w:hAnsi="Consolas" w:cs="Times New Roman"/>
                  <w:color w:val="808080"/>
                  <w:sz w:val="21"/>
                  <w:szCs w:val="21"/>
                </w:rPr>
                <w:delText>&gt;</w:delText>
              </w:r>
            </w:del>
          </w:p>
          <w:p w14:paraId="23B8F953" w14:textId="77777777" w:rsidR="00ED1509" w:rsidRPr="0041222C" w:rsidDel="008B6AF4" w:rsidRDefault="00ED1509">
            <w:pPr>
              <w:pStyle w:val="Heading1Numbered"/>
              <w:rPr>
                <w:del w:id="3060" w:author="Donovan Goode" w:date="2018-11-09T10:04:00Z"/>
                <w:rFonts w:ascii="Consolas" w:eastAsia="Times New Roman" w:hAnsi="Consolas" w:cs="Times New Roman"/>
                <w:color w:val="D4D4D4"/>
                <w:sz w:val="21"/>
                <w:szCs w:val="21"/>
              </w:rPr>
              <w:pPrChange w:id="3061" w:author="Donovan Goode" w:date="2018-11-09T10:05:00Z">
                <w:pPr>
                  <w:shd w:val="clear" w:color="auto" w:fill="1E1E1E"/>
                  <w:spacing w:line="285" w:lineRule="atLeast"/>
                </w:pPr>
              </w:pPrChange>
            </w:pPr>
          </w:p>
          <w:p w14:paraId="0A41AD76" w14:textId="77777777" w:rsidR="00ED1509" w:rsidRPr="0041222C" w:rsidDel="008B6AF4" w:rsidRDefault="00ED1509">
            <w:pPr>
              <w:pStyle w:val="Heading1Numbered"/>
              <w:rPr>
                <w:del w:id="3062" w:author="Donovan Goode" w:date="2018-11-09T10:04:00Z"/>
                <w:rFonts w:ascii="Consolas" w:eastAsia="Times New Roman" w:hAnsi="Consolas" w:cs="Times New Roman"/>
                <w:color w:val="D4D4D4"/>
                <w:sz w:val="21"/>
                <w:szCs w:val="21"/>
              </w:rPr>
              <w:pPrChange w:id="3063" w:author="Donovan Goode" w:date="2018-11-09T10:05:00Z">
                <w:pPr>
                  <w:shd w:val="clear" w:color="auto" w:fill="1E1E1E"/>
                  <w:spacing w:line="285" w:lineRule="atLeast"/>
                </w:pPr>
              </w:pPrChange>
            </w:pPr>
            <w:del w:id="306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"W2MoreInfo"</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"https://www.opm.gov/blogs/Director/2018/2/12/OPMs-2018---2022-Strategic-Plan/"</w:delText>
              </w:r>
            </w:del>
          </w:p>
          <w:p w14:paraId="14A84636" w14:textId="77777777" w:rsidR="00ED1509" w:rsidRPr="0041222C" w:rsidDel="008B6AF4" w:rsidRDefault="00ED1509">
            <w:pPr>
              <w:pStyle w:val="Heading1Numbered"/>
              <w:rPr>
                <w:del w:id="3065" w:author="Donovan Goode" w:date="2018-11-09T10:04:00Z"/>
                <w:rFonts w:ascii="Consolas" w:eastAsia="Times New Roman" w:hAnsi="Consolas" w:cs="Times New Roman"/>
                <w:color w:val="D4D4D4"/>
                <w:sz w:val="21"/>
                <w:szCs w:val="21"/>
              </w:rPr>
              <w:pPrChange w:id="3066" w:author="Donovan Goode" w:date="2018-11-09T10:05:00Z">
                <w:pPr>
                  <w:shd w:val="clear" w:color="auto" w:fill="1E1E1E"/>
                  <w:spacing w:line="285" w:lineRule="atLeast"/>
                </w:pPr>
              </w:pPrChange>
            </w:pPr>
            <w:del w:id="306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"suppress"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"Strategic Plan, Fiscal Years 2018 - 2022, opm.gov"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"https://www.opm.gov/Banner/images/blank.gif"</w:delText>
              </w:r>
            </w:del>
          </w:p>
          <w:p w14:paraId="169A3DE4" w14:textId="77777777" w:rsidR="00ED1509" w:rsidRPr="0041222C" w:rsidDel="008B6AF4" w:rsidRDefault="00ED1509">
            <w:pPr>
              <w:pStyle w:val="Heading1Numbered"/>
              <w:rPr>
                <w:del w:id="3068" w:author="Donovan Goode" w:date="2018-11-09T10:04:00Z"/>
                <w:rFonts w:ascii="Consolas" w:eastAsia="Times New Roman" w:hAnsi="Consolas" w:cs="Times New Roman"/>
                <w:color w:val="D4D4D4"/>
                <w:sz w:val="21"/>
                <w:szCs w:val="21"/>
              </w:rPr>
              <w:pPrChange w:id="3069" w:author="Donovan Goode" w:date="2018-11-09T10:05:00Z">
                <w:pPr>
                  <w:shd w:val="clear" w:color="auto" w:fill="1E1E1E"/>
                  <w:spacing w:line="285" w:lineRule="atLeast"/>
                </w:pPr>
              </w:pPrChange>
            </w:pPr>
            <w:del w:id="307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"bg"</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3645171D" w14:textId="77777777" w:rsidR="00ED1509" w:rsidRPr="0041222C" w:rsidDel="008B6AF4" w:rsidRDefault="00ED1509">
            <w:pPr>
              <w:pStyle w:val="Heading1Numbered"/>
              <w:rPr>
                <w:del w:id="3071" w:author="Donovan Goode" w:date="2018-11-09T10:04:00Z"/>
                <w:rFonts w:ascii="Consolas" w:eastAsia="Times New Roman" w:hAnsi="Consolas" w:cs="Times New Roman"/>
                <w:color w:val="D4D4D4"/>
                <w:sz w:val="21"/>
                <w:szCs w:val="21"/>
              </w:rPr>
              <w:pPrChange w:id="3072" w:author="Donovan Goode" w:date="2018-11-09T10:05:00Z">
                <w:pPr>
                  <w:shd w:val="clear" w:color="auto" w:fill="1E1E1E"/>
                  <w:spacing w:line="285" w:lineRule="atLeast"/>
                </w:pPr>
              </w:pPrChange>
            </w:pPr>
          </w:p>
          <w:p w14:paraId="139491B9" w14:textId="77777777" w:rsidR="00ED1509" w:rsidRPr="0041222C" w:rsidDel="008B6AF4" w:rsidRDefault="00ED1509">
            <w:pPr>
              <w:pStyle w:val="Heading1Numbered"/>
              <w:rPr>
                <w:del w:id="3073" w:author="Donovan Goode" w:date="2018-11-09T10:04:00Z"/>
                <w:rFonts w:ascii="Consolas" w:eastAsia="Times New Roman" w:hAnsi="Consolas" w:cs="Times New Roman"/>
                <w:color w:val="D4D4D4"/>
                <w:sz w:val="21"/>
                <w:szCs w:val="21"/>
              </w:rPr>
              <w:pPrChange w:id="3074" w:author="Donovan Goode" w:date="2018-11-09T10:05:00Z">
                <w:pPr>
                  <w:shd w:val="clear" w:color="auto" w:fill="1E1E1E"/>
                  <w:spacing w:line="285" w:lineRule="atLeast"/>
                </w:pPr>
              </w:pPrChange>
            </w:pPr>
            <w:del w:id="307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5A7260C" w14:textId="77777777" w:rsidR="00ED1509" w:rsidRPr="0041222C" w:rsidDel="008B6AF4" w:rsidRDefault="00ED1509">
            <w:pPr>
              <w:pStyle w:val="Heading1Numbered"/>
              <w:rPr>
                <w:del w:id="3076" w:author="Donovan Goode" w:date="2018-11-09T10:04:00Z"/>
                <w:rFonts w:ascii="Consolas" w:eastAsia="Times New Roman" w:hAnsi="Consolas" w:cs="Times New Roman"/>
                <w:color w:val="D4D4D4"/>
                <w:sz w:val="21"/>
                <w:szCs w:val="21"/>
              </w:rPr>
              <w:pPrChange w:id="3077" w:author="Donovan Goode" w:date="2018-11-09T10:05:00Z">
                <w:pPr>
                  <w:shd w:val="clear" w:color="auto" w:fill="1E1E1E"/>
                  <w:spacing w:line="285" w:lineRule="atLeast"/>
                </w:pPr>
              </w:pPrChange>
            </w:pPr>
          </w:p>
          <w:p w14:paraId="386B6AE8" w14:textId="77777777" w:rsidR="00ED1509" w:rsidRPr="0041222C" w:rsidDel="008B6AF4" w:rsidRDefault="00ED1509">
            <w:pPr>
              <w:pStyle w:val="Heading1Numbered"/>
              <w:rPr>
                <w:del w:id="3078" w:author="Donovan Goode" w:date="2018-11-09T10:04:00Z"/>
                <w:rFonts w:ascii="Consolas" w:eastAsia="Times New Roman" w:hAnsi="Consolas" w:cs="Times New Roman"/>
                <w:color w:val="D4D4D4"/>
                <w:sz w:val="21"/>
                <w:szCs w:val="21"/>
              </w:rPr>
              <w:pPrChange w:id="3079" w:author="Donovan Goode" w:date="2018-11-09T10:05:00Z">
                <w:pPr>
                  <w:shd w:val="clear" w:color="auto" w:fill="1E1E1E"/>
                  <w:spacing w:line="285" w:lineRule="atLeast"/>
                </w:pPr>
              </w:pPrChange>
            </w:pPr>
            <w:del w:id="308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 slide4"</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"widget4"</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"opacity: 1; display: none;"</w:delText>
              </w:r>
              <w:r w:rsidRPr="0041222C" w:rsidDel="008B6AF4">
                <w:rPr>
                  <w:rFonts w:ascii="Consolas" w:eastAsia="Times New Roman" w:hAnsi="Consolas" w:cs="Times New Roman"/>
                  <w:color w:val="808080"/>
                  <w:sz w:val="21"/>
                  <w:szCs w:val="21"/>
                </w:rPr>
                <w:delText>&gt;</w:delText>
              </w:r>
            </w:del>
          </w:p>
          <w:p w14:paraId="0BF12A3D" w14:textId="77777777" w:rsidR="00ED1509" w:rsidRPr="0041222C" w:rsidDel="008B6AF4" w:rsidRDefault="00ED1509">
            <w:pPr>
              <w:pStyle w:val="Heading1Numbered"/>
              <w:rPr>
                <w:del w:id="3081" w:author="Donovan Goode" w:date="2018-11-09T10:04:00Z"/>
                <w:rFonts w:ascii="Consolas" w:eastAsia="Times New Roman" w:hAnsi="Consolas" w:cs="Times New Roman"/>
                <w:color w:val="D4D4D4"/>
                <w:sz w:val="21"/>
                <w:szCs w:val="21"/>
              </w:rPr>
              <w:pPrChange w:id="3082" w:author="Donovan Goode" w:date="2018-11-09T10:05:00Z">
                <w:pPr>
                  <w:shd w:val="clear" w:color="auto" w:fill="1E1E1E"/>
                  <w:spacing w:line="285" w:lineRule="atLeast"/>
                </w:pPr>
              </w:pPrChange>
            </w:pPr>
          </w:p>
          <w:p w14:paraId="3DEE257A" w14:textId="77777777" w:rsidR="00ED1509" w:rsidRPr="0041222C" w:rsidDel="008B6AF4" w:rsidRDefault="00ED1509">
            <w:pPr>
              <w:pStyle w:val="Heading1Numbered"/>
              <w:rPr>
                <w:del w:id="3083" w:author="Donovan Goode" w:date="2018-11-09T10:04:00Z"/>
                <w:rFonts w:ascii="Consolas" w:eastAsia="Times New Roman" w:hAnsi="Consolas" w:cs="Times New Roman"/>
                <w:color w:val="D4D4D4"/>
                <w:sz w:val="21"/>
                <w:szCs w:val="21"/>
              </w:rPr>
              <w:pPrChange w:id="3084" w:author="Donovan Goode" w:date="2018-11-09T10:05:00Z">
                <w:pPr>
                  <w:shd w:val="clear" w:color="auto" w:fill="1E1E1E"/>
                  <w:spacing w:line="285" w:lineRule="atLeast"/>
                </w:pPr>
              </w:pPrChange>
            </w:pPr>
            <w:del w:id="308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"W2MoreInfo"</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"http://www.cybercareers.gov/"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"suppress"</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"Join the Force. Take the Challenge. CyberCareers.gov"</w:delText>
              </w:r>
            </w:del>
          </w:p>
          <w:p w14:paraId="74207F73" w14:textId="77777777" w:rsidR="00ED1509" w:rsidRPr="0041222C" w:rsidDel="008B6AF4" w:rsidRDefault="00ED1509">
            <w:pPr>
              <w:pStyle w:val="Heading1Numbered"/>
              <w:rPr>
                <w:del w:id="3086" w:author="Donovan Goode" w:date="2018-11-09T10:04:00Z"/>
                <w:rFonts w:ascii="Consolas" w:eastAsia="Times New Roman" w:hAnsi="Consolas" w:cs="Times New Roman"/>
                <w:color w:val="D4D4D4"/>
                <w:sz w:val="21"/>
                <w:szCs w:val="21"/>
              </w:rPr>
              <w:pPrChange w:id="3087" w:author="Donovan Goode" w:date="2018-11-09T10:05:00Z">
                <w:pPr>
                  <w:shd w:val="clear" w:color="auto" w:fill="1E1E1E"/>
                  <w:spacing w:line="285" w:lineRule="atLeast"/>
                </w:pPr>
              </w:pPrChange>
            </w:pPr>
            <w:del w:id="308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"https://www.opm.gov/Banner/images/blank.gif"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"bg"</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1DC65F95" w14:textId="77777777" w:rsidR="00ED1509" w:rsidRPr="0041222C" w:rsidDel="008B6AF4" w:rsidRDefault="00ED1509">
            <w:pPr>
              <w:pStyle w:val="Heading1Numbered"/>
              <w:rPr>
                <w:del w:id="3089" w:author="Donovan Goode" w:date="2018-11-09T10:04:00Z"/>
                <w:rFonts w:ascii="Consolas" w:eastAsia="Times New Roman" w:hAnsi="Consolas" w:cs="Times New Roman"/>
                <w:color w:val="D4D4D4"/>
                <w:sz w:val="21"/>
                <w:szCs w:val="21"/>
              </w:rPr>
              <w:pPrChange w:id="3090" w:author="Donovan Goode" w:date="2018-11-09T10:05:00Z">
                <w:pPr>
                  <w:shd w:val="clear" w:color="auto" w:fill="1E1E1E"/>
                  <w:spacing w:line="285" w:lineRule="atLeast"/>
                </w:pPr>
              </w:pPrChange>
            </w:pPr>
          </w:p>
          <w:p w14:paraId="5E4D93E5" w14:textId="77777777" w:rsidR="00ED1509" w:rsidRPr="0041222C" w:rsidDel="008B6AF4" w:rsidRDefault="00ED1509">
            <w:pPr>
              <w:pStyle w:val="Heading1Numbered"/>
              <w:rPr>
                <w:del w:id="3091" w:author="Donovan Goode" w:date="2018-11-09T10:04:00Z"/>
                <w:rFonts w:ascii="Consolas" w:eastAsia="Times New Roman" w:hAnsi="Consolas" w:cs="Times New Roman"/>
                <w:color w:val="D4D4D4"/>
                <w:sz w:val="21"/>
                <w:szCs w:val="21"/>
              </w:rPr>
              <w:pPrChange w:id="3092" w:author="Donovan Goode" w:date="2018-11-09T10:05:00Z">
                <w:pPr>
                  <w:shd w:val="clear" w:color="auto" w:fill="1E1E1E"/>
                  <w:spacing w:line="285" w:lineRule="atLeast"/>
                </w:pPr>
              </w:pPrChange>
            </w:pPr>
            <w:del w:id="309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12F9DF1" w14:textId="77777777" w:rsidR="00ED1509" w:rsidRPr="0041222C" w:rsidDel="008B6AF4" w:rsidRDefault="00ED1509">
            <w:pPr>
              <w:pStyle w:val="Heading1Numbered"/>
              <w:rPr>
                <w:del w:id="3094" w:author="Donovan Goode" w:date="2018-11-09T10:04:00Z"/>
                <w:rFonts w:ascii="Consolas" w:eastAsia="Times New Roman" w:hAnsi="Consolas" w:cs="Times New Roman"/>
                <w:color w:val="D4D4D4"/>
                <w:sz w:val="21"/>
                <w:szCs w:val="21"/>
              </w:rPr>
              <w:pPrChange w:id="3095" w:author="Donovan Goode" w:date="2018-11-09T10:05:00Z">
                <w:pPr>
                  <w:shd w:val="clear" w:color="auto" w:fill="1E1E1E"/>
                  <w:spacing w:line="285" w:lineRule="atLeast"/>
                </w:pPr>
              </w:pPrChange>
            </w:pPr>
          </w:p>
          <w:p w14:paraId="7ACB1A03" w14:textId="77777777" w:rsidR="00ED1509" w:rsidRPr="0041222C" w:rsidDel="008B6AF4" w:rsidRDefault="00ED1509">
            <w:pPr>
              <w:pStyle w:val="Heading1Numbered"/>
              <w:rPr>
                <w:del w:id="3096" w:author="Donovan Goode" w:date="2018-11-09T10:04:00Z"/>
                <w:rFonts w:ascii="Consolas" w:eastAsia="Times New Roman" w:hAnsi="Consolas" w:cs="Times New Roman"/>
                <w:color w:val="D4D4D4"/>
                <w:sz w:val="21"/>
                <w:szCs w:val="21"/>
              </w:rPr>
              <w:pPrChange w:id="3097" w:author="Donovan Goode" w:date="2018-11-09T10:05:00Z">
                <w:pPr>
                  <w:shd w:val="clear" w:color="auto" w:fill="1E1E1E"/>
                  <w:spacing w:line="285" w:lineRule="atLeast"/>
                </w:pPr>
              </w:pPrChange>
            </w:pPr>
            <w:del w:id="309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CB1E1C5" w14:textId="77777777" w:rsidR="00ED1509" w:rsidRPr="0041222C" w:rsidDel="008B6AF4" w:rsidRDefault="00ED1509">
            <w:pPr>
              <w:pStyle w:val="Heading1Numbered"/>
              <w:rPr>
                <w:del w:id="3099" w:author="Donovan Goode" w:date="2018-11-09T10:04:00Z"/>
                <w:rFonts w:ascii="Consolas" w:eastAsia="Times New Roman" w:hAnsi="Consolas" w:cs="Times New Roman"/>
                <w:color w:val="D4D4D4"/>
                <w:sz w:val="21"/>
                <w:szCs w:val="21"/>
              </w:rPr>
              <w:pPrChange w:id="3100" w:author="Donovan Goode" w:date="2018-11-09T10:05:00Z">
                <w:pPr>
                  <w:shd w:val="clear" w:color="auto" w:fill="1E1E1E"/>
                  <w:spacing w:line="285" w:lineRule="atLeast"/>
                </w:pPr>
              </w:pPrChange>
            </w:pPr>
            <w:del w:id="310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End: widgets container --&gt;</w:delText>
              </w:r>
            </w:del>
          </w:p>
          <w:p w14:paraId="2F2F25FF" w14:textId="77777777" w:rsidR="00ED1509" w:rsidRPr="0041222C" w:rsidDel="008B6AF4" w:rsidRDefault="00ED1509">
            <w:pPr>
              <w:pStyle w:val="Heading1Numbered"/>
              <w:rPr>
                <w:del w:id="3102" w:author="Donovan Goode" w:date="2018-11-09T10:04:00Z"/>
                <w:rFonts w:ascii="Consolas" w:eastAsia="Times New Roman" w:hAnsi="Consolas" w:cs="Times New Roman"/>
                <w:color w:val="D4D4D4"/>
                <w:sz w:val="21"/>
                <w:szCs w:val="21"/>
              </w:rPr>
              <w:pPrChange w:id="3103" w:author="Donovan Goode" w:date="2018-11-09T10:05:00Z">
                <w:pPr>
                  <w:shd w:val="clear" w:color="auto" w:fill="1E1E1E"/>
                  <w:spacing w:line="285" w:lineRule="atLeast"/>
                </w:pPr>
              </w:pPrChange>
            </w:pPr>
            <w:del w:id="310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"overlay_left_shadow"</w:delText>
              </w:r>
              <w:r w:rsidRPr="0041222C" w:rsidDel="008B6AF4">
                <w:rPr>
                  <w:rFonts w:ascii="Consolas" w:eastAsia="Times New Roman" w:hAnsi="Consolas" w:cs="Times New Roman"/>
                  <w:color w:val="808080"/>
                  <w:sz w:val="21"/>
                  <w:szCs w:val="21"/>
                </w:rPr>
                <w:delText>&gt;</w:delText>
              </w:r>
            </w:del>
          </w:p>
          <w:p w14:paraId="3ED182E6" w14:textId="77777777" w:rsidR="00ED1509" w:rsidRPr="0041222C" w:rsidDel="008B6AF4" w:rsidRDefault="00ED1509">
            <w:pPr>
              <w:pStyle w:val="Heading1Numbered"/>
              <w:rPr>
                <w:del w:id="3105" w:author="Donovan Goode" w:date="2018-11-09T10:04:00Z"/>
                <w:rFonts w:ascii="Consolas" w:eastAsia="Times New Roman" w:hAnsi="Consolas" w:cs="Times New Roman"/>
                <w:color w:val="D4D4D4"/>
                <w:sz w:val="21"/>
                <w:szCs w:val="21"/>
              </w:rPr>
              <w:pPrChange w:id="3106" w:author="Donovan Goode" w:date="2018-11-09T10:05:00Z">
                <w:pPr>
                  <w:shd w:val="clear" w:color="auto" w:fill="1E1E1E"/>
                  <w:spacing w:line="285" w:lineRule="atLeast"/>
                </w:pPr>
              </w:pPrChange>
            </w:pPr>
            <w:del w:id="310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"https://www.opm.gov/Banner/images/overlay_shadow_left.png"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"https://www.opm.gov/Banner/images/overlay_shadow_left.gif"</w:delText>
              </w:r>
            </w:del>
          </w:p>
          <w:p w14:paraId="0697948A" w14:textId="77777777" w:rsidR="00ED1509" w:rsidRPr="0041222C" w:rsidDel="008B6AF4" w:rsidRDefault="00ED1509">
            <w:pPr>
              <w:pStyle w:val="Heading1Numbered"/>
              <w:rPr>
                <w:del w:id="3108" w:author="Donovan Goode" w:date="2018-11-09T10:04:00Z"/>
                <w:rFonts w:ascii="Consolas" w:eastAsia="Times New Roman" w:hAnsi="Consolas" w:cs="Times New Roman"/>
                <w:color w:val="D4D4D4"/>
                <w:sz w:val="21"/>
                <w:szCs w:val="21"/>
              </w:rPr>
              <w:pPrChange w:id="3109" w:author="Donovan Goode" w:date="2018-11-09T10:05:00Z">
                <w:pPr>
                  <w:shd w:val="clear" w:color="auto" w:fill="1E1E1E"/>
                  <w:spacing w:line="285" w:lineRule="atLeast"/>
                </w:pPr>
              </w:pPrChange>
            </w:pPr>
            <w:del w:id="311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002A2397" w14:textId="77777777" w:rsidR="00ED1509" w:rsidRPr="0041222C" w:rsidDel="008B6AF4" w:rsidRDefault="00ED1509">
            <w:pPr>
              <w:pStyle w:val="Heading1Numbered"/>
              <w:rPr>
                <w:del w:id="3111" w:author="Donovan Goode" w:date="2018-11-09T10:04:00Z"/>
                <w:rFonts w:ascii="Consolas" w:eastAsia="Times New Roman" w:hAnsi="Consolas" w:cs="Times New Roman"/>
                <w:color w:val="D4D4D4"/>
                <w:sz w:val="21"/>
                <w:szCs w:val="21"/>
              </w:rPr>
              <w:pPrChange w:id="3112" w:author="Donovan Goode" w:date="2018-11-09T10:05:00Z">
                <w:pPr>
                  <w:shd w:val="clear" w:color="auto" w:fill="1E1E1E"/>
                  <w:spacing w:line="285" w:lineRule="atLeast"/>
                </w:pPr>
              </w:pPrChange>
            </w:pPr>
            <w:del w:id="311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"overlay_right_shadow"</w:delText>
              </w:r>
              <w:r w:rsidRPr="0041222C" w:rsidDel="008B6AF4">
                <w:rPr>
                  <w:rFonts w:ascii="Consolas" w:eastAsia="Times New Roman" w:hAnsi="Consolas" w:cs="Times New Roman"/>
                  <w:color w:val="808080"/>
                  <w:sz w:val="21"/>
                  <w:szCs w:val="21"/>
                </w:rPr>
                <w:delText>&gt;</w:delText>
              </w:r>
            </w:del>
          </w:p>
          <w:p w14:paraId="6BA406D5" w14:textId="77777777" w:rsidR="00ED1509" w:rsidRPr="0041222C" w:rsidDel="008B6AF4" w:rsidRDefault="00ED1509">
            <w:pPr>
              <w:pStyle w:val="Heading1Numbered"/>
              <w:rPr>
                <w:del w:id="3114" w:author="Donovan Goode" w:date="2018-11-09T10:04:00Z"/>
                <w:rFonts w:ascii="Consolas" w:eastAsia="Times New Roman" w:hAnsi="Consolas" w:cs="Times New Roman"/>
                <w:color w:val="D4D4D4"/>
                <w:sz w:val="21"/>
                <w:szCs w:val="21"/>
              </w:rPr>
              <w:pPrChange w:id="3115" w:author="Donovan Goode" w:date="2018-11-09T10:05:00Z">
                <w:pPr>
                  <w:shd w:val="clear" w:color="auto" w:fill="1E1E1E"/>
                  <w:spacing w:line="285" w:lineRule="atLeast"/>
                </w:pPr>
              </w:pPrChange>
            </w:pPr>
            <w:del w:id="311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"/Banner/images/overlay_shadow_right.png"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"https://www.opm.govhttps://www.opm.gov/Banner/images/overlay_shadow_right.gif"</w:delText>
              </w:r>
            </w:del>
          </w:p>
          <w:p w14:paraId="0EA71551" w14:textId="77777777" w:rsidR="00ED1509" w:rsidRPr="0041222C" w:rsidDel="008B6AF4" w:rsidRDefault="00ED1509">
            <w:pPr>
              <w:pStyle w:val="Heading1Numbered"/>
              <w:rPr>
                <w:del w:id="3117" w:author="Donovan Goode" w:date="2018-11-09T10:04:00Z"/>
                <w:rFonts w:ascii="Consolas" w:eastAsia="Times New Roman" w:hAnsi="Consolas" w:cs="Times New Roman"/>
                <w:color w:val="D4D4D4"/>
                <w:sz w:val="21"/>
                <w:szCs w:val="21"/>
              </w:rPr>
              <w:pPrChange w:id="3118" w:author="Donovan Goode" w:date="2018-11-09T10:05:00Z">
                <w:pPr>
                  <w:shd w:val="clear" w:color="auto" w:fill="1E1E1E"/>
                  <w:spacing w:line="285" w:lineRule="atLeast"/>
                </w:pPr>
              </w:pPrChange>
            </w:pPr>
            <w:del w:id="311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AE9708F" w14:textId="77777777" w:rsidR="00ED1509" w:rsidRPr="0041222C" w:rsidDel="008B6AF4" w:rsidRDefault="00ED1509">
            <w:pPr>
              <w:pStyle w:val="Heading1Numbered"/>
              <w:rPr>
                <w:del w:id="3120" w:author="Donovan Goode" w:date="2018-11-09T10:04:00Z"/>
                <w:rFonts w:ascii="Consolas" w:eastAsia="Times New Roman" w:hAnsi="Consolas" w:cs="Times New Roman"/>
                <w:color w:val="D4D4D4"/>
                <w:sz w:val="21"/>
                <w:szCs w:val="21"/>
              </w:rPr>
              <w:pPrChange w:id="3121" w:author="Donovan Goode" w:date="2018-11-09T10:05:00Z">
                <w:pPr>
                  <w:shd w:val="clear" w:color="auto" w:fill="1E1E1E"/>
                  <w:spacing w:line="285" w:lineRule="atLeast"/>
                </w:pPr>
              </w:pPrChange>
            </w:pPr>
            <w:del w:id="312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"overlay_left_cap"</w:delText>
              </w:r>
              <w:r w:rsidRPr="0041222C" w:rsidDel="008B6AF4">
                <w:rPr>
                  <w:rFonts w:ascii="Consolas" w:eastAsia="Times New Roman" w:hAnsi="Consolas" w:cs="Times New Roman"/>
                  <w:color w:val="808080"/>
                  <w:sz w:val="21"/>
                  <w:szCs w:val="21"/>
                </w:rPr>
                <w:delText>&gt;</w:delText>
              </w:r>
            </w:del>
          </w:p>
          <w:p w14:paraId="288FF744" w14:textId="77777777" w:rsidR="00ED1509" w:rsidRPr="0041222C" w:rsidDel="008B6AF4" w:rsidRDefault="00ED1509">
            <w:pPr>
              <w:pStyle w:val="Heading1Numbered"/>
              <w:rPr>
                <w:del w:id="3123" w:author="Donovan Goode" w:date="2018-11-09T10:04:00Z"/>
                <w:rFonts w:ascii="Consolas" w:eastAsia="Times New Roman" w:hAnsi="Consolas" w:cs="Times New Roman"/>
                <w:color w:val="D4D4D4"/>
                <w:sz w:val="21"/>
                <w:szCs w:val="21"/>
              </w:rPr>
              <w:pPrChange w:id="3124" w:author="Donovan Goode" w:date="2018-11-09T10:05:00Z">
                <w:pPr>
                  <w:shd w:val="clear" w:color="auto" w:fill="1E1E1E"/>
                  <w:spacing w:line="285" w:lineRule="atLeast"/>
                </w:pPr>
              </w:pPrChange>
            </w:pPr>
            <w:del w:id="312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"https://www.opm.gov/Banner/images/overlay_left_cap.png"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"https://www.opm.gov/Banner/images/overlay_left_cap.gif"</w:delText>
              </w:r>
            </w:del>
          </w:p>
          <w:p w14:paraId="360DB2F6" w14:textId="77777777" w:rsidR="00ED1509" w:rsidRPr="0041222C" w:rsidDel="008B6AF4" w:rsidRDefault="00ED1509">
            <w:pPr>
              <w:pStyle w:val="Heading1Numbered"/>
              <w:rPr>
                <w:del w:id="3126" w:author="Donovan Goode" w:date="2018-11-09T10:04:00Z"/>
                <w:rFonts w:ascii="Consolas" w:eastAsia="Times New Roman" w:hAnsi="Consolas" w:cs="Times New Roman"/>
                <w:color w:val="D4D4D4"/>
                <w:sz w:val="21"/>
                <w:szCs w:val="21"/>
              </w:rPr>
              <w:pPrChange w:id="3127" w:author="Donovan Goode" w:date="2018-11-09T10:05:00Z">
                <w:pPr>
                  <w:shd w:val="clear" w:color="auto" w:fill="1E1E1E"/>
                  <w:spacing w:line="285" w:lineRule="atLeast"/>
                </w:pPr>
              </w:pPrChange>
            </w:pPr>
            <w:del w:id="312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697573E" w14:textId="77777777" w:rsidR="00ED1509" w:rsidRPr="0041222C" w:rsidDel="008B6AF4" w:rsidRDefault="00ED1509">
            <w:pPr>
              <w:pStyle w:val="Heading1Numbered"/>
              <w:rPr>
                <w:del w:id="3129" w:author="Donovan Goode" w:date="2018-11-09T10:04:00Z"/>
                <w:rFonts w:ascii="Consolas" w:eastAsia="Times New Roman" w:hAnsi="Consolas" w:cs="Times New Roman"/>
                <w:color w:val="D4D4D4"/>
                <w:sz w:val="21"/>
                <w:szCs w:val="21"/>
              </w:rPr>
              <w:pPrChange w:id="3130" w:author="Donovan Goode" w:date="2018-11-09T10:05:00Z">
                <w:pPr>
                  <w:shd w:val="clear" w:color="auto" w:fill="1E1E1E"/>
                  <w:spacing w:line="285" w:lineRule="atLeast"/>
                </w:pPr>
              </w:pPrChange>
            </w:pPr>
            <w:del w:id="313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"overlay_right_cap"</w:delText>
              </w:r>
              <w:r w:rsidRPr="0041222C" w:rsidDel="008B6AF4">
                <w:rPr>
                  <w:rFonts w:ascii="Consolas" w:eastAsia="Times New Roman" w:hAnsi="Consolas" w:cs="Times New Roman"/>
                  <w:color w:val="808080"/>
                  <w:sz w:val="21"/>
                  <w:szCs w:val="21"/>
                </w:rPr>
                <w:delText>&gt;</w:delText>
              </w:r>
            </w:del>
          </w:p>
          <w:p w14:paraId="36FAB121" w14:textId="77777777" w:rsidR="00ED1509" w:rsidRPr="0041222C" w:rsidDel="008B6AF4" w:rsidRDefault="00ED1509">
            <w:pPr>
              <w:pStyle w:val="Heading1Numbered"/>
              <w:rPr>
                <w:del w:id="3132" w:author="Donovan Goode" w:date="2018-11-09T10:04:00Z"/>
                <w:rFonts w:ascii="Consolas" w:eastAsia="Times New Roman" w:hAnsi="Consolas" w:cs="Times New Roman"/>
                <w:color w:val="D4D4D4"/>
                <w:sz w:val="21"/>
                <w:szCs w:val="21"/>
              </w:rPr>
              <w:pPrChange w:id="3133" w:author="Donovan Goode" w:date="2018-11-09T10:05:00Z">
                <w:pPr>
                  <w:shd w:val="clear" w:color="auto" w:fill="1E1E1E"/>
                  <w:spacing w:line="285" w:lineRule="atLeast"/>
                </w:pPr>
              </w:pPrChange>
            </w:pPr>
            <w:del w:id="313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"https://www.opm.gov/Banner/images/overlay_right_cap.png"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"https://www.opm.gov/Banner/images/overlay_right_cap.gif"</w:delText>
              </w:r>
            </w:del>
          </w:p>
          <w:p w14:paraId="4A69FD07" w14:textId="77777777" w:rsidR="00ED1509" w:rsidRPr="0041222C" w:rsidDel="008B6AF4" w:rsidRDefault="00ED1509">
            <w:pPr>
              <w:pStyle w:val="Heading1Numbered"/>
              <w:rPr>
                <w:del w:id="3135" w:author="Donovan Goode" w:date="2018-11-09T10:04:00Z"/>
                <w:rFonts w:ascii="Consolas" w:eastAsia="Times New Roman" w:hAnsi="Consolas" w:cs="Times New Roman"/>
                <w:color w:val="D4D4D4"/>
                <w:sz w:val="21"/>
                <w:szCs w:val="21"/>
              </w:rPr>
              <w:pPrChange w:id="3136" w:author="Donovan Goode" w:date="2018-11-09T10:05:00Z">
                <w:pPr>
                  <w:shd w:val="clear" w:color="auto" w:fill="1E1E1E"/>
                  <w:spacing w:line="285" w:lineRule="atLeast"/>
                </w:pPr>
              </w:pPrChange>
            </w:pPr>
            <w:del w:id="313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F1CDEAA" w14:textId="77777777" w:rsidR="00ED1509" w:rsidRPr="0041222C" w:rsidDel="008B6AF4" w:rsidRDefault="00ED1509">
            <w:pPr>
              <w:pStyle w:val="Heading1Numbered"/>
              <w:rPr>
                <w:del w:id="3138" w:author="Donovan Goode" w:date="2018-11-09T10:04:00Z"/>
                <w:rFonts w:ascii="Consolas" w:eastAsia="Times New Roman" w:hAnsi="Consolas" w:cs="Times New Roman"/>
                <w:color w:val="D4D4D4"/>
                <w:sz w:val="21"/>
                <w:szCs w:val="21"/>
              </w:rPr>
              <w:pPrChange w:id="3139" w:author="Donovan Goode" w:date="2018-11-09T10:05:00Z">
                <w:pPr>
                  <w:shd w:val="clear" w:color="auto" w:fill="1E1E1E"/>
                  <w:spacing w:line="285" w:lineRule="atLeast"/>
                </w:pPr>
              </w:pPrChange>
            </w:pPr>
            <w:del w:id="314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"overlay_top"</w:delText>
              </w:r>
              <w:r w:rsidRPr="0041222C" w:rsidDel="008B6AF4">
                <w:rPr>
                  <w:rFonts w:ascii="Consolas" w:eastAsia="Times New Roman" w:hAnsi="Consolas" w:cs="Times New Roman"/>
                  <w:color w:val="808080"/>
                  <w:sz w:val="21"/>
                  <w:szCs w:val="21"/>
                </w:rPr>
                <w:delText>&gt;</w:delText>
              </w:r>
            </w:del>
          </w:p>
          <w:p w14:paraId="719719E3" w14:textId="77777777" w:rsidR="00ED1509" w:rsidRPr="0041222C" w:rsidDel="008B6AF4" w:rsidRDefault="00ED1509">
            <w:pPr>
              <w:pStyle w:val="Heading1Numbered"/>
              <w:rPr>
                <w:del w:id="3141" w:author="Donovan Goode" w:date="2018-11-09T10:04:00Z"/>
                <w:rFonts w:ascii="Consolas" w:eastAsia="Times New Roman" w:hAnsi="Consolas" w:cs="Times New Roman"/>
                <w:color w:val="D4D4D4"/>
                <w:sz w:val="21"/>
                <w:szCs w:val="21"/>
              </w:rPr>
              <w:pPrChange w:id="3142" w:author="Donovan Goode" w:date="2018-11-09T10:05:00Z">
                <w:pPr>
                  <w:shd w:val="clear" w:color="auto" w:fill="1E1E1E"/>
                  <w:spacing w:line="285" w:lineRule="atLeast"/>
                </w:pPr>
              </w:pPrChange>
            </w:pPr>
            <w:del w:id="314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"https://www.opm.gov/Banner/images/overlay_top.png"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"https://www.opm.gov/Banner/images/overlay_top.gif"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w:delText>
              </w:r>
            </w:del>
          </w:p>
          <w:p w14:paraId="4CC91C84" w14:textId="77777777" w:rsidR="00ED1509" w:rsidRPr="0041222C" w:rsidDel="008B6AF4" w:rsidRDefault="00ED1509">
            <w:pPr>
              <w:pStyle w:val="Heading1Numbered"/>
              <w:rPr>
                <w:del w:id="3144" w:author="Donovan Goode" w:date="2018-11-09T10:04:00Z"/>
                <w:rFonts w:ascii="Consolas" w:eastAsia="Times New Roman" w:hAnsi="Consolas" w:cs="Times New Roman"/>
                <w:color w:val="D4D4D4"/>
                <w:sz w:val="21"/>
                <w:szCs w:val="21"/>
              </w:rPr>
              <w:pPrChange w:id="3145" w:author="Donovan Goode" w:date="2018-11-09T10:05:00Z">
                <w:pPr>
                  <w:shd w:val="clear" w:color="auto" w:fill="1E1E1E"/>
                  <w:spacing w:line="285" w:lineRule="atLeast"/>
                </w:pPr>
              </w:pPrChange>
            </w:pPr>
            <w:del w:id="314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A57C1F4" w14:textId="77777777" w:rsidR="00ED1509" w:rsidRPr="0041222C" w:rsidDel="008B6AF4" w:rsidRDefault="00ED1509">
            <w:pPr>
              <w:pStyle w:val="Heading1Numbered"/>
              <w:rPr>
                <w:del w:id="3147" w:author="Donovan Goode" w:date="2018-11-09T10:04:00Z"/>
                <w:rFonts w:ascii="Consolas" w:eastAsia="Times New Roman" w:hAnsi="Consolas" w:cs="Times New Roman"/>
                <w:color w:val="D4D4D4"/>
                <w:sz w:val="21"/>
                <w:szCs w:val="21"/>
              </w:rPr>
              <w:pPrChange w:id="3148" w:author="Donovan Goode" w:date="2018-11-09T10:05:00Z">
                <w:pPr>
                  <w:shd w:val="clear" w:color="auto" w:fill="1E1E1E"/>
                  <w:spacing w:line="285" w:lineRule="atLeast"/>
                </w:pPr>
              </w:pPrChange>
            </w:pPr>
            <w:del w:id="314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"overlay_bottom_left"</w:delText>
              </w:r>
              <w:r w:rsidRPr="0041222C" w:rsidDel="008B6AF4">
                <w:rPr>
                  <w:rFonts w:ascii="Consolas" w:eastAsia="Times New Roman" w:hAnsi="Consolas" w:cs="Times New Roman"/>
                  <w:color w:val="808080"/>
                  <w:sz w:val="21"/>
                  <w:szCs w:val="21"/>
                </w:rPr>
                <w:delText>&gt;</w:delText>
              </w:r>
            </w:del>
          </w:p>
          <w:p w14:paraId="73B88AD9" w14:textId="77777777" w:rsidR="00ED1509" w:rsidRPr="0041222C" w:rsidDel="008B6AF4" w:rsidRDefault="00ED1509">
            <w:pPr>
              <w:pStyle w:val="Heading1Numbered"/>
              <w:rPr>
                <w:del w:id="3150" w:author="Donovan Goode" w:date="2018-11-09T10:04:00Z"/>
                <w:rFonts w:ascii="Consolas" w:eastAsia="Times New Roman" w:hAnsi="Consolas" w:cs="Times New Roman"/>
                <w:color w:val="D4D4D4"/>
                <w:sz w:val="21"/>
                <w:szCs w:val="21"/>
              </w:rPr>
              <w:pPrChange w:id="3151" w:author="Donovan Goode" w:date="2018-11-09T10:05:00Z">
                <w:pPr>
                  <w:shd w:val="clear" w:color="auto" w:fill="1E1E1E"/>
                  <w:spacing w:line="285" w:lineRule="atLeast"/>
                </w:pPr>
              </w:pPrChange>
            </w:pPr>
            <w:del w:id="315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&lt;!--e--&gt;</w:delText>
              </w:r>
            </w:del>
          </w:p>
          <w:p w14:paraId="09B3A58A" w14:textId="77777777" w:rsidR="00ED1509" w:rsidRPr="0041222C" w:rsidDel="008B6AF4" w:rsidRDefault="00ED1509">
            <w:pPr>
              <w:pStyle w:val="Heading1Numbered"/>
              <w:rPr>
                <w:del w:id="3153" w:author="Donovan Goode" w:date="2018-11-09T10:04:00Z"/>
                <w:rFonts w:ascii="Consolas" w:eastAsia="Times New Roman" w:hAnsi="Consolas" w:cs="Times New Roman"/>
                <w:color w:val="D4D4D4"/>
                <w:sz w:val="21"/>
                <w:szCs w:val="21"/>
              </w:rPr>
              <w:pPrChange w:id="3154" w:author="Donovan Goode" w:date="2018-11-09T10:05:00Z">
                <w:pPr>
                  <w:shd w:val="clear" w:color="auto" w:fill="1E1E1E"/>
                  <w:spacing w:line="285" w:lineRule="atLeast"/>
                </w:pPr>
              </w:pPrChange>
            </w:pPr>
            <w:del w:id="315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BE2589A" w14:textId="77777777" w:rsidR="00ED1509" w:rsidRPr="0041222C" w:rsidDel="008B6AF4" w:rsidRDefault="00ED1509">
            <w:pPr>
              <w:pStyle w:val="Heading1Numbered"/>
              <w:rPr>
                <w:del w:id="3156" w:author="Donovan Goode" w:date="2018-11-09T10:04:00Z"/>
                <w:rFonts w:ascii="Consolas" w:eastAsia="Times New Roman" w:hAnsi="Consolas" w:cs="Times New Roman"/>
                <w:color w:val="D4D4D4"/>
                <w:sz w:val="21"/>
                <w:szCs w:val="21"/>
              </w:rPr>
              <w:pPrChange w:id="3157" w:author="Donovan Goode" w:date="2018-11-09T10:05:00Z">
                <w:pPr>
                  <w:shd w:val="clear" w:color="auto" w:fill="1E1E1E"/>
                  <w:spacing w:line="285" w:lineRule="atLeast"/>
                </w:pPr>
              </w:pPrChange>
            </w:pPr>
            <w:del w:id="315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"overlay_bottom_mid"</w:delText>
              </w:r>
              <w:r w:rsidRPr="0041222C" w:rsidDel="008B6AF4">
                <w:rPr>
                  <w:rFonts w:ascii="Consolas" w:eastAsia="Times New Roman" w:hAnsi="Consolas" w:cs="Times New Roman"/>
                  <w:color w:val="808080"/>
                  <w:sz w:val="21"/>
                  <w:szCs w:val="21"/>
                </w:rPr>
                <w:delText>&gt;</w:delText>
              </w:r>
            </w:del>
          </w:p>
          <w:p w14:paraId="456DF1FF" w14:textId="77777777" w:rsidR="00ED1509" w:rsidRPr="0041222C" w:rsidDel="008B6AF4" w:rsidRDefault="00ED1509">
            <w:pPr>
              <w:pStyle w:val="Heading1Numbered"/>
              <w:rPr>
                <w:del w:id="3159" w:author="Donovan Goode" w:date="2018-11-09T10:04:00Z"/>
                <w:rFonts w:ascii="Consolas" w:eastAsia="Times New Roman" w:hAnsi="Consolas" w:cs="Times New Roman"/>
                <w:color w:val="D4D4D4"/>
                <w:sz w:val="21"/>
                <w:szCs w:val="21"/>
              </w:rPr>
              <w:pPrChange w:id="3160" w:author="Donovan Goode" w:date="2018-11-09T10:05:00Z">
                <w:pPr>
                  <w:shd w:val="clear" w:color="auto" w:fill="1E1E1E"/>
                  <w:spacing w:line="285" w:lineRule="atLeast"/>
                </w:pPr>
              </w:pPrChange>
            </w:pPr>
            <w:del w:id="316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&lt;!--e--&gt;</w:delText>
              </w:r>
            </w:del>
          </w:p>
          <w:p w14:paraId="25E9AC9D" w14:textId="77777777" w:rsidR="00ED1509" w:rsidRPr="0041222C" w:rsidDel="008B6AF4" w:rsidRDefault="00ED1509">
            <w:pPr>
              <w:pStyle w:val="Heading1Numbered"/>
              <w:rPr>
                <w:del w:id="3162" w:author="Donovan Goode" w:date="2018-11-09T10:04:00Z"/>
                <w:rFonts w:ascii="Consolas" w:eastAsia="Times New Roman" w:hAnsi="Consolas" w:cs="Times New Roman"/>
                <w:color w:val="D4D4D4"/>
                <w:sz w:val="21"/>
                <w:szCs w:val="21"/>
              </w:rPr>
              <w:pPrChange w:id="3163" w:author="Donovan Goode" w:date="2018-11-09T10:05:00Z">
                <w:pPr>
                  <w:shd w:val="clear" w:color="auto" w:fill="1E1E1E"/>
                  <w:spacing w:line="285" w:lineRule="atLeast"/>
                </w:pPr>
              </w:pPrChange>
            </w:pPr>
            <w:del w:id="316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08FC8DF" w14:textId="77777777" w:rsidR="00ED1509" w:rsidRPr="0041222C" w:rsidDel="008B6AF4" w:rsidRDefault="00ED1509">
            <w:pPr>
              <w:pStyle w:val="Heading1Numbered"/>
              <w:rPr>
                <w:del w:id="3165" w:author="Donovan Goode" w:date="2018-11-09T10:04:00Z"/>
                <w:rFonts w:ascii="Consolas" w:eastAsia="Times New Roman" w:hAnsi="Consolas" w:cs="Times New Roman"/>
                <w:color w:val="D4D4D4"/>
                <w:sz w:val="21"/>
                <w:szCs w:val="21"/>
              </w:rPr>
              <w:pPrChange w:id="3166" w:author="Donovan Goode" w:date="2018-11-09T10:05:00Z">
                <w:pPr>
                  <w:shd w:val="clear" w:color="auto" w:fill="1E1E1E"/>
                  <w:spacing w:line="285" w:lineRule="atLeast"/>
                </w:pPr>
              </w:pPrChange>
            </w:pPr>
            <w:del w:id="316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"overlay_bottom_right"</w:delText>
              </w:r>
              <w:r w:rsidRPr="0041222C" w:rsidDel="008B6AF4">
                <w:rPr>
                  <w:rFonts w:ascii="Consolas" w:eastAsia="Times New Roman" w:hAnsi="Consolas" w:cs="Times New Roman"/>
                  <w:color w:val="808080"/>
                  <w:sz w:val="21"/>
                  <w:szCs w:val="21"/>
                </w:rPr>
                <w:delText>&gt;</w:delText>
              </w:r>
            </w:del>
          </w:p>
          <w:p w14:paraId="7719D193" w14:textId="77777777" w:rsidR="00ED1509" w:rsidRPr="0041222C" w:rsidDel="008B6AF4" w:rsidRDefault="00ED1509">
            <w:pPr>
              <w:pStyle w:val="Heading1Numbered"/>
              <w:rPr>
                <w:del w:id="3168" w:author="Donovan Goode" w:date="2018-11-09T10:04:00Z"/>
                <w:rFonts w:ascii="Consolas" w:eastAsia="Times New Roman" w:hAnsi="Consolas" w:cs="Times New Roman"/>
                <w:color w:val="D4D4D4"/>
                <w:sz w:val="21"/>
                <w:szCs w:val="21"/>
              </w:rPr>
              <w:pPrChange w:id="3169" w:author="Donovan Goode" w:date="2018-11-09T10:05:00Z">
                <w:pPr>
                  <w:shd w:val="clear" w:color="auto" w:fill="1E1E1E"/>
                  <w:spacing w:line="285" w:lineRule="atLeast"/>
                </w:pPr>
              </w:pPrChange>
            </w:pPr>
            <w:del w:id="317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&lt;!--e--&gt;</w:delText>
              </w:r>
            </w:del>
          </w:p>
          <w:p w14:paraId="3489E7F1" w14:textId="77777777" w:rsidR="00ED1509" w:rsidRPr="0041222C" w:rsidDel="008B6AF4" w:rsidRDefault="00ED1509">
            <w:pPr>
              <w:pStyle w:val="Heading1Numbered"/>
              <w:rPr>
                <w:del w:id="3171" w:author="Donovan Goode" w:date="2018-11-09T10:04:00Z"/>
                <w:rFonts w:ascii="Consolas" w:eastAsia="Times New Roman" w:hAnsi="Consolas" w:cs="Times New Roman"/>
                <w:color w:val="D4D4D4"/>
                <w:sz w:val="21"/>
                <w:szCs w:val="21"/>
              </w:rPr>
              <w:pPrChange w:id="3172" w:author="Donovan Goode" w:date="2018-11-09T10:05:00Z">
                <w:pPr>
                  <w:shd w:val="clear" w:color="auto" w:fill="1E1E1E"/>
                  <w:spacing w:line="285" w:lineRule="atLeast"/>
                </w:pPr>
              </w:pPrChange>
            </w:pPr>
            <w:del w:id="317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993E5FD" w14:textId="77777777" w:rsidR="00ED1509" w:rsidRPr="0041222C" w:rsidDel="008B6AF4" w:rsidRDefault="00ED1509">
            <w:pPr>
              <w:pStyle w:val="Heading1Numbered"/>
              <w:rPr>
                <w:del w:id="3174" w:author="Donovan Goode" w:date="2018-11-09T10:04:00Z"/>
                <w:rFonts w:ascii="Consolas" w:eastAsia="Times New Roman" w:hAnsi="Consolas" w:cs="Times New Roman"/>
                <w:color w:val="D4D4D4"/>
                <w:sz w:val="21"/>
                <w:szCs w:val="21"/>
              </w:rPr>
              <w:pPrChange w:id="3175" w:author="Donovan Goode" w:date="2018-11-09T10:05:00Z">
                <w:pPr>
                  <w:shd w:val="clear" w:color="auto" w:fill="1E1E1E"/>
                  <w:spacing w:line="285" w:lineRule="atLeast"/>
                </w:pPr>
              </w:pPrChange>
            </w:pPr>
            <w:del w:id="317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"moveleft"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"moveblock"</w:delText>
              </w:r>
              <w:r w:rsidRPr="0041222C" w:rsidDel="008B6AF4">
                <w:rPr>
                  <w:rFonts w:ascii="Consolas" w:eastAsia="Times New Roman" w:hAnsi="Consolas" w:cs="Times New Roman"/>
                  <w:color w:val="808080"/>
                  <w:sz w:val="21"/>
                  <w:szCs w:val="21"/>
                </w:rPr>
                <w:delText>&gt;</w:delText>
              </w:r>
            </w:del>
          </w:p>
          <w:p w14:paraId="29EAE1CB" w14:textId="77777777" w:rsidR="00ED1509" w:rsidRPr="0041222C" w:rsidDel="008B6AF4" w:rsidRDefault="00ED1509">
            <w:pPr>
              <w:pStyle w:val="Heading1Numbered"/>
              <w:rPr>
                <w:del w:id="3177" w:author="Donovan Goode" w:date="2018-11-09T10:04:00Z"/>
                <w:rFonts w:ascii="Consolas" w:eastAsia="Times New Roman" w:hAnsi="Consolas" w:cs="Times New Roman"/>
                <w:color w:val="D4D4D4"/>
                <w:sz w:val="21"/>
                <w:szCs w:val="21"/>
              </w:rPr>
              <w:pPrChange w:id="3178" w:author="Donovan Goode" w:date="2018-11-09T10:05:00Z">
                <w:pPr>
                  <w:shd w:val="clear" w:color="auto" w:fill="1E1E1E"/>
                  <w:spacing w:line="285" w:lineRule="atLeast"/>
                </w:pPr>
              </w:pPrChange>
            </w:pPr>
            <w:del w:id="317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"javascript:slideSnakeLeft()"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Left"</w:delText>
              </w:r>
              <w:r w:rsidRPr="0041222C" w:rsidDel="008B6AF4">
                <w:rPr>
                  <w:rFonts w:ascii="Consolas" w:eastAsia="Times New Roman" w:hAnsi="Consolas" w:cs="Times New Roman"/>
                  <w:color w:val="808080"/>
                  <w:sz w:val="21"/>
                  <w:szCs w:val="21"/>
                </w:rPr>
                <w:delText>&gt;</w:delText>
              </w:r>
            </w:del>
          </w:p>
          <w:p w14:paraId="32E4FC24" w14:textId="77777777" w:rsidR="00ED1509" w:rsidRPr="0041222C" w:rsidDel="008B6AF4" w:rsidRDefault="00ED1509">
            <w:pPr>
              <w:pStyle w:val="Heading1Numbered"/>
              <w:rPr>
                <w:del w:id="3180" w:author="Donovan Goode" w:date="2018-11-09T10:04:00Z"/>
                <w:rFonts w:ascii="Consolas" w:eastAsia="Times New Roman" w:hAnsi="Consolas" w:cs="Times New Roman"/>
                <w:color w:val="D4D4D4"/>
                <w:sz w:val="21"/>
                <w:szCs w:val="21"/>
              </w:rPr>
              <w:pPrChange w:id="3181" w:author="Donovan Goode" w:date="2018-11-09T10:05:00Z">
                <w:pPr>
                  <w:shd w:val="clear" w:color="auto" w:fill="1E1E1E"/>
                  <w:spacing w:line="285" w:lineRule="atLeast"/>
                </w:pPr>
              </w:pPrChange>
            </w:pPr>
            <w:del w:id="318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"https://www.opm.gov/Banner/images/ArrowLeft_JoinUs.png"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Left"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"ie6altHide"</w:delText>
              </w:r>
              <w:r w:rsidRPr="0041222C" w:rsidDel="008B6AF4">
                <w:rPr>
                  <w:rFonts w:ascii="Consolas" w:eastAsia="Times New Roman" w:hAnsi="Consolas" w:cs="Times New Roman"/>
                  <w:color w:val="808080"/>
                  <w:sz w:val="21"/>
                  <w:szCs w:val="21"/>
                </w:rPr>
                <w:delText>&gt;</w:delText>
              </w:r>
            </w:del>
          </w:p>
          <w:p w14:paraId="15A9D14A" w14:textId="77777777" w:rsidR="00ED1509" w:rsidRPr="0041222C" w:rsidDel="008B6AF4" w:rsidRDefault="00ED1509">
            <w:pPr>
              <w:pStyle w:val="Heading1Numbered"/>
              <w:rPr>
                <w:del w:id="3183" w:author="Donovan Goode" w:date="2018-11-09T10:04:00Z"/>
                <w:rFonts w:ascii="Consolas" w:eastAsia="Times New Roman" w:hAnsi="Consolas" w:cs="Times New Roman"/>
                <w:color w:val="D4D4D4"/>
                <w:sz w:val="21"/>
                <w:szCs w:val="21"/>
              </w:rPr>
              <w:pPrChange w:id="3184" w:author="Donovan Goode" w:date="2018-11-09T10:05:00Z">
                <w:pPr>
                  <w:shd w:val="clear" w:color="auto" w:fill="1E1E1E"/>
                  <w:spacing w:line="285" w:lineRule="atLeast"/>
                </w:pPr>
              </w:pPrChange>
            </w:pPr>
            <w:del w:id="318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"https://www.opm.gov/Banner/images/ArrowLeft_JoinUs.gif"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Left"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w:delText>
              </w:r>
            </w:del>
          </w:p>
          <w:p w14:paraId="2ECEC00D" w14:textId="77777777" w:rsidR="00ED1509" w:rsidRPr="0041222C" w:rsidDel="008B6AF4" w:rsidRDefault="00ED1509">
            <w:pPr>
              <w:pStyle w:val="Heading1Numbered"/>
              <w:rPr>
                <w:del w:id="3186" w:author="Donovan Goode" w:date="2018-11-09T10:04:00Z"/>
                <w:rFonts w:ascii="Consolas" w:eastAsia="Times New Roman" w:hAnsi="Consolas" w:cs="Times New Roman"/>
                <w:color w:val="D4D4D4"/>
                <w:sz w:val="21"/>
                <w:szCs w:val="21"/>
              </w:rPr>
              <w:pPrChange w:id="3187" w:author="Donovan Goode" w:date="2018-11-09T10:05:00Z">
                <w:pPr>
                  <w:shd w:val="clear" w:color="auto" w:fill="1E1E1E"/>
                  <w:spacing w:line="285" w:lineRule="atLeast"/>
                </w:pPr>
              </w:pPrChange>
            </w:pPr>
            <w:del w:id="318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4CAA8717" w14:textId="77777777" w:rsidR="00ED1509" w:rsidRPr="0041222C" w:rsidDel="008B6AF4" w:rsidRDefault="00ED1509">
            <w:pPr>
              <w:pStyle w:val="Heading1Numbered"/>
              <w:rPr>
                <w:del w:id="3189" w:author="Donovan Goode" w:date="2018-11-09T10:04:00Z"/>
                <w:rFonts w:ascii="Consolas" w:eastAsia="Times New Roman" w:hAnsi="Consolas" w:cs="Times New Roman"/>
                <w:color w:val="D4D4D4"/>
                <w:sz w:val="21"/>
                <w:szCs w:val="21"/>
              </w:rPr>
              <w:pPrChange w:id="3190" w:author="Donovan Goode" w:date="2018-11-09T10:05:00Z">
                <w:pPr>
                  <w:shd w:val="clear" w:color="auto" w:fill="1E1E1E"/>
                  <w:spacing w:line="285" w:lineRule="atLeast"/>
                </w:pPr>
              </w:pPrChange>
            </w:pPr>
            <w:del w:id="319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50D6B6D" w14:textId="77777777" w:rsidR="00ED1509" w:rsidRPr="0041222C" w:rsidDel="008B6AF4" w:rsidRDefault="00ED1509">
            <w:pPr>
              <w:pStyle w:val="Heading1Numbered"/>
              <w:rPr>
                <w:del w:id="3192" w:author="Donovan Goode" w:date="2018-11-09T10:04:00Z"/>
                <w:rFonts w:ascii="Consolas" w:eastAsia="Times New Roman" w:hAnsi="Consolas" w:cs="Times New Roman"/>
                <w:color w:val="D4D4D4"/>
                <w:sz w:val="21"/>
                <w:szCs w:val="21"/>
              </w:rPr>
              <w:pPrChange w:id="3193" w:author="Donovan Goode" w:date="2018-11-09T10:05:00Z">
                <w:pPr>
                  <w:shd w:val="clear" w:color="auto" w:fill="1E1E1E"/>
                  <w:spacing w:line="285" w:lineRule="atLeast"/>
                </w:pPr>
              </w:pPrChange>
            </w:pPr>
            <w:del w:id="319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"moveright"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"moveblock"</w:delText>
              </w:r>
              <w:r w:rsidRPr="0041222C" w:rsidDel="008B6AF4">
                <w:rPr>
                  <w:rFonts w:ascii="Consolas" w:eastAsia="Times New Roman" w:hAnsi="Consolas" w:cs="Times New Roman"/>
                  <w:color w:val="808080"/>
                  <w:sz w:val="21"/>
                  <w:szCs w:val="21"/>
                </w:rPr>
                <w:delText>&gt;</w:delText>
              </w:r>
            </w:del>
          </w:p>
          <w:p w14:paraId="2EDF07EB" w14:textId="77777777" w:rsidR="00ED1509" w:rsidRPr="0041222C" w:rsidDel="008B6AF4" w:rsidRDefault="00ED1509">
            <w:pPr>
              <w:pStyle w:val="Heading1Numbered"/>
              <w:rPr>
                <w:del w:id="3195" w:author="Donovan Goode" w:date="2018-11-09T10:04:00Z"/>
                <w:rFonts w:ascii="Consolas" w:eastAsia="Times New Roman" w:hAnsi="Consolas" w:cs="Times New Roman"/>
                <w:color w:val="D4D4D4"/>
                <w:sz w:val="21"/>
                <w:szCs w:val="21"/>
              </w:rPr>
              <w:pPrChange w:id="3196" w:author="Donovan Goode" w:date="2018-11-09T10:05:00Z">
                <w:pPr>
                  <w:shd w:val="clear" w:color="auto" w:fill="1E1E1E"/>
                  <w:spacing w:line="285" w:lineRule="atLeast"/>
                </w:pPr>
              </w:pPrChange>
            </w:pPr>
            <w:del w:id="319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"javascript:slideSnakeRight()"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Right"</w:delText>
              </w:r>
              <w:r w:rsidRPr="0041222C" w:rsidDel="008B6AF4">
                <w:rPr>
                  <w:rFonts w:ascii="Consolas" w:eastAsia="Times New Roman" w:hAnsi="Consolas" w:cs="Times New Roman"/>
                  <w:color w:val="808080"/>
                  <w:sz w:val="21"/>
                  <w:szCs w:val="21"/>
                </w:rPr>
                <w:delText>&gt;</w:delText>
              </w:r>
            </w:del>
          </w:p>
          <w:p w14:paraId="3D3F9B9C" w14:textId="77777777" w:rsidR="00ED1509" w:rsidRPr="0041222C" w:rsidDel="008B6AF4" w:rsidRDefault="00ED1509">
            <w:pPr>
              <w:pStyle w:val="Heading1Numbered"/>
              <w:rPr>
                <w:del w:id="3198" w:author="Donovan Goode" w:date="2018-11-09T10:04:00Z"/>
                <w:rFonts w:ascii="Consolas" w:eastAsia="Times New Roman" w:hAnsi="Consolas" w:cs="Times New Roman"/>
                <w:color w:val="D4D4D4"/>
                <w:sz w:val="21"/>
                <w:szCs w:val="21"/>
              </w:rPr>
              <w:pPrChange w:id="3199" w:author="Donovan Goode" w:date="2018-11-09T10:05:00Z">
                <w:pPr>
                  <w:shd w:val="clear" w:color="auto" w:fill="1E1E1E"/>
                  <w:spacing w:line="285" w:lineRule="atLeast"/>
                </w:pPr>
              </w:pPrChange>
            </w:pPr>
            <w:del w:id="320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"https://www.opm.gov/Banner/images/ArrowRight_JoinUs.png"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Right"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"ie6altHide"</w:delText>
              </w:r>
              <w:r w:rsidRPr="0041222C" w:rsidDel="008B6AF4">
                <w:rPr>
                  <w:rFonts w:ascii="Consolas" w:eastAsia="Times New Roman" w:hAnsi="Consolas" w:cs="Times New Roman"/>
                  <w:color w:val="808080"/>
                  <w:sz w:val="21"/>
                  <w:szCs w:val="21"/>
                </w:rPr>
                <w:delText>&gt;</w:delText>
              </w:r>
            </w:del>
          </w:p>
          <w:p w14:paraId="4C419653" w14:textId="77777777" w:rsidR="00ED1509" w:rsidRPr="0041222C" w:rsidDel="008B6AF4" w:rsidRDefault="00ED1509">
            <w:pPr>
              <w:pStyle w:val="Heading1Numbered"/>
              <w:rPr>
                <w:del w:id="3201" w:author="Donovan Goode" w:date="2018-11-09T10:04:00Z"/>
                <w:rFonts w:ascii="Consolas" w:eastAsia="Times New Roman" w:hAnsi="Consolas" w:cs="Times New Roman"/>
                <w:color w:val="D4D4D4"/>
                <w:sz w:val="21"/>
                <w:szCs w:val="21"/>
              </w:rPr>
              <w:pPrChange w:id="3202" w:author="Donovan Goode" w:date="2018-11-09T10:05:00Z">
                <w:pPr>
                  <w:shd w:val="clear" w:color="auto" w:fill="1E1E1E"/>
                  <w:spacing w:line="285" w:lineRule="atLeast"/>
                </w:pPr>
              </w:pPrChange>
            </w:pPr>
            <w:del w:id="320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img</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src</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"https://www.opm.gov/Banner/images/ArrowRight_JoinUs.gif"</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alt</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"Slide Right"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"ie6alt"</w:delText>
              </w:r>
              <w:r w:rsidRPr="0041222C" w:rsidDel="008B6AF4">
                <w:rPr>
                  <w:rFonts w:ascii="Consolas" w:eastAsia="Times New Roman" w:hAnsi="Consolas" w:cs="Times New Roman"/>
                  <w:color w:val="808080"/>
                  <w:sz w:val="21"/>
                  <w:szCs w:val="21"/>
                </w:rPr>
                <w:delText>&gt;</w:delText>
              </w:r>
            </w:del>
          </w:p>
          <w:p w14:paraId="0B30C227" w14:textId="77777777" w:rsidR="00ED1509" w:rsidRPr="0041222C" w:rsidDel="008B6AF4" w:rsidRDefault="00ED1509">
            <w:pPr>
              <w:pStyle w:val="Heading1Numbered"/>
              <w:rPr>
                <w:del w:id="3204" w:author="Donovan Goode" w:date="2018-11-09T10:04:00Z"/>
                <w:rFonts w:ascii="Consolas" w:eastAsia="Times New Roman" w:hAnsi="Consolas" w:cs="Times New Roman"/>
                <w:color w:val="D4D4D4"/>
                <w:sz w:val="21"/>
                <w:szCs w:val="21"/>
              </w:rPr>
              <w:pPrChange w:id="3205" w:author="Donovan Goode" w:date="2018-11-09T10:05:00Z">
                <w:pPr>
                  <w:shd w:val="clear" w:color="auto" w:fill="1E1E1E"/>
                  <w:spacing w:line="285" w:lineRule="atLeast"/>
                </w:pPr>
              </w:pPrChange>
            </w:pPr>
            <w:del w:id="320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w:delText>
              </w:r>
            </w:del>
          </w:p>
          <w:p w14:paraId="6894F708" w14:textId="77777777" w:rsidR="00ED1509" w:rsidRPr="0041222C" w:rsidDel="008B6AF4" w:rsidRDefault="00ED1509">
            <w:pPr>
              <w:pStyle w:val="Heading1Numbered"/>
              <w:rPr>
                <w:del w:id="3207" w:author="Donovan Goode" w:date="2018-11-09T10:04:00Z"/>
                <w:rFonts w:ascii="Consolas" w:eastAsia="Times New Roman" w:hAnsi="Consolas" w:cs="Times New Roman"/>
                <w:color w:val="D4D4D4"/>
                <w:sz w:val="21"/>
                <w:szCs w:val="21"/>
              </w:rPr>
              <w:pPrChange w:id="3208" w:author="Donovan Goode" w:date="2018-11-09T10:05:00Z">
                <w:pPr>
                  <w:shd w:val="clear" w:color="auto" w:fill="1E1E1E"/>
                  <w:spacing w:line="285" w:lineRule="atLeast"/>
                </w:pPr>
              </w:pPrChange>
            </w:pPr>
            <w:del w:id="320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5D5D5D5" w14:textId="77777777" w:rsidR="00ED1509" w:rsidRPr="0041222C" w:rsidDel="008B6AF4" w:rsidRDefault="00ED1509">
            <w:pPr>
              <w:pStyle w:val="Heading1Numbered"/>
              <w:rPr>
                <w:del w:id="3210" w:author="Donovan Goode" w:date="2018-11-09T10:04:00Z"/>
                <w:rFonts w:ascii="Consolas" w:eastAsia="Times New Roman" w:hAnsi="Consolas" w:cs="Times New Roman"/>
                <w:color w:val="D4D4D4"/>
                <w:sz w:val="21"/>
                <w:szCs w:val="21"/>
              </w:rPr>
              <w:pPrChange w:id="3211" w:author="Donovan Goode" w:date="2018-11-09T10:05:00Z">
                <w:pPr>
                  <w:shd w:val="clear" w:color="auto" w:fill="1E1E1E"/>
                  <w:spacing w:line="285" w:lineRule="atLeast"/>
                </w:pPr>
              </w:pPrChange>
            </w:pPr>
            <w:del w:id="321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noscript</w:delText>
              </w:r>
              <w:r w:rsidRPr="0041222C" w:rsidDel="008B6AF4">
                <w:rPr>
                  <w:rFonts w:ascii="Consolas" w:eastAsia="Times New Roman" w:hAnsi="Consolas" w:cs="Times New Roman"/>
                  <w:color w:val="808080"/>
                  <w:sz w:val="21"/>
                  <w:szCs w:val="21"/>
                </w:rPr>
                <w:delText>&gt;</w:delText>
              </w:r>
            </w:del>
          </w:p>
          <w:p w14:paraId="677923BE" w14:textId="77777777" w:rsidR="00ED1509" w:rsidRPr="0041222C" w:rsidDel="008B6AF4" w:rsidRDefault="00ED1509">
            <w:pPr>
              <w:pStyle w:val="Heading1Numbered"/>
              <w:rPr>
                <w:del w:id="3213" w:author="Donovan Goode" w:date="2018-11-09T10:04:00Z"/>
                <w:rFonts w:ascii="Consolas" w:eastAsia="Times New Roman" w:hAnsi="Consolas" w:cs="Times New Roman"/>
                <w:color w:val="D4D4D4"/>
                <w:sz w:val="21"/>
                <w:szCs w:val="21"/>
              </w:rPr>
              <w:pPrChange w:id="3214" w:author="Donovan Goode" w:date="2018-11-09T10:05:00Z">
                <w:pPr>
                  <w:shd w:val="clear" w:color="auto" w:fill="1E1E1E"/>
                  <w:spacing w:line="285" w:lineRule="atLeast"/>
                </w:pPr>
              </w:pPrChange>
            </w:pPr>
            <w:del w:id="321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"noJSNote"</w:delText>
              </w:r>
              <w:r w:rsidRPr="0041222C" w:rsidDel="008B6AF4">
                <w:rPr>
                  <w:rFonts w:ascii="Consolas" w:eastAsia="Times New Roman" w:hAnsi="Consolas" w:cs="Times New Roman"/>
                  <w:color w:val="808080"/>
                  <w:sz w:val="21"/>
                  <w:szCs w:val="21"/>
                </w:rPr>
                <w:delText>&gt;</w:delText>
              </w:r>
            </w:del>
          </w:p>
          <w:p w14:paraId="2D5D2849" w14:textId="77777777" w:rsidR="00ED1509" w:rsidRPr="0041222C" w:rsidDel="008B6AF4" w:rsidRDefault="00ED1509">
            <w:pPr>
              <w:pStyle w:val="Heading1Numbered"/>
              <w:rPr>
                <w:del w:id="3216" w:author="Donovan Goode" w:date="2018-11-09T10:04:00Z"/>
                <w:rFonts w:ascii="Consolas" w:eastAsia="Times New Roman" w:hAnsi="Consolas" w:cs="Times New Roman"/>
                <w:color w:val="D4D4D4"/>
                <w:sz w:val="21"/>
                <w:szCs w:val="21"/>
              </w:rPr>
              <w:pPrChange w:id="3217" w:author="Donovan Goode" w:date="2018-11-09T10:05:00Z">
                <w:pPr>
                  <w:shd w:val="clear" w:color="auto" w:fill="1E1E1E"/>
                  <w:spacing w:line="285" w:lineRule="atLeast"/>
                </w:pPr>
              </w:pPrChange>
            </w:pPr>
            <w:del w:id="3218" w:author="Donovan Goode" w:date="2018-11-09T10:04:00Z">
              <w:r w:rsidRPr="0041222C" w:rsidDel="008B6AF4">
                <w:rPr>
                  <w:rFonts w:ascii="Consolas" w:eastAsia="Times New Roman" w:hAnsi="Consolas" w:cs="Times New Roman"/>
                  <w:color w:val="D4D4D4"/>
                  <w:sz w:val="21"/>
                  <w:szCs w:val="21"/>
                </w:rPr>
                <w:delText xml:space="preserve">                            This tool requires Javascript to operate.</w:delText>
              </w:r>
            </w:del>
          </w:p>
          <w:p w14:paraId="69DF4073" w14:textId="77777777" w:rsidR="00ED1509" w:rsidRPr="0041222C" w:rsidDel="008B6AF4" w:rsidRDefault="00ED1509">
            <w:pPr>
              <w:pStyle w:val="Heading1Numbered"/>
              <w:rPr>
                <w:del w:id="3219" w:author="Donovan Goode" w:date="2018-11-09T10:04:00Z"/>
                <w:rFonts w:ascii="Consolas" w:eastAsia="Times New Roman" w:hAnsi="Consolas" w:cs="Times New Roman"/>
                <w:color w:val="D4D4D4"/>
                <w:sz w:val="21"/>
                <w:szCs w:val="21"/>
              </w:rPr>
              <w:pPrChange w:id="3220" w:author="Donovan Goode" w:date="2018-11-09T10:05:00Z">
                <w:pPr>
                  <w:shd w:val="clear" w:color="auto" w:fill="1E1E1E"/>
                  <w:spacing w:line="285" w:lineRule="atLeast"/>
                </w:pPr>
              </w:pPrChange>
            </w:pPr>
            <w:del w:id="322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4B86401" w14:textId="77777777" w:rsidR="00ED1509" w:rsidRPr="0041222C" w:rsidDel="008B6AF4" w:rsidRDefault="00ED1509">
            <w:pPr>
              <w:pStyle w:val="Heading1Numbered"/>
              <w:rPr>
                <w:del w:id="3222" w:author="Donovan Goode" w:date="2018-11-09T10:04:00Z"/>
                <w:rFonts w:ascii="Consolas" w:eastAsia="Times New Roman" w:hAnsi="Consolas" w:cs="Times New Roman"/>
                <w:color w:val="D4D4D4"/>
                <w:sz w:val="21"/>
                <w:szCs w:val="21"/>
              </w:rPr>
              <w:pPrChange w:id="3223" w:author="Donovan Goode" w:date="2018-11-09T10:05:00Z">
                <w:pPr>
                  <w:shd w:val="clear" w:color="auto" w:fill="1E1E1E"/>
                  <w:spacing w:line="285" w:lineRule="atLeast"/>
                </w:pPr>
              </w:pPrChange>
            </w:pPr>
            <w:del w:id="322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noscript</w:delText>
              </w:r>
              <w:r w:rsidRPr="0041222C" w:rsidDel="008B6AF4">
                <w:rPr>
                  <w:rFonts w:ascii="Consolas" w:eastAsia="Times New Roman" w:hAnsi="Consolas" w:cs="Times New Roman"/>
                  <w:color w:val="808080"/>
                  <w:sz w:val="21"/>
                  <w:szCs w:val="21"/>
                </w:rPr>
                <w:delText>&gt;</w:delText>
              </w:r>
            </w:del>
          </w:p>
          <w:p w14:paraId="20E1473E" w14:textId="77777777" w:rsidR="00ED1509" w:rsidRPr="0041222C" w:rsidDel="008B6AF4" w:rsidRDefault="00ED1509">
            <w:pPr>
              <w:pStyle w:val="Heading1Numbered"/>
              <w:rPr>
                <w:del w:id="3225" w:author="Donovan Goode" w:date="2018-11-09T10:04:00Z"/>
                <w:rFonts w:ascii="Consolas" w:eastAsia="Times New Roman" w:hAnsi="Consolas" w:cs="Times New Roman"/>
                <w:color w:val="D4D4D4"/>
                <w:sz w:val="21"/>
                <w:szCs w:val="21"/>
              </w:rPr>
              <w:pPrChange w:id="3226" w:author="Donovan Goode" w:date="2018-11-09T10:05:00Z">
                <w:pPr>
                  <w:shd w:val="clear" w:color="auto" w:fill="1E1E1E"/>
                  <w:spacing w:line="285" w:lineRule="atLeast"/>
                </w:pPr>
              </w:pPrChange>
            </w:pPr>
            <w:del w:id="322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D76D6EF" w14:textId="77777777" w:rsidR="00ED1509" w:rsidRPr="0041222C" w:rsidDel="008B6AF4" w:rsidRDefault="00ED1509">
            <w:pPr>
              <w:pStyle w:val="Heading1Numbered"/>
              <w:rPr>
                <w:del w:id="3228" w:author="Donovan Goode" w:date="2018-11-09T10:04:00Z"/>
                <w:rFonts w:ascii="Consolas" w:eastAsia="Times New Roman" w:hAnsi="Consolas" w:cs="Times New Roman"/>
                <w:color w:val="D4D4D4"/>
                <w:sz w:val="21"/>
                <w:szCs w:val="21"/>
              </w:rPr>
              <w:pPrChange w:id="3229" w:author="Donovan Goode" w:date="2018-11-09T10:05:00Z">
                <w:pPr>
                  <w:shd w:val="clear" w:color="auto" w:fill="1E1E1E"/>
                  <w:spacing w:line="285" w:lineRule="atLeast"/>
                </w:pPr>
              </w:pPrChange>
            </w:pPr>
            <w:del w:id="323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End: main container --&gt;</w:delText>
              </w:r>
            </w:del>
          </w:p>
          <w:p w14:paraId="53207E9E" w14:textId="77777777" w:rsidR="00ED1509" w:rsidRPr="0041222C" w:rsidDel="008B6AF4" w:rsidRDefault="00ED1509">
            <w:pPr>
              <w:pStyle w:val="Heading1Numbered"/>
              <w:rPr>
                <w:del w:id="3231" w:author="Donovan Goode" w:date="2018-11-09T10:04:00Z"/>
                <w:rFonts w:ascii="Consolas" w:eastAsia="Times New Roman" w:hAnsi="Consolas" w:cs="Times New Roman"/>
                <w:color w:val="D4D4D4"/>
                <w:sz w:val="21"/>
                <w:szCs w:val="21"/>
              </w:rPr>
              <w:pPrChange w:id="3232" w:author="Donovan Goode" w:date="2018-11-09T10:05:00Z">
                <w:pPr>
                  <w:shd w:val="clear" w:color="auto" w:fill="1E1E1E"/>
                  <w:spacing w:line="285" w:lineRule="atLeast"/>
                </w:pPr>
              </w:pPrChange>
            </w:pPr>
            <w:del w:id="323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input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type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"hidden"</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name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"ctl00$ctl00$ctl00$ContentPlaceHolderDefault$LandingSpotlightPlaceHolder$ctl01$HomePageBanner_1$selectedSlide"</w:delText>
              </w:r>
            </w:del>
          </w:p>
          <w:p w14:paraId="20A64D8A" w14:textId="77777777" w:rsidR="00ED1509" w:rsidRPr="0041222C" w:rsidDel="008B6AF4" w:rsidRDefault="00ED1509">
            <w:pPr>
              <w:pStyle w:val="Heading1Numbered"/>
              <w:rPr>
                <w:del w:id="3234" w:author="Donovan Goode" w:date="2018-11-09T10:04:00Z"/>
                <w:rFonts w:ascii="Consolas" w:eastAsia="Times New Roman" w:hAnsi="Consolas" w:cs="Times New Roman"/>
                <w:color w:val="D4D4D4"/>
                <w:sz w:val="21"/>
                <w:szCs w:val="21"/>
              </w:rPr>
              <w:pPrChange w:id="3235" w:author="Donovan Goode" w:date="2018-11-09T10:05:00Z">
                <w:pPr>
                  <w:shd w:val="clear" w:color="auto" w:fill="1E1E1E"/>
                  <w:spacing w:line="285" w:lineRule="atLeast"/>
                </w:pPr>
              </w:pPrChange>
            </w:pPr>
            <w:del w:id="323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"ContentPlaceHolderDefault_LandingSpotlightPlaceHolder_ctl01_HomePageBanner_1_selectedSlide"</w:delText>
              </w:r>
            </w:del>
          </w:p>
          <w:p w14:paraId="26F96E51" w14:textId="77777777" w:rsidR="00ED1509" w:rsidRPr="0041222C" w:rsidDel="008B6AF4" w:rsidRDefault="00ED1509">
            <w:pPr>
              <w:pStyle w:val="Heading1Numbered"/>
              <w:rPr>
                <w:del w:id="3237" w:author="Donovan Goode" w:date="2018-11-09T10:04:00Z"/>
                <w:rFonts w:ascii="Consolas" w:eastAsia="Times New Roman" w:hAnsi="Consolas" w:cs="Times New Roman"/>
                <w:color w:val="D4D4D4"/>
                <w:sz w:val="21"/>
                <w:szCs w:val="21"/>
              </w:rPr>
              <w:pPrChange w:id="3238" w:author="Donovan Goode" w:date="2018-11-09T10:05:00Z">
                <w:pPr>
                  <w:shd w:val="clear" w:color="auto" w:fill="1E1E1E"/>
                  <w:spacing w:line="285" w:lineRule="atLeast"/>
                </w:pPr>
              </w:pPrChange>
            </w:pPr>
            <w:del w:id="323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value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"2"</w:delText>
              </w:r>
              <w:r w:rsidRPr="0041222C" w:rsidDel="008B6AF4">
                <w:rPr>
                  <w:rFonts w:ascii="Consolas" w:eastAsia="Times New Roman" w:hAnsi="Consolas" w:cs="Times New Roman"/>
                  <w:color w:val="808080"/>
                  <w:sz w:val="21"/>
                  <w:szCs w:val="21"/>
                </w:rPr>
                <w:delText>&gt;</w:delText>
              </w:r>
            </w:del>
          </w:p>
          <w:p w14:paraId="4A09E255" w14:textId="77777777" w:rsidR="00ED1509" w:rsidRPr="0041222C" w:rsidDel="008B6AF4" w:rsidRDefault="00ED1509">
            <w:pPr>
              <w:pStyle w:val="Heading1Numbered"/>
              <w:rPr>
                <w:del w:id="3240" w:author="Donovan Goode" w:date="2018-11-09T10:04:00Z"/>
                <w:rFonts w:ascii="Consolas" w:eastAsia="Times New Roman" w:hAnsi="Consolas" w:cs="Times New Roman"/>
                <w:color w:val="D4D4D4"/>
                <w:sz w:val="21"/>
                <w:szCs w:val="21"/>
              </w:rPr>
              <w:pPrChange w:id="3241" w:author="Donovan Goode" w:date="2018-11-09T10:05:00Z">
                <w:pPr>
                  <w:shd w:val="clear" w:color="auto" w:fill="1E1E1E"/>
                  <w:spacing w:line="285" w:lineRule="atLeast"/>
                </w:pPr>
              </w:pPrChange>
            </w:pPr>
            <w:del w:id="324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83CA699" w14:textId="77777777" w:rsidR="00ED1509" w:rsidRPr="0041222C" w:rsidDel="008B6AF4" w:rsidRDefault="00ED1509">
            <w:pPr>
              <w:pStyle w:val="Heading1Numbered"/>
              <w:rPr>
                <w:del w:id="3243" w:author="Donovan Goode" w:date="2018-11-09T10:04:00Z"/>
                <w:rFonts w:ascii="Consolas" w:eastAsia="Times New Roman" w:hAnsi="Consolas" w:cs="Times New Roman"/>
                <w:color w:val="D4D4D4"/>
                <w:sz w:val="21"/>
                <w:szCs w:val="21"/>
              </w:rPr>
              <w:pPrChange w:id="3244" w:author="Donovan Goode" w:date="2018-11-09T10:05:00Z">
                <w:pPr>
                  <w:shd w:val="clear" w:color="auto" w:fill="1E1E1E"/>
                  <w:spacing w:line="285" w:lineRule="atLeast"/>
                </w:pPr>
              </w:pPrChange>
            </w:pPr>
            <w:del w:id="324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49D045F9" w14:textId="77777777" w:rsidR="00ED1509" w:rsidRPr="0041222C" w:rsidDel="008B6AF4" w:rsidRDefault="00ED1509">
            <w:pPr>
              <w:pStyle w:val="Heading1Numbered"/>
              <w:rPr>
                <w:del w:id="3246" w:author="Donovan Goode" w:date="2018-11-09T10:04:00Z"/>
                <w:rFonts w:ascii="Consolas" w:eastAsia="Times New Roman" w:hAnsi="Consolas" w:cs="Times New Roman"/>
                <w:color w:val="D4D4D4"/>
                <w:sz w:val="21"/>
                <w:szCs w:val="21"/>
              </w:rPr>
              <w:pPrChange w:id="3247" w:author="Donovan Goode" w:date="2018-11-09T10:05:00Z">
                <w:pPr>
                  <w:shd w:val="clear" w:color="auto" w:fill="1E1E1E"/>
                  <w:spacing w:line="285" w:lineRule="atLeast"/>
                </w:pPr>
              </w:pPrChange>
            </w:pPr>
            <w:del w:id="324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 MainContent_Gutter --&gt;</w:delText>
              </w:r>
            </w:del>
          </w:p>
          <w:p w14:paraId="56194E2D" w14:textId="77777777" w:rsidR="00ED1509" w:rsidRPr="0041222C" w:rsidDel="008B6AF4" w:rsidRDefault="00ED1509">
            <w:pPr>
              <w:pStyle w:val="Heading1Numbered"/>
              <w:rPr>
                <w:del w:id="3249" w:author="Donovan Goode" w:date="2018-11-09T10:04:00Z"/>
                <w:rFonts w:ascii="Consolas" w:eastAsia="Times New Roman" w:hAnsi="Consolas" w:cs="Times New Roman"/>
                <w:color w:val="D4D4D4"/>
                <w:sz w:val="21"/>
                <w:szCs w:val="21"/>
              </w:rPr>
              <w:pPrChange w:id="3250" w:author="Donovan Goode" w:date="2018-11-09T10:05:00Z">
                <w:pPr>
                  <w:shd w:val="clear" w:color="auto" w:fill="1E1E1E"/>
                  <w:spacing w:line="285" w:lineRule="atLeast"/>
                </w:pPr>
              </w:pPrChange>
            </w:pPr>
            <w:del w:id="325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style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"clear: both"</w:delText>
              </w:r>
              <w:r w:rsidRPr="0041222C" w:rsidDel="008B6AF4">
                <w:rPr>
                  <w:rFonts w:ascii="Consolas" w:eastAsia="Times New Roman" w:hAnsi="Consolas" w:cs="Times New Roman"/>
                  <w:color w:val="808080"/>
                  <w:sz w:val="21"/>
                  <w:szCs w:val="21"/>
                </w:rPr>
                <w:delText>&gt;</w:delText>
              </w:r>
            </w:del>
          </w:p>
          <w:p w14:paraId="23D903B1" w14:textId="77777777" w:rsidR="00ED1509" w:rsidRPr="0041222C" w:rsidDel="008B6AF4" w:rsidRDefault="00ED1509">
            <w:pPr>
              <w:pStyle w:val="Heading1Numbered"/>
              <w:rPr>
                <w:del w:id="3252" w:author="Donovan Goode" w:date="2018-11-09T10:04:00Z"/>
                <w:rFonts w:ascii="Consolas" w:eastAsia="Times New Roman" w:hAnsi="Consolas" w:cs="Times New Roman"/>
                <w:color w:val="D4D4D4"/>
                <w:sz w:val="21"/>
                <w:szCs w:val="21"/>
              </w:rPr>
              <w:pPrChange w:id="3253" w:author="Donovan Goode" w:date="2018-11-09T10:05:00Z">
                <w:pPr>
                  <w:shd w:val="clear" w:color="auto" w:fill="1E1E1E"/>
                  <w:spacing w:line="285" w:lineRule="atLeast"/>
                </w:pPr>
              </w:pPrChange>
            </w:pPr>
            <w:del w:id="325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6A9955"/>
                  <w:sz w:val="21"/>
                  <w:szCs w:val="21"/>
                </w:rPr>
                <w:delText>&lt;!--e--&gt;</w:delText>
              </w:r>
            </w:del>
          </w:p>
          <w:p w14:paraId="576F73FE" w14:textId="77777777" w:rsidR="00ED1509" w:rsidRPr="0041222C" w:rsidDel="008B6AF4" w:rsidRDefault="00ED1509">
            <w:pPr>
              <w:pStyle w:val="Heading1Numbered"/>
              <w:rPr>
                <w:del w:id="3255" w:author="Donovan Goode" w:date="2018-11-09T10:04:00Z"/>
                <w:rFonts w:ascii="Consolas" w:eastAsia="Times New Roman" w:hAnsi="Consolas" w:cs="Times New Roman"/>
                <w:color w:val="D4D4D4"/>
                <w:sz w:val="21"/>
                <w:szCs w:val="21"/>
              </w:rPr>
              <w:pPrChange w:id="3256" w:author="Donovan Goode" w:date="2018-11-09T10:05:00Z">
                <w:pPr>
                  <w:shd w:val="clear" w:color="auto" w:fill="1E1E1E"/>
                  <w:spacing w:line="285" w:lineRule="atLeast"/>
                </w:pPr>
              </w:pPrChange>
            </w:pPr>
            <w:del w:id="325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9C1B72E" w14:textId="77777777" w:rsidR="00ED1509" w:rsidRPr="0041222C" w:rsidDel="008B6AF4" w:rsidRDefault="00ED1509">
            <w:pPr>
              <w:pStyle w:val="Heading1Numbered"/>
              <w:rPr>
                <w:del w:id="3258" w:author="Donovan Goode" w:date="2018-11-09T10:04:00Z"/>
                <w:rFonts w:ascii="Consolas" w:eastAsia="Times New Roman" w:hAnsi="Consolas" w:cs="Times New Roman"/>
                <w:color w:val="D4D4D4"/>
                <w:sz w:val="21"/>
                <w:szCs w:val="21"/>
              </w:rPr>
              <w:pPrChange w:id="3259" w:author="Donovan Goode" w:date="2018-11-09T10:05:00Z">
                <w:pPr>
                  <w:shd w:val="clear" w:color="auto" w:fill="1E1E1E"/>
                  <w:spacing w:line="285" w:lineRule="atLeast"/>
                </w:pPr>
              </w:pPrChange>
            </w:pPr>
          </w:p>
          <w:p w14:paraId="479D4CBB" w14:textId="77777777" w:rsidR="00ED1509" w:rsidRPr="0041222C" w:rsidDel="008B6AF4" w:rsidRDefault="00ED1509">
            <w:pPr>
              <w:pStyle w:val="Heading1Numbered"/>
              <w:rPr>
                <w:del w:id="3260" w:author="Donovan Goode" w:date="2018-11-09T10:04:00Z"/>
                <w:rFonts w:ascii="Consolas" w:eastAsia="Times New Roman" w:hAnsi="Consolas" w:cs="Times New Roman"/>
                <w:color w:val="D4D4D4"/>
                <w:sz w:val="21"/>
                <w:szCs w:val="21"/>
              </w:rPr>
              <w:pPrChange w:id="3261" w:author="Donovan Goode" w:date="2018-11-09T10:05:00Z">
                <w:pPr>
                  <w:shd w:val="clear" w:color="auto" w:fill="1E1E1E"/>
                  <w:spacing w:line="285" w:lineRule="atLeast"/>
                </w:pPr>
              </w:pPrChange>
            </w:pPr>
            <w:del w:id="326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89586C9" w14:textId="77777777" w:rsidR="00ED1509" w:rsidRPr="0041222C" w:rsidDel="008B6AF4" w:rsidRDefault="00ED1509">
            <w:pPr>
              <w:pStyle w:val="Heading1Numbered"/>
              <w:rPr>
                <w:del w:id="3263" w:author="Donovan Goode" w:date="2018-11-09T10:04:00Z"/>
                <w:rFonts w:ascii="Consolas" w:eastAsia="Times New Roman" w:hAnsi="Consolas" w:cs="Times New Roman"/>
                <w:color w:val="D4D4D4"/>
                <w:sz w:val="21"/>
                <w:szCs w:val="21"/>
              </w:rPr>
              <w:pPrChange w:id="3264" w:author="Donovan Goode" w:date="2018-11-09T10:05:00Z">
                <w:pPr>
                  <w:shd w:val="clear" w:color="auto" w:fill="1E1E1E"/>
                  <w:spacing w:line="285" w:lineRule="atLeast"/>
                </w:pPr>
              </w:pPrChange>
            </w:pPr>
            <w:del w:id="326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"HomepageSections"</w:delText>
              </w:r>
              <w:r w:rsidRPr="0041222C" w:rsidDel="008B6AF4">
                <w:rPr>
                  <w:rFonts w:ascii="Consolas" w:eastAsia="Times New Roman" w:hAnsi="Consolas" w:cs="Times New Roman"/>
                  <w:color w:val="808080"/>
                  <w:sz w:val="21"/>
                  <w:szCs w:val="21"/>
                </w:rPr>
                <w:delText>&gt;</w:delText>
              </w:r>
            </w:del>
          </w:p>
          <w:p w14:paraId="1B60B998" w14:textId="77777777" w:rsidR="00ED1509" w:rsidRPr="0041222C" w:rsidDel="008B6AF4" w:rsidRDefault="00ED1509">
            <w:pPr>
              <w:pStyle w:val="Heading1Numbered"/>
              <w:rPr>
                <w:del w:id="3266" w:author="Donovan Goode" w:date="2018-11-09T10:04:00Z"/>
                <w:rFonts w:ascii="Consolas" w:eastAsia="Times New Roman" w:hAnsi="Consolas" w:cs="Times New Roman"/>
                <w:color w:val="D4D4D4"/>
                <w:sz w:val="21"/>
                <w:szCs w:val="21"/>
              </w:rPr>
              <w:pPrChange w:id="3267" w:author="Donovan Goode" w:date="2018-11-09T10:05:00Z">
                <w:pPr>
                  <w:shd w:val="clear" w:color="auto" w:fill="1E1E1E"/>
                  <w:spacing w:line="285" w:lineRule="atLeast"/>
                </w:pPr>
              </w:pPrChange>
            </w:pPr>
            <w:del w:id="326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ul</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"AudienceSelector"</w:delText>
              </w:r>
              <w:r w:rsidRPr="0041222C" w:rsidDel="008B6AF4">
                <w:rPr>
                  <w:rFonts w:ascii="Consolas" w:eastAsia="Times New Roman" w:hAnsi="Consolas" w:cs="Times New Roman"/>
                  <w:color w:val="808080"/>
                  <w:sz w:val="21"/>
                  <w:szCs w:val="21"/>
                </w:rPr>
                <w:delText>&gt;</w:delText>
              </w:r>
            </w:del>
          </w:p>
          <w:p w14:paraId="68BCB756" w14:textId="77777777" w:rsidR="00ED1509" w:rsidRPr="0041222C" w:rsidDel="008B6AF4" w:rsidRDefault="00ED1509">
            <w:pPr>
              <w:pStyle w:val="Heading1Numbered"/>
              <w:rPr>
                <w:del w:id="3269" w:author="Donovan Goode" w:date="2018-11-09T10:04:00Z"/>
                <w:rFonts w:ascii="Consolas" w:eastAsia="Times New Roman" w:hAnsi="Consolas" w:cs="Times New Roman"/>
                <w:color w:val="D4D4D4"/>
                <w:sz w:val="21"/>
                <w:szCs w:val="21"/>
              </w:rPr>
              <w:pPrChange w:id="3270" w:author="Donovan Goode" w:date="2018-11-09T10:05:00Z">
                <w:pPr>
                  <w:shd w:val="clear" w:color="auto" w:fill="1E1E1E"/>
                  <w:spacing w:line="285" w:lineRule="atLeast"/>
                </w:pPr>
              </w:pPrChange>
            </w:pPr>
            <w:del w:id="327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"current"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"#FederalEmployees"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Federal Employees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2AD24425" w14:textId="77777777" w:rsidR="00ED1509" w:rsidRPr="0041222C" w:rsidDel="008B6AF4" w:rsidRDefault="00ED1509">
            <w:pPr>
              <w:pStyle w:val="Heading1Numbered"/>
              <w:rPr>
                <w:del w:id="3272" w:author="Donovan Goode" w:date="2018-11-09T10:04:00Z"/>
                <w:rFonts w:ascii="Consolas" w:eastAsia="Times New Roman" w:hAnsi="Consolas" w:cs="Times New Roman"/>
                <w:color w:val="D4D4D4"/>
                <w:sz w:val="21"/>
                <w:szCs w:val="21"/>
              </w:rPr>
              <w:pPrChange w:id="3273" w:author="Donovan Goode" w:date="2018-11-09T10:05:00Z">
                <w:pPr>
                  <w:shd w:val="clear" w:color="auto" w:fill="1E1E1E"/>
                  <w:spacing w:line="285" w:lineRule="atLeast"/>
                </w:pPr>
              </w:pPrChange>
            </w:pPr>
            <w:del w:id="327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"#HRPractitioners"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HR Practitioners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5F8D1A7A" w14:textId="77777777" w:rsidR="00ED1509" w:rsidRPr="0041222C" w:rsidDel="008B6AF4" w:rsidRDefault="00ED1509">
            <w:pPr>
              <w:pStyle w:val="Heading1Numbered"/>
              <w:rPr>
                <w:del w:id="3275" w:author="Donovan Goode" w:date="2018-11-09T10:04:00Z"/>
                <w:rFonts w:ascii="Consolas" w:eastAsia="Times New Roman" w:hAnsi="Consolas" w:cs="Times New Roman"/>
                <w:color w:val="D4D4D4"/>
                <w:sz w:val="21"/>
                <w:szCs w:val="21"/>
              </w:rPr>
              <w:pPrChange w:id="3276" w:author="Donovan Goode" w:date="2018-11-09T10:05:00Z">
                <w:pPr>
                  <w:shd w:val="clear" w:color="auto" w:fill="1E1E1E"/>
                  <w:spacing w:line="285" w:lineRule="atLeast"/>
                </w:pPr>
              </w:pPrChange>
            </w:pPr>
            <w:del w:id="327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"#JobSeekers"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Job Seekers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433DAEC2" w14:textId="77777777" w:rsidR="00ED1509" w:rsidRPr="0041222C" w:rsidDel="008B6AF4" w:rsidRDefault="00ED1509">
            <w:pPr>
              <w:pStyle w:val="Heading1Numbered"/>
              <w:rPr>
                <w:del w:id="3278" w:author="Donovan Goode" w:date="2018-11-09T10:04:00Z"/>
                <w:rFonts w:ascii="Consolas" w:eastAsia="Times New Roman" w:hAnsi="Consolas" w:cs="Times New Roman"/>
                <w:color w:val="D4D4D4"/>
                <w:sz w:val="21"/>
                <w:szCs w:val="21"/>
              </w:rPr>
              <w:pPrChange w:id="3279" w:author="Donovan Goode" w:date="2018-11-09T10:05:00Z">
                <w:pPr>
                  <w:shd w:val="clear" w:color="auto" w:fill="1E1E1E"/>
                  <w:spacing w:line="285" w:lineRule="atLeast"/>
                </w:pPr>
              </w:pPrChange>
            </w:pPr>
            <w:del w:id="328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"#Disabilities"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Job Seekers with Disabilities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30662CA8" w14:textId="77777777" w:rsidR="00ED1509" w:rsidRPr="0041222C" w:rsidDel="008B6AF4" w:rsidRDefault="00ED1509">
            <w:pPr>
              <w:pStyle w:val="Heading1Numbered"/>
              <w:rPr>
                <w:del w:id="3281" w:author="Donovan Goode" w:date="2018-11-09T10:04:00Z"/>
                <w:rFonts w:ascii="Consolas" w:eastAsia="Times New Roman" w:hAnsi="Consolas" w:cs="Times New Roman"/>
                <w:color w:val="D4D4D4"/>
                <w:sz w:val="21"/>
                <w:szCs w:val="21"/>
              </w:rPr>
              <w:pPrChange w:id="3282" w:author="Donovan Goode" w:date="2018-11-09T10:05:00Z">
                <w:pPr>
                  <w:shd w:val="clear" w:color="auto" w:fill="1E1E1E"/>
                  <w:spacing w:line="285" w:lineRule="atLeast"/>
                </w:pPr>
              </w:pPrChange>
            </w:pPr>
            <w:del w:id="328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"#RetireesFamilies"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 xml:space="preserve">Retirees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Families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5ACBFD40" w14:textId="77777777" w:rsidR="00ED1509" w:rsidRPr="0041222C" w:rsidDel="008B6AF4" w:rsidRDefault="00ED1509">
            <w:pPr>
              <w:pStyle w:val="Heading1Numbered"/>
              <w:rPr>
                <w:del w:id="3284" w:author="Donovan Goode" w:date="2018-11-09T10:04:00Z"/>
                <w:rFonts w:ascii="Consolas" w:eastAsia="Times New Roman" w:hAnsi="Consolas" w:cs="Times New Roman"/>
                <w:color w:val="D4D4D4"/>
                <w:sz w:val="21"/>
                <w:szCs w:val="21"/>
              </w:rPr>
              <w:pPrChange w:id="3285" w:author="Donovan Goode" w:date="2018-11-09T10:05:00Z">
                <w:pPr>
                  <w:shd w:val="clear" w:color="auto" w:fill="1E1E1E"/>
                  <w:spacing w:line="285" w:lineRule="atLeast"/>
                </w:pPr>
              </w:pPrChange>
            </w:pPr>
            <w:del w:id="328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"#Veterans"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Veterans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li</w:delText>
              </w:r>
              <w:r w:rsidRPr="0041222C" w:rsidDel="008B6AF4">
                <w:rPr>
                  <w:rFonts w:ascii="Consolas" w:eastAsia="Times New Roman" w:hAnsi="Consolas" w:cs="Times New Roman"/>
                  <w:color w:val="808080"/>
                  <w:sz w:val="21"/>
                  <w:szCs w:val="21"/>
                </w:rPr>
                <w:delText>&gt;</w:delText>
              </w:r>
            </w:del>
          </w:p>
          <w:p w14:paraId="5EBF6062" w14:textId="77777777" w:rsidR="00ED1509" w:rsidRPr="0041222C" w:rsidDel="008B6AF4" w:rsidRDefault="00ED1509">
            <w:pPr>
              <w:pStyle w:val="Heading1Numbered"/>
              <w:rPr>
                <w:del w:id="3287" w:author="Donovan Goode" w:date="2018-11-09T10:04:00Z"/>
                <w:rFonts w:ascii="Consolas" w:eastAsia="Times New Roman" w:hAnsi="Consolas" w:cs="Times New Roman"/>
                <w:color w:val="D4D4D4"/>
                <w:sz w:val="21"/>
                <w:szCs w:val="21"/>
              </w:rPr>
              <w:pPrChange w:id="3288" w:author="Donovan Goode" w:date="2018-11-09T10:05:00Z">
                <w:pPr>
                  <w:shd w:val="clear" w:color="auto" w:fill="1E1E1E"/>
                  <w:spacing w:line="285" w:lineRule="atLeast"/>
                </w:pPr>
              </w:pPrChange>
            </w:pPr>
            <w:del w:id="328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ul</w:delText>
              </w:r>
              <w:r w:rsidRPr="0041222C" w:rsidDel="008B6AF4">
                <w:rPr>
                  <w:rFonts w:ascii="Consolas" w:eastAsia="Times New Roman" w:hAnsi="Consolas" w:cs="Times New Roman"/>
                  <w:color w:val="808080"/>
                  <w:sz w:val="21"/>
                  <w:szCs w:val="21"/>
                </w:rPr>
                <w:delText>&gt;</w:delText>
              </w:r>
            </w:del>
          </w:p>
          <w:p w14:paraId="6EE16B29" w14:textId="77777777" w:rsidR="00ED1509" w:rsidRPr="0041222C" w:rsidDel="008B6AF4" w:rsidRDefault="00ED1509">
            <w:pPr>
              <w:pStyle w:val="Heading1Numbered"/>
              <w:rPr>
                <w:del w:id="3290" w:author="Donovan Goode" w:date="2018-11-09T10:04:00Z"/>
                <w:rFonts w:ascii="Consolas" w:eastAsia="Times New Roman" w:hAnsi="Consolas" w:cs="Times New Roman"/>
                <w:color w:val="D4D4D4"/>
                <w:sz w:val="21"/>
                <w:szCs w:val="21"/>
              </w:rPr>
              <w:pPrChange w:id="3291" w:author="Donovan Goode" w:date="2018-11-09T10:05:00Z">
                <w:pPr>
                  <w:shd w:val="clear" w:color="auto" w:fill="1E1E1E"/>
                  <w:spacing w:line="285" w:lineRule="atLeast"/>
                </w:pPr>
              </w:pPrChange>
            </w:pPr>
            <w:del w:id="329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"FederalEmployees"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 current"</w:delText>
              </w:r>
              <w:r w:rsidRPr="0041222C" w:rsidDel="008B6AF4">
                <w:rPr>
                  <w:rFonts w:ascii="Consolas" w:eastAsia="Times New Roman" w:hAnsi="Consolas" w:cs="Times New Roman"/>
                  <w:color w:val="808080"/>
                  <w:sz w:val="21"/>
                  <w:szCs w:val="21"/>
                </w:rPr>
                <w:delText>&gt;</w:delText>
              </w:r>
            </w:del>
          </w:p>
          <w:p w14:paraId="58D902BF" w14:textId="77777777" w:rsidR="00ED1509" w:rsidRPr="0041222C" w:rsidDel="008B6AF4" w:rsidRDefault="00ED1509">
            <w:pPr>
              <w:pStyle w:val="Heading1Numbered"/>
              <w:rPr>
                <w:del w:id="3293" w:author="Donovan Goode" w:date="2018-11-09T10:04:00Z"/>
                <w:rFonts w:ascii="Consolas" w:eastAsia="Times New Roman" w:hAnsi="Consolas" w:cs="Times New Roman"/>
                <w:color w:val="D4D4D4"/>
                <w:sz w:val="21"/>
                <w:szCs w:val="21"/>
              </w:rPr>
              <w:pPrChange w:id="3294" w:author="Donovan Goode" w:date="2018-11-09T10:05:00Z">
                <w:pPr>
                  <w:shd w:val="clear" w:color="auto" w:fill="1E1E1E"/>
                  <w:spacing w:line="285" w:lineRule="atLeast"/>
                </w:pPr>
              </w:pPrChange>
            </w:pPr>
            <w:del w:id="329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184B4729" w14:textId="77777777" w:rsidR="00ED1509" w:rsidRPr="0041222C" w:rsidDel="008B6AF4" w:rsidRDefault="00ED1509">
            <w:pPr>
              <w:pStyle w:val="Heading1Numbered"/>
              <w:rPr>
                <w:del w:id="3296" w:author="Donovan Goode" w:date="2018-11-09T10:04:00Z"/>
                <w:rFonts w:ascii="Consolas" w:eastAsia="Times New Roman" w:hAnsi="Consolas" w:cs="Times New Roman"/>
                <w:color w:val="D4D4D4"/>
                <w:sz w:val="21"/>
                <w:szCs w:val="21"/>
              </w:rPr>
              <w:pPrChange w:id="3297" w:author="Donovan Goode" w:date="2018-11-09T10:05:00Z">
                <w:pPr>
                  <w:shd w:val="clear" w:color="auto" w:fill="1E1E1E"/>
                  <w:spacing w:line="285" w:lineRule="atLeast"/>
                </w:pPr>
              </w:pPrChange>
            </w:pPr>
            <w:del w:id="329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"Telework"</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"https://www.opm.gov/policy-data-oversight/worklife/telework/"</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Telework</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1AF5A758" w14:textId="77777777" w:rsidR="00ED1509" w:rsidRPr="0041222C" w:rsidDel="008B6AF4" w:rsidRDefault="00ED1509">
            <w:pPr>
              <w:pStyle w:val="Heading1Numbered"/>
              <w:rPr>
                <w:del w:id="3299" w:author="Donovan Goode" w:date="2018-11-09T10:04:00Z"/>
                <w:rFonts w:ascii="Consolas" w:eastAsia="Times New Roman" w:hAnsi="Consolas" w:cs="Times New Roman"/>
                <w:color w:val="D4D4D4"/>
                <w:sz w:val="21"/>
                <w:szCs w:val="21"/>
              </w:rPr>
              <w:pPrChange w:id="3300" w:author="Donovan Goode" w:date="2018-11-09T10:05:00Z">
                <w:pPr>
                  <w:shd w:val="clear" w:color="auto" w:fill="1E1E1E"/>
                  <w:spacing w:line="285" w:lineRule="atLeast"/>
                </w:pPr>
              </w:pPrChange>
            </w:pPr>
            <w:del w:id="3301" w:author="Donovan Goode" w:date="2018-11-09T10:04:00Z">
              <w:r w:rsidRPr="0041222C" w:rsidDel="008B6AF4">
                <w:rPr>
                  <w:rFonts w:ascii="Consolas" w:eastAsia="Times New Roman" w:hAnsi="Consolas" w:cs="Times New Roman"/>
                  <w:color w:val="D4D4D4"/>
                  <w:sz w:val="21"/>
                  <w:szCs w:val="21"/>
                </w:rPr>
                <w:delText xml:space="preserve">                Improve Continuity of Operations, Promote Management Effectiveness and Enhance Work/Life Balance</w:delText>
              </w:r>
            </w:del>
          </w:p>
          <w:p w14:paraId="5D219E54" w14:textId="77777777" w:rsidR="00ED1509" w:rsidRPr="0041222C" w:rsidDel="008B6AF4" w:rsidRDefault="00ED1509">
            <w:pPr>
              <w:pStyle w:val="Heading1Numbered"/>
              <w:rPr>
                <w:del w:id="3302" w:author="Donovan Goode" w:date="2018-11-09T10:04:00Z"/>
                <w:rFonts w:ascii="Consolas" w:eastAsia="Times New Roman" w:hAnsi="Consolas" w:cs="Times New Roman"/>
                <w:color w:val="D4D4D4"/>
                <w:sz w:val="21"/>
                <w:szCs w:val="21"/>
              </w:rPr>
              <w:pPrChange w:id="3303" w:author="Donovan Goode" w:date="2018-11-09T10:05:00Z">
                <w:pPr>
                  <w:shd w:val="clear" w:color="auto" w:fill="1E1E1E"/>
                  <w:spacing w:line="285" w:lineRule="atLeast"/>
                </w:pPr>
              </w:pPrChange>
            </w:pPr>
            <w:del w:id="330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DC3E1AB" w14:textId="77777777" w:rsidR="00ED1509" w:rsidRPr="0041222C" w:rsidDel="008B6AF4" w:rsidRDefault="00ED1509">
            <w:pPr>
              <w:pStyle w:val="Heading1Numbered"/>
              <w:rPr>
                <w:del w:id="3305" w:author="Donovan Goode" w:date="2018-11-09T10:04:00Z"/>
                <w:rFonts w:ascii="Consolas" w:eastAsia="Times New Roman" w:hAnsi="Consolas" w:cs="Times New Roman"/>
                <w:color w:val="D4D4D4"/>
                <w:sz w:val="21"/>
                <w:szCs w:val="21"/>
              </w:rPr>
              <w:pPrChange w:id="3306" w:author="Donovan Goode" w:date="2018-11-09T10:05:00Z">
                <w:pPr>
                  <w:shd w:val="clear" w:color="auto" w:fill="1E1E1E"/>
                  <w:spacing w:line="285" w:lineRule="atLeast"/>
                </w:pPr>
              </w:pPrChange>
            </w:pPr>
            <w:del w:id="330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0EB53F35" w14:textId="77777777" w:rsidR="00ED1509" w:rsidRPr="0041222C" w:rsidDel="008B6AF4" w:rsidRDefault="00ED1509">
            <w:pPr>
              <w:pStyle w:val="Heading1Numbered"/>
              <w:rPr>
                <w:del w:id="3308" w:author="Donovan Goode" w:date="2018-11-09T10:04:00Z"/>
                <w:rFonts w:ascii="Consolas" w:eastAsia="Times New Roman" w:hAnsi="Consolas" w:cs="Times New Roman"/>
                <w:color w:val="D4D4D4"/>
                <w:sz w:val="21"/>
                <w:szCs w:val="21"/>
              </w:rPr>
              <w:pPrChange w:id="3309" w:author="Donovan Goode" w:date="2018-11-09T10:05:00Z">
                <w:pPr>
                  <w:shd w:val="clear" w:color="auto" w:fill="1E1E1E"/>
                  <w:spacing w:line="285" w:lineRule="atLeast"/>
                </w:pPr>
              </w:pPrChange>
            </w:pPr>
            <w:del w:id="331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"Career Development"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"https://www.opm.gov/policy-data-oversight/training-and-development/career-development/"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Career</w:delText>
              </w:r>
            </w:del>
          </w:p>
          <w:p w14:paraId="5A467EE3" w14:textId="77777777" w:rsidR="00ED1509" w:rsidRPr="0041222C" w:rsidDel="008B6AF4" w:rsidRDefault="00ED1509">
            <w:pPr>
              <w:pStyle w:val="Heading1Numbered"/>
              <w:rPr>
                <w:del w:id="3311" w:author="Donovan Goode" w:date="2018-11-09T10:04:00Z"/>
                <w:rFonts w:ascii="Consolas" w:eastAsia="Times New Roman" w:hAnsi="Consolas" w:cs="Times New Roman"/>
                <w:color w:val="D4D4D4"/>
                <w:sz w:val="21"/>
                <w:szCs w:val="21"/>
              </w:rPr>
              <w:pPrChange w:id="3312" w:author="Donovan Goode" w:date="2018-11-09T10:05:00Z">
                <w:pPr>
                  <w:shd w:val="clear" w:color="auto" w:fill="1E1E1E"/>
                  <w:spacing w:line="285" w:lineRule="atLeast"/>
                </w:pPr>
              </w:pPrChange>
            </w:pPr>
            <w:del w:id="3313" w:author="Donovan Goode" w:date="2018-11-09T10:04:00Z">
              <w:r w:rsidRPr="0041222C" w:rsidDel="008B6AF4">
                <w:rPr>
                  <w:rFonts w:ascii="Consolas" w:eastAsia="Times New Roman" w:hAnsi="Consolas" w:cs="Times New Roman"/>
                  <w:color w:val="D4D4D4"/>
                  <w:sz w:val="21"/>
                  <w:szCs w:val="21"/>
                </w:rPr>
                <w:delText xml:space="preserve">                        Development</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5D7EB1DD" w14:textId="77777777" w:rsidR="00ED1509" w:rsidRPr="0041222C" w:rsidDel="008B6AF4" w:rsidRDefault="00ED1509">
            <w:pPr>
              <w:pStyle w:val="Heading1Numbered"/>
              <w:rPr>
                <w:del w:id="3314" w:author="Donovan Goode" w:date="2018-11-09T10:04:00Z"/>
                <w:rFonts w:ascii="Consolas" w:eastAsia="Times New Roman" w:hAnsi="Consolas" w:cs="Times New Roman"/>
                <w:color w:val="D4D4D4"/>
                <w:sz w:val="21"/>
                <w:szCs w:val="21"/>
              </w:rPr>
              <w:pPrChange w:id="3315" w:author="Donovan Goode" w:date="2018-11-09T10:05:00Z">
                <w:pPr>
                  <w:shd w:val="clear" w:color="auto" w:fill="1E1E1E"/>
                  <w:spacing w:line="285" w:lineRule="atLeast"/>
                </w:pPr>
              </w:pPrChange>
            </w:pPr>
            <w:del w:id="3316" w:author="Donovan Goode" w:date="2018-11-09T10:04:00Z">
              <w:r w:rsidRPr="0041222C" w:rsidDel="008B6AF4">
                <w:rPr>
                  <w:rFonts w:ascii="Consolas" w:eastAsia="Times New Roman" w:hAnsi="Consolas" w:cs="Times New Roman"/>
                  <w:color w:val="D4D4D4"/>
                  <w:sz w:val="21"/>
                  <w:szCs w:val="21"/>
                </w:rPr>
                <w:delText xml:space="preserve">                Learn how you can achieve your personal and professional development goals</w:delText>
              </w:r>
            </w:del>
          </w:p>
          <w:p w14:paraId="607A5E99" w14:textId="77777777" w:rsidR="00ED1509" w:rsidRPr="0041222C" w:rsidDel="008B6AF4" w:rsidRDefault="00ED1509">
            <w:pPr>
              <w:pStyle w:val="Heading1Numbered"/>
              <w:rPr>
                <w:del w:id="3317" w:author="Donovan Goode" w:date="2018-11-09T10:04:00Z"/>
                <w:rFonts w:ascii="Consolas" w:eastAsia="Times New Roman" w:hAnsi="Consolas" w:cs="Times New Roman"/>
                <w:color w:val="D4D4D4"/>
                <w:sz w:val="21"/>
                <w:szCs w:val="21"/>
              </w:rPr>
              <w:pPrChange w:id="3318" w:author="Donovan Goode" w:date="2018-11-09T10:05:00Z">
                <w:pPr>
                  <w:shd w:val="clear" w:color="auto" w:fill="1E1E1E"/>
                  <w:spacing w:line="285" w:lineRule="atLeast"/>
                </w:pPr>
              </w:pPrChange>
            </w:pPr>
            <w:del w:id="331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18C0253" w14:textId="77777777" w:rsidR="00ED1509" w:rsidRPr="0041222C" w:rsidDel="008B6AF4" w:rsidRDefault="00ED1509">
            <w:pPr>
              <w:pStyle w:val="Heading1Numbered"/>
              <w:rPr>
                <w:del w:id="3320" w:author="Donovan Goode" w:date="2018-11-09T10:04:00Z"/>
                <w:rFonts w:ascii="Consolas" w:eastAsia="Times New Roman" w:hAnsi="Consolas" w:cs="Times New Roman"/>
                <w:color w:val="D4D4D4"/>
                <w:sz w:val="21"/>
                <w:szCs w:val="21"/>
              </w:rPr>
              <w:pPrChange w:id="3321" w:author="Donovan Goode" w:date="2018-11-09T10:05:00Z">
                <w:pPr>
                  <w:shd w:val="clear" w:color="auto" w:fill="1E1E1E"/>
                  <w:spacing w:line="285" w:lineRule="atLeast"/>
                </w:pPr>
              </w:pPrChange>
            </w:pPr>
            <w:del w:id="332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034215D4" w14:textId="77777777" w:rsidR="00ED1509" w:rsidRPr="0041222C" w:rsidDel="008B6AF4" w:rsidRDefault="00ED1509">
            <w:pPr>
              <w:pStyle w:val="Heading1Numbered"/>
              <w:rPr>
                <w:del w:id="3323" w:author="Donovan Goode" w:date="2018-11-09T10:04:00Z"/>
                <w:rFonts w:ascii="Consolas" w:eastAsia="Times New Roman" w:hAnsi="Consolas" w:cs="Times New Roman"/>
                <w:color w:val="D4D4D4"/>
                <w:sz w:val="21"/>
                <w:szCs w:val="21"/>
              </w:rPr>
              <w:pPrChange w:id="3324" w:author="Donovan Goode" w:date="2018-11-09T10:05:00Z">
                <w:pPr>
                  <w:shd w:val="clear" w:color="auto" w:fill="1E1E1E"/>
                  <w:spacing w:line="285" w:lineRule="atLeast"/>
                </w:pPr>
              </w:pPrChange>
            </w:pPr>
            <w:del w:id="332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"Healthcare"</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"https://www.opm.gov/healthcare-insurance/healthcare/"</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Healthcare</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194C1A2B" w14:textId="77777777" w:rsidR="00ED1509" w:rsidRPr="0041222C" w:rsidDel="008B6AF4" w:rsidRDefault="00ED1509">
            <w:pPr>
              <w:pStyle w:val="Heading1Numbered"/>
              <w:rPr>
                <w:del w:id="3326" w:author="Donovan Goode" w:date="2018-11-09T10:04:00Z"/>
                <w:rFonts w:ascii="Consolas" w:eastAsia="Times New Roman" w:hAnsi="Consolas" w:cs="Times New Roman"/>
                <w:color w:val="D4D4D4"/>
                <w:sz w:val="21"/>
                <w:szCs w:val="21"/>
              </w:rPr>
              <w:pPrChange w:id="3327" w:author="Donovan Goode" w:date="2018-11-09T10:05:00Z">
                <w:pPr>
                  <w:shd w:val="clear" w:color="auto" w:fill="1E1E1E"/>
                  <w:spacing w:line="285" w:lineRule="atLeast"/>
                </w:pPr>
              </w:pPrChange>
            </w:pPr>
            <w:del w:id="3328" w:author="Donovan Goode" w:date="2018-11-09T10:04:00Z">
              <w:r w:rsidRPr="0041222C" w:rsidDel="008B6AF4">
                <w:rPr>
                  <w:rFonts w:ascii="Consolas" w:eastAsia="Times New Roman" w:hAnsi="Consolas" w:cs="Times New Roman"/>
                  <w:color w:val="D4D4D4"/>
                  <w:sz w:val="21"/>
                  <w:szCs w:val="21"/>
                </w:rPr>
                <w:delText xml:space="preserve">                Learn more about healthcare coverage for Federal employees, retirees, and their families</w:delText>
              </w:r>
            </w:del>
          </w:p>
          <w:p w14:paraId="1794A749" w14:textId="77777777" w:rsidR="00ED1509" w:rsidRPr="0041222C" w:rsidDel="008B6AF4" w:rsidRDefault="00ED1509">
            <w:pPr>
              <w:pStyle w:val="Heading1Numbered"/>
              <w:rPr>
                <w:del w:id="3329" w:author="Donovan Goode" w:date="2018-11-09T10:04:00Z"/>
                <w:rFonts w:ascii="Consolas" w:eastAsia="Times New Roman" w:hAnsi="Consolas" w:cs="Times New Roman"/>
                <w:color w:val="D4D4D4"/>
                <w:sz w:val="21"/>
                <w:szCs w:val="21"/>
              </w:rPr>
              <w:pPrChange w:id="3330" w:author="Donovan Goode" w:date="2018-11-09T10:05:00Z">
                <w:pPr>
                  <w:shd w:val="clear" w:color="auto" w:fill="1E1E1E"/>
                  <w:spacing w:line="285" w:lineRule="atLeast"/>
                </w:pPr>
              </w:pPrChange>
            </w:pPr>
            <w:del w:id="333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CE266D3" w14:textId="77777777" w:rsidR="00ED1509" w:rsidRPr="0041222C" w:rsidDel="008B6AF4" w:rsidRDefault="00ED1509">
            <w:pPr>
              <w:pStyle w:val="Heading1Numbered"/>
              <w:rPr>
                <w:del w:id="3332" w:author="Donovan Goode" w:date="2018-11-09T10:04:00Z"/>
                <w:rFonts w:ascii="Consolas" w:eastAsia="Times New Roman" w:hAnsi="Consolas" w:cs="Times New Roman"/>
                <w:color w:val="D4D4D4"/>
                <w:sz w:val="21"/>
                <w:szCs w:val="21"/>
              </w:rPr>
              <w:pPrChange w:id="3333" w:author="Donovan Goode" w:date="2018-11-09T10:05:00Z">
                <w:pPr>
                  <w:shd w:val="clear" w:color="auto" w:fill="1E1E1E"/>
                  <w:spacing w:line="285" w:lineRule="atLeast"/>
                </w:pPr>
              </w:pPrChange>
            </w:pPr>
            <w:del w:id="333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48F752F" w14:textId="77777777" w:rsidR="00ED1509" w:rsidRPr="0041222C" w:rsidDel="008B6AF4" w:rsidRDefault="00ED1509">
            <w:pPr>
              <w:pStyle w:val="Heading1Numbered"/>
              <w:rPr>
                <w:del w:id="3335" w:author="Donovan Goode" w:date="2018-11-09T10:04:00Z"/>
                <w:rFonts w:ascii="Consolas" w:eastAsia="Times New Roman" w:hAnsi="Consolas" w:cs="Times New Roman"/>
                <w:color w:val="D4D4D4"/>
                <w:sz w:val="21"/>
                <w:szCs w:val="21"/>
              </w:rPr>
              <w:pPrChange w:id="3336" w:author="Donovan Goode" w:date="2018-11-09T10:05:00Z">
                <w:pPr>
                  <w:shd w:val="clear" w:color="auto" w:fill="1E1E1E"/>
                  <w:spacing w:line="285" w:lineRule="atLeast"/>
                </w:pPr>
              </w:pPrChange>
            </w:pPr>
            <w:del w:id="333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"HRPractitioners"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1E8F5F52" w14:textId="77777777" w:rsidR="00ED1509" w:rsidRPr="0041222C" w:rsidDel="008B6AF4" w:rsidRDefault="00ED1509">
            <w:pPr>
              <w:pStyle w:val="Heading1Numbered"/>
              <w:rPr>
                <w:del w:id="3338" w:author="Donovan Goode" w:date="2018-11-09T10:04:00Z"/>
                <w:rFonts w:ascii="Consolas" w:eastAsia="Times New Roman" w:hAnsi="Consolas" w:cs="Times New Roman"/>
                <w:color w:val="D4D4D4"/>
                <w:sz w:val="21"/>
                <w:szCs w:val="21"/>
              </w:rPr>
              <w:pPrChange w:id="3339" w:author="Donovan Goode" w:date="2018-11-09T10:05:00Z">
                <w:pPr>
                  <w:shd w:val="clear" w:color="auto" w:fill="1E1E1E"/>
                  <w:spacing w:line="285" w:lineRule="atLeast"/>
                </w:pPr>
              </w:pPrChange>
            </w:pPr>
            <w:del w:id="334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7D489F0F" w14:textId="77777777" w:rsidR="00ED1509" w:rsidRPr="0041222C" w:rsidDel="008B6AF4" w:rsidRDefault="00ED1509">
            <w:pPr>
              <w:pStyle w:val="Heading1Numbered"/>
              <w:rPr>
                <w:del w:id="3341" w:author="Donovan Goode" w:date="2018-11-09T10:04:00Z"/>
                <w:rFonts w:ascii="Consolas" w:eastAsia="Times New Roman" w:hAnsi="Consolas" w:cs="Times New Roman"/>
                <w:color w:val="D4D4D4"/>
                <w:sz w:val="21"/>
                <w:szCs w:val="21"/>
              </w:rPr>
              <w:pPrChange w:id="3342" w:author="Donovan Goode" w:date="2018-11-09T10:05:00Z">
                <w:pPr>
                  <w:shd w:val="clear" w:color="auto" w:fill="1E1E1E"/>
                  <w:spacing w:line="285" w:lineRule="atLeast"/>
                </w:pPr>
              </w:pPrChange>
            </w:pPr>
            <w:del w:id="334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"Human Capital Management"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"https://www.opm.gov/policy-data-oversight/human-capital-management/"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Human</w:delText>
              </w:r>
            </w:del>
          </w:p>
          <w:p w14:paraId="660AED38" w14:textId="77777777" w:rsidR="00ED1509" w:rsidRPr="0041222C" w:rsidDel="008B6AF4" w:rsidRDefault="00ED1509">
            <w:pPr>
              <w:pStyle w:val="Heading1Numbered"/>
              <w:rPr>
                <w:del w:id="3344" w:author="Donovan Goode" w:date="2018-11-09T10:04:00Z"/>
                <w:rFonts w:ascii="Consolas" w:eastAsia="Times New Roman" w:hAnsi="Consolas" w:cs="Times New Roman"/>
                <w:color w:val="D4D4D4"/>
                <w:sz w:val="21"/>
                <w:szCs w:val="21"/>
              </w:rPr>
              <w:pPrChange w:id="3345" w:author="Donovan Goode" w:date="2018-11-09T10:05:00Z">
                <w:pPr>
                  <w:shd w:val="clear" w:color="auto" w:fill="1E1E1E"/>
                  <w:spacing w:line="285" w:lineRule="atLeast"/>
                </w:pPr>
              </w:pPrChange>
            </w:pPr>
            <w:del w:id="3346" w:author="Donovan Goode" w:date="2018-11-09T10:04:00Z">
              <w:r w:rsidRPr="0041222C" w:rsidDel="008B6AF4">
                <w:rPr>
                  <w:rFonts w:ascii="Consolas" w:eastAsia="Times New Roman" w:hAnsi="Consolas" w:cs="Times New Roman"/>
                  <w:color w:val="D4D4D4"/>
                  <w:sz w:val="21"/>
                  <w:szCs w:val="21"/>
                </w:rPr>
                <w:delText xml:space="preserve">                        Capital</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4C3B7767" w14:textId="77777777" w:rsidR="00ED1509" w:rsidRPr="0041222C" w:rsidDel="008B6AF4" w:rsidRDefault="00ED1509">
            <w:pPr>
              <w:pStyle w:val="Heading1Numbered"/>
              <w:rPr>
                <w:del w:id="3347" w:author="Donovan Goode" w:date="2018-11-09T10:04:00Z"/>
                <w:rFonts w:ascii="Consolas" w:eastAsia="Times New Roman" w:hAnsi="Consolas" w:cs="Times New Roman"/>
                <w:color w:val="D4D4D4"/>
                <w:sz w:val="21"/>
                <w:szCs w:val="21"/>
              </w:rPr>
              <w:pPrChange w:id="3348" w:author="Donovan Goode" w:date="2018-11-09T10:05:00Z">
                <w:pPr>
                  <w:shd w:val="clear" w:color="auto" w:fill="1E1E1E"/>
                  <w:spacing w:line="285" w:lineRule="atLeast"/>
                </w:pPr>
              </w:pPrChange>
            </w:pPr>
            <w:del w:id="3349" w:author="Donovan Goode" w:date="2018-11-09T10:04:00Z">
              <w:r w:rsidRPr="0041222C" w:rsidDel="008B6AF4">
                <w:rPr>
                  <w:rFonts w:ascii="Consolas" w:eastAsia="Times New Roman" w:hAnsi="Consolas" w:cs="Times New Roman"/>
                  <w:color w:val="D4D4D4"/>
                  <w:sz w:val="21"/>
                  <w:szCs w:val="21"/>
                </w:rPr>
                <w:delText xml:space="preserve">                Get the best from your agency's employees to deliver the highest quality products and services</w:delText>
              </w:r>
            </w:del>
          </w:p>
          <w:p w14:paraId="20608023" w14:textId="77777777" w:rsidR="00ED1509" w:rsidRPr="0041222C" w:rsidDel="008B6AF4" w:rsidRDefault="00ED1509">
            <w:pPr>
              <w:pStyle w:val="Heading1Numbered"/>
              <w:rPr>
                <w:del w:id="3350" w:author="Donovan Goode" w:date="2018-11-09T10:04:00Z"/>
                <w:rFonts w:ascii="Consolas" w:eastAsia="Times New Roman" w:hAnsi="Consolas" w:cs="Times New Roman"/>
                <w:color w:val="D4D4D4"/>
                <w:sz w:val="21"/>
                <w:szCs w:val="21"/>
              </w:rPr>
              <w:pPrChange w:id="3351" w:author="Donovan Goode" w:date="2018-11-09T10:05:00Z">
                <w:pPr>
                  <w:shd w:val="clear" w:color="auto" w:fill="1E1E1E"/>
                  <w:spacing w:line="285" w:lineRule="atLeast"/>
                </w:pPr>
              </w:pPrChange>
            </w:pPr>
            <w:del w:id="335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12090C3" w14:textId="77777777" w:rsidR="00ED1509" w:rsidRPr="0041222C" w:rsidDel="008B6AF4" w:rsidRDefault="00ED1509">
            <w:pPr>
              <w:pStyle w:val="Heading1Numbered"/>
              <w:rPr>
                <w:del w:id="3353" w:author="Donovan Goode" w:date="2018-11-09T10:04:00Z"/>
                <w:rFonts w:ascii="Consolas" w:eastAsia="Times New Roman" w:hAnsi="Consolas" w:cs="Times New Roman"/>
                <w:color w:val="D4D4D4"/>
                <w:sz w:val="21"/>
                <w:szCs w:val="21"/>
              </w:rPr>
              <w:pPrChange w:id="3354" w:author="Donovan Goode" w:date="2018-11-09T10:05:00Z">
                <w:pPr>
                  <w:shd w:val="clear" w:color="auto" w:fill="1E1E1E"/>
                  <w:spacing w:line="285" w:lineRule="atLeast"/>
                </w:pPr>
              </w:pPrChange>
            </w:pPr>
            <w:del w:id="335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495E5EB5" w14:textId="77777777" w:rsidR="00ED1509" w:rsidRPr="0041222C" w:rsidDel="008B6AF4" w:rsidRDefault="00ED1509">
            <w:pPr>
              <w:pStyle w:val="Heading1Numbered"/>
              <w:rPr>
                <w:del w:id="3356" w:author="Donovan Goode" w:date="2018-11-09T10:04:00Z"/>
                <w:rFonts w:ascii="Consolas" w:eastAsia="Times New Roman" w:hAnsi="Consolas" w:cs="Times New Roman"/>
                <w:color w:val="D4D4D4"/>
                <w:sz w:val="21"/>
                <w:szCs w:val="21"/>
              </w:rPr>
              <w:pPrChange w:id="3357" w:author="Donovan Goode" w:date="2018-11-09T10:05:00Z">
                <w:pPr>
                  <w:shd w:val="clear" w:color="auto" w:fill="1E1E1E"/>
                  <w:spacing w:line="285" w:lineRule="atLeast"/>
                </w:pPr>
              </w:pPrChange>
            </w:pPr>
            <w:del w:id="335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"Hiring Authorities"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"https://www.opm.gov/policy-data-oversight/hiring-information/"</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Hiring</w:delText>
              </w:r>
            </w:del>
          </w:p>
          <w:p w14:paraId="446425BD" w14:textId="77777777" w:rsidR="00ED1509" w:rsidRPr="0041222C" w:rsidDel="008B6AF4" w:rsidRDefault="00ED1509">
            <w:pPr>
              <w:pStyle w:val="Heading1Numbered"/>
              <w:rPr>
                <w:del w:id="3359" w:author="Donovan Goode" w:date="2018-11-09T10:04:00Z"/>
                <w:rFonts w:ascii="Consolas" w:eastAsia="Times New Roman" w:hAnsi="Consolas" w:cs="Times New Roman"/>
                <w:color w:val="D4D4D4"/>
                <w:sz w:val="21"/>
                <w:szCs w:val="21"/>
              </w:rPr>
              <w:pPrChange w:id="3360" w:author="Donovan Goode" w:date="2018-11-09T10:05:00Z">
                <w:pPr>
                  <w:shd w:val="clear" w:color="auto" w:fill="1E1E1E"/>
                  <w:spacing w:line="285" w:lineRule="atLeast"/>
                </w:pPr>
              </w:pPrChange>
            </w:pPr>
            <w:del w:id="3361" w:author="Donovan Goode" w:date="2018-11-09T10:04:00Z">
              <w:r w:rsidRPr="0041222C" w:rsidDel="008B6AF4">
                <w:rPr>
                  <w:rFonts w:ascii="Consolas" w:eastAsia="Times New Roman" w:hAnsi="Consolas" w:cs="Times New Roman"/>
                  <w:color w:val="D4D4D4"/>
                  <w:sz w:val="21"/>
                  <w:szCs w:val="21"/>
                </w:rPr>
                <w:delText xml:space="preserve">                        Authorities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51089149" w14:textId="77777777" w:rsidR="00ED1509" w:rsidRPr="0041222C" w:rsidDel="008B6AF4" w:rsidRDefault="00ED1509">
            <w:pPr>
              <w:pStyle w:val="Heading1Numbered"/>
              <w:rPr>
                <w:del w:id="3362" w:author="Donovan Goode" w:date="2018-11-09T10:04:00Z"/>
                <w:rFonts w:ascii="Consolas" w:eastAsia="Times New Roman" w:hAnsi="Consolas" w:cs="Times New Roman"/>
                <w:color w:val="D4D4D4"/>
                <w:sz w:val="21"/>
                <w:szCs w:val="21"/>
              </w:rPr>
              <w:pPrChange w:id="3363" w:author="Donovan Goode" w:date="2018-11-09T10:05:00Z">
                <w:pPr>
                  <w:shd w:val="clear" w:color="auto" w:fill="1E1E1E"/>
                  <w:spacing w:line="285" w:lineRule="atLeast"/>
                </w:pPr>
              </w:pPrChange>
            </w:pPr>
            <w:del w:id="3364" w:author="Donovan Goode" w:date="2018-11-09T10:04:00Z">
              <w:r w:rsidRPr="0041222C" w:rsidDel="008B6AF4">
                <w:rPr>
                  <w:rFonts w:ascii="Consolas" w:eastAsia="Times New Roman" w:hAnsi="Consolas" w:cs="Times New Roman"/>
                  <w:color w:val="D4D4D4"/>
                  <w:sz w:val="21"/>
                  <w:szCs w:val="21"/>
                </w:rPr>
                <w:delText xml:space="preserve">                Hire the best workforce to support your agency's mission and goals using these hiring authorities</w:delText>
              </w:r>
            </w:del>
          </w:p>
          <w:p w14:paraId="50BA7E40" w14:textId="77777777" w:rsidR="00ED1509" w:rsidRPr="0041222C" w:rsidDel="008B6AF4" w:rsidRDefault="00ED1509">
            <w:pPr>
              <w:pStyle w:val="Heading1Numbered"/>
              <w:rPr>
                <w:del w:id="3365" w:author="Donovan Goode" w:date="2018-11-09T10:04:00Z"/>
                <w:rFonts w:ascii="Consolas" w:eastAsia="Times New Roman" w:hAnsi="Consolas" w:cs="Times New Roman"/>
                <w:color w:val="D4D4D4"/>
                <w:sz w:val="21"/>
                <w:szCs w:val="21"/>
              </w:rPr>
              <w:pPrChange w:id="3366" w:author="Donovan Goode" w:date="2018-11-09T10:05:00Z">
                <w:pPr>
                  <w:shd w:val="clear" w:color="auto" w:fill="1E1E1E"/>
                  <w:spacing w:line="285" w:lineRule="atLeast"/>
                </w:pPr>
              </w:pPrChange>
            </w:pPr>
            <w:del w:id="336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D8A4A33" w14:textId="77777777" w:rsidR="00ED1509" w:rsidRPr="0041222C" w:rsidDel="008B6AF4" w:rsidRDefault="00ED1509">
            <w:pPr>
              <w:pStyle w:val="Heading1Numbered"/>
              <w:rPr>
                <w:del w:id="3368" w:author="Donovan Goode" w:date="2018-11-09T10:04:00Z"/>
                <w:rFonts w:ascii="Consolas" w:eastAsia="Times New Roman" w:hAnsi="Consolas" w:cs="Times New Roman"/>
                <w:color w:val="D4D4D4"/>
                <w:sz w:val="21"/>
                <w:szCs w:val="21"/>
              </w:rPr>
              <w:pPrChange w:id="3369" w:author="Donovan Goode" w:date="2018-11-09T10:05:00Z">
                <w:pPr>
                  <w:shd w:val="clear" w:color="auto" w:fill="1E1E1E"/>
                  <w:spacing w:line="285" w:lineRule="atLeast"/>
                </w:pPr>
              </w:pPrChange>
            </w:pPr>
            <w:del w:id="337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5D4D3E0C" w14:textId="77777777" w:rsidR="00ED1509" w:rsidRPr="0041222C" w:rsidDel="008B6AF4" w:rsidRDefault="00ED1509">
            <w:pPr>
              <w:pStyle w:val="Heading1Numbered"/>
              <w:rPr>
                <w:del w:id="3371" w:author="Donovan Goode" w:date="2018-11-09T10:04:00Z"/>
                <w:rFonts w:ascii="Consolas" w:eastAsia="Times New Roman" w:hAnsi="Consolas" w:cs="Times New Roman"/>
                <w:color w:val="D4D4D4"/>
                <w:sz w:val="21"/>
                <w:szCs w:val="21"/>
              </w:rPr>
              <w:pPrChange w:id="3372" w:author="Donovan Goode" w:date="2018-11-09T10:05:00Z">
                <w:pPr>
                  <w:shd w:val="clear" w:color="auto" w:fill="1E1E1E"/>
                  <w:spacing w:line="285" w:lineRule="atLeast"/>
                </w:pPr>
              </w:pPrChange>
            </w:pPr>
            <w:del w:id="337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 xml:space="preserve">"Classification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CE9178"/>
                  <w:sz w:val="21"/>
                  <w:szCs w:val="21"/>
                </w:rPr>
                <w:delText xml:space="preserve"> Qualifications"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"https://www.opm.gov/policy-data-oversight/classification-qualifications/"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Classification</w:delText>
              </w:r>
            </w:del>
          </w:p>
          <w:p w14:paraId="7752430C" w14:textId="77777777" w:rsidR="00ED1509" w:rsidRPr="0041222C" w:rsidDel="008B6AF4" w:rsidRDefault="00ED1509">
            <w:pPr>
              <w:pStyle w:val="Heading1Numbered"/>
              <w:rPr>
                <w:del w:id="3374" w:author="Donovan Goode" w:date="2018-11-09T10:04:00Z"/>
                <w:rFonts w:ascii="Consolas" w:eastAsia="Times New Roman" w:hAnsi="Consolas" w:cs="Times New Roman"/>
                <w:color w:val="D4D4D4"/>
                <w:sz w:val="21"/>
                <w:szCs w:val="21"/>
              </w:rPr>
              <w:pPrChange w:id="3375" w:author="Donovan Goode" w:date="2018-11-09T10:05:00Z">
                <w:pPr>
                  <w:shd w:val="clear" w:color="auto" w:fill="1E1E1E"/>
                  <w:spacing w:line="285" w:lineRule="atLeast"/>
                </w:pPr>
              </w:pPrChange>
            </w:pPr>
            <w:del w:id="337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Quals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29E32AC2" w14:textId="77777777" w:rsidR="00ED1509" w:rsidRPr="0041222C" w:rsidDel="008B6AF4" w:rsidRDefault="00ED1509">
            <w:pPr>
              <w:pStyle w:val="Heading1Numbered"/>
              <w:rPr>
                <w:del w:id="3377" w:author="Donovan Goode" w:date="2018-11-09T10:04:00Z"/>
                <w:rFonts w:ascii="Consolas" w:eastAsia="Times New Roman" w:hAnsi="Consolas" w:cs="Times New Roman"/>
                <w:color w:val="D4D4D4"/>
                <w:sz w:val="21"/>
                <w:szCs w:val="21"/>
              </w:rPr>
              <w:pPrChange w:id="3378" w:author="Donovan Goode" w:date="2018-11-09T10:05:00Z">
                <w:pPr>
                  <w:shd w:val="clear" w:color="auto" w:fill="1E1E1E"/>
                  <w:spacing w:line="285" w:lineRule="atLeast"/>
                </w:pPr>
              </w:pPrChange>
            </w:pPr>
            <w:del w:id="3379" w:author="Donovan Goode" w:date="2018-11-09T10:04:00Z">
              <w:r w:rsidRPr="0041222C" w:rsidDel="008B6AF4">
                <w:rPr>
                  <w:rFonts w:ascii="Consolas" w:eastAsia="Times New Roman" w:hAnsi="Consolas" w:cs="Times New Roman"/>
                  <w:color w:val="D4D4D4"/>
                  <w:sz w:val="21"/>
                  <w:szCs w:val="21"/>
                </w:rPr>
                <w:delText xml:space="preserve">                Set the standards for recruiting and hiring Federal employees to build the best workforce for America</w:delText>
              </w:r>
            </w:del>
          </w:p>
          <w:p w14:paraId="0AEC10A6" w14:textId="77777777" w:rsidR="00ED1509" w:rsidRPr="0041222C" w:rsidDel="008B6AF4" w:rsidRDefault="00ED1509">
            <w:pPr>
              <w:pStyle w:val="Heading1Numbered"/>
              <w:rPr>
                <w:del w:id="3380" w:author="Donovan Goode" w:date="2018-11-09T10:04:00Z"/>
                <w:rFonts w:ascii="Consolas" w:eastAsia="Times New Roman" w:hAnsi="Consolas" w:cs="Times New Roman"/>
                <w:color w:val="D4D4D4"/>
                <w:sz w:val="21"/>
                <w:szCs w:val="21"/>
              </w:rPr>
              <w:pPrChange w:id="3381" w:author="Donovan Goode" w:date="2018-11-09T10:05:00Z">
                <w:pPr>
                  <w:shd w:val="clear" w:color="auto" w:fill="1E1E1E"/>
                  <w:spacing w:line="285" w:lineRule="atLeast"/>
                </w:pPr>
              </w:pPrChange>
            </w:pPr>
            <w:del w:id="338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D475E50" w14:textId="77777777" w:rsidR="00ED1509" w:rsidRPr="0041222C" w:rsidDel="008B6AF4" w:rsidRDefault="00ED1509">
            <w:pPr>
              <w:pStyle w:val="Heading1Numbered"/>
              <w:rPr>
                <w:del w:id="3383" w:author="Donovan Goode" w:date="2018-11-09T10:04:00Z"/>
                <w:rFonts w:ascii="Consolas" w:eastAsia="Times New Roman" w:hAnsi="Consolas" w:cs="Times New Roman"/>
                <w:color w:val="D4D4D4"/>
                <w:sz w:val="21"/>
                <w:szCs w:val="21"/>
              </w:rPr>
              <w:pPrChange w:id="3384" w:author="Donovan Goode" w:date="2018-11-09T10:05:00Z">
                <w:pPr>
                  <w:shd w:val="clear" w:color="auto" w:fill="1E1E1E"/>
                  <w:spacing w:line="285" w:lineRule="atLeast"/>
                </w:pPr>
              </w:pPrChange>
            </w:pPr>
            <w:del w:id="338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5F9EAC5" w14:textId="77777777" w:rsidR="00ED1509" w:rsidRPr="0041222C" w:rsidDel="008B6AF4" w:rsidRDefault="00ED1509">
            <w:pPr>
              <w:pStyle w:val="Heading1Numbered"/>
              <w:rPr>
                <w:del w:id="3386" w:author="Donovan Goode" w:date="2018-11-09T10:04:00Z"/>
                <w:rFonts w:ascii="Consolas" w:eastAsia="Times New Roman" w:hAnsi="Consolas" w:cs="Times New Roman"/>
                <w:color w:val="D4D4D4"/>
                <w:sz w:val="21"/>
                <w:szCs w:val="21"/>
              </w:rPr>
              <w:pPrChange w:id="3387" w:author="Donovan Goode" w:date="2018-11-09T10:05:00Z">
                <w:pPr>
                  <w:shd w:val="clear" w:color="auto" w:fill="1E1E1E"/>
                  <w:spacing w:line="285" w:lineRule="atLeast"/>
                </w:pPr>
              </w:pPrChange>
            </w:pPr>
            <w:del w:id="338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"JobSeekers"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6FB05AE2" w14:textId="77777777" w:rsidR="00ED1509" w:rsidRPr="0041222C" w:rsidDel="008B6AF4" w:rsidRDefault="00ED1509">
            <w:pPr>
              <w:pStyle w:val="Heading1Numbered"/>
              <w:rPr>
                <w:del w:id="3389" w:author="Donovan Goode" w:date="2018-11-09T10:04:00Z"/>
                <w:rFonts w:ascii="Consolas" w:eastAsia="Times New Roman" w:hAnsi="Consolas" w:cs="Times New Roman"/>
                <w:color w:val="D4D4D4"/>
                <w:sz w:val="21"/>
                <w:szCs w:val="21"/>
              </w:rPr>
              <w:pPrChange w:id="3390" w:author="Donovan Goode" w:date="2018-11-09T10:05:00Z">
                <w:pPr>
                  <w:shd w:val="clear" w:color="auto" w:fill="1E1E1E"/>
                  <w:spacing w:line="285" w:lineRule="atLeast"/>
                </w:pPr>
              </w:pPrChange>
            </w:pPr>
            <w:del w:id="339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5B9B8FB4" w14:textId="77777777" w:rsidR="00ED1509" w:rsidRPr="0041222C" w:rsidDel="008B6AF4" w:rsidRDefault="00ED1509">
            <w:pPr>
              <w:pStyle w:val="Heading1Numbered"/>
              <w:rPr>
                <w:del w:id="3392" w:author="Donovan Goode" w:date="2018-11-09T10:04:00Z"/>
                <w:rFonts w:ascii="Consolas" w:eastAsia="Times New Roman" w:hAnsi="Consolas" w:cs="Times New Roman"/>
                <w:color w:val="D4D4D4"/>
                <w:sz w:val="21"/>
                <w:szCs w:val="21"/>
              </w:rPr>
              <w:pPrChange w:id="3393" w:author="Donovan Goode" w:date="2018-11-09T10:05:00Z">
                <w:pPr>
                  <w:shd w:val="clear" w:color="auto" w:fill="1E1E1E"/>
                  <w:spacing w:line="285" w:lineRule="atLeast"/>
                </w:pPr>
              </w:pPrChange>
            </w:pPr>
            <w:del w:id="339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"http://www.usajobs.gov"</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USAJOBS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79E4D31D" w14:textId="77777777" w:rsidR="00ED1509" w:rsidRPr="0041222C" w:rsidDel="008B6AF4" w:rsidRDefault="00ED1509">
            <w:pPr>
              <w:pStyle w:val="Heading1Numbered"/>
              <w:rPr>
                <w:del w:id="3395" w:author="Donovan Goode" w:date="2018-11-09T10:04:00Z"/>
                <w:rFonts w:ascii="Consolas" w:eastAsia="Times New Roman" w:hAnsi="Consolas" w:cs="Times New Roman"/>
                <w:color w:val="D4D4D4"/>
                <w:sz w:val="21"/>
                <w:szCs w:val="21"/>
              </w:rPr>
              <w:pPrChange w:id="3396" w:author="Donovan Goode" w:date="2018-11-09T10:05:00Z">
                <w:pPr>
                  <w:shd w:val="clear" w:color="auto" w:fill="1E1E1E"/>
                  <w:spacing w:line="285" w:lineRule="atLeast"/>
                </w:pPr>
              </w:pPrChange>
            </w:pPr>
            <w:del w:id="3397" w:author="Donovan Goode" w:date="2018-11-09T10:04:00Z">
              <w:r w:rsidRPr="0041222C" w:rsidDel="008B6AF4">
                <w:rPr>
                  <w:rFonts w:ascii="Consolas" w:eastAsia="Times New Roman" w:hAnsi="Consolas" w:cs="Times New Roman"/>
                  <w:color w:val="D4D4D4"/>
                  <w:sz w:val="21"/>
                  <w:szCs w:val="21"/>
                </w:rPr>
                <w:delText xml:space="preserve">                Advance your career by searching through the Federal Goverment's largest online jobs portal</w:delText>
              </w:r>
            </w:del>
          </w:p>
          <w:p w14:paraId="5A8400DC" w14:textId="77777777" w:rsidR="00ED1509" w:rsidRPr="0041222C" w:rsidDel="008B6AF4" w:rsidRDefault="00ED1509">
            <w:pPr>
              <w:pStyle w:val="Heading1Numbered"/>
              <w:rPr>
                <w:del w:id="3398" w:author="Donovan Goode" w:date="2018-11-09T10:04:00Z"/>
                <w:rFonts w:ascii="Consolas" w:eastAsia="Times New Roman" w:hAnsi="Consolas" w:cs="Times New Roman"/>
                <w:color w:val="D4D4D4"/>
                <w:sz w:val="21"/>
                <w:szCs w:val="21"/>
              </w:rPr>
              <w:pPrChange w:id="3399" w:author="Donovan Goode" w:date="2018-11-09T10:05:00Z">
                <w:pPr>
                  <w:shd w:val="clear" w:color="auto" w:fill="1E1E1E"/>
                  <w:spacing w:line="285" w:lineRule="atLeast"/>
                </w:pPr>
              </w:pPrChange>
            </w:pPr>
            <w:del w:id="340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1521E58B" w14:textId="77777777" w:rsidR="00ED1509" w:rsidRPr="0041222C" w:rsidDel="008B6AF4" w:rsidRDefault="00ED1509">
            <w:pPr>
              <w:pStyle w:val="Heading1Numbered"/>
              <w:rPr>
                <w:del w:id="3401" w:author="Donovan Goode" w:date="2018-11-09T10:04:00Z"/>
                <w:rFonts w:ascii="Consolas" w:eastAsia="Times New Roman" w:hAnsi="Consolas" w:cs="Times New Roman"/>
                <w:color w:val="D4D4D4"/>
                <w:sz w:val="21"/>
                <w:szCs w:val="21"/>
              </w:rPr>
              <w:pPrChange w:id="3402" w:author="Donovan Goode" w:date="2018-11-09T10:05:00Z">
                <w:pPr>
                  <w:shd w:val="clear" w:color="auto" w:fill="1E1E1E"/>
                  <w:spacing w:line="285" w:lineRule="atLeast"/>
                </w:pPr>
              </w:pPrChange>
            </w:pPr>
            <w:del w:id="340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506FD55E" w14:textId="77777777" w:rsidR="00ED1509" w:rsidRPr="0041222C" w:rsidDel="008B6AF4" w:rsidRDefault="00ED1509">
            <w:pPr>
              <w:pStyle w:val="Heading1Numbered"/>
              <w:rPr>
                <w:del w:id="3404" w:author="Donovan Goode" w:date="2018-11-09T10:04:00Z"/>
                <w:rFonts w:ascii="Consolas" w:eastAsia="Times New Roman" w:hAnsi="Consolas" w:cs="Times New Roman"/>
                <w:color w:val="D4D4D4"/>
                <w:sz w:val="21"/>
                <w:szCs w:val="21"/>
              </w:rPr>
              <w:pPrChange w:id="3405" w:author="Donovan Goode" w:date="2018-11-09T10:05:00Z">
                <w:pPr>
                  <w:shd w:val="clear" w:color="auto" w:fill="1E1E1E"/>
                  <w:spacing w:line="285" w:lineRule="atLeast"/>
                </w:pPr>
              </w:pPrChange>
            </w:pPr>
            <w:del w:id="340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"https://www.usajobs.gov/StudentsAndGrads"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 xml:space="preserve">Students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Grads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6D59691D" w14:textId="77777777" w:rsidR="00ED1509" w:rsidRPr="0041222C" w:rsidDel="008B6AF4" w:rsidRDefault="00ED1509">
            <w:pPr>
              <w:pStyle w:val="Heading1Numbered"/>
              <w:rPr>
                <w:del w:id="3407" w:author="Donovan Goode" w:date="2018-11-09T10:04:00Z"/>
                <w:rFonts w:ascii="Consolas" w:eastAsia="Times New Roman" w:hAnsi="Consolas" w:cs="Times New Roman"/>
                <w:color w:val="D4D4D4"/>
                <w:sz w:val="21"/>
                <w:szCs w:val="21"/>
              </w:rPr>
              <w:pPrChange w:id="3408" w:author="Donovan Goode" w:date="2018-11-09T10:05:00Z">
                <w:pPr>
                  <w:shd w:val="clear" w:color="auto" w:fill="1E1E1E"/>
                  <w:spacing w:line="285" w:lineRule="atLeast"/>
                </w:pPr>
              </w:pPrChange>
            </w:pPr>
            <w:del w:id="3409" w:author="Donovan Goode" w:date="2018-11-09T10:04:00Z">
              <w:r w:rsidRPr="0041222C" w:rsidDel="008B6AF4">
                <w:rPr>
                  <w:rFonts w:ascii="Consolas" w:eastAsia="Times New Roman" w:hAnsi="Consolas" w:cs="Times New Roman"/>
                  <w:color w:val="D4D4D4"/>
                  <w:sz w:val="21"/>
                  <w:szCs w:val="21"/>
                </w:rPr>
                <w:delText xml:space="preserve">                Learn more about opportunities for students and new graduates to join the Federal Service</w:delText>
              </w:r>
            </w:del>
          </w:p>
          <w:p w14:paraId="1A2261F1" w14:textId="77777777" w:rsidR="00ED1509" w:rsidRPr="0041222C" w:rsidDel="008B6AF4" w:rsidRDefault="00ED1509">
            <w:pPr>
              <w:pStyle w:val="Heading1Numbered"/>
              <w:rPr>
                <w:del w:id="3410" w:author="Donovan Goode" w:date="2018-11-09T10:04:00Z"/>
                <w:rFonts w:ascii="Consolas" w:eastAsia="Times New Roman" w:hAnsi="Consolas" w:cs="Times New Roman"/>
                <w:color w:val="D4D4D4"/>
                <w:sz w:val="21"/>
                <w:szCs w:val="21"/>
              </w:rPr>
              <w:pPrChange w:id="3411" w:author="Donovan Goode" w:date="2018-11-09T10:05:00Z">
                <w:pPr>
                  <w:shd w:val="clear" w:color="auto" w:fill="1E1E1E"/>
                  <w:spacing w:line="285" w:lineRule="atLeast"/>
                </w:pPr>
              </w:pPrChange>
            </w:pPr>
            <w:del w:id="341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4141D50" w14:textId="77777777" w:rsidR="00ED1509" w:rsidRPr="0041222C" w:rsidDel="008B6AF4" w:rsidRDefault="00ED1509">
            <w:pPr>
              <w:pStyle w:val="Heading1Numbered"/>
              <w:rPr>
                <w:del w:id="3413" w:author="Donovan Goode" w:date="2018-11-09T10:04:00Z"/>
                <w:rFonts w:ascii="Consolas" w:eastAsia="Times New Roman" w:hAnsi="Consolas" w:cs="Times New Roman"/>
                <w:color w:val="D4D4D4"/>
                <w:sz w:val="21"/>
                <w:szCs w:val="21"/>
              </w:rPr>
              <w:pPrChange w:id="3414" w:author="Donovan Goode" w:date="2018-11-09T10:05:00Z">
                <w:pPr>
                  <w:shd w:val="clear" w:color="auto" w:fill="1E1E1E"/>
                  <w:spacing w:line="285" w:lineRule="atLeast"/>
                </w:pPr>
              </w:pPrChange>
            </w:pPr>
            <w:del w:id="341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02B559D6" w14:textId="77777777" w:rsidR="00ED1509" w:rsidRPr="0041222C" w:rsidDel="008B6AF4" w:rsidRDefault="00ED1509">
            <w:pPr>
              <w:pStyle w:val="Heading1Numbered"/>
              <w:rPr>
                <w:del w:id="3416" w:author="Donovan Goode" w:date="2018-11-09T10:04:00Z"/>
                <w:rFonts w:ascii="Consolas" w:eastAsia="Times New Roman" w:hAnsi="Consolas" w:cs="Times New Roman"/>
                <w:color w:val="D4D4D4"/>
                <w:sz w:val="21"/>
                <w:szCs w:val="21"/>
              </w:rPr>
              <w:pPrChange w:id="3417" w:author="Donovan Goode" w:date="2018-11-09T10:05:00Z">
                <w:pPr>
                  <w:shd w:val="clear" w:color="auto" w:fill="1E1E1E"/>
                  <w:spacing w:line="285" w:lineRule="atLeast"/>
                </w:pPr>
              </w:pPrChange>
            </w:pPr>
            <w:del w:id="341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"/FAQS/topic/employment/index.aspx?cid=5d9058d6-78fb-42a2-9d2a-9d14c22982f0"</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Federal Hiring</w:delText>
              </w:r>
            </w:del>
          </w:p>
          <w:p w14:paraId="02441D12" w14:textId="77777777" w:rsidR="00ED1509" w:rsidRPr="0041222C" w:rsidDel="008B6AF4" w:rsidRDefault="00ED1509">
            <w:pPr>
              <w:pStyle w:val="Heading1Numbered"/>
              <w:rPr>
                <w:del w:id="3419" w:author="Donovan Goode" w:date="2018-11-09T10:04:00Z"/>
                <w:rFonts w:ascii="Consolas" w:eastAsia="Times New Roman" w:hAnsi="Consolas" w:cs="Times New Roman"/>
                <w:color w:val="D4D4D4"/>
                <w:sz w:val="21"/>
                <w:szCs w:val="21"/>
              </w:rPr>
              <w:pPrChange w:id="3420" w:author="Donovan Goode" w:date="2018-11-09T10:05:00Z">
                <w:pPr>
                  <w:shd w:val="clear" w:color="auto" w:fill="1E1E1E"/>
                  <w:spacing w:line="285" w:lineRule="atLeast"/>
                </w:pPr>
              </w:pPrChange>
            </w:pPr>
            <w:del w:id="3421" w:author="Donovan Goode" w:date="2018-11-09T10:04:00Z">
              <w:r w:rsidRPr="0041222C" w:rsidDel="008B6AF4">
                <w:rPr>
                  <w:rFonts w:ascii="Consolas" w:eastAsia="Times New Roman" w:hAnsi="Consolas" w:cs="Times New Roman"/>
                  <w:color w:val="D4D4D4"/>
                  <w:sz w:val="21"/>
                  <w:szCs w:val="21"/>
                </w:rPr>
                <w:delText xml:space="preserve">                        FAQs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0A1BE31B" w14:textId="77777777" w:rsidR="00ED1509" w:rsidRPr="0041222C" w:rsidDel="008B6AF4" w:rsidRDefault="00ED1509">
            <w:pPr>
              <w:pStyle w:val="Heading1Numbered"/>
              <w:rPr>
                <w:del w:id="3422" w:author="Donovan Goode" w:date="2018-11-09T10:04:00Z"/>
                <w:rFonts w:ascii="Consolas" w:eastAsia="Times New Roman" w:hAnsi="Consolas" w:cs="Times New Roman"/>
                <w:color w:val="D4D4D4"/>
                <w:sz w:val="21"/>
                <w:szCs w:val="21"/>
              </w:rPr>
              <w:pPrChange w:id="3423" w:author="Donovan Goode" w:date="2018-11-09T10:05:00Z">
                <w:pPr>
                  <w:shd w:val="clear" w:color="auto" w:fill="1E1E1E"/>
                  <w:spacing w:line="285" w:lineRule="atLeast"/>
                </w:pPr>
              </w:pPrChange>
            </w:pPr>
            <w:del w:id="3424" w:author="Donovan Goode" w:date="2018-11-09T10:04:00Z">
              <w:r w:rsidRPr="0041222C" w:rsidDel="008B6AF4">
                <w:rPr>
                  <w:rFonts w:ascii="Consolas" w:eastAsia="Times New Roman" w:hAnsi="Consolas" w:cs="Times New Roman"/>
                  <w:color w:val="D4D4D4"/>
                  <w:sz w:val="21"/>
                  <w:szCs w:val="21"/>
                </w:rPr>
                <w:delText xml:space="preserve">                Find answers to your questions about applying to open positions in the Federal Service</w:delText>
              </w:r>
            </w:del>
          </w:p>
          <w:p w14:paraId="6AE449AF" w14:textId="77777777" w:rsidR="00ED1509" w:rsidRPr="0041222C" w:rsidDel="008B6AF4" w:rsidRDefault="00ED1509">
            <w:pPr>
              <w:pStyle w:val="Heading1Numbered"/>
              <w:rPr>
                <w:del w:id="3425" w:author="Donovan Goode" w:date="2018-11-09T10:04:00Z"/>
                <w:rFonts w:ascii="Consolas" w:eastAsia="Times New Roman" w:hAnsi="Consolas" w:cs="Times New Roman"/>
                <w:color w:val="D4D4D4"/>
                <w:sz w:val="21"/>
                <w:szCs w:val="21"/>
              </w:rPr>
              <w:pPrChange w:id="3426" w:author="Donovan Goode" w:date="2018-11-09T10:05:00Z">
                <w:pPr>
                  <w:shd w:val="clear" w:color="auto" w:fill="1E1E1E"/>
                  <w:spacing w:line="285" w:lineRule="atLeast"/>
                </w:pPr>
              </w:pPrChange>
            </w:pPr>
            <w:del w:id="342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2EBB0B5" w14:textId="77777777" w:rsidR="00ED1509" w:rsidRPr="0041222C" w:rsidDel="008B6AF4" w:rsidRDefault="00ED1509">
            <w:pPr>
              <w:pStyle w:val="Heading1Numbered"/>
              <w:rPr>
                <w:del w:id="3428" w:author="Donovan Goode" w:date="2018-11-09T10:04:00Z"/>
                <w:rFonts w:ascii="Consolas" w:eastAsia="Times New Roman" w:hAnsi="Consolas" w:cs="Times New Roman"/>
                <w:color w:val="D4D4D4"/>
                <w:sz w:val="21"/>
                <w:szCs w:val="21"/>
              </w:rPr>
              <w:pPrChange w:id="3429" w:author="Donovan Goode" w:date="2018-11-09T10:05:00Z">
                <w:pPr>
                  <w:shd w:val="clear" w:color="auto" w:fill="1E1E1E"/>
                  <w:spacing w:line="285" w:lineRule="atLeast"/>
                </w:pPr>
              </w:pPrChange>
            </w:pPr>
            <w:del w:id="343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6E6FA61" w14:textId="77777777" w:rsidR="00ED1509" w:rsidRPr="0041222C" w:rsidDel="008B6AF4" w:rsidRDefault="00ED1509">
            <w:pPr>
              <w:pStyle w:val="Heading1Numbered"/>
              <w:rPr>
                <w:del w:id="3431" w:author="Donovan Goode" w:date="2018-11-09T10:04:00Z"/>
                <w:rFonts w:ascii="Consolas" w:eastAsia="Times New Roman" w:hAnsi="Consolas" w:cs="Times New Roman"/>
                <w:color w:val="D4D4D4"/>
                <w:sz w:val="21"/>
                <w:szCs w:val="21"/>
              </w:rPr>
              <w:pPrChange w:id="3432" w:author="Donovan Goode" w:date="2018-11-09T10:05:00Z">
                <w:pPr>
                  <w:shd w:val="clear" w:color="auto" w:fill="1E1E1E"/>
                  <w:spacing w:line="285" w:lineRule="atLeast"/>
                </w:pPr>
              </w:pPrChange>
            </w:pPr>
            <w:del w:id="343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"Disabilities"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562020EC" w14:textId="77777777" w:rsidR="00ED1509" w:rsidRPr="0041222C" w:rsidDel="008B6AF4" w:rsidRDefault="00ED1509">
            <w:pPr>
              <w:pStyle w:val="Heading1Numbered"/>
              <w:rPr>
                <w:del w:id="3434" w:author="Donovan Goode" w:date="2018-11-09T10:04:00Z"/>
                <w:rFonts w:ascii="Consolas" w:eastAsia="Times New Roman" w:hAnsi="Consolas" w:cs="Times New Roman"/>
                <w:color w:val="D4D4D4"/>
                <w:sz w:val="21"/>
                <w:szCs w:val="21"/>
              </w:rPr>
              <w:pPrChange w:id="3435" w:author="Donovan Goode" w:date="2018-11-09T10:05:00Z">
                <w:pPr>
                  <w:shd w:val="clear" w:color="auto" w:fill="1E1E1E"/>
                  <w:spacing w:line="285" w:lineRule="atLeast"/>
                </w:pPr>
              </w:pPrChange>
            </w:pPr>
            <w:del w:id="343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299BD4BA" w14:textId="77777777" w:rsidR="00ED1509" w:rsidRPr="0041222C" w:rsidDel="008B6AF4" w:rsidRDefault="00ED1509">
            <w:pPr>
              <w:pStyle w:val="Heading1Numbered"/>
              <w:rPr>
                <w:del w:id="3437" w:author="Donovan Goode" w:date="2018-11-09T10:04:00Z"/>
                <w:rFonts w:ascii="Consolas" w:eastAsia="Times New Roman" w:hAnsi="Consolas" w:cs="Times New Roman"/>
                <w:color w:val="D4D4D4"/>
                <w:sz w:val="21"/>
                <w:szCs w:val="21"/>
              </w:rPr>
              <w:pPrChange w:id="3438" w:author="Donovan Goode" w:date="2018-11-09T10:05:00Z">
                <w:pPr>
                  <w:shd w:val="clear" w:color="auto" w:fill="1E1E1E"/>
                  <w:spacing w:line="285" w:lineRule="atLeast"/>
                </w:pPr>
              </w:pPrChange>
            </w:pPr>
            <w:del w:id="343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"Disability Employment"</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"https://www.opm.gov/policy-data-oversight/disability-employment/"</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Hiring</w:delText>
              </w:r>
            </w:del>
          </w:p>
          <w:p w14:paraId="5A3CB8FD" w14:textId="77777777" w:rsidR="00ED1509" w:rsidRPr="0041222C" w:rsidDel="008B6AF4" w:rsidRDefault="00ED1509">
            <w:pPr>
              <w:pStyle w:val="Heading1Numbered"/>
              <w:rPr>
                <w:del w:id="3440" w:author="Donovan Goode" w:date="2018-11-09T10:04:00Z"/>
                <w:rFonts w:ascii="Consolas" w:eastAsia="Times New Roman" w:hAnsi="Consolas" w:cs="Times New Roman"/>
                <w:color w:val="D4D4D4"/>
                <w:sz w:val="21"/>
                <w:szCs w:val="21"/>
              </w:rPr>
              <w:pPrChange w:id="3441" w:author="Donovan Goode" w:date="2018-11-09T10:05:00Z">
                <w:pPr>
                  <w:shd w:val="clear" w:color="auto" w:fill="1E1E1E"/>
                  <w:spacing w:line="285" w:lineRule="atLeast"/>
                </w:pPr>
              </w:pPrChange>
            </w:pPr>
            <w:del w:id="3442" w:author="Donovan Goode" w:date="2018-11-09T10:04:00Z">
              <w:r w:rsidRPr="0041222C" w:rsidDel="008B6AF4">
                <w:rPr>
                  <w:rFonts w:ascii="Consolas" w:eastAsia="Times New Roman" w:hAnsi="Consolas" w:cs="Times New Roman"/>
                  <w:color w:val="D4D4D4"/>
                  <w:sz w:val="21"/>
                  <w:szCs w:val="21"/>
                </w:rPr>
                <w:delText xml:space="preserve">                        Authorities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66919E72" w14:textId="77777777" w:rsidR="00ED1509" w:rsidRPr="0041222C" w:rsidDel="008B6AF4" w:rsidRDefault="00ED1509">
            <w:pPr>
              <w:pStyle w:val="Heading1Numbered"/>
              <w:rPr>
                <w:del w:id="3443" w:author="Donovan Goode" w:date="2018-11-09T10:04:00Z"/>
                <w:rFonts w:ascii="Consolas" w:eastAsia="Times New Roman" w:hAnsi="Consolas" w:cs="Times New Roman"/>
                <w:color w:val="D4D4D4"/>
                <w:sz w:val="21"/>
                <w:szCs w:val="21"/>
              </w:rPr>
              <w:pPrChange w:id="3444" w:author="Donovan Goode" w:date="2018-11-09T10:05:00Z">
                <w:pPr>
                  <w:shd w:val="clear" w:color="auto" w:fill="1E1E1E"/>
                  <w:spacing w:line="285" w:lineRule="atLeast"/>
                </w:pPr>
              </w:pPrChange>
            </w:pPr>
            <w:del w:id="3445" w:author="Donovan Goode" w:date="2018-11-09T10:04:00Z">
              <w:r w:rsidRPr="0041222C" w:rsidDel="008B6AF4">
                <w:rPr>
                  <w:rFonts w:ascii="Consolas" w:eastAsia="Times New Roman" w:hAnsi="Consolas" w:cs="Times New Roman"/>
                  <w:color w:val="D4D4D4"/>
                  <w:sz w:val="21"/>
                  <w:szCs w:val="21"/>
                </w:rPr>
                <w:delText xml:space="preserve">                Find out how to get a job with the Schedule A appointing authority for people with disabilities</w:delText>
              </w:r>
            </w:del>
          </w:p>
          <w:p w14:paraId="7B7861C3" w14:textId="77777777" w:rsidR="00ED1509" w:rsidRPr="0041222C" w:rsidDel="008B6AF4" w:rsidRDefault="00ED1509">
            <w:pPr>
              <w:pStyle w:val="Heading1Numbered"/>
              <w:rPr>
                <w:del w:id="3446" w:author="Donovan Goode" w:date="2018-11-09T10:04:00Z"/>
                <w:rFonts w:ascii="Consolas" w:eastAsia="Times New Roman" w:hAnsi="Consolas" w:cs="Times New Roman"/>
                <w:color w:val="D4D4D4"/>
                <w:sz w:val="21"/>
                <w:szCs w:val="21"/>
              </w:rPr>
              <w:pPrChange w:id="3447" w:author="Donovan Goode" w:date="2018-11-09T10:05:00Z">
                <w:pPr>
                  <w:shd w:val="clear" w:color="auto" w:fill="1E1E1E"/>
                  <w:spacing w:line="285" w:lineRule="atLeast"/>
                </w:pPr>
              </w:pPrChange>
            </w:pPr>
            <w:del w:id="344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44B7AB0" w14:textId="77777777" w:rsidR="00ED1509" w:rsidRPr="0041222C" w:rsidDel="008B6AF4" w:rsidRDefault="00ED1509">
            <w:pPr>
              <w:pStyle w:val="Heading1Numbered"/>
              <w:rPr>
                <w:del w:id="3449" w:author="Donovan Goode" w:date="2018-11-09T10:04:00Z"/>
                <w:rFonts w:ascii="Consolas" w:eastAsia="Times New Roman" w:hAnsi="Consolas" w:cs="Times New Roman"/>
                <w:color w:val="D4D4D4"/>
                <w:sz w:val="21"/>
                <w:szCs w:val="21"/>
              </w:rPr>
              <w:pPrChange w:id="3450" w:author="Donovan Goode" w:date="2018-11-09T10:05:00Z">
                <w:pPr>
                  <w:shd w:val="clear" w:color="auto" w:fill="1E1E1E"/>
                  <w:spacing w:line="285" w:lineRule="atLeast"/>
                </w:pPr>
              </w:pPrChange>
            </w:pPr>
            <w:del w:id="345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6EAE8DB9" w14:textId="77777777" w:rsidR="00ED1509" w:rsidRPr="0041222C" w:rsidDel="008B6AF4" w:rsidRDefault="00ED1509">
            <w:pPr>
              <w:pStyle w:val="Heading1Numbered"/>
              <w:rPr>
                <w:del w:id="3452" w:author="Donovan Goode" w:date="2018-11-09T10:04:00Z"/>
                <w:rFonts w:ascii="Consolas" w:eastAsia="Times New Roman" w:hAnsi="Consolas" w:cs="Times New Roman"/>
                <w:color w:val="D4D4D4"/>
                <w:sz w:val="21"/>
                <w:szCs w:val="21"/>
              </w:rPr>
              <w:pPrChange w:id="3453" w:author="Donovan Goode" w:date="2018-11-09T10:05:00Z">
                <w:pPr>
                  <w:shd w:val="clear" w:color="auto" w:fill="1E1E1E"/>
                  <w:spacing w:line="285" w:lineRule="atLeast"/>
                </w:pPr>
              </w:pPrChange>
            </w:pPr>
            <w:del w:id="345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"https://help.usajobs.gov/index.php/Individuals_with_Disabilities"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USAJOBS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397FDF9A" w14:textId="77777777" w:rsidR="00ED1509" w:rsidRPr="0041222C" w:rsidDel="008B6AF4" w:rsidRDefault="00ED1509">
            <w:pPr>
              <w:pStyle w:val="Heading1Numbered"/>
              <w:rPr>
                <w:del w:id="3455" w:author="Donovan Goode" w:date="2018-11-09T10:04:00Z"/>
                <w:rFonts w:ascii="Consolas" w:eastAsia="Times New Roman" w:hAnsi="Consolas" w:cs="Times New Roman"/>
                <w:color w:val="D4D4D4"/>
                <w:sz w:val="21"/>
                <w:szCs w:val="21"/>
              </w:rPr>
              <w:pPrChange w:id="3456" w:author="Donovan Goode" w:date="2018-11-09T10:05:00Z">
                <w:pPr>
                  <w:shd w:val="clear" w:color="auto" w:fill="1E1E1E"/>
                  <w:spacing w:line="285" w:lineRule="atLeast"/>
                </w:pPr>
              </w:pPrChange>
            </w:pPr>
            <w:del w:id="3457" w:author="Donovan Goode" w:date="2018-11-09T10:04:00Z">
              <w:r w:rsidRPr="0041222C" w:rsidDel="008B6AF4">
                <w:rPr>
                  <w:rFonts w:ascii="Consolas" w:eastAsia="Times New Roman" w:hAnsi="Consolas" w:cs="Times New Roman"/>
                  <w:color w:val="D4D4D4"/>
                  <w:sz w:val="21"/>
                  <w:szCs w:val="21"/>
                </w:rPr>
                <w:delText xml:space="preserve">                Advance your career with the Federal Government's largest online jobs portal for people with</w:delText>
              </w:r>
            </w:del>
          </w:p>
          <w:p w14:paraId="79B1F846" w14:textId="77777777" w:rsidR="00ED1509" w:rsidRPr="0041222C" w:rsidDel="008B6AF4" w:rsidRDefault="00ED1509">
            <w:pPr>
              <w:pStyle w:val="Heading1Numbered"/>
              <w:rPr>
                <w:del w:id="3458" w:author="Donovan Goode" w:date="2018-11-09T10:04:00Z"/>
                <w:rFonts w:ascii="Consolas" w:eastAsia="Times New Roman" w:hAnsi="Consolas" w:cs="Times New Roman"/>
                <w:color w:val="D4D4D4"/>
                <w:sz w:val="21"/>
                <w:szCs w:val="21"/>
              </w:rPr>
              <w:pPrChange w:id="3459" w:author="Donovan Goode" w:date="2018-11-09T10:05:00Z">
                <w:pPr>
                  <w:shd w:val="clear" w:color="auto" w:fill="1E1E1E"/>
                  <w:spacing w:line="285" w:lineRule="atLeast"/>
                </w:pPr>
              </w:pPrChange>
            </w:pPr>
            <w:del w:id="3460" w:author="Donovan Goode" w:date="2018-11-09T10:04:00Z">
              <w:r w:rsidRPr="0041222C" w:rsidDel="008B6AF4">
                <w:rPr>
                  <w:rFonts w:ascii="Consolas" w:eastAsia="Times New Roman" w:hAnsi="Consolas" w:cs="Times New Roman"/>
                  <w:color w:val="D4D4D4"/>
                  <w:sz w:val="21"/>
                  <w:szCs w:val="21"/>
                </w:rPr>
                <w:delText xml:space="preserve">                disabilities</w:delText>
              </w:r>
            </w:del>
          </w:p>
          <w:p w14:paraId="3B8E93C2" w14:textId="77777777" w:rsidR="00ED1509" w:rsidRPr="0041222C" w:rsidDel="008B6AF4" w:rsidRDefault="00ED1509">
            <w:pPr>
              <w:pStyle w:val="Heading1Numbered"/>
              <w:rPr>
                <w:del w:id="3461" w:author="Donovan Goode" w:date="2018-11-09T10:04:00Z"/>
                <w:rFonts w:ascii="Consolas" w:eastAsia="Times New Roman" w:hAnsi="Consolas" w:cs="Times New Roman"/>
                <w:color w:val="D4D4D4"/>
                <w:sz w:val="21"/>
                <w:szCs w:val="21"/>
              </w:rPr>
              <w:pPrChange w:id="3462" w:author="Donovan Goode" w:date="2018-11-09T10:05:00Z">
                <w:pPr>
                  <w:shd w:val="clear" w:color="auto" w:fill="1E1E1E"/>
                  <w:spacing w:line="285" w:lineRule="atLeast"/>
                </w:pPr>
              </w:pPrChange>
            </w:pPr>
            <w:del w:id="346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7C75CE8" w14:textId="77777777" w:rsidR="00ED1509" w:rsidRPr="0041222C" w:rsidDel="008B6AF4" w:rsidRDefault="00ED1509">
            <w:pPr>
              <w:pStyle w:val="Heading1Numbered"/>
              <w:rPr>
                <w:del w:id="3464" w:author="Donovan Goode" w:date="2018-11-09T10:04:00Z"/>
                <w:rFonts w:ascii="Consolas" w:eastAsia="Times New Roman" w:hAnsi="Consolas" w:cs="Times New Roman"/>
                <w:color w:val="D4D4D4"/>
                <w:sz w:val="21"/>
                <w:szCs w:val="21"/>
              </w:rPr>
              <w:pPrChange w:id="3465" w:author="Donovan Goode" w:date="2018-11-09T10:05:00Z">
                <w:pPr>
                  <w:shd w:val="clear" w:color="auto" w:fill="1E1E1E"/>
                  <w:spacing w:line="285" w:lineRule="atLeast"/>
                </w:pPr>
              </w:pPrChange>
            </w:pPr>
            <w:del w:id="3466"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66440B8B" w14:textId="77777777" w:rsidR="00ED1509" w:rsidRPr="0041222C" w:rsidDel="008B6AF4" w:rsidRDefault="00ED1509">
            <w:pPr>
              <w:pStyle w:val="Heading1Numbered"/>
              <w:rPr>
                <w:del w:id="3467" w:author="Donovan Goode" w:date="2018-11-09T10:04:00Z"/>
                <w:rFonts w:ascii="Consolas" w:eastAsia="Times New Roman" w:hAnsi="Consolas" w:cs="Times New Roman"/>
                <w:color w:val="D4D4D4"/>
                <w:sz w:val="21"/>
                <w:szCs w:val="21"/>
              </w:rPr>
              <w:pPrChange w:id="3468" w:author="Donovan Goode" w:date="2018-11-09T10:05:00Z">
                <w:pPr>
                  <w:shd w:val="clear" w:color="auto" w:fill="1E1E1E"/>
                  <w:spacing w:line="285" w:lineRule="atLeast"/>
                </w:pPr>
              </w:pPrChange>
            </w:pPr>
            <w:del w:id="346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"Selective Placement Program Coordinator"</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"https://www.opm.gov/policy-data-oversight/disability-employment/selective-placement-program-coordinator/"</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Program</w:delText>
              </w:r>
            </w:del>
          </w:p>
          <w:p w14:paraId="5B7BB67A" w14:textId="77777777" w:rsidR="00ED1509" w:rsidRPr="0041222C" w:rsidDel="008B6AF4" w:rsidRDefault="00ED1509">
            <w:pPr>
              <w:pStyle w:val="Heading1Numbered"/>
              <w:rPr>
                <w:del w:id="3470" w:author="Donovan Goode" w:date="2018-11-09T10:04:00Z"/>
                <w:rFonts w:ascii="Consolas" w:eastAsia="Times New Roman" w:hAnsi="Consolas" w:cs="Times New Roman"/>
                <w:color w:val="D4D4D4"/>
                <w:sz w:val="21"/>
                <w:szCs w:val="21"/>
              </w:rPr>
              <w:pPrChange w:id="3471" w:author="Donovan Goode" w:date="2018-11-09T10:05:00Z">
                <w:pPr>
                  <w:shd w:val="clear" w:color="auto" w:fill="1E1E1E"/>
                  <w:spacing w:line="285" w:lineRule="atLeast"/>
                </w:pPr>
              </w:pPrChange>
            </w:pPr>
            <w:del w:id="3472" w:author="Donovan Goode" w:date="2018-11-09T10:04:00Z">
              <w:r w:rsidRPr="0041222C" w:rsidDel="008B6AF4">
                <w:rPr>
                  <w:rFonts w:ascii="Consolas" w:eastAsia="Times New Roman" w:hAnsi="Consolas" w:cs="Times New Roman"/>
                  <w:color w:val="D4D4D4"/>
                  <w:sz w:val="21"/>
                  <w:szCs w:val="21"/>
                </w:rPr>
                <w:delText xml:space="preserve">                        Coordinators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34143E23" w14:textId="77777777" w:rsidR="00ED1509" w:rsidRPr="0041222C" w:rsidDel="008B6AF4" w:rsidRDefault="00ED1509">
            <w:pPr>
              <w:pStyle w:val="Heading1Numbered"/>
              <w:rPr>
                <w:del w:id="3473" w:author="Donovan Goode" w:date="2018-11-09T10:04:00Z"/>
                <w:rFonts w:ascii="Consolas" w:eastAsia="Times New Roman" w:hAnsi="Consolas" w:cs="Times New Roman"/>
                <w:color w:val="D4D4D4"/>
                <w:sz w:val="21"/>
                <w:szCs w:val="21"/>
              </w:rPr>
              <w:pPrChange w:id="3474" w:author="Donovan Goode" w:date="2018-11-09T10:05:00Z">
                <w:pPr>
                  <w:shd w:val="clear" w:color="auto" w:fill="1E1E1E"/>
                  <w:spacing w:line="285" w:lineRule="atLeast"/>
                </w:pPr>
              </w:pPrChange>
            </w:pPr>
            <w:del w:id="3475" w:author="Donovan Goode" w:date="2018-11-09T10:04:00Z">
              <w:r w:rsidRPr="0041222C" w:rsidDel="008B6AF4">
                <w:rPr>
                  <w:rFonts w:ascii="Consolas" w:eastAsia="Times New Roman" w:hAnsi="Consolas" w:cs="Times New Roman"/>
                  <w:color w:val="D4D4D4"/>
                  <w:sz w:val="21"/>
                  <w:szCs w:val="21"/>
                </w:rPr>
                <w:delText xml:space="preserve">                Find Program Coordinators who help recruit, hire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accommodate people with disabilities</w:delText>
              </w:r>
            </w:del>
          </w:p>
          <w:p w14:paraId="07A09A10" w14:textId="77777777" w:rsidR="00ED1509" w:rsidRPr="0041222C" w:rsidDel="008B6AF4" w:rsidRDefault="00ED1509">
            <w:pPr>
              <w:pStyle w:val="Heading1Numbered"/>
              <w:rPr>
                <w:del w:id="3476" w:author="Donovan Goode" w:date="2018-11-09T10:04:00Z"/>
                <w:rFonts w:ascii="Consolas" w:eastAsia="Times New Roman" w:hAnsi="Consolas" w:cs="Times New Roman"/>
                <w:color w:val="D4D4D4"/>
                <w:sz w:val="21"/>
                <w:szCs w:val="21"/>
              </w:rPr>
              <w:pPrChange w:id="3477" w:author="Donovan Goode" w:date="2018-11-09T10:05:00Z">
                <w:pPr>
                  <w:shd w:val="clear" w:color="auto" w:fill="1E1E1E"/>
                  <w:spacing w:line="285" w:lineRule="atLeast"/>
                </w:pPr>
              </w:pPrChange>
            </w:pPr>
            <w:del w:id="347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7430705" w14:textId="77777777" w:rsidR="00ED1509" w:rsidRPr="0041222C" w:rsidDel="008B6AF4" w:rsidRDefault="00ED1509">
            <w:pPr>
              <w:pStyle w:val="Heading1Numbered"/>
              <w:rPr>
                <w:del w:id="3479" w:author="Donovan Goode" w:date="2018-11-09T10:04:00Z"/>
                <w:rFonts w:ascii="Consolas" w:eastAsia="Times New Roman" w:hAnsi="Consolas" w:cs="Times New Roman"/>
                <w:color w:val="D4D4D4"/>
                <w:sz w:val="21"/>
                <w:szCs w:val="21"/>
              </w:rPr>
              <w:pPrChange w:id="3480" w:author="Donovan Goode" w:date="2018-11-09T10:05:00Z">
                <w:pPr>
                  <w:shd w:val="clear" w:color="auto" w:fill="1E1E1E"/>
                  <w:spacing w:line="285" w:lineRule="atLeast"/>
                </w:pPr>
              </w:pPrChange>
            </w:pPr>
            <w:del w:id="348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1710EEE" w14:textId="77777777" w:rsidR="00ED1509" w:rsidRPr="0041222C" w:rsidDel="008B6AF4" w:rsidRDefault="00ED1509">
            <w:pPr>
              <w:pStyle w:val="Heading1Numbered"/>
              <w:rPr>
                <w:del w:id="3482" w:author="Donovan Goode" w:date="2018-11-09T10:04:00Z"/>
                <w:rFonts w:ascii="Consolas" w:eastAsia="Times New Roman" w:hAnsi="Consolas" w:cs="Times New Roman"/>
                <w:color w:val="D4D4D4"/>
                <w:sz w:val="21"/>
                <w:szCs w:val="21"/>
              </w:rPr>
              <w:pPrChange w:id="3483" w:author="Donovan Goode" w:date="2018-11-09T10:05:00Z">
                <w:pPr>
                  <w:shd w:val="clear" w:color="auto" w:fill="1E1E1E"/>
                  <w:spacing w:line="285" w:lineRule="atLeast"/>
                </w:pPr>
              </w:pPrChange>
            </w:pPr>
            <w:del w:id="348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"RetireesFamilies"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09567836" w14:textId="77777777" w:rsidR="00ED1509" w:rsidRPr="0041222C" w:rsidDel="008B6AF4" w:rsidRDefault="00ED1509">
            <w:pPr>
              <w:pStyle w:val="Heading1Numbered"/>
              <w:rPr>
                <w:del w:id="3485" w:author="Donovan Goode" w:date="2018-11-09T10:04:00Z"/>
                <w:rFonts w:ascii="Consolas" w:eastAsia="Times New Roman" w:hAnsi="Consolas" w:cs="Times New Roman"/>
                <w:color w:val="D4D4D4"/>
                <w:sz w:val="21"/>
                <w:szCs w:val="21"/>
              </w:rPr>
              <w:pPrChange w:id="3486" w:author="Donovan Goode" w:date="2018-11-09T10:05:00Z">
                <w:pPr>
                  <w:shd w:val="clear" w:color="auto" w:fill="1E1E1E"/>
                  <w:spacing w:line="285" w:lineRule="atLeast"/>
                </w:pPr>
              </w:pPrChange>
            </w:pPr>
            <w:del w:id="348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554E687D" w14:textId="77777777" w:rsidR="00ED1509" w:rsidRPr="0041222C" w:rsidDel="008B6AF4" w:rsidRDefault="00ED1509">
            <w:pPr>
              <w:pStyle w:val="Heading1Numbered"/>
              <w:rPr>
                <w:del w:id="3488" w:author="Donovan Goode" w:date="2018-11-09T10:04:00Z"/>
                <w:rFonts w:ascii="Consolas" w:eastAsia="Times New Roman" w:hAnsi="Consolas" w:cs="Times New Roman"/>
                <w:color w:val="D4D4D4"/>
                <w:sz w:val="21"/>
                <w:szCs w:val="21"/>
              </w:rPr>
              <w:pPrChange w:id="3489" w:author="Donovan Goode" w:date="2018-11-09T10:05:00Z">
                <w:pPr>
                  <w:shd w:val="clear" w:color="auto" w:fill="1E1E1E"/>
                  <w:spacing w:line="285" w:lineRule="atLeast"/>
                </w:pPr>
              </w:pPrChange>
            </w:pPr>
            <w:del w:id="349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"My Annuity and Benefits"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"https://www.opm.gov/retirement-services/my-annuity-and-benefits/"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Annuity</w:delText>
              </w:r>
            </w:del>
          </w:p>
          <w:p w14:paraId="3C0B5814" w14:textId="77777777" w:rsidR="00ED1509" w:rsidRPr="0041222C" w:rsidDel="008B6AF4" w:rsidRDefault="00ED1509">
            <w:pPr>
              <w:pStyle w:val="Heading1Numbered"/>
              <w:rPr>
                <w:del w:id="3491" w:author="Donovan Goode" w:date="2018-11-09T10:04:00Z"/>
                <w:rFonts w:ascii="Consolas" w:eastAsia="Times New Roman" w:hAnsi="Consolas" w:cs="Times New Roman"/>
                <w:color w:val="D4D4D4"/>
                <w:sz w:val="21"/>
                <w:szCs w:val="21"/>
              </w:rPr>
              <w:pPrChange w:id="3492" w:author="Donovan Goode" w:date="2018-11-09T10:05:00Z">
                <w:pPr>
                  <w:shd w:val="clear" w:color="auto" w:fill="1E1E1E"/>
                  <w:spacing w:line="285" w:lineRule="atLeast"/>
                </w:pPr>
              </w:pPrChange>
            </w:pPr>
            <w:del w:id="349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569CD6"/>
                  <w:sz w:val="21"/>
                  <w:szCs w:val="21"/>
                </w:rPr>
                <w:delText>&amp;amp;</w:delText>
              </w:r>
              <w:r w:rsidRPr="0041222C" w:rsidDel="008B6AF4">
                <w:rPr>
                  <w:rFonts w:ascii="Consolas" w:eastAsia="Times New Roman" w:hAnsi="Consolas" w:cs="Times New Roman"/>
                  <w:color w:val="D4D4D4"/>
                  <w:sz w:val="21"/>
                  <w:szCs w:val="21"/>
                </w:rPr>
                <w:delText xml:space="preserve"> Benefits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1A3EDAD9" w14:textId="77777777" w:rsidR="00ED1509" w:rsidRPr="0041222C" w:rsidDel="008B6AF4" w:rsidRDefault="00ED1509">
            <w:pPr>
              <w:pStyle w:val="Heading1Numbered"/>
              <w:rPr>
                <w:del w:id="3494" w:author="Donovan Goode" w:date="2018-11-09T10:04:00Z"/>
                <w:rFonts w:ascii="Consolas" w:eastAsia="Times New Roman" w:hAnsi="Consolas" w:cs="Times New Roman"/>
                <w:color w:val="D4D4D4"/>
                <w:sz w:val="21"/>
                <w:szCs w:val="21"/>
              </w:rPr>
              <w:pPrChange w:id="3495" w:author="Donovan Goode" w:date="2018-11-09T10:05:00Z">
                <w:pPr>
                  <w:shd w:val="clear" w:color="auto" w:fill="1E1E1E"/>
                  <w:spacing w:line="285" w:lineRule="atLeast"/>
                </w:pPr>
              </w:pPrChange>
            </w:pPr>
            <w:del w:id="3496" w:author="Donovan Goode" w:date="2018-11-09T10:04:00Z">
              <w:r w:rsidRPr="0041222C" w:rsidDel="008B6AF4">
                <w:rPr>
                  <w:rFonts w:ascii="Consolas" w:eastAsia="Times New Roman" w:hAnsi="Consolas" w:cs="Times New Roman"/>
                  <w:color w:val="D4D4D4"/>
                  <w:sz w:val="21"/>
                  <w:szCs w:val="21"/>
                </w:rPr>
                <w:delText xml:space="preserve">                Map out your retirement benefits, discover how benefits are affected by life events, and more</w:delText>
              </w:r>
            </w:del>
          </w:p>
          <w:p w14:paraId="785E79AA" w14:textId="77777777" w:rsidR="00ED1509" w:rsidRPr="0041222C" w:rsidDel="008B6AF4" w:rsidRDefault="00ED1509">
            <w:pPr>
              <w:pStyle w:val="Heading1Numbered"/>
              <w:rPr>
                <w:del w:id="3497" w:author="Donovan Goode" w:date="2018-11-09T10:04:00Z"/>
                <w:rFonts w:ascii="Consolas" w:eastAsia="Times New Roman" w:hAnsi="Consolas" w:cs="Times New Roman"/>
                <w:color w:val="D4D4D4"/>
                <w:sz w:val="21"/>
                <w:szCs w:val="21"/>
              </w:rPr>
              <w:pPrChange w:id="3498" w:author="Donovan Goode" w:date="2018-11-09T10:05:00Z">
                <w:pPr>
                  <w:shd w:val="clear" w:color="auto" w:fill="1E1E1E"/>
                  <w:spacing w:line="285" w:lineRule="atLeast"/>
                </w:pPr>
              </w:pPrChange>
            </w:pPr>
            <w:del w:id="349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5B6E6FDC" w14:textId="77777777" w:rsidR="00ED1509" w:rsidRPr="0041222C" w:rsidDel="008B6AF4" w:rsidRDefault="00ED1509">
            <w:pPr>
              <w:pStyle w:val="Heading1Numbered"/>
              <w:rPr>
                <w:del w:id="3500" w:author="Donovan Goode" w:date="2018-11-09T10:04:00Z"/>
                <w:rFonts w:ascii="Consolas" w:eastAsia="Times New Roman" w:hAnsi="Consolas" w:cs="Times New Roman"/>
                <w:color w:val="D4D4D4"/>
                <w:sz w:val="21"/>
                <w:szCs w:val="21"/>
              </w:rPr>
              <w:pPrChange w:id="3501" w:author="Donovan Goode" w:date="2018-11-09T10:05:00Z">
                <w:pPr>
                  <w:shd w:val="clear" w:color="auto" w:fill="1E1E1E"/>
                  <w:spacing w:line="285" w:lineRule="atLeast"/>
                </w:pPr>
              </w:pPrChange>
            </w:pPr>
            <w:del w:id="350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36C62390" w14:textId="77777777" w:rsidR="00ED1509" w:rsidRPr="0041222C" w:rsidDel="008B6AF4" w:rsidRDefault="00ED1509">
            <w:pPr>
              <w:pStyle w:val="Heading1Numbered"/>
              <w:rPr>
                <w:del w:id="3503" w:author="Donovan Goode" w:date="2018-11-09T10:04:00Z"/>
                <w:rFonts w:ascii="Consolas" w:eastAsia="Times New Roman" w:hAnsi="Consolas" w:cs="Times New Roman"/>
                <w:color w:val="D4D4D4"/>
                <w:sz w:val="21"/>
                <w:szCs w:val="21"/>
              </w:rPr>
              <w:pPrChange w:id="3504" w:author="Donovan Goode" w:date="2018-11-09T10:05:00Z">
                <w:pPr>
                  <w:shd w:val="clear" w:color="auto" w:fill="1E1E1E"/>
                  <w:spacing w:line="285" w:lineRule="atLeast"/>
                </w:pPr>
              </w:pPrChange>
            </w:pPr>
            <w:del w:id="350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"https://www.servicesonline.opm.gov/"</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Services Online</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6A4F2094" w14:textId="77777777" w:rsidR="00ED1509" w:rsidRPr="0041222C" w:rsidDel="008B6AF4" w:rsidRDefault="00ED1509">
            <w:pPr>
              <w:pStyle w:val="Heading1Numbered"/>
              <w:rPr>
                <w:del w:id="3506" w:author="Donovan Goode" w:date="2018-11-09T10:04:00Z"/>
                <w:rFonts w:ascii="Consolas" w:eastAsia="Times New Roman" w:hAnsi="Consolas" w:cs="Times New Roman"/>
                <w:color w:val="D4D4D4"/>
                <w:sz w:val="21"/>
                <w:szCs w:val="21"/>
              </w:rPr>
              <w:pPrChange w:id="3507" w:author="Donovan Goode" w:date="2018-11-09T10:05:00Z">
                <w:pPr>
                  <w:shd w:val="clear" w:color="auto" w:fill="1E1E1E"/>
                  <w:spacing w:line="285" w:lineRule="atLeast"/>
                </w:pPr>
              </w:pPrChange>
            </w:pPr>
            <w:del w:id="350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span</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Manage your retirement online, update your personal information, sign up for direct deposit, and</w:delText>
              </w:r>
            </w:del>
          </w:p>
          <w:p w14:paraId="78A1C2BA" w14:textId="77777777" w:rsidR="00ED1509" w:rsidRPr="0041222C" w:rsidDel="008B6AF4" w:rsidRDefault="00ED1509">
            <w:pPr>
              <w:pStyle w:val="Heading1Numbered"/>
              <w:rPr>
                <w:del w:id="3509" w:author="Donovan Goode" w:date="2018-11-09T10:04:00Z"/>
                <w:rFonts w:ascii="Consolas" w:eastAsia="Times New Roman" w:hAnsi="Consolas" w:cs="Times New Roman"/>
                <w:color w:val="D4D4D4"/>
                <w:sz w:val="21"/>
                <w:szCs w:val="21"/>
              </w:rPr>
              <w:pPrChange w:id="3510" w:author="Donovan Goode" w:date="2018-11-09T10:05:00Z">
                <w:pPr>
                  <w:shd w:val="clear" w:color="auto" w:fill="1E1E1E"/>
                  <w:spacing w:line="285" w:lineRule="atLeast"/>
                </w:pPr>
              </w:pPrChange>
            </w:pPr>
            <w:del w:id="3511" w:author="Donovan Goode" w:date="2018-11-09T10:04:00Z">
              <w:r w:rsidRPr="0041222C" w:rsidDel="008B6AF4">
                <w:rPr>
                  <w:rFonts w:ascii="Consolas" w:eastAsia="Times New Roman" w:hAnsi="Consolas" w:cs="Times New Roman"/>
                  <w:color w:val="D4D4D4"/>
                  <w:sz w:val="21"/>
                  <w:szCs w:val="21"/>
                </w:rPr>
                <w:delText xml:space="preserve">                    more</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span</w:delText>
              </w:r>
              <w:r w:rsidRPr="0041222C" w:rsidDel="008B6AF4">
                <w:rPr>
                  <w:rFonts w:ascii="Consolas" w:eastAsia="Times New Roman" w:hAnsi="Consolas" w:cs="Times New Roman"/>
                  <w:color w:val="808080"/>
                  <w:sz w:val="21"/>
                  <w:szCs w:val="21"/>
                </w:rPr>
                <w:delText>&gt;</w:delText>
              </w:r>
            </w:del>
          </w:p>
          <w:p w14:paraId="70B84829" w14:textId="77777777" w:rsidR="00ED1509" w:rsidRPr="0041222C" w:rsidDel="008B6AF4" w:rsidRDefault="00ED1509">
            <w:pPr>
              <w:pStyle w:val="Heading1Numbered"/>
              <w:rPr>
                <w:del w:id="3512" w:author="Donovan Goode" w:date="2018-11-09T10:04:00Z"/>
                <w:rFonts w:ascii="Consolas" w:eastAsia="Times New Roman" w:hAnsi="Consolas" w:cs="Times New Roman"/>
                <w:color w:val="D4D4D4"/>
                <w:sz w:val="21"/>
                <w:szCs w:val="21"/>
              </w:rPr>
              <w:pPrChange w:id="3513" w:author="Donovan Goode" w:date="2018-11-09T10:05:00Z">
                <w:pPr>
                  <w:shd w:val="clear" w:color="auto" w:fill="1E1E1E"/>
                  <w:spacing w:line="285" w:lineRule="atLeast"/>
                </w:pPr>
              </w:pPrChange>
            </w:pPr>
            <w:del w:id="351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8B550FE" w14:textId="77777777" w:rsidR="00ED1509" w:rsidRPr="0041222C" w:rsidDel="008B6AF4" w:rsidRDefault="00ED1509">
            <w:pPr>
              <w:pStyle w:val="Heading1Numbered"/>
              <w:rPr>
                <w:del w:id="3515" w:author="Donovan Goode" w:date="2018-11-09T10:04:00Z"/>
                <w:rFonts w:ascii="Consolas" w:eastAsia="Times New Roman" w:hAnsi="Consolas" w:cs="Times New Roman"/>
                <w:color w:val="D4D4D4"/>
                <w:sz w:val="21"/>
                <w:szCs w:val="21"/>
              </w:rPr>
              <w:pPrChange w:id="3516" w:author="Donovan Goode" w:date="2018-11-09T10:05:00Z">
                <w:pPr>
                  <w:shd w:val="clear" w:color="auto" w:fill="1E1E1E"/>
                  <w:spacing w:line="285" w:lineRule="atLeast"/>
                </w:pPr>
              </w:pPrChange>
            </w:pPr>
            <w:del w:id="351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0EF1031B" w14:textId="77777777" w:rsidR="00ED1509" w:rsidRPr="0041222C" w:rsidDel="008B6AF4" w:rsidRDefault="00ED1509">
            <w:pPr>
              <w:pStyle w:val="Heading1Numbered"/>
              <w:rPr>
                <w:del w:id="3518" w:author="Donovan Goode" w:date="2018-11-09T10:04:00Z"/>
                <w:rFonts w:ascii="Consolas" w:eastAsia="Times New Roman" w:hAnsi="Consolas" w:cs="Times New Roman"/>
                <w:color w:val="D4D4D4"/>
                <w:sz w:val="21"/>
                <w:szCs w:val="21"/>
              </w:rPr>
              <w:pPrChange w:id="3519" w:author="Donovan Goode" w:date="2018-11-09T10:05:00Z">
                <w:pPr>
                  <w:shd w:val="clear" w:color="auto" w:fill="1E1E1E"/>
                  <w:spacing w:line="285" w:lineRule="atLeast"/>
                </w:pPr>
              </w:pPrChange>
            </w:pPr>
            <w:del w:id="352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"Retirement FAQs"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"https://www.opm.gov/retirement-services/retirement-faqs/"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Retirement</w:delText>
              </w:r>
            </w:del>
          </w:p>
          <w:p w14:paraId="4F10ECB0" w14:textId="77777777" w:rsidR="00ED1509" w:rsidRPr="0041222C" w:rsidDel="008B6AF4" w:rsidRDefault="00ED1509">
            <w:pPr>
              <w:pStyle w:val="Heading1Numbered"/>
              <w:rPr>
                <w:del w:id="3521" w:author="Donovan Goode" w:date="2018-11-09T10:04:00Z"/>
                <w:rFonts w:ascii="Consolas" w:eastAsia="Times New Roman" w:hAnsi="Consolas" w:cs="Times New Roman"/>
                <w:color w:val="D4D4D4"/>
                <w:sz w:val="21"/>
                <w:szCs w:val="21"/>
              </w:rPr>
              <w:pPrChange w:id="3522" w:author="Donovan Goode" w:date="2018-11-09T10:05:00Z">
                <w:pPr>
                  <w:shd w:val="clear" w:color="auto" w:fill="1E1E1E"/>
                  <w:spacing w:line="285" w:lineRule="atLeast"/>
                </w:pPr>
              </w:pPrChange>
            </w:pPr>
            <w:del w:id="3523" w:author="Donovan Goode" w:date="2018-11-09T10:04:00Z">
              <w:r w:rsidRPr="0041222C" w:rsidDel="008B6AF4">
                <w:rPr>
                  <w:rFonts w:ascii="Consolas" w:eastAsia="Times New Roman" w:hAnsi="Consolas" w:cs="Times New Roman"/>
                  <w:color w:val="D4D4D4"/>
                  <w:sz w:val="21"/>
                  <w:szCs w:val="21"/>
                </w:rPr>
                <w:delText xml:space="preserve">                        FAQs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5754F986" w14:textId="77777777" w:rsidR="00ED1509" w:rsidRPr="0041222C" w:rsidDel="008B6AF4" w:rsidRDefault="00ED1509">
            <w:pPr>
              <w:pStyle w:val="Heading1Numbered"/>
              <w:rPr>
                <w:del w:id="3524" w:author="Donovan Goode" w:date="2018-11-09T10:04:00Z"/>
                <w:rFonts w:ascii="Consolas" w:eastAsia="Times New Roman" w:hAnsi="Consolas" w:cs="Times New Roman"/>
                <w:color w:val="D4D4D4"/>
                <w:sz w:val="21"/>
                <w:szCs w:val="21"/>
              </w:rPr>
              <w:pPrChange w:id="3525" w:author="Donovan Goode" w:date="2018-11-09T10:05:00Z">
                <w:pPr>
                  <w:shd w:val="clear" w:color="auto" w:fill="1E1E1E"/>
                  <w:spacing w:line="285" w:lineRule="atLeast"/>
                </w:pPr>
              </w:pPrChange>
            </w:pPr>
            <w:del w:id="3526" w:author="Donovan Goode" w:date="2018-11-09T10:04:00Z">
              <w:r w:rsidRPr="0041222C" w:rsidDel="008B6AF4">
                <w:rPr>
                  <w:rFonts w:ascii="Consolas" w:eastAsia="Times New Roman" w:hAnsi="Consolas" w:cs="Times New Roman"/>
                  <w:color w:val="D4D4D4"/>
                  <w:sz w:val="21"/>
                  <w:szCs w:val="21"/>
                </w:rPr>
                <w:delText xml:space="preserve">                Find answers to your questions about retiring from a career in the Federal Service</w:delText>
              </w:r>
            </w:del>
          </w:p>
          <w:p w14:paraId="71F55E7F" w14:textId="77777777" w:rsidR="00ED1509" w:rsidRPr="0041222C" w:rsidDel="008B6AF4" w:rsidRDefault="00ED1509">
            <w:pPr>
              <w:pStyle w:val="Heading1Numbered"/>
              <w:rPr>
                <w:del w:id="3527" w:author="Donovan Goode" w:date="2018-11-09T10:04:00Z"/>
                <w:rFonts w:ascii="Consolas" w:eastAsia="Times New Roman" w:hAnsi="Consolas" w:cs="Times New Roman"/>
                <w:color w:val="D4D4D4"/>
                <w:sz w:val="21"/>
                <w:szCs w:val="21"/>
              </w:rPr>
              <w:pPrChange w:id="3528" w:author="Donovan Goode" w:date="2018-11-09T10:05:00Z">
                <w:pPr>
                  <w:shd w:val="clear" w:color="auto" w:fill="1E1E1E"/>
                  <w:spacing w:line="285" w:lineRule="atLeast"/>
                </w:pPr>
              </w:pPrChange>
            </w:pPr>
            <w:del w:id="3529"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D371FA7" w14:textId="77777777" w:rsidR="00ED1509" w:rsidRPr="0041222C" w:rsidDel="008B6AF4" w:rsidRDefault="00ED1509">
            <w:pPr>
              <w:pStyle w:val="Heading1Numbered"/>
              <w:rPr>
                <w:del w:id="3530" w:author="Donovan Goode" w:date="2018-11-09T10:04:00Z"/>
                <w:rFonts w:ascii="Consolas" w:eastAsia="Times New Roman" w:hAnsi="Consolas" w:cs="Times New Roman"/>
                <w:color w:val="D4D4D4"/>
                <w:sz w:val="21"/>
                <w:szCs w:val="21"/>
              </w:rPr>
              <w:pPrChange w:id="3531" w:author="Donovan Goode" w:date="2018-11-09T10:05:00Z">
                <w:pPr>
                  <w:shd w:val="clear" w:color="auto" w:fill="1E1E1E"/>
                  <w:spacing w:line="285" w:lineRule="atLeast"/>
                </w:pPr>
              </w:pPrChange>
            </w:pPr>
            <w:del w:id="353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76C62AB2" w14:textId="77777777" w:rsidR="00ED1509" w:rsidRPr="0041222C" w:rsidDel="008B6AF4" w:rsidRDefault="00ED1509">
            <w:pPr>
              <w:pStyle w:val="Heading1Numbered"/>
              <w:rPr>
                <w:del w:id="3533" w:author="Donovan Goode" w:date="2018-11-09T10:04:00Z"/>
                <w:rFonts w:ascii="Consolas" w:eastAsia="Times New Roman" w:hAnsi="Consolas" w:cs="Times New Roman"/>
                <w:color w:val="D4D4D4"/>
                <w:sz w:val="21"/>
                <w:szCs w:val="21"/>
              </w:rPr>
              <w:pPrChange w:id="3534" w:author="Donovan Goode" w:date="2018-11-09T10:05:00Z">
                <w:pPr>
                  <w:shd w:val="clear" w:color="auto" w:fill="1E1E1E"/>
                  <w:spacing w:line="285" w:lineRule="atLeast"/>
                </w:pPr>
              </w:pPrChange>
            </w:pPr>
            <w:del w:id="353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id</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"Veterans"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"audienceSlides"</w:delText>
              </w:r>
              <w:r w:rsidRPr="0041222C" w:rsidDel="008B6AF4">
                <w:rPr>
                  <w:rFonts w:ascii="Consolas" w:eastAsia="Times New Roman" w:hAnsi="Consolas" w:cs="Times New Roman"/>
                  <w:color w:val="808080"/>
                  <w:sz w:val="21"/>
                  <w:szCs w:val="21"/>
                </w:rPr>
                <w:delText>&gt;</w:delText>
              </w:r>
            </w:del>
          </w:p>
          <w:p w14:paraId="2B60F78F" w14:textId="77777777" w:rsidR="00ED1509" w:rsidRPr="0041222C" w:rsidDel="008B6AF4" w:rsidRDefault="00ED1509">
            <w:pPr>
              <w:pStyle w:val="Heading1Numbered"/>
              <w:rPr>
                <w:del w:id="3536" w:author="Donovan Goode" w:date="2018-11-09T10:04:00Z"/>
                <w:rFonts w:ascii="Consolas" w:eastAsia="Times New Roman" w:hAnsi="Consolas" w:cs="Times New Roman"/>
                <w:color w:val="D4D4D4"/>
                <w:sz w:val="21"/>
                <w:szCs w:val="21"/>
              </w:rPr>
              <w:pPrChange w:id="3537" w:author="Donovan Goode" w:date="2018-11-09T10:05:00Z">
                <w:pPr>
                  <w:shd w:val="clear" w:color="auto" w:fill="1E1E1E"/>
                  <w:spacing w:line="285" w:lineRule="atLeast"/>
                </w:pPr>
              </w:pPrChange>
            </w:pPr>
            <w:del w:id="353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audienceSlide1"</w:delText>
              </w:r>
              <w:r w:rsidRPr="0041222C" w:rsidDel="008B6AF4">
                <w:rPr>
                  <w:rFonts w:ascii="Consolas" w:eastAsia="Times New Roman" w:hAnsi="Consolas" w:cs="Times New Roman"/>
                  <w:color w:val="808080"/>
                  <w:sz w:val="21"/>
                  <w:szCs w:val="21"/>
                </w:rPr>
                <w:delText>&gt;</w:delText>
              </w:r>
            </w:del>
          </w:p>
          <w:p w14:paraId="4205FD65" w14:textId="77777777" w:rsidR="00ED1509" w:rsidRPr="0041222C" w:rsidDel="008B6AF4" w:rsidRDefault="00ED1509">
            <w:pPr>
              <w:pStyle w:val="Heading1Numbered"/>
              <w:rPr>
                <w:del w:id="3539" w:author="Donovan Goode" w:date="2018-11-09T10:04:00Z"/>
                <w:rFonts w:ascii="Consolas" w:eastAsia="Times New Roman" w:hAnsi="Consolas" w:cs="Times New Roman"/>
                <w:color w:val="D4D4D4"/>
                <w:sz w:val="21"/>
                <w:szCs w:val="21"/>
              </w:rPr>
              <w:pPrChange w:id="3540" w:author="Donovan Goode" w:date="2018-11-09T10:05:00Z">
                <w:pPr>
                  <w:shd w:val="clear" w:color="auto" w:fill="1E1E1E"/>
                  <w:spacing w:line="285" w:lineRule="atLeast"/>
                </w:pPr>
              </w:pPrChange>
            </w:pPr>
            <w:del w:id="3541"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"http://www.fedshirevets.gov"</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Veterans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7AD6DA5D" w14:textId="77777777" w:rsidR="00ED1509" w:rsidRPr="0041222C" w:rsidDel="008B6AF4" w:rsidRDefault="00ED1509">
            <w:pPr>
              <w:pStyle w:val="Heading1Numbered"/>
              <w:rPr>
                <w:del w:id="3542" w:author="Donovan Goode" w:date="2018-11-09T10:04:00Z"/>
                <w:rFonts w:ascii="Consolas" w:eastAsia="Times New Roman" w:hAnsi="Consolas" w:cs="Times New Roman"/>
                <w:color w:val="D4D4D4"/>
                <w:sz w:val="21"/>
                <w:szCs w:val="21"/>
              </w:rPr>
              <w:pPrChange w:id="3543" w:author="Donovan Goode" w:date="2018-11-09T10:05:00Z">
                <w:pPr>
                  <w:shd w:val="clear" w:color="auto" w:fill="1E1E1E"/>
                  <w:spacing w:line="285" w:lineRule="atLeast"/>
                </w:pPr>
              </w:pPrChange>
            </w:pPr>
            <w:del w:id="3544" w:author="Donovan Goode" w:date="2018-11-09T10:04:00Z">
              <w:r w:rsidRPr="0041222C" w:rsidDel="008B6AF4">
                <w:rPr>
                  <w:rFonts w:ascii="Consolas" w:eastAsia="Times New Roman" w:hAnsi="Consolas" w:cs="Times New Roman"/>
                  <w:color w:val="D4D4D4"/>
                  <w:sz w:val="21"/>
                  <w:szCs w:val="21"/>
                </w:rPr>
                <w:delText xml:space="preserve">                Your single site for Federal Employment Information</w:delText>
              </w:r>
            </w:del>
          </w:p>
          <w:p w14:paraId="1F84175A" w14:textId="77777777" w:rsidR="00ED1509" w:rsidRPr="0041222C" w:rsidDel="008B6AF4" w:rsidRDefault="00ED1509">
            <w:pPr>
              <w:pStyle w:val="Heading1Numbered"/>
              <w:rPr>
                <w:del w:id="3545" w:author="Donovan Goode" w:date="2018-11-09T10:04:00Z"/>
                <w:rFonts w:ascii="Consolas" w:eastAsia="Times New Roman" w:hAnsi="Consolas" w:cs="Times New Roman"/>
                <w:color w:val="D4D4D4"/>
                <w:sz w:val="21"/>
                <w:szCs w:val="21"/>
              </w:rPr>
              <w:pPrChange w:id="3546" w:author="Donovan Goode" w:date="2018-11-09T10:05:00Z">
                <w:pPr>
                  <w:shd w:val="clear" w:color="auto" w:fill="1E1E1E"/>
                  <w:spacing w:line="285" w:lineRule="atLeast"/>
                </w:pPr>
              </w:pPrChange>
            </w:pPr>
            <w:del w:id="354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9808B06" w14:textId="77777777" w:rsidR="00ED1509" w:rsidRPr="0041222C" w:rsidDel="008B6AF4" w:rsidRDefault="00ED1509">
            <w:pPr>
              <w:pStyle w:val="Heading1Numbered"/>
              <w:rPr>
                <w:del w:id="3548" w:author="Donovan Goode" w:date="2018-11-09T10:04:00Z"/>
                <w:rFonts w:ascii="Consolas" w:eastAsia="Times New Roman" w:hAnsi="Consolas" w:cs="Times New Roman"/>
                <w:color w:val="D4D4D4"/>
                <w:sz w:val="21"/>
                <w:szCs w:val="21"/>
              </w:rPr>
              <w:pPrChange w:id="3549" w:author="Donovan Goode" w:date="2018-11-09T10:05:00Z">
                <w:pPr>
                  <w:shd w:val="clear" w:color="auto" w:fill="1E1E1E"/>
                  <w:spacing w:line="285" w:lineRule="atLeast"/>
                </w:pPr>
              </w:pPrChange>
            </w:pPr>
            <w:del w:id="355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audienceSlide2"</w:delText>
              </w:r>
              <w:r w:rsidRPr="0041222C" w:rsidDel="008B6AF4">
                <w:rPr>
                  <w:rFonts w:ascii="Consolas" w:eastAsia="Times New Roman" w:hAnsi="Consolas" w:cs="Times New Roman"/>
                  <w:color w:val="808080"/>
                  <w:sz w:val="21"/>
                  <w:szCs w:val="21"/>
                </w:rPr>
                <w:delText>&gt;</w:delText>
              </w:r>
            </w:del>
          </w:p>
          <w:p w14:paraId="436228EA" w14:textId="77777777" w:rsidR="00ED1509" w:rsidRPr="0041222C" w:rsidDel="008B6AF4" w:rsidRDefault="00ED1509">
            <w:pPr>
              <w:pStyle w:val="Heading1Numbered"/>
              <w:rPr>
                <w:del w:id="3551" w:author="Donovan Goode" w:date="2018-11-09T10:04:00Z"/>
                <w:rFonts w:ascii="Consolas" w:eastAsia="Times New Roman" w:hAnsi="Consolas" w:cs="Times New Roman"/>
                <w:color w:val="D4D4D4"/>
                <w:sz w:val="21"/>
                <w:szCs w:val="21"/>
              </w:rPr>
              <w:pPrChange w:id="3552" w:author="Donovan Goode" w:date="2018-11-09T10:05:00Z">
                <w:pPr>
                  <w:shd w:val="clear" w:color="auto" w:fill="1E1E1E"/>
                  <w:spacing w:line="285" w:lineRule="atLeast"/>
                </w:pPr>
              </w:pPrChange>
            </w:pPr>
            <w:del w:id="3553"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title</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"Veterans Services"</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"https://www.opm.gov/policy-data-oversight/veterans-services/"</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Veterans</w:delText>
              </w:r>
            </w:del>
          </w:p>
          <w:p w14:paraId="27C87AA4" w14:textId="77777777" w:rsidR="00ED1509" w:rsidRPr="0041222C" w:rsidDel="008B6AF4" w:rsidRDefault="00ED1509">
            <w:pPr>
              <w:pStyle w:val="Heading1Numbered"/>
              <w:rPr>
                <w:del w:id="3554" w:author="Donovan Goode" w:date="2018-11-09T10:04:00Z"/>
                <w:rFonts w:ascii="Consolas" w:eastAsia="Times New Roman" w:hAnsi="Consolas" w:cs="Times New Roman"/>
                <w:color w:val="D4D4D4"/>
                <w:sz w:val="21"/>
                <w:szCs w:val="21"/>
              </w:rPr>
              <w:pPrChange w:id="3555" w:author="Donovan Goode" w:date="2018-11-09T10:05:00Z">
                <w:pPr>
                  <w:shd w:val="clear" w:color="auto" w:fill="1E1E1E"/>
                  <w:spacing w:line="285" w:lineRule="atLeast"/>
                </w:pPr>
              </w:pPrChange>
            </w:pPr>
            <w:del w:id="3556" w:author="Donovan Goode" w:date="2018-11-09T10:04:00Z">
              <w:r w:rsidRPr="0041222C" w:rsidDel="008B6AF4">
                <w:rPr>
                  <w:rFonts w:ascii="Consolas" w:eastAsia="Times New Roman" w:hAnsi="Consolas" w:cs="Times New Roman"/>
                  <w:color w:val="D4D4D4"/>
                  <w:sz w:val="21"/>
                  <w:szCs w:val="21"/>
                </w:rPr>
                <w:delText xml:space="preserve">                        Services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5115B30E" w14:textId="77777777" w:rsidR="00ED1509" w:rsidRPr="0041222C" w:rsidDel="008B6AF4" w:rsidRDefault="00ED1509">
            <w:pPr>
              <w:pStyle w:val="Heading1Numbered"/>
              <w:rPr>
                <w:del w:id="3557" w:author="Donovan Goode" w:date="2018-11-09T10:04:00Z"/>
                <w:rFonts w:ascii="Consolas" w:eastAsia="Times New Roman" w:hAnsi="Consolas" w:cs="Times New Roman"/>
                <w:color w:val="D4D4D4"/>
                <w:sz w:val="21"/>
                <w:szCs w:val="21"/>
              </w:rPr>
              <w:pPrChange w:id="3558" w:author="Donovan Goode" w:date="2018-11-09T10:05:00Z">
                <w:pPr>
                  <w:shd w:val="clear" w:color="auto" w:fill="1E1E1E"/>
                  <w:spacing w:line="285" w:lineRule="atLeast"/>
                </w:pPr>
              </w:pPrChange>
            </w:pPr>
            <w:del w:id="3559" w:author="Donovan Goode" w:date="2018-11-09T10:04:00Z">
              <w:r w:rsidRPr="0041222C" w:rsidDel="008B6AF4">
                <w:rPr>
                  <w:rFonts w:ascii="Consolas" w:eastAsia="Times New Roman" w:hAnsi="Consolas" w:cs="Times New Roman"/>
                  <w:color w:val="D4D4D4"/>
                  <w:sz w:val="21"/>
                  <w:szCs w:val="21"/>
                </w:rPr>
                <w:delText xml:space="preserve">                Learn more about governmentwide leadership to improve employment opportunities for veterans.</w:delText>
              </w:r>
            </w:del>
          </w:p>
          <w:p w14:paraId="4882F2E2" w14:textId="77777777" w:rsidR="00ED1509" w:rsidRPr="0041222C" w:rsidDel="008B6AF4" w:rsidRDefault="00ED1509">
            <w:pPr>
              <w:pStyle w:val="Heading1Numbered"/>
              <w:rPr>
                <w:del w:id="3560" w:author="Donovan Goode" w:date="2018-11-09T10:04:00Z"/>
                <w:rFonts w:ascii="Consolas" w:eastAsia="Times New Roman" w:hAnsi="Consolas" w:cs="Times New Roman"/>
                <w:color w:val="D4D4D4"/>
                <w:sz w:val="21"/>
                <w:szCs w:val="21"/>
              </w:rPr>
              <w:pPrChange w:id="3561" w:author="Donovan Goode" w:date="2018-11-09T10:05:00Z">
                <w:pPr>
                  <w:shd w:val="clear" w:color="auto" w:fill="1E1E1E"/>
                  <w:spacing w:line="285" w:lineRule="atLeast"/>
                </w:pPr>
              </w:pPrChange>
            </w:pPr>
            <w:del w:id="3562"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62AC96ED" w14:textId="77777777" w:rsidR="00ED1509" w:rsidRPr="0041222C" w:rsidDel="008B6AF4" w:rsidRDefault="00ED1509">
            <w:pPr>
              <w:pStyle w:val="Heading1Numbered"/>
              <w:rPr>
                <w:del w:id="3563" w:author="Donovan Goode" w:date="2018-11-09T10:04:00Z"/>
                <w:rFonts w:ascii="Consolas" w:eastAsia="Times New Roman" w:hAnsi="Consolas" w:cs="Times New Roman"/>
                <w:color w:val="D4D4D4"/>
                <w:sz w:val="21"/>
                <w:szCs w:val="21"/>
              </w:rPr>
              <w:pPrChange w:id="3564" w:author="Donovan Goode" w:date="2018-11-09T10:05:00Z">
                <w:pPr>
                  <w:shd w:val="clear" w:color="auto" w:fill="1E1E1E"/>
                  <w:spacing w:line="285" w:lineRule="atLeast"/>
                </w:pPr>
              </w:pPrChange>
            </w:pPr>
            <w:del w:id="3565"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class</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"audienceSlide audienceSlide3"</w:delText>
              </w:r>
              <w:r w:rsidRPr="0041222C" w:rsidDel="008B6AF4">
                <w:rPr>
                  <w:rFonts w:ascii="Consolas" w:eastAsia="Times New Roman" w:hAnsi="Consolas" w:cs="Times New Roman"/>
                  <w:color w:val="808080"/>
                  <w:sz w:val="21"/>
                  <w:szCs w:val="21"/>
                </w:rPr>
                <w:delText>&gt;</w:delText>
              </w:r>
            </w:del>
          </w:p>
          <w:p w14:paraId="1226DF3D" w14:textId="77777777" w:rsidR="00ED1509" w:rsidRPr="0041222C" w:rsidDel="008B6AF4" w:rsidRDefault="00ED1509">
            <w:pPr>
              <w:pStyle w:val="Heading1Numbered"/>
              <w:rPr>
                <w:del w:id="3566" w:author="Donovan Goode" w:date="2018-11-09T10:04:00Z"/>
                <w:rFonts w:ascii="Consolas" w:eastAsia="Times New Roman" w:hAnsi="Consolas" w:cs="Times New Roman"/>
                <w:color w:val="D4D4D4"/>
                <w:sz w:val="21"/>
                <w:szCs w:val="21"/>
              </w:rPr>
              <w:pPrChange w:id="3567" w:author="Donovan Goode" w:date="2018-11-09T10:05:00Z">
                <w:pPr>
                  <w:shd w:val="clear" w:color="auto" w:fill="1E1E1E"/>
                  <w:spacing w:line="285" w:lineRule="atLeast"/>
                </w:pPr>
              </w:pPrChange>
            </w:pPr>
            <w:del w:id="3568"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9CDCFE"/>
                  <w:sz w:val="21"/>
                  <w:szCs w:val="21"/>
                </w:rPr>
                <w:delText>href</w:delText>
              </w:r>
              <w:r w:rsidRPr="0041222C" w:rsidDel="008B6AF4">
                <w:rPr>
                  <w:rFonts w:ascii="Consolas" w:eastAsia="Times New Roman" w:hAnsi="Consolas" w:cs="Times New Roman"/>
                  <w:color w:val="D4D4D4"/>
                  <w:sz w:val="21"/>
                  <w:szCs w:val="21"/>
                </w:rPr>
                <w:delText>=</w:delText>
              </w:r>
              <w:r w:rsidRPr="0041222C" w:rsidDel="008B6AF4">
                <w:rPr>
                  <w:rFonts w:ascii="Consolas" w:eastAsia="Times New Roman" w:hAnsi="Consolas" w:cs="Times New Roman"/>
                  <w:color w:val="CE9178"/>
                  <w:sz w:val="21"/>
                  <w:szCs w:val="21"/>
                </w:rPr>
                <w:delText>"/FAQS/topic/veterans/index.aspx"</w:delText>
              </w:r>
              <w:r w:rsidRPr="0041222C" w:rsidDel="008B6AF4">
                <w:rPr>
                  <w:rFonts w:ascii="Consolas" w:eastAsia="Times New Roman" w:hAnsi="Consolas" w:cs="Times New Roman"/>
                  <w:color w:val="808080"/>
                  <w:sz w:val="21"/>
                  <w:szCs w:val="21"/>
                </w:rPr>
                <w:delText>&gt;</w:delText>
              </w:r>
              <w:r w:rsidRPr="0041222C" w:rsidDel="008B6AF4">
                <w:rPr>
                  <w:rFonts w:ascii="Consolas" w:eastAsia="Times New Roman" w:hAnsi="Consolas" w:cs="Times New Roman"/>
                  <w:color w:val="D4D4D4"/>
                  <w:sz w:val="21"/>
                  <w:szCs w:val="21"/>
                </w:rPr>
                <w:delText>Veteran FAQs</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a</w:delText>
              </w:r>
              <w:r w:rsidRPr="0041222C" w:rsidDel="008B6AF4">
                <w:rPr>
                  <w:rFonts w:ascii="Consolas" w:eastAsia="Times New Roman" w:hAnsi="Consolas" w:cs="Times New Roman"/>
                  <w:color w:val="808080"/>
                  <w:sz w:val="21"/>
                  <w:szCs w:val="21"/>
                </w:rPr>
                <w:delText>&gt;&lt;/</w:delText>
              </w:r>
              <w:r w:rsidRPr="0041222C" w:rsidDel="008B6AF4">
                <w:rPr>
                  <w:rFonts w:ascii="Consolas" w:eastAsia="Times New Roman" w:hAnsi="Consolas" w:cs="Times New Roman"/>
                  <w:color w:val="569CD6"/>
                  <w:sz w:val="21"/>
                  <w:szCs w:val="21"/>
                </w:rPr>
                <w:delText>h3</w:delText>
              </w:r>
              <w:r w:rsidRPr="0041222C" w:rsidDel="008B6AF4">
                <w:rPr>
                  <w:rFonts w:ascii="Consolas" w:eastAsia="Times New Roman" w:hAnsi="Consolas" w:cs="Times New Roman"/>
                  <w:color w:val="808080"/>
                  <w:sz w:val="21"/>
                  <w:szCs w:val="21"/>
                </w:rPr>
                <w:delText>&gt;</w:delText>
              </w:r>
            </w:del>
          </w:p>
          <w:p w14:paraId="784ED22A" w14:textId="77777777" w:rsidR="00ED1509" w:rsidRPr="0041222C" w:rsidDel="008B6AF4" w:rsidRDefault="00ED1509">
            <w:pPr>
              <w:pStyle w:val="Heading1Numbered"/>
              <w:rPr>
                <w:del w:id="3569" w:author="Donovan Goode" w:date="2018-11-09T10:04:00Z"/>
                <w:rFonts w:ascii="Consolas" w:eastAsia="Times New Roman" w:hAnsi="Consolas" w:cs="Times New Roman"/>
                <w:color w:val="D4D4D4"/>
                <w:sz w:val="21"/>
                <w:szCs w:val="21"/>
              </w:rPr>
              <w:pPrChange w:id="3570" w:author="Donovan Goode" w:date="2018-11-09T10:05:00Z">
                <w:pPr>
                  <w:shd w:val="clear" w:color="auto" w:fill="1E1E1E"/>
                  <w:spacing w:line="285" w:lineRule="atLeast"/>
                </w:pPr>
              </w:pPrChange>
            </w:pPr>
            <w:del w:id="3571" w:author="Donovan Goode" w:date="2018-11-09T10:04:00Z">
              <w:r w:rsidRPr="0041222C" w:rsidDel="008B6AF4">
                <w:rPr>
                  <w:rFonts w:ascii="Consolas" w:eastAsia="Times New Roman" w:hAnsi="Consolas" w:cs="Times New Roman"/>
                  <w:color w:val="D4D4D4"/>
                  <w:sz w:val="21"/>
                  <w:szCs w:val="21"/>
                </w:rPr>
                <w:delText xml:space="preserve">                Find answers to your questions about Federal employment and veterans' preference</w:delText>
              </w:r>
            </w:del>
          </w:p>
          <w:p w14:paraId="02E19F81" w14:textId="77777777" w:rsidR="00ED1509" w:rsidRPr="0041222C" w:rsidDel="008B6AF4" w:rsidRDefault="00ED1509">
            <w:pPr>
              <w:pStyle w:val="Heading1Numbered"/>
              <w:rPr>
                <w:del w:id="3572" w:author="Donovan Goode" w:date="2018-11-09T10:04:00Z"/>
                <w:rFonts w:ascii="Consolas" w:eastAsia="Times New Roman" w:hAnsi="Consolas" w:cs="Times New Roman"/>
                <w:color w:val="D4D4D4"/>
                <w:sz w:val="21"/>
                <w:szCs w:val="21"/>
              </w:rPr>
              <w:pPrChange w:id="3573" w:author="Donovan Goode" w:date="2018-11-09T10:05:00Z">
                <w:pPr>
                  <w:shd w:val="clear" w:color="auto" w:fill="1E1E1E"/>
                  <w:spacing w:line="285" w:lineRule="atLeast"/>
                </w:pPr>
              </w:pPrChange>
            </w:pPr>
            <w:del w:id="3574"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4B0D049" w14:textId="77777777" w:rsidR="00ED1509" w:rsidRPr="0041222C" w:rsidDel="008B6AF4" w:rsidRDefault="00ED1509">
            <w:pPr>
              <w:pStyle w:val="Heading1Numbered"/>
              <w:rPr>
                <w:del w:id="3575" w:author="Donovan Goode" w:date="2018-11-09T10:04:00Z"/>
                <w:rFonts w:ascii="Consolas" w:eastAsia="Times New Roman" w:hAnsi="Consolas" w:cs="Times New Roman"/>
                <w:color w:val="D4D4D4"/>
                <w:sz w:val="21"/>
                <w:szCs w:val="21"/>
              </w:rPr>
              <w:pPrChange w:id="3576" w:author="Donovan Goode" w:date="2018-11-09T10:05:00Z">
                <w:pPr>
                  <w:shd w:val="clear" w:color="auto" w:fill="1E1E1E"/>
                  <w:spacing w:line="285" w:lineRule="atLeast"/>
                </w:pPr>
              </w:pPrChange>
            </w:pPr>
            <w:del w:id="3577"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2E3351BF" w14:textId="77777777" w:rsidR="00ED1509" w:rsidRPr="0041222C" w:rsidDel="008B6AF4" w:rsidRDefault="00ED1509">
            <w:pPr>
              <w:pStyle w:val="Heading1Numbered"/>
              <w:rPr>
                <w:del w:id="3578" w:author="Donovan Goode" w:date="2018-11-09T10:04:00Z"/>
                <w:rFonts w:ascii="Consolas" w:eastAsia="Times New Roman" w:hAnsi="Consolas" w:cs="Times New Roman"/>
                <w:color w:val="D4D4D4"/>
                <w:sz w:val="21"/>
                <w:szCs w:val="21"/>
              </w:rPr>
              <w:pPrChange w:id="3579" w:author="Donovan Goode" w:date="2018-11-09T10:05:00Z">
                <w:pPr>
                  <w:shd w:val="clear" w:color="auto" w:fill="1E1E1E"/>
                  <w:spacing w:line="285" w:lineRule="atLeast"/>
                </w:pPr>
              </w:pPrChange>
            </w:pPr>
            <w:del w:id="3580" w:author="Donovan Goode" w:date="2018-11-09T10:04:00Z">
              <w:r w:rsidRPr="0041222C" w:rsidDel="008B6AF4">
                <w:rPr>
                  <w:rFonts w:ascii="Consolas" w:eastAsia="Times New Roman" w:hAnsi="Consolas" w:cs="Times New Roman"/>
                  <w:color w:val="D4D4D4"/>
                  <w:sz w:val="21"/>
                  <w:szCs w:val="21"/>
                </w:rPr>
                <w:delText xml:space="preserve">    </w:delText>
              </w:r>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01D3D2F9" w14:textId="77777777" w:rsidR="00ED1509" w:rsidRPr="0041222C" w:rsidDel="008B6AF4" w:rsidRDefault="00ED1509">
            <w:pPr>
              <w:pStyle w:val="Heading1Numbered"/>
              <w:rPr>
                <w:del w:id="3581" w:author="Donovan Goode" w:date="2018-11-09T10:04:00Z"/>
                <w:rFonts w:ascii="Consolas" w:eastAsia="Times New Roman" w:hAnsi="Consolas" w:cs="Times New Roman"/>
                <w:color w:val="D4D4D4"/>
                <w:sz w:val="21"/>
                <w:szCs w:val="21"/>
              </w:rPr>
              <w:pPrChange w:id="3582" w:author="Donovan Goode" w:date="2018-11-09T10:05:00Z">
                <w:pPr>
                  <w:shd w:val="clear" w:color="auto" w:fill="1E1E1E"/>
                  <w:spacing w:line="285" w:lineRule="atLeast"/>
                </w:pPr>
              </w:pPrChange>
            </w:pPr>
            <w:del w:id="3583" w:author="Donovan Goode" w:date="2018-11-09T10:04:00Z">
              <w:r w:rsidRPr="0041222C" w:rsidDel="008B6AF4">
                <w:rPr>
                  <w:rFonts w:ascii="Consolas" w:eastAsia="Times New Roman" w:hAnsi="Consolas" w:cs="Times New Roman"/>
                  <w:color w:val="808080"/>
                  <w:sz w:val="21"/>
                  <w:szCs w:val="21"/>
                </w:rPr>
                <w:delText>&lt;/</w:delText>
              </w:r>
              <w:r w:rsidRPr="0041222C" w:rsidDel="008B6AF4">
                <w:rPr>
                  <w:rFonts w:ascii="Consolas" w:eastAsia="Times New Roman" w:hAnsi="Consolas" w:cs="Times New Roman"/>
                  <w:color w:val="569CD6"/>
                  <w:sz w:val="21"/>
                  <w:szCs w:val="21"/>
                </w:rPr>
                <w:delText>div</w:delText>
              </w:r>
              <w:r w:rsidRPr="0041222C" w:rsidDel="008B6AF4">
                <w:rPr>
                  <w:rFonts w:ascii="Consolas" w:eastAsia="Times New Roman" w:hAnsi="Consolas" w:cs="Times New Roman"/>
                  <w:color w:val="808080"/>
                  <w:sz w:val="21"/>
                  <w:szCs w:val="21"/>
                </w:rPr>
                <w:delText>&gt;</w:delText>
              </w:r>
            </w:del>
          </w:p>
          <w:p w14:paraId="365151FB" w14:textId="77777777" w:rsidR="00ED1509" w:rsidRPr="007520B6" w:rsidDel="008B6AF4" w:rsidRDefault="00ED1509">
            <w:pPr>
              <w:pStyle w:val="Heading1Numbered"/>
              <w:rPr>
                <w:del w:id="3584" w:author="Donovan Goode" w:date="2018-11-09T10:04:00Z"/>
                <w:rFonts w:ascii="Consolas" w:eastAsia="Times New Roman" w:hAnsi="Consolas" w:cs="Times New Roman"/>
                <w:color w:val="D4D4D4"/>
                <w:sz w:val="21"/>
                <w:szCs w:val="21"/>
              </w:rPr>
              <w:pPrChange w:id="3585" w:author="Donovan Goode" w:date="2018-11-09T10:05:00Z">
                <w:pPr>
                  <w:shd w:val="clear" w:color="auto" w:fill="1E1E1E"/>
                  <w:spacing w:line="285" w:lineRule="atLeast"/>
                </w:pPr>
              </w:pPrChange>
            </w:pPr>
            <w:del w:id="3586" w:author="Donovan Goode" w:date="2018-11-09T10:04:00Z">
              <w:r w:rsidRPr="007520B6" w:rsidDel="008B6AF4">
                <w:rPr>
                  <w:rFonts w:ascii="Consolas" w:eastAsia="Times New Roman" w:hAnsi="Consolas" w:cs="Times New Roman"/>
                  <w:color w:val="6A9955"/>
                  <w:sz w:val="21"/>
                  <w:szCs w:val="21"/>
                </w:rPr>
                <w:delText>&lt;!-----------------------CSS For the Homepage Div and SLider-------------------------&gt;</w:delText>
              </w:r>
            </w:del>
          </w:p>
          <w:p w14:paraId="68C2D483" w14:textId="77777777" w:rsidR="00ED1509" w:rsidRPr="007520B6" w:rsidDel="008B6AF4" w:rsidRDefault="00ED1509">
            <w:pPr>
              <w:pStyle w:val="Heading1Numbered"/>
              <w:rPr>
                <w:del w:id="3587" w:author="Donovan Goode" w:date="2018-11-09T10:04:00Z"/>
                <w:rFonts w:ascii="Consolas" w:eastAsia="Times New Roman" w:hAnsi="Consolas" w:cs="Times New Roman"/>
                <w:color w:val="D4D4D4"/>
                <w:sz w:val="21"/>
                <w:szCs w:val="21"/>
              </w:rPr>
              <w:pPrChange w:id="3588" w:author="Donovan Goode" w:date="2018-11-09T10:05:00Z">
                <w:pPr>
                  <w:shd w:val="clear" w:color="auto" w:fill="1E1E1E"/>
                  <w:spacing w:line="285" w:lineRule="atLeast"/>
                </w:pPr>
              </w:pPrChange>
            </w:pPr>
            <w:del w:id="3589" w:author="Donovan Goode" w:date="2018-11-09T10:04:00Z">
              <w:r w:rsidRPr="007520B6" w:rsidDel="008B6AF4">
                <w:rPr>
                  <w:rFonts w:ascii="Consolas" w:eastAsia="Times New Roman" w:hAnsi="Consolas" w:cs="Times New Roman"/>
                  <w:color w:val="808080"/>
                  <w:sz w:val="21"/>
                  <w:szCs w:val="21"/>
                </w:rPr>
                <w:delText>&lt;</w:delText>
              </w:r>
              <w:r w:rsidRPr="007520B6" w:rsidDel="008B6AF4">
                <w:rPr>
                  <w:rFonts w:ascii="Consolas" w:eastAsia="Times New Roman" w:hAnsi="Consolas" w:cs="Times New Roman"/>
                  <w:color w:val="569CD6"/>
                  <w:sz w:val="21"/>
                  <w:szCs w:val="21"/>
                </w:rPr>
                <w:delText>style</w:delText>
              </w:r>
              <w:r w:rsidRPr="007520B6" w:rsidDel="008B6AF4">
                <w:rPr>
                  <w:rFonts w:ascii="Consolas" w:eastAsia="Times New Roman" w:hAnsi="Consolas" w:cs="Times New Roman"/>
                  <w:color w:val="808080"/>
                  <w:sz w:val="21"/>
                  <w:szCs w:val="21"/>
                </w:rPr>
                <w:delText>&gt;</w:delText>
              </w:r>
            </w:del>
          </w:p>
          <w:p w14:paraId="155F9DA1" w14:textId="77777777" w:rsidR="00ED1509" w:rsidRPr="007520B6" w:rsidDel="008B6AF4" w:rsidRDefault="00ED1509">
            <w:pPr>
              <w:pStyle w:val="Heading1Numbered"/>
              <w:rPr>
                <w:del w:id="3590" w:author="Donovan Goode" w:date="2018-11-09T10:04:00Z"/>
                <w:rFonts w:ascii="Consolas" w:eastAsia="Times New Roman" w:hAnsi="Consolas" w:cs="Times New Roman"/>
                <w:color w:val="D4D4D4"/>
                <w:sz w:val="21"/>
                <w:szCs w:val="21"/>
              </w:rPr>
              <w:pPrChange w:id="3591" w:author="Donovan Goode" w:date="2018-11-09T10:05:00Z">
                <w:pPr>
                  <w:shd w:val="clear" w:color="auto" w:fill="1E1E1E"/>
                  <w:spacing w:line="285" w:lineRule="atLeast"/>
                </w:pPr>
              </w:pPrChange>
            </w:pPr>
            <w:del w:id="3592" w:author="Donovan Goode" w:date="2018-11-09T10:04:00Z">
              <w:r w:rsidRPr="007520B6" w:rsidDel="008B6AF4">
                <w:rPr>
                  <w:rFonts w:ascii="Consolas" w:eastAsia="Times New Roman" w:hAnsi="Consolas" w:cs="Times New Roman"/>
                  <w:color w:val="6A9955"/>
                  <w:sz w:val="21"/>
                  <w:szCs w:val="21"/>
                </w:rPr>
                <w:delText>/*homepage begins*/</w:delText>
              </w:r>
            </w:del>
          </w:p>
          <w:p w14:paraId="102EDC85" w14:textId="77777777" w:rsidR="00ED1509" w:rsidRPr="007520B6" w:rsidDel="008B6AF4" w:rsidRDefault="00ED1509">
            <w:pPr>
              <w:pStyle w:val="Heading1Numbered"/>
              <w:rPr>
                <w:del w:id="3593" w:author="Donovan Goode" w:date="2018-11-09T10:04:00Z"/>
                <w:rFonts w:ascii="Consolas" w:eastAsia="Times New Roman" w:hAnsi="Consolas" w:cs="Times New Roman"/>
                <w:color w:val="D4D4D4"/>
                <w:sz w:val="21"/>
                <w:szCs w:val="21"/>
              </w:rPr>
              <w:pPrChange w:id="3594" w:author="Donovan Goode" w:date="2018-11-09T10:05:00Z">
                <w:pPr>
                  <w:shd w:val="clear" w:color="auto" w:fill="1E1E1E"/>
                  <w:spacing w:line="285" w:lineRule="atLeast"/>
                </w:pPr>
              </w:pPrChange>
            </w:pPr>
            <w:del w:id="35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#HomepageUpperContainer</w:delText>
              </w:r>
              <w:r w:rsidRPr="007520B6" w:rsidDel="008B6AF4">
                <w:rPr>
                  <w:rFonts w:ascii="Consolas" w:eastAsia="Times New Roman" w:hAnsi="Consolas" w:cs="Times New Roman"/>
                  <w:color w:val="D4D4D4"/>
                  <w:sz w:val="21"/>
                  <w:szCs w:val="21"/>
                </w:rPr>
                <w:delText xml:space="preserve"> {</w:delText>
              </w:r>
            </w:del>
          </w:p>
          <w:p w14:paraId="70CE822D" w14:textId="77777777" w:rsidR="00ED1509" w:rsidRPr="007520B6" w:rsidDel="008B6AF4" w:rsidRDefault="00ED1509">
            <w:pPr>
              <w:pStyle w:val="Heading1Numbered"/>
              <w:rPr>
                <w:del w:id="3596" w:author="Donovan Goode" w:date="2018-11-09T10:04:00Z"/>
                <w:rFonts w:ascii="Consolas" w:eastAsia="Times New Roman" w:hAnsi="Consolas" w:cs="Times New Roman"/>
                <w:color w:val="D4D4D4"/>
                <w:sz w:val="21"/>
                <w:szCs w:val="21"/>
              </w:rPr>
              <w:pPrChange w:id="3597" w:author="Donovan Goode" w:date="2018-11-09T10:05:00Z">
                <w:pPr>
                  <w:shd w:val="clear" w:color="auto" w:fill="1E1E1E"/>
                  <w:spacing w:line="285" w:lineRule="atLeast"/>
                </w:pPr>
              </w:pPrChange>
            </w:pPr>
            <w:del w:id="35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3D64EA77" w14:textId="77777777" w:rsidR="00ED1509" w:rsidRPr="007520B6" w:rsidDel="008B6AF4" w:rsidRDefault="00ED1509">
            <w:pPr>
              <w:pStyle w:val="Heading1Numbered"/>
              <w:rPr>
                <w:del w:id="3599" w:author="Donovan Goode" w:date="2018-11-09T10:04:00Z"/>
                <w:rFonts w:ascii="Consolas" w:eastAsia="Times New Roman" w:hAnsi="Consolas" w:cs="Times New Roman"/>
                <w:color w:val="D4D4D4"/>
                <w:sz w:val="21"/>
                <w:szCs w:val="21"/>
              </w:rPr>
              <w:pPrChange w:id="3600" w:author="Donovan Goode" w:date="2018-11-09T10:05:00Z">
                <w:pPr>
                  <w:shd w:val="clear" w:color="auto" w:fill="1E1E1E"/>
                  <w:spacing w:line="285" w:lineRule="atLeast"/>
                </w:pPr>
              </w:pPrChange>
            </w:pPr>
            <w:del w:id="36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https://www.opm.gov/img/home/Homepage_bg.jpg</w:delText>
              </w:r>
              <w:r w:rsidRPr="007520B6" w:rsidDel="008B6AF4">
                <w:rPr>
                  <w:rFonts w:ascii="Consolas" w:eastAsia="Times New Roman" w:hAnsi="Consolas" w:cs="Times New Roman"/>
                  <w:color w:val="D4D4D4"/>
                  <w:sz w:val="21"/>
                  <w:szCs w:val="21"/>
                </w:rPr>
                <w:delText>);</w:delText>
              </w:r>
            </w:del>
          </w:p>
          <w:p w14:paraId="6383A348" w14:textId="77777777" w:rsidR="00ED1509" w:rsidRPr="007520B6" w:rsidDel="008B6AF4" w:rsidRDefault="00ED1509">
            <w:pPr>
              <w:pStyle w:val="Heading1Numbered"/>
              <w:rPr>
                <w:del w:id="3602" w:author="Donovan Goode" w:date="2018-11-09T10:04:00Z"/>
                <w:rFonts w:ascii="Consolas" w:eastAsia="Times New Roman" w:hAnsi="Consolas" w:cs="Times New Roman"/>
                <w:color w:val="D4D4D4"/>
                <w:sz w:val="21"/>
                <w:szCs w:val="21"/>
              </w:rPr>
              <w:pPrChange w:id="3603" w:author="Donovan Goode" w:date="2018-11-09T10:05:00Z">
                <w:pPr>
                  <w:shd w:val="clear" w:color="auto" w:fill="1E1E1E"/>
                  <w:spacing w:line="285" w:lineRule="atLeast"/>
                </w:pPr>
              </w:pPrChange>
            </w:pPr>
            <w:del w:id="36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bottom</w:delText>
              </w:r>
              <w:r w:rsidRPr="007520B6" w:rsidDel="008B6AF4">
                <w:rPr>
                  <w:rFonts w:ascii="Consolas" w:eastAsia="Times New Roman" w:hAnsi="Consolas" w:cs="Times New Roman"/>
                  <w:color w:val="D4D4D4"/>
                  <w:sz w:val="21"/>
                  <w:szCs w:val="21"/>
                </w:rPr>
                <w:delText>;</w:delText>
              </w:r>
            </w:del>
          </w:p>
          <w:p w14:paraId="4C1BE902" w14:textId="77777777" w:rsidR="00ED1509" w:rsidRPr="007520B6" w:rsidDel="008B6AF4" w:rsidRDefault="00ED1509">
            <w:pPr>
              <w:pStyle w:val="Heading1Numbered"/>
              <w:rPr>
                <w:del w:id="3605" w:author="Donovan Goode" w:date="2018-11-09T10:04:00Z"/>
                <w:rFonts w:ascii="Consolas" w:eastAsia="Times New Roman" w:hAnsi="Consolas" w:cs="Times New Roman"/>
                <w:color w:val="D4D4D4"/>
                <w:sz w:val="21"/>
                <w:szCs w:val="21"/>
              </w:rPr>
              <w:pPrChange w:id="3606" w:author="Donovan Goode" w:date="2018-11-09T10:05:00Z">
                <w:pPr>
                  <w:shd w:val="clear" w:color="auto" w:fill="1E1E1E"/>
                  <w:spacing w:line="285" w:lineRule="atLeast"/>
                </w:pPr>
              </w:pPrChange>
            </w:pPr>
            <w:del w:id="36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repeat-x</w:delText>
              </w:r>
              <w:r w:rsidRPr="007520B6" w:rsidDel="008B6AF4">
                <w:rPr>
                  <w:rFonts w:ascii="Consolas" w:eastAsia="Times New Roman" w:hAnsi="Consolas" w:cs="Times New Roman"/>
                  <w:color w:val="D4D4D4"/>
                  <w:sz w:val="21"/>
                  <w:szCs w:val="21"/>
                </w:rPr>
                <w:delText>;</w:delText>
              </w:r>
            </w:del>
          </w:p>
          <w:p w14:paraId="65C6C21F" w14:textId="77777777" w:rsidR="00ED1509" w:rsidRPr="007520B6" w:rsidDel="008B6AF4" w:rsidRDefault="00ED1509">
            <w:pPr>
              <w:pStyle w:val="Heading1Numbered"/>
              <w:rPr>
                <w:del w:id="3608" w:author="Donovan Goode" w:date="2018-11-09T10:04:00Z"/>
                <w:rFonts w:ascii="Consolas" w:eastAsia="Times New Roman" w:hAnsi="Consolas" w:cs="Times New Roman"/>
                <w:color w:val="D4D4D4"/>
                <w:sz w:val="21"/>
                <w:szCs w:val="21"/>
              </w:rPr>
              <w:pPrChange w:id="3609" w:author="Donovan Goode" w:date="2018-11-09T10:05:00Z">
                <w:pPr>
                  <w:shd w:val="clear" w:color="auto" w:fill="1E1E1E"/>
                  <w:spacing w:line="285" w:lineRule="atLeast"/>
                </w:pPr>
              </w:pPrChange>
            </w:pPr>
            <w:del w:id="36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15121BA5" w14:textId="77777777" w:rsidR="00ED1509" w:rsidRPr="007520B6" w:rsidDel="008B6AF4" w:rsidRDefault="00ED1509">
            <w:pPr>
              <w:pStyle w:val="Heading1Numbered"/>
              <w:rPr>
                <w:del w:id="3611" w:author="Donovan Goode" w:date="2018-11-09T10:04:00Z"/>
                <w:rFonts w:ascii="Consolas" w:eastAsia="Times New Roman" w:hAnsi="Consolas" w:cs="Times New Roman"/>
                <w:color w:val="D4D4D4"/>
                <w:sz w:val="21"/>
                <w:szCs w:val="21"/>
              </w:rPr>
              <w:pPrChange w:id="3612" w:author="Donovan Goode" w:date="2018-11-09T10:05:00Z">
                <w:pPr>
                  <w:shd w:val="clear" w:color="auto" w:fill="1E1E1E"/>
                  <w:spacing w:line="285" w:lineRule="atLeast"/>
                </w:pPr>
              </w:pPrChange>
            </w:pPr>
            <w:del w:id="3613" w:author="Donovan Goode" w:date="2018-11-09T10:04:00Z">
              <w:r w:rsidRPr="007520B6" w:rsidDel="008B6AF4">
                <w:rPr>
                  <w:rFonts w:ascii="Consolas" w:eastAsia="Times New Roman" w:hAnsi="Consolas" w:cs="Times New Roman"/>
                  <w:color w:val="D4D4D4"/>
                  <w:sz w:val="21"/>
                  <w:szCs w:val="21"/>
                </w:rPr>
                <w:delText>}</w:delText>
              </w:r>
            </w:del>
          </w:p>
          <w:p w14:paraId="72BB507F" w14:textId="77777777" w:rsidR="00ED1509" w:rsidRPr="007520B6" w:rsidDel="008B6AF4" w:rsidRDefault="00ED1509">
            <w:pPr>
              <w:pStyle w:val="Heading1Numbered"/>
              <w:rPr>
                <w:del w:id="3614" w:author="Donovan Goode" w:date="2018-11-09T10:04:00Z"/>
                <w:rFonts w:ascii="Consolas" w:eastAsia="Times New Roman" w:hAnsi="Consolas" w:cs="Times New Roman"/>
                <w:color w:val="D4D4D4"/>
                <w:sz w:val="21"/>
                <w:szCs w:val="21"/>
              </w:rPr>
              <w:pPrChange w:id="3615" w:author="Donovan Goode" w:date="2018-11-09T10:05:00Z">
                <w:pPr>
                  <w:shd w:val="clear" w:color="auto" w:fill="1E1E1E"/>
                  <w:spacing w:line="285" w:lineRule="atLeast"/>
                </w:pPr>
              </w:pPrChange>
            </w:pPr>
          </w:p>
          <w:p w14:paraId="170C03E3" w14:textId="77777777" w:rsidR="00ED1509" w:rsidRPr="007520B6" w:rsidDel="008B6AF4" w:rsidRDefault="00ED1509">
            <w:pPr>
              <w:pStyle w:val="Heading1Numbered"/>
              <w:rPr>
                <w:del w:id="3616" w:author="Donovan Goode" w:date="2018-11-09T10:04:00Z"/>
                <w:rFonts w:ascii="Consolas" w:eastAsia="Times New Roman" w:hAnsi="Consolas" w:cs="Times New Roman"/>
                <w:color w:val="D4D4D4"/>
                <w:sz w:val="21"/>
                <w:szCs w:val="21"/>
              </w:rPr>
              <w:pPrChange w:id="3617" w:author="Donovan Goode" w:date="2018-11-09T10:05:00Z">
                <w:pPr>
                  <w:shd w:val="clear" w:color="auto" w:fill="1E1E1E"/>
                  <w:spacing w:line="285" w:lineRule="atLeast"/>
                </w:pPr>
              </w:pPrChange>
            </w:pPr>
            <w:del w:id="3618" w:author="Donovan Goode" w:date="2018-11-09T10:04:00Z">
              <w:r w:rsidRPr="007520B6" w:rsidDel="008B6AF4">
                <w:rPr>
                  <w:rFonts w:ascii="Consolas" w:eastAsia="Times New Roman" w:hAnsi="Consolas" w:cs="Times New Roman"/>
                  <w:color w:val="D7BA7D"/>
                  <w:sz w:val="21"/>
                  <w:szCs w:val="21"/>
                </w:rPr>
                <w:delText>#HomepageSections</w:delText>
              </w:r>
              <w:r w:rsidRPr="007520B6" w:rsidDel="008B6AF4">
                <w:rPr>
                  <w:rFonts w:ascii="Consolas" w:eastAsia="Times New Roman" w:hAnsi="Consolas" w:cs="Times New Roman"/>
                  <w:color w:val="D4D4D4"/>
                  <w:sz w:val="21"/>
                  <w:szCs w:val="21"/>
                </w:rPr>
                <w:delText xml:space="preserve"> {</w:delText>
              </w:r>
            </w:del>
          </w:p>
          <w:p w14:paraId="42FDD6BC" w14:textId="77777777" w:rsidR="00ED1509" w:rsidRPr="007520B6" w:rsidDel="008B6AF4" w:rsidRDefault="00ED1509">
            <w:pPr>
              <w:pStyle w:val="Heading1Numbered"/>
              <w:rPr>
                <w:del w:id="3619" w:author="Donovan Goode" w:date="2018-11-09T10:04:00Z"/>
                <w:rFonts w:ascii="Consolas" w:eastAsia="Times New Roman" w:hAnsi="Consolas" w:cs="Times New Roman"/>
                <w:color w:val="D4D4D4"/>
                <w:sz w:val="21"/>
                <w:szCs w:val="21"/>
              </w:rPr>
              <w:pPrChange w:id="3620" w:author="Donovan Goode" w:date="2018-11-09T10:05:00Z">
                <w:pPr>
                  <w:shd w:val="clear" w:color="auto" w:fill="1E1E1E"/>
                  <w:spacing w:line="285" w:lineRule="atLeast"/>
                </w:pPr>
              </w:pPrChange>
            </w:pPr>
            <w:del w:id="362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980px</w:delText>
              </w:r>
              <w:r w:rsidRPr="007520B6" w:rsidDel="008B6AF4">
                <w:rPr>
                  <w:rFonts w:ascii="Consolas" w:eastAsia="Times New Roman" w:hAnsi="Consolas" w:cs="Times New Roman"/>
                  <w:color w:val="D4D4D4"/>
                  <w:sz w:val="21"/>
                  <w:szCs w:val="21"/>
                </w:rPr>
                <w:delText>;</w:delText>
              </w:r>
            </w:del>
          </w:p>
          <w:p w14:paraId="1F23B7C6" w14:textId="77777777" w:rsidR="00ED1509" w:rsidRPr="007520B6" w:rsidDel="008B6AF4" w:rsidRDefault="00ED1509">
            <w:pPr>
              <w:pStyle w:val="Heading1Numbered"/>
              <w:rPr>
                <w:del w:id="3622" w:author="Donovan Goode" w:date="2018-11-09T10:04:00Z"/>
                <w:rFonts w:ascii="Consolas" w:eastAsia="Times New Roman" w:hAnsi="Consolas" w:cs="Times New Roman"/>
                <w:color w:val="D4D4D4"/>
                <w:sz w:val="21"/>
                <w:szCs w:val="21"/>
              </w:rPr>
              <w:pPrChange w:id="3623" w:author="Donovan Goode" w:date="2018-11-09T10:05:00Z">
                <w:pPr>
                  <w:shd w:val="clear" w:color="auto" w:fill="1E1E1E"/>
                  <w:spacing w:line="285" w:lineRule="atLeast"/>
                </w:pPr>
              </w:pPrChange>
            </w:pPr>
            <w:del w:id="362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384DF9BA" w14:textId="77777777" w:rsidR="00ED1509" w:rsidRPr="007520B6" w:rsidDel="008B6AF4" w:rsidRDefault="00ED1509">
            <w:pPr>
              <w:pStyle w:val="Heading1Numbered"/>
              <w:rPr>
                <w:del w:id="3625" w:author="Donovan Goode" w:date="2018-11-09T10:04:00Z"/>
                <w:rFonts w:ascii="Consolas" w:eastAsia="Times New Roman" w:hAnsi="Consolas" w:cs="Times New Roman"/>
                <w:color w:val="D4D4D4"/>
                <w:sz w:val="21"/>
                <w:szCs w:val="21"/>
              </w:rPr>
              <w:pPrChange w:id="3626" w:author="Donovan Goode" w:date="2018-11-09T10:05:00Z">
                <w:pPr>
                  <w:shd w:val="clear" w:color="auto" w:fill="1E1E1E"/>
                  <w:spacing w:line="285" w:lineRule="atLeast"/>
                </w:pPr>
              </w:pPrChange>
            </w:pPr>
            <w:del w:id="362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2722366" w14:textId="77777777" w:rsidR="00ED1509" w:rsidRPr="007520B6" w:rsidDel="008B6AF4" w:rsidRDefault="00ED1509">
            <w:pPr>
              <w:pStyle w:val="Heading1Numbered"/>
              <w:rPr>
                <w:del w:id="3628" w:author="Donovan Goode" w:date="2018-11-09T10:04:00Z"/>
                <w:rFonts w:ascii="Consolas" w:eastAsia="Times New Roman" w:hAnsi="Consolas" w:cs="Times New Roman"/>
                <w:color w:val="D4D4D4"/>
                <w:sz w:val="21"/>
                <w:szCs w:val="21"/>
              </w:rPr>
              <w:pPrChange w:id="3629" w:author="Donovan Goode" w:date="2018-11-09T10:05:00Z">
                <w:pPr>
                  <w:shd w:val="clear" w:color="auto" w:fill="1E1E1E"/>
                  <w:spacing w:line="285" w:lineRule="atLeast"/>
                </w:pPr>
              </w:pPrChange>
            </w:pPr>
            <w:del w:id="3630" w:author="Donovan Goode" w:date="2018-11-09T10:04:00Z">
              <w:r w:rsidRPr="007520B6" w:rsidDel="008B6AF4">
                <w:rPr>
                  <w:rFonts w:ascii="Consolas" w:eastAsia="Times New Roman" w:hAnsi="Consolas" w:cs="Times New Roman"/>
                  <w:color w:val="D4D4D4"/>
                  <w:sz w:val="21"/>
                  <w:szCs w:val="21"/>
                </w:rPr>
                <w:delText>}</w:delText>
              </w:r>
            </w:del>
          </w:p>
          <w:p w14:paraId="0FC4B6D5" w14:textId="77777777" w:rsidR="00ED1509" w:rsidRPr="007520B6" w:rsidDel="008B6AF4" w:rsidRDefault="00ED1509">
            <w:pPr>
              <w:pStyle w:val="Heading1Numbered"/>
              <w:rPr>
                <w:del w:id="3631" w:author="Donovan Goode" w:date="2018-11-09T10:04:00Z"/>
                <w:rFonts w:ascii="Consolas" w:eastAsia="Times New Roman" w:hAnsi="Consolas" w:cs="Times New Roman"/>
                <w:color w:val="D4D4D4"/>
                <w:sz w:val="21"/>
                <w:szCs w:val="21"/>
              </w:rPr>
              <w:pPrChange w:id="3632" w:author="Donovan Goode" w:date="2018-11-09T10:05:00Z">
                <w:pPr>
                  <w:shd w:val="clear" w:color="auto" w:fill="1E1E1E"/>
                  <w:spacing w:line="285" w:lineRule="atLeast"/>
                </w:pPr>
              </w:pPrChange>
            </w:pPr>
          </w:p>
          <w:p w14:paraId="08A6B464" w14:textId="77777777" w:rsidR="00ED1509" w:rsidRPr="007520B6" w:rsidDel="008B6AF4" w:rsidRDefault="00ED1509">
            <w:pPr>
              <w:pStyle w:val="Heading1Numbered"/>
              <w:rPr>
                <w:del w:id="3633" w:author="Donovan Goode" w:date="2018-11-09T10:04:00Z"/>
                <w:rFonts w:ascii="Consolas" w:eastAsia="Times New Roman" w:hAnsi="Consolas" w:cs="Times New Roman"/>
                <w:color w:val="D4D4D4"/>
                <w:sz w:val="21"/>
                <w:szCs w:val="21"/>
              </w:rPr>
              <w:pPrChange w:id="3634" w:author="Donovan Goode" w:date="2018-11-09T10:05:00Z">
                <w:pPr>
                  <w:shd w:val="clear" w:color="auto" w:fill="1E1E1E"/>
                  <w:spacing w:line="285" w:lineRule="atLeast"/>
                </w:pPr>
              </w:pPrChange>
            </w:pPr>
            <w:del w:id="3635" w:author="Donovan Goode" w:date="2018-11-09T10:04:00Z">
              <w:r w:rsidRPr="007520B6" w:rsidDel="008B6AF4">
                <w:rPr>
                  <w:rFonts w:ascii="Consolas" w:eastAsia="Times New Roman" w:hAnsi="Consolas" w:cs="Times New Roman"/>
                  <w:color w:val="D7BA7D"/>
                  <w:sz w:val="21"/>
                  <w:szCs w:val="21"/>
                </w:rPr>
                <w:delText xml:space="preserve">#HomepageSections </w:delText>
              </w:r>
              <w:r w:rsidRPr="007520B6" w:rsidDel="008B6AF4">
                <w:rPr>
                  <w:rFonts w:ascii="Consolas" w:eastAsia="Times New Roman" w:hAnsi="Consolas" w:cs="Times New Roman"/>
                  <w:color w:val="D4D4D4"/>
                  <w:sz w:val="21"/>
                  <w:szCs w:val="21"/>
                </w:rPr>
                <w:delText>&gt;</w:delText>
              </w:r>
              <w:r w:rsidRPr="007520B6" w:rsidDel="008B6AF4">
                <w:rPr>
                  <w:rFonts w:ascii="Consolas" w:eastAsia="Times New Roman" w:hAnsi="Consolas" w:cs="Times New Roman"/>
                  <w:color w:val="D7BA7D"/>
                  <w:sz w:val="21"/>
                  <w:szCs w:val="21"/>
                </w:rPr>
                <w:delText xml:space="preserve"> div.current</w:delText>
              </w:r>
              <w:r w:rsidRPr="007520B6" w:rsidDel="008B6AF4">
                <w:rPr>
                  <w:rFonts w:ascii="Consolas" w:eastAsia="Times New Roman" w:hAnsi="Consolas" w:cs="Times New Roman"/>
                  <w:color w:val="D4D4D4"/>
                  <w:sz w:val="21"/>
                  <w:szCs w:val="21"/>
                </w:rPr>
                <w:delText xml:space="preserve"> {</w:delText>
              </w:r>
            </w:del>
          </w:p>
          <w:p w14:paraId="7E631DD7" w14:textId="77777777" w:rsidR="00ED1509" w:rsidRPr="007520B6" w:rsidDel="008B6AF4" w:rsidRDefault="00ED1509">
            <w:pPr>
              <w:pStyle w:val="Heading1Numbered"/>
              <w:rPr>
                <w:del w:id="3636" w:author="Donovan Goode" w:date="2018-11-09T10:04:00Z"/>
                <w:rFonts w:ascii="Consolas" w:eastAsia="Times New Roman" w:hAnsi="Consolas" w:cs="Times New Roman"/>
                <w:color w:val="D4D4D4"/>
                <w:sz w:val="21"/>
                <w:szCs w:val="21"/>
              </w:rPr>
              <w:pPrChange w:id="3637" w:author="Donovan Goode" w:date="2018-11-09T10:05:00Z">
                <w:pPr>
                  <w:shd w:val="clear" w:color="auto" w:fill="1E1E1E"/>
                  <w:spacing w:line="285" w:lineRule="atLeast"/>
                </w:pPr>
              </w:pPrChange>
            </w:pPr>
            <w:del w:id="36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contents</w:delText>
              </w:r>
              <w:r w:rsidRPr="007520B6" w:rsidDel="008B6AF4">
                <w:rPr>
                  <w:rFonts w:ascii="Consolas" w:eastAsia="Times New Roman" w:hAnsi="Consolas" w:cs="Times New Roman"/>
                  <w:color w:val="D4D4D4"/>
                  <w:sz w:val="21"/>
                  <w:szCs w:val="21"/>
                </w:rPr>
                <w:delText>;</w:delText>
              </w:r>
            </w:del>
          </w:p>
          <w:p w14:paraId="3B7CC62E" w14:textId="77777777" w:rsidR="00ED1509" w:rsidRPr="007520B6" w:rsidDel="008B6AF4" w:rsidRDefault="00ED1509">
            <w:pPr>
              <w:pStyle w:val="Heading1Numbered"/>
              <w:rPr>
                <w:del w:id="3639" w:author="Donovan Goode" w:date="2018-11-09T10:04:00Z"/>
                <w:rFonts w:ascii="Consolas" w:eastAsia="Times New Roman" w:hAnsi="Consolas" w:cs="Times New Roman"/>
                <w:color w:val="D4D4D4"/>
                <w:sz w:val="21"/>
                <w:szCs w:val="21"/>
              </w:rPr>
              <w:pPrChange w:id="3640" w:author="Donovan Goode" w:date="2018-11-09T10:05:00Z">
                <w:pPr>
                  <w:shd w:val="clear" w:color="auto" w:fill="1E1E1E"/>
                  <w:spacing w:line="285" w:lineRule="atLeast"/>
                </w:pPr>
              </w:pPrChange>
            </w:pPr>
            <w:del w:id="3641" w:author="Donovan Goode" w:date="2018-11-09T10:04:00Z">
              <w:r w:rsidRPr="007520B6" w:rsidDel="008B6AF4">
                <w:rPr>
                  <w:rFonts w:ascii="Consolas" w:eastAsia="Times New Roman" w:hAnsi="Consolas" w:cs="Times New Roman"/>
                  <w:color w:val="D4D4D4"/>
                  <w:sz w:val="21"/>
                  <w:szCs w:val="21"/>
                </w:rPr>
                <w:delText>}</w:delText>
              </w:r>
            </w:del>
          </w:p>
          <w:p w14:paraId="3CCB9CF7" w14:textId="77777777" w:rsidR="00ED1509" w:rsidRPr="007520B6" w:rsidDel="008B6AF4" w:rsidRDefault="00ED1509">
            <w:pPr>
              <w:pStyle w:val="Heading1Numbered"/>
              <w:rPr>
                <w:del w:id="3642" w:author="Donovan Goode" w:date="2018-11-09T10:04:00Z"/>
                <w:rFonts w:ascii="Consolas" w:eastAsia="Times New Roman" w:hAnsi="Consolas" w:cs="Times New Roman"/>
                <w:color w:val="D4D4D4"/>
                <w:sz w:val="21"/>
                <w:szCs w:val="21"/>
              </w:rPr>
              <w:pPrChange w:id="3643" w:author="Donovan Goode" w:date="2018-11-09T10:05:00Z">
                <w:pPr>
                  <w:shd w:val="clear" w:color="auto" w:fill="1E1E1E"/>
                  <w:spacing w:line="285" w:lineRule="atLeast"/>
                </w:pPr>
              </w:pPrChange>
            </w:pPr>
          </w:p>
          <w:p w14:paraId="6A5189CB" w14:textId="77777777" w:rsidR="00ED1509" w:rsidRPr="007520B6" w:rsidDel="008B6AF4" w:rsidRDefault="00ED1509">
            <w:pPr>
              <w:pStyle w:val="Heading1Numbered"/>
              <w:rPr>
                <w:del w:id="3644" w:author="Donovan Goode" w:date="2018-11-09T10:04:00Z"/>
                <w:rFonts w:ascii="Consolas" w:eastAsia="Times New Roman" w:hAnsi="Consolas" w:cs="Times New Roman"/>
                <w:color w:val="D4D4D4"/>
                <w:sz w:val="21"/>
                <w:szCs w:val="21"/>
              </w:rPr>
              <w:pPrChange w:id="3645" w:author="Donovan Goode" w:date="2018-11-09T10:05:00Z">
                <w:pPr>
                  <w:shd w:val="clear" w:color="auto" w:fill="1E1E1E"/>
                  <w:spacing w:line="285" w:lineRule="atLeast"/>
                </w:pPr>
              </w:pPrChange>
            </w:pPr>
            <w:del w:id="3646" w:author="Donovan Goode" w:date="2018-11-09T10:04:00Z">
              <w:r w:rsidRPr="007520B6" w:rsidDel="008B6AF4">
                <w:rPr>
                  <w:rFonts w:ascii="Consolas" w:eastAsia="Times New Roman" w:hAnsi="Consolas" w:cs="Times New Roman"/>
                  <w:color w:val="D7BA7D"/>
                  <w:sz w:val="21"/>
                  <w:szCs w:val="21"/>
                </w:rPr>
                <w:delText>#HomepageLowerContainer</w:delText>
              </w:r>
              <w:r w:rsidRPr="007520B6" w:rsidDel="008B6AF4">
                <w:rPr>
                  <w:rFonts w:ascii="Consolas" w:eastAsia="Times New Roman" w:hAnsi="Consolas" w:cs="Times New Roman"/>
                  <w:color w:val="D4D4D4"/>
                  <w:sz w:val="21"/>
                  <w:szCs w:val="21"/>
                </w:rPr>
                <w:delText xml:space="preserve"> {</w:delText>
              </w:r>
            </w:del>
          </w:p>
          <w:p w14:paraId="55201752" w14:textId="77777777" w:rsidR="00ED1509" w:rsidRPr="007520B6" w:rsidDel="008B6AF4" w:rsidRDefault="00ED1509">
            <w:pPr>
              <w:pStyle w:val="Heading1Numbered"/>
              <w:rPr>
                <w:del w:id="3647" w:author="Donovan Goode" w:date="2018-11-09T10:04:00Z"/>
                <w:rFonts w:ascii="Consolas" w:eastAsia="Times New Roman" w:hAnsi="Consolas" w:cs="Times New Roman"/>
                <w:color w:val="D4D4D4"/>
                <w:sz w:val="21"/>
                <w:szCs w:val="21"/>
              </w:rPr>
              <w:pPrChange w:id="3648" w:author="Donovan Goode" w:date="2018-11-09T10:05:00Z">
                <w:pPr>
                  <w:shd w:val="clear" w:color="auto" w:fill="1E1E1E"/>
                  <w:spacing w:line="285" w:lineRule="atLeast"/>
                </w:pPr>
              </w:pPrChange>
            </w:pPr>
            <w:del w:id="364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4B2B982E" w14:textId="77777777" w:rsidR="00ED1509" w:rsidRPr="007520B6" w:rsidDel="008B6AF4" w:rsidRDefault="00ED1509">
            <w:pPr>
              <w:pStyle w:val="Heading1Numbered"/>
              <w:rPr>
                <w:del w:id="3650" w:author="Donovan Goode" w:date="2018-11-09T10:04:00Z"/>
                <w:rFonts w:ascii="Consolas" w:eastAsia="Times New Roman" w:hAnsi="Consolas" w:cs="Times New Roman"/>
                <w:color w:val="D4D4D4"/>
                <w:sz w:val="21"/>
                <w:szCs w:val="21"/>
              </w:rPr>
              <w:pPrChange w:id="3651" w:author="Donovan Goode" w:date="2018-11-09T10:05:00Z">
                <w:pPr>
                  <w:shd w:val="clear" w:color="auto" w:fill="1E1E1E"/>
                  <w:spacing w:line="285" w:lineRule="atLeast"/>
                </w:pPr>
              </w:pPrChange>
            </w:pPr>
            <w:del w:id="365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6A9955"/>
                  <w:sz w:val="21"/>
                  <w:szCs w:val="21"/>
                </w:rPr>
                <w:delText>/*background-image: url(../../img/home/Homepage_lower_bg.jpg);</w:delText>
              </w:r>
            </w:del>
          </w:p>
          <w:p w14:paraId="6279EC0F" w14:textId="77777777" w:rsidR="00ED1509" w:rsidRPr="007520B6" w:rsidDel="008B6AF4" w:rsidRDefault="00ED1509">
            <w:pPr>
              <w:pStyle w:val="Heading1Numbered"/>
              <w:rPr>
                <w:del w:id="3653" w:author="Donovan Goode" w:date="2018-11-09T10:04:00Z"/>
                <w:rFonts w:ascii="Consolas" w:eastAsia="Times New Roman" w:hAnsi="Consolas" w:cs="Times New Roman"/>
                <w:color w:val="D4D4D4"/>
                <w:sz w:val="21"/>
                <w:szCs w:val="21"/>
              </w:rPr>
              <w:pPrChange w:id="3654" w:author="Donovan Goode" w:date="2018-11-09T10:05:00Z">
                <w:pPr>
                  <w:shd w:val="clear" w:color="auto" w:fill="1E1E1E"/>
                  <w:spacing w:line="285" w:lineRule="atLeast"/>
                </w:pPr>
              </w:pPrChange>
            </w:pPr>
            <w:del w:id="3655" w:author="Donovan Goode" w:date="2018-11-09T10:04:00Z">
              <w:r w:rsidRPr="007520B6" w:rsidDel="008B6AF4">
                <w:rPr>
                  <w:rFonts w:ascii="Consolas" w:eastAsia="Times New Roman" w:hAnsi="Consolas" w:cs="Times New Roman"/>
                  <w:color w:val="6A9955"/>
                  <w:sz w:val="21"/>
                  <w:szCs w:val="21"/>
                </w:rPr>
                <w:delText>    background-position: center top;</w:delText>
              </w:r>
            </w:del>
          </w:p>
          <w:p w14:paraId="7A61E2FF" w14:textId="77777777" w:rsidR="00ED1509" w:rsidRPr="007520B6" w:rsidDel="008B6AF4" w:rsidRDefault="00ED1509">
            <w:pPr>
              <w:pStyle w:val="Heading1Numbered"/>
              <w:rPr>
                <w:del w:id="3656" w:author="Donovan Goode" w:date="2018-11-09T10:04:00Z"/>
                <w:rFonts w:ascii="Consolas" w:eastAsia="Times New Roman" w:hAnsi="Consolas" w:cs="Times New Roman"/>
                <w:color w:val="D4D4D4"/>
                <w:sz w:val="21"/>
                <w:szCs w:val="21"/>
              </w:rPr>
              <w:pPrChange w:id="3657" w:author="Donovan Goode" w:date="2018-11-09T10:05:00Z">
                <w:pPr>
                  <w:shd w:val="clear" w:color="auto" w:fill="1E1E1E"/>
                  <w:spacing w:line="285" w:lineRule="atLeast"/>
                </w:pPr>
              </w:pPrChange>
            </w:pPr>
            <w:del w:id="3658" w:author="Donovan Goode" w:date="2018-11-09T10:04:00Z">
              <w:r w:rsidRPr="007520B6" w:rsidDel="008B6AF4">
                <w:rPr>
                  <w:rFonts w:ascii="Consolas" w:eastAsia="Times New Roman" w:hAnsi="Consolas" w:cs="Times New Roman"/>
                  <w:color w:val="6A9955"/>
                  <w:sz w:val="21"/>
                  <w:szCs w:val="21"/>
                </w:rPr>
                <w:delText>    background-repeat: repeat-x;*/</w:delText>
              </w:r>
            </w:del>
          </w:p>
          <w:p w14:paraId="184E51E4" w14:textId="77777777" w:rsidR="00ED1509" w:rsidRPr="007520B6" w:rsidDel="008B6AF4" w:rsidRDefault="00ED1509">
            <w:pPr>
              <w:pStyle w:val="Heading1Numbered"/>
              <w:rPr>
                <w:del w:id="3659" w:author="Donovan Goode" w:date="2018-11-09T10:04:00Z"/>
                <w:rFonts w:ascii="Consolas" w:eastAsia="Times New Roman" w:hAnsi="Consolas" w:cs="Times New Roman"/>
                <w:color w:val="D4D4D4"/>
                <w:sz w:val="21"/>
                <w:szCs w:val="21"/>
              </w:rPr>
              <w:pPrChange w:id="3660" w:author="Donovan Goode" w:date="2018-11-09T10:05:00Z">
                <w:pPr>
                  <w:shd w:val="clear" w:color="auto" w:fill="1E1E1E"/>
                  <w:spacing w:line="285" w:lineRule="atLeast"/>
                </w:pPr>
              </w:pPrChange>
            </w:pPr>
            <w:del w:id="3661" w:author="Donovan Goode" w:date="2018-11-09T10:04:00Z">
              <w:r w:rsidRPr="007520B6" w:rsidDel="008B6AF4">
                <w:rPr>
                  <w:rFonts w:ascii="Consolas" w:eastAsia="Times New Roman" w:hAnsi="Consolas" w:cs="Times New Roman"/>
                  <w:color w:val="D4D4D4"/>
                  <w:sz w:val="21"/>
                  <w:szCs w:val="21"/>
                </w:rPr>
                <w:delText>}</w:delText>
              </w:r>
            </w:del>
          </w:p>
          <w:p w14:paraId="0FA8580C" w14:textId="77777777" w:rsidR="00ED1509" w:rsidRPr="007520B6" w:rsidDel="008B6AF4" w:rsidRDefault="00ED1509">
            <w:pPr>
              <w:pStyle w:val="Heading1Numbered"/>
              <w:rPr>
                <w:del w:id="3662" w:author="Donovan Goode" w:date="2018-11-09T10:04:00Z"/>
                <w:rFonts w:ascii="Consolas" w:eastAsia="Times New Roman" w:hAnsi="Consolas" w:cs="Times New Roman"/>
                <w:color w:val="D4D4D4"/>
                <w:sz w:val="21"/>
                <w:szCs w:val="21"/>
              </w:rPr>
              <w:pPrChange w:id="3663" w:author="Donovan Goode" w:date="2018-11-09T10:05:00Z">
                <w:pPr>
                  <w:shd w:val="clear" w:color="auto" w:fill="1E1E1E"/>
                  <w:spacing w:line="285" w:lineRule="atLeast"/>
                </w:pPr>
              </w:pPrChange>
            </w:pPr>
          </w:p>
          <w:p w14:paraId="48466B06" w14:textId="77777777" w:rsidR="00ED1509" w:rsidRPr="007520B6" w:rsidDel="008B6AF4" w:rsidRDefault="00ED1509">
            <w:pPr>
              <w:pStyle w:val="Heading1Numbered"/>
              <w:rPr>
                <w:del w:id="3664" w:author="Donovan Goode" w:date="2018-11-09T10:04:00Z"/>
                <w:rFonts w:ascii="Consolas" w:eastAsia="Times New Roman" w:hAnsi="Consolas" w:cs="Times New Roman"/>
                <w:color w:val="D4D4D4"/>
                <w:sz w:val="21"/>
                <w:szCs w:val="21"/>
              </w:rPr>
              <w:pPrChange w:id="3665" w:author="Donovan Goode" w:date="2018-11-09T10:05:00Z">
                <w:pPr>
                  <w:shd w:val="clear" w:color="auto" w:fill="1E1E1E"/>
                  <w:spacing w:line="285" w:lineRule="atLeast"/>
                </w:pPr>
              </w:pPrChange>
            </w:pPr>
            <w:del w:id="3666" w:author="Donovan Goode" w:date="2018-11-09T10:04:00Z">
              <w:r w:rsidRPr="007520B6" w:rsidDel="008B6AF4">
                <w:rPr>
                  <w:rFonts w:ascii="Consolas" w:eastAsia="Times New Roman" w:hAnsi="Consolas" w:cs="Times New Roman"/>
                  <w:color w:val="D7BA7D"/>
                  <w:sz w:val="21"/>
                  <w:szCs w:val="21"/>
                </w:rPr>
                <w:delText>#AudienceSelector</w:delText>
              </w:r>
              <w:r w:rsidRPr="007520B6" w:rsidDel="008B6AF4">
                <w:rPr>
                  <w:rFonts w:ascii="Consolas" w:eastAsia="Times New Roman" w:hAnsi="Consolas" w:cs="Times New Roman"/>
                  <w:color w:val="D4D4D4"/>
                  <w:sz w:val="21"/>
                  <w:szCs w:val="21"/>
                </w:rPr>
                <w:delText xml:space="preserve"> {</w:delText>
              </w:r>
            </w:del>
          </w:p>
          <w:p w14:paraId="50849487" w14:textId="77777777" w:rsidR="00ED1509" w:rsidRPr="007520B6" w:rsidDel="008B6AF4" w:rsidRDefault="00ED1509">
            <w:pPr>
              <w:pStyle w:val="Heading1Numbered"/>
              <w:rPr>
                <w:del w:id="3667" w:author="Donovan Goode" w:date="2018-11-09T10:04:00Z"/>
                <w:rFonts w:ascii="Consolas" w:eastAsia="Times New Roman" w:hAnsi="Consolas" w:cs="Times New Roman"/>
                <w:color w:val="D4D4D4"/>
                <w:sz w:val="21"/>
                <w:szCs w:val="21"/>
              </w:rPr>
              <w:pPrChange w:id="3668" w:author="Donovan Goode" w:date="2018-11-09T10:05:00Z">
                <w:pPr>
                  <w:shd w:val="clear" w:color="auto" w:fill="1E1E1E"/>
                  <w:spacing w:line="285" w:lineRule="atLeast"/>
                </w:pPr>
              </w:pPrChange>
            </w:pPr>
            <w:del w:id="366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0942E699" w14:textId="77777777" w:rsidR="00ED1509" w:rsidRPr="007520B6" w:rsidDel="008B6AF4" w:rsidRDefault="00ED1509">
            <w:pPr>
              <w:pStyle w:val="Heading1Numbered"/>
              <w:rPr>
                <w:del w:id="3670" w:author="Donovan Goode" w:date="2018-11-09T10:04:00Z"/>
                <w:rFonts w:ascii="Consolas" w:eastAsia="Times New Roman" w:hAnsi="Consolas" w:cs="Times New Roman"/>
                <w:color w:val="D4D4D4"/>
                <w:sz w:val="21"/>
                <w:szCs w:val="21"/>
              </w:rPr>
              <w:pPrChange w:id="3671" w:author="Donovan Goode" w:date="2018-11-09T10:05:00Z">
                <w:pPr>
                  <w:shd w:val="clear" w:color="auto" w:fill="1E1E1E"/>
                  <w:spacing w:line="285" w:lineRule="atLeast"/>
                </w:pPr>
              </w:pPrChange>
            </w:pPr>
            <w:del w:id="367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list-style-type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695301B" w14:textId="77777777" w:rsidR="00ED1509" w:rsidRPr="007520B6" w:rsidDel="008B6AF4" w:rsidRDefault="00ED1509">
            <w:pPr>
              <w:pStyle w:val="Heading1Numbered"/>
              <w:rPr>
                <w:del w:id="3673" w:author="Donovan Goode" w:date="2018-11-09T10:04:00Z"/>
                <w:rFonts w:ascii="Consolas" w:eastAsia="Times New Roman" w:hAnsi="Consolas" w:cs="Times New Roman"/>
                <w:color w:val="D4D4D4"/>
                <w:sz w:val="21"/>
                <w:szCs w:val="21"/>
              </w:rPr>
              <w:pPrChange w:id="3674" w:author="Donovan Goode" w:date="2018-11-09T10:05:00Z">
                <w:pPr>
                  <w:shd w:val="clear" w:color="auto" w:fill="1E1E1E"/>
                  <w:spacing w:line="285" w:lineRule="atLeast"/>
                </w:pPr>
              </w:pPrChange>
            </w:pPr>
            <w:del w:id="367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185px</w:delText>
              </w:r>
              <w:r w:rsidRPr="007520B6" w:rsidDel="008B6AF4">
                <w:rPr>
                  <w:rFonts w:ascii="Consolas" w:eastAsia="Times New Roman" w:hAnsi="Consolas" w:cs="Times New Roman"/>
                  <w:color w:val="D4D4D4"/>
                  <w:sz w:val="21"/>
                  <w:szCs w:val="21"/>
                </w:rPr>
                <w:delText>;</w:delText>
              </w:r>
            </w:del>
          </w:p>
          <w:p w14:paraId="04636251" w14:textId="77777777" w:rsidR="00ED1509" w:rsidRPr="007520B6" w:rsidDel="008B6AF4" w:rsidRDefault="00ED1509">
            <w:pPr>
              <w:pStyle w:val="Heading1Numbered"/>
              <w:rPr>
                <w:del w:id="3676" w:author="Donovan Goode" w:date="2018-11-09T10:04:00Z"/>
                <w:rFonts w:ascii="Consolas" w:eastAsia="Times New Roman" w:hAnsi="Consolas" w:cs="Times New Roman"/>
                <w:color w:val="D4D4D4"/>
                <w:sz w:val="21"/>
                <w:szCs w:val="21"/>
              </w:rPr>
              <w:pPrChange w:id="3677" w:author="Donovan Goode" w:date="2018-11-09T10:05:00Z">
                <w:pPr>
                  <w:shd w:val="clear" w:color="auto" w:fill="1E1E1E"/>
                  <w:spacing w:line="285" w:lineRule="atLeast"/>
                </w:pPr>
              </w:pPrChange>
            </w:pPr>
            <w:del w:id="367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3BF5D1E" w14:textId="77777777" w:rsidR="00ED1509" w:rsidRPr="007520B6" w:rsidDel="008B6AF4" w:rsidRDefault="00ED1509">
            <w:pPr>
              <w:pStyle w:val="Heading1Numbered"/>
              <w:rPr>
                <w:del w:id="3679" w:author="Donovan Goode" w:date="2018-11-09T10:04:00Z"/>
                <w:rFonts w:ascii="Consolas" w:eastAsia="Times New Roman" w:hAnsi="Consolas" w:cs="Times New Roman"/>
                <w:color w:val="D4D4D4"/>
                <w:sz w:val="21"/>
                <w:szCs w:val="21"/>
              </w:rPr>
              <w:pPrChange w:id="3680" w:author="Donovan Goode" w:date="2018-11-09T10:05:00Z">
                <w:pPr>
                  <w:shd w:val="clear" w:color="auto" w:fill="1E1E1E"/>
                  <w:spacing w:line="285" w:lineRule="atLeast"/>
                </w:pPr>
              </w:pPrChange>
            </w:pPr>
            <w:del w:id="368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F6441BC" w14:textId="77777777" w:rsidR="00ED1509" w:rsidRPr="007520B6" w:rsidDel="008B6AF4" w:rsidRDefault="00ED1509">
            <w:pPr>
              <w:pStyle w:val="Heading1Numbered"/>
              <w:rPr>
                <w:del w:id="3682" w:author="Donovan Goode" w:date="2018-11-09T10:04:00Z"/>
                <w:rFonts w:ascii="Consolas" w:eastAsia="Times New Roman" w:hAnsi="Consolas" w:cs="Times New Roman"/>
                <w:color w:val="D4D4D4"/>
                <w:sz w:val="21"/>
                <w:szCs w:val="21"/>
              </w:rPr>
              <w:pPrChange w:id="3683" w:author="Donovan Goode" w:date="2018-11-09T10:05:00Z">
                <w:pPr>
                  <w:shd w:val="clear" w:color="auto" w:fill="1E1E1E"/>
                  <w:spacing w:line="285" w:lineRule="atLeast"/>
                </w:pPr>
              </w:pPrChange>
            </w:pPr>
            <w:del w:id="368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13px</w:delText>
              </w:r>
              <w:r w:rsidRPr="007520B6" w:rsidDel="008B6AF4">
                <w:rPr>
                  <w:rFonts w:ascii="Consolas" w:eastAsia="Times New Roman" w:hAnsi="Consolas" w:cs="Times New Roman"/>
                  <w:color w:val="D4D4D4"/>
                  <w:sz w:val="21"/>
                  <w:szCs w:val="21"/>
                </w:rPr>
                <w:delText>;</w:delText>
              </w:r>
            </w:del>
          </w:p>
          <w:p w14:paraId="143A8A43" w14:textId="77777777" w:rsidR="00ED1509" w:rsidRPr="007520B6" w:rsidDel="008B6AF4" w:rsidRDefault="00ED1509">
            <w:pPr>
              <w:pStyle w:val="Heading1Numbered"/>
              <w:rPr>
                <w:del w:id="3685" w:author="Donovan Goode" w:date="2018-11-09T10:04:00Z"/>
                <w:rFonts w:ascii="Consolas" w:eastAsia="Times New Roman" w:hAnsi="Consolas" w:cs="Times New Roman"/>
                <w:color w:val="D4D4D4"/>
                <w:sz w:val="21"/>
                <w:szCs w:val="21"/>
              </w:rPr>
              <w:pPrChange w:id="3686" w:author="Donovan Goode" w:date="2018-11-09T10:05:00Z">
                <w:pPr>
                  <w:shd w:val="clear" w:color="auto" w:fill="1E1E1E"/>
                  <w:spacing w:line="285" w:lineRule="atLeast"/>
                </w:pPr>
              </w:pPrChange>
            </w:pPr>
            <w:del w:id="368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'https://www.opm.gov/img/Home/audience_divider.png'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24D6F253" w14:textId="77777777" w:rsidR="00ED1509" w:rsidRPr="007520B6" w:rsidDel="008B6AF4" w:rsidRDefault="00ED1509">
            <w:pPr>
              <w:pStyle w:val="Heading1Numbered"/>
              <w:rPr>
                <w:del w:id="3688" w:author="Donovan Goode" w:date="2018-11-09T10:04:00Z"/>
                <w:rFonts w:ascii="Consolas" w:eastAsia="Times New Roman" w:hAnsi="Consolas" w:cs="Times New Roman"/>
                <w:color w:val="D4D4D4"/>
                <w:sz w:val="21"/>
                <w:szCs w:val="21"/>
              </w:rPr>
              <w:pPrChange w:id="3689" w:author="Donovan Goode" w:date="2018-11-09T10:05:00Z">
                <w:pPr>
                  <w:shd w:val="clear" w:color="auto" w:fill="1E1E1E"/>
                  <w:spacing w:line="285" w:lineRule="atLeast"/>
                </w:pPr>
              </w:pPrChange>
            </w:pPr>
            <w:del w:id="3690" w:author="Donovan Goode" w:date="2018-11-09T10:04:00Z">
              <w:r w:rsidRPr="007520B6" w:rsidDel="008B6AF4">
                <w:rPr>
                  <w:rFonts w:ascii="Consolas" w:eastAsia="Times New Roman" w:hAnsi="Consolas" w:cs="Times New Roman"/>
                  <w:color w:val="D4D4D4"/>
                  <w:sz w:val="21"/>
                  <w:szCs w:val="21"/>
                </w:rPr>
                <w:delText>}</w:delText>
              </w:r>
            </w:del>
          </w:p>
          <w:p w14:paraId="651B26A7" w14:textId="77777777" w:rsidR="00ED1509" w:rsidRPr="007520B6" w:rsidDel="008B6AF4" w:rsidRDefault="00ED1509">
            <w:pPr>
              <w:pStyle w:val="Heading1Numbered"/>
              <w:rPr>
                <w:del w:id="3691" w:author="Donovan Goode" w:date="2018-11-09T10:04:00Z"/>
                <w:rFonts w:ascii="Consolas" w:eastAsia="Times New Roman" w:hAnsi="Consolas" w:cs="Times New Roman"/>
                <w:color w:val="D4D4D4"/>
                <w:sz w:val="21"/>
                <w:szCs w:val="21"/>
              </w:rPr>
              <w:pPrChange w:id="3692" w:author="Donovan Goode" w:date="2018-11-09T10:05:00Z">
                <w:pPr>
                  <w:shd w:val="clear" w:color="auto" w:fill="1E1E1E"/>
                  <w:spacing w:line="285" w:lineRule="atLeast"/>
                </w:pPr>
              </w:pPrChange>
            </w:pPr>
            <w:del w:id="3693" w:author="Donovan Goode" w:date="2018-11-09T10:04:00Z">
              <w:r w:rsidRPr="007520B6" w:rsidDel="008B6AF4">
                <w:rPr>
                  <w:rFonts w:ascii="Consolas" w:eastAsia="Times New Roman" w:hAnsi="Consolas" w:cs="Times New Roman"/>
                  <w:color w:val="D7BA7D"/>
                  <w:sz w:val="21"/>
                  <w:szCs w:val="21"/>
                </w:rPr>
                <w:delText>#AudienceSelector li</w:delText>
              </w:r>
              <w:r w:rsidRPr="007520B6" w:rsidDel="008B6AF4">
                <w:rPr>
                  <w:rFonts w:ascii="Consolas" w:eastAsia="Times New Roman" w:hAnsi="Consolas" w:cs="Times New Roman"/>
                  <w:color w:val="D4D4D4"/>
                  <w:sz w:val="21"/>
                  <w:szCs w:val="21"/>
                </w:rPr>
                <w:delText xml:space="preserve"> {</w:delText>
              </w:r>
            </w:del>
          </w:p>
          <w:p w14:paraId="5DA6BFF7" w14:textId="77777777" w:rsidR="00ED1509" w:rsidRPr="007520B6" w:rsidDel="008B6AF4" w:rsidRDefault="00ED1509">
            <w:pPr>
              <w:pStyle w:val="Heading1Numbered"/>
              <w:rPr>
                <w:del w:id="3694" w:author="Donovan Goode" w:date="2018-11-09T10:04:00Z"/>
                <w:rFonts w:ascii="Consolas" w:eastAsia="Times New Roman" w:hAnsi="Consolas" w:cs="Times New Roman"/>
                <w:color w:val="D4D4D4"/>
                <w:sz w:val="21"/>
                <w:szCs w:val="21"/>
              </w:rPr>
              <w:pPrChange w:id="3695" w:author="Donovan Goode" w:date="2018-11-09T10:05:00Z">
                <w:pPr>
                  <w:shd w:val="clear" w:color="auto" w:fill="1E1E1E"/>
                  <w:spacing w:line="285" w:lineRule="atLeast"/>
                </w:pPr>
              </w:pPrChange>
            </w:pPr>
            <w:del w:id="369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28px</w:delText>
              </w:r>
              <w:r w:rsidRPr="007520B6" w:rsidDel="008B6AF4">
                <w:rPr>
                  <w:rFonts w:ascii="Consolas" w:eastAsia="Times New Roman" w:hAnsi="Consolas" w:cs="Times New Roman"/>
                  <w:color w:val="D4D4D4"/>
                  <w:sz w:val="21"/>
                  <w:szCs w:val="21"/>
                </w:rPr>
                <w:delText>;</w:delText>
              </w:r>
            </w:del>
          </w:p>
          <w:p w14:paraId="611F44C4" w14:textId="77777777" w:rsidR="00ED1509" w:rsidRPr="007520B6" w:rsidDel="008B6AF4" w:rsidRDefault="00ED1509">
            <w:pPr>
              <w:pStyle w:val="Heading1Numbered"/>
              <w:rPr>
                <w:del w:id="3697" w:author="Donovan Goode" w:date="2018-11-09T10:04:00Z"/>
                <w:rFonts w:ascii="Consolas" w:eastAsia="Times New Roman" w:hAnsi="Consolas" w:cs="Times New Roman"/>
                <w:color w:val="D4D4D4"/>
                <w:sz w:val="21"/>
                <w:szCs w:val="21"/>
              </w:rPr>
              <w:pPrChange w:id="3698" w:author="Donovan Goode" w:date="2018-11-09T10:05:00Z">
                <w:pPr>
                  <w:shd w:val="clear" w:color="auto" w:fill="1E1E1E"/>
                  <w:spacing w:line="285" w:lineRule="atLeast"/>
                </w:pPr>
              </w:pPrChange>
            </w:pPr>
            <w:del w:id="369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225px</w:delText>
              </w:r>
              <w:r w:rsidRPr="007520B6" w:rsidDel="008B6AF4">
                <w:rPr>
                  <w:rFonts w:ascii="Consolas" w:eastAsia="Times New Roman" w:hAnsi="Consolas" w:cs="Times New Roman"/>
                  <w:color w:val="D4D4D4"/>
                  <w:sz w:val="21"/>
                  <w:szCs w:val="21"/>
                </w:rPr>
                <w:delText>;</w:delText>
              </w:r>
            </w:del>
          </w:p>
          <w:p w14:paraId="079DEB79" w14:textId="77777777" w:rsidR="00ED1509" w:rsidRPr="007520B6" w:rsidDel="008B6AF4" w:rsidRDefault="00ED1509">
            <w:pPr>
              <w:pStyle w:val="Heading1Numbered"/>
              <w:rPr>
                <w:del w:id="3700" w:author="Donovan Goode" w:date="2018-11-09T10:04:00Z"/>
                <w:rFonts w:ascii="Consolas" w:eastAsia="Times New Roman" w:hAnsi="Consolas" w:cs="Times New Roman"/>
                <w:color w:val="D4D4D4"/>
                <w:sz w:val="21"/>
                <w:szCs w:val="21"/>
              </w:rPr>
              <w:pPrChange w:id="3701" w:author="Donovan Goode" w:date="2018-11-09T10:05:00Z">
                <w:pPr>
                  <w:shd w:val="clear" w:color="auto" w:fill="1E1E1E"/>
                  <w:spacing w:line="285" w:lineRule="atLeast"/>
                </w:pPr>
              </w:pPrChange>
            </w:pPr>
            <w:del w:id="3702" w:author="Donovan Goode" w:date="2018-11-09T10:04:00Z">
              <w:r w:rsidRPr="007520B6" w:rsidDel="008B6AF4">
                <w:rPr>
                  <w:rFonts w:ascii="Consolas" w:eastAsia="Times New Roman" w:hAnsi="Consolas" w:cs="Times New Roman"/>
                  <w:color w:val="D4D4D4"/>
                  <w:sz w:val="21"/>
                  <w:szCs w:val="21"/>
                </w:rPr>
                <w:delText>}</w:delText>
              </w:r>
            </w:del>
          </w:p>
          <w:p w14:paraId="505F3362" w14:textId="77777777" w:rsidR="00ED1509" w:rsidRPr="007520B6" w:rsidDel="008B6AF4" w:rsidRDefault="00ED1509">
            <w:pPr>
              <w:pStyle w:val="Heading1Numbered"/>
              <w:rPr>
                <w:del w:id="3703" w:author="Donovan Goode" w:date="2018-11-09T10:04:00Z"/>
                <w:rFonts w:ascii="Consolas" w:eastAsia="Times New Roman" w:hAnsi="Consolas" w:cs="Times New Roman"/>
                <w:color w:val="D4D4D4"/>
                <w:sz w:val="21"/>
                <w:szCs w:val="21"/>
              </w:rPr>
              <w:pPrChange w:id="3704" w:author="Donovan Goode" w:date="2018-11-09T10:05:00Z">
                <w:pPr>
                  <w:shd w:val="clear" w:color="auto" w:fill="1E1E1E"/>
                  <w:spacing w:line="285" w:lineRule="atLeast"/>
                </w:pPr>
              </w:pPrChange>
            </w:pPr>
            <w:del w:id="3705" w:author="Donovan Goode" w:date="2018-11-09T10:04:00Z">
              <w:r w:rsidRPr="007520B6" w:rsidDel="008B6AF4">
                <w:rPr>
                  <w:rFonts w:ascii="Consolas" w:eastAsia="Times New Roman" w:hAnsi="Consolas" w:cs="Times New Roman"/>
                  <w:color w:val="D7BA7D"/>
                  <w:sz w:val="21"/>
                  <w:szCs w:val="21"/>
                </w:rPr>
                <w:delText>#AudienceSelector li a:active,</w:delText>
              </w:r>
            </w:del>
          </w:p>
          <w:p w14:paraId="6F4319CE" w14:textId="77777777" w:rsidR="00ED1509" w:rsidRPr="007520B6" w:rsidDel="008B6AF4" w:rsidRDefault="00ED1509">
            <w:pPr>
              <w:pStyle w:val="Heading1Numbered"/>
              <w:rPr>
                <w:del w:id="3706" w:author="Donovan Goode" w:date="2018-11-09T10:04:00Z"/>
                <w:rFonts w:ascii="Consolas" w:eastAsia="Times New Roman" w:hAnsi="Consolas" w:cs="Times New Roman"/>
                <w:color w:val="D4D4D4"/>
                <w:sz w:val="21"/>
                <w:szCs w:val="21"/>
              </w:rPr>
              <w:pPrChange w:id="3707" w:author="Donovan Goode" w:date="2018-11-09T10:05:00Z">
                <w:pPr>
                  <w:shd w:val="clear" w:color="auto" w:fill="1E1E1E"/>
                  <w:spacing w:line="285" w:lineRule="atLeast"/>
                </w:pPr>
              </w:pPrChange>
            </w:pPr>
            <w:del w:id="3708" w:author="Donovan Goode" w:date="2018-11-09T10:04:00Z">
              <w:r w:rsidRPr="007520B6" w:rsidDel="008B6AF4">
                <w:rPr>
                  <w:rFonts w:ascii="Consolas" w:eastAsia="Times New Roman" w:hAnsi="Consolas" w:cs="Times New Roman"/>
                  <w:color w:val="D7BA7D"/>
                  <w:sz w:val="21"/>
                  <w:szCs w:val="21"/>
                </w:rPr>
                <w:delText>#AudienceSelector li a:link,</w:delText>
              </w:r>
            </w:del>
          </w:p>
          <w:p w14:paraId="7C41E08E" w14:textId="77777777" w:rsidR="00ED1509" w:rsidRPr="007520B6" w:rsidDel="008B6AF4" w:rsidRDefault="00ED1509">
            <w:pPr>
              <w:pStyle w:val="Heading1Numbered"/>
              <w:rPr>
                <w:del w:id="3709" w:author="Donovan Goode" w:date="2018-11-09T10:04:00Z"/>
                <w:rFonts w:ascii="Consolas" w:eastAsia="Times New Roman" w:hAnsi="Consolas" w:cs="Times New Roman"/>
                <w:color w:val="D4D4D4"/>
                <w:sz w:val="21"/>
                <w:szCs w:val="21"/>
              </w:rPr>
              <w:pPrChange w:id="3710" w:author="Donovan Goode" w:date="2018-11-09T10:05:00Z">
                <w:pPr>
                  <w:shd w:val="clear" w:color="auto" w:fill="1E1E1E"/>
                  <w:spacing w:line="285" w:lineRule="atLeast"/>
                </w:pPr>
              </w:pPrChange>
            </w:pPr>
            <w:del w:id="3711" w:author="Donovan Goode" w:date="2018-11-09T10:04:00Z">
              <w:r w:rsidRPr="007520B6" w:rsidDel="008B6AF4">
                <w:rPr>
                  <w:rFonts w:ascii="Consolas" w:eastAsia="Times New Roman" w:hAnsi="Consolas" w:cs="Times New Roman"/>
                  <w:color w:val="D7BA7D"/>
                  <w:sz w:val="21"/>
                  <w:szCs w:val="21"/>
                </w:rPr>
                <w:delText>#AudienceSelector li a:hover,</w:delText>
              </w:r>
            </w:del>
          </w:p>
          <w:p w14:paraId="06509702" w14:textId="77777777" w:rsidR="00ED1509" w:rsidRPr="007520B6" w:rsidDel="008B6AF4" w:rsidRDefault="00ED1509">
            <w:pPr>
              <w:pStyle w:val="Heading1Numbered"/>
              <w:rPr>
                <w:del w:id="3712" w:author="Donovan Goode" w:date="2018-11-09T10:04:00Z"/>
                <w:rFonts w:ascii="Consolas" w:eastAsia="Times New Roman" w:hAnsi="Consolas" w:cs="Times New Roman"/>
                <w:color w:val="D4D4D4"/>
                <w:sz w:val="21"/>
                <w:szCs w:val="21"/>
              </w:rPr>
              <w:pPrChange w:id="3713" w:author="Donovan Goode" w:date="2018-11-09T10:05:00Z">
                <w:pPr>
                  <w:shd w:val="clear" w:color="auto" w:fill="1E1E1E"/>
                  <w:spacing w:line="285" w:lineRule="atLeast"/>
                </w:pPr>
              </w:pPrChange>
            </w:pPr>
            <w:del w:id="3714" w:author="Donovan Goode" w:date="2018-11-09T10:04:00Z">
              <w:r w:rsidRPr="007520B6" w:rsidDel="008B6AF4">
                <w:rPr>
                  <w:rFonts w:ascii="Consolas" w:eastAsia="Times New Roman" w:hAnsi="Consolas" w:cs="Times New Roman"/>
                  <w:color w:val="D7BA7D"/>
                  <w:sz w:val="21"/>
                  <w:szCs w:val="21"/>
                </w:rPr>
                <w:delText>#AudienceSelector li a:visited</w:delText>
              </w:r>
              <w:r w:rsidRPr="007520B6" w:rsidDel="008B6AF4">
                <w:rPr>
                  <w:rFonts w:ascii="Consolas" w:eastAsia="Times New Roman" w:hAnsi="Consolas" w:cs="Times New Roman"/>
                  <w:color w:val="D4D4D4"/>
                  <w:sz w:val="21"/>
                  <w:szCs w:val="21"/>
                </w:rPr>
                <w:delText xml:space="preserve"> {</w:delText>
              </w:r>
            </w:del>
          </w:p>
          <w:p w14:paraId="5CBDDF19" w14:textId="77777777" w:rsidR="00ED1509" w:rsidRPr="007520B6" w:rsidDel="008B6AF4" w:rsidRDefault="00ED1509">
            <w:pPr>
              <w:pStyle w:val="Heading1Numbered"/>
              <w:rPr>
                <w:del w:id="3715" w:author="Donovan Goode" w:date="2018-11-09T10:04:00Z"/>
                <w:rFonts w:ascii="Consolas" w:eastAsia="Times New Roman" w:hAnsi="Consolas" w:cs="Times New Roman"/>
                <w:color w:val="D4D4D4"/>
                <w:sz w:val="21"/>
                <w:szCs w:val="21"/>
              </w:rPr>
              <w:pPrChange w:id="3716" w:author="Donovan Goode" w:date="2018-11-09T10:05:00Z">
                <w:pPr>
                  <w:shd w:val="clear" w:color="auto" w:fill="1E1E1E"/>
                  <w:spacing w:line="285" w:lineRule="atLeast"/>
                </w:pPr>
              </w:pPrChange>
            </w:pPr>
            <w:del w:id="371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outline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B24A4D6" w14:textId="77777777" w:rsidR="00ED1509" w:rsidRPr="007520B6" w:rsidDel="008B6AF4" w:rsidRDefault="00ED1509">
            <w:pPr>
              <w:pStyle w:val="Heading1Numbered"/>
              <w:rPr>
                <w:del w:id="3718" w:author="Donovan Goode" w:date="2018-11-09T10:04:00Z"/>
                <w:rFonts w:ascii="Consolas" w:eastAsia="Times New Roman" w:hAnsi="Consolas" w:cs="Times New Roman"/>
                <w:color w:val="D4D4D4"/>
                <w:sz w:val="21"/>
                <w:szCs w:val="21"/>
              </w:rPr>
              <w:pPrChange w:id="3719" w:author="Donovan Goode" w:date="2018-11-09T10:05:00Z">
                <w:pPr>
                  <w:shd w:val="clear" w:color="auto" w:fill="1E1E1E"/>
                  <w:spacing w:line="285" w:lineRule="atLeast"/>
                </w:pPr>
              </w:pPrChange>
            </w:pPr>
            <w:del w:id="3720" w:author="Donovan Goode" w:date="2018-11-09T10:04:00Z">
              <w:r w:rsidRPr="007520B6" w:rsidDel="008B6AF4">
                <w:rPr>
                  <w:rFonts w:ascii="Consolas" w:eastAsia="Times New Roman" w:hAnsi="Consolas" w:cs="Times New Roman"/>
                  <w:color w:val="D4D4D4"/>
                  <w:sz w:val="21"/>
                  <w:szCs w:val="21"/>
                </w:rPr>
                <w:delText>}</w:delText>
              </w:r>
            </w:del>
          </w:p>
          <w:p w14:paraId="47D48F04" w14:textId="77777777" w:rsidR="00ED1509" w:rsidRPr="007520B6" w:rsidDel="008B6AF4" w:rsidRDefault="00ED1509">
            <w:pPr>
              <w:pStyle w:val="Heading1Numbered"/>
              <w:rPr>
                <w:del w:id="3721" w:author="Donovan Goode" w:date="2018-11-09T10:04:00Z"/>
                <w:rFonts w:ascii="Consolas" w:eastAsia="Times New Roman" w:hAnsi="Consolas" w:cs="Times New Roman"/>
                <w:color w:val="D4D4D4"/>
                <w:sz w:val="21"/>
                <w:szCs w:val="21"/>
              </w:rPr>
              <w:pPrChange w:id="3722" w:author="Donovan Goode" w:date="2018-11-09T10:05:00Z">
                <w:pPr>
                  <w:shd w:val="clear" w:color="auto" w:fill="1E1E1E"/>
                  <w:spacing w:line="285" w:lineRule="atLeast"/>
                </w:pPr>
              </w:pPrChange>
            </w:pPr>
            <w:del w:id="3723" w:author="Donovan Goode" w:date="2018-11-09T10:04:00Z">
              <w:r w:rsidRPr="007520B6" w:rsidDel="008B6AF4">
                <w:rPr>
                  <w:rFonts w:ascii="Consolas" w:eastAsia="Times New Roman" w:hAnsi="Consolas" w:cs="Times New Roman"/>
                  <w:color w:val="D4D4D4"/>
                  <w:sz w:val="21"/>
                  <w:szCs w:val="21"/>
                </w:rPr>
                <w:delText>        </w:delText>
              </w:r>
            </w:del>
          </w:p>
          <w:p w14:paraId="407F6E3C" w14:textId="77777777" w:rsidR="00ED1509" w:rsidRPr="007520B6" w:rsidDel="008B6AF4" w:rsidRDefault="00ED1509">
            <w:pPr>
              <w:pStyle w:val="Heading1Numbered"/>
              <w:rPr>
                <w:del w:id="3724" w:author="Donovan Goode" w:date="2018-11-09T10:04:00Z"/>
                <w:rFonts w:ascii="Consolas" w:eastAsia="Times New Roman" w:hAnsi="Consolas" w:cs="Times New Roman"/>
                <w:color w:val="D4D4D4"/>
                <w:sz w:val="21"/>
                <w:szCs w:val="21"/>
              </w:rPr>
              <w:pPrChange w:id="3725" w:author="Donovan Goode" w:date="2018-11-09T10:05:00Z">
                <w:pPr>
                  <w:shd w:val="clear" w:color="auto" w:fill="1E1E1E"/>
                  <w:spacing w:line="285" w:lineRule="atLeast"/>
                </w:pPr>
              </w:pPrChange>
            </w:pPr>
            <w:del w:id="3726" w:author="Donovan Goode" w:date="2018-11-09T10:04:00Z">
              <w:r w:rsidRPr="007520B6" w:rsidDel="008B6AF4">
                <w:rPr>
                  <w:rFonts w:ascii="Consolas" w:eastAsia="Times New Roman" w:hAnsi="Consolas" w:cs="Times New Roman"/>
                  <w:color w:val="D7BA7D"/>
                  <w:sz w:val="21"/>
                  <w:szCs w:val="21"/>
                </w:rPr>
                <w:delText>#AudienceSelector li a</w:delText>
              </w:r>
              <w:r w:rsidRPr="007520B6" w:rsidDel="008B6AF4">
                <w:rPr>
                  <w:rFonts w:ascii="Consolas" w:eastAsia="Times New Roman" w:hAnsi="Consolas" w:cs="Times New Roman"/>
                  <w:color w:val="D4D4D4"/>
                  <w:sz w:val="21"/>
                  <w:szCs w:val="21"/>
                </w:rPr>
                <w:delText xml:space="preserve"> {</w:delText>
              </w:r>
            </w:del>
          </w:p>
          <w:p w14:paraId="73B4CF35" w14:textId="77777777" w:rsidR="00ED1509" w:rsidRPr="007520B6" w:rsidDel="008B6AF4" w:rsidRDefault="00ED1509">
            <w:pPr>
              <w:pStyle w:val="Heading1Numbered"/>
              <w:rPr>
                <w:del w:id="3727" w:author="Donovan Goode" w:date="2018-11-09T10:04:00Z"/>
                <w:rFonts w:ascii="Consolas" w:eastAsia="Times New Roman" w:hAnsi="Consolas" w:cs="Times New Roman"/>
                <w:color w:val="D4D4D4"/>
                <w:sz w:val="21"/>
                <w:szCs w:val="21"/>
              </w:rPr>
              <w:pPrChange w:id="3728" w:author="Donovan Goode" w:date="2018-11-09T10:05:00Z">
                <w:pPr>
                  <w:shd w:val="clear" w:color="auto" w:fill="1E1E1E"/>
                  <w:spacing w:line="285" w:lineRule="atLeast"/>
                </w:pPr>
              </w:pPrChange>
            </w:pPr>
            <w:del w:id="372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7A7E152B" w14:textId="77777777" w:rsidR="00ED1509" w:rsidRPr="007520B6" w:rsidDel="008B6AF4" w:rsidRDefault="00ED1509">
            <w:pPr>
              <w:pStyle w:val="Heading1Numbered"/>
              <w:rPr>
                <w:del w:id="3730" w:author="Donovan Goode" w:date="2018-11-09T10:04:00Z"/>
                <w:rFonts w:ascii="Consolas" w:eastAsia="Times New Roman" w:hAnsi="Consolas" w:cs="Times New Roman"/>
                <w:color w:val="D4D4D4"/>
                <w:sz w:val="21"/>
                <w:szCs w:val="21"/>
              </w:rPr>
              <w:pPrChange w:id="3731" w:author="Donovan Goode" w:date="2018-11-09T10:05:00Z">
                <w:pPr>
                  <w:shd w:val="clear" w:color="auto" w:fill="1E1E1E"/>
                  <w:spacing w:line="285" w:lineRule="atLeast"/>
                </w:pPr>
              </w:pPrChange>
            </w:pPr>
            <w:del w:id="373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51FF08A2" w14:textId="77777777" w:rsidR="00ED1509" w:rsidRPr="007520B6" w:rsidDel="008B6AF4" w:rsidRDefault="00ED1509">
            <w:pPr>
              <w:pStyle w:val="Heading1Numbered"/>
              <w:rPr>
                <w:del w:id="3733" w:author="Donovan Goode" w:date="2018-11-09T10:04:00Z"/>
                <w:rFonts w:ascii="Consolas" w:eastAsia="Times New Roman" w:hAnsi="Consolas" w:cs="Times New Roman"/>
                <w:color w:val="D4D4D4"/>
                <w:sz w:val="21"/>
                <w:szCs w:val="21"/>
              </w:rPr>
              <w:pPrChange w:id="3734" w:author="Donovan Goode" w:date="2018-11-09T10:05:00Z">
                <w:pPr>
                  <w:shd w:val="clear" w:color="auto" w:fill="1E1E1E"/>
                  <w:spacing w:line="285" w:lineRule="atLeast"/>
                </w:pPr>
              </w:pPrChange>
            </w:pPr>
            <w:del w:id="373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3FFB0BFD" w14:textId="77777777" w:rsidR="00ED1509" w:rsidRPr="007520B6" w:rsidDel="008B6AF4" w:rsidRDefault="00ED1509">
            <w:pPr>
              <w:pStyle w:val="Heading1Numbered"/>
              <w:rPr>
                <w:del w:id="3736" w:author="Donovan Goode" w:date="2018-11-09T10:04:00Z"/>
                <w:rFonts w:ascii="Consolas" w:eastAsia="Times New Roman" w:hAnsi="Consolas" w:cs="Times New Roman"/>
                <w:color w:val="D4D4D4"/>
                <w:sz w:val="21"/>
                <w:szCs w:val="21"/>
              </w:rPr>
              <w:pPrChange w:id="3737" w:author="Donovan Goode" w:date="2018-11-09T10:05:00Z">
                <w:pPr>
                  <w:shd w:val="clear" w:color="auto" w:fill="1E1E1E"/>
                  <w:spacing w:line="285" w:lineRule="atLeast"/>
                </w:pPr>
              </w:pPrChange>
            </w:pPr>
            <w:del w:id="373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#2E2E2E</w:delText>
              </w:r>
              <w:r w:rsidRPr="007520B6" w:rsidDel="008B6AF4">
                <w:rPr>
                  <w:rFonts w:ascii="Consolas" w:eastAsia="Times New Roman" w:hAnsi="Consolas" w:cs="Times New Roman"/>
                  <w:color w:val="D4D4D4"/>
                  <w:sz w:val="21"/>
                  <w:szCs w:val="21"/>
                </w:rPr>
                <w:delText>;</w:delText>
              </w:r>
            </w:del>
          </w:p>
          <w:p w14:paraId="1D07BA49" w14:textId="77777777" w:rsidR="00ED1509" w:rsidRPr="007520B6" w:rsidDel="008B6AF4" w:rsidRDefault="00ED1509">
            <w:pPr>
              <w:pStyle w:val="Heading1Numbered"/>
              <w:rPr>
                <w:del w:id="3739" w:author="Donovan Goode" w:date="2018-11-09T10:04:00Z"/>
                <w:rFonts w:ascii="Consolas" w:eastAsia="Times New Roman" w:hAnsi="Consolas" w:cs="Times New Roman"/>
                <w:color w:val="D4D4D4"/>
                <w:sz w:val="21"/>
                <w:szCs w:val="21"/>
              </w:rPr>
              <w:pPrChange w:id="3740" w:author="Donovan Goode" w:date="2018-11-09T10:05:00Z">
                <w:pPr>
                  <w:shd w:val="clear" w:color="auto" w:fill="1E1E1E"/>
                  <w:spacing w:line="285" w:lineRule="atLeast"/>
                </w:pPr>
              </w:pPrChange>
            </w:pPr>
            <w:del w:id="374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4C824009" w14:textId="77777777" w:rsidR="00ED1509" w:rsidRPr="007520B6" w:rsidDel="008B6AF4" w:rsidRDefault="00ED1509">
            <w:pPr>
              <w:pStyle w:val="Heading1Numbered"/>
              <w:rPr>
                <w:del w:id="3742" w:author="Donovan Goode" w:date="2018-11-09T10:04:00Z"/>
                <w:rFonts w:ascii="Consolas" w:eastAsia="Times New Roman" w:hAnsi="Consolas" w:cs="Times New Roman"/>
                <w:color w:val="D4D4D4"/>
                <w:sz w:val="21"/>
                <w:szCs w:val="21"/>
              </w:rPr>
              <w:pPrChange w:id="3743" w:author="Donovan Goode" w:date="2018-11-09T10:05:00Z">
                <w:pPr>
                  <w:shd w:val="clear" w:color="auto" w:fill="1E1E1E"/>
                  <w:spacing w:line="285" w:lineRule="atLeast"/>
                </w:pPr>
              </w:pPrChange>
            </w:pPr>
            <w:del w:id="374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.0em</w:delText>
              </w:r>
              <w:r w:rsidRPr="007520B6" w:rsidDel="008B6AF4">
                <w:rPr>
                  <w:rFonts w:ascii="Consolas" w:eastAsia="Times New Roman" w:hAnsi="Consolas" w:cs="Times New Roman"/>
                  <w:color w:val="D4D4D4"/>
                  <w:sz w:val="21"/>
                  <w:szCs w:val="21"/>
                </w:rPr>
                <w:delText>;</w:delText>
              </w:r>
            </w:del>
          </w:p>
          <w:p w14:paraId="3BDF77FB" w14:textId="77777777" w:rsidR="00ED1509" w:rsidRPr="007520B6" w:rsidDel="008B6AF4" w:rsidRDefault="00ED1509">
            <w:pPr>
              <w:pStyle w:val="Heading1Numbered"/>
              <w:rPr>
                <w:del w:id="3745" w:author="Donovan Goode" w:date="2018-11-09T10:04:00Z"/>
                <w:rFonts w:ascii="Consolas" w:eastAsia="Times New Roman" w:hAnsi="Consolas" w:cs="Times New Roman"/>
                <w:color w:val="D4D4D4"/>
                <w:sz w:val="21"/>
                <w:szCs w:val="21"/>
              </w:rPr>
              <w:pPrChange w:id="3746" w:author="Donovan Goode" w:date="2018-11-09T10:05:00Z">
                <w:pPr>
                  <w:shd w:val="clear" w:color="auto" w:fill="1E1E1E"/>
                  <w:spacing w:line="285" w:lineRule="atLeast"/>
                </w:pPr>
              </w:pPrChange>
            </w:pPr>
            <w:del w:id="374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070AA271" w14:textId="77777777" w:rsidR="00ED1509" w:rsidRPr="007520B6" w:rsidDel="008B6AF4" w:rsidRDefault="00ED1509">
            <w:pPr>
              <w:pStyle w:val="Heading1Numbered"/>
              <w:rPr>
                <w:del w:id="3748" w:author="Donovan Goode" w:date="2018-11-09T10:04:00Z"/>
                <w:rFonts w:ascii="Consolas" w:eastAsia="Times New Roman" w:hAnsi="Consolas" w:cs="Times New Roman"/>
                <w:color w:val="D4D4D4"/>
                <w:sz w:val="21"/>
                <w:szCs w:val="21"/>
              </w:rPr>
              <w:pPrChange w:id="3749" w:author="Donovan Goode" w:date="2018-11-09T10:05:00Z">
                <w:pPr>
                  <w:shd w:val="clear" w:color="auto" w:fill="1E1E1E"/>
                  <w:spacing w:line="285" w:lineRule="atLeast"/>
                </w:pPr>
              </w:pPrChange>
            </w:pPr>
            <w:del w:id="375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3E067CC0" w14:textId="77777777" w:rsidR="00ED1509" w:rsidRPr="007520B6" w:rsidDel="008B6AF4" w:rsidRDefault="00ED1509">
            <w:pPr>
              <w:pStyle w:val="Heading1Numbered"/>
              <w:rPr>
                <w:del w:id="3751" w:author="Donovan Goode" w:date="2018-11-09T10:04:00Z"/>
                <w:rFonts w:ascii="Consolas" w:eastAsia="Times New Roman" w:hAnsi="Consolas" w:cs="Times New Roman"/>
                <w:color w:val="D4D4D4"/>
                <w:sz w:val="21"/>
                <w:szCs w:val="21"/>
              </w:rPr>
              <w:pPrChange w:id="3752" w:author="Donovan Goode" w:date="2018-11-09T10:05:00Z">
                <w:pPr>
                  <w:shd w:val="clear" w:color="auto" w:fill="1E1E1E"/>
                  <w:spacing w:line="285" w:lineRule="atLeast"/>
                </w:pPr>
              </w:pPrChange>
            </w:pPr>
            <w:del w:id="3753" w:author="Donovan Goode" w:date="2018-11-09T10:04:00Z">
              <w:r w:rsidRPr="007520B6" w:rsidDel="008B6AF4">
                <w:rPr>
                  <w:rFonts w:ascii="Consolas" w:eastAsia="Times New Roman" w:hAnsi="Consolas" w:cs="Times New Roman"/>
                  <w:color w:val="D4D4D4"/>
                  <w:sz w:val="21"/>
                  <w:szCs w:val="21"/>
                </w:rPr>
                <w:delText>}</w:delText>
              </w:r>
            </w:del>
          </w:p>
          <w:p w14:paraId="19ECB854" w14:textId="77777777" w:rsidR="00ED1509" w:rsidRPr="007520B6" w:rsidDel="008B6AF4" w:rsidRDefault="00ED1509">
            <w:pPr>
              <w:pStyle w:val="Heading1Numbered"/>
              <w:rPr>
                <w:del w:id="3754" w:author="Donovan Goode" w:date="2018-11-09T10:04:00Z"/>
                <w:rFonts w:ascii="Consolas" w:eastAsia="Times New Roman" w:hAnsi="Consolas" w:cs="Times New Roman"/>
                <w:color w:val="D4D4D4"/>
                <w:sz w:val="21"/>
                <w:szCs w:val="21"/>
              </w:rPr>
              <w:pPrChange w:id="3755" w:author="Donovan Goode" w:date="2018-11-09T10:05:00Z">
                <w:pPr>
                  <w:shd w:val="clear" w:color="auto" w:fill="1E1E1E"/>
                  <w:spacing w:line="285" w:lineRule="atLeast"/>
                </w:pPr>
              </w:pPrChange>
            </w:pPr>
            <w:del w:id="3756" w:author="Donovan Goode" w:date="2018-11-09T10:04:00Z">
              <w:r w:rsidRPr="007520B6" w:rsidDel="008B6AF4">
                <w:rPr>
                  <w:rFonts w:ascii="Consolas" w:eastAsia="Times New Roman" w:hAnsi="Consolas" w:cs="Times New Roman"/>
                  <w:color w:val="D4D4D4"/>
                  <w:sz w:val="21"/>
                  <w:szCs w:val="21"/>
                </w:rPr>
                <w:delText>        </w:delText>
              </w:r>
            </w:del>
          </w:p>
          <w:p w14:paraId="29683B8B" w14:textId="77777777" w:rsidR="00ED1509" w:rsidRPr="007520B6" w:rsidDel="008B6AF4" w:rsidRDefault="00ED1509">
            <w:pPr>
              <w:pStyle w:val="Heading1Numbered"/>
              <w:rPr>
                <w:del w:id="3757" w:author="Donovan Goode" w:date="2018-11-09T10:04:00Z"/>
                <w:rFonts w:ascii="Consolas" w:eastAsia="Times New Roman" w:hAnsi="Consolas" w:cs="Times New Roman"/>
                <w:color w:val="D4D4D4"/>
                <w:sz w:val="21"/>
                <w:szCs w:val="21"/>
              </w:rPr>
              <w:pPrChange w:id="3758" w:author="Donovan Goode" w:date="2018-11-09T10:05:00Z">
                <w:pPr>
                  <w:shd w:val="clear" w:color="auto" w:fill="1E1E1E"/>
                  <w:spacing w:line="285" w:lineRule="atLeast"/>
                </w:pPr>
              </w:pPrChange>
            </w:pPr>
            <w:del w:id="3759" w:author="Donovan Goode" w:date="2018-11-09T10:04:00Z">
              <w:r w:rsidRPr="007520B6" w:rsidDel="008B6AF4">
                <w:rPr>
                  <w:rFonts w:ascii="Consolas" w:eastAsia="Times New Roman" w:hAnsi="Consolas" w:cs="Times New Roman"/>
                  <w:color w:val="D7BA7D"/>
                  <w:sz w:val="21"/>
                  <w:szCs w:val="21"/>
                </w:rPr>
                <w:delText>#AudienceSelector li a:hover</w:delText>
              </w:r>
              <w:r w:rsidRPr="007520B6" w:rsidDel="008B6AF4">
                <w:rPr>
                  <w:rFonts w:ascii="Consolas" w:eastAsia="Times New Roman" w:hAnsi="Consolas" w:cs="Times New Roman"/>
                  <w:color w:val="D4D4D4"/>
                  <w:sz w:val="21"/>
                  <w:szCs w:val="21"/>
                </w:rPr>
                <w:delText xml:space="preserve"> {</w:delText>
              </w:r>
            </w:del>
          </w:p>
          <w:p w14:paraId="1EC112D9" w14:textId="77777777" w:rsidR="00ED1509" w:rsidRPr="007520B6" w:rsidDel="008B6AF4" w:rsidRDefault="00ED1509">
            <w:pPr>
              <w:pStyle w:val="Heading1Numbered"/>
              <w:rPr>
                <w:del w:id="3760" w:author="Donovan Goode" w:date="2018-11-09T10:04:00Z"/>
                <w:rFonts w:ascii="Consolas" w:eastAsia="Times New Roman" w:hAnsi="Consolas" w:cs="Times New Roman"/>
                <w:color w:val="D4D4D4"/>
                <w:sz w:val="21"/>
                <w:szCs w:val="21"/>
              </w:rPr>
              <w:pPrChange w:id="3761" w:author="Donovan Goode" w:date="2018-11-09T10:05:00Z">
                <w:pPr>
                  <w:shd w:val="clear" w:color="auto" w:fill="1E1E1E"/>
                  <w:spacing w:line="285" w:lineRule="atLeast"/>
                </w:pPr>
              </w:pPrChange>
            </w:pPr>
            <w:del w:id="376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'https://www.opm.gov/img/Home/audience_hover.png'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6FFCD004" w14:textId="77777777" w:rsidR="00ED1509" w:rsidRPr="007520B6" w:rsidDel="008B6AF4" w:rsidRDefault="00ED1509">
            <w:pPr>
              <w:pStyle w:val="Heading1Numbered"/>
              <w:rPr>
                <w:del w:id="3763" w:author="Donovan Goode" w:date="2018-11-09T10:04:00Z"/>
                <w:rFonts w:ascii="Consolas" w:eastAsia="Times New Roman" w:hAnsi="Consolas" w:cs="Times New Roman"/>
                <w:color w:val="D4D4D4"/>
                <w:sz w:val="21"/>
                <w:szCs w:val="21"/>
              </w:rPr>
              <w:pPrChange w:id="3764" w:author="Donovan Goode" w:date="2018-11-09T10:05:00Z">
                <w:pPr>
                  <w:shd w:val="clear" w:color="auto" w:fill="1E1E1E"/>
                  <w:spacing w:line="285" w:lineRule="atLeast"/>
                </w:pPr>
              </w:pPrChange>
            </w:pPr>
            <w:del w:id="376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0C52AB4" w14:textId="77777777" w:rsidR="00ED1509" w:rsidRPr="007520B6" w:rsidDel="008B6AF4" w:rsidRDefault="00ED1509">
            <w:pPr>
              <w:pStyle w:val="Heading1Numbered"/>
              <w:rPr>
                <w:del w:id="3766" w:author="Donovan Goode" w:date="2018-11-09T10:04:00Z"/>
                <w:rFonts w:ascii="Consolas" w:eastAsia="Times New Roman" w:hAnsi="Consolas" w:cs="Times New Roman"/>
                <w:color w:val="D4D4D4"/>
                <w:sz w:val="21"/>
                <w:szCs w:val="21"/>
              </w:rPr>
              <w:pPrChange w:id="3767" w:author="Donovan Goode" w:date="2018-11-09T10:05:00Z">
                <w:pPr>
                  <w:shd w:val="clear" w:color="auto" w:fill="1E1E1E"/>
                  <w:spacing w:line="285" w:lineRule="atLeast"/>
                </w:pPr>
              </w:pPrChange>
            </w:pPr>
            <w:del w:id="376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370421F8" w14:textId="77777777" w:rsidR="00ED1509" w:rsidRPr="007520B6" w:rsidDel="008B6AF4" w:rsidRDefault="00ED1509">
            <w:pPr>
              <w:pStyle w:val="Heading1Numbered"/>
              <w:rPr>
                <w:del w:id="3769" w:author="Donovan Goode" w:date="2018-11-09T10:04:00Z"/>
                <w:rFonts w:ascii="Consolas" w:eastAsia="Times New Roman" w:hAnsi="Consolas" w:cs="Times New Roman"/>
                <w:color w:val="D4D4D4"/>
                <w:sz w:val="21"/>
                <w:szCs w:val="21"/>
              </w:rPr>
              <w:pPrChange w:id="3770" w:author="Donovan Goode" w:date="2018-11-09T10:05:00Z">
                <w:pPr>
                  <w:shd w:val="clear" w:color="auto" w:fill="1E1E1E"/>
                  <w:spacing w:line="285" w:lineRule="atLeast"/>
                </w:pPr>
              </w:pPrChange>
            </w:pPr>
            <w:del w:id="3771" w:author="Donovan Goode" w:date="2018-11-09T10:04:00Z">
              <w:r w:rsidRPr="007520B6" w:rsidDel="008B6AF4">
                <w:rPr>
                  <w:rFonts w:ascii="Consolas" w:eastAsia="Times New Roman" w:hAnsi="Consolas" w:cs="Times New Roman"/>
                  <w:color w:val="D4D4D4"/>
                  <w:sz w:val="21"/>
                  <w:szCs w:val="21"/>
                </w:rPr>
                <w:delText>}</w:delText>
              </w:r>
            </w:del>
          </w:p>
          <w:p w14:paraId="3497F41F" w14:textId="77777777" w:rsidR="00ED1509" w:rsidRPr="007520B6" w:rsidDel="008B6AF4" w:rsidRDefault="00ED1509">
            <w:pPr>
              <w:pStyle w:val="Heading1Numbered"/>
              <w:rPr>
                <w:del w:id="3772" w:author="Donovan Goode" w:date="2018-11-09T10:04:00Z"/>
                <w:rFonts w:ascii="Consolas" w:eastAsia="Times New Roman" w:hAnsi="Consolas" w:cs="Times New Roman"/>
                <w:color w:val="D4D4D4"/>
                <w:sz w:val="21"/>
                <w:szCs w:val="21"/>
              </w:rPr>
              <w:pPrChange w:id="3773" w:author="Donovan Goode" w:date="2018-11-09T10:05:00Z">
                <w:pPr>
                  <w:shd w:val="clear" w:color="auto" w:fill="1E1E1E"/>
                  <w:spacing w:line="285" w:lineRule="atLeast"/>
                </w:pPr>
              </w:pPrChange>
            </w:pPr>
            <w:del w:id="3774" w:author="Donovan Goode" w:date="2018-11-09T10:04:00Z">
              <w:r w:rsidRPr="007520B6" w:rsidDel="008B6AF4">
                <w:rPr>
                  <w:rFonts w:ascii="Consolas" w:eastAsia="Times New Roman" w:hAnsi="Consolas" w:cs="Times New Roman"/>
                  <w:color w:val="D4D4D4"/>
                  <w:sz w:val="21"/>
                  <w:szCs w:val="21"/>
                </w:rPr>
                <w:delText>        </w:delText>
              </w:r>
            </w:del>
          </w:p>
          <w:p w14:paraId="447D189C" w14:textId="77777777" w:rsidR="00ED1509" w:rsidRPr="007520B6" w:rsidDel="008B6AF4" w:rsidRDefault="00ED1509">
            <w:pPr>
              <w:pStyle w:val="Heading1Numbered"/>
              <w:rPr>
                <w:del w:id="3775" w:author="Donovan Goode" w:date="2018-11-09T10:04:00Z"/>
                <w:rFonts w:ascii="Consolas" w:eastAsia="Times New Roman" w:hAnsi="Consolas" w:cs="Times New Roman"/>
                <w:color w:val="D4D4D4"/>
                <w:sz w:val="21"/>
                <w:szCs w:val="21"/>
              </w:rPr>
              <w:pPrChange w:id="3776" w:author="Donovan Goode" w:date="2018-11-09T10:05:00Z">
                <w:pPr>
                  <w:shd w:val="clear" w:color="auto" w:fill="1E1E1E"/>
                  <w:spacing w:line="285" w:lineRule="atLeast"/>
                </w:pPr>
              </w:pPrChange>
            </w:pPr>
            <w:del w:id="3777" w:author="Donovan Goode" w:date="2018-11-09T10:04:00Z">
              <w:r w:rsidRPr="007520B6" w:rsidDel="008B6AF4">
                <w:rPr>
                  <w:rFonts w:ascii="Consolas" w:eastAsia="Times New Roman" w:hAnsi="Consolas" w:cs="Times New Roman"/>
                  <w:color w:val="D7BA7D"/>
                  <w:sz w:val="21"/>
                  <w:szCs w:val="21"/>
                </w:rPr>
                <w:delText>#AudienceSelector li a.current</w:delText>
              </w:r>
              <w:r w:rsidRPr="007520B6" w:rsidDel="008B6AF4">
                <w:rPr>
                  <w:rFonts w:ascii="Consolas" w:eastAsia="Times New Roman" w:hAnsi="Consolas" w:cs="Times New Roman"/>
                  <w:color w:val="D4D4D4"/>
                  <w:sz w:val="21"/>
                  <w:szCs w:val="21"/>
                </w:rPr>
                <w:delText xml:space="preserve"> {</w:delText>
              </w:r>
            </w:del>
          </w:p>
          <w:p w14:paraId="0E26003A" w14:textId="77777777" w:rsidR="00ED1509" w:rsidRPr="007520B6" w:rsidDel="008B6AF4" w:rsidRDefault="00ED1509">
            <w:pPr>
              <w:pStyle w:val="Heading1Numbered"/>
              <w:rPr>
                <w:del w:id="3778" w:author="Donovan Goode" w:date="2018-11-09T10:04:00Z"/>
                <w:rFonts w:ascii="Consolas" w:eastAsia="Times New Roman" w:hAnsi="Consolas" w:cs="Times New Roman"/>
                <w:color w:val="D4D4D4"/>
                <w:sz w:val="21"/>
                <w:szCs w:val="21"/>
              </w:rPr>
              <w:pPrChange w:id="3779" w:author="Donovan Goode" w:date="2018-11-09T10:05:00Z">
                <w:pPr>
                  <w:shd w:val="clear" w:color="auto" w:fill="1E1E1E"/>
                  <w:spacing w:line="285" w:lineRule="atLeast"/>
                </w:pPr>
              </w:pPrChange>
            </w:pPr>
            <w:del w:id="378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'https://www.opm.gov/img/Home/audience_selected.png'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62E36598" w14:textId="77777777" w:rsidR="00ED1509" w:rsidRPr="007520B6" w:rsidDel="008B6AF4" w:rsidRDefault="00ED1509">
            <w:pPr>
              <w:pStyle w:val="Heading1Numbered"/>
              <w:rPr>
                <w:del w:id="3781" w:author="Donovan Goode" w:date="2018-11-09T10:04:00Z"/>
                <w:rFonts w:ascii="Consolas" w:eastAsia="Times New Roman" w:hAnsi="Consolas" w:cs="Times New Roman"/>
                <w:color w:val="D4D4D4"/>
                <w:sz w:val="21"/>
                <w:szCs w:val="21"/>
              </w:rPr>
              <w:pPrChange w:id="3782" w:author="Donovan Goode" w:date="2018-11-09T10:05:00Z">
                <w:pPr>
                  <w:shd w:val="clear" w:color="auto" w:fill="1E1E1E"/>
                  <w:spacing w:line="285" w:lineRule="atLeast"/>
                </w:pPr>
              </w:pPrChange>
            </w:pPr>
            <w:del w:id="378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48BD5EB8" w14:textId="77777777" w:rsidR="00ED1509" w:rsidRPr="007520B6" w:rsidDel="008B6AF4" w:rsidRDefault="00ED1509">
            <w:pPr>
              <w:pStyle w:val="Heading1Numbered"/>
              <w:rPr>
                <w:del w:id="3784" w:author="Donovan Goode" w:date="2018-11-09T10:04:00Z"/>
                <w:rFonts w:ascii="Consolas" w:eastAsia="Times New Roman" w:hAnsi="Consolas" w:cs="Times New Roman"/>
                <w:color w:val="D4D4D4"/>
                <w:sz w:val="21"/>
                <w:szCs w:val="21"/>
              </w:rPr>
              <w:pPrChange w:id="3785" w:author="Donovan Goode" w:date="2018-11-09T10:05:00Z">
                <w:pPr>
                  <w:shd w:val="clear" w:color="auto" w:fill="1E1E1E"/>
                  <w:spacing w:line="285" w:lineRule="atLeast"/>
                </w:pPr>
              </w:pPrChange>
            </w:pPr>
            <w:del w:id="3786" w:author="Donovan Goode" w:date="2018-11-09T10:04:00Z">
              <w:r w:rsidRPr="007520B6" w:rsidDel="008B6AF4">
                <w:rPr>
                  <w:rFonts w:ascii="Consolas" w:eastAsia="Times New Roman" w:hAnsi="Consolas" w:cs="Times New Roman"/>
                  <w:color w:val="D4D4D4"/>
                  <w:sz w:val="21"/>
                  <w:szCs w:val="21"/>
                </w:rPr>
                <w:delText>}</w:delText>
              </w:r>
            </w:del>
          </w:p>
          <w:p w14:paraId="23E7A544" w14:textId="77777777" w:rsidR="00ED1509" w:rsidRPr="007520B6" w:rsidDel="008B6AF4" w:rsidRDefault="00ED1509">
            <w:pPr>
              <w:pStyle w:val="Heading1Numbered"/>
              <w:rPr>
                <w:del w:id="3787" w:author="Donovan Goode" w:date="2018-11-09T10:04:00Z"/>
                <w:rFonts w:ascii="Consolas" w:eastAsia="Times New Roman" w:hAnsi="Consolas" w:cs="Times New Roman"/>
                <w:color w:val="D4D4D4"/>
                <w:sz w:val="21"/>
                <w:szCs w:val="21"/>
              </w:rPr>
              <w:pPrChange w:id="3788" w:author="Donovan Goode" w:date="2018-11-09T10:05:00Z">
                <w:pPr>
                  <w:shd w:val="clear" w:color="auto" w:fill="1E1E1E"/>
                  <w:spacing w:line="285" w:lineRule="atLeast"/>
                </w:pPr>
              </w:pPrChange>
            </w:pPr>
            <w:del w:id="3789" w:author="Donovan Goode" w:date="2018-11-09T10:04:00Z">
              <w:r w:rsidRPr="007520B6" w:rsidDel="008B6AF4">
                <w:rPr>
                  <w:rFonts w:ascii="Consolas" w:eastAsia="Times New Roman" w:hAnsi="Consolas" w:cs="Times New Roman"/>
                  <w:color w:val="D4D4D4"/>
                  <w:sz w:val="21"/>
                  <w:szCs w:val="21"/>
                </w:rPr>
                <w:delText>        </w:delText>
              </w:r>
            </w:del>
          </w:p>
          <w:p w14:paraId="08BBF52D" w14:textId="77777777" w:rsidR="00ED1509" w:rsidRPr="007520B6" w:rsidDel="008B6AF4" w:rsidRDefault="00ED1509">
            <w:pPr>
              <w:pStyle w:val="Heading1Numbered"/>
              <w:rPr>
                <w:del w:id="3790" w:author="Donovan Goode" w:date="2018-11-09T10:04:00Z"/>
                <w:rFonts w:ascii="Consolas" w:eastAsia="Times New Roman" w:hAnsi="Consolas" w:cs="Times New Roman"/>
                <w:color w:val="D4D4D4"/>
                <w:sz w:val="21"/>
                <w:szCs w:val="21"/>
              </w:rPr>
              <w:pPrChange w:id="3791" w:author="Donovan Goode" w:date="2018-11-09T10:05:00Z">
                <w:pPr>
                  <w:shd w:val="clear" w:color="auto" w:fill="1E1E1E"/>
                  <w:spacing w:line="285" w:lineRule="atLeast"/>
                </w:pPr>
              </w:pPrChange>
            </w:pPr>
            <w:del w:id="3792" w:author="Donovan Goode" w:date="2018-11-09T10:04:00Z">
              <w:r w:rsidRPr="007520B6" w:rsidDel="008B6AF4">
                <w:rPr>
                  <w:rFonts w:ascii="Consolas" w:eastAsia="Times New Roman" w:hAnsi="Consolas" w:cs="Times New Roman"/>
                  <w:color w:val="D7BA7D"/>
                  <w:sz w:val="21"/>
                  <w:szCs w:val="21"/>
                </w:rPr>
                <w:delText>.audienceSlides</w:delText>
              </w:r>
              <w:r w:rsidRPr="007520B6" w:rsidDel="008B6AF4">
                <w:rPr>
                  <w:rFonts w:ascii="Consolas" w:eastAsia="Times New Roman" w:hAnsi="Consolas" w:cs="Times New Roman"/>
                  <w:color w:val="D4D4D4"/>
                  <w:sz w:val="21"/>
                  <w:szCs w:val="21"/>
                </w:rPr>
                <w:delText xml:space="preserve"> {</w:delText>
              </w:r>
            </w:del>
          </w:p>
          <w:p w14:paraId="2DB98029" w14:textId="77777777" w:rsidR="00ED1509" w:rsidRPr="007520B6" w:rsidDel="008B6AF4" w:rsidRDefault="00ED1509">
            <w:pPr>
              <w:pStyle w:val="Heading1Numbered"/>
              <w:rPr>
                <w:del w:id="3793" w:author="Donovan Goode" w:date="2018-11-09T10:04:00Z"/>
                <w:rFonts w:ascii="Consolas" w:eastAsia="Times New Roman" w:hAnsi="Consolas" w:cs="Times New Roman"/>
                <w:color w:val="D4D4D4"/>
                <w:sz w:val="21"/>
                <w:szCs w:val="21"/>
              </w:rPr>
              <w:pPrChange w:id="3794" w:author="Donovan Goode" w:date="2018-11-09T10:05:00Z">
                <w:pPr>
                  <w:shd w:val="clear" w:color="auto" w:fill="1E1E1E"/>
                  <w:spacing w:line="285" w:lineRule="atLeast"/>
                </w:pPr>
              </w:pPrChange>
            </w:pPr>
            <w:del w:id="379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4076834E" w14:textId="77777777" w:rsidR="00ED1509" w:rsidRPr="007520B6" w:rsidDel="008B6AF4" w:rsidRDefault="00ED1509">
            <w:pPr>
              <w:pStyle w:val="Heading1Numbered"/>
              <w:rPr>
                <w:del w:id="3796" w:author="Donovan Goode" w:date="2018-11-09T10:04:00Z"/>
                <w:rFonts w:ascii="Consolas" w:eastAsia="Times New Roman" w:hAnsi="Consolas" w:cs="Times New Roman"/>
                <w:color w:val="D4D4D4"/>
                <w:sz w:val="21"/>
                <w:szCs w:val="21"/>
              </w:rPr>
              <w:pPrChange w:id="3797" w:author="Donovan Goode" w:date="2018-11-09T10:05:00Z">
                <w:pPr>
                  <w:shd w:val="clear" w:color="auto" w:fill="1E1E1E"/>
                  <w:spacing w:line="285" w:lineRule="atLeast"/>
                </w:pPr>
              </w:pPrChange>
            </w:pPr>
            <w:del w:id="379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725px</w:delText>
              </w:r>
              <w:r w:rsidRPr="007520B6" w:rsidDel="008B6AF4">
                <w:rPr>
                  <w:rFonts w:ascii="Consolas" w:eastAsia="Times New Roman" w:hAnsi="Consolas" w:cs="Times New Roman"/>
                  <w:color w:val="D4D4D4"/>
                  <w:sz w:val="21"/>
                  <w:szCs w:val="21"/>
                </w:rPr>
                <w:delText>;</w:delText>
              </w:r>
            </w:del>
          </w:p>
          <w:p w14:paraId="1D981C15" w14:textId="77777777" w:rsidR="00ED1509" w:rsidRPr="007520B6" w:rsidDel="008B6AF4" w:rsidRDefault="00ED1509">
            <w:pPr>
              <w:pStyle w:val="Heading1Numbered"/>
              <w:rPr>
                <w:del w:id="3799" w:author="Donovan Goode" w:date="2018-11-09T10:04:00Z"/>
                <w:rFonts w:ascii="Consolas" w:eastAsia="Times New Roman" w:hAnsi="Consolas" w:cs="Times New Roman"/>
                <w:color w:val="D4D4D4"/>
                <w:sz w:val="21"/>
                <w:szCs w:val="21"/>
              </w:rPr>
              <w:pPrChange w:id="3800" w:author="Donovan Goode" w:date="2018-11-09T10:05:00Z">
                <w:pPr>
                  <w:shd w:val="clear" w:color="auto" w:fill="1E1E1E"/>
                  <w:spacing w:line="285" w:lineRule="atLeast"/>
                </w:pPr>
              </w:pPrChange>
            </w:pPr>
            <w:del w:id="380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165px</w:delText>
              </w:r>
              <w:r w:rsidRPr="007520B6" w:rsidDel="008B6AF4">
                <w:rPr>
                  <w:rFonts w:ascii="Consolas" w:eastAsia="Times New Roman" w:hAnsi="Consolas" w:cs="Times New Roman"/>
                  <w:color w:val="D4D4D4"/>
                  <w:sz w:val="21"/>
                  <w:szCs w:val="21"/>
                </w:rPr>
                <w:delText>;</w:delText>
              </w:r>
            </w:del>
          </w:p>
          <w:p w14:paraId="6F7A15D0" w14:textId="77777777" w:rsidR="00ED1509" w:rsidRPr="007520B6" w:rsidDel="008B6AF4" w:rsidRDefault="00ED1509">
            <w:pPr>
              <w:pStyle w:val="Heading1Numbered"/>
              <w:rPr>
                <w:del w:id="3802" w:author="Donovan Goode" w:date="2018-11-09T10:04:00Z"/>
                <w:rFonts w:ascii="Consolas" w:eastAsia="Times New Roman" w:hAnsi="Consolas" w:cs="Times New Roman"/>
                <w:color w:val="D4D4D4"/>
                <w:sz w:val="21"/>
                <w:szCs w:val="21"/>
              </w:rPr>
              <w:pPrChange w:id="3803" w:author="Donovan Goode" w:date="2018-11-09T10:05:00Z">
                <w:pPr>
                  <w:shd w:val="clear" w:color="auto" w:fill="1E1E1E"/>
                  <w:spacing w:line="285" w:lineRule="atLeast"/>
                </w:pPr>
              </w:pPrChange>
            </w:pPr>
            <w:del w:id="380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39A3B1A4" w14:textId="77777777" w:rsidR="00ED1509" w:rsidRPr="007520B6" w:rsidDel="008B6AF4" w:rsidRDefault="00ED1509">
            <w:pPr>
              <w:pStyle w:val="Heading1Numbered"/>
              <w:rPr>
                <w:del w:id="3805" w:author="Donovan Goode" w:date="2018-11-09T10:04:00Z"/>
                <w:rFonts w:ascii="Consolas" w:eastAsia="Times New Roman" w:hAnsi="Consolas" w:cs="Times New Roman"/>
                <w:color w:val="D4D4D4"/>
                <w:sz w:val="21"/>
                <w:szCs w:val="21"/>
              </w:rPr>
              <w:pPrChange w:id="3806" w:author="Donovan Goode" w:date="2018-11-09T10:05:00Z">
                <w:pPr>
                  <w:shd w:val="clear" w:color="auto" w:fill="1E1E1E"/>
                  <w:spacing w:line="285" w:lineRule="atLeast"/>
                </w:pPr>
              </w:pPrChange>
            </w:pPr>
            <w:del w:id="380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7E2BBC4" w14:textId="77777777" w:rsidR="00ED1509" w:rsidRPr="007520B6" w:rsidDel="008B6AF4" w:rsidRDefault="00ED1509">
            <w:pPr>
              <w:pStyle w:val="Heading1Numbered"/>
              <w:rPr>
                <w:del w:id="3808" w:author="Donovan Goode" w:date="2018-11-09T10:04:00Z"/>
                <w:rFonts w:ascii="Consolas" w:eastAsia="Times New Roman" w:hAnsi="Consolas" w:cs="Times New Roman"/>
                <w:color w:val="D4D4D4"/>
                <w:sz w:val="21"/>
                <w:szCs w:val="21"/>
              </w:rPr>
              <w:pPrChange w:id="3809" w:author="Donovan Goode" w:date="2018-11-09T10:05:00Z">
                <w:pPr>
                  <w:shd w:val="clear" w:color="auto" w:fill="1E1E1E"/>
                  <w:spacing w:line="285" w:lineRule="atLeast"/>
                </w:pPr>
              </w:pPrChange>
            </w:pPr>
            <w:del w:id="3810" w:author="Donovan Goode" w:date="2018-11-09T10:04:00Z">
              <w:r w:rsidRPr="007520B6" w:rsidDel="008B6AF4">
                <w:rPr>
                  <w:rFonts w:ascii="Consolas" w:eastAsia="Times New Roman" w:hAnsi="Consolas" w:cs="Times New Roman"/>
                  <w:color w:val="D4D4D4"/>
                  <w:sz w:val="21"/>
                  <w:szCs w:val="21"/>
                </w:rPr>
                <w:delText>}</w:delText>
              </w:r>
            </w:del>
          </w:p>
          <w:p w14:paraId="304A2A37" w14:textId="77777777" w:rsidR="00ED1509" w:rsidRPr="007520B6" w:rsidDel="008B6AF4" w:rsidRDefault="00ED1509">
            <w:pPr>
              <w:pStyle w:val="Heading1Numbered"/>
              <w:rPr>
                <w:del w:id="3811" w:author="Donovan Goode" w:date="2018-11-09T10:04:00Z"/>
                <w:rFonts w:ascii="Consolas" w:eastAsia="Times New Roman" w:hAnsi="Consolas" w:cs="Times New Roman"/>
                <w:color w:val="D4D4D4"/>
                <w:sz w:val="21"/>
                <w:szCs w:val="21"/>
              </w:rPr>
              <w:pPrChange w:id="3812" w:author="Donovan Goode" w:date="2018-11-09T10:05:00Z">
                <w:pPr>
                  <w:shd w:val="clear" w:color="auto" w:fill="1E1E1E"/>
                  <w:spacing w:line="285" w:lineRule="atLeast"/>
                </w:pPr>
              </w:pPrChange>
            </w:pPr>
            <w:del w:id="3813" w:author="Donovan Goode" w:date="2018-11-09T10:04:00Z">
              <w:r w:rsidRPr="007520B6" w:rsidDel="008B6AF4">
                <w:rPr>
                  <w:rFonts w:ascii="Consolas" w:eastAsia="Times New Roman" w:hAnsi="Consolas" w:cs="Times New Roman"/>
                  <w:color w:val="D7BA7D"/>
                  <w:sz w:val="21"/>
                  <w:szCs w:val="21"/>
                </w:rPr>
                <w:delText>.audienceSlide</w:delText>
              </w:r>
              <w:r w:rsidRPr="007520B6" w:rsidDel="008B6AF4">
                <w:rPr>
                  <w:rFonts w:ascii="Consolas" w:eastAsia="Times New Roman" w:hAnsi="Consolas" w:cs="Times New Roman"/>
                  <w:color w:val="D4D4D4"/>
                  <w:sz w:val="21"/>
                  <w:szCs w:val="21"/>
                </w:rPr>
                <w:delText xml:space="preserve"> {</w:delText>
              </w:r>
            </w:del>
          </w:p>
          <w:p w14:paraId="28425BEB" w14:textId="77777777" w:rsidR="00ED1509" w:rsidRPr="007520B6" w:rsidDel="008B6AF4" w:rsidRDefault="00ED1509">
            <w:pPr>
              <w:pStyle w:val="Heading1Numbered"/>
              <w:rPr>
                <w:del w:id="3814" w:author="Donovan Goode" w:date="2018-11-09T10:04:00Z"/>
                <w:rFonts w:ascii="Consolas" w:eastAsia="Times New Roman" w:hAnsi="Consolas" w:cs="Times New Roman"/>
                <w:color w:val="D4D4D4"/>
                <w:sz w:val="21"/>
                <w:szCs w:val="21"/>
              </w:rPr>
              <w:pPrChange w:id="3815" w:author="Donovan Goode" w:date="2018-11-09T10:05:00Z">
                <w:pPr>
                  <w:shd w:val="clear" w:color="auto" w:fill="1E1E1E"/>
                  <w:spacing w:line="285" w:lineRule="atLeast"/>
                </w:pPr>
              </w:pPrChange>
            </w:pPr>
            <w:del w:id="381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14CD1B58" w14:textId="77777777" w:rsidR="00ED1509" w:rsidRPr="007520B6" w:rsidDel="008B6AF4" w:rsidRDefault="00ED1509">
            <w:pPr>
              <w:pStyle w:val="Heading1Numbered"/>
              <w:rPr>
                <w:del w:id="3817" w:author="Donovan Goode" w:date="2018-11-09T10:04:00Z"/>
                <w:rFonts w:ascii="Consolas" w:eastAsia="Times New Roman" w:hAnsi="Consolas" w:cs="Times New Roman"/>
                <w:color w:val="D4D4D4"/>
                <w:sz w:val="21"/>
                <w:szCs w:val="21"/>
              </w:rPr>
              <w:pPrChange w:id="3818" w:author="Donovan Goode" w:date="2018-11-09T10:05:00Z">
                <w:pPr>
                  <w:shd w:val="clear" w:color="auto" w:fill="1E1E1E"/>
                  <w:spacing w:line="285" w:lineRule="atLeast"/>
                </w:pPr>
              </w:pPrChange>
            </w:pPr>
            <w:del w:id="381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215px</w:delText>
              </w:r>
              <w:r w:rsidRPr="007520B6" w:rsidDel="008B6AF4">
                <w:rPr>
                  <w:rFonts w:ascii="Consolas" w:eastAsia="Times New Roman" w:hAnsi="Consolas" w:cs="Times New Roman"/>
                  <w:color w:val="D4D4D4"/>
                  <w:sz w:val="21"/>
                  <w:szCs w:val="21"/>
                </w:rPr>
                <w:delText>;</w:delText>
              </w:r>
            </w:del>
          </w:p>
          <w:p w14:paraId="1B9EB1B3" w14:textId="77777777" w:rsidR="00ED1509" w:rsidRPr="007520B6" w:rsidDel="008B6AF4" w:rsidRDefault="00ED1509">
            <w:pPr>
              <w:pStyle w:val="Heading1Numbered"/>
              <w:rPr>
                <w:del w:id="3820" w:author="Donovan Goode" w:date="2018-11-09T10:04:00Z"/>
                <w:rFonts w:ascii="Consolas" w:eastAsia="Times New Roman" w:hAnsi="Consolas" w:cs="Times New Roman"/>
                <w:color w:val="D4D4D4"/>
                <w:sz w:val="21"/>
                <w:szCs w:val="21"/>
              </w:rPr>
              <w:pPrChange w:id="3821" w:author="Donovan Goode" w:date="2018-11-09T10:05:00Z">
                <w:pPr>
                  <w:shd w:val="clear" w:color="auto" w:fill="1E1E1E"/>
                  <w:spacing w:line="285" w:lineRule="atLeast"/>
                </w:pPr>
              </w:pPrChange>
            </w:pPr>
            <w:del w:id="382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213D261" w14:textId="77777777" w:rsidR="00ED1509" w:rsidRPr="007520B6" w:rsidDel="008B6AF4" w:rsidRDefault="00ED1509">
            <w:pPr>
              <w:pStyle w:val="Heading1Numbered"/>
              <w:rPr>
                <w:del w:id="3823" w:author="Donovan Goode" w:date="2018-11-09T10:04:00Z"/>
                <w:rFonts w:ascii="Consolas" w:eastAsia="Times New Roman" w:hAnsi="Consolas" w:cs="Times New Roman"/>
                <w:color w:val="D4D4D4"/>
                <w:sz w:val="21"/>
                <w:szCs w:val="21"/>
              </w:rPr>
              <w:pPrChange w:id="3824" w:author="Donovan Goode" w:date="2018-11-09T10:05:00Z">
                <w:pPr>
                  <w:shd w:val="clear" w:color="auto" w:fill="1E1E1E"/>
                  <w:spacing w:line="285" w:lineRule="atLeast"/>
                </w:pPr>
              </w:pPrChange>
            </w:pPr>
            <w:del w:id="382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3D7AAF7A" w14:textId="77777777" w:rsidR="00ED1509" w:rsidRPr="007520B6" w:rsidDel="008B6AF4" w:rsidRDefault="00ED1509">
            <w:pPr>
              <w:pStyle w:val="Heading1Numbered"/>
              <w:rPr>
                <w:del w:id="3826" w:author="Donovan Goode" w:date="2018-11-09T10:04:00Z"/>
                <w:rFonts w:ascii="Consolas" w:eastAsia="Times New Roman" w:hAnsi="Consolas" w:cs="Times New Roman"/>
                <w:color w:val="D4D4D4"/>
                <w:sz w:val="21"/>
                <w:szCs w:val="21"/>
              </w:rPr>
              <w:pPrChange w:id="3827" w:author="Donovan Goode" w:date="2018-11-09T10:05:00Z">
                <w:pPr>
                  <w:shd w:val="clear" w:color="auto" w:fill="1E1E1E"/>
                  <w:spacing w:line="285" w:lineRule="atLeast"/>
                </w:pPr>
              </w:pPrChange>
            </w:pPr>
            <w:del w:id="382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26AAA5CD" w14:textId="77777777" w:rsidR="00ED1509" w:rsidRPr="007520B6" w:rsidDel="008B6AF4" w:rsidRDefault="00ED1509">
            <w:pPr>
              <w:pStyle w:val="Heading1Numbered"/>
              <w:rPr>
                <w:del w:id="3829" w:author="Donovan Goode" w:date="2018-11-09T10:04:00Z"/>
                <w:rFonts w:ascii="Consolas" w:eastAsia="Times New Roman" w:hAnsi="Consolas" w:cs="Times New Roman"/>
                <w:color w:val="D4D4D4"/>
                <w:sz w:val="21"/>
                <w:szCs w:val="21"/>
              </w:rPr>
              <w:pPrChange w:id="3830" w:author="Donovan Goode" w:date="2018-11-09T10:05:00Z">
                <w:pPr>
                  <w:shd w:val="clear" w:color="auto" w:fill="1E1E1E"/>
                  <w:spacing w:line="285" w:lineRule="atLeast"/>
                </w:pPr>
              </w:pPrChange>
            </w:pPr>
            <w:del w:id="383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1.45em</w:delText>
              </w:r>
              <w:r w:rsidRPr="007520B6" w:rsidDel="008B6AF4">
                <w:rPr>
                  <w:rFonts w:ascii="Consolas" w:eastAsia="Times New Roman" w:hAnsi="Consolas" w:cs="Times New Roman"/>
                  <w:color w:val="D4D4D4"/>
                  <w:sz w:val="21"/>
                  <w:szCs w:val="21"/>
                </w:rPr>
                <w:delText>;</w:delText>
              </w:r>
            </w:del>
          </w:p>
          <w:p w14:paraId="7BA77213" w14:textId="77777777" w:rsidR="00ED1509" w:rsidRPr="007520B6" w:rsidDel="008B6AF4" w:rsidRDefault="00ED1509">
            <w:pPr>
              <w:pStyle w:val="Heading1Numbered"/>
              <w:rPr>
                <w:del w:id="3832" w:author="Donovan Goode" w:date="2018-11-09T10:04:00Z"/>
                <w:rFonts w:ascii="Consolas" w:eastAsia="Times New Roman" w:hAnsi="Consolas" w:cs="Times New Roman"/>
                <w:color w:val="D4D4D4"/>
                <w:sz w:val="21"/>
                <w:szCs w:val="21"/>
              </w:rPr>
              <w:pPrChange w:id="3833" w:author="Donovan Goode" w:date="2018-11-09T10:05:00Z">
                <w:pPr>
                  <w:shd w:val="clear" w:color="auto" w:fill="1E1E1E"/>
                  <w:spacing w:line="285" w:lineRule="atLeast"/>
                </w:pPr>
              </w:pPrChange>
            </w:pPr>
            <w:del w:id="3834" w:author="Donovan Goode" w:date="2018-11-09T10:04:00Z">
              <w:r w:rsidRPr="007520B6" w:rsidDel="008B6AF4">
                <w:rPr>
                  <w:rFonts w:ascii="Consolas" w:eastAsia="Times New Roman" w:hAnsi="Consolas" w:cs="Times New Roman"/>
                  <w:color w:val="D4D4D4"/>
                  <w:sz w:val="21"/>
                  <w:szCs w:val="21"/>
                </w:rPr>
                <w:delText>}</w:delText>
              </w:r>
            </w:del>
          </w:p>
          <w:p w14:paraId="61D0437A" w14:textId="77777777" w:rsidR="00ED1509" w:rsidRPr="007520B6" w:rsidDel="008B6AF4" w:rsidRDefault="00ED1509">
            <w:pPr>
              <w:pStyle w:val="Heading1Numbered"/>
              <w:rPr>
                <w:del w:id="3835" w:author="Donovan Goode" w:date="2018-11-09T10:04:00Z"/>
                <w:rFonts w:ascii="Consolas" w:eastAsia="Times New Roman" w:hAnsi="Consolas" w:cs="Times New Roman"/>
                <w:color w:val="D4D4D4"/>
                <w:sz w:val="21"/>
                <w:szCs w:val="21"/>
              </w:rPr>
              <w:pPrChange w:id="3836" w:author="Donovan Goode" w:date="2018-11-09T10:05:00Z">
                <w:pPr>
                  <w:shd w:val="clear" w:color="auto" w:fill="1E1E1E"/>
                  <w:spacing w:line="285" w:lineRule="atLeast"/>
                </w:pPr>
              </w:pPrChange>
            </w:pPr>
            <w:del w:id="3837" w:author="Donovan Goode" w:date="2018-11-09T10:04:00Z">
              <w:r w:rsidRPr="007520B6" w:rsidDel="008B6AF4">
                <w:rPr>
                  <w:rFonts w:ascii="Consolas" w:eastAsia="Times New Roman" w:hAnsi="Consolas" w:cs="Times New Roman"/>
                  <w:color w:val="D7BA7D"/>
                  <w:sz w:val="21"/>
                  <w:szCs w:val="21"/>
                </w:rPr>
                <w:delText>.audienceSlide h3</w:delText>
              </w:r>
              <w:r w:rsidRPr="007520B6" w:rsidDel="008B6AF4">
                <w:rPr>
                  <w:rFonts w:ascii="Consolas" w:eastAsia="Times New Roman" w:hAnsi="Consolas" w:cs="Times New Roman"/>
                  <w:color w:val="D4D4D4"/>
                  <w:sz w:val="21"/>
                  <w:szCs w:val="21"/>
                </w:rPr>
                <w:delText xml:space="preserve"> {</w:delText>
              </w:r>
            </w:del>
          </w:p>
          <w:p w14:paraId="0DB993D6" w14:textId="77777777" w:rsidR="00ED1509" w:rsidRPr="007520B6" w:rsidDel="008B6AF4" w:rsidRDefault="00ED1509">
            <w:pPr>
              <w:pStyle w:val="Heading1Numbered"/>
              <w:rPr>
                <w:del w:id="3838" w:author="Donovan Goode" w:date="2018-11-09T10:04:00Z"/>
                <w:rFonts w:ascii="Consolas" w:eastAsia="Times New Roman" w:hAnsi="Consolas" w:cs="Times New Roman"/>
                <w:color w:val="D4D4D4"/>
                <w:sz w:val="21"/>
                <w:szCs w:val="21"/>
              </w:rPr>
              <w:pPrChange w:id="3839" w:author="Donovan Goode" w:date="2018-11-09T10:05:00Z">
                <w:pPr>
                  <w:shd w:val="clear" w:color="auto" w:fill="1E1E1E"/>
                  <w:spacing w:line="285" w:lineRule="atLeast"/>
                </w:pPr>
              </w:pPrChange>
            </w:pPr>
            <w:del w:id="384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3693D87" w14:textId="77777777" w:rsidR="00ED1509" w:rsidRPr="007520B6" w:rsidDel="008B6AF4" w:rsidRDefault="00ED1509">
            <w:pPr>
              <w:pStyle w:val="Heading1Numbered"/>
              <w:rPr>
                <w:del w:id="3841" w:author="Donovan Goode" w:date="2018-11-09T10:04:00Z"/>
                <w:rFonts w:ascii="Consolas" w:eastAsia="Times New Roman" w:hAnsi="Consolas" w:cs="Times New Roman"/>
                <w:color w:val="D4D4D4"/>
                <w:sz w:val="21"/>
                <w:szCs w:val="21"/>
              </w:rPr>
              <w:pPrChange w:id="3842" w:author="Donovan Goode" w:date="2018-11-09T10:05:00Z">
                <w:pPr>
                  <w:shd w:val="clear" w:color="auto" w:fill="1E1E1E"/>
                  <w:spacing w:line="285" w:lineRule="atLeast"/>
                </w:pPr>
              </w:pPrChange>
            </w:pPr>
            <w:del w:id="38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176A3425" w14:textId="77777777" w:rsidR="00ED1509" w:rsidRPr="007520B6" w:rsidDel="008B6AF4" w:rsidRDefault="00ED1509">
            <w:pPr>
              <w:pStyle w:val="Heading1Numbered"/>
              <w:rPr>
                <w:del w:id="3844" w:author="Donovan Goode" w:date="2018-11-09T10:04:00Z"/>
                <w:rFonts w:ascii="Consolas" w:eastAsia="Times New Roman" w:hAnsi="Consolas" w:cs="Times New Roman"/>
                <w:color w:val="D4D4D4"/>
                <w:sz w:val="21"/>
                <w:szCs w:val="21"/>
              </w:rPr>
              <w:pPrChange w:id="3845" w:author="Donovan Goode" w:date="2018-11-09T10:05:00Z">
                <w:pPr>
                  <w:shd w:val="clear" w:color="auto" w:fill="1E1E1E"/>
                  <w:spacing w:line="285" w:lineRule="atLeast"/>
                </w:pPr>
              </w:pPrChange>
            </w:pPr>
            <w:del w:id="38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605F2996" w14:textId="77777777" w:rsidR="00ED1509" w:rsidRPr="007520B6" w:rsidDel="008B6AF4" w:rsidRDefault="00ED1509">
            <w:pPr>
              <w:pStyle w:val="Heading1Numbered"/>
              <w:rPr>
                <w:del w:id="3847" w:author="Donovan Goode" w:date="2018-11-09T10:04:00Z"/>
                <w:rFonts w:ascii="Consolas" w:eastAsia="Times New Roman" w:hAnsi="Consolas" w:cs="Times New Roman"/>
                <w:color w:val="D4D4D4"/>
                <w:sz w:val="21"/>
                <w:szCs w:val="21"/>
              </w:rPr>
              <w:pPrChange w:id="3848" w:author="Donovan Goode" w:date="2018-11-09T10:05:00Z">
                <w:pPr>
                  <w:shd w:val="clear" w:color="auto" w:fill="1E1E1E"/>
                  <w:spacing w:line="285" w:lineRule="atLeast"/>
                </w:pPr>
              </w:pPrChange>
            </w:pPr>
            <w:del w:id="38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white-space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nowrap</w:delText>
              </w:r>
              <w:r w:rsidRPr="007520B6" w:rsidDel="008B6AF4">
                <w:rPr>
                  <w:rFonts w:ascii="Consolas" w:eastAsia="Times New Roman" w:hAnsi="Consolas" w:cs="Times New Roman"/>
                  <w:color w:val="D4D4D4"/>
                  <w:sz w:val="21"/>
                  <w:szCs w:val="21"/>
                </w:rPr>
                <w:delText>;</w:delText>
              </w:r>
            </w:del>
          </w:p>
          <w:p w14:paraId="3DCB3789" w14:textId="77777777" w:rsidR="00ED1509" w:rsidRPr="007520B6" w:rsidDel="008B6AF4" w:rsidRDefault="00ED1509">
            <w:pPr>
              <w:pStyle w:val="Heading1Numbered"/>
              <w:rPr>
                <w:del w:id="3850" w:author="Donovan Goode" w:date="2018-11-09T10:04:00Z"/>
                <w:rFonts w:ascii="Consolas" w:eastAsia="Times New Roman" w:hAnsi="Consolas" w:cs="Times New Roman"/>
                <w:color w:val="D4D4D4"/>
                <w:sz w:val="21"/>
                <w:szCs w:val="21"/>
              </w:rPr>
              <w:pPrChange w:id="3851" w:author="Donovan Goode" w:date="2018-11-09T10:05:00Z">
                <w:pPr>
                  <w:shd w:val="clear" w:color="auto" w:fill="1E1E1E"/>
                  <w:spacing w:line="285" w:lineRule="atLeast"/>
                </w:pPr>
              </w:pPrChange>
            </w:pPr>
            <w:del w:id="3852" w:author="Donovan Goode" w:date="2018-11-09T10:04:00Z">
              <w:r w:rsidRPr="007520B6" w:rsidDel="008B6AF4">
                <w:rPr>
                  <w:rFonts w:ascii="Consolas" w:eastAsia="Times New Roman" w:hAnsi="Consolas" w:cs="Times New Roman"/>
                  <w:color w:val="D4D4D4"/>
                  <w:sz w:val="21"/>
                  <w:szCs w:val="21"/>
                </w:rPr>
                <w:delText>}</w:delText>
              </w:r>
            </w:del>
          </w:p>
          <w:p w14:paraId="381E46A8" w14:textId="77777777" w:rsidR="00ED1509" w:rsidRPr="007520B6" w:rsidDel="008B6AF4" w:rsidRDefault="00ED1509">
            <w:pPr>
              <w:pStyle w:val="Heading1Numbered"/>
              <w:rPr>
                <w:del w:id="3853" w:author="Donovan Goode" w:date="2018-11-09T10:04:00Z"/>
                <w:rFonts w:ascii="Consolas" w:eastAsia="Times New Roman" w:hAnsi="Consolas" w:cs="Times New Roman"/>
                <w:color w:val="D4D4D4"/>
                <w:sz w:val="21"/>
                <w:szCs w:val="21"/>
              </w:rPr>
              <w:pPrChange w:id="3854" w:author="Donovan Goode" w:date="2018-11-09T10:05:00Z">
                <w:pPr>
                  <w:shd w:val="clear" w:color="auto" w:fill="1E1E1E"/>
                  <w:spacing w:line="285" w:lineRule="atLeast"/>
                </w:pPr>
              </w:pPrChange>
            </w:pPr>
            <w:del w:id="3855" w:author="Donovan Goode" w:date="2018-11-09T10:04:00Z">
              <w:r w:rsidRPr="007520B6" w:rsidDel="008B6AF4">
                <w:rPr>
                  <w:rFonts w:ascii="Consolas" w:eastAsia="Times New Roman" w:hAnsi="Consolas" w:cs="Times New Roman"/>
                  <w:color w:val="D7BA7D"/>
                  <w:sz w:val="21"/>
                  <w:szCs w:val="21"/>
                </w:rPr>
                <w:delText>.audienceSlide3</w:delText>
              </w:r>
              <w:r w:rsidRPr="007520B6" w:rsidDel="008B6AF4">
                <w:rPr>
                  <w:rFonts w:ascii="Consolas" w:eastAsia="Times New Roman" w:hAnsi="Consolas" w:cs="Times New Roman"/>
                  <w:color w:val="D4D4D4"/>
                  <w:sz w:val="21"/>
                  <w:szCs w:val="21"/>
                </w:rPr>
                <w:delText xml:space="preserve"> {</w:delText>
              </w:r>
            </w:del>
          </w:p>
          <w:p w14:paraId="7C89643C" w14:textId="77777777" w:rsidR="00ED1509" w:rsidRPr="007520B6" w:rsidDel="008B6AF4" w:rsidRDefault="00ED1509">
            <w:pPr>
              <w:pStyle w:val="Heading1Numbered"/>
              <w:rPr>
                <w:del w:id="3856" w:author="Donovan Goode" w:date="2018-11-09T10:04:00Z"/>
                <w:rFonts w:ascii="Consolas" w:eastAsia="Times New Roman" w:hAnsi="Consolas" w:cs="Times New Roman"/>
                <w:color w:val="D4D4D4"/>
                <w:sz w:val="21"/>
                <w:szCs w:val="21"/>
              </w:rPr>
              <w:pPrChange w:id="3857" w:author="Donovan Goode" w:date="2018-11-09T10:05:00Z">
                <w:pPr>
                  <w:shd w:val="clear" w:color="auto" w:fill="1E1E1E"/>
                  <w:spacing w:line="285" w:lineRule="atLeast"/>
                </w:pPr>
              </w:pPrChange>
            </w:pPr>
            <w:del w:id="385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DD73D65" w14:textId="77777777" w:rsidR="00ED1509" w:rsidRPr="007520B6" w:rsidDel="008B6AF4" w:rsidRDefault="00ED1509">
            <w:pPr>
              <w:pStyle w:val="Heading1Numbered"/>
              <w:rPr>
                <w:del w:id="3859" w:author="Donovan Goode" w:date="2018-11-09T10:04:00Z"/>
                <w:rFonts w:ascii="Consolas" w:eastAsia="Times New Roman" w:hAnsi="Consolas" w:cs="Times New Roman"/>
                <w:color w:val="D4D4D4"/>
                <w:sz w:val="21"/>
                <w:szCs w:val="21"/>
              </w:rPr>
              <w:pPrChange w:id="3860" w:author="Donovan Goode" w:date="2018-11-09T10:05:00Z">
                <w:pPr>
                  <w:shd w:val="clear" w:color="auto" w:fill="1E1E1E"/>
                  <w:spacing w:line="285" w:lineRule="atLeast"/>
                </w:pPr>
              </w:pPrChange>
            </w:pPr>
            <w:del w:id="3861" w:author="Donovan Goode" w:date="2018-11-09T10:04:00Z">
              <w:r w:rsidRPr="007520B6" w:rsidDel="008B6AF4">
                <w:rPr>
                  <w:rFonts w:ascii="Consolas" w:eastAsia="Times New Roman" w:hAnsi="Consolas" w:cs="Times New Roman"/>
                  <w:color w:val="D4D4D4"/>
                  <w:sz w:val="21"/>
                  <w:szCs w:val="21"/>
                </w:rPr>
                <w:delText>}</w:delText>
              </w:r>
            </w:del>
          </w:p>
          <w:p w14:paraId="055B1F3E" w14:textId="77777777" w:rsidR="00ED1509" w:rsidRPr="007520B6" w:rsidDel="008B6AF4" w:rsidRDefault="00ED1509">
            <w:pPr>
              <w:pStyle w:val="Heading1Numbered"/>
              <w:rPr>
                <w:del w:id="3862" w:author="Donovan Goode" w:date="2018-11-09T10:04:00Z"/>
                <w:rFonts w:ascii="Consolas" w:eastAsia="Times New Roman" w:hAnsi="Consolas" w:cs="Times New Roman"/>
                <w:color w:val="D4D4D4"/>
                <w:sz w:val="21"/>
                <w:szCs w:val="21"/>
              </w:rPr>
              <w:pPrChange w:id="3863" w:author="Donovan Goode" w:date="2018-11-09T10:05:00Z">
                <w:pPr>
                  <w:shd w:val="clear" w:color="auto" w:fill="1E1E1E"/>
                  <w:spacing w:line="285" w:lineRule="atLeast"/>
                </w:pPr>
              </w:pPrChange>
            </w:pPr>
            <w:del w:id="3864" w:author="Donovan Goode" w:date="2018-11-09T10:04:00Z">
              <w:r w:rsidRPr="007520B6" w:rsidDel="008B6AF4">
                <w:rPr>
                  <w:rFonts w:ascii="Consolas" w:eastAsia="Times New Roman" w:hAnsi="Consolas" w:cs="Times New Roman"/>
                  <w:color w:val="D7BA7D"/>
                  <w:sz w:val="21"/>
                  <w:szCs w:val="21"/>
                </w:rPr>
                <w:delText>#JobSeekers .audienceSlide1</w:delText>
              </w:r>
              <w:r w:rsidRPr="007520B6" w:rsidDel="008B6AF4">
                <w:rPr>
                  <w:rFonts w:ascii="Consolas" w:eastAsia="Times New Roman" w:hAnsi="Consolas" w:cs="Times New Roman"/>
                  <w:color w:val="D4D4D4"/>
                  <w:sz w:val="21"/>
                  <w:szCs w:val="21"/>
                </w:rPr>
                <w:delText xml:space="preserve"> {</w:delText>
              </w:r>
            </w:del>
          </w:p>
          <w:p w14:paraId="13CA2EF2" w14:textId="77777777" w:rsidR="00ED1509" w:rsidRPr="007520B6" w:rsidDel="008B6AF4" w:rsidRDefault="00ED1509">
            <w:pPr>
              <w:pStyle w:val="Heading1Numbered"/>
              <w:rPr>
                <w:del w:id="3865" w:author="Donovan Goode" w:date="2018-11-09T10:04:00Z"/>
                <w:rFonts w:ascii="Consolas" w:eastAsia="Times New Roman" w:hAnsi="Consolas" w:cs="Times New Roman"/>
                <w:color w:val="D4D4D4"/>
                <w:sz w:val="21"/>
                <w:szCs w:val="21"/>
              </w:rPr>
              <w:pPrChange w:id="3866" w:author="Donovan Goode" w:date="2018-11-09T10:05:00Z">
                <w:pPr>
                  <w:shd w:val="clear" w:color="auto" w:fill="1E1E1E"/>
                  <w:spacing w:line="285" w:lineRule="atLeast"/>
                </w:pPr>
              </w:pPrChange>
            </w:pPr>
            <w:del w:id="386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'https://www.opm.gov/img/Home/audiences/jobseekers_usajobs.png'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4E77ADD7" w14:textId="77777777" w:rsidR="00ED1509" w:rsidRPr="007520B6" w:rsidDel="008B6AF4" w:rsidRDefault="00ED1509">
            <w:pPr>
              <w:pStyle w:val="Heading1Numbered"/>
              <w:rPr>
                <w:del w:id="3868" w:author="Donovan Goode" w:date="2018-11-09T10:04:00Z"/>
                <w:rFonts w:ascii="Consolas" w:eastAsia="Times New Roman" w:hAnsi="Consolas" w:cs="Times New Roman"/>
                <w:color w:val="D4D4D4"/>
                <w:sz w:val="21"/>
                <w:szCs w:val="21"/>
              </w:rPr>
              <w:pPrChange w:id="3869" w:author="Donovan Goode" w:date="2018-11-09T10:05:00Z">
                <w:pPr>
                  <w:shd w:val="clear" w:color="auto" w:fill="1E1E1E"/>
                  <w:spacing w:line="285" w:lineRule="atLeast"/>
                </w:pPr>
              </w:pPrChange>
            </w:pPr>
            <w:del w:id="3870" w:author="Donovan Goode" w:date="2018-11-09T10:04:00Z">
              <w:r w:rsidRPr="007520B6" w:rsidDel="008B6AF4">
                <w:rPr>
                  <w:rFonts w:ascii="Consolas" w:eastAsia="Times New Roman" w:hAnsi="Consolas" w:cs="Times New Roman"/>
                  <w:color w:val="D4D4D4"/>
                  <w:sz w:val="21"/>
                  <w:szCs w:val="21"/>
                </w:rPr>
                <w:delText>}</w:delText>
              </w:r>
            </w:del>
          </w:p>
          <w:p w14:paraId="6054E639" w14:textId="77777777" w:rsidR="00ED1509" w:rsidRPr="007520B6" w:rsidDel="008B6AF4" w:rsidRDefault="00ED1509">
            <w:pPr>
              <w:pStyle w:val="Heading1Numbered"/>
              <w:rPr>
                <w:del w:id="3871" w:author="Donovan Goode" w:date="2018-11-09T10:04:00Z"/>
                <w:rFonts w:ascii="Consolas" w:eastAsia="Times New Roman" w:hAnsi="Consolas" w:cs="Times New Roman"/>
                <w:color w:val="D4D4D4"/>
                <w:sz w:val="21"/>
                <w:szCs w:val="21"/>
              </w:rPr>
              <w:pPrChange w:id="3872" w:author="Donovan Goode" w:date="2018-11-09T10:05:00Z">
                <w:pPr>
                  <w:shd w:val="clear" w:color="auto" w:fill="1E1E1E"/>
                  <w:spacing w:line="285" w:lineRule="atLeast"/>
                </w:pPr>
              </w:pPrChange>
            </w:pPr>
            <w:del w:id="3873" w:author="Donovan Goode" w:date="2018-11-09T10:04:00Z">
              <w:r w:rsidRPr="007520B6" w:rsidDel="008B6AF4">
                <w:rPr>
                  <w:rFonts w:ascii="Consolas" w:eastAsia="Times New Roman" w:hAnsi="Consolas" w:cs="Times New Roman"/>
                  <w:color w:val="D7BA7D"/>
                  <w:sz w:val="21"/>
                  <w:szCs w:val="21"/>
                </w:rPr>
                <w:delText>#JobSeekers .audienceSlide2</w:delText>
              </w:r>
              <w:r w:rsidRPr="007520B6" w:rsidDel="008B6AF4">
                <w:rPr>
                  <w:rFonts w:ascii="Consolas" w:eastAsia="Times New Roman" w:hAnsi="Consolas" w:cs="Times New Roman"/>
                  <w:color w:val="D4D4D4"/>
                  <w:sz w:val="21"/>
                  <w:szCs w:val="21"/>
                </w:rPr>
                <w:delText xml:space="preserve"> {</w:delText>
              </w:r>
            </w:del>
          </w:p>
          <w:p w14:paraId="3410FFBC" w14:textId="77777777" w:rsidR="00ED1509" w:rsidRPr="007520B6" w:rsidDel="008B6AF4" w:rsidRDefault="00ED1509">
            <w:pPr>
              <w:pStyle w:val="Heading1Numbered"/>
              <w:rPr>
                <w:del w:id="3874" w:author="Donovan Goode" w:date="2018-11-09T10:04:00Z"/>
                <w:rFonts w:ascii="Consolas" w:eastAsia="Times New Roman" w:hAnsi="Consolas" w:cs="Times New Roman"/>
                <w:color w:val="D4D4D4"/>
                <w:sz w:val="21"/>
                <w:szCs w:val="21"/>
              </w:rPr>
              <w:pPrChange w:id="3875" w:author="Donovan Goode" w:date="2018-11-09T10:05:00Z">
                <w:pPr>
                  <w:shd w:val="clear" w:color="auto" w:fill="1E1E1E"/>
                  <w:spacing w:line="285" w:lineRule="atLeast"/>
                </w:pPr>
              </w:pPrChange>
            </w:pPr>
            <w:del w:id="387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'https://www.opm.gov/img/Home/audiences/jobseekers_students.png'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B2F9FC6" w14:textId="77777777" w:rsidR="00ED1509" w:rsidRPr="007520B6" w:rsidDel="008B6AF4" w:rsidRDefault="00ED1509">
            <w:pPr>
              <w:pStyle w:val="Heading1Numbered"/>
              <w:rPr>
                <w:del w:id="3877" w:author="Donovan Goode" w:date="2018-11-09T10:04:00Z"/>
                <w:rFonts w:ascii="Consolas" w:eastAsia="Times New Roman" w:hAnsi="Consolas" w:cs="Times New Roman"/>
                <w:color w:val="D4D4D4"/>
                <w:sz w:val="21"/>
                <w:szCs w:val="21"/>
              </w:rPr>
              <w:pPrChange w:id="3878" w:author="Donovan Goode" w:date="2018-11-09T10:05:00Z">
                <w:pPr>
                  <w:shd w:val="clear" w:color="auto" w:fill="1E1E1E"/>
                  <w:spacing w:line="285" w:lineRule="atLeast"/>
                </w:pPr>
              </w:pPrChange>
            </w:pPr>
            <w:del w:id="3879" w:author="Donovan Goode" w:date="2018-11-09T10:04:00Z">
              <w:r w:rsidRPr="007520B6" w:rsidDel="008B6AF4">
                <w:rPr>
                  <w:rFonts w:ascii="Consolas" w:eastAsia="Times New Roman" w:hAnsi="Consolas" w:cs="Times New Roman"/>
                  <w:color w:val="D4D4D4"/>
                  <w:sz w:val="21"/>
                  <w:szCs w:val="21"/>
                </w:rPr>
                <w:delText>}</w:delText>
              </w:r>
            </w:del>
          </w:p>
          <w:p w14:paraId="3D11258E" w14:textId="77777777" w:rsidR="00ED1509" w:rsidRPr="007520B6" w:rsidDel="008B6AF4" w:rsidRDefault="00ED1509">
            <w:pPr>
              <w:pStyle w:val="Heading1Numbered"/>
              <w:rPr>
                <w:del w:id="3880" w:author="Donovan Goode" w:date="2018-11-09T10:04:00Z"/>
                <w:rFonts w:ascii="Consolas" w:eastAsia="Times New Roman" w:hAnsi="Consolas" w:cs="Times New Roman"/>
                <w:color w:val="D4D4D4"/>
                <w:sz w:val="21"/>
                <w:szCs w:val="21"/>
              </w:rPr>
              <w:pPrChange w:id="3881" w:author="Donovan Goode" w:date="2018-11-09T10:05:00Z">
                <w:pPr>
                  <w:shd w:val="clear" w:color="auto" w:fill="1E1E1E"/>
                  <w:spacing w:line="285" w:lineRule="atLeast"/>
                </w:pPr>
              </w:pPrChange>
            </w:pPr>
            <w:del w:id="3882" w:author="Donovan Goode" w:date="2018-11-09T10:04:00Z">
              <w:r w:rsidRPr="007520B6" w:rsidDel="008B6AF4">
                <w:rPr>
                  <w:rFonts w:ascii="Consolas" w:eastAsia="Times New Roman" w:hAnsi="Consolas" w:cs="Times New Roman"/>
                  <w:color w:val="D7BA7D"/>
                  <w:sz w:val="21"/>
                  <w:szCs w:val="21"/>
                </w:rPr>
                <w:delText>#JobSeekers .audienceSlide3</w:delText>
              </w:r>
              <w:r w:rsidRPr="007520B6" w:rsidDel="008B6AF4">
                <w:rPr>
                  <w:rFonts w:ascii="Consolas" w:eastAsia="Times New Roman" w:hAnsi="Consolas" w:cs="Times New Roman"/>
                  <w:color w:val="D4D4D4"/>
                  <w:sz w:val="21"/>
                  <w:szCs w:val="21"/>
                </w:rPr>
                <w:delText xml:space="preserve"> {</w:delText>
              </w:r>
            </w:del>
          </w:p>
          <w:p w14:paraId="55DA7C05" w14:textId="77777777" w:rsidR="00ED1509" w:rsidRPr="007520B6" w:rsidDel="008B6AF4" w:rsidRDefault="00ED1509">
            <w:pPr>
              <w:pStyle w:val="Heading1Numbered"/>
              <w:rPr>
                <w:del w:id="3883" w:author="Donovan Goode" w:date="2018-11-09T10:04:00Z"/>
                <w:rFonts w:ascii="Consolas" w:eastAsia="Times New Roman" w:hAnsi="Consolas" w:cs="Times New Roman"/>
                <w:color w:val="D4D4D4"/>
                <w:sz w:val="21"/>
                <w:szCs w:val="21"/>
              </w:rPr>
              <w:pPrChange w:id="3884" w:author="Donovan Goode" w:date="2018-11-09T10:05:00Z">
                <w:pPr>
                  <w:shd w:val="clear" w:color="auto" w:fill="1E1E1E"/>
                  <w:spacing w:line="285" w:lineRule="atLeast"/>
                </w:pPr>
              </w:pPrChange>
            </w:pPr>
            <w:del w:id="388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'https://www.opm.gov/img/Home/audiences/jobseekers_faqs.png'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39D4B7F0" w14:textId="77777777" w:rsidR="00ED1509" w:rsidRPr="007520B6" w:rsidDel="008B6AF4" w:rsidRDefault="00ED1509">
            <w:pPr>
              <w:pStyle w:val="Heading1Numbered"/>
              <w:rPr>
                <w:del w:id="3886" w:author="Donovan Goode" w:date="2018-11-09T10:04:00Z"/>
                <w:rFonts w:ascii="Consolas" w:eastAsia="Times New Roman" w:hAnsi="Consolas" w:cs="Times New Roman"/>
                <w:color w:val="D4D4D4"/>
                <w:sz w:val="21"/>
                <w:szCs w:val="21"/>
              </w:rPr>
              <w:pPrChange w:id="3887" w:author="Donovan Goode" w:date="2018-11-09T10:05:00Z">
                <w:pPr>
                  <w:shd w:val="clear" w:color="auto" w:fill="1E1E1E"/>
                  <w:spacing w:line="285" w:lineRule="atLeast"/>
                </w:pPr>
              </w:pPrChange>
            </w:pPr>
            <w:del w:id="3888" w:author="Donovan Goode" w:date="2018-11-09T10:04:00Z">
              <w:r w:rsidRPr="007520B6" w:rsidDel="008B6AF4">
                <w:rPr>
                  <w:rFonts w:ascii="Consolas" w:eastAsia="Times New Roman" w:hAnsi="Consolas" w:cs="Times New Roman"/>
                  <w:color w:val="D4D4D4"/>
                  <w:sz w:val="21"/>
                  <w:szCs w:val="21"/>
                </w:rPr>
                <w:delText>}</w:delText>
              </w:r>
            </w:del>
          </w:p>
          <w:p w14:paraId="30A15026" w14:textId="77777777" w:rsidR="00ED1509" w:rsidRPr="007520B6" w:rsidDel="008B6AF4" w:rsidRDefault="00ED1509">
            <w:pPr>
              <w:pStyle w:val="Heading1Numbered"/>
              <w:rPr>
                <w:del w:id="3889" w:author="Donovan Goode" w:date="2018-11-09T10:04:00Z"/>
                <w:rFonts w:ascii="Consolas" w:eastAsia="Times New Roman" w:hAnsi="Consolas" w:cs="Times New Roman"/>
                <w:color w:val="D4D4D4"/>
                <w:sz w:val="21"/>
                <w:szCs w:val="21"/>
              </w:rPr>
              <w:pPrChange w:id="3890" w:author="Donovan Goode" w:date="2018-11-09T10:05:00Z">
                <w:pPr>
                  <w:shd w:val="clear" w:color="auto" w:fill="1E1E1E"/>
                  <w:spacing w:line="285" w:lineRule="atLeast"/>
                </w:pPr>
              </w:pPrChange>
            </w:pPr>
            <w:del w:id="3891" w:author="Donovan Goode" w:date="2018-11-09T10:04:00Z">
              <w:r w:rsidRPr="007520B6" w:rsidDel="008B6AF4">
                <w:rPr>
                  <w:rFonts w:ascii="Consolas" w:eastAsia="Times New Roman" w:hAnsi="Consolas" w:cs="Times New Roman"/>
                  <w:color w:val="D7BA7D"/>
                  <w:sz w:val="21"/>
                  <w:szCs w:val="21"/>
                </w:rPr>
                <w:delText xml:space="preserve">#HomepageSections </w:delText>
              </w:r>
              <w:r w:rsidRPr="007520B6" w:rsidDel="008B6AF4">
                <w:rPr>
                  <w:rFonts w:ascii="Consolas" w:eastAsia="Times New Roman" w:hAnsi="Consolas" w:cs="Times New Roman"/>
                  <w:color w:val="D4D4D4"/>
                  <w:sz w:val="21"/>
                  <w:szCs w:val="21"/>
                </w:rPr>
                <w:delText>&gt;</w:delText>
              </w:r>
              <w:r w:rsidRPr="007520B6" w:rsidDel="008B6AF4">
                <w:rPr>
                  <w:rFonts w:ascii="Consolas" w:eastAsia="Times New Roman" w:hAnsi="Consolas" w:cs="Times New Roman"/>
                  <w:color w:val="D7BA7D"/>
                  <w:sz w:val="21"/>
                  <w:szCs w:val="21"/>
                </w:rPr>
                <w:delText xml:space="preserve"> div.current</w:delText>
              </w:r>
              <w:r w:rsidRPr="007520B6" w:rsidDel="008B6AF4">
                <w:rPr>
                  <w:rFonts w:ascii="Consolas" w:eastAsia="Times New Roman" w:hAnsi="Consolas" w:cs="Times New Roman"/>
                  <w:color w:val="D4D4D4"/>
                  <w:sz w:val="21"/>
                  <w:szCs w:val="21"/>
                </w:rPr>
                <w:delText xml:space="preserve"> {</w:delText>
              </w:r>
            </w:del>
          </w:p>
          <w:p w14:paraId="378C931A" w14:textId="77777777" w:rsidR="00ED1509" w:rsidRPr="007520B6" w:rsidDel="008B6AF4" w:rsidRDefault="00ED1509">
            <w:pPr>
              <w:pStyle w:val="Heading1Numbered"/>
              <w:rPr>
                <w:del w:id="3892" w:author="Donovan Goode" w:date="2018-11-09T10:04:00Z"/>
                <w:rFonts w:ascii="Consolas" w:eastAsia="Times New Roman" w:hAnsi="Consolas" w:cs="Times New Roman"/>
                <w:color w:val="D4D4D4"/>
                <w:sz w:val="21"/>
                <w:szCs w:val="21"/>
              </w:rPr>
              <w:pPrChange w:id="3893" w:author="Donovan Goode" w:date="2018-11-09T10:05:00Z">
                <w:pPr>
                  <w:shd w:val="clear" w:color="auto" w:fill="1E1E1E"/>
                  <w:spacing w:line="285" w:lineRule="atLeast"/>
                </w:pPr>
              </w:pPrChange>
            </w:pPr>
            <w:del w:id="389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 xml:space="preserve">;   </w:delText>
              </w:r>
            </w:del>
          </w:p>
          <w:p w14:paraId="26F4295C" w14:textId="77777777" w:rsidR="00ED1509" w:rsidRPr="007520B6" w:rsidDel="008B6AF4" w:rsidRDefault="00ED1509">
            <w:pPr>
              <w:pStyle w:val="Heading1Numbered"/>
              <w:rPr>
                <w:del w:id="3895" w:author="Donovan Goode" w:date="2018-11-09T10:04:00Z"/>
                <w:rFonts w:ascii="Consolas" w:eastAsia="Times New Roman" w:hAnsi="Consolas" w:cs="Times New Roman"/>
                <w:color w:val="D4D4D4"/>
                <w:sz w:val="21"/>
                <w:szCs w:val="21"/>
              </w:rPr>
              <w:pPrChange w:id="3896" w:author="Donovan Goode" w:date="2018-11-09T10:05:00Z">
                <w:pPr>
                  <w:shd w:val="clear" w:color="auto" w:fill="1E1E1E"/>
                  <w:spacing w:line="285" w:lineRule="atLeast"/>
                </w:pPr>
              </w:pPrChange>
            </w:pPr>
            <w:del w:id="3897" w:author="Donovan Goode" w:date="2018-11-09T10:04:00Z">
              <w:r w:rsidRPr="007520B6" w:rsidDel="008B6AF4">
                <w:rPr>
                  <w:rFonts w:ascii="Consolas" w:eastAsia="Times New Roman" w:hAnsi="Consolas" w:cs="Times New Roman"/>
                  <w:color w:val="D4D4D4"/>
                  <w:sz w:val="21"/>
                  <w:szCs w:val="21"/>
                </w:rPr>
                <w:delText>}</w:delText>
              </w:r>
            </w:del>
          </w:p>
          <w:p w14:paraId="7FE36AE3" w14:textId="77777777" w:rsidR="00ED1509" w:rsidRPr="007520B6" w:rsidDel="008B6AF4" w:rsidRDefault="00ED1509">
            <w:pPr>
              <w:pStyle w:val="Heading1Numbered"/>
              <w:rPr>
                <w:del w:id="3898" w:author="Donovan Goode" w:date="2018-11-09T10:04:00Z"/>
                <w:rFonts w:ascii="Consolas" w:eastAsia="Times New Roman" w:hAnsi="Consolas" w:cs="Times New Roman"/>
                <w:color w:val="D4D4D4"/>
                <w:sz w:val="21"/>
                <w:szCs w:val="21"/>
              </w:rPr>
              <w:pPrChange w:id="3899" w:author="Donovan Goode" w:date="2018-11-09T10:05:00Z">
                <w:pPr>
                  <w:shd w:val="clear" w:color="auto" w:fill="1E1E1E"/>
                  <w:spacing w:line="285" w:lineRule="atLeast"/>
                </w:pPr>
              </w:pPrChange>
            </w:pPr>
            <w:del w:id="3900" w:author="Donovan Goode" w:date="2018-11-09T10:04:00Z">
              <w:r w:rsidRPr="007520B6" w:rsidDel="008B6AF4">
                <w:rPr>
                  <w:rFonts w:ascii="Consolas" w:eastAsia="Times New Roman" w:hAnsi="Consolas" w:cs="Times New Roman"/>
                  <w:color w:val="D7BA7D"/>
                  <w:sz w:val="21"/>
                  <w:szCs w:val="21"/>
                </w:rPr>
                <w:delText>#FederalEmployees .audienceSlide1</w:delText>
              </w:r>
              <w:r w:rsidRPr="007520B6" w:rsidDel="008B6AF4">
                <w:rPr>
                  <w:rFonts w:ascii="Consolas" w:eastAsia="Times New Roman" w:hAnsi="Consolas" w:cs="Times New Roman"/>
                  <w:color w:val="D4D4D4"/>
                  <w:sz w:val="21"/>
                  <w:szCs w:val="21"/>
                </w:rPr>
                <w:delText xml:space="preserve"> {</w:delText>
              </w:r>
            </w:del>
          </w:p>
          <w:p w14:paraId="528876B5" w14:textId="77777777" w:rsidR="00ED1509" w:rsidRPr="007520B6" w:rsidDel="008B6AF4" w:rsidRDefault="00ED1509">
            <w:pPr>
              <w:pStyle w:val="Heading1Numbered"/>
              <w:rPr>
                <w:del w:id="3901" w:author="Donovan Goode" w:date="2018-11-09T10:04:00Z"/>
                <w:rFonts w:ascii="Consolas" w:eastAsia="Times New Roman" w:hAnsi="Consolas" w:cs="Times New Roman"/>
                <w:color w:val="D4D4D4"/>
                <w:sz w:val="21"/>
                <w:szCs w:val="21"/>
              </w:rPr>
              <w:pPrChange w:id="3902" w:author="Donovan Goode" w:date="2018-11-09T10:05:00Z">
                <w:pPr>
                  <w:shd w:val="clear" w:color="auto" w:fill="1E1E1E"/>
                  <w:spacing w:line="285" w:lineRule="atLeast"/>
                </w:pPr>
              </w:pPrChange>
            </w:pPr>
            <w:del w:id="390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'https://www.opm.gov/img/Home/audiences/fed_telework.png'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583EDB7D" w14:textId="77777777" w:rsidR="00ED1509" w:rsidRPr="007520B6" w:rsidDel="008B6AF4" w:rsidRDefault="00ED1509">
            <w:pPr>
              <w:pStyle w:val="Heading1Numbered"/>
              <w:rPr>
                <w:del w:id="3904" w:author="Donovan Goode" w:date="2018-11-09T10:04:00Z"/>
                <w:rFonts w:ascii="Consolas" w:eastAsia="Times New Roman" w:hAnsi="Consolas" w:cs="Times New Roman"/>
                <w:color w:val="D4D4D4"/>
                <w:sz w:val="21"/>
                <w:szCs w:val="21"/>
              </w:rPr>
              <w:pPrChange w:id="3905" w:author="Donovan Goode" w:date="2018-11-09T10:05:00Z">
                <w:pPr>
                  <w:shd w:val="clear" w:color="auto" w:fill="1E1E1E"/>
                  <w:spacing w:line="285" w:lineRule="atLeast"/>
                </w:pPr>
              </w:pPrChange>
            </w:pPr>
            <w:del w:id="3906" w:author="Donovan Goode" w:date="2018-11-09T10:04:00Z">
              <w:r w:rsidRPr="007520B6" w:rsidDel="008B6AF4">
                <w:rPr>
                  <w:rFonts w:ascii="Consolas" w:eastAsia="Times New Roman" w:hAnsi="Consolas" w:cs="Times New Roman"/>
                  <w:color w:val="D4D4D4"/>
                  <w:sz w:val="21"/>
                  <w:szCs w:val="21"/>
                </w:rPr>
                <w:delText>}</w:delText>
              </w:r>
            </w:del>
          </w:p>
          <w:p w14:paraId="7E772D2A" w14:textId="77777777" w:rsidR="00ED1509" w:rsidRPr="007520B6" w:rsidDel="008B6AF4" w:rsidRDefault="00ED1509">
            <w:pPr>
              <w:pStyle w:val="Heading1Numbered"/>
              <w:rPr>
                <w:del w:id="3907" w:author="Donovan Goode" w:date="2018-11-09T10:04:00Z"/>
                <w:rFonts w:ascii="Consolas" w:eastAsia="Times New Roman" w:hAnsi="Consolas" w:cs="Times New Roman"/>
                <w:color w:val="D4D4D4"/>
                <w:sz w:val="21"/>
                <w:szCs w:val="21"/>
              </w:rPr>
              <w:pPrChange w:id="3908" w:author="Donovan Goode" w:date="2018-11-09T10:05:00Z">
                <w:pPr>
                  <w:shd w:val="clear" w:color="auto" w:fill="1E1E1E"/>
                  <w:spacing w:line="285" w:lineRule="atLeast"/>
                </w:pPr>
              </w:pPrChange>
            </w:pPr>
            <w:del w:id="3909" w:author="Donovan Goode" w:date="2018-11-09T10:04:00Z">
              <w:r w:rsidRPr="007520B6" w:rsidDel="008B6AF4">
                <w:rPr>
                  <w:rFonts w:ascii="Consolas" w:eastAsia="Times New Roman" w:hAnsi="Consolas" w:cs="Times New Roman"/>
                  <w:color w:val="D7BA7D"/>
                  <w:sz w:val="21"/>
                  <w:szCs w:val="21"/>
                </w:rPr>
                <w:delText>#FederalEmployees .audienceSlide2</w:delText>
              </w:r>
              <w:r w:rsidRPr="007520B6" w:rsidDel="008B6AF4">
                <w:rPr>
                  <w:rFonts w:ascii="Consolas" w:eastAsia="Times New Roman" w:hAnsi="Consolas" w:cs="Times New Roman"/>
                  <w:color w:val="D4D4D4"/>
                  <w:sz w:val="21"/>
                  <w:szCs w:val="21"/>
                </w:rPr>
                <w:delText xml:space="preserve"> {</w:delText>
              </w:r>
            </w:del>
          </w:p>
          <w:p w14:paraId="3D0C8D88" w14:textId="77777777" w:rsidR="00ED1509" w:rsidRPr="007520B6" w:rsidDel="008B6AF4" w:rsidRDefault="00ED1509">
            <w:pPr>
              <w:pStyle w:val="Heading1Numbered"/>
              <w:rPr>
                <w:del w:id="3910" w:author="Donovan Goode" w:date="2018-11-09T10:04:00Z"/>
                <w:rFonts w:ascii="Consolas" w:eastAsia="Times New Roman" w:hAnsi="Consolas" w:cs="Times New Roman"/>
                <w:color w:val="D4D4D4"/>
                <w:sz w:val="21"/>
                <w:szCs w:val="21"/>
              </w:rPr>
              <w:pPrChange w:id="3911" w:author="Donovan Goode" w:date="2018-11-09T10:05:00Z">
                <w:pPr>
                  <w:shd w:val="clear" w:color="auto" w:fill="1E1E1E"/>
                  <w:spacing w:line="285" w:lineRule="atLeast"/>
                </w:pPr>
              </w:pPrChange>
            </w:pPr>
            <w:del w:id="391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'https://www.opm.gov/img/Home/audiences/fed_careerdevelopment.png'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259E7C31" w14:textId="77777777" w:rsidR="00ED1509" w:rsidRPr="007520B6" w:rsidDel="008B6AF4" w:rsidRDefault="00ED1509">
            <w:pPr>
              <w:pStyle w:val="Heading1Numbered"/>
              <w:rPr>
                <w:del w:id="3913" w:author="Donovan Goode" w:date="2018-11-09T10:04:00Z"/>
                <w:rFonts w:ascii="Consolas" w:eastAsia="Times New Roman" w:hAnsi="Consolas" w:cs="Times New Roman"/>
                <w:color w:val="D4D4D4"/>
                <w:sz w:val="21"/>
                <w:szCs w:val="21"/>
              </w:rPr>
              <w:pPrChange w:id="3914" w:author="Donovan Goode" w:date="2018-11-09T10:05:00Z">
                <w:pPr>
                  <w:shd w:val="clear" w:color="auto" w:fill="1E1E1E"/>
                  <w:spacing w:line="285" w:lineRule="atLeast"/>
                </w:pPr>
              </w:pPrChange>
            </w:pPr>
            <w:del w:id="3915" w:author="Donovan Goode" w:date="2018-11-09T10:04:00Z">
              <w:r w:rsidRPr="007520B6" w:rsidDel="008B6AF4">
                <w:rPr>
                  <w:rFonts w:ascii="Consolas" w:eastAsia="Times New Roman" w:hAnsi="Consolas" w:cs="Times New Roman"/>
                  <w:color w:val="D4D4D4"/>
                  <w:sz w:val="21"/>
                  <w:szCs w:val="21"/>
                </w:rPr>
                <w:delText>}</w:delText>
              </w:r>
            </w:del>
          </w:p>
          <w:p w14:paraId="4C0F18D9" w14:textId="77777777" w:rsidR="00ED1509" w:rsidRPr="007520B6" w:rsidDel="008B6AF4" w:rsidRDefault="00ED1509">
            <w:pPr>
              <w:pStyle w:val="Heading1Numbered"/>
              <w:rPr>
                <w:del w:id="3916" w:author="Donovan Goode" w:date="2018-11-09T10:04:00Z"/>
                <w:rFonts w:ascii="Consolas" w:eastAsia="Times New Roman" w:hAnsi="Consolas" w:cs="Times New Roman"/>
                <w:color w:val="D4D4D4"/>
                <w:sz w:val="21"/>
                <w:szCs w:val="21"/>
              </w:rPr>
              <w:pPrChange w:id="3917" w:author="Donovan Goode" w:date="2018-11-09T10:05:00Z">
                <w:pPr>
                  <w:shd w:val="clear" w:color="auto" w:fill="1E1E1E"/>
                  <w:spacing w:line="285" w:lineRule="atLeast"/>
                </w:pPr>
              </w:pPrChange>
            </w:pPr>
            <w:del w:id="3918" w:author="Donovan Goode" w:date="2018-11-09T10:04:00Z">
              <w:r w:rsidRPr="007520B6" w:rsidDel="008B6AF4">
                <w:rPr>
                  <w:rFonts w:ascii="Consolas" w:eastAsia="Times New Roman" w:hAnsi="Consolas" w:cs="Times New Roman"/>
                  <w:color w:val="D7BA7D"/>
                  <w:sz w:val="21"/>
                  <w:szCs w:val="21"/>
                </w:rPr>
                <w:delText>#FederalEmployees .audienceSlide3</w:delText>
              </w:r>
              <w:r w:rsidRPr="007520B6" w:rsidDel="008B6AF4">
                <w:rPr>
                  <w:rFonts w:ascii="Consolas" w:eastAsia="Times New Roman" w:hAnsi="Consolas" w:cs="Times New Roman"/>
                  <w:color w:val="D4D4D4"/>
                  <w:sz w:val="21"/>
                  <w:szCs w:val="21"/>
                </w:rPr>
                <w:delText xml:space="preserve"> {</w:delText>
              </w:r>
            </w:del>
          </w:p>
          <w:p w14:paraId="7A392DBF" w14:textId="77777777" w:rsidR="00ED1509" w:rsidRPr="007520B6" w:rsidDel="008B6AF4" w:rsidRDefault="00ED1509">
            <w:pPr>
              <w:pStyle w:val="Heading1Numbered"/>
              <w:rPr>
                <w:del w:id="3919" w:author="Donovan Goode" w:date="2018-11-09T10:04:00Z"/>
                <w:rFonts w:ascii="Consolas" w:eastAsia="Times New Roman" w:hAnsi="Consolas" w:cs="Times New Roman"/>
                <w:color w:val="D4D4D4"/>
                <w:sz w:val="21"/>
                <w:szCs w:val="21"/>
              </w:rPr>
              <w:pPrChange w:id="3920" w:author="Donovan Goode" w:date="2018-11-09T10:05:00Z">
                <w:pPr>
                  <w:shd w:val="clear" w:color="auto" w:fill="1E1E1E"/>
                  <w:spacing w:line="285" w:lineRule="atLeast"/>
                </w:pPr>
              </w:pPrChange>
            </w:pPr>
            <w:del w:id="392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'https://www.opm.gov/img/Home/audiences/fed_insurance.png'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7E9CEE52" w14:textId="77777777" w:rsidR="00ED1509" w:rsidRPr="007520B6" w:rsidDel="008B6AF4" w:rsidRDefault="00ED1509">
            <w:pPr>
              <w:pStyle w:val="Heading1Numbered"/>
              <w:rPr>
                <w:del w:id="3922" w:author="Donovan Goode" w:date="2018-11-09T10:04:00Z"/>
                <w:rFonts w:ascii="Consolas" w:eastAsia="Times New Roman" w:hAnsi="Consolas" w:cs="Times New Roman"/>
                <w:color w:val="D4D4D4"/>
                <w:sz w:val="21"/>
                <w:szCs w:val="21"/>
              </w:rPr>
              <w:pPrChange w:id="3923" w:author="Donovan Goode" w:date="2018-11-09T10:05:00Z">
                <w:pPr>
                  <w:shd w:val="clear" w:color="auto" w:fill="1E1E1E"/>
                  <w:spacing w:line="285" w:lineRule="atLeast"/>
                </w:pPr>
              </w:pPrChange>
            </w:pPr>
            <w:del w:id="3924" w:author="Donovan Goode" w:date="2018-11-09T10:04:00Z">
              <w:r w:rsidRPr="007520B6" w:rsidDel="008B6AF4">
                <w:rPr>
                  <w:rFonts w:ascii="Consolas" w:eastAsia="Times New Roman" w:hAnsi="Consolas" w:cs="Times New Roman"/>
                  <w:color w:val="D4D4D4"/>
                  <w:sz w:val="21"/>
                  <w:szCs w:val="21"/>
                </w:rPr>
                <w:delText>}</w:delText>
              </w:r>
            </w:del>
          </w:p>
          <w:p w14:paraId="656FBC65" w14:textId="77777777" w:rsidR="00ED1509" w:rsidRPr="007520B6" w:rsidDel="008B6AF4" w:rsidRDefault="00ED1509">
            <w:pPr>
              <w:pStyle w:val="Heading1Numbered"/>
              <w:rPr>
                <w:del w:id="3925" w:author="Donovan Goode" w:date="2018-11-09T10:04:00Z"/>
                <w:rFonts w:ascii="Consolas" w:eastAsia="Times New Roman" w:hAnsi="Consolas" w:cs="Times New Roman"/>
                <w:color w:val="D4D4D4"/>
                <w:sz w:val="21"/>
                <w:szCs w:val="21"/>
              </w:rPr>
              <w:pPrChange w:id="3926" w:author="Donovan Goode" w:date="2018-11-09T10:05:00Z">
                <w:pPr>
                  <w:shd w:val="clear" w:color="auto" w:fill="1E1E1E"/>
                  <w:spacing w:line="285" w:lineRule="atLeast"/>
                </w:pPr>
              </w:pPrChange>
            </w:pPr>
            <w:del w:id="3927" w:author="Donovan Goode" w:date="2018-11-09T10:04:00Z">
              <w:r w:rsidRPr="007520B6" w:rsidDel="008B6AF4">
                <w:rPr>
                  <w:rFonts w:ascii="Consolas" w:eastAsia="Times New Roman" w:hAnsi="Consolas" w:cs="Times New Roman"/>
                  <w:color w:val="D7BA7D"/>
                  <w:sz w:val="21"/>
                  <w:szCs w:val="21"/>
                </w:rPr>
                <w:delText>#RetireesFamilies .audienceSlide1</w:delText>
              </w:r>
              <w:r w:rsidRPr="007520B6" w:rsidDel="008B6AF4">
                <w:rPr>
                  <w:rFonts w:ascii="Consolas" w:eastAsia="Times New Roman" w:hAnsi="Consolas" w:cs="Times New Roman"/>
                  <w:color w:val="D4D4D4"/>
                  <w:sz w:val="21"/>
                  <w:szCs w:val="21"/>
                </w:rPr>
                <w:delText xml:space="preserve"> {</w:delText>
              </w:r>
            </w:del>
          </w:p>
          <w:p w14:paraId="0A9B4B3B" w14:textId="77777777" w:rsidR="00ED1509" w:rsidRPr="007520B6" w:rsidDel="008B6AF4" w:rsidRDefault="00ED1509">
            <w:pPr>
              <w:pStyle w:val="Heading1Numbered"/>
              <w:rPr>
                <w:del w:id="3928" w:author="Donovan Goode" w:date="2018-11-09T10:04:00Z"/>
                <w:rFonts w:ascii="Consolas" w:eastAsia="Times New Roman" w:hAnsi="Consolas" w:cs="Times New Roman"/>
                <w:color w:val="D4D4D4"/>
                <w:sz w:val="21"/>
                <w:szCs w:val="21"/>
              </w:rPr>
              <w:pPrChange w:id="3929" w:author="Donovan Goode" w:date="2018-11-09T10:05:00Z">
                <w:pPr>
                  <w:shd w:val="clear" w:color="auto" w:fill="1E1E1E"/>
                  <w:spacing w:line="285" w:lineRule="atLeast"/>
                </w:pPr>
              </w:pPrChange>
            </w:pPr>
            <w:del w:id="393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'https://www.opm.gov/img/Home/audiences/retirees_benefits.png'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2A1D66D" w14:textId="77777777" w:rsidR="00ED1509" w:rsidRPr="007520B6" w:rsidDel="008B6AF4" w:rsidRDefault="00ED1509">
            <w:pPr>
              <w:pStyle w:val="Heading1Numbered"/>
              <w:rPr>
                <w:del w:id="3931" w:author="Donovan Goode" w:date="2018-11-09T10:04:00Z"/>
                <w:rFonts w:ascii="Consolas" w:eastAsia="Times New Roman" w:hAnsi="Consolas" w:cs="Times New Roman"/>
                <w:color w:val="D4D4D4"/>
                <w:sz w:val="21"/>
                <w:szCs w:val="21"/>
              </w:rPr>
              <w:pPrChange w:id="3932" w:author="Donovan Goode" w:date="2018-11-09T10:05:00Z">
                <w:pPr>
                  <w:shd w:val="clear" w:color="auto" w:fill="1E1E1E"/>
                  <w:spacing w:line="285" w:lineRule="atLeast"/>
                </w:pPr>
              </w:pPrChange>
            </w:pPr>
            <w:del w:id="3933" w:author="Donovan Goode" w:date="2018-11-09T10:04:00Z">
              <w:r w:rsidRPr="007520B6" w:rsidDel="008B6AF4">
                <w:rPr>
                  <w:rFonts w:ascii="Consolas" w:eastAsia="Times New Roman" w:hAnsi="Consolas" w:cs="Times New Roman"/>
                  <w:color w:val="D4D4D4"/>
                  <w:sz w:val="21"/>
                  <w:szCs w:val="21"/>
                </w:rPr>
                <w:delText>}</w:delText>
              </w:r>
            </w:del>
          </w:p>
          <w:p w14:paraId="15ABCBB9" w14:textId="77777777" w:rsidR="00ED1509" w:rsidRPr="007520B6" w:rsidDel="008B6AF4" w:rsidRDefault="00ED1509">
            <w:pPr>
              <w:pStyle w:val="Heading1Numbered"/>
              <w:rPr>
                <w:del w:id="3934" w:author="Donovan Goode" w:date="2018-11-09T10:04:00Z"/>
                <w:rFonts w:ascii="Consolas" w:eastAsia="Times New Roman" w:hAnsi="Consolas" w:cs="Times New Roman"/>
                <w:color w:val="D4D4D4"/>
                <w:sz w:val="21"/>
                <w:szCs w:val="21"/>
              </w:rPr>
              <w:pPrChange w:id="3935" w:author="Donovan Goode" w:date="2018-11-09T10:05:00Z">
                <w:pPr>
                  <w:shd w:val="clear" w:color="auto" w:fill="1E1E1E"/>
                  <w:spacing w:line="285" w:lineRule="atLeast"/>
                </w:pPr>
              </w:pPrChange>
            </w:pPr>
            <w:del w:id="3936" w:author="Donovan Goode" w:date="2018-11-09T10:04:00Z">
              <w:r w:rsidRPr="007520B6" w:rsidDel="008B6AF4">
                <w:rPr>
                  <w:rFonts w:ascii="Consolas" w:eastAsia="Times New Roman" w:hAnsi="Consolas" w:cs="Times New Roman"/>
                  <w:color w:val="D7BA7D"/>
                  <w:sz w:val="21"/>
                  <w:szCs w:val="21"/>
                </w:rPr>
                <w:delText>#RetireesFamilies .audienceSlide2</w:delText>
              </w:r>
              <w:r w:rsidRPr="007520B6" w:rsidDel="008B6AF4">
                <w:rPr>
                  <w:rFonts w:ascii="Consolas" w:eastAsia="Times New Roman" w:hAnsi="Consolas" w:cs="Times New Roman"/>
                  <w:color w:val="D4D4D4"/>
                  <w:sz w:val="21"/>
                  <w:szCs w:val="21"/>
                </w:rPr>
                <w:delText xml:space="preserve"> {</w:delText>
              </w:r>
            </w:del>
          </w:p>
          <w:p w14:paraId="7AB32D8E" w14:textId="77777777" w:rsidR="00ED1509" w:rsidRPr="007520B6" w:rsidDel="008B6AF4" w:rsidRDefault="00ED1509">
            <w:pPr>
              <w:pStyle w:val="Heading1Numbered"/>
              <w:rPr>
                <w:del w:id="3937" w:author="Donovan Goode" w:date="2018-11-09T10:04:00Z"/>
                <w:rFonts w:ascii="Consolas" w:eastAsia="Times New Roman" w:hAnsi="Consolas" w:cs="Times New Roman"/>
                <w:color w:val="D4D4D4"/>
                <w:sz w:val="21"/>
                <w:szCs w:val="21"/>
              </w:rPr>
              <w:pPrChange w:id="3938" w:author="Donovan Goode" w:date="2018-11-09T10:05:00Z">
                <w:pPr>
                  <w:shd w:val="clear" w:color="auto" w:fill="1E1E1E"/>
                  <w:spacing w:line="285" w:lineRule="atLeast"/>
                </w:pPr>
              </w:pPrChange>
            </w:pPr>
            <w:del w:id="393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'https://www.opm.gov/img/Home/audiences/retirees_online.png'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46E79E04" w14:textId="77777777" w:rsidR="00ED1509" w:rsidRPr="007520B6" w:rsidDel="008B6AF4" w:rsidRDefault="00ED1509">
            <w:pPr>
              <w:pStyle w:val="Heading1Numbered"/>
              <w:rPr>
                <w:del w:id="3940" w:author="Donovan Goode" w:date="2018-11-09T10:04:00Z"/>
                <w:rFonts w:ascii="Consolas" w:eastAsia="Times New Roman" w:hAnsi="Consolas" w:cs="Times New Roman"/>
                <w:color w:val="D4D4D4"/>
                <w:sz w:val="21"/>
                <w:szCs w:val="21"/>
              </w:rPr>
              <w:pPrChange w:id="3941" w:author="Donovan Goode" w:date="2018-11-09T10:05:00Z">
                <w:pPr>
                  <w:shd w:val="clear" w:color="auto" w:fill="1E1E1E"/>
                  <w:spacing w:line="285" w:lineRule="atLeast"/>
                </w:pPr>
              </w:pPrChange>
            </w:pPr>
            <w:del w:id="3942" w:author="Donovan Goode" w:date="2018-11-09T10:04:00Z">
              <w:r w:rsidRPr="007520B6" w:rsidDel="008B6AF4">
                <w:rPr>
                  <w:rFonts w:ascii="Consolas" w:eastAsia="Times New Roman" w:hAnsi="Consolas" w:cs="Times New Roman"/>
                  <w:color w:val="D4D4D4"/>
                  <w:sz w:val="21"/>
                  <w:szCs w:val="21"/>
                </w:rPr>
                <w:delText>}</w:delText>
              </w:r>
            </w:del>
          </w:p>
          <w:p w14:paraId="3EA5DBFD" w14:textId="77777777" w:rsidR="00ED1509" w:rsidRPr="007520B6" w:rsidDel="008B6AF4" w:rsidRDefault="00ED1509">
            <w:pPr>
              <w:pStyle w:val="Heading1Numbered"/>
              <w:rPr>
                <w:del w:id="3943" w:author="Donovan Goode" w:date="2018-11-09T10:04:00Z"/>
                <w:rFonts w:ascii="Consolas" w:eastAsia="Times New Roman" w:hAnsi="Consolas" w:cs="Times New Roman"/>
                <w:color w:val="D4D4D4"/>
                <w:sz w:val="21"/>
                <w:szCs w:val="21"/>
              </w:rPr>
              <w:pPrChange w:id="3944" w:author="Donovan Goode" w:date="2018-11-09T10:05:00Z">
                <w:pPr>
                  <w:shd w:val="clear" w:color="auto" w:fill="1E1E1E"/>
                  <w:spacing w:line="285" w:lineRule="atLeast"/>
                </w:pPr>
              </w:pPrChange>
            </w:pPr>
            <w:del w:id="3945" w:author="Donovan Goode" w:date="2018-11-09T10:04:00Z">
              <w:r w:rsidRPr="007520B6" w:rsidDel="008B6AF4">
                <w:rPr>
                  <w:rFonts w:ascii="Consolas" w:eastAsia="Times New Roman" w:hAnsi="Consolas" w:cs="Times New Roman"/>
                  <w:color w:val="D7BA7D"/>
                  <w:sz w:val="21"/>
                  <w:szCs w:val="21"/>
                </w:rPr>
                <w:delText>#RetireesFamilies .audienceSlide3</w:delText>
              </w:r>
              <w:r w:rsidRPr="007520B6" w:rsidDel="008B6AF4">
                <w:rPr>
                  <w:rFonts w:ascii="Consolas" w:eastAsia="Times New Roman" w:hAnsi="Consolas" w:cs="Times New Roman"/>
                  <w:color w:val="D4D4D4"/>
                  <w:sz w:val="21"/>
                  <w:szCs w:val="21"/>
                </w:rPr>
                <w:delText xml:space="preserve"> {</w:delText>
              </w:r>
            </w:del>
          </w:p>
          <w:p w14:paraId="7BF55F42" w14:textId="77777777" w:rsidR="00ED1509" w:rsidRPr="007520B6" w:rsidDel="008B6AF4" w:rsidRDefault="00ED1509">
            <w:pPr>
              <w:pStyle w:val="Heading1Numbered"/>
              <w:rPr>
                <w:del w:id="3946" w:author="Donovan Goode" w:date="2018-11-09T10:04:00Z"/>
                <w:rFonts w:ascii="Consolas" w:eastAsia="Times New Roman" w:hAnsi="Consolas" w:cs="Times New Roman"/>
                <w:color w:val="D4D4D4"/>
                <w:sz w:val="21"/>
                <w:szCs w:val="21"/>
              </w:rPr>
              <w:pPrChange w:id="3947" w:author="Donovan Goode" w:date="2018-11-09T10:05:00Z">
                <w:pPr>
                  <w:shd w:val="clear" w:color="auto" w:fill="1E1E1E"/>
                  <w:spacing w:line="285" w:lineRule="atLeast"/>
                </w:pPr>
              </w:pPrChange>
            </w:pPr>
            <w:del w:id="394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'https://www.opm.gov/img/Home/audiences/retirees_faqs.png'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F546BD4" w14:textId="77777777" w:rsidR="00ED1509" w:rsidRPr="007520B6" w:rsidDel="008B6AF4" w:rsidRDefault="00ED1509">
            <w:pPr>
              <w:pStyle w:val="Heading1Numbered"/>
              <w:rPr>
                <w:del w:id="3949" w:author="Donovan Goode" w:date="2018-11-09T10:04:00Z"/>
                <w:rFonts w:ascii="Consolas" w:eastAsia="Times New Roman" w:hAnsi="Consolas" w:cs="Times New Roman"/>
                <w:color w:val="D4D4D4"/>
                <w:sz w:val="21"/>
                <w:szCs w:val="21"/>
              </w:rPr>
              <w:pPrChange w:id="3950" w:author="Donovan Goode" w:date="2018-11-09T10:05:00Z">
                <w:pPr>
                  <w:shd w:val="clear" w:color="auto" w:fill="1E1E1E"/>
                  <w:spacing w:line="285" w:lineRule="atLeast"/>
                </w:pPr>
              </w:pPrChange>
            </w:pPr>
            <w:del w:id="3951" w:author="Donovan Goode" w:date="2018-11-09T10:04:00Z">
              <w:r w:rsidRPr="007520B6" w:rsidDel="008B6AF4">
                <w:rPr>
                  <w:rFonts w:ascii="Consolas" w:eastAsia="Times New Roman" w:hAnsi="Consolas" w:cs="Times New Roman"/>
                  <w:color w:val="D4D4D4"/>
                  <w:sz w:val="21"/>
                  <w:szCs w:val="21"/>
                </w:rPr>
                <w:delText>}</w:delText>
              </w:r>
            </w:del>
          </w:p>
          <w:p w14:paraId="34B95971" w14:textId="77777777" w:rsidR="00ED1509" w:rsidRPr="007520B6" w:rsidDel="008B6AF4" w:rsidRDefault="00ED1509">
            <w:pPr>
              <w:pStyle w:val="Heading1Numbered"/>
              <w:rPr>
                <w:del w:id="3952" w:author="Donovan Goode" w:date="2018-11-09T10:04:00Z"/>
                <w:rFonts w:ascii="Consolas" w:eastAsia="Times New Roman" w:hAnsi="Consolas" w:cs="Times New Roman"/>
                <w:color w:val="D4D4D4"/>
                <w:sz w:val="21"/>
                <w:szCs w:val="21"/>
              </w:rPr>
              <w:pPrChange w:id="3953" w:author="Donovan Goode" w:date="2018-11-09T10:05:00Z">
                <w:pPr>
                  <w:shd w:val="clear" w:color="auto" w:fill="1E1E1E"/>
                  <w:spacing w:line="285" w:lineRule="atLeast"/>
                </w:pPr>
              </w:pPrChange>
            </w:pPr>
            <w:del w:id="3954" w:author="Donovan Goode" w:date="2018-11-09T10:04:00Z">
              <w:r w:rsidRPr="007520B6" w:rsidDel="008B6AF4">
                <w:rPr>
                  <w:rFonts w:ascii="Consolas" w:eastAsia="Times New Roman" w:hAnsi="Consolas" w:cs="Times New Roman"/>
                  <w:color w:val="D7BA7D"/>
                  <w:sz w:val="21"/>
                  <w:szCs w:val="21"/>
                </w:rPr>
                <w:delText>#HRPractitioners .audienceSlide1</w:delText>
              </w:r>
              <w:r w:rsidRPr="007520B6" w:rsidDel="008B6AF4">
                <w:rPr>
                  <w:rFonts w:ascii="Consolas" w:eastAsia="Times New Roman" w:hAnsi="Consolas" w:cs="Times New Roman"/>
                  <w:color w:val="D4D4D4"/>
                  <w:sz w:val="21"/>
                  <w:szCs w:val="21"/>
                </w:rPr>
                <w:delText xml:space="preserve"> {</w:delText>
              </w:r>
            </w:del>
          </w:p>
          <w:p w14:paraId="45A90B15" w14:textId="77777777" w:rsidR="00ED1509" w:rsidRPr="007520B6" w:rsidDel="008B6AF4" w:rsidRDefault="00ED1509">
            <w:pPr>
              <w:pStyle w:val="Heading1Numbered"/>
              <w:rPr>
                <w:del w:id="3955" w:author="Donovan Goode" w:date="2018-11-09T10:04:00Z"/>
                <w:rFonts w:ascii="Consolas" w:eastAsia="Times New Roman" w:hAnsi="Consolas" w:cs="Times New Roman"/>
                <w:color w:val="D4D4D4"/>
                <w:sz w:val="21"/>
                <w:szCs w:val="21"/>
              </w:rPr>
              <w:pPrChange w:id="3956" w:author="Donovan Goode" w:date="2018-11-09T10:05:00Z">
                <w:pPr>
                  <w:shd w:val="clear" w:color="auto" w:fill="1E1E1E"/>
                  <w:spacing w:line="285" w:lineRule="atLeast"/>
                </w:pPr>
              </w:pPrChange>
            </w:pPr>
            <w:del w:id="395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'https://www.opm.gov/img/Home/audiences/hr_management.png'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11B05F7" w14:textId="77777777" w:rsidR="00ED1509" w:rsidRPr="007520B6" w:rsidDel="008B6AF4" w:rsidRDefault="00ED1509">
            <w:pPr>
              <w:pStyle w:val="Heading1Numbered"/>
              <w:rPr>
                <w:del w:id="3958" w:author="Donovan Goode" w:date="2018-11-09T10:04:00Z"/>
                <w:rFonts w:ascii="Consolas" w:eastAsia="Times New Roman" w:hAnsi="Consolas" w:cs="Times New Roman"/>
                <w:color w:val="D4D4D4"/>
                <w:sz w:val="21"/>
                <w:szCs w:val="21"/>
              </w:rPr>
              <w:pPrChange w:id="3959" w:author="Donovan Goode" w:date="2018-11-09T10:05:00Z">
                <w:pPr>
                  <w:shd w:val="clear" w:color="auto" w:fill="1E1E1E"/>
                  <w:spacing w:line="285" w:lineRule="atLeast"/>
                </w:pPr>
              </w:pPrChange>
            </w:pPr>
            <w:del w:id="3960" w:author="Donovan Goode" w:date="2018-11-09T10:04:00Z">
              <w:r w:rsidRPr="007520B6" w:rsidDel="008B6AF4">
                <w:rPr>
                  <w:rFonts w:ascii="Consolas" w:eastAsia="Times New Roman" w:hAnsi="Consolas" w:cs="Times New Roman"/>
                  <w:color w:val="D4D4D4"/>
                  <w:sz w:val="21"/>
                  <w:szCs w:val="21"/>
                </w:rPr>
                <w:delText>}</w:delText>
              </w:r>
            </w:del>
          </w:p>
          <w:p w14:paraId="04C08656" w14:textId="77777777" w:rsidR="00ED1509" w:rsidRPr="007520B6" w:rsidDel="008B6AF4" w:rsidRDefault="00ED1509">
            <w:pPr>
              <w:pStyle w:val="Heading1Numbered"/>
              <w:rPr>
                <w:del w:id="3961" w:author="Donovan Goode" w:date="2018-11-09T10:04:00Z"/>
                <w:rFonts w:ascii="Consolas" w:eastAsia="Times New Roman" w:hAnsi="Consolas" w:cs="Times New Roman"/>
                <w:color w:val="D4D4D4"/>
                <w:sz w:val="21"/>
                <w:szCs w:val="21"/>
              </w:rPr>
              <w:pPrChange w:id="3962" w:author="Donovan Goode" w:date="2018-11-09T10:05:00Z">
                <w:pPr>
                  <w:shd w:val="clear" w:color="auto" w:fill="1E1E1E"/>
                  <w:spacing w:line="285" w:lineRule="atLeast"/>
                </w:pPr>
              </w:pPrChange>
            </w:pPr>
            <w:del w:id="3963" w:author="Donovan Goode" w:date="2018-11-09T10:04:00Z">
              <w:r w:rsidRPr="007520B6" w:rsidDel="008B6AF4">
                <w:rPr>
                  <w:rFonts w:ascii="Consolas" w:eastAsia="Times New Roman" w:hAnsi="Consolas" w:cs="Times New Roman"/>
                  <w:color w:val="D7BA7D"/>
                  <w:sz w:val="21"/>
                  <w:szCs w:val="21"/>
                </w:rPr>
                <w:delText>#HRPractitioners .audienceSlide2</w:delText>
              </w:r>
              <w:r w:rsidRPr="007520B6" w:rsidDel="008B6AF4">
                <w:rPr>
                  <w:rFonts w:ascii="Consolas" w:eastAsia="Times New Roman" w:hAnsi="Consolas" w:cs="Times New Roman"/>
                  <w:color w:val="D4D4D4"/>
                  <w:sz w:val="21"/>
                  <w:szCs w:val="21"/>
                </w:rPr>
                <w:delText xml:space="preserve"> {</w:delText>
              </w:r>
            </w:del>
          </w:p>
          <w:p w14:paraId="68EE4E28" w14:textId="77777777" w:rsidR="00ED1509" w:rsidRPr="007520B6" w:rsidDel="008B6AF4" w:rsidRDefault="00ED1509">
            <w:pPr>
              <w:pStyle w:val="Heading1Numbered"/>
              <w:rPr>
                <w:del w:id="3964" w:author="Donovan Goode" w:date="2018-11-09T10:04:00Z"/>
                <w:rFonts w:ascii="Consolas" w:eastAsia="Times New Roman" w:hAnsi="Consolas" w:cs="Times New Roman"/>
                <w:color w:val="D4D4D4"/>
                <w:sz w:val="21"/>
                <w:szCs w:val="21"/>
              </w:rPr>
              <w:pPrChange w:id="3965" w:author="Donovan Goode" w:date="2018-11-09T10:05:00Z">
                <w:pPr>
                  <w:shd w:val="clear" w:color="auto" w:fill="1E1E1E"/>
                  <w:spacing w:line="285" w:lineRule="atLeast"/>
                </w:pPr>
              </w:pPrChange>
            </w:pPr>
            <w:del w:id="396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'https://www.opm.gov/img/Home/audiences/all_hiringauthority.png'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193953B8" w14:textId="77777777" w:rsidR="00ED1509" w:rsidRPr="007520B6" w:rsidDel="008B6AF4" w:rsidRDefault="00ED1509">
            <w:pPr>
              <w:pStyle w:val="Heading1Numbered"/>
              <w:rPr>
                <w:del w:id="3967" w:author="Donovan Goode" w:date="2018-11-09T10:04:00Z"/>
                <w:rFonts w:ascii="Consolas" w:eastAsia="Times New Roman" w:hAnsi="Consolas" w:cs="Times New Roman"/>
                <w:color w:val="D4D4D4"/>
                <w:sz w:val="21"/>
                <w:szCs w:val="21"/>
              </w:rPr>
              <w:pPrChange w:id="3968" w:author="Donovan Goode" w:date="2018-11-09T10:05:00Z">
                <w:pPr>
                  <w:shd w:val="clear" w:color="auto" w:fill="1E1E1E"/>
                  <w:spacing w:line="285" w:lineRule="atLeast"/>
                </w:pPr>
              </w:pPrChange>
            </w:pPr>
            <w:del w:id="3969" w:author="Donovan Goode" w:date="2018-11-09T10:04:00Z">
              <w:r w:rsidRPr="007520B6" w:rsidDel="008B6AF4">
                <w:rPr>
                  <w:rFonts w:ascii="Consolas" w:eastAsia="Times New Roman" w:hAnsi="Consolas" w:cs="Times New Roman"/>
                  <w:color w:val="D4D4D4"/>
                  <w:sz w:val="21"/>
                  <w:szCs w:val="21"/>
                </w:rPr>
                <w:delText>}</w:delText>
              </w:r>
            </w:del>
          </w:p>
          <w:p w14:paraId="474D85BF" w14:textId="77777777" w:rsidR="00ED1509" w:rsidRPr="007520B6" w:rsidDel="008B6AF4" w:rsidRDefault="00ED1509">
            <w:pPr>
              <w:pStyle w:val="Heading1Numbered"/>
              <w:rPr>
                <w:del w:id="3970" w:author="Donovan Goode" w:date="2018-11-09T10:04:00Z"/>
                <w:rFonts w:ascii="Consolas" w:eastAsia="Times New Roman" w:hAnsi="Consolas" w:cs="Times New Roman"/>
                <w:color w:val="D4D4D4"/>
                <w:sz w:val="21"/>
                <w:szCs w:val="21"/>
              </w:rPr>
              <w:pPrChange w:id="3971" w:author="Donovan Goode" w:date="2018-11-09T10:05:00Z">
                <w:pPr>
                  <w:shd w:val="clear" w:color="auto" w:fill="1E1E1E"/>
                  <w:spacing w:line="285" w:lineRule="atLeast"/>
                </w:pPr>
              </w:pPrChange>
            </w:pPr>
            <w:del w:id="3972" w:author="Donovan Goode" w:date="2018-11-09T10:04:00Z">
              <w:r w:rsidRPr="007520B6" w:rsidDel="008B6AF4">
                <w:rPr>
                  <w:rFonts w:ascii="Consolas" w:eastAsia="Times New Roman" w:hAnsi="Consolas" w:cs="Times New Roman"/>
                  <w:color w:val="D7BA7D"/>
                  <w:sz w:val="21"/>
                  <w:szCs w:val="21"/>
                </w:rPr>
                <w:delText>#HRPractitioners .audienceSlide3</w:delText>
              </w:r>
              <w:r w:rsidRPr="007520B6" w:rsidDel="008B6AF4">
                <w:rPr>
                  <w:rFonts w:ascii="Consolas" w:eastAsia="Times New Roman" w:hAnsi="Consolas" w:cs="Times New Roman"/>
                  <w:color w:val="D4D4D4"/>
                  <w:sz w:val="21"/>
                  <w:szCs w:val="21"/>
                </w:rPr>
                <w:delText xml:space="preserve"> {</w:delText>
              </w:r>
            </w:del>
          </w:p>
          <w:p w14:paraId="0410CA4E" w14:textId="77777777" w:rsidR="00ED1509" w:rsidRPr="007520B6" w:rsidDel="008B6AF4" w:rsidRDefault="00ED1509">
            <w:pPr>
              <w:pStyle w:val="Heading1Numbered"/>
              <w:rPr>
                <w:del w:id="3973" w:author="Donovan Goode" w:date="2018-11-09T10:04:00Z"/>
                <w:rFonts w:ascii="Consolas" w:eastAsia="Times New Roman" w:hAnsi="Consolas" w:cs="Times New Roman"/>
                <w:color w:val="D4D4D4"/>
                <w:sz w:val="21"/>
                <w:szCs w:val="21"/>
              </w:rPr>
              <w:pPrChange w:id="3974" w:author="Donovan Goode" w:date="2018-11-09T10:05:00Z">
                <w:pPr>
                  <w:shd w:val="clear" w:color="auto" w:fill="1E1E1E"/>
                  <w:spacing w:line="285" w:lineRule="atLeast"/>
                </w:pPr>
              </w:pPrChange>
            </w:pPr>
            <w:del w:id="397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'https://www.opm.gov/img/Home/audiences/hr_classifications.png'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132DC49E" w14:textId="77777777" w:rsidR="00ED1509" w:rsidRPr="007520B6" w:rsidDel="008B6AF4" w:rsidRDefault="00ED1509">
            <w:pPr>
              <w:pStyle w:val="Heading1Numbered"/>
              <w:rPr>
                <w:del w:id="3976" w:author="Donovan Goode" w:date="2018-11-09T10:04:00Z"/>
                <w:rFonts w:ascii="Consolas" w:eastAsia="Times New Roman" w:hAnsi="Consolas" w:cs="Times New Roman"/>
                <w:color w:val="D4D4D4"/>
                <w:sz w:val="21"/>
                <w:szCs w:val="21"/>
              </w:rPr>
              <w:pPrChange w:id="3977" w:author="Donovan Goode" w:date="2018-11-09T10:05:00Z">
                <w:pPr>
                  <w:shd w:val="clear" w:color="auto" w:fill="1E1E1E"/>
                  <w:spacing w:line="285" w:lineRule="atLeast"/>
                </w:pPr>
              </w:pPrChange>
            </w:pPr>
            <w:del w:id="3978" w:author="Donovan Goode" w:date="2018-11-09T10:04:00Z">
              <w:r w:rsidRPr="007520B6" w:rsidDel="008B6AF4">
                <w:rPr>
                  <w:rFonts w:ascii="Consolas" w:eastAsia="Times New Roman" w:hAnsi="Consolas" w:cs="Times New Roman"/>
                  <w:color w:val="D4D4D4"/>
                  <w:sz w:val="21"/>
                  <w:szCs w:val="21"/>
                </w:rPr>
                <w:delText>}</w:delText>
              </w:r>
            </w:del>
          </w:p>
          <w:p w14:paraId="5DDC904D" w14:textId="77777777" w:rsidR="00ED1509" w:rsidRPr="007520B6" w:rsidDel="008B6AF4" w:rsidRDefault="00ED1509">
            <w:pPr>
              <w:pStyle w:val="Heading1Numbered"/>
              <w:rPr>
                <w:del w:id="3979" w:author="Donovan Goode" w:date="2018-11-09T10:04:00Z"/>
                <w:rFonts w:ascii="Consolas" w:eastAsia="Times New Roman" w:hAnsi="Consolas" w:cs="Times New Roman"/>
                <w:color w:val="D4D4D4"/>
                <w:sz w:val="21"/>
                <w:szCs w:val="21"/>
              </w:rPr>
              <w:pPrChange w:id="3980" w:author="Donovan Goode" w:date="2018-11-09T10:05:00Z">
                <w:pPr>
                  <w:shd w:val="clear" w:color="auto" w:fill="1E1E1E"/>
                  <w:spacing w:line="285" w:lineRule="atLeast"/>
                </w:pPr>
              </w:pPrChange>
            </w:pPr>
            <w:del w:id="3981" w:author="Donovan Goode" w:date="2018-11-09T10:04:00Z">
              <w:r w:rsidRPr="007520B6" w:rsidDel="008B6AF4">
                <w:rPr>
                  <w:rFonts w:ascii="Consolas" w:eastAsia="Times New Roman" w:hAnsi="Consolas" w:cs="Times New Roman"/>
                  <w:color w:val="D7BA7D"/>
                  <w:sz w:val="21"/>
                  <w:szCs w:val="21"/>
                </w:rPr>
                <w:delText>#Veterans .audienceSlide1</w:delText>
              </w:r>
              <w:r w:rsidRPr="007520B6" w:rsidDel="008B6AF4">
                <w:rPr>
                  <w:rFonts w:ascii="Consolas" w:eastAsia="Times New Roman" w:hAnsi="Consolas" w:cs="Times New Roman"/>
                  <w:color w:val="D4D4D4"/>
                  <w:sz w:val="21"/>
                  <w:szCs w:val="21"/>
                </w:rPr>
                <w:delText xml:space="preserve"> {</w:delText>
              </w:r>
            </w:del>
          </w:p>
          <w:p w14:paraId="7198CEEF" w14:textId="77777777" w:rsidR="00ED1509" w:rsidRPr="007520B6" w:rsidDel="008B6AF4" w:rsidRDefault="00ED1509">
            <w:pPr>
              <w:pStyle w:val="Heading1Numbered"/>
              <w:rPr>
                <w:del w:id="3982" w:author="Donovan Goode" w:date="2018-11-09T10:04:00Z"/>
                <w:rFonts w:ascii="Consolas" w:eastAsia="Times New Roman" w:hAnsi="Consolas" w:cs="Times New Roman"/>
                <w:color w:val="D4D4D4"/>
                <w:sz w:val="21"/>
                <w:szCs w:val="21"/>
              </w:rPr>
              <w:pPrChange w:id="3983" w:author="Donovan Goode" w:date="2018-11-09T10:05:00Z">
                <w:pPr>
                  <w:shd w:val="clear" w:color="auto" w:fill="1E1E1E"/>
                  <w:spacing w:line="285" w:lineRule="atLeast"/>
                </w:pPr>
              </w:pPrChange>
            </w:pPr>
            <w:del w:id="398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'https://www.opm.gov/img/Home/audiences/veterans_fhv.png'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E47956C" w14:textId="77777777" w:rsidR="00ED1509" w:rsidRPr="007520B6" w:rsidDel="008B6AF4" w:rsidRDefault="00ED1509">
            <w:pPr>
              <w:pStyle w:val="Heading1Numbered"/>
              <w:rPr>
                <w:del w:id="3985" w:author="Donovan Goode" w:date="2018-11-09T10:04:00Z"/>
                <w:rFonts w:ascii="Consolas" w:eastAsia="Times New Roman" w:hAnsi="Consolas" w:cs="Times New Roman"/>
                <w:color w:val="D4D4D4"/>
                <w:sz w:val="21"/>
                <w:szCs w:val="21"/>
              </w:rPr>
              <w:pPrChange w:id="3986" w:author="Donovan Goode" w:date="2018-11-09T10:05:00Z">
                <w:pPr>
                  <w:shd w:val="clear" w:color="auto" w:fill="1E1E1E"/>
                  <w:spacing w:line="285" w:lineRule="atLeast"/>
                </w:pPr>
              </w:pPrChange>
            </w:pPr>
            <w:del w:id="3987" w:author="Donovan Goode" w:date="2018-11-09T10:04:00Z">
              <w:r w:rsidRPr="007520B6" w:rsidDel="008B6AF4">
                <w:rPr>
                  <w:rFonts w:ascii="Consolas" w:eastAsia="Times New Roman" w:hAnsi="Consolas" w:cs="Times New Roman"/>
                  <w:color w:val="D4D4D4"/>
                  <w:sz w:val="21"/>
                  <w:szCs w:val="21"/>
                </w:rPr>
                <w:delText>}</w:delText>
              </w:r>
            </w:del>
          </w:p>
          <w:p w14:paraId="6B3C079B" w14:textId="77777777" w:rsidR="00ED1509" w:rsidRPr="007520B6" w:rsidDel="008B6AF4" w:rsidRDefault="00ED1509">
            <w:pPr>
              <w:pStyle w:val="Heading1Numbered"/>
              <w:rPr>
                <w:del w:id="3988" w:author="Donovan Goode" w:date="2018-11-09T10:04:00Z"/>
                <w:rFonts w:ascii="Consolas" w:eastAsia="Times New Roman" w:hAnsi="Consolas" w:cs="Times New Roman"/>
                <w:color w:val="D4D4D4"/>
                <w:sz w:val="21"/>
                <w:szCs w:val="21"/>
              </w:rPr>
              <w:pPrChange w:id="3989" w:author="Donovan Goode" w:date="2018-11-09T10:05:00Z">
                <w:pPr>
                  <w:shd w:val="clear" w:color="auto" w:fill="1E1E1E"/>
                  <w:spacing w:line="285" w:lineRule="atLeast"/>
                </w:pPr>
              </w:pPrChange>
            </w:pPr>
            <w:del w:id="3990" w:author="Donovan Goode" w:date="2018-11-09T10:04:00Z">
              <w:r w:rsidRPr="007520B6" w:rsidDel="008B6AF4">
                <w:rPr>
                  <w:rFonts w:ascii="Consolas" w:eastAsia="Times New Roman" w:hAnsi="Consolas" w:cs="Times New Roman"/>
                  <w:color w:val="D7BA7D"/>
                  <w:sz w:val="21"/>
                  <w:szCs w:val="21"/>
                </w:rPr>
                <w:delText>#Veterans .audienceSlide2</w:delText>
              </w:r>
              <w:r w:rsidRPr="007520B6" w:rsidDel="008B6AF4">
                <w:rPr>
                  <w:rFonts w:ascii="Consolas" w:eastAsia="Times New Roman" w:hAnsi="Consolas" w:cs="Times New Roman"/>
                  <w:color w:val="D4D4D4"/>
                  <w:sz w:val="21"/>
                  <w:szCs w:val="21"/>
                </w:rPr>
                <w:delText xml:space="preserve"> {</w:delText>
              </w:r>
            </w:del>
          </w:p>
          <w:p w14:paraId="78FCA810" w14:textId="77777777" w:rsidR="00ED1509" w:rsidRPr="007520B6" w:rsidDel="008B6AF4" w:rsidRDefault="00ED1509">
            <w:pPr>
              <w:pStyle w:val="Heading1Numbered"/>
              <w:rPr>
                <w:del w:id="3991" w:author="Donovan Goode" w:date="2018-11-09T10:04:00Z"/>
                <w:rFonts w:ascii="Consolas" w:eastAsia="Times New Roman" w:hAnsi="Consolas" w:cs="Times New Roman"/>
                <w:color w:val="D4D4D4"/>
                <w:sz w:val="21"/>
                <w:szCs w:val="21"/>
              </w:rPr>
              <w:pPrChange w:id="3992" w:author="Donovan Goode" w:date="2018-11-09T10:05:00Z">
                <w:pPr>
                  <w:shd w:val="clear" w:color="auto" w:fill="1E1E1E"/>
                  <w:spacing w:line="285" w:lineRule="atLeast"/>
                </w:pPr>
              </w:pPrChange>
            </w:pPr>
            <w:del w:id="399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'https://www.opm.gov/img/Home/audiences/all_hiringauthority.png'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FC8573D" w14:textId="77777777" w:rsidR="00ED1509" w:rsidRPr="007520B6" w:rsidDel="008B6AF4" w:rsidRDefault="00ED1509">
            <w:pPr>
              <w:pStyle w:val="Heading1Numbered"/>
              <w:rPr>
                <w:del w:id="3994" w:author="Donovan Goode" w:date="2018-11-09T10:04:00Z"/>
                <w:rFonts w:ascii="Consolas" w:eastAsia="Times New Roman" w:hAnsi="Consolas" w:cs="Times New Roman"/>
                <w:color w:val="D4D4D4"/>
                <w:sz w:val="21"/>
                <w:szCs w:val="21"/>
              </w:rPr>
              <w:pPrChange w:id="3995" w:author="Donovan Goode" w:date="2018-11-09T10:05:00Z">
                <w:pPr>
                  <w:shd w:val="clear" w:color="auto" w:fill="1E1E1E"/>
                  <w:spacing w:line="285" w:lineRule="atLeast"/>
                </w:pPr>
              </w:pPrChange>
            </w:pPr>
            <w:del w:id="3996" w:author="Donovan Goode" w:date="2018-11-09T10:04:00Z">
              <w:r w:rsidRPr="007520B6" w:rsidDel="008B6AF4">
                <w:rPr>
                  <w:rFonts w:ascii="Consolas" w:eastAsia="Times New Roman" w:hAnsi="Consolas" w:cs="Times New Roman"/>
                  <w:color w:val="D4D4D4"/>
                  <w:sz w:val="21"/>
                  <w:szCs w:val="21"/>
                </w:rPr>
                <w:delText>}</w:delText>
              </w:r>
            </w:del>
          </w:p>
          <w:p w14:paraId="13C78885" w14:textId="77777777" w:rsidR="00ED1509" w:rsidRPr="007520B6" w:rsidDel="008B6AF4" w:rsidRDefault="00ED1509">
            <w:pPr>
              <w:pStyle w:val="Heading1Numbered"/>
              <w:rPr>
                <w:del w:id="3997" w:author="Donovan Goode" w:date="2018-11-09T10:04:00Z"/>
                <w:rFonts w:ascii="Consolas" w:eastAsia="Times New Roman" w:hAnsi="Consolas" w:cs="Times New Roman"/>
                <w:color w:val="D4D4D4"/>
                <w:sz w:val="21"/>
                <w:szCs w:val="21"/>
              </w:rPr>
              <w:pPrChange w:id="3998" w:author="Donovan Goode" w:date="2018-11-09T10:05:00Z">
                <w:pPr>
                  <w:shd w:val="clear" w:color="auto" w:fill="1E1E1E"/>
                  <w:spacing w:line="285" w:lineRule="atLeast"/>
                </w:pPr>
              </w:pPrChange>
            </w:pPr>
            <w:del w:id="3999" w:author="Donovan Goode" w:date="2018-11-09T10:04:00Z">
              <w:r w:rsidRPr="007520B6" w:rsidDel="008B6AF4">
                <w:rPr>
                  <w:rFonts w:ascii="Consolas" w:eastAsia="Times New Roman" w:hAnsi="Consolas" w:cs="Times New Roman"/>
                  <w:color w:val="D7BA7D"/>
                  <w:sz w:val="21"/>
                  <w:szCs w:val="21"/>
                </w:rPr>
                <w:delText>#Veterans .audienceSlide3</w:delText>
              </w:r>
              <w:r w:rsidRPr="007520B6" w:rsidDel="008B6AF4">
                <w:rPr>
                  <w:rFonts w:ascii="Consolas" w:eastAsia="Times New Roman" w:hAnsi="Consolas" w:cs="Times New Roman"/>
                  <w:color w:val="D4D4D4"/>
                  <w:sz w:val="21"/>
                  <w:szCs w:val="21"/>
                </w:rPr>
                <w:delText xml:space="preserve"> {</w:delText>
              </w:r>
            </w:del>
          </w:p>
          <w:p w14:paraId="68CD031F" w14:textId="77777777" w:rsidR="00ED1509" w:rsidRPr="007520B6" w:rsidDel="008B6AF4" w:rsidRDefault="00ED1509">
            <w:pPr>
              <w:pStyle w:val="Heading1Numbered"/>
              <w:rPr>
                <w:del w:id="4000" w:author="Donovan Goode" w:date="2018-11-09T10:04:00Z"/>
                <w:rFonts w:ascii="Consolas" w:eastAsia="Times New Roman" w:hAnsi="Consolas" w:cs="Times New Roman"/>
                <w:color w:val="D4D4D4"/>
                <w:sz w:val="21"/>
                <w:szCs w:val="21"/>
              </w:rPr>
              <w:pPrChange w:id="4001" w:author="Donovan Goode" w:date="2018-11-09T10:05:00Z">
                <w:pPr>
                  <w:shd w:val="clear" w:color="auto" w:fill="1E1E1E"/>
                  <w:spacing w:line="285" w:lineRule="atLeast"/>
                </w:pPr>
              </w:pPrChange>
            </w:pPr>
            <w:del w:id="400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'/img/Home/audiences/veterans_faqs.png'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1BFDADEE" w14:textId="77777777" w:rsidR="00ED1509" w:rsidRPr="007520B6" w:rsidDel="008B6AF4" w:rsidRDefault="00ED1509">
            <w:pPr>
              <w:pStyle w:val="Heading1Numbered"/>
              <w:rPr>
                <w:del w:id="4003" w:author="Donovan Goode" w:date="2018-11-09T10:04:00Z"/>
                <w:rFonts w:ascii="Consolas" w:eastAsia="Times New Roman" w:hAnsi="Consolas" w:cs="Times New Roman"/>
                <w:color w:val="D4D4D4"/>
                <w:sz w:val="21"/>
                <w:szCs w:val="21"/>
              </w:rPr>
              <w:pPrChange w:id="4004" w:author="Donovan Goode" w:date="2018-11-09T10:05:00Z">
                <w:pPr>
                  <w:shd w:val="clear" w:color="auto" w:fill="1E1E1E"/>
                  <w:spacing w:line="285" w:lineRule="atLeast"/>
                </w:pPr>
              </w:pPrChange>
            </w:pPr>
            <w:del w:id="4005" w:author="Donovan Goode" w:date="2018-11-09T10:04:00Z">
              <w:r w:rsidRPr="007520B6" w:rsidDel="008B6AF4">
                <w:rPr>
                  <w:rFonts w:ascii="Consolas" w:eastAsia="Times New Roman" w:hAnsi="Consolas" w:cs="Times New Roman"/>
                  <w:color w:val="D4D4D4"/>
                  <w:sz w:val="21"/>
                  <w:szCs w:val="21"/>
                </w:rPr>
                <w:delText>}</w:delText>
              </w:r>
            </w:del>
          </w:p>
          <w:p w14:paraId="6E064BFD" w14:textId="77777777" w:rsidR="00ED1509" w:rsidRPr="007520B6" w:rsidDel="008B6AF4" w:rsidRDefault="00ED1509">
            <w:pPr>
              <w:pStyle w:val="Heading1Numbered"/>
              <w:rPr>
                <w:del w:id="4006" w:author="Donovan Goode" w:date="2018-11-09T10:04:00Z"/>
                <w:rFonts w:ascii="Consolas" w:eastAsia="Times New Roman" w:hAnsi="Consolas" w:cs="Times New Roman"/>
                <w:color w:val="D4D4D4"/>
                <w:sz w:val="21"/>
                <w:szCs w:val="21"/>
              </w:rPr>
              <w:pPrChange w:id="4007" w:author="Donovan Goode" w:date="2018-11-09T10:05:00Z">
                <w:pPr>
                  <w:shd w:val="clear" w:color="auto" w:fill="1E1E1E"/>
                  <w:spacing w:line="285" w:lineRule="atLeast"/>
                </w:pPr>
              </w:pPrChange>
            </w:pPr>
            <w:del w:id="4008" w:author="Donovan Goode" w:date="2018-11-09T10:04:00Z">
              <w:r w:rsidRPr="007520B6" w:rsidDel="008B6AF4">
                <w:rPr>
                  <w:rFonts w:ascii="Consolas" w:eastAsia="Times New Roman" w:hAnsi="Consolas" w:cs="Times New Roman"/>
                  <w:color w:val="D7BA7D"/>
                  <w:sz w:val="21"/>
                  <w:szCs w:val="21"/>
                </w:rPr>
                <w:delText>#Disabilities .audienceSlide1</w:delText>
              </w:r>
              <w:r w:rsidRPr="007520B6" w:rsidDel="008B6AF4">
                <w:rPr>
                  <w:rFonts w:ascii="Consolas" w:eastAsia="Times New Roman" w:hAnsi="Consolas" w:cs="Times New Roman"/>
                  <w:color w:val="D4D4D4"/>
                  <w:sz w:val="21"/>
                  <w:szCs w:val="21"/>
                </w:rPr>
                <w:delText xml:space="preserve"> {</w:delText>
              </w:r>
            </w:del>
          </w:p>
          <w:p w14:paraId="029E2286" w14:textId="77777777" w:rsidR="00ED1509" w:rsidRPr="007520B6" w:rsidDel="008B6AF4" w:rsidRDefault="00ED1509">
            <w:pPr>
              <w:pStyle w:val="Heading1Numbered"/>
              <w:rPr>
                <w:del w:id="4009" w:author="Donovan Goode" w:date="2018-11-09T10:04:00Z"/>
                <w:rFonts w:ascii="Consolas" w:eastAsia="Times New Roman" w:hAnsi="Consolas" w:cs="Times New Roman"/>
                <w:color w:val="D4D4D4"/>
                <w:sz w:val="21"/>
                <w:szCs w:val="21"/>
              </w:rPr>
              <w:pPrChange w:id="4010" w:author="Donovan Goode" w:date="2018-11-09T10:05:00Z">
                <w:pPr>
                  <w:shd w:val="clear" w:color="auto" w:fill="1E1E1E"/>
                  <w:spacing w:line="285" w:lineRule="atLeast"/>
                </w:pPr>
              </w:pPrChange>
            </w:pPr>
            <w:del w:id="401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'https://www.opm.gov/img/Home/audiences/all_hiringauthority.png'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79F1AAB" w14:textId="77777777" w:rsidR="00ED1509" w:rsidRPr="007520B6" w:rsidDel="008B6AF4" w:rsidRDefault="00ED1509">
            <w:pPr>
              <w:pStyle w:val="Heading1Numbered"/>
              <w:rPr>
                <w:del w:id="4012" w:author="Donovan Goode" w:date="2018-11-09T10:04:00Z"/>
                <w:rFonts w:ascii="Consolas" w:eastAsia="Times New Roman" w:hAnsi="Consolas" w:cs="Times New Roman"/>
                <w:color w:val="D4D4D4"/>
                <w:sz w:val="21"/>
                <w:szCs w:val="21"/>
              </w:rPr>
              <w:pPrChange w:id="4013" w:author="Donovan Goode" w:date="2018-11-09T10:05:00Z">
                <w:pPr>
                  <w:shd w:val="clear" w:color="auto" w:fill="1E1E1E"/>
                  <w:spacing w:line="285" w:lineRule="atLeast"/>
                </w:pPr>
              </w:pPrChange>
            </w:pPr>
            <w:del w:id="4014" w:author="Donovan Goode" w:date="2018-11-09T10:04:00Z">
              <w:r w:rsidRPr="007520B6" w:rsidDel="008B6AF4">
                <w:rPr>
                  <w:rFonts w:ascii="Consolas" w:eastAsia="Times New Roman" w:hAnsi="Consolas" w:cs="Times New Roman"/>
                  <w:color w:val="D4D4D4"/>
                  <w:sz w:val="21"/>
                  <w:szCs w:val="21"/>
                </w:rPr>
                <w:delText>}</w:delText>
              </w:r>
            </w:del>
          </w:p>
          <w:p w14:paraId="7DCEB722" w14:textId="77777777" w:rsidR="00ED1509" w:rsidRPr="007520B6" w:rsidDel="008B6AF4" w:rsidRDefault="00ED1509">
            <w:pPr>
              <w:pStyle w:val="Heading1Numbered"/>
              <w:rPr>
                <w:del w:id="4015" w:author="Donovan Goode" w:date="2018-11-09T10:04:00Z"/>
                <w:rFonts w:ascii="Consolas" w:eastAsia="Times New Roman" w:hAnsi="Consolas" w:cs="Times New Roman"/>
                <w:color w:val="D4D4D4"/>
                <w:sz w:val="21"/>
                <w:szCs w:val="21"/>
              </w:rPr>
              <w:pPrChange w:id="4016" w:author="Donovan Goode" w:date="2018-11-09T10:05:00Z">
                <w:pPr>
                  <w:shd w:val="clear" w:color="auto" w:fill="1E1E1E"/>
                  <w:spacing w:line="285" w:lineRule="atLeast"/>
                </w:pPr>
              </w:pPrChange>
            </w:pPr>
            <w:del w:id="4017" w:author="Donovan Goode" w:date="2018-11-09T10:04:00Z">
              <w:r w:rsidRPr="007520B6" w:rsidDel="008B6AF4">
                <w:rPr>
                  <w:rFonts w:ascii="Consolas" w:eastAsia="Times New Roman" w:hAnsi="Consolas" w:cs="Times New Roman"/>
                  <w:color w:val="D7BA7D"/>
                  <w:sz w:val="21"/>
                  <w:szCs w:val="21"/>
                </w:rPr>
                <w:delText>#Disabilities .audienceSlide2</w:delText>
              </w:r>
              <w:r w:rsidRPr="007520B6" w:rsidDel="008B6AF4">
                <w:rPr>
                  <w:rFonts w:ascii="Consolas" w:eastAsia="Times New Roman" w:hAnsi="Consolas" w:cs="Times New Roman"/>
                  <w:color w:val="D4D4D4"/>
                  <w:sz w:val="21"/>
                  <w:szCs w:val="21"/>
                </w:rPr>
                <w:delText xml:space="preserve"> {</w:delText>
              </w:r>
            </w:del>
          </w:p>
          <w:p w14:paraId="7E54A034" w14:textId="77777777" w:rsidR="00ED1509" w:rsidRPr="007520B6" w:rsidDel="008B6AF4" w:rsidRDefault="00ED1509">
            <w:pPr>
              <w:pStyle w:val="Heading1Numbered"/>
              <w:rPr>
                <w:del w:id="4018" w:author="Donovan Goode" w:date="2018-11-09T10:04:00Z"/>
                <w:rFonts w:ascii="Consolas" w:eastAsia="Times New Roman" w:hAnsi="Consolas" w:cs="Times New Roman"/>
                <w:color w:val="D4D4D4"/>
                <w:sz w:val="21"/>
                <w:szCs w:val="21"/>
              </w:rPr>
              <w:pPrChange w:id="4019" w:author="Donovan Goode" w:date="2018-11-09T10:05:00Z">
                <w:pPr>
                  <w:shd w:val="clear" w:color="auto" w:fill="1E1E1E"/>
                  <w:spacing w:line="285" w:lineRule="atLeast"/>
                </w:pPr>
              </w:pPrChange>
            </w:pPr>
            <w:del w:id="402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'https://www.opm.gov/img/Home/audiences/jobseekers_usajobs.png'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0F92EE8B" w14:textId="77777777" w:rsidR="00ED1509" w:rsidRPr="007520B6" w:rsidDel="008B6AF4" w:rsidRDefault="00ED1509">
            <w:pPr>
              <w:pStyle w:val="Heading1Numbered"/>
              <w:rPr>
                <w:del w:id="4021" w:author="Donovan Goode" w:date="2018-11-09T10:04:00Z"/>
                <w:rFonts w:ascii="Consolas" w:eastAsia="Times New Roman" w:hAnsi="Consolas" w:cs="Times New Roman"/>
                <w:color w:val="D4D4D4"/>
                <w:sz w:val="21"/>
                <w:szCs w:val="21"/>
              </w:rPr>
              <w:pPrChange w:id="4022" w:author="Donovan Goode" w:date="2018-11-09T10:05:00Z">
                <w:pPr>
                  <w:shd w:val="clear" w:color="auto" w:fill="1E1E1E"/>
                  <w:spacing w:line="285" w:lineRule="atLeast"/>
                </w:pPr>
              </w:pPrChange>
            </w:pPr>
            <w:del w:id="4023" w:author="Donovan Goode" w:date="2018-11-09T10:04:00Z">
              <w:r w:rsidRPr="007520B6" w:rsidDel="008B6AF4">
                <w:rPr>
                  <w:rFonts w:ascii="Consolas" w:eastAsia="Times New Roman" w:hAnsi="Consolas" w:cs="Times New Roman"/>
                  <w:color w:val="D4D4D4"/>
                  <w:sz w:val="21"/>
                  <w:szCs w:val="21"/>
                </w:rPr>
                <w:delText>}</w:delText>
              </w:r>
            </w:del>
          </w:p>
          <w:p w14:paraId="12D60385" w14:textId="77777777" w:rsidR="00ED1509" w:rsidRPr="007520B6" w:rsidDel="008B6AF4" w:rsidRDefault="00ED1509">
            <w:pPr>
              <w:pStyle w:val="Heading1Numbered"/>
              <w:rPr>
                <w:del w:id="4024" w:author="Donovan Goode" w:date="2018-11-09T10:04:00Z"/>
                <w:rFonts w:ascii="Consolas" w:eastAsia="Times New Roman" w:hAnsi="Consolas" w:cs="Times New Roman"/>
                <w:color w:val="D4D4D4"/>
                <w:sz w:val="21"/>
                <w:szCs w:val="21"/>
              </w:rPr>
              <w:pPrChange w:id="4025" w:author="Donovan Goode" w:date="2018-11-09T10:05:00Z">
                <w:pPr>
                  <w:shd w:val="clear" w:color="auto" w:fill="1E1E1E"/>
                  <w:spacing w:line="285" w:lineRule="atLeast"/>
                </w:pPr>
              </w:pPrChange>
            </w:pPr>
            <w:del w:id="4026" w:author="Donovan Goode" w:date="2018-11-09T10:04:00Z">
              <w:r w:rsidRPr="007520B6" w:rsidDel="008B6AF4">
                <w:rPr>
                  <w:rFonts w:ascii="Consolas" w:eastAsia="Times New Roman" w:hAnsi="Consolas" w:cs="Times New Roman"/>
                  <w:color w:val="D7BA7D"/>
                  <w:sz w:val="21"/>
                  <w:szCs w:val="21"/>
                </w:rPr>
                <w:delText>#Disabilities .audienceSlide3</w:delText>
              </w:r>
              <w:r w:rsidRPr="007520B6" w:rsidDel="008B6AF4">
                <w:rPr>
                  <w:rFonts w:ascii="Consolas" w:eastAsia="Times New Roman" w:hAnsi="Consolas" w:cs="Times New Roman"/>
                  <w:color w:val="D4D4D4"/>
                  <w:sz w:val="21"/>
                  <w:szCs w:val="21"/>
                </w:rPr>
                <w:delText xml:space="preserve"> {</w:delText>
              </w:r>
            </w:del>
          </w:p>
          <w:p w14:paraId="3751C18F" w14:textId="77777777" w:rsidR="00ED1509" w:rsidRPr="007520B6" w:rsidDel="008B6AF4" w:rsidRDefault="00ED1509">
            <w:pPr>
              <w:pStyle w:val="Heading1Numbered"/>
              <w:rPr>
                <w:del w:id="4027" w:author="Donovan Goode" w:date="2018-11-09T10:04:00Z"/>
                <w:rFonts w:ascii="Consolas" w:eastAsia="Times New Roman" w:hAnsi="Consolas" w:cs="Times New Roman"/>
                <w:color w:val="D4D4D4"/>
                <w:sz w:val="21"/>
                <w:szCs w:val="21"/>
              </w:rPr>
              <w:pPrChange w:id="4028" w:author="Donovan Goode" w:date="2018-11-09T10:05:00Z">
                <w:pPr>
                  <w:shd w:val="clear" w:color="auto" w:fill="1E1E1E"/>
                  <w:spacing w:line="285" w:lineRule="atLeast"/>
                </w:pPr>
              </w:pPrChange>
            </w:pPr>
            <w:del w:id="402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'https://www.opm.gov/img/Home/audiences/disabilities_programcoordinators.png'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567B6649" w14:textId="77777777" w:rsidR="00ED1509" w:rsidRPr="007520B6" w:rsidDel="008B6AF4" w:rsidRDefault="00ED1509">
            <w:pPr>
              <w:pStyle w:val="Heading1Numbered"/>
              <w:rPr>
                <w:del w:id="4030" w:author="Donovan Goode" w:date="2018-11-09T10:04:00Z"/>
                <w:rFonts w:ascii="Consolas" w:eastAsia="Times New Roman" w:hAnsi="Consolas" w:cs="Times New Roman"/>
                <w:color w:val="D4D4D4"/>
                <w:sz w:val="21"/>
                <w:szCs w:val="21"/>
              </w:rPr>
              <w:pPrChange w:id="4031" w:author="Donovan Goode" w:date="2018-11-09T10:05:00Z">
                <w:pPr>
                  <w:shd w:val="clear" w:color="auto" w:fill="1E1E1E"/>
                  <w:spacing w:line="285" w:lineRule="atLeast"/>
                </w:pPr>
              </w:pPrChange>
            </w:pPr>
            <w:del w:id="4032" w:author="Donovan Goode" w:date="2018-11-09T10:04:00Z">
              <w:r w:rsidRPr="007520B6" w:rsidDel="008B6AF4">
                <w:rPr>
                  <w:rFonts w:ascii="Consolas" w:eastAsia="Times New Roman" w:hAnsi="Consolas" w:cs="Times New Roman"/>
                  <w:color w:val="D4D4D4"/>
                  <w:sz w:val="21"/>
                  <w:szCs w:val="21"/>
                </w:rPr>
                <w:delText>}</w:delText>
              </w:r>
            </w:del>
          </w:p>
          <w:p w14:paraId="570FE878" w14:textId="77777777" w:rsidR="00ED1509" w:rsidRPr="007520B6" w:rsidDel="008B6AF4" w:rsidRDefault="00ED1509">
            <w:pPr>
              <w:pStyle w:val="Heading1Numbered"/>
              <w:rPr>
                <w:del w:id="4033" w:author="Donovan Goode" w:date="2018-11-09T10:04:00Z"/>
                <w:rFonts w:ascii="Consolas" w:eastAsia="Times New Roman" w:hAnsi="Consolas" w:cs="Times New Roman"/>
                <w:color w:val="D4D4D4"/>
                <w:sz w:val="21"/>
                <w:szCs w:val="21"/>
              </w:rPr>
              <w:pPrChange w:id="4034" w:author="Donovan Goode" w:date="2018-11-09T10:05:00Z">
                <w:pPr>
                  <w:shd w:val="clear" w:color="auto" w:fill="1E1E1E"/>
                  <w:spacing w:line="285" w:lineRule="atLeast"/>
                </w:pPr>
              </w:pPrChange>
            </w:pPr>
            <w:del w:id="4035" w:author="Donovan Goode" w:date="2018-11-09T10:04:00Z">
              <w:r w:rsidRPr="007520B6" w:rsidDel="008B6AF4">
                <w:rPr>
                  <w:rFonts w:ascii="Consolas" w:eastAsia="Times New Roman" w:hAnsi="Consolas" w:cs="Times New Roman"/>
                  <w:color w:val="6A9955"/>
                  <w:sz w:val="21"/>
                  <w:szCs w:val="21"/>
                </w:rPr>
                <w:delText>/* Main content */</w:delText>
              </w:r>
            </w:del>
          </w:p>
          <w:p w14:paraId="1856174B" w14:textId="77777777" w:rsidR="00ED1509" w:rsidRPr="007520B6" w:rsidDel="008B6AF4" w:rsidRDefault="00ED1509">
            <w:pPr>
              <w:pStyle w:val="Heading1Numbered"/>
              <w:rPr>
                <w:del w:id="4036" w:author="Donovan Goode" w:date="2018-11-09T10:04:00Z"/>
                <w:rFonts w:ascii="Consolas" w:eastAsia="Times New Roman" w:hAnsi="Consolas" w:cs="Times New Roman"/>
                <w:color w:val="D4D4D4"/>
                <w:sz w:val="21"/>
                <w:szCs w:val="21"/>
              </w:rPr>
              <w:pPrChange w:id="4037" w:author="Donovan Goode" w:date="2018-11-09T10:05:00Z">
                <w:pPr>
                  <w:shd w:val="clear" w:color="auto" w:fill="1E1E1E"/>
                  <w:spacing w:line="285" w:lineRule="atLeast"/>
                </w:pPr>
              </w:pPrChange>
            </w:pPr>
          </w:p>
          <w:p w14:paraId="39C8479A" w14:textId="77777777" w:rsidR="00ED1509" w:rsidRPr="007520B6" w:rsidDel="008B6AF4" w:rsidRDefault="00ED1509">
            <w:pPr>
              <w:pStyle w:val="Heading1Numbered"/>
              <w:rPr>
                <w:del w:id="4038" w:author="Donovan Goode" w:date="2018-11-09T10:04:00Z"/>
                <w:rFonts w:ascii="Consolas" w:eastAsia="Times New Roman" w:hAnsi="Consolas" w:cs="Times New Roman"/>
                <w:color w:val="D4D4D4"/>
                <w:sz w:val="21"/>
                <w:szCs w:val="21"/>
              </w:rPr>
              <w:pPrChange w:id="4039" w:author="Donovan Goode" w:date="2018-11-09T10:05:00Z">
                <w:pPr>
                  <w:shd w:val="clear" w:color="auto" w:fill="1E1E1E"/>
                  <w:spacing w:line="285" w:lineRule="atLeast"/>
                </w:pPr>
              </w:pPrChange>
            </w:pPr>
            <w:del w:id="4040" w:author="Donovan Goode" w:date="2018-11-09T10:04:00Z">
              <w:r w:rsidRPr="007520B6" w:rsidDel="008B6AF4">
                <w:rPr>
                  <w:rFonts w:ascii="Consolas" w:eastAsia="Times New Roman" w:hAnsi="Consolas" w:cs="Times New Roman"/>
                  <w:color w:val="D7BA7D"/>
                  <w:sz w:val="21"/>
                  <w:szCs w:val="21"/>
                </w:rPr>
                <w:delText>#MidBody_Container</w:delText>
              </w:r>
              <w:r w:rsidRPr="007520B6" w:rsidDel="008B6AF4">
                <w:rPr>
                  <w:rFonts w:ascii="Consolas" w:eastAsia="Times New Roman" w:hAnsi="Consolas" w:cs="Times New Roman"/>
                  <w:color w:val="D4D4D4"/>
                  <w:sz w:val="21"/>
                  <w:szCs w:val="21"/>
                </w:rPr>
                <w:delText xml:space="preserve"> {</w:delText>
              </w:r>
            </w:del>
          </w:p>
          <w:p w14:paraId="536FB0FE" w14:textId="77777777" w:rsidR="00ED1509" w:rsidRPr="007520B6" w:rsidDel="008B6AF4" w:rsidRDefault="00ED1509">
            <w:pPr>
              <w:pStyle w:val="Heading1Numbered"/>
              <w:rPr>
                <w:del w:id="4041" w:author="Donovan Goode" w:date="2018-11-09T10:04:00Z"/>
                <w:rFonts w:ascii="Consolas" w:eastAsia="Times New Roman" w:hAnsi="Consolas" w:cs="Times New Roman"/>
                <w:color w:val="D4D4D4"/>
                <w:sz w:val="21"/>
                <w:szCs w:val="21"/>
              </w:rPr>
              <w:pPrChange w:id="4042" w:author="Donovan Goode" w:date="2018-11-09T10:05:00Z">
                <w:pPr>
                  <w:shd w:val="clear" w:color="auto" w:fill="1E1E1E"/>
                  <w:spacing w:line="285" w:lineRule="atLeast"/>
                </w:pPr>
              </w:pPrChange>
            </w:pPr>
            <w:del w:id="404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980px</w:delText>
              </w:r>
              <w:r w:rsidRPr="007520B6" w:rsidDel="008B6AF4">
                <w:rPr>
                  <w:rFonts w:ascii="Consolas" w:eastAsia="Times New Roman" w:hAnsi="Consolas" w:cs="Times New Roman"/>
                  <w:color w:val="D4D4D4"/>
                  <w:sz w:val="21"/>
                  <w:szCs w:val="21"/>
                </w:rPr>
                <w:delText>;</w:delText>
              </w:r>
            </w:del>
          </w:p>
          <w:p w14:paraId="7EE5D623" w14:textId="77777777" w:rsidR="00ED1509" w:rsidRPr="007520B6" w:rsidDel="008B6AF4" w:rsidRDefault="00ED1509">
            <w:pPr>
              <w:pStyle w:val="Heading1Numbered"/>
              <w:rPr>
                <w:del w:id="4044" w:author="Donovan Goode" w:date="2018-11-09T10:04:00Z"/>
                <w:rFonts w:ascii="Consolas" w:eastAsia="Times New Roman" w:hAnsi="Consolas" w:cs="Times New Roman"/>
                <w:color w:val="D4D4D4"/>
                <w:sz w:val="21"/>
                <w:szCs w:val="21"/>
              </w:rPr>
              <w:pPrChange w:id="4045" w:author="Donovan Goode" w:date="2018-11-09T10:05:00Z">
                <w:pPr>
                  <w:shd w:val="clear" w:color="auto" w:fill="1E1E1E"/>
                  <w:spacing w:line="285" w:lineRule="atLeast"/>
                </w:pPr>
              </w:pPrChange>
            </w:pPr>
            <w:del w:id="404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5255030F" w14:textId="77777777" w:rsidR="00ED1509" w:rsidRPr="007520B6" w:rsidDel="008B6AF4" w:rsidRDefault="00ED1509">
            <w:pPr>
              <w:pStyle w:val="Heading1Numbered"/>
              <w:rPr>
                <w:del w:id="4047" w:author="Donovan Goode" w:date="2018-11-09T10:04:00Z"/>
                <w:rFonts w:ascii="Consolas" w:eastAsia="Times New Roman" w:hAnsi="Consolas" w:cs="Times New Roman"/>
                <w:color w:val="D4D4D4"/>
                <w:sz w:val="21"/>
                <w:szCs w:val="21"/>
              </w:rPr>
              <w:pPrChange w:id="4048" w:author="Donovan Goode" w:date="2018-11-09T10:05:00Z">
                <w:pPr>
                  <w:shd w:val="clear" w:color="auto" w:fill="1E1E1E"/>
                  <w:spacing w:line="285" w:lineRule="atLeast"/>
                </w:pPr>
              </w:pPrChange>
            </w:pPr>
            <w:del w:id="404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22634A84" w14:textId="77777777" w:rsidR="00ED1509" w:rsidRPr="007520B6" w:rsidDel="008B6AF4" w:rsidRDefault="00ED1509">
            <w:pPr>
              <w:pStyle w:val="Heading1Numbered"/>
              <w:rPr>
                <w:del w:id="4050" w:author="Donovan Goode" w:date="2018-11-09T10:04:00Z"/>
                <w:rFonts w:ascii="Consolas" w:eastAsia="Times New Roman" w:hAnsi="Consolas" w:cs="Times New Roman"/>
                <w:color w:val="D4D4D4"/>
                <w:sz w:val="21"/>
                <w:szCs w:val="21"/>
              </w:rPr>
              <w:pPrChange w:id="4051" w:author="Donovan Goode" w:date="2018-11-09T10:05:00Z">
                <w:pPr>
                  <w:shd w:val="clear" w:color="auto" w:fill="1E1E1E"/>
                  <w:spacing w:line="285" w:lineRule="atLeast"/>
                </w:pPr>
              </w:pPrChange>
            </w:pPr>
            <w:del w:id="405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562E6B4A" w14:textId="77777777" w:rsidR="00ED1509" w:rsidRPr="007520B6" w:rsidDel="008B6AF4" w:rsidRDefault="00ED1509">
            <w:pPr>
              <w:pStyle w:val="Heading1Numbered"/>
              <w:rPr>
                <w:del w:id="4053" w:author="Donovan Goode" w:date="2018-11-09T10:04:00Z"/>
                <w:rFonts w:ascii="Consolas" w:eastAsia="Times New Roman" w:hAnsi="Consolas" w:cs="Times New Roman"/>
                <w:color w:val="D4D4D4"/>
                <w:sz w:val="21"/>
                <w:szCs w:val="21"/>
              </w:rPr>
              <w:pPrChange w:id="4054" w:author="Donovan Goode" w:date="2018-11-09T10:05:00Z">
                <w:pPr>
                  <w:shd w:val="clear" w:color="auto" w:fill="1E1E1E"/>
                  <w:spacing w:line="285" w:lineRule="atLeast"/>
                </w:pPr>
              </w:pPrChange>
            </w:pPr>
            <w:del w:id="4055" w:author="Donovan Goode" w:date="2018-11-09T10:04:00Z">
              <w:r w:rsidRPr="007520B6" w:rsidDel="008B6AF4">
                <w:rPr>
                  <w:rFonts w:ascii="Consolas" w:eastAsia="Times New Roman" w:hAnsi="Consolas" w:cs="Times New Roman"/>
                  <w:color w:val="D4D4D4"/>
                  <w:sz w:val="21"/>
                  <w:szCs w:val="21"/>
                </w:rPr>
                <w:delText>}</w:delText>
              </w:r>
            </w:del>
          </w:p>
          <w:p w14:paraId="4DD6DEB5" w14:textId="77777777" w:rsidR="00ED1509" w:rsidRPr="007520B6" w:rsidDel="008B6AF4" w:rsidRDefault="00ED1509">
            <w:pPr>
              <w:pStyle w:val="Heading1Numbered"/>
              <w:rPr>
                <w:del w:id="4056" w:author="Donovan Goode" w:date="2018-11-09T10:04:00Z"/>
                <w:rFonts w:ascii="Consolas" w:eastAsia="Times New Roman" w:hAnsi="Consolas" w:cs="Times New Roman"/>
                <w:color w:val="D4D4D4"/>
                <w:sz w:val="21"/>
                <w:szCs w:val="21"/>
              </w:rPr>
              <w:pPrChange w:id="4057" w:author="Donovan Goode" w:date="2018-11-09T10:05:00Z">
                <w:pPr>
                  <w:shd w:val="clear" w:color="auto" w:fill="1E1E1E"/>
                  <w:spacing w:line="285" w:lineRule="atLeast"/>
                </w:pPr>
              </w:pPrChange>
            </w:pPr>
          </w:p>
          <w:p w14:paraId="472AA403" w14:textId="77777777" w:rsidR="00ED1509" w:rsidRPr="007520B6" w:rsidDel="008B6AF4" w:rsidRDefault="00ED1509">
            <w:pPr>
              <w:pStyle w:val="Heading1Numbered"/>
              <w:rPr>
                <w:del w:id="4058" w:author="Donovan Goode" w:date="2018-11-09T10:04:00Z"/>
                <w:rFonts w:ascii="Consolas" w:eastAsia="Times New Roman" w:hAnsi="Consolas" w:cs="Times New Roman"/>
                <w:color w:val="D4D4D4"/>
                <w:sz w:val="21"/>
                <w:szCs w:val="21"/>
              </w:rPr>
              <w:pPrChange w:id="4059" w:author="Donovan Goode" w:date="2018-11-09T10:05:00Z">
                <w:pPr>
                  <w:shd w:val="clear" w:color="auto" w:fill="1E1E1E"/>
                  <w:spacing w:line="285" w:lineRule="atLeast"/>
                </w:pPr>
              </w:pPrChange>
            </w:pPr>
            <w:del w:id="4060" w:author="Donovan Goode" w:date="2018-11-09T10:04:00Z">
              <w:r w:rsidRPr="007520B6" w:rsidDel="008B6AF4">
                <w:rPr>
                  <w:rFonts w:ascii="Consolas" w:eastAsia="Times New Roman" w:hAnsi="Consolas" w:cs="Times New Roman"/>
                  <w:color w:val="D7BA7D"/>
                  <w:sz w:val="21"/>
                  <w:szCs w:val="21"/>
                </w:rPr>
                <w:delText>#MidBody_Blog</w:delText>
              </w:r>
              <w:r w:rsidRPr="007520B6" w:rsidDel="008B6AF4">
                <w:rPr>
                  <w:rFonts w:ascii="Consolas" w:eastAsia="Times New Roman" w:hAnsi="Consolas" w:cs="Times New Roman"/>
                  <w:color w:val="D4D4D4"/>
                  <w:sz w:val="21"/>
                  <w:szCs w:val="21"/>
                </w:rPr>
                <w:delText xml:space="preserve"> {</w:delText>
              </w:r>
            </w:del>
          </w:p>
          <w:p w14:paraId="49E2F443" w14:textId="77777777" w:rsidR="00ED1509" w:rsidRPr="007520B6" w:rsidDel="008B6AF4" w:rsidRDefault="00ED1509">
            <w:pPr>
              <w:pStyle w:val="Heading1Numbered"/>
              <w:rPr>
                <w:del w:id="4061" w:author="Donovan Goode" w:date="2018-11-09T10:04:00Z"/>
                <w:rFonts w:ascii="Consolas" w:eastAsia="Times New Roman" w:hAnsi="Consolas" w:cs="Times New Roman"/>
                <w:color w:val="D4D4D4"/>
                <w:sz w:val="21"/>
                <w:szCs w:val="21"/>
              </w:rPr>
              <w:pPrChange w:id="4062" w:author="Donovan Goode" w:date="2018-11-09T10:05:00Z">
                <w:pPr>
                  <w:shd w:val="clear" w:color="auto" w:fill="1E1E1E"/>
                  <w:spacing w:line="285" w:lineRule="atLeast"/>
                </w:pPr>
              </w:pPrChange>
            </w:pPr>
            <w:del w:id="406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460px</w:delText>
              </w:r>
              <w:r w:rsidRPr="007520B6" w:rsidDel="008B6AF4">
                <w:rPr>
                  <w:rFonts w:ascii="Consolas" w:eastAsia="Times New Roman" w:hAnsi="Consolas" w:cs="Times New Roman"/>
                  <w:color w:val="D4D4D4"/>
                  <w:sz w:val="21"/>
                  <w:szCs w:val="21"/>
                </w:rPr>
                <w:delText>;</w:delText>
              </w:r>
            </w:del>
          </w:p>
          <w:p w14:paraId="22C17AC5" w14:textId="77777777" w:rsidR="00ED1509" w:rsidRPr="007520B6" w:rsidDel="008B6AF4" w:rsidRDefault="00ED1509">
            <w:pPr>
              <w:pStyle w:val="Heading1Numbered"/>
              <w:rPr>
                <w:del w:id="4064" w:author="Donovan Goode" w:date="2018-11-09T10:04:00Z"/>
                <w:rFonts w:ascii="Consolas" w:eastAsia="Times New Roman" w:hAnsi="Consolas" w:cs="Times New Roman"/>
                <w:color w:val="D4D4D4"/>
                <w:sz w:val="21"/>
                <w:szCs w:val="21"/>
              </w:rPr>
              <w:pPrChange w:id="4065" w:author="Donovan Goode" w:date="2018-11-09T10:05:00Z">
                <w:pPr>
                  <w:shd w:val="clear" w:color="auto" w:fill="1E1E1E"/>
                  <w:spacing w:line="285" w:lineRule="atLeast"/>
                </w:pPr>
              </w:pPrChange>
            </w:pPr>
            <w:del w:id="406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738F9587" w14:textId="77777777" w:rsidR="00ED1509" w:rsidRPr="007520B6" w:rsidDel="008B6AF4" w:rsidRDefault="00ED1509">
            <w:pPr>
              <w:pStyle w:val="Heading1Numbered"/>
              <w:rPr>
                <w:del w:id="4067" w:author="Donovan Goode" w:date="2018-11-09T10:04:00Z"/>
                <w:rFonts w:ascii="Consolas" w:eastAsia="Times New Roman" w:hAnsi="Consolas" w:cs="Times New Roman"/>
                <w:color w:val="D4D4D4"/>
                <w:sz w:val="21"/>
                <w:szCs w:val="21"/>
              </w:rPr>
              <w:pPrChange w:id="4068" w:author="Donovan Goode" w:date="2018-11-09T10:05:00Z">
                <w:pPr>
                  <w:shd w:val="clear" w:color="auto" w:fill="1E1E1E"/>
                  <w:spacing w:line="285" w:lineRule="atLeast"/>
                </w:pPr>
              </w:pPrChange>
            </w:pPr>
            <w:del w:id="406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6668648F" w14:textId="77777777" w:rsidR="00ED1509" w:rsidRPr="007520B6" w:rsidDel="008B6AF4" w:rsidRDefault="00ED1509">
            <w:pPr>
              <w:pStyle w:val="Heading1Numbered"/>
              <w:rPr>
                <w:del w:id="4070" w:author="Donovan Goode" w:date="2018-11-09T10:04:00Z"/>
                <w:rFonts w:ascii="Consolas" w:eastAsia="Times New Roman" w:hAnsi="Consolas" w:cs="Times New Roman"/>
                <w:color w:val="D4D4D4"/>
                <w:sz w:val="21"/>
                <w:szCs w:val="21"/>
              </w:rPr>
              <w:pPrChange w:id="4071" w:author="Donovan Goode" w:date="2018-11-09T10:05:00Z">
                <w:pPr>
                  <w:shd w:val="clear" w:color="auto" w:fill="1E1E1E"/>
                  <w:spacing w:line="285" w:lineRule="atLeast"/>
                </w:pPr>
              </w:pPrChange>
            </w:pPr>
            <w:del w:id="4072" w:author="Donovan Goode" w:date="2018-11-09T10:04:00Z">
              <w:r w:rsidRPr="007520B6" w:rsidDel="008B6AF4">
                <w:rPr>
                  <w:rFonts w:ascii="Consolas" w:eastAsia="Times New Roman" w:hAnsi="Consolas" w:cs="Times New Roman"/>
                  <w:color w:val="D4D4D4"/>
                  <w:sz w:val="21"/>
                  <w:szCs w:val="21"/>
                </w:rPr>
                <w:delText>}</w:delText>
              </w:r>
            </w:del>
          </w:p>
          <w:p w14:paraId="4DE6C05A" w14:textId="77777777" w:rsidR="00ED1509" w:rsidRPr="007520B6" w:rsidDel="008B6AF4" w:rsidRDefault="00ED1509">
            <w:pPr>
              <w:pStyle w:val="Heading1Numbered"/>
              <w:rPr>
                <w:del w:id="4073" w:author="Donovan Goode" w:date="2018-11-09T10:04:00Z"/>
                <w:rFonts w:ascii="Consolas" w:eastAsia="Times New Roman" w:hAnsi="Consolas" w:cs="Times New Roman"/>
                <w:color w:val="D4D4D4"/>
                <w:sz w:val="21"/>
                <w:szCs w:val="21"/>
              </w:rPr>
              <w:pPrChange w:id="4074" w:author="Donovan Goode" w:date="2018-11-09T10:05:00Z">
                <w:pPr>
                  <w:shd w:val="clear" w:color="auto" w:fill="1E1E1E"/>
                  <w:spacing w:line="285" w:lineRule="atLeast"/>
                </w:pPr>
              </w:pPrChange>
            </w:pPr>
          </w:p>
          <w:p w14:paraId="286E26F2" w14:textId="77777777" w:rsidR="00ED1509" w:rsidRPr="007520B6" w:rsidDel="008B6AF4" w:rsidRDefault="00ED1509">
            <w:pPr>
              <w:pStyle w:val="Heading1Numbered"/>
              <w:rPr>
                <w:del w:id="4075" w:author="Donovan Goode" w:date="2018-11-09T10:04:00Z"/>
                <w:rFonts w:ascii="Consolas" w:eastAsia="Times New Roman" w:hAnsi="Consolas" w:cs="Times New Roman"/>
                <w:color w:val="D4D4D4"/>
                <w:sz w:val="21"/>
                <w:szCs w:val="21"/>
              </w:rPr>
              <w:pPrChange w:id="4076" w:author="Donovan Goode" w:date="2018-11-09T10:05:00Z">
                <w:pPr>
                  <w:shd w:val="clear" w:color="auto" w:fill="1E1E1E"/>
                  <w:spacing w:line="285" w:lineRule="atLeast"/>
                </w:pPr>
              </w:pPrChange>
            </w:pPr>
            <w:del w:id="4077" w:author="Donovan Goode" w:date="2018-11-09T10:04:00Z">
              <w:r w:rsidRPr="007520B6" w:rsidDel="008B6AF4">
                <w:rPr>
                  <w:rFonts w:ascii="Consolas" w:eastAsia="Times New Roman" w:hAnsi="Consolas" w:cs="Times New Roman"/>
                  <w:color w:val="D7BA7D"/>
                  <w:sz w:val="21"/>
                  <w:szCs w:val="21"/>
                </w:rPr>
                <w:delText>#MidBody_Links</w:delText>
              </w:r>
              <w:r w:rsidRPr="007520B6" w:rsidDel="008B6AF4">
                <w:rPr>
                  <w:rFonts w:ascii="Consolas" w:eastAsia="Times New Roman" w:hAnsi="Consolas" w:cs="Times New Roman"/>
                  <w:color w:val="D4D4D4"/>
                  <w:sz w:val="21"/>
                  <w:szCs w:val="21"/>
                </w:rPr>
                <w:delText xml:space="preserve"> {</w:delText>
              </w:r>
            </w:del>
          </w:p>
          <w:p w14:paraId="24D8DB1F" w14:textId="77777777" w:rsidR="00ED1509" w:rsidRPr="007520B6" w:rsidDel="008B6AF4" w:rsidRDefault="00ED1509">
            <w:pPr>
              <w:pStyle w:val="Heading1Numbered"/>
              <w:rPr>
                <w:del w:id="4078" w:author="Donovan Goode" w:date="2018-11-09T10:04:00Z"/>
                <w:rFonts w:ascii="Consolas" w:eastAsia="Times New Roman" w:hAnsi="Consolas" w:cs="Times New Roman"/>
                <w:color w:val="D4D4D4"/>
                <w:sz w:val="21"/>
                <w:szCs w:val="21"/>
              </w:rPr>
              <w:pPrChange w:id="4079" w:author="Donovan Goode" w:date="2018-11-09T10:05:00Z">
                <w:pPr>
                  <w:shd w:val="clear" w:color="auto" w:fill="1E1E1E"/>
                  <w:spacing w:line="285" w:lineRule="atLeast"/>
                </w:pPr>
              </w:pPrChange>
            </w:pPr>
            <w:del w:id="408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460px</w:delText>
              </w:r>
              <w:r w:rsidRPr="007520B6" w:rsidDel="008B6AF4">
                <w:rPr>
                  <w:rFonts w:ascii="Consolas" w:eastAsia="Times New Roman" w:hAnsi="Consolas" w:cs="Times New Roman"/>
                  <w:color w:val="D4D4D4"/>
                  <w:sz w:val="21"/>
                  <w:szCs w:val="21"/>
                </w:rPr>
                <w:delText>;</w:delText>
              </w:r>
            </w:del>
          </w:p>
          <w:p w14:paraId="2E5AF97F" w14:textId="77777777" w:rsidR="00ED1509" w:rsidRPr="007520B6" w:rsidDel="008B6AF4" w:rsidRDefault="00ED1509">
            <w:pPr>
              <w:pStyle w:val="Heading1Numbered"/>
              <w:rPr>
                <w:del w:id="4081" w:author="Donovan Goode" w:date="2018-11-09T10:04:00Z"/>
                <w:rFonts w:ascii="Consolas" w:eastAsia="Times New Roman" w:hAnsi="Consolas" w:cs="Times New Roman"/>
                <w:color w:val="D4D4D4"/>
                <w:sz w:val="21"/>
                <w:szCs w:val="21"/>
              </w:rPr>
              <w:pPrChange w:id="4082" w:author="Donovan Goode" w:date="2018-11-09T10:05:00Z">
                <w:pPr>
                  <w:shd w:val="clear" w:color="auto" w:fill="1E1E1E"/>
                  <w:spacing w:line="285" w:lineRule="atLeast"/>
                </w:pPr>
              </w:pPrChange>
            </w:pPr>
            <w:del w:id="408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732250AE" w14:textId="77777777" w:rsidR="00ED1509" w:rsidRPr="007520B6" w:rsidDel="008B6AF4" w:rsidRDefault="00ED1509">
            <w:pPr>
              <w:pStyle w:val="Heading1Numbered"/>
              <w:rPr>
                <w:del w:id="4084" w:author="Donovan Goode" w:date="2018-11-09T10:04:00Z"/>
                <w:rFonts w:ascii="Consolas" w:eastAsia="Times New Roman" w:hAnsi="Consolas" w:cs="Times New Roman"/>
                <w:color w:val="D4D4D4"/>
                <w:sz w:val="21"/>
                <w:szCs w:val="21"/>
              </w:rPr>
              <w:pPrChange w:id="4085" w:author="Donovan Goode" w:date="2018-11-09T10:05:00Z">
                <w:pPr>
                  <w:shd w:val="clear" w:color="auto" w:fill="1E1E1E"/>
                  <w:spacing w:line="285" w:lineRule="atLeast"/>
                </w:pPr>
              </w:pPrChange>
            </w:pPr>
            <w:del w:id="408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067E115C" w14:textId="77777777" w:rsidR="00ED1509" w:rsidRPr="007520B6" w:rsidDel="008B6AF4" w:rsidRDefault="00ED1509">
            <w:pPr>
              <w:pStyle w:val="Heading1Numbered"/>
              <w:rPr>
                <w:del w:id="4087" w:author="Donovan Goode" w:date="2018-11-09T10:04:00Z"/>
                <w:rFonts w:ascii="Consolas" w:eastAsia="Times New Roman" w:hAnsi="Consolas" w:cs="Times New Roman"/>
                <w:color w:val="D4D4D4"/>
                <w:sz w:val="21"/>
                <w:szCs w:val="21"/>
              </w:rPr>
              <w:pPrChange w:id="4088" w:author="Donovan Goode" w:date="2018-11-09T10:05:00Z">
                <w:pPr>
                  <w:shd w:val="clear" w:color="auto" w:fill="1E1E1E"/>
                  <w:spacing w:line="285" w:lineRule="atLeast"/>
                </w:pPr>
              </w:pPrChange>
            </w:pPr>
            <w:del w:id="4089" w:author="Donovan Goode" w:date="2018-11-09T10:04:00Z">
              <w:r w:rsidRPr="007520B6" w:rsidDel="008B6AF4">
                <w:rPr>
                  <w:rFonts w:ascii="Consolas" w:eastAsia="Times New Roman" w:hAnsi="Consolas" w:cs="Times New Roman"/>
                  <w:color w:val="D4D4D4"/>
                  <w:sz w:val="21"/>
                  <w:szCs w:val="21"/>
                </w:rPr>
                <w:delText>}</w:delText>
              </w:r>
            </w:del>
          </w:p>
          <w:p w14:paraId="2D6CAA80" w14:textId="77777777" w:rsidR="00ED1509" w:rsidRPr="007520B6" w:rsidDel="008B6AF4" w:rsidRDefault="00ED1509">
            <w:pPr>
              <w:pStyle w:val="Heading1Numbered"/>
              <w:rPr>
                <w:del w:id="4090" w:author="Donovan Goode" w:date="2018-11-09T10:04:00Z"/>
                <w:rFonts w:ascii="Consolas" w:eastAsia="Times New Roman" w:hAnsi="Consolas" w:cs="Times New Roman"/>
                <w:color w:val="D4D4D4"/>
                <w:sz w:val="21"/>
                <w:szCs w:val="21"/>
              </w:rPr>
              <w:pPrChange w:id="4091" w:author="Donovan Goode" w:date="2018-11-09T10:05:00Z">
                <w:pPr>
                  <w:shd w:val="clear" w:color="auto" w:fill="1E1E1E"/>
                  <w:spacing w:line="285" w:lineRule="atLeast"/>
                </w:pPr>
              </w:pPrChange>
            </w:pPr>
          </w:p>
          <w:p w14:paraId="3CD5AD31" w14:textId="77777777" w:rsidR="00ED1509" w:rsidRPr="007520B6" w:rsidDel="008B6AF4" w:rsidRDefault="00ED1509">
            <w:pPr>
              <w:pStyle w:val="Heading1Numbered"/>
              <w:rPr>
                <w:del w:id="4092" w:author="Donovan Goode" w:date="2018-11-09T10:04:00Z"/>
                <w:rFonts w:ascii="Consolas" w:eastAsia="Times New Roman" w:hAnsi="Consolas" w:cs="Times New Roman"/>
                <w:color w:val="D4D4D4"/>
                <w:sz w:val="21"/>
                <w:szCs w:val="21"/>
              </w:rPr>
              <w:pPrChange w:id="4093" w:author="Donovan Goode" w:date="2018-11-09T10:05:00Z">
                <w:pPr>
                  <w:shd w:val="clear" w:color="auto" w:fill="1E1E1E"/>
                  <w:spacing w:line="285" w:lineRule="atLeast"/>
                </w:pPr>
              </w:pPrChange>
            </w:pPr>
            <w:del w:id="4094" w:author="Donovan Goode" w:date="2018-11-09T10:04:00Z">
              <w:r w:rsidRPr="007520B6" w:rsidDel="008B6AF4">
                <w:rPr>
                  <w:rFonts w:ascii="Consolas" w:eastAsia="Times New Roman" w:hAnsi="Consolas" w:cs="Times New Roman"/>
                  <w:color w:val="D7BA7D"/>
                  <w:sz w:val="21"/>
                  <w:szCs w:val="21"/>
                </w:rPr>
                <w:delText>#MidBody_Container h3</w:delText>
              </w:r>
              <w:r w:rsidRPr="007520B6" w:rsidDel="008B6AF4">
                <w:rPr>
                  <w:rFonts w:ascii="Consolas" w:eastAsia="Times New Roman" w:hAnsi="Consolas" w:cs="Times New Roman"/>
                  <w:color w:val="D4D4D4"/>
                  <w:sz w:val="21"/>
                  <w:szCs w:val="21"/>
                </w:rPr>
                <w:delText xml:space="preserve"> {</w:delText>
              </w:r>
            </w:del>
          </w:p>
          <w:p w14:paraId="6C620F95" w14:textId="77777777" w:rsidR="00ED1509" w:rsidRPr="007520B6" w:rsidDel="008B6AF4" w:rsidRDefault="00ED1509">
            <w:pPr>
              <w:pStyle w:val="Heading1Numbered"/>
              <w:rPr>
                <w:del w:id="4095" w:author="Donovan Goode" w:date="2018-11-09T10:04:00Z"/>
                <w:rFonts w:ascii="Consolas" w:eastAsia="Times New Roman" w:hAnsi="Consolas" w:cs="Times New Roman"/>
                <w:color w:val="D4D4D4"/>
                <w:sz w:val="21"/>
                <w:szCs w:val="21"/>
              </w:rPr>
              <w:pPrChange w:id="4096" w:author="Donovan Goode" w:date="2018-11-09T10:05:00Z">
                <w:pPr>
                  <w:shd w:val="clear" w:color="auto" w:fill="1E1E1E"/>
                  <w:spacing w:line="285" w:lineRule="atLeast"/>
                </w:pPr>
              </w:pPrChange>
            </w:pPr>
            <w:del w:id="409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Helvetica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sans-serif</w:delText>
              </w:r>
              <w:r w:rsidRPr="007520B6" w:rsidDel="008B6AF4">
                <w:rPr>
                  <w:rFonts w:ascii="Consolas" w:eastAsia="Times New Roman" w:hAnsi="Consolas" w:cs="Times New Roman"/>
                  <w:color w:val="D4D4D4"/>
                  <w:sz w:val="21"/>
                  <w:szCs w:val="21"/>
                </w:rPr>
                <w:delText>;</w:delText>
              </w:r>
            </w:del>
          </w:p>
          <w:p w14:paraId="08FCBEB8" w14:textId="77777777" w:rsidR="00ED1509" w:rsidRPr="007520B6" w:rsidDel="008B6AF4" w:rsidRDefault="00ED1509">
            <w:pPr>
              <w:pStyle w:val="Heading1Numbered"/>
              <w:rPr>
                <w:del w:id="4098" w:author="Donovan Goode" w:date="2018-11-09T10:04:00Z"/>
                <w:rFonts w:ascii="Consolas" w:eastAsia="Times New Roman" w:hAnsi="Consolas" w:cs="Times New Roman"/>
                <w:color w:val="D4D4D4"/>
                <w:sz w:val="21"/>
                <w:szCs w:val="21"/>
              </w:rPr>
              <w:pPrChange w:id="4099" w:author="Donovan Goode" w:date="2018-11-09T10:05:00Z">
                <w:pPr>
                  <w:shd w:val="clear" w:color="auto" w:fill="1E1E1E"/>
                  <w:spacing w:line="285" w:lineRule="atLeast"/>
                </w:pPr>
              </w:pPrChange>
            </w:pPr>
            <w:del w:id="410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632D486C" w14:textId="77777777" w:rsidR="00ED1509" w:rsidRPr="007520B6" w:rsidDel="008B6AF4" w:rsidRDefault="00ED1509">
            <w:pPr>
              <w:pStyle w:val="Heading1Numbered"/>
              <w:rPr>
                <w:del w:id="4101" w:author="Donovan Goode" w:date="2018-11-09T10:04:00Z"/>
                <w:rFonts w:ascii="Consolas" w:eastAsia="Times New Roman" w:hAnsi="Consolas" w:cs="Times New Roman"/>
                <w:color w:val="D4D4D4"/>
                <w:sz w:val="21"/>
                <w:szCs w:val="21"/>
              </w:rPr>
              <w:pPrChange w:id="4102" w:author="Donovan Goode" w:date="2018-11-09T10:05:00Z">
                <w:pPr>
                  <w:shd w:val="clear" w:color="auto" w:fill="1E1E1E"/>
                  <w:spacing w:line="285" w:lineRule="atLeast"/>
                </w:pPr>
              </w:pPrChange>
            </w:pPr>
            <w:del w:id="410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5B403E2F" w14:textId="77777777" w:rsidR="00ED1509" w:rsidRPr="007520B6" w:rsidDel="008B6AF4" w:rsidRDefault="00ED1509">
            <w:pPr>
              <w:pStyle w:val="Heading1Numbered"/>
              <w:rPr>
                <w:del w:id="4104" w:author="Donovan Goode" w:date="2018-11-09T10:04:00Z"/>
                <w:rFonts w:ascii="Consolas" w:eastAsia="Times New Roman" w:hAnsi="Consolas" w:cs="Times New Roman"/>
                <w:color w:val="D4D4D4"/>
                <w:sz w:val="21"/>
                <w:szCs w:val="21"/>
              </w:rPr>
              <w:pPrChange w:id="4105" w:author="Donovan Goode" w:date="2018-11-09T10:05:00Z">
                <w:pPr>
                  <w:shd w:val="clear" w:color="auto" w:fill="1E1E1E"/>
                  <w:spacing w:line="285" w:lineRule="atLeast"/>
                </w:pPr>
              </w:pPrChange>
            </w:pPr>
            <w:del w:id="410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4A9E80F1" w14:textId="77777777" w:rsidR="00ED1509" w:rsidRPr="007520B6" w:rsidDel="008B6AF4" w:rsidRDefault="00ED1509">
            <w:pPr>
              <w:pStyle w:val="Heading1Numbered"/>
              <w:rPr>
                <w:del w:id="4107" w:author="Donovan Goode" w:date="2018-11-09T10:04:00Z"/>
                <w:rFonts w:ascii="Consolas" w:eastAsia="Times New Roman" w:hAnsi="Consolas" w:cs="Times New Roman"/>
                <w:color w:val="D4D4D4"/>
                <w:sz w:val="21"/>
                <w:szCs w:val="21"/>
              </w:rPr>
              <w:pPrChange w:id="4108" w:author="Donovan Goode" w:date="2018-11-09T10:05:00Z">
                <w:pPr>
                  <w:shd w:val="clear" w:color="auto" w:fill="1E1E1E"/>
                  <w:spacing w:line="285" w:lineRule="atLeast"/>
                </w:pPr>
              </w:pPrChange>
            </w:pPr>
            <w:del w:id="410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#b7b6b6</w:delText>
              </w:r>
              <w:r w:rsidRPr="007520B6" w:rsidDel="008B6AF4">
                <w:rPr>
                  <w:rFonts w:ascii="Consolas" w:eastAsia="Times New Roman" w:hAnsi="Consolas" w:cs="Times New Roman"/>
                  <w:color w:val="D4D4D4"/>
                  <w:sz w:val="21"/>
                  <w:szCs w:val="21"/>
                </w:rPr>
                <w:delText>;</w:delText>
              </w:r>
            </w:del>
          </w:p>
          <w:p w14:paraId="3DC57EA9" w14:textId="77777777" w:rsidR="00ED1509" w:rsidRPr="007520B6" w:rsidDel="008B6AF4" w:rsidRDefault="00ED1509">
            <w:pPr>
              <w:pStyle w:val="Heading1Numbered"/>
              <w:rPr>
                <w:del w:id="4110" w:author="Donovan Goode" w:date="2018-11-09T10:04:00Z"/>
                <w:rFonts w:ascii="Consolas" w:eastAsia="Times New Roman" w:hAnsi="Consolas" w:cs="Times New Roman"/>
                <w:color w:val="D4D4D4"/>
                <w:sz w:val="21"/>
                <w:szCs w:val="21"/>
              </w:rPr>
              <w:pPrChange w:id="4111" w:author="Donovan Goode" w:date="2018-11-09T10:05:00Z">
                <w:pPr>
                  <w:shd w:val="clear" w:color="auto" w:fill="1E1E1E"/>
                  <w:spacing w:line="285" w:lineRule="atLeast"/>
                </w:pPr>
              </w:pPrChange>
            </w:pPr>
            <w:del w:id="411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5C98DC74" w14:textId="77777777" w:rsidR="00ED1509" w:rsidRPr="007520B6" w:rsidDel="008B6AF4" w:rsidRDefault="00ED1509">
            <w:pPr>
              <w:pStyle w:val="Heading1Numbered"/>
              <w:rPr>
                <w:del w:id="4113" w:author="Donovan Goode" w:date="2018-11-09T10:04:00Z"/>
                <w:rFonts w:ascii="Consolas" w:eastAsia="Times New Roman" w:hAnsi="Consolas" w:cs="Times New Roman"/>
                <w:color w:val="D4D4D4"/>
                <w:sz w:val="21"/>
                <w:szCs w:val="21"/>
              </w:rPr>
              <w:pPrChange w:id="4114" w:author="Donovan Goode" w:date="2018-11-09T10:05:00Z">
                <w:pPr>
                  <w:shd w:val="clear" w:color="auto" w:fill="1E1E1E"/>
                  <w:spacing w:line="285" w:lineRule="atLeast"/>
                </w:pPr>
              </w:pPrChange>
            </w:pPr>
            <w:del w:id="411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6F4E3DC8" w14:textId="77777777" w:rsidR="00ED1509" w:rsidRPr="007520B6" w:rsidDel="008B6AF4" w:rsidRDefault="00ED1509">
            <w:pPr>
              <w:pStyle w:val="Heading1Numbered"/>
              <w:rPr>
                <w:del w:id="4116" w:author="Donovan Goode" w:date="2018-11-09T10:04:00Z"/>
                <w:rFonts w:ascii="Consolas" w:eastAsia="Times New Roman" w:hAnsi="Consolas" w:cs="Times New Roman"/>
                <w:color w:val="D4D4D4"/>
                <w:sz w:val="21"/>
                <w:szCs w:val="21"/>
              </w:rPr>
              <w:pPrChange w:id="4117" w:author="Donovan Goode" w:date="2018-11-09T10:05:00Z">
                <w:pPr>
                  <w:shd w:val="clear" w:color="auto" w:fill="1E1E1E"/>
                  <w:spacing w:line="285" w:lineRule="atLeast"/>
                </w:pPr>
              </w:pPrChange>
            </w:pPr>
            <w:del w:id="4118" w:author="Donovan Goode" w:date="2018-11-09T10:04:00Z">
              <w:r w:rsidRPr="007520B6" w:rsidDel="008B6AF4">
                <w:rPr>
                  <w:rFonts w:ascii="Consolas" w:eastAsia="Times New Roman" w:hAnsi="Consolas" w:cs="Times New Roman"/>
                  <w:color w:val="D4D4D4"/>
                  <w:sz w:val="21"/>
                  <w:szCs w:val="21"/>
                </w:rPr>
                <w:delText>}</w:delText>
              </w:r>
            </w:del>
          </w:p>
          <w:p w14:paraId="27A51439" w14:textId="77777777" w:rsidR="00ED1509" w:rsidRPr="007520B6" w:rsidDel="008B6AF4" w:rsidRDefault="00ED1509">
            <w:pPr>
              <w:pStyle w:val="Heading1Numbered"/>
              <w:rPr>
                <w:del w:id="4119" w:author="Donovan Goode" w:date="2018-11-09T10:04:00Z"/>
                <w:rFonts w:ascii="Consolas" w:eastAsia="Times New Roman" w:hAnsi="Consolas" w:cs="Times New Roman"/>
                <w:color w:val="D4D4D4"/>
                <w:sz w:val="21"/>
                <w:szCs w:val="21"/>
              </w:rPr>
              <w:pPrChange w:id="4120" w:author="Donovan Goode" w:date="2018-11-09T10:05:00Z">
                <w:pPr>
                  <w:shd w:val="clear" w:color="auto" w:fill="1E1E1E"/>
                  <w:spacing w:line="285" w:lineRule="atLeast"/>
                </w:pPr>
              </w:pPrChange>
            </w:pPr>
          </w:p>
          <w:p w14:paraId="03059E36" w14:textId="77777777" w:rsidR="00ED1509" w:rsidRPr="007520B6" w:rsidDel="008B6AF4" w:rsidRDefault="00ED1509">
            <w:pPr>
              <w:pStyle w:val="Heading1Numbered"/>
              <w:rPr>
                <w:del w:id="4121" w:author="Donovan Goode" w:date="2018-11-09T10:04:00Z"/>
                <w:rFonts w:ascii="Consolas" w:eastAsia="Times New Roman" w:hAnsi="Consolas" w:cs="Times New Roman"/>
                <w:color w:val="D4D4D4"/>
                <w:sz w:val="21"/>
                <w:szCs w:val="21"/>
              </w:rPr>
              <w:pPrChange w:id="4122" w:author="Donovan Goode" w:date="2018-11-09T10:05:00Z">
                <w:pPr>
                  <w:shd w:val="clear" w:color="auto" w:fill="1E1E1E"/>
                  <w:spacing w:line="285" w:lineRule="atLeast"/>
                </w:pPr>
              </w:pPrChange>
            </w:pPr>
            <w:del w:id="4123" w:author="Donovan Goode" w:date="2018-11-09T10:04:00Z">
              <w:r w:rsidRPr="007520B6" w:rsidDel="008B6AF4">
                <w:rPr>
                  <w:rFonts w:ascii="Consolas" w:eastAsia="Times New Roman" w:hAnsi="Consolas" w:cs="Times New Roman"/>
                  <w:color w:val="D7BA7D"/>
                  <w:sz w:val="21"/>
                  <w:szCs w:val="21"/>
                </w:rPr>
                <w:delText>#MidBody_Blog .rss_icon</w:delText>
              </w:r>
              <w:r w:rsidRPr="007520B6" w:rsidDel="008B6AF4">
                <w:rPr>
                  <w:rFonts w:ascii="Consolas" w:eastAsia="Times New Roman" w:hAnsi="Consolas" w:cs="Times New Roman"/>
                  <w:color w:val="D4D4D4"/>
                  <w:sz w:val="21"/>
                  <w:szCs w:val="21"/>
                </w:rPr>
                <w:delText xml:space="preserve"> {</w:delText>
              </w:r>
            </w:del>
          </w:p>
          <w:p w14:paraId="09932662" w14:textId="77777777" w:rsidR="00ED1509" w:rsidRPr="007520B6" w:rsidDel="008B6AF4" w:rsidRDefault="00ED1509">
            <w:pPr>
              <w:pStyle w:val="Heading1Numbered"/>
              <w:rPr>
                <w:del w:id="4124" w:author="Donovan Goode" w:date="2018-11-09T10:04:00Z"/>
                <w:rFonts w:ascii="Consolas" w:eastAsia="Times New Roman" w:hAnsi="Consolas" w:cs="Times New Roman"/>
                <w:color w:val="D4D4D4"/>
                <w:sz w:val="21"/>
                <w:szCs w:val="21"/>
              </w:rPr>
              <w:pPrChange w:id="4125" w:author="Donovan Goode" w:date="2018-11-09T10:05:00Z">
                <w:pPr>
                  <w:shd w:val="clear" w:color="auto" w:fill="1E1E1E"/>
                  <w:spacing w:line="285" w:lineRule="atLeast"/>
                </w:pPr>
              </w:pPrChange>
            </w:pPr>
            <w:del w:id="412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   </w:delText>
              </w:r>
            </w:del>
          </w:p>
          <w:p w14:paraId="6D3429E2" w14:textId="77777777" w:rsidR="00ED1509" w:rsidRPr="007520B6" w:rsidDel="008B6AF4" w:rsidRDefault="00ED1509">
            <w:pPr>
              <w:pStyle w:val="Heading1Numbered"/>
              <w:rPr>
                <w:del w:id="4127" w:author="Donovan Goode" w:date="2018-11-09T10:04:00Z"/>
                <w:rFonts w:ascii="Consolas" w:eastAsia="Times New Roman" w:hAnsi="Consolas" w:cs="Times New Roman"/>
                <w:color w:val="D4D4D4"/>
                <w:sz w:val="21"/>
                <w:szCs w:val="21"/>
              </w:rPr>
              <w:pPrChange w:id="4128" w:author="Donovan Goode" w:date="2018-11-09T10:05:00Z">
                <w:pPr>
                  <w:shd w:val="clear" w:color="auto" w:fill="1E1E1E"/>
                  <w:spacing w:line="285" w:lineRule="atLeast"/>
                </w:pPr>
              </w:pPrChange>
            </w:pPr>
            <w:del w:id="4129" w:author="Donovan Goode" w:date="2018-11-09T10:04:00Z">
              <w:r w:rsidRPr="007520B6" w:rsidDel="008B6AF4">
                <w:rPr>
                  <w:rFonts w:ascii="Consolas" w:eastAsia="Times New Roman" w:hAnsi="Consolas" w:cs="Times New Roman"/>
                  <w:color w:val="D4D4D4"/>
                  <w:sz w:val="21"/>
                  <w:szCs w:val="21"/>
                </w:rPr>
                <w:delText>}</w:delText>
              </w:r>
            </w:del>
          </w:p>
          <w:p w14:paraId="0537C15A" w14:textId="77777777" w:rsidR="00ED1509" w:rsidRPr="007520B6" w:rsidDel="008B6AF4" w:rsidRDefault="00ED1509">
            <w:pPr>
              <w:pStyle w:val="Heading1Numbered"/>
              <w:rPr>
                <w:del w:id="4130" w:author="Donovan Goode" w:date="2018-11-09T10:04:00Z"/>
                <w:rFonts w:ascii="Consolas" w:eastAsia="Times New Roman" w:hAnsi="Consolas" w:cs="Times New Roman"/>
                <w:color w:val="D4D4D4"/>
                <w:sz w:val="21"/>
                <w:szCs w:val="21"/>
              </w:rPr>
              <w:pPrChange w:id="4131" w:author="Donovan Goode" w:date="2018-11-09T10:05:00Z">
                <w:pPr>
                  <w:shd w:val="clear" w:color="auto" w:fill="1E1E1E"/>
                  <w:spacing w:line="285" w:lineRule="atLeast"/>
                </w:pPr>
              </w:pPrChange>
            </w:pPr>
          </w:p>
          <w:p w14:paraId="4701406F" w14:textId="77777777" w:rsidR="00ED1509" w:rsidRPr="007520B6" w:rsidDel="008B6AF4" w:rsidRDefault="00ED1509">
            <w:pPr>
              <w:pStyle w:val="Heading1Numbered"/>
              <w:rPr>
                <w:del w:id="4132" w:author="Donovan Goode" w:date="2018-11-09T10:04:00Z"/>
                <w:rFonts w:ascii="Consolas" w:eastAsia="Times New Roman" w:hAnsi="Consolas" w:cs="Times New Roman"/>
                <w:color w:val="D4D4D4"/>
                <w:sz w:val="21"/>
                <w:szCs w:val="21"/>
              </w:rPr>
              <w:pPrChange w:id="4133" w:author="Donovan Goode" w:date="2018-11-09T10:05:00Z">
                <w:pPr>
                  <w:shd w:val="clear" w:color="auto" w:fill="1E1E1E"/>
                  <w:spacing w:line="285" w:lineRule="atLeast"/>
                </w:pPr>
              </w:pPrChange>
            </w:pPr>
            <w:del w:id="4134" w:author="Donovan Goode" w:date="2018-11-09T10:04:00Z">
              <w:r w:rsidRPr="007520B6" w:rsidDel="008B6AF4">
                <w:rPr>
                  <w:rFonts w:ascii="Consolas" w:eastAsia="Times New Roman" w:hAnsi="Consolas" w:cs="Times New Roman"/>
                  <w:color w:val="D7BA7D"/>
                  <w:sz w:val="21"/>
                  <w:szCs w:val="21"/>
                </w:rPr>
                <w:delText>#MidBody_Blog .Blog_Entry</w:delText>
              </w:r>
              <w:r w:rsidRPr="007520B6" w:rsidDel="008B6AF4">
                <w:rPr>
                  <w:rFonts w:ascii="Consolas" w:eastAsia="Times New Roman" w:hAnsi="Consolas" w:cs="Times New Roman"/>
                  <w:color w:val="D4D4D4"/>
                  <w:sz w:val="21"/>
                  <w:szCs w:val="21"/>
                </w:rPr>
                <w:delText xml:space="preserve"> {</w:delText>
              </w:r>
            </w:del>
          </w:p>
          <w:p w14:paraId="1611B8A5" w14:textId="77777777" w:rsidR="00ED1509" w:rsidRPr="007520B6" w:rsidDel="008B6AF4" w:rsidRDefault="00ED1509">
            <w:pPr>
              <w:pStyle w:val="Heading1Numbered"/>
              <w:rPr>
                <w:del w:id="4135" w:author="Donovan Goode" w:date="2018-11-09T10:04:00Z"/>
                <w:rFonts w:ascii="Consolas" w:eastAsia="Times New Roman" w:hAnsi="Consolas" w:cs="Times New Roman"/>
                <w:color w:val="D4D4D4"/>
                <w:sz w:val="21"/>
                <w:szCs w:val="21"/>
              </w:rPr>
              <w:pPrChange w:id="4136" w:author="Donovan Goode" w:date="2018-11-09T10:05:00Z">
                <w:pPr>
                  <w:shd w:val="clear" w:color="auto" w:fill="1E1E1E"/>
                  <w:spacing w:line="285" w:lineRule="atLeast"/>
                </w:pPr>
              </w:pPrChange>
            </w:pPr>
            <w:del w:id="4137" w:author="Donovan Goode" w:date="2018-11-09T10:04:00Z">
              <w:r w:rsidRPr="007520B6" w:rsidDel="008B6AF4">
                <w:rPr>
                  <w:rFonts w:ascii="Consolas" w:eastAsia="Times New Roman" w:hAnsi="Consolas" w:cs="Times New Roman"/>
                  <w:color w:val="D4D4D4"/>
                  <w:sz w:val="21"/>
                  <w:szCs w:val="21"/>
                </w:rPr>
                <w:delText>    </w:delText>
              </w:r>
            </w:del>
          </w:p>
          <w:p w14:paraId="40E54F02" w14:textId="77777777" w:rsidR="00ED1509" w:rsidRPr="007520B6" w:rsidDel="008B6AF4" w:rsidRDefault="00ED1509">
            <w:pPr>
              <w:pStyle w:val="Heading1Numbered"/>
              <w:rPr>
                <w:del w:id="4138" w:author="Donovan Goode" w:date="2018-11-09T10:04:00Z"/>
                <w:rFonts w:ascii="Consolas" w:eastAsia="Times New Roman" w:hAnsi="Consolas" w:cs="Times New Roman"/>
                <w:color w:val="D4D4D4"/>
                <w:sz w:val="21"/>
                <w:szCs w:val="21"/>
              </w:rPr>
              <w:pPrChange w:id="4139" w:author="Donovan Goode" w:date="2018-11-09T10:05:00Z">
                <w:pPr>
                  <w:shd w:val="clear" w:color="auto" w:fill="1E1E1E"/>
                  <w:spacing w:line="285" w:lineRule="atLeast"/>
                </w:pPr>
              </w:pPrChange>
            </w:pPr>
            <w:del w:id="4140" w:author="Donovan Goode" w:date="2018-11-09T10:04:00Z">
              <w:r w:rsidRPr="007520B6" w:rsidDel="008B6AF4">
                <w:rPr>
                  <w:rFonts w:ascii="Consolas" w:eastAsia="Times New Roman" w:hAnsi="Consolas" w:cs="Times New Roman"/>
                  <w:color w:val="D4D4D4"/>
                  <w:sz w:val="21"/>
                  <w:szCs w:val="21"/>
                </w:rPr>
                <w:delText>}</w:delText>
              </w:r>
            </w:del>
          </w:p>
          <w:p w14:paraId="3814DAFD" w14:textId="77777777" w:rsidR="00ED1509" w:rsidRPr="007520B6" w:rsidDel="008B6AF4" w:rsidRDefault="00ED1509">
            <w:pPr>
              <w:pStyle w:val="Heading1Numbered"/>
              <w:rPr>
                <w:del w:id="4141" w:author="Donovan Goode" w:date="2018-11-09T10:04:00Z"/>
                <w:rFonts w:ascii="Consolas" w:eastAsia="Times New Roman" w:hAnsi="Consolas" w:cs="Times New Roman"/>
                <w:color w:val="D4D4D4"/>
                <w:sz w:val="21"/>
                <w:szCs w:val="21"/>
              </w:rPr>
              <w:pPrChange w:id="4142" w:author="Donovan Goode" w:date="2018-11-09T10:05:00Z">
                <w:pPr>
                  <w:shd w:val="clear" w:color="auto" w:fill="1E1E1E"/>
                  <w:spacing w:line="285" w:lineRule="atLeast"/>
                </w:pPr>
              </w:pPrChange>
            </w:pPr>
          </w:p>
          <w:p w14:paraId="1321FEE5" w14:textId="77777777" w:rsidR="00ED1509" w:rsidRPr="007520B6" w:rsidDel="008B6AF4" w:rsidRDefault="00ED1509">
            <w:pPr>
              <w:pStyle w:val="Heading1Numbered"/>
              <w:rPr>
                <w:del w:id="4143" w:author="Donovan Goode" w:date="2018-11-09T10:04:00Z"/>
                <w:rFonts w:ascii="Consolas" w:eastAsia="Times New Roman" w:hAnsi="Consolas" w:cs="Times New Roman"/>
                <w:color w:val="D4D4D4"/>
                <w:sz w:val="21"/>
                <w:szCs w:val="21"/>
              </w:rPr>
              <w:pPrChange w:id="4144" w:author="Donovan Goode" w:date="2018-11-09T10:05:00Z">
                <w:pPr>
                  <w:shd w:val="clear" w:color="auto" w:fill="1E1E1E"/>
                  <w:spacing w:line="285" w:lineRule="atLeast"/>
                </w:pPr>
              </w:pPrChange>
            </w:pPr>
            <w:del w:id="4145" w:author="Donovan Goode" w:date="2018-11-09T10:04:00Z">
              <w:r w:rsidRPr="007520B6" w:rsidDel="008B6AF4">
                <w:rPr>
                  <w:rFonts w:ascii="Consolas" w:eastAsia="Times New Roman" w:hAnsi="Consolas" w:cs="Times New Roman"/>
                  <w:color w:val="D7BA7D"/>
                  <w:sz w:val="21"/>
                  <w:szCs w:val="21"/>
                </w:rPr>
                <w:delText>#MidBody_Blog .Blog_Date</w:delText>
              </w:r>
              <w:r w:rsidRPr="007520B6" w:rsidDel="008B6AF4">
                <w:rPr>
                  <w:rFonts w:ascii="Consolas" w:eastAsia="Times New Roman" w:hAnsi="Consolas" w:cs="Times New Roman"/>
                  <w:color w:val="D4D4D4"/>
                  <w:sz w:val="21"/>
                  <w:szCs w:val="21"/>
                </w:rPr>
                <w:delText xml:space="preserve"> {</w:delText>
              </w:r>
            </w:del>
          </w:p>
          <w:p w14:paraId="1A3C48A6" w14:textId="77777777" w:rsidR="00ED1509" w:rsidRPr="007520B6" w:rsidDel="008B6AF4" w:rsidRDefault="00ED1509">
            <w:pPr>
              <w:pStyle w:val="Heading1Numbered"/>
              <w:rPr>
                <w:del w:id="4146" w:author="Donovan Goode" w:date="2018-11-09T10:04:00Z"/>
                <w:rFonts w:ascii="Consolas" w:eastAsia="Times New Roman" w:hAnsi="Consolas" w:cs="Times New Roman"/>
                <w:color w:val="D4D4D4"/>
                <w:sz w:val="21"/>
                <w:szCs w:val="21"/>
              </w:rPr>
              <w:pPrChange w:id="4147" w:author="Donovan Goode" w:date="2018-11-09T10:05:00Z">
                <w:pPr>
                  <w:shd w:val="clear" w:color="auto" w:fill="1E1E1E"/>
                  <w:spacing w:line="285" w:lineRule="atLeast"/>
                </w:pPr>
              </w:pPrChange>
            </w:pPr>
            <w:del w:id="414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70px</w:delText>
              </w:r>
              <w:r w:rsidRPr="007520B6" w:rsidDel="008B6AF4">
                <w:rPr>
                  <w:rFonts w:ascii="Consolas" w:eastAsia="Times New Roman" w:hAnsi="Consolas" w:cs="Times New Roman"/>
                  <w:color w:val="D4D4D4"/>
                  <w:sz w:val="21"/>
                  <w:szCs w:val="21"/>
                </w:rPr>
                <w:delText>;</w:delText>
              </w:r>
            </w:del>
          </w:p>
          <w:p w14:paraId="15BBB74A" w14:textId="77777777" w:rsidR="00ED1509" w:rsidRPr="007520B6" w:rsidDel="008B6AF4" w:rsidRDefault="00ED1509">
            <w:pPr>
              <w:pStyle w:val="Heading1Numbered"/>
              <w:rPr>
                <w:del w:id="4149" w:author="Donovan Goode" w:date="2018-11-09T10:04:00Z"/>
                <w:rFonts w:ascii="Consolas" w:eastAsia="Times New Roman" w:hAnsi="Consolas" w:cs="Times New Roman"/>
                <w:color w:val="D4D4D4"/>
                <w:sz w:val="21"/>
                <w:szCs w:val="21"/>
              </w:rPr>
              <w:pPrChange w:id="4150" w:author="Donovan Goode" w:date="2018-11-09T10:05:00Z">
                <w:pPr>
                  <w:shd w:val="clear" w:color="auto" w:fill="1E1E1E"/>
                  <w:spacing w:line="285" w:lineRule="atLeast"/>
                </w:pPr>
              </w:pPrChange>
            </w:pPr>
            <w:del w:id="415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70px</w:delText>
              </w:r>
              <w:r w:rsidRPr="007520B6" w:rsidDel="008B6AF4">
                <w:rPr>
                  <w:rFonts w:ascii="Consolas" w:eastAsia="Times New Roman" w:hAnsi="Consolas" w:cs="Times New Roman"/>
                  <w:color w:val="D4D4D4"/>
                  <w:sz w:val="21"/>
                  <w:szCs w:val="21"/>
                </w:rPr>
                <w:delText>;</w:delText>
              </w:r>
            </w:del>
          </w:p>
          <w:p w14:paraId="5D734116" w14:textId="77777777" w:rsidR="00ED1509" w:rsidRPr="007520B6" w:rsidDel="008B6AF4" w:rsidRDefault="00ED1509">
            <w:pPr>
              <w:pStyle w:val="Heading1Numbered"/>
              <w:rPr>
                <w:del w:id="4152" w:author="Donovan Goode" w:date="2018-11-09T10:04:00Z"/>
                <w:rFonts w:ascii="Consolas" w:eastAsia="Times New Roman" w:hAnsi="Consolas" w:cs="Times New Roman"/>
                <w:color w:val="D4D4D4"/>
                <w:sz w:val="21"/>
                <w:szCs w:val="21"/>
              </w:rPr>
              <w:pPrChange w:id="4153" w:author="Donovan Goode" w:date="2018-11-09T10:05:00Z">
                <w:pPr>
                  <w:shd w:val="clear" w:color="auto" w:fill="1E1E1E"/>
                  <w:spacing w:line="285" w:lineRule="atLeast"/>
                </w:pPr>
              </w:pPrChange>
            </w:pPr>
            <w:del w:id="415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../../img/global/Circle_70_gray.gif</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2994D378" w14:textId="77777777" w:rsidR="00ED1509" w:rsidRPr="007520B6" w:rsidDel="008B6AF4" w:rsidRDefault="00ED1509">
            <w:pPr>
              <w:pStyle w:val="Heading1Numbered"/>
              <w:rPr>
                <w:del w:id="4155" w:author="Donovan Goode" w:date="2018-11-09T10:04:00Z"/>
                <w:rFonts w:ascii="Consolas" w:eastAsia="Times New Roman" w:hAnsi="Consolas" w:cs="Times New Roman"/>
                <w:color w:val="D4D4D4"/>
                <w:sz w:val="21"/>
                <w:szCs w:val="21"/>
              </w:rPr>
              <w:pPrChange w:id="4156" w:author="Donovan Goode" w:date="2018-11-09T10:05:00Z">
                <w:pPr>
                  <w:shd w:val="clear" w:color="auto" w:fill="1E1E1E"/>
                  <w:spacing w:line="285" w:lineRule="atLeast"/>
                </w:pPr>
              </w:pPrChange>
            </w:pPr>
            <w:del w:id="415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1.4em</w:delText>
              </w:r>
              <w:r w:rsidRPr="007520B6" w:rsidDel="008B6AF4">
                <w:rPr>
                  <w:rFonts w:ascii="Consolas" w:eastAsia="Times New Roman" w:hAnsi="Consolas" w:cs="Times New Roman"/>
                  <w:color w:val="D4D4D4"/>
                  <w:sz w:val="21"/>
                  <w:szCs w:val="21"/>
                </w:rPr>
                <w:delText>;</w:delText>
              </w:r>
            </w:del>
          </w:p>
          <w:p w14:paraId="4D815A57" w14:textId="77777777" w:rsidR="00ED1509" w:rsidRPr="007520B6" w:rsidDel="008B6AF4" w:rsidRDefault="00ED1509">
            <w:pPr>
              <w:pStyle w:val="Heading1Numbered"/>
              <w:rPr>
                <w:del w:id="4158" w:author="Donovan Goode" w:date="2018-11-09T10:04:00Z"/>
                <w:rFonts w:ascii="Consolas" w:eastAsia="Times New Roman" w:hAnsi="Consolas" w:cs="Times New Roman"/>
                <w:color w:val="D4D4D4"/>
                <w:sz w:val="21"/>
                <w:szCs w:val="21"/>
              </w:rPr>
              <w:pPrChange w:id="4159" w:author="Donovan Goode" w:date="2018-11-09T10:05:00Z">
                <w:pPr>
                  <w:shd w:val="clear" w:color="auto" w:fill="1E1E1E"/>
                  <w:spacing w:line="285" w:lineRule="atLeast"/>
                </w:pPr>
              </w:pPrChange>
            </w:pPr>
            <w:del w:id="416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76739AD6" w14:textId="77777777" w:rsidR="00ED1509" w:rsidRPr="007520B6" w:rsidDel="008B6AF4" w:rsidRDefault="00ED1509">
            <w:pPr>
              <w:pStyle w:val="Heading1Numbered"/>
              <w:rPr>
                <w:del w:id="4161" w:author="Donovan Goode" w:date="2018-11-09T10:04:00Z"/>
                <w:rFonts w:ascii="Consolas" w:eastAsia="Times New Roman" w:hAnsi="Consolas" w:cs="Times New Roman"/>
                <w:color w:val="D4D4D4"/>
                <w:sz w:val="21"/>
                <w:szCs w:val="21"/>
              </w:rPr>
              <w:pPrChange w:id="4162" w:author="Donovan Goode" w:date="2018-11-09T10:05:00Z">
                <w:pPr>
                  <w:shd w:val="clear" w:color="auto" w:fill="1E1E1E"/>
                  <w:spacing w:line="285" w:lineRule="atLeast"/>
                </w:pPr>
              </w:pPrChange>
            </w:pPr>
            <w:del w:id="416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#acacac</w:delText>
              </w:r>
              <w:r w:rsidRPr="007520B6" w:rsidDel="008B6AF4">
                <w:rPr>
                  <w:rFonts w:ascii="Consolas" w:eastAsia="Times New Roman" w:hAnsi="Consolas" w:cs="Times New Roman"/>
                  <w:color w:val="D4D4D4"/>
                  <w:sz w:val="21"/>
                  <w:szCs w:val="21"/>
                </w:rPr>
                <w:delText>;</w:delText>
              </w:r>
            </w:del>
          </w:p>
          <w:p w14:paraId="4C07FEC6" w14:textId="77777777" w:rsidR="00ED1509" w:rsidRPr="007520B6" w:rsidDel="008B6AF4" w:rsidRDefault="00ED1509">
            <w:pPr>
              <w:pStyle w:val="Heading1Numbered"/>
              <w:rPr>
                <w:del w:id="4164" w:author="Donovan Goode" w:date="2018-11-09T10:04:00Z"/>
                <w:rFonts w:ascii="Consolas" w:eastAsia="Times New Roman" w:hAnsi="Consolas" w:cs="Times New Roman"/>
                <w:color w:val="D4D4D4"/>
                <w:sz w:val="21"/>
                <w:szCs w:val="21"/>
              </w:rPr>
              <w:pPrChange w:id="4165" w:author="Donovan Goode" w:date="2018-11-09T10:05:00Z">
                <w:pPr>
                  <w:shd w:val="clear" w:color="auto" w:fill="1E1E1E"/>
                  <w:spacing w:line="285" w:lineRule="atLeast"/>
                </w:pPr>
              </w:pPrChange>
            </w:pPr>
            <w:del w:id="416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69C5D5A8" w14:textId="77777777" w:rsidR="00ED1509" w:rsidRPr="007520B6" w:rsidDel="008B6AF4" w:rsidRDefault="00ED1509">
            <w:pPr>
              <w:pStyle w:val="Heading1Numbered"/>
              <w:rPr>
                <w:del w:id="4167" w:author="Donovan Goode" w:date="2018-11-09T10:04:00Z"/>
                <w:rFonts w:ascii="Consolas" w:eastAsia="Times New Roman" w:hAnsi="Consolas" w:cs="Times New Roman"/>
                <w:color w:val="D4D4D4"/>
                <w:sz w:val="21"/>
                <w:szCs w:val="21"/>
              </w:rPr>
              <w:pPrChange w:id="4168" w:author="Donovan Goode" w:date="2018-11-09T10:05:00Z">
                <w:pPr>
                  <w:shd w:val="clear" w:color="auto" w:fill="1E1E1E"/>
                  <w:spacing w:line="285" w:lineRule="atLeast"/>
                </w:pPr>
              </w:pPrChange>
            </w:pPr>
            <w:del w:id="416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65A2852A" w14:textId="77777777" w:rsidR="00ED1509" w:rsidRPr="007520B6" w:rsidDel="008B6AF4" w:rsidRDefault="00ED1509">
            <w:pPr>
              <w:pStyle w:val="Heading1Numbered"/>
              <w:rPr>
                <w:del w:id="4170" w:author="Donovan Goode" w:date="2018-11-09T10:04:00Z"/>
                <w:rFonts w:ascii="Consolas" w:eastAsia="Times New Roman" w:hAnsi="Consolas" w:cs="Times New Roman"/>
                <w:color w:val="D4D4D4"/>
                <w:sz w:val="21"/>
                <w:szCs w:val="21"/>
              </w:rPr>
              <w:pPrChange w:id="4171" w:author="Donovan Goode" w:date="2018-11-09T10:05:00Z">
                <w:pPr>
                  <w:shd w:val="clear" w:color="auto" w:fill="1E1E1E"/>
                  <w:spacing w:line="285" w:lineRule="atLeast"/>
                </w:pPr>
              </w:pPrChange>
            </w:pPr>
            <w:del w:id="417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6DB951E" w14:textId="77777777" w:rsidR="00ED1509" w:rsidRPr="007520B6" w:rsidDel="008B6AF4" w:rsidRDefault="00ED1509">
            <w:pPr>
              <w:pStyle w:val="Heading1Numbered"/>
              <w:rPr>
                <w:del w:id="4173" w:author="Donovan Goode" w:date="2018-11-09T10:04:00Z"/>
                <w:rFonts w:ascii="Consolas" w:eastAsia="Times New Roman" w:hAnsi="Consolas" w:cs="Times New Roman"/>
                <w:color w:val="D4D4D4"/>
                <w:sz w:val="21"/>
                <w:szCs w:val="21"/>
              </w:rPr>
              <w:pPrChange w:id="4174" w:author="Donovan Goode" w:date="2018-11-09T10:05:00Z">
                <w:pPr>
                  <w:shd w:val="clear" w:color="auto" w:fill="1E1E1E"/>
                  <w:spacing w:line="285" w:lineRule="atLeast"/>
                </w:pPr>
              </w:pPrChange>
            </w:pPr>
            <w:del w:id="417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50F47936" w14:textId="77777777" w:rsidR="00ED1509" w:rsidRPr="007520B6" w:rsidDel="008B6AF4" w:rsidRDefault="00ED1509">
            <w:pPr>
              <w:pStyle w:val="Heading1Numbered"/>
              <w:rPr>
                <w:del w:id="4176" w:author="Donovan Goode" w:date="2018-11-09T10:04:00Z"/>
                <w:rFonts w:ascii="Consolas" w:eastAsia="Times New Roman" w:hAnsi="Consolas" w:cs="Times New Roman"/>
                <w:color w:val="D4D4D4"/>
                <w:sz w:val="21"/>
                <w:szCs w:val="21"/>
              </w:rPr>
              <w:pPrChange w:id="4177" w:author="Donovan Goode" w:date="2018-11-09T10:05:00Z">
                <w:pPr>
                  <w:shd w:val="clear" w:color="auto" w:fill="1E1E1E"/>
                  <w:spacing w:line="285" w:lineRule="atLeast"/>
                </w:pPr>
              </w:pPrChange>
            </w:pPr>
            <w:del w:id="417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4DDAFA3D" w14:textId="77777777" w:rsidR="00ED1509" w:rsidRPr="007520B6" w:rsidDel="008B6AF4" w:rsidRDefault="00ED1509">
            <w:pPr>
              <w:pStyle w:val="Heading1Numbered"/>
              <w:rPr>
                <w:del w:id="4179" w:author="Donovan Goode" w:date="2018-11-09T10:04:00Z"/>
                <w:rFonts w:ascii="Consolas" w:eastAsia="Times New Roman" w:hAnsi="Consolas" w:cs="Times New Roman"/>
                <w:color w:val="D4D4D4"/>
                <w:sz w:val="21"/>
                <w:szCs w:val="21"/>
              </w:rPr>
              <w:pPrChange w:id="4180" w:author="Donovan Goode" w:date="2018-11-09T10:05:00Z">
                <w:pPr>
                  <w:shd w:val="clear" w:color="auto" w:fill="1E1E1E"/>
                  <w:spacing w:line="285" w:lineRule="atLeast"/>
                </w:pPr>
              </w:pPrChange>
            </w:pPr>
            <w:del w:id="4181" w:author="Donovan Goode" w:date="2018-11-09T10:04:00Z">
              <w:r w:rsidRPr="007520B6" w:rsidDel="008B6AF4">
                <w:rPr>
                  <w:rFonts w:ascii="Consolas" w:eastAsia="Times New Roman" w:hAnsi="Consolas" w:cs="Times New Roman"/>
                  <w:color w:val="D4D4D4"/>
                  <w:sz w:val="21"/>
                  <w:szCs w:val="21"/>
                </w:rPr>
                <w:delText>}</w:delText>
              </w:r>
            </w:del>
          </w:p>
          <w:p w14:paraId="64BEC608" w14:textId="77777777" w:rsidR="00ED1509" w:rsidRPr="007520B6" w:rsidDel="008B6AF4" w:rsidRDefault="00ED1509">
            <w:pPr>
              <w:pStyle w:val="Heading1Numbered"/>
              <w:rPr>
                <w:del w:id="4182" w:author="Donovan Goode" w:date="2018-11-09T10:04:00Z"/>
                <w:rFonts w:ascii="Consolas" w:eastAsia="Times New Roman" w:hAnsi="Consolas" w:cs="Times New Roman"/>
                <w:color w:val="D4D4D4"/>
                <w:sz w:val="21"/>
                <w:szCs w:val="21"/>
              </w:rPr>
              <w:pPrChange w:id="4183" w:author="Donovan Goode" w:date="2018-11-09T10:05:00Z">
                <w:pPr>
                  <w:shd w:val="clear" w:color="auto" w:fill="1E1E1E"/>
                  <w:spacing w:line="285" w:lineRule="atLeast"/>
                </w:pPr>
              </w:pPrChange>
            </w:pPr>
          </w:p>
          <w:p w14:paraId="05C012E0" w14:textId="77777777" w:rsidR="00ED1509" w:rsidRPr="007520B6" w:rsidDel="008B6AF4" w:rsidRDefault="00ED1509">
            <w:pPr>
              <w:pStyle w:val="Heading1Numbered"/>
              <w:rPr>
                <w:del w:id="4184" w:author="Donovan Goode" w:date="2018-11-09T10:04:00Z"/>
                <w:rFonts w:ascii="Consolas" w:eastAsia="Times New Roman" w:hAnsi="Consolas" w:cs="Times New Roman"/>
                <w:color w:val="D4D4D4"/>
                <w:sz w:val="21"/>
                <w:szCs w:val="21"/>
              </w:rPr>
              <w:pPrChange w:id="4185" w:author="Donovan Goode" w:date="2018-11-09T10:05:00Z">
                <w:pPr>
                  <w:shd w:val="clear" w:color="auto" w:fill="1E1E1E"/>
                  <w:spacing w:line="285" w:lineRule="atLeast"/>
                </w:pPr>
              </w:pPrChange>
            </w:pPr>
            <w:del w:id="4186" w:author="Donovan Goode" w:date="2018-11-09T10:04:00Z">
              <w:r w:rsidRPr="007520B6" w:rsidDel="008B6AF4">
                <w:rPr>
                  <w:rFonts w:ascii="Consolas" w:eastAsia="Times New Roman" w:hAnsi="Consolas" w:cs="Times New Roman"/>
                  <w:color w:val="D7BA7D"/>
                  <w:sz w:val="21"/>
                  <w:szCs w:val="21"/>
                </w:rPr>
                <w:delText>#MidBody_Blog .Blog_Date span</w:delText>
              </w:r>
              <w:r w:rsidRPr="007520B6" w:rsidDel="008B6AF4">
                <w:rPr>
                  <w:rFonts w:ascii="Consolas" w:eastAsia="Times New Roman" w:hAnsi="Consolas" w:cs="Times New Roman"/>
                  <w:color w:val="D4D4D4"/>
                  <w:sz w:val="21"/>
                  <w:szCs w:val="21"/>
                </w:rPr>
                <w:delText xml:space="preserve"> {</w:delText>
              </w:r>
            </w:del>
          </w:p>
          <w:p w14:paraId="34A0D96B" w14:textId="77777777" w:rsidR="00ED1509" w:rsidRPr="007520B6" w:rsidDel="008B6AF4" w:rsidRDefault="00ED1509">
            <w:pPr>
              <w:pStyle w:val="Heading1Numbered"/>
              <w:rPr>
                <w:del w:id="4187" w:author="Donovan Goode" w:date="2018-11-09T10:04:00Z"/>
                <w:rFonts w:ascii="Consolas" w:eastAsia="Times New Roman" w:hAnsi="Consolas" w:cs="Times New Roman"/>
                <w:color w:val="D4D4D4"/>
                <w:sz w:val="21"/>
                <w:szCs w:val="21"/>
              </w:rPr>
              <w:pPrChange w:id="4188" w:author="Donovan Goode" w:date="2018-11-09T10:05:00Z">
                <w:pPr>
                  <w:shd w:val="clear" w:color="auto" w:fill="1E1E1E"/>
                  <w:spacing w:line="285" w:lineRule="atLeast"/>
                </w:pPr>
              </w:pPrChange>
            </w:pPr>
            <w:del w:id="418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1.8em</w:delText>
              </w:r>
              <w:r w:rsidRPr="007520B6" w:rsidDel="008B6AF4">
                <w:rPr>
                  <w:rFonts w:ascii="Consolas" w:eastAsia="Times New Roman" w:hAnsi="Consolas" w:cs="Times New Roman"/>
                  <w:color w:val="D4D4D4"/>
                  <w:sz w:val="21"/>
                  <w:szCs w:val="21"/>
                </w:rPr>
                <w:delText>;</w:delText>
              </w:r>
            </w:del>
          </w:p>
          <w:p w14:paraId="19C1A0A3" w14:textId="77777777" w:rsidR="00ED1509" w:rsidRPr="007520B6" w:rsidDel="008B6AF4" w:rsidRDefault="00ED1509">
            <w:pPr>
              <w:pStyle w:val="Heading1Numbered"/>
              <w:rPr>
                <w:del w:id="4190" w:author="Donovan Goode" w:date="2018-11-09T10:04:00Z"/>
                <w:rFonts w:ascii="Consolas" w:eastAsia="Times New Roman" w:hAnsi="Consolas" w:cs="Times New Roman"/>
                <w:color w:val="D4D4D4"/>
                <w:sz w:val="21"/>
                <w:szCs w:val="21"/>
              </w:rPr>
              <w:pPrChange w:id="4191" w:author="Donovan Goode" w:date="2018-11-09T10:05:00Z">
                <w:pPr>
                  <w:shd w:val="clear" w:color="auto" w:fill="1E1E1E"/>
                  <w:spacing w:line="285" w:lineRule="atLeast"/>
                </w:pPr>
              </w:pPrChange>
            </w:pPr>
            <w:del w:id="419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0em</w:delText>
              </w:r>
              <w:r w:rsidRPr="007520B6" w:rsidDel="008B6AF4">
                <w:rPr>
                  <w:rFonts w:ascii="Consolas" w:eastAsia="Times New Roman" w:hAnsi="Consolas" w:cs="Times New Roman"/>
                  <w:color w:val="D4D4D4"/>
                  <w:sz w:val="21"/>
                  <w:szCs w:val="21"/>
                </w:rPr>
                <w:delText>;</w:delText>
              </w:r>
            </w:del>
          </w:p>
          <w:p w14:paraId="343C3A9F" w14:textId="77777777" w:rsidR="00ED1509" w:rsidRPr="007520B6" w:rsidDel="008B6AF4" w:rsidRDefault="00ED1509">
            <w:pPr>
              <w:pStyle w:val="Heading1Numbered"/>
              <w:rPr>
                <w:del w:id="4193" w:author="Donovan Goode" w:date="2018-11-09T10:04:00Z"/>
                <w:rFonts w:ascii="Consolas" w:eastAsia="Times New Roman" w:hAnsi="Consolas" w:cs="Times New Roman"/>
                <w:color w:val="D4D4D4"/>
                <w:sz w:val="21"/>
                <w:szCs w:val="21"/>
              </w:rPr>
              <w:pPrChange w:id="4194" w:author="Donovan Goode" w:date="2018-11-09T10:05:00Z">
                <w:pPr>
                  <w:shd w:val="clear" w:color="auto" w:fill="1E1E1E"/>
                  <w:spacing w:line="285" w:lineRule="atLeast"/>
                </w:pPr>
              </w:pPrChange>
            </w:pPr>
            <w:del w:id="419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05A1C274" w14:textId="77777777" w:rsidR="00ED1509" w:rsidRPr="007520B6" w:rsidDel="008B6AF4" w:rsidRDefault="00ED1509">
            <w:pPr>
              <w:pStyle w:val="Heading1Numbered"/>
              <w:rPr>
                <w:del w:id="4196" w:author="Donovan Goode" w:date="2018-11-09T10:04:00Z"/>
                <w:rFonts w:ascii="Consolas" w:eastAsia="Times New Roman" w:hAnsi="Consolas" w:cs="Times New Roman"/>
                <w:color w:val="D4D4D4"/>
                <w:sz w:val="21"/>
                <w:szCs w:val="21"/>
              </w:rPr>
              <w:pPrChange w:id="4197" w:author="Donovan Goode" w:date="2018-11-09T10:05:00Z">
                <w:pPr>
                  <w:shd w:val="clear" w:color="auto" w:fill="1E1E1E"/>
                  <w:spacing w:line="285" w:lineRule="atLeast"/>
                </w:pPr>
              </w:pPrChange>
            </w:pPr>
            <w:del w:id="419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29AD83B4" w14:textId="77777777" w:rsidR="00ED1509" w:rsidRPr="007520B6" w:rsidDel="008B6AF4" w:rsidRDefault="00ED1509">
            <w:pPr>
              <w:pStyle w:val="Heading1Numbered"/>
              <w:rPr>
                <w:del w:id="4199" w:author="Donovan Goode" w:date="2018-11-09T10:04:00Z"/>
                <w:rFonts w:ascii="Consolas" w:eastAsia="Times New Roman" w:hAnsi="Consolas" w:cs="Times New Roman"/>
                <w:color w:val="D4D4D4"/>
                <w:sz w:val="21"/>
                <w:szCs w:val="21"/>
              </w:rPr>
              <w:pPrChange w:id="4200" w:author="Donovan Goode" w:date="2018-11-09T10:05:00Z">
                <w:pPr>
                  <w:shd w:val="clear" w:color="auto" w:fill="1E1E1E"/>
                  <w:spacing w:line="285" w:lineRule="atLeast"/>
                </w:pPr>
              </w:pPrChange>
            </w:pPr>
            <w:del w:id="420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00A266A3" w14:textId="77777777" w:rsidR="00ED1509" w:rsidRPr="007520B6" w:rsidDel="008B6AF4" w:rsidRDefault="00ED1509">
            <w:pPr>
              <w:pStyle w:val="Heading1Numbered"/>
              <w:rPr>
                <w:del w:id="4202" w:author="Donovan Goode" w:date="2018-11-09T10:04:00Z"/>
                <w:rFonts w:ascii="Consolas" w:eastAsia="Times New Roman" w:hAnsi="Consolas" w:cs="Times New Roman"/>
                <w:color w:val="D4D4D4"/>
                <w:sz w:val="21"/>
                <w:szCs w:val="21"/>
              </w:rPr>
              <w:pPrChange w:id="4203" w:author="Donovan Goode" w:date="2018-11-09T10:05:00Z">
                <w:pPr>
                  <w:shd w:val="clear" w:color="auto" w:fill="1E1E1E"/>
                  <w:spacing w:line="285" w:lineRule="atLeast"/>
                </w:pPr>
              </w:pPrChange>
            </w:pPr>
            <w:del w:id="4204" w:author="Donovan Goode" w:date="2018-11-09T10:04:00Z">
              <w:r w:rsidRPr="007520B6" w:rsidDel="008B6AF4">
                <w:rPr>
                  <w:rFonts w:ascii="Consolas" w:eastAsia="Times New Roman" w:hAnsi="Consolas" w:cs="Times New Roman"/>
                  <w:color w:val="D4D4D4"/>
                  <w:sz w:val="21"/>
                  <w:szCs w:val="21"/>
                </w:rPr>
                <w:delText>}</w:delText>
              </w:r>
            </w:del>
          </w:p>
          <w:p w14:paraId="7148314F" w14:textId="77777777" w:rsidR="00ED1509" w:rsidRPr="007520B6" w:rsidDel="008B6AF4" w:rsidRDefault="00ED1509">
            <w:pPr>
              <w:pStyle w:val="Heading1Numbered"/>
              <w:rPr>
                <w:del w:id="4205" w:author="Donovan Goode" w:date="2018-11-09T10:04:00Z"/>
                <w:rFonts w:ascii="Consolas" w:eastAsia="Times New Roman" w:hAnsi="Consolas" w:cs="Times New Roman"/>
                <w:color w:val="D4D4D4"/>
                <w:sz w:val="21"/>
                <w:szCs w:val="21"/>
              </w:rPr>
              <w:pPrChange w:id="4206" w:author="Donovan Goode" w:date="2018-11-09T10:05:00Z">
                <w:pPr>
                  <w:shd w:val="clear" w:color="auto" w:fill="1E1E1E"/>
                  <w:spacing w:line="285" w:lineRule="atLeast"/>
                </w:pPr>
              </w:pPrChange>
            </w:pPr>
          </w:p>
          <w:p w14:paraId="7998A972" w14:textId="77777777" w:rsidR="00ED1509" w:rsidRPr="007520B6" w:rsidDel="008B6AF4" w:rsidRDefault="00ED1509">
            <w:pPr>
              <w:pStyle w:val="Heading1Numbered"/>
              <w:rPr>
                <w:del w:id="4207" w:author="Donovan Goode" w:date="2018-11-09T10:04:00Z"/>
                <w:rFonts w:ascii="Consolas" w:eastAsia="Times New Roman" w:hAnsi="Consolas" w:cs="Times New Roman"/>
                <w:color w:val="D4D4D4"/>
                <w:sz w:val="21"/>
                <w:szCs w:val="21"/>
              </w:rPr>
              <w:pPrChange w:id="4208" w:author="Donovan Goode" w:date="2018-11-09T10:05:00Z">
                <w:pPr>
                  <w:shd w:val="clear" w:color="auto" w:fill="1E1E1E"/>
                  <w:spacing w:line="285" w:lineRule="atLeast"/>
                </w:pPr>
              </w:pPrChange>
            </w:pPr>
            <w:del w:id="4209" w:author="Donovan Goode" w:date="2018-11-09T10:04:00Z">
              <w:r w:rsidRPr="007520B6" w:rsidDel="008B6AF4">
                <w:rPr>
                  <w:rFonts w:ascii="Consolas" w:eastAsia="Times New Roman" w:hAnsi="Consolas" w:cs="Times New Roman"/>
                  <w:color w:val="D7BA7D"/>
                  <w:sz w:val="21"/>
                  <w:szCs w:val="21"/>
                </w:rPr>
                <w:delText>#MidBody_Blog .Blog_Title</w:delText>
              </w:r>
              <w:r w:rsidRPr="007520B6" w:rsidDel="008B6AF4">
                <w:rPr>
                  <w:rFonts w:ascii="Consolas" w:eastAsia="Times New Roman" w:hAnsi="Consolas" w:cs="Times New Roman"/>
                  <w:color w:val="D4D4D4"/>
                  <w:sz w:val="21"/>
                  <w:szCs w:val="21"/>
                </w:rPr>
                <w:delText xml:space="preserve"> {</w:delText>
              </w:r>
            </w:del>
          </w:p>
          <w:p w14:paraId="70A968A2" w14:textId="77777777" w:rsidR="00ED1509" w:rsidRPr="007520B6" w:rsidDel="008B6AF4" w:rsidRDefault="00ED1509">
            <w:pPr>
              <w:pStyle w:val="Heading1Numbered"/>
              <w:rPr>
                <w:del w:id="4210" w:author="Donovan Goode" w:date="2018-11-09T10:04:00Z"/>
                <w:rFonts w:ascii="Consolas" w:eastAsia="Times New Roman" w:hAnsi="Consolas" w:cs="Times New Roman"/>
                <w:color w:val="D4D4D4"/>
                <w:sz w:val="21"/>
                <w:szCs w:val="21"/>
              </w:rPr>
              <w:pPrChange w:id="4211" w:author="Donovan Goode" w:date="2018-11-09T10:05:00Z">
                <w:pPr>
                  <w:shd w:val="clear" w:color="auto" w:fill="1E1E1E"/>
                  <w:spacing w:line="285" w:lineRule="atLeast"/>
                </w:pPr>
              </w:pPrChange>
            </w:pPr>
            <w:del w:id="421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.2em</w:delText>
              </w:r>
              <w:r w:rsidRPr="007520B6" w:rsidDel="008B6AF4">
                <w:rPr>
                  <w:rFonts w:ascii="Consolas" w:eastAsia="Times New Roman" w:hAnsi="Consolas" w:cs="Times New Roman"/>
                  <w:color w:val="D4D4D4"/>
                  <w:sz w:val="21"/>
                  <w:szCs w:val="21"/>
                </w:rPr>
                <w:delText>;</w:delText>
              </w:r>
            </w:del>
          </w:p>
          <w:p w14:paraId="2E1FF02F" w14:textId="77777777" w:rsidR="00ED1509" w:rsidRPr="007520B6" w:rsidDel="008B6AF4" w:rsidRDefault="00ED1509">
            <w:pPr>
              <w:pStyle w:val="Heading1Numbered"/>
              <w:rPr>
                <w:del w:id="4213" w:author="Donovan Goode" w:date="2018-11-09T10:04:00Z"/>
                <w:rFonts w:ascii="Consolas" w:eastAsia="Times New Roman" w:hAnsi="Consolas" w:cs="Times New Roman"/>
                <w:color w:val="D4D4D4"/>
                <w:sz w:val="21"/>
                <w:szCs w:val="21"/>
              </w:rPr>
              <w:pPrChange w:id="4214" w:author="Donovan Goode" w:date="2018-11-09T10:05:00Z">
                <w:pPr>
                  <w:shd w:val="clear" w:color="auto" w:fill="1E1E1E"/>
                  <w:spacing w:line="285" w:lineRule="atLeast"/>
                </w:pPr>
              </w:pPrChange>
            </w:pPr>
            <w:del w:id="4215" w:author="Donovan Goode" w:date="2018-11-09T10:04:00Z">
              <w:r w:rsidRPr="007520B6" w:rsidDel="008B6AF4">
                <w:rPr>
                  <w:rFonts w:ascii="Consolas" w:eastAsia="Times New Roman" w:hAnsi="Consolas" w:cs="Times New Roman"/>
                  <w:color w:val="D4D4D4"/>
                  <w:sz w:val="21"/>
                  <w:szCs w:val="21"/>
                </w:rPr>
                <w:delText>}</w:delText>
              </w:r>
            </w:del>
          </w:p>
          <w:p w14:paraId="1A4E131E" w14:textId="77777777" w:rsidR="00ED1509" w:rsidRPr="007520B6" w:rsidDel="008B6AF4" w:rsidRDefault="00ED1509">
            <w:pPr>
              <w:pStyle w:val="Heading1Numbered"/>
              <w:rPr>
                <w:del w:id="4216" w:author="Donovan Goode" w:date="2018-11-09T10:04:00Z"/>
                <w:rFonts w:ascii="Consolas" w:eastAsia="Times New Roman" w:hAnsi="Consolas" w:cs="Times New Roman"/>
                <w:color w:val="D4D4D4"/>
                <w:sz w:val="21"/>
                <w:szCs w:val="21"/>
              </w:rPr>
              <w:pPrChange w:id="4217" w:author="Donovan Goode" w:date="2018-11-09T10:05:00Z">
                <w:pPr>
                  <w:shd w:val="clear" w:color="auto" w:fill="1E1E1E"/>
                  <w:spacing w:line="285" w:lineRule="atLeast"/>
                </w:pPr>
              </w:pPrChange>
            </w:pPr>
          </w:p>
          <w:p w14:paraId="404029C9" w14:textId="77777777" w:rsidR="00ED1509" w:rsidRPr="007520B6" w:rsidDel="008B6AF4" w:rsidRDefault="00ED1509">
            <w:pPr>
              <w:pStyle w:val="Heading1Numbered"/>
              <w:rPr>
                <w:del w:id="4218" w:author="Donovan Goode" w:date="2018-11-09T10:04:00Z"/>
                <w:rFonts w:ascii="Consolas" w:eastAsia="Times New Roman" w:hAnsi="Consolas" w:cs="Times New Roman"/>
                <w:color w:val="D4D4D4"/>
                <w:sz w:val="21"/>
                <w:szCs w:val="21"/>
              </w:rPr>
              <w:pPrChange w:id="4219" w:author="Donovan Goode" w:date="2018-11-09T10:05:00Z">
                <w:pPr>
                  <w:shd w:val="clear" w:color="auto" w:fill="1E1E1E"/>
                  <w:spacing w:line="285" w:lineRule="atLeast"/>
                </w:pPr>
              </w:pPrChange>
            </w:pPr>
            <w:del w:id="4220" w:author="Donovan Goode" w:date="2018-11-09T10:04:00Z">
              <w:r w:rsidRPr="007520B6" w:rsidDel="008B6AF4">
                <w:rPr>
                  <w:rFonts w:ascii="Consolas" w:eastAsia="Times New Roman" w:hAnsi="Consolas" w:cs="Times New Roman"/>
                  <w:color w:val="D7BA7D"/>
                  <w:sz w:val="21"/>
                  <w:szCs w:val="21"/>
                </w:rPr>
                <w:delText>#MidBody_Blog .Blog_Title a</w:delText>
              </w:r>
              <w:r w:rsidRPr="007520B6" w:rsidDel="008B6AF4">
                <w:rPr>
                  <w:rFonts w:ascii="Consolas" w:eastAsia="Times New Roman" w:hAnsi="Consolas" w:cs="Times New Roman"/>
                  <w:color w:val="D4D4D4"/>
                  <w:sz w:val="21"/>
                  <w:szCs w:val="21"/>
                </w:rPr>
                <w:delText xml:space="preserve"> {</w:delText>
              </w:r>
            </w:del>
          </w:p>
          <w:p w14:paraId="788FCD39" w14:textId="77777777" w:rsidR="00ED1509" w:rsidRPr="007520B6" w:rsidDel="008B6AF4" w:rsidRDefault="00ED1509">
            <w:pPr>
              <w:pStyle w:val="Heading1Numbered"/>
              <w:rPr>
                <w:del w:id="4221" w:author="Donovan Goode" w:date="2018-11-09T10:04:00Z"/>
                <w:rFonts w:ascii="Consolas" w:eastAsia="Times New Roman" w:hAnsi="Consolas" w:cs="Times New Roman"/>
                <w:color w:val="D4D4D4"/>
                <w:sz w:val="21"/>
                <w:szCs w:val="21"/>
              </w:rPr>
              <w:pPrChange w:id="4222" w:author="Donovan Goode" w:date="2018-11-09T10:05:00Z">
                <w:pPr>
                  <w:shd w:val="clear" w:color="auto" w:fill="1E1E1E"/>
                  <w:spacing w:line="285" w:lineRule="atLeast"/>
                </w:pPr>
              </w:pPrChange>
            </w:pPr>
            <w:del w:id="422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370px</w:delText>
              </w:r>
              <w:r w:rsidRPr="007520B6" w:rsidDel="008B6AF4">
                <w:rPr>
                  <w:rFonts w:ascii="Consolas" w:eastAsia="Times New Roman" w:hAnsi="Consolas" w:cs="Times New Roman"/>
                  <w:color w:val="D4D4D4"/>
                  <w:sz w:val="21"/>
                  <w:szCs w:val="21"/>
                </w:rPr>
                <w:delText>;</w:delText>
              </w:r>
            </w:del>
          </w:p>
          <w:p w14:paraId="3FC0EF4E" w14:textId="77777777" w:rsidR="00ED1509" w:rsidRPr="007520B6" w:rsidDel="008B6AF4" w:rsidRDefault="00ED1509">
            <w:pPr>
              <w:pStyle w:val="Heading1Numbered"/>
              <w:rPr>
                <w:del w:id="4224" w:author="Donovan Goode" w:date="2018-11-09T10:04:00Z"/>
                <w:rFonts w:ascii="Consolas" w:eastAsia="Times New Roman" w:hAnsi="Consolas" w:cs="Times New Roman"/>
                <w:color w:val="D4D4D4"/>
                <w:sz w:val="21"/>
                <w:szCs w:val="21"/>
              </w:rPr>
              <w:pPrChange w:id="4225" w:author="Donovan Goode" w:date="2018-11-09T10:05:00Z">
                <w:pPr>
                  <w:shd w:val="clear" w:color="auto" w:fill="1E1E1E"/>
                  <w:spacing w:line="285" w:lineRule="atLeast"/>
                </w:pPr>
              </w:pPrChange>
            </w:pPr>
            <w:del w:id="422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'Droid Serif'</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 New Roman"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serif</w:delText>
              </w:r>
              <w:r w:rsidRPr="007520B6" w:rsidDel="008B6AF4">
                <w:rPr>
                  <w:rFonts w:ascii="Consolas" w:eastAsia="Times New Roman" w:hAnsi="Consolas" w:cs="Times New Roman"/>
                  <w:color w:val="D4D4D4"/>
                  <w:sz w:val="21"/>
                  <w:szCs w:val="21"/>
                </w:rPr>
                <w:delText>;</w:delText>
              </w:r>
            </w:del>
          </w:p>
          <w:p w14:paraId="67A956E1" w14:textId="77777777" w:rsidR="00ED1509" w:rsidRPr="007520B6" w:rsidDel="008B6AF4" w:rsidRDefault="00ED1509">
            <w:pPr>
              <w:pStyle w:val="Heading1Numbered"/>
              <w:rPr>
                <w:del w:id="4227" w:author="Donovan Goode" w:date="2018-11-09T10:04:00Z"/>
                <w:rFonts w:ascii="Consolas" w:eastAsia="Times New Roman" w:hAnsi="Consolas" w:cs="Times New Roman"/>
                <w:color w:val="D4D4D4"/>
                <w:sz w:val="21"/>
                <w:szCs w:val="21"/>
              </w:rPr>
              <w:pPrChange w:id="4228" w:author="Donovan Goode" w:date="2018-11-09T10:05:00Z">
                <w:pPr>
                  <w:shd w:val="clear" w:color="auto" w:fill="1E1E1E"/>
                  <w:spacing w:line="285" w:lineRule="atLeast"/>
                </w:pPr>
              </w:pPrChange>
            </w:pPr>
            <w:del w:id="422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1.8em</w:delText>
              </w:r>
              <w:r w:rsidRPr="007520B6" w:rsidDel="008B6AF4">
                <w:rPr>
                  <w:rFonts w:ascii="Consolas" w:eastAsia="Times New Roman" w:hAnsi="Consolas" w:cs="Times New Roman"/>
                  <w:color w:val="D4D4D4"/>
                  <w:sz w:val="21"/>
                  <w:szCs w:val="21"/>
                </w:rPr>
                <w:delText>;   </w:delText>
              </w:r>
            </w:del>
          </w:p>
          <w:p w14:paraId="6676E3E1" w14:textId="77777777" w:rsidR="00ED1509" w:rsidRPr="007520B6" w:rsidDel="008B6AF4" w:rsidRDefault="00ED1509">
            <w:pPr>
              <w:pStyle w:val="Heading1Numbered"/>
              <w:rPr>
                <w:del w:id="4230" w:author="Donovan Goode" w:date="2018-11-09T10:04:00Z"/>
                <w:rFonts w:ascii="Consolas" w:eastAsia="Times New Roman" w:hAnsi="Consolas" w:cs="Times New Roman"/>
                <w:color w:val="D4D4D4"/>
                <w:sz w:val="21"/>
                <w:szCs w:val="21"/>
              </w:rPr>
              <w:pPrChange w:id="4231" w:author="Donovan Goode" w:date="2018-11-09T10:05:00Z">
                <w:pPr>
                  <w:shd w:val="clear" w:color="auto" w:fill="1E1E1E"/>
                  <w:spacing w:line="285" w:lineRule="atLeast"/>
                </w:pPr>
              </w:pPrChange>
            </w:pPr>
            <w:del w:id="423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w:delText>
              </w:r>
              <w:r w:rsidRPr="007520B6" w:rsidDel="008B6AF4">
                <w:rPr>
                  <w:rFonts w:ascii="Consolas" w:eastAsia="Times New Roman" w:hAnsi="Consolas" w:cs="Times New Roman"/>
                  <w:color w:val="D4D4D4"/>
                  <w:sz w:val="21"/>
                  <w:szCs w:val="21"/>
                </w:rPr>
                <w:delText>;</w:delText>
              </w:r>
            </w:del>
          </w:p>
          <w:p w14:paraId="7A112F63" w14:textId="77777777" w:rsidR="00ED1509" w:rsidRPr="007520B6" w:rsidDel="008B6AF4" w:rsidRDefault="00ED1509">
            <w:pPr>
              <w:pStyle w:val="Heading1Numbered"/>
              <w:rPr>
                <w:del w:id="4233" w:author="Donovan Goode" w:date="2018-11-09T10:04:00Z"/>
                <w:rFonts w:ascii="Consolas" w:eastAsia="Times New Roman" w:hAnsi="Consolas" w:cs="Times New Roman"/>
                <w:color w:val="D4D4D4"/>
                <w:sz w:val="21"/>
                <w:szCs w:val="21"/>
              </w:rPr>
              <w:pPrChange w:id="4234" w:author="Donovan Goode" w:date="2018-11-09T10:05:00Z">
                <w:pPr>
                  <w:shd w:val="clear" w:color="auto" w:fill="1E1E1E"/>
                  <w:spacing w:line="285" w:lineRule="atLeast"/>
                </w:pPr>
              </w:pPrChange>
            </w:pPr>
            <w:del w:id="4235" w:author="Donovan Goode" w:date="2018-11-09T10:04:00Z">
              <w:r w:rsidRPr="007520B6" w:rsidDel="008B6AF4">
                <w:rPr>
                  <w:rFonts w:ascii="Consolas" w:eastAsia="Times New Roman" w:hAnsi="Consolas" w:cs="Times New Roman"/>
                  <w:color w:val="D4D4D4"/>
                  <w:sz w:val="21"/>
                  <w:szCs w:val="21"/>
                </w:rPr>
                <w:delText>}</w:delText>
              </w:r>
            </w:del>
          </w:p>
          <w:p w14:paraId="0053E473" w14:textId="77777777" w:rsidR="00ED1509" w:rsidRPr="007520B6" w:rsidDel="008B6AF4" w:rsidRDefault="00ED1509">
            <w:pPr>
              <w:pStyle w:val="Heading1Numbered"/>
              <w:rPr>
                <w:del w:id="4236" w:author="Donovan Goode" w:date="2018-11-09T10:04:00Z"/>
                <w:rFonts w:ascii="Consolas" w:eastAsia="Times New Roman" w:hAnsi="Consolas" w:cs="Times New Roman"/>
                <w:color w:val="D4D4D4"/>
                <w:sz w:val="21"/>
                <w:szCs w:val="21"/>
              </w:rPr>
              <w:pPrChange w:id="4237" w:author="Donovan Goode" w:date="2018-11-09T10:05:00Z">
                <w:pPr>
                  <w:shd w:val="clear" w:color="auto" w:fill="1E1E1E"/>
                  <w:spacing w:line="285" w:lineRule="atLeast"/>
                </w:pPr>
              </w:pPrChange>
            </w:pPr>
          </w:p>
          <w:p w14:paraId="2D6FD071" w14:textId="77777777" w:rsidR="00ED1509" w:rsidRPr="007520B6" w:rsidDel="008B6AF4" w:rsidRDefault="00ED1509">
            <w:pPr>
              <w:pStyle w:val="Heading1Numbered"/>
              <w:rPr>
                <w:del w:id="4238" w:author="Donovan Goode" w:date="2018-11-09T10:04:00Z"/>
                <w:rFonts w:ascii="Consolas" w:eastAsia="Times New Roman" w:hAnsi="Consolas" w:cs="Times New Roman"/>
                <w:color w:val="D4D4D4"/>
                <w:sz w:val="21"/>
                <w:szCs w:val="21"/>
              </w:rPr>
              <w:pPrChange w:id="4239" w:author="Donovan Goode" w:date="2018-11-09T10:05:00Z">
                <w:pPr>
                  <w:shd w:val="clear" w:color="auto" w:fill="1E1E1E"/>
                  <w:spacing w:line="285" w:lineRule="atLeast"/>
                </w:pPr>
              </w:pPrChange>
            </w:pPr>
            <w:del w:id="4240" w:author="Donovan Goode" w:date="2018-11-09T10:04:00Z">
              <w:r w:rsidRPr="007520B6" w:rsidDel="008B6AF4">
                <w:rPr>
                  <w:rFonts w:ascii="Consolas" w:eastAsia="Times New Roman" w:hAnsi="Consolas" w:cs="Times New Roman"/>
                  <w:color w:val="D7BA7D"/>
                  <w:sz w:val="21"/>
                  <w:szCs w:val="21"/>
                </w:rPr>
                <w:delText>#MidBody_Blog .Blog_Title a:hover</w:delText>
              </w:r>
              <w:r w:rsidRPr="007520B6" w:rsidDel="008B6AF4">
                <w:rPr>
                  <w:rFonts w:ascii="Consolas" w:eastAsia="Times New Roman" w:hAnsi="Consolas" w:cs="Times New Roman"/>
                  <w:color w:val="D4D4D4"/>
                  <w:sz w:val="21"/>
                  <w:szCs w:val="21"/>
                </w:rPr>
                <w:delText xml:space="preserve"> {</w:delText>
              </w:r>
            </w:del>
          </w:p>
          <w:p w14:paraId="359C4F87" w14:textId="77777777" w:rsidR="00ED1509" w:rsidRPr="007520B6" w:rsidDel="008B6AF4" w:rsidRDefault="00ED1509">
            <w:pPr>
              <w:pStyle w:val="Heading1Numbered"/>
              <w:rPr>
                <w:del w:id="4241" w:author="Donovan Goode" w:date="2018-11-09T10:04:00Z"/>
                <w:rFonts w:ascii="Consolas" w:eastAsia="Times New Roman" w:hAnsi="Consolas" w:cs="Times New Roman"/>
                <w:color w:val="D4D4D4"/>
                <w:sz w:val="21"/>
                <w:szCs w:val="21"/>
              </w:rPr>
              <w:pPrChange w:id="4242" w:author="Donovan Goode" w:date="2018-11-09T10:05:00Z">
                <w:pPr>
                  <w:shd w:val="clear" w:color="auto" w:fill="1E1E1E"/>
                  <w:spacing w:line="285" w:lineRule="atLeast"/>
                </w:pPr>
              </w:pPrChange>
            </w:pPr>
            <w:del w:id="424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#006fb5</w:delText>
              </w:r>
              <w:r w:rsidRPr="007520B6" w:rsidDel="008B6AF4">
                <w:rPr>
                  <w:rFonts w:ascii="Consolas" w:eastAsia="Times New Roman" w:hAnsi="Consolas" w:cs="Times New Roman"/>
                  <w:color w:val="D4D4D4"/>
                  <w:sz w:val="21"/>
                  <w:szCs w:val="21"/>
                </w:rPr>
                <w:delText>;</w:delText>
              </w:r>
            </w:del>
          </w:p>
          <w:p w14:paraId="48A3B30D" w14:textId="77777777" w:rsidR="00ED1509" w:rsidRPr="007520B6" w:rsidDel="008B6AF4" w:rsidRDefault="00ED1509">
            <w:pPr>
              <w:pStyle w:val="Heading1Numbered"/>
              <w:rPr>
                <w:del w:id="4244" w:author="Donovan Goode" w:date="2018-11-09T10:04:00Z"/>
                <w:rFonts w:ascii="Consolas" w:eastAsia="Times New Roman" w:hAnsi="Consolas" w:cs="Times New Roman"/>
                <w:color w:val="D4D4D4"/>
                <w:sz w:val="21"/>
                <w:szCs w:val="21"/>
              </w:rPr>
              <w:pPrChange w:id="4245" w:author="Donovan Goode" w:date="2018-11-09T10:05:00Z">
                <w:pPr>
                  <w:shd w:val="clear" w:color="auto" w:fill="1E1E1E"/>
                  <w:spacing w:line="285" w:lineRule="atLeast"/>
                </w:pPr>
              </w:pPrChange>
            </w:pPr>
            <w:del w:id="4246" w:author="Donovan Goode" w:date="2018-11-09T10:04:00Z">
              <w:r w:rsidRPr="007520B6" w:rsidDel="008B6AF4">
                <w:rPr>
                  <w:rFonts w:ascii="Consolas" w:eastAsia="Times New Roman" w:hAnsi="Consolas" w:cs="Times New Roman"/>
                  <w:color w:val="D4D4D4"/>
                  <w:sz w:val="21"/>
                  <w:szCs w:val="21"/>
                </w:rPr>
                <w:delText>}</w:delText>
              </w:r>
            </w:del>
          </w:p>
          <w:p w14:paraId="4B18DEBA" w14:textId="77777777" w:rsidR="00ED1509" w:rsidRPr="007520B6" w:rsidDel="008B6AF4" w:rsidRDefault="00ED1509">
            <w:pPr>
              <w:pStyle w:val="Heading1Numbered"/>
              <w:rPr>
                <w:del w:id="4247" w:author="Donovan Goode" w:date="2018-11-09T10:04:00Z"/>
                <w:rFonts w:ascii="Consolas" w:eastAsia="Times New Roman" w:hAnsi="Consolas" w:cs="Times New Roman"/>
                <w:color w:val="D4D4D4"/>
                <w:sz w:val="21"/>
                <w:szCs w:val="21"/>
              </w:rPr>
              <w:pPrChange w:id="4248" w:author="Donovan Goode" w:date="2018-11-09T10:05:00Z">
                <w:pPr>
                  <w:shd w:val="clear" w:color="auto" w:fill="1E1E1E"/>
                  <w:spacing w:after="240" w:line="285" w:lineRule="atLeast"/>
                </w:pPr>
              </w:pPrChange>
            </w:pPr>
          </w:p>
          <w:p w14:paraId="142559B8" w14:textId="77777777" w:rsidR="00ED1509" w:rsidRPr="007520B6" w:rsidDel="008B6AF4" w:rsidRDefault="00ED1509">
            <w:pPr>
              <w:pStyle w:val="Heading1Numbered"/>
              <w:rPr>
                <w:del w:id="4249" w:author="Donovan Goode" w:date="2018-11-09T10:04:00Z"/>
                <w:rFonts w:ascii="Consolas" w:eastAsia="Times New Roman" w:hAnsi="Consolas" w:cs="Times New Roman"/>
                <w:color w:val="D4D4D4"/>
                <w:sz w:val="21"/>
                <w:szCs w:val="21"/>
              </w:rPr>
              <w:pPrChange w:id="4250" w:author="Donovan Goode" w:date="2018-11-09T10:05:00Z">
                <w:pPr>
                  <w:shd w:val="clear" w:color="auto" w:fill="1E1E1E"/>
                  <w:spacing w:line="285" w:lineRule="atLeast"/>
                </w:pPr>
              </w:pPrChange>
            </w:pPr>
            <w:del w:id="4251" w:author="Donovan Goode" w:date="2018-11-09T10:04:00Z">
              <w:r w:rsidRPr="007520B6" w:rsidDel="008B6AF4">
                <w:rPr>
                  <w:rFonts w:ascii="Consolas" w:eastAsia="Times New Roman" w:hAnsi="Consolas" w:cs="Times New Roman"/>
                  <w:color w:val="D7BA7D"/>
                  <w:sz w:val="21"/>
                  <w:szCs w:val="21"/>
                </w:rPr>
                <w:delText>#MidBody_Blog .Blog_Text</w:delText>
              </w:r>
              <w:r w:rsidRPr="007520B6" w:rsidDel="008B6AF4">
                <w:rPr>
                  <w:rFonts w:ascii="Consolas" w:eastAsia="Times New Roman" w:hAnsi="Consolas" w:cs="Times New Roman"/>
                  <w:color w:val="D4D4D4"/>
                  <w:sz w:val="21"/>
                  <w:szCs w:val="21"/>
                </w:rPr>
                <w:delText xml:space="preserve"> {</w:delText>
              </w:r>
            </w:del>
          </w:p>
          <w:p w14:paraId="77EF9AA4" w14:textId="77777777" w:rsidR="00ED1509" w:rsidRPr="007520B6" w:rsidDel="008B6AF4" w:rsidRDefault="00ED1509">
            <w:pPr>
              <w:pStyle w:val="Heading1Numbered"/>
              <w:rPr>
                <w:del w:id="4252" w:author="Donovan Goode" w:date="2018-11-09T10:04:00Z"/>
                <w:rFonts w:ascii="Consolas" w:eastAsia="Times New Roman" w:hAnsi="Consolas" w:cs="Times New Roman"/>
                <w:color w:val="D4D4D4"/>
                <w:sz w:val="21"/>
                <w:szCs w:val="21"/>
              </w:rPr>
              <w:pPrChange w:id="4253" w:author="Donovan Goode" w:date="2018-11-09T10:05:00Z">
                <w:pPr>
                  <w:shd w:val="clear" w:color="auto" w:fill="1E1E1E"/>
                  <w:spacing w:line="285" w:lineRule="atLeast"/>
                </w:pPr>
              </w:pPrChange>
            </w:pPr>
            <w:del w:id="425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370px</w:delText>
              </w:r>
              <w:r w:rsidRPr="007520B6" w:rsidDel="008B6AF4">
                <w:rPr>
                  <w:rFonts w:ascii="Consolas" w:eastAsia="Times New Roman" w:hAnsi="Consolas" w:cs="Times New Roman"/>
                  <w:color w:val="D4D4D4"/>
                  <w:sz w:val="21"/>
                  <w:szCs w:val="21"/>
                </w:rPr>
                <w:delText>;</w:delText>
              </w:r>
            </w:del>
          </w:p>
          <w:p w14:paraId="3E0C8BA0" w14:textId="77777777" w:rsidR="00ED1509" w:rsidRPr="007520B6" w:rsidDel="008B6AF4" w:rsidRDefault="00ED1509">
            <w:pPr>
              <w:pStyle w:val="Heading1Numbered"/>
              <w:rPr>
                <w:del w:id="4255" w:author="Donovan Goode" w:date="2018-11-09T10:04:00Z"/>
                <w:rFonts w:ascii="Consolas" w:eastAsia="Times New Roman" w:hAnsi="Consolas" w:cs="Times New Roman"/>
                <w:color w:val="D4D4D4"/>
                <w:sz w:val="21"/>
                <w:szCs w:val="21"/>
              </w:rPr>
              <w:pPrChange w:id="4256" w:author="Donovan Goode" w:date="2018-11-09T10:05:00Z">
                <w:pPr>
                  <w:shd w:val="clear" w:color="auto" w:fill="1E1E1E"/>
                  <w:spacing w:line="285" w:lineRule="atLeast"/>
                </w:pPr>
              </w:pPrChange>
            </w:pPr>
            <w:del w:id="425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90px</w:delText>
              </w:r>
              <w:r w:rsidRPr="007520B6" w:rsidDel="008B6AF4">
                <w:rPr>
                  <w:rFonts w:ascii="Consolas" w:eastAsia="Times New Roman" w:hAnsi="Consolas" w:cs="Times New Roman"/>
                  <w:color w:val="D4D4D4"/>
                  <w:sz w:val="21"/>
                  <w:szCs w:val="21"/>
                </w:rPr>
                <w:delText>;</w:delText>
              </w:r>
            </w:del>
          </w:p>
          <w:p w14:paraId="02555152" w14:textId="77777777" w:rsidR="00ED1509" w:rsidRPr="007520B6" w:rsidDel="008B6AF4" w:rsidRDefault="00ED1509">
            <w:pPr>
              <w:pStyle w:val="Heading1Numbered"/>
              <w:rPr>
                <w:del w:id="4258" w:author="Donovan Goode" w:date="2018-11-09T10:04:00Z"/>
                <w:rFonts w:ascii="Consolas" w:eastAsia="Times New Roman" w:hAnsi="Consolas" w:cs="Times New Roman"/>
                <w:color w:val="D4D4D4"/>
                <w:sz w:val="21"/>
                <w:szCs w:val="21"/>
              </w:rPr>
              <w:pPrChange w:id="4259" w:author="Donovan Goode" w:date="2018-11-09T10:05:00Z">
                <w:pPr>
                  <w:shd w:val="clear" w:color="auto" w:fill="1E1E1E"/>
                  <w:spacing w:line="285" w:lineRule="atLeast"/>
                </w:pPr>
              </w:pPrChange>
            </w:pPr>
            <w:del w:id="4260" w:author="Donovan Goode" w:date="2018-11-09T10:04:00Z">
              <w:r w:rsidRPr="007520B6" w:rsidDel="008B6AF4">
                <w:rPr>
                  <w:rFonts w:ascii="Consolas" w:eastAsia="Times New Roman" w:hAnsi="Consolas" w:cs="Times New Roman"/>
                  <w:color w:val="D4D4D4"/>
                  <w:sz w:val="21"/>
                  <w:szCs w:val="21"/>
                </w:rPr>
                <w:delText>}</w:delText>
              </w:r>
            </w:del>
          </w:p>
          <w:p w14:paraId="1E1D6240" w14:textId="77777777" w:rsidR="00ED1509" w:rsidRPr="007520B6" w:rsidDel="008B6AF4" w:rsidRDefault="00ED1509">
            <w:pPr>
              <w:pStyle w:val="Heading1Numbered"/>
              <w:rPr>
                <w:del w:id="4261" w:author="Donovan Goode" w:date="2018-11-09T10:04:00Z"/>
                <w:rFonts w:ascii="Consolas" w:eastAsia="Times New Roman" w:hAnsi="Consolas" w:cs="Times New Roman"/>
                <w:color w:val="D4D4D4"/>
                <w:sz w:val="21"/>
                <w:szCs w:val="21"/>
              </w:rPr>
              <w:pPrChange w:id="4262" w:author="Donovan Goode" w:date="2018-11-09T10:05:00Z">
                <w:pPr>
                  <w:shd w:val="clear" w:color="auto" w:fill="1E1E1E"/>
                  <w:spacing w:line="285" w:lineRule="atLeast"/>
                </w:pPr>
              </w:pPrChange>
            </w:pPr>
          </w:p>
          <w:p w14:paraId="684EF237" w14:textId="77777777" w:rsidR="00ED1509" w:rsidRPr="007520B6" w:rsidDel="008B6AF4" w:rsidRDefault="00ED1509">
            <w:pPr>
              <w:pStyle w:val="Heading1Numbered"/>
              <w:rPr>
                <w:del w:id="4263" w:author="Donovan Goode" w:date="2018-11-09T10:04:00Z"/>
                <w:rFonts w:ascii="Consolas" w:eastAsia="Times New Roman" w:hAnsi="Consolas" w:cs="Times New Roman"/>
                <w:color w:val="D4D4D4"/>
                <w:sz w:val="21"/>
                <w:szCs w:val="21"/>
              </w:rPr>
              <w:pPrChange w:id="4264" w:author="Donovan Goode" w:date="2018-11-09T10:05:00Z">
                <w:pPr>
                  <w:shd w:val="clear" w:color="auto" w:fill="1E1E1E"/>
                  <w:spacing w:line="285" w:lineRule="atLeast"/>
                </w:pPr>
              </w:pPrChange>
            </w:pPr>
            <w:del w:id="4265" w:author="Donovan Goode" w:date="2018-11-09T10:04:00Z">
              <w:r w:rsidRPr="007520B6" w:rsidDel="008B6AF4">
                <w:rPr>
                  <w:rFonts w:ascii="Consolas" w:eastAsia="Times New Roman" w:hAnsi="Consolas" w:cs="Times New Roman"/>
                  <w:color w:val="D7BA7D"/>
                  <w:sz w:val="21"/>
                  <w:szCs w:val="21"/>
                </w:rPr>
                <w:delText>.SecondarySpotlight_Wrapper</w:delText>
              </w:r>
              <w:r w:rsidRPr="007520B6" w:rsidDel="008B6AF4">
                <w:rPr>
                  <w:rFonts w:ascii="Consolas" w:eastAsia="Times New Roman" w:hAnsi="Consolas" w:cs="Times New Roman"/>
                  <w:color w:val="D4D4D4"/>
                  <w:sz w:val="21"/>
                  <w:szCs w:val="21"/>
                </w:rPr>
                <w:delText xml:space="preserve"> {</w:delText>
              </w:r>
            </w:del>
          </w:p>
          <w:p w14:paraId="37AF04F8" w14:textId="77777777" w:rsidR="00ED1509" w:rsidRPr="007520B6" w:rsidDel="008B6AF4" w:rsidRDefault="00ED1509">
            <w:pPr>
              <w:pStyle w:val="Heading1Numbered"/>
              <w:rPr>
                <w:del w:id="4266" w:author="Donovan Goode" w:date="2018-11-09T10:04:00Z"/>
                <w:rFonts w:ascii="Consolas" w:eastAsia="Times New Roman" w:hAnsi="Consolas" w:cs="Times New Roman"/>
                <w:color w:val="D4D4D4"/>
                <w:sz w:val="21"/>
                <w:szCs w:val="21"/>
              </w:rPr>
              <w:pPrChange w:id="4267" w:author="Donovan Goode" w:date="2018-11-09T10:05:00Z">
                <w:pPr>
                  <w:shd w:val="clear" w:color="auto" w:fill="1E1E1E"/>
                  <w:spacing w:line="285" w:lineRule="atLeast"/>
                </w:pPr>
              </w:pPrChange>
            </w:pPr>
            <w:del w:id="426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../../img/global/hr_short.jpg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505E6187" w14:textId="77777777" w:rsidR="00ED1509" w:rsidRPr="007520B6" w:rsidDel="008B6AF4" w:rsidRDefault="00ED1509">
            <w:pPr>
              <w:pStyle w:val="Heading1Numbered"/>
              <w:rPr>
                <w:del w:id="4269" w:author="Donovan Goode" w:date="2018-11-09T10:04:00Z"/>
                <w:rFonts w:ascii="Consolas" w:eastAsia="Times New Roman" w:hAnsi="Consolas" w:cs="Times New Roman"/>
                <w:color w:val="D4D4D4"/>
                <w:sz w:val="21"/>
                <w:szCs w:val="21"/>
              </w:rPr>
              <w:pPrChange w:id="4270" w:author="Donovan Goode" w:date="2018-11-09T10:05:00Z">
                <w:pPr>
                  <w:shd w:val="clear" w:color="auto" w:fill="1E1E1E"/>
                  <w:spacing w:line="285" w:lineRule="atLeast"/>
                </w:pPr>
              </w:pPrChange>
            </w:pPr>
            <w:del w:id="427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FD0642A" w14:textId="77777777" w:rsidR="00ED1509" w:rsidRPr="007520B6" w:rsidDel="008B6AF4" w:rsidRDefault="00ED1509">
            <w:pPr>
              <w:pStyle w:val="Heading1Numbered"/>
              <w:rPr>
                <w:del w:id="4272" w:author="Donovan Goode" w:date="2018-11-09T10:04:00Z"/>
                <w:rFonts w:ascii="Consolas" w:eastAsia="Times New Roman" w:hAnsi="Consolas" w:cs="Times New Roman"/>
                <w:color w:val="D4D4D4"/>
                <w:sz w:val="21"/>
                <w:szCs w:val="21"/>
              </w:rPr>
              <w:pPrChange w:id="4273" w:author="Donovan Goode" w:date="2018-11-09T10:05:00Z">
                <w:pPr>
                  <w:shd w:val="clear" w:color="auto" w:fill="1E1E1E"/>
                  <w:spacing w:line="285" w:lineRule="atLeast"/>
                </w:pPr>
              </w:pPrChange>
            </w:pPr>
            <w:del w:id="4274" w:author="Donovan Goode" w:date="2018-11-09T10:04:00Z">
              <w:r w:rsidRPr="007520B6" w:rsidDel="008B6AF4">
                <w:rPr>
                  <w:rFonts w:ascii="Consolas" w:eastAsia="Times New Roman" w:hAnsi="Consolas" w:cs="Times New Roman"/>
                  <w:color w:val="D4D4D4"/>
                  <w:sz w:val="21"/>
                  <w:szCs w:val="21"/>
                </w:rPr>
                <w:delText>}</w:delText>
              </w:r>
            </w:del>
          </w:p>
          <w:p w14:paraId="089F7D39" w14:textId="77777777" w:rsidR="00ED1509" w:rsidRPr="007520B6" w:rsidDel="008B6AF4" w:rsidRDefault="00ED1509">
            <w:pPr>
              <w:pStyle w:val="Heading1Numbered"/>
              <w:rPr>
                <w:del w:id="4275" w:author="Donovan Goode" w:date="2018-11-09T10:04:00Z"/>
                <w:rFonts w:ascii="Consolas" w:eastAsia="Times New Roman" w:hAnsi="Consolas" w:cs="Times New Roman"/>
                <w:color w:val="D4D4D4"/>
                <w:sz w:val="21"/>
                <w:szCs w:val="21"/>
              </w:rPr>
              <w:pPrChange w:id="4276" w:author="Donovan Goode" w:date="2018-11-09T10:05:00Z">
                <w:pPr>
                  <w:shd w:val="clear" w:color="auto" w:fill="1E1E1E"/>
                  <w:spacing w:line="285" w:lineRule="atLeast"/>
                </w:pPr>
              </w:pPrChange>
            </w:pPr>
          </w:p>
          <w:p w14:paraId="69939EA4" w14:textId="77777777" w:rsidR="00ED1509" w:rsidRPr="007520B6" w:rsidDel="008B6AF4" w:rsidRDefault="00ED1509">
            <w:pPr>
              <w:pStyle w:val="Heading1Numbered"/>
              <w:rPr>
                <w:del w:id="4277" w:author="Donovan Goode" w:date="2018-11-09T10:04:00Z"/>
                <w:rFonts w:ascii="Consolas" w:eastAsia="Times New Roman" w:hAnsi="Consolas" w:cs="Times New Roman"/>
                <w:color w:val="D4D4D4"/>
                <w:sz w:val="21"/>
                <w:szCs w:val="21"/>
              </w:rPr>
              <w:pPrChange w:id="4278" w:author="Donovan Goode" w:date="2018-11-09T10:05:00Z">
                <w:pPr>
                  <w:shd w:val="clear" w:color="auto" w:fill="1E1E1E"/>
                  <w:spacing w:line="285" w:lineRule="atLeast"/>
                </w:pPr>
              </w:pPrChange>
            </w:pPr>
            <w:del w:id="4279" w:author="Donovan Goode" w:date="2018-11-09T10:04:00Z">
              <w:r w:rsidRPr="007520B6" w:rsidDel="008B6AF4">
                <w:rPr>
                  <w:rFonts w:ascii="Consolas" w:eastAsia="Times New Roman" w:hAnsi="Consolas" w:cs="Times New Roman"/>
                  <w:color w:val="D7BA7D"/>
                  <w:sz w:val="21"/>
                  <w:szCs w:val="21"/>
                </w:rPr>
                <w:delText>#MidBody_Links .SecondarySpotlight_Container_Outer</w:delText>
              </w:r>
              <w:r w:rsidRPr="007520B6" w:rsidDel="008B6AF4">
                <w:rPr>
                  <w:rFonts w:ascii="Consolas" w:eastAsia="Times New Roman" w:hAnsi="Consolas" w:cs="Times New Roman"/>
                  <w:color w:val="D4D4D4"/>
                  <w:sz w:val="21"/>
                  <w:szCs w:val="21"/>
                </w:rPr>
                <w:delText xml:space="preserve"> {</w:delText>
              </w:r>
            </w:del>
          </w:p>
          <w:p w14:paraId="5F39D67D" w14:textId="77777777" w:rsidR="00ED1509" w:rsidRPr="007520B6" w:rsidDel="008B6AF4" w:rsidRDefault="00ED1509">
            <w:pPr>
              <w:pStyle w:val="Heading1Numbered"/>
              <w:rPr>
                <w:del w:id="4280" w:author="Donovan Goode" w:date="2018-11-09T10:04:00Z"/>
                <w:rFonts w:ascii="Consolas" w:eastAsia="Times New Roman" w:hAnsi="Consolas" w:cs="Times New Roman"/>
                <w:color w:val="D4D4D4"/>
                <w:sz w:val="21"/>
                <w:szCs w:val="21"/>
              </w:rPr>
              <w:pPrChange w:id="4281" w:author="Donovan Goode" w:date="2018-11-09T10:05:00Z">
                <w:pPr>
                  <w:shd w:val="clear" w:color="auto" w:fill="1E1E1E"/>
                  <w:spacing w:line="285" w:lineRule="atLeast"/>
                </w:pPr>
              </w:pPrChange>
            </w:pPr>
            <w:del w:id="428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464px</w:delText>
              </w:r>
              <w:r w:rsidRPr="007520B6" w:rsidDel="008B6AF4">
                <w:rPr>
                  <w:rFonts w:ascii="Consolas" w:eastAsia="Times New Roman" w:hAnsi="Consolas" w:cs="Times New Roman"/>
                  <w:color w:val="D4D4D4"/>
                  <w:sz w:val="21"/>
                  <w:szCs w:val="21"/>
                </w:rPr>
                <w:delText>;</w:delText>
              </w:r>
            </w:del>
          </w:p>
          <w:p w14:paraId="48E65C3E" w14:textId="77777777" w:rsidR="00ED1509" w:rsidRPr="007520B6" w:rsidDel="008B6AF4" w:rsidRDefault="00ED1509">
            <w:pPr>
              <w:pStyle w:val="Heading1Numbered"/>
              <w:rPr>
                <w:del w:id="4283" w:author="Donovan Goode" w:date="2018-11-09T10:04:00Z"/>
                <w:rFonts w:ascii="Consolas" w:eastAsia="Times New Roman" w:hAnsi="Consolas" w:cs="Times New Roman"/>
                <w:color w:val="D4D4D4"/>
                <w:sz w:val="21"/>
                <w:szCs w:val="21"/>
              </w:rPr>
              <w:pPrChange w:id="4284" w:author="Donovan Goode" w:date="2018-11-09T10:05:00Z">
                <w:pPr>
                  <w:shd w:val="clear" w:color="auto" w:fill="1E1E1E"/>
                  <w:spacing w:line="285" w:lineRule="atLeast"/>
                </w:pPr>
              </w:pPrChange>
            </w:pPr>
            <w:del w:id="428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167px</w:delText>
              </w:r>
              <w:r w:rsidRPr="007520B6" w:rsidDel="008B6AF4">
                <w:rPr>
                  <w:rFonts w:ascii="Consolas" w:eastAsia="Times New Roman" w:hAnsi="Consolas" w:cs="Times New Roman"/>
                  <w:color w:val="D4D4D4"/>
                  <w:sz w:val="21"/>
                  <w:szCs w:val="21"/>
                </w:rPr>
                <w:delText>;</w:delText>
              </w:r>
            </w:del>
          </w:p>
          <w:p w14:paraId="486D8067" w14:textId="77777777" w:rsidR="00ED1509" w:rsidRPr="007520B6" w:rsidDel="008B6AF4" w:rsidRDefault="00ED1509">
            <w:pPr>
              <w:pStyle w:val="Heading1Numbered"/>
              <w:rPr>
                <w:del w:id="4286" w:author="Donovan Goode" w:date="2018-11-09T10:04:00Z"/>
                <w:rFonts w:ascii="Consolas" w:eastAsia="Times New Roman" w:hAnsi="Consolas" w:cs="Times New Roman"/>
                <w:color w:val="D4D4D4"/>
                <w:sz w:val="21"/>
                <w:szCs w:val="21"/>
              </w:rPr>
              <w:pPrChange w:id="4287" w:author="Donovan Goode" w:date="2018-11-09T10:05:00Z">
                <w:pPr>
                  <w:shd w:val="clear" w:color="auto" w:fill="1E1E1E"/>
                  <w:spacing w:line="285" w:lineRule="atLeast"/>
                </w:pPr>
              </w:pPrChange>
            </w:pPr>
            <w:del w:id="4288" w:author="Donovan Goode" w:date="2018-11-09T10:04:00Z">
              <w:r w:rsidRPr="007520B6" w:rsidDel="008B6AF4">
                <w:rPr>
                  <w:rFonts w:ascii="Consolas" w:eastAsia="Times New Roman" w:hAnsi="Consolas" w:cs="Times New Roman"/>
                  <w:color w:val="D4D4D4"/>
                  <w:sz w:val="21"/>
                  <w:szCs w:val="21"/>
                </w:rPr>
                <w:delText>}</w:delText>
              </w:r>
            </w:del>
          </w:p>
          <w:p w14:paraId="2BE3CD01" w14:textId="77777777" w:rsidR="00ED1509" w:rsidRPr="007520B6" w:rsidDel="008B6AF4" w:rsidRDefault="00ED1509">
            <w:pPr>
              <w:pStyle w:val="Heading1Numbered"/>
              <w:rPr>
                <w:del w:id="4289" w:author="Donovan Goode" w:date="2018-11-09T10:04:00Z"/>
                <w:rFonts w:ascii="Consolas" w:eastAsia="Times New Roman" w:hAnsi="Consolas" w:cs="Times New Roman"/>
                <w:color w:val="D4D4D4"/>
                <w:sz w:val="21"/>
                <w:szCs w:val="21"/>
              </w:rPr>
              <w:pPrChange w:id="4290" w:author="Donovan Goode" w:date="2018-11-09T10:05:00Z">
                <w:pPr>
                  <w:shd w:val="clear" w:color="auto" w:fill="1E1E1E"/>
                  <w:spacing w:line="285" w:lineRule="atLeast"/>
                </w:pPr>
              </w:pPrChange>
            </w:pPr>
          </w:p>
          <w:p w14:paraId="5D3C742E" w14:textId="77777777" w:rsidR="00ED1509" w:rsidRPr="007520B6" w:rsidDel="008B6AF4" w:rsidRDefault="00ED1509">
            <w:pPr>
              <w:pStyle w:val="Heading1Numbered"/>
              <w:rPr>
                <w:del w:id="4291" w:author="Donovan Goode" w:date="2018-11-09T10:04:00Z"/>
                <w:rFonts w:ascii="Consolas" w:eastAsia="Times New Roman" w:hAnsi="Consolas" w:cs="Times New Roman"/>
                <w:color w:val="D4D4D4"/>
                <w:sz w:val="21"/>
                <w:szCs w:val="21"/>
              </w:rPr>
              <w:pPrChange w:id="4292" w:author="Donovan Goode" w:date="2018-11-09T10:05:00Z">
                <w:pPr>
                  <w:shd w:val="clear" w:color="auto" w:fill="1E1E1E"/>
                  <w:spacing w:line="285" w:lineRule="atLeast"/>
                </w:pPr>
              </w:pPrChange>
            </w:pPr>
            <w:del w:id="4293" w:author="Donovan Goode" w:date="2018-11-09T10:04:00Z">
              <w:r w:rsidRPr="007520B6" w:rsidDel="008B6AF4">
                <w:rPr>
                  <w:rFonts w:ascii="Consolas" w:eastAsia="Times New Roman" w:hAnsi="Consolas" w:cs="Times New Roman"/>
                  <w:color w:val="D7BA7D"/>
                  <w:sz w:val="21"/>
                  <w:szCs w:val="21"/>
                </w:rPr>
                <w:delText>#MidBody_Links .SecondarySpotlight_Container</w:delText>
              </w:r>
              <w:r w:rsidRPr="007520B6" w:rsidDel="008B6AF4">
                <w:rPr>
                  <w:rFonts w:ascii="Consolas" w:eastAsia="Times New Roman" w:hAnsi="Consolas" w:cs="Times New Roman"/>
                  <w:color w:val="D4D4D4"/>
                  <w:sz w:val="21"/>
                  <w:szCs w:val="21"/>
                </w:rPr>
                <w:delText xml:space="preserve"> {</w:delText>
              </w:r>
            </w:del>
          </w:p>
          <w:p w14:paraId="7341FA39" w14:textId="77777777" w:rsidR="00ED1509" w:rsidRPr="007520B6" w:rsidDel="008B6AF4" w:rsidRDefault="00ED1509">
            <w:pPr>
              <w:pStyle w:val="Heading1Numbered"/>
              <w:rPr>
                <w:del w:id="4294" w:author="Donovan Goode" w:date="2018-11-09T10:04:00Z"/>
                <w:rFonts w:ascii="Consolas" w:eastAsia="Times New Roman" w:hAnsi="Consolas" w:cs="Times New Roman"/>
                <w:color w:val="D4D4D4"/>
                <w:sz w:val="21"/>
                <w:szCs w:val="21"/>
              </w:rPr>
              <w:pPrChange w:id="4295" w:author="Donovan Goode" w:date="2018-11-09T10:05:00Z">
                <w:pPr>
                  <w:shd w:val="clear" w:color="auto" w:fill="1E1E1E"/>
                  <w:spacing w:line="285" w:lineRule="atLeast"/>
                </w:pPr>
              </w:pPrChange>
            </w:pPr>
            <w:del w:id="4296" w:author="Donovan Goode" w:date="2018-11-09T10:04:00Z">
              <w:r w:rsidRPr="007520B6" w:rsidDel="008B6AF4">
                <w:rPr>
                  <w:rFonts w:ascii="Consolas" w:eastAsia="Times New Roman" w:hAnsi="Consolas" w:cs="Times New Roman"/>
                  <w:color w:val="D4D4D4"/>
                  <w:sz w:val="21"/>
                  <w:szCs w:val="21"/>
                </w:rPr>
                <w:delText>    </w:delText>
              </w:r>
            </w:del>
          </w:p>
          <w:p w14:paraId="45296407" w14:textId="77777777" w:rsidR="00ED1509" w:rsidRPr="007520B6" w:rsidDel="008B6AF4" w:rsidRDefault="00ED1509">
            <w:pPr>
              <w:pStyle w:val="Heading1Numbered"/>
              <w:rPr>
                <w:del w:id="4297" w:author="Donovan Goode" w:date="2018-11-09T10:04:00Z"/>
                <w:rFonts w:ascii="Consolas" w:eastAsia="Times New Roman" w:hAnsi="Consolas" w:cs="Times New Roman"/>
                <w:color w:val="D4D4D4"/>
                <w:sz w:val="21"/>
                <w:szCs w:val="21"/>
              </w:rPr>
              <w:pPrChange w:id="4298" w:author="Donovan Goode" w:date="2018-11-09T10:05:00Z">
                <w:pPr>
                  <w:shd w:val="clear" w:color="auto" w:fill="1E1E1E"/>
                  <w:spacing w:line="285" w:lineRule="atLeast"/>
                </w:pPr>
              </w:pPrChange>
            </w:pPr>
            <w:del w:id="4299" w:author="Donovan Goode" w:date="2018-11-09T10:04:00Z">
              <w:r w:rsidRPr="007520B6" w:rsidDel="008B6AF4">
                <w:rPr>
                  <w:rFonts w:ascii="Consolas" w:eastAsia="Times New Roman" w:hAnsi="Consolas" w:cs="Times New Roman"/>
                  <w:color w:val="D4D4D4"/>
                  <w:sz w:val="21"/>
                  <w:szCs w:val="21"/>
                </w:rPr>
                <w:delText>}</w:delText>
              </w:r>
            </w:del>
          </w:p>
          <w:p w14:paraId="5FEF3C2E" w14:textId="77777777" w:rsidR="00ED1509" w:rsidRPr="007520B6" w:rsidDel="008B6AF4" w:rsidRDefault="00ED1509">
            <w:pPr>
              <w:pStyle w:val="Heading1Numbered"/>
              <w:rPr>
                <w:del w:id="4300" w:author="Donovan Goode" w:date="2018-11-09T10:04:00Z"/>
                <w:rFonts w:ascii="Consolas" w:eastAsia="Times New Roman" w:hAnsi="Consolas" w:cs="Times New Roman"/>
                <w:color w:val="D4D4D4"/>
                <w:sz w:val="21"/>
                <w:szCs w:val="21"/>
              </w:rPr>
              <w:pPrChange w:id="4301" w:author="Donovan Goode" w:date="2018-11-09T10:05:00Z">
                <w:pPr>
                  <w:shd w:val="clear" w:color="auto" w:fill="1E1E1E"/>
                  <w:spacing w:line="285" w:lineRule="atLeast"/>
                </w:pPr>
              </w:pPrChange>
            </w:pPr>
          </w:p>
          <w:p w14:paraId="77E4902B" w14:textId="77777777" w:rsidR="00ED1509" w:rsidRPr="007520B6" w:rsidDel="008B6AF4" w:rsidRDefault="00ED1509">
            <w:pPr>
              <w:pStyle w:val="Heading1Numbered"/>
              <w:rPr>
                <w:del w:id="4302" w:author="Donovan Goode" w:date="2018-11-09T10:04:00Z"/>
                <w:rFonts w:ascii="Consolas" w:eastAsia="Times New Roman" w:hAnsi="Consolas" w:cs="Times New Roman"/>
                <w:color w:val="D4D4D4"/>
                <w:sz w:val="21"/>
                <w:szCs w:val="21"/>
              </w:rPr>
              <w:pPrChange w:id="4303" w:author="Donovan Goode" w:date="2018-11-09T10:05:00Z">
                <w:pPr>
                  <w:shd w:val="clear" w:color="auto" w:fill="1E1E1E"/>
                  <w:spacing w:line="285" w:lineRule="atLeast"/>
                </w:pPr>
              </w:pPrChange>
            </w:pPr>
            <w:del w:id="4304" w:author="Donovan Goode" w:date="2018-11-09T10:04:00Z">
              <w:r w:rsidRPr="007520B6" w:rsidDel="008B6AF4">
                <w:rPr>
                  <w:rFonts w:ascii="Consolas" w:eastAsia="Times New Roman" w:hAnsi="Consolas" w:cs="Times New Roman"/>
                  <w:color w:val="D7BA7D"/>
                  <w:sz w:val="21"/>
                  <w:szCs w:val="21"/>
                </w:rPr>
                <w:delText>#MidBody_Links .SecondarySpotlight_Image</w:delText>
              </w:r>
              <w:r w:rsidRPr="007520B6" w:rsidDel="008B6AF4">
                <w:rPr>
                  <w:rFonts w:ascii="Consolas" w:eastAsia="Times New Roman" w:hAnsi="Consolas" w:cs="Times New Roman"/>
                  <w:color w:val="D4D4D4"/>
                  <w:sz w:val="21"/>
                  <w:szCs w:val="21"/>
                </w:rPr>
                <w:delText xml:space="preserve"> {</w:delText>
              </w:r>
            </w:del>
          </w:p>
          <w:p w14:paraId="167BAB33" w14:textId="77777777" w:rsidR="00ED1509" w:rsidRPr="007520B6" w:rsidDel="008B6AF4" w:rsidRDefault="00ED1509">
            <w:pPr>
              <w:pStyle w:val="Heading1Numbered"/>
              <w:rPr>
                <w:del w:id="4305" w:author="Donovan Goode" w:date="2018-11-09T10:04:00Z"/>
                <w:rFonts w:ascii="Consolas" w:eastAsia="Times New Roman" w:hAnsi="Consolas" w:cs="Times New Roman"/>
                <w:color w:val="D4D4D4"/>
                <w:sz w:val="21"/>
                <w:szCs w:val="21"/>
              </w:rPr>
              <w:pPrChange w:id="4306" w:author="Donovan Goode" w:date="2018-11-09T10:05:00Z">
                <w:pPr>
                  <w:shd w:val="clear" w:color="auto" w:fill="1E1E1E"/>
                  <w:spacing w:line="285" w:lineRule="atLeast"/>
                </w:pPr>
              </w:pPrChange>
            </w:pPr>
            <w:del w:id="430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146px</w:delText>
              </w:r>
              <w:r w:rsidRPr="007520B6" w:rsidDel="008B6AF4">
                <w:rPr>
                  <w:rFonts w:ascii="Consolas" w:eastAsia="Times New Roman" w:hAnsi="Consolas" w:cs="Times New Roman"/>
                  <w:color w:val="D4D4D4"/>
                  <w:sz w:val="21"/>
                  <w:szCs w:val="21"/>
                </w:rPr>
                <w:delText>;</w:delText>
              </w:r>
            </w:del>
          </w:p>
          <w:p w14:paraId="21637475" w14:textId="77777777" w:rsidR="00ED1509" w:rsidRPr="007520B6" w:rsidDel="008B6AF4" w:rsidRDefault="00ED1509">
            <w:pPr>
              <w:pStyle w:val="Heading1Numbered"/>
              <w:rPr>
                <w:del w:id="4308" w:author="Donovan Goode" w:date="2018-11-09T10:04:00Z"/>
                <w:rFonts w:ascii="Consolas" w:eastAsia="Times New Roman" w:hAnsi="Consolas" w:cs="Times New Roman"/>
                <w:color w:val="D4D4D4"/>
                <w:sz w:val="21"/>
                <w:szCs w:val="21"/>
              </w:rPr>
              <w:pPrChange w:id="4309" w:author="Donovan Goode" w:date="2018-11-09T10:05:00Z">
                <w:pPr>
                  <w:shd w:val="clear" w:color="auto" w:fill="1E1E1E"/>
                  <w:spacing w:line="285" w:lineRule="atLeast"/>
                </w:pPr>
              </w:pPrChange>
            </w:pPr>
            <w:del w:id="431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145px</w:delText>
              </w:r>
              <w:r w:rsidRPr="007520B6" w:rsidDel="008B6AF4">
                <w:rPr>
                  <w:rFonts w:ascii="Consolas" w:eastAsia="Times New Roman" w:hAnsi="Consolas" w:cs="Times New Roman"/>
                  <w:color w:val="D4D4D4"/>
                  <w:sz w:val="21"/>
                  <w:szCs w:val="21"/>
                </w:rPr>
                <w:delText>;</w:delText>
              </w:r>
            </w:del>
          </w:p>
          <w:p w14:paraId="7F77776E" w14:textId="77777777" w:rsidR="00ED1509" w:rsidRPr="007520B6" w:rsidDel="008B6AF4" w:rsidRDefault="00ED1509">
            <w:pPr>
              <w:pStyle w:val="Heading1Numbered"/>
              <w:rPr>
                <w:del w:id="4311" w:author="Donovan Goode" w:date="2018-11-09T10:04:00Z"/>
                <w:rFonts w:ascii="Consolas" w:eastAsia="Times New Roman" w:hAnsi="Consolas" w:cs="Times New Roman"/>
                <w:color w:val="D4D4D4"/>
                <w:sz w:val="21"/>
                <w:szCs w:val="21"/>
              </w:rPr>
              <w:pPrChange w:id="4312" w:author="Donovan Goode" w:date="2018-11-09T10:05:00Z">
                <w:pPr>
                  <w:shd w:val="clear" w:color="auto" w:fill="1E1E1E"/>
                  <w:spacing w:line="285" w:lineRule="atLeast"/>
                </w:pPr>
              </w:pPrChange>
            </w:pPr>
            <w:del w:id="431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52DA961" w14:textId="77777777" w:rsidR="00ED1509" w:rsidRPr="007520B6" w:rsidDel="008B6AF4" w:rsidRDefault="00ED1509">
            <w:pPr>
              <w:pStyle w:val="Heading1Numbered"/>
              <w:rPr>
                <w:del w:id="4314" w:author="Donovan Goode" w:date="2018-11-09T10:04:00Z"/>
                <w:rFonts w:ascii="Consolas" w:eastAsia="Times New Roman" w:hAnsi="Consolas" w:cs="Times New Roman"/>
                <w:color w:val="D4D4D4"/>
                <w:sz w:val="21"/>
                <w:szCs w:val="21"/>
              </w:rPr>
              <w:pPrChange w:id="4315" w:author="Donovan Goode" w:date="2018-11-09T10:05:00Z">
                <w:pPr>
                  <w:shd w:val="clear" w:color="auto" w:fill="1E1E1E"/>
                  <w:spacing w:line="285" w:lineRule="atLeast"/>
                </w:pPr>
              </w:pPrChange>
            </w:pPr>
            <w:del w:id="431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63C7AFCC" w14:textId="77777777" w:rsidR="00ED1509" w:rsidRPr="007520B6" w:rsidDel="008B6AF4" w:rsidRDefault="00ED1509">
            <w:pPr>
              <w:pStyle w:val="Heading1Numbered"/>
              <w:rPr>
                <w:del w:id="4317" w:author="Donovan Goode" w:date="2018-11-09T10:04:00Z"/>
                <w:rFonts w:ascii="Consolas" w:eastAsia="Times New Roman" w:hAnsi="Consolas" w:cs="Times New Roman"/>
                <w:color w:val="D4D4D4"/>
                <w:sz w:val="21"/>
                <w:szCs w:val="21"/>
              </w:rPr>
              <w:pPrChange w:id="4318" w:author="Donovan Goode" w:date="2018-11-09T10:05:00Z">
                <w:pPr>
                  <w:shd w:val="clear" w:color="auto" w:fill="1E1E1E"/>
                  <w:spacing w:line="285" w:lineRule="atLeast"/>
                </w:pPr>
              </w:pPrChange>
            </w:pPr>
            <w:del w:id="4319" w:author="Donovan Goode" w:date="2018-11-09T10:04:00Z">
              <w:r w:rsidRPr="007520B6" w:rsidDel="008B6AF4">
                <w:rPr>
                  <w:rFonts w:ascii="Consolas" w:eastAsia="Times New Roman" w:hAnsi="Consolas" w:cs="Times New Roman"/>
                  <w:color w:val="D4D4D4"/>
                  <w:sz w:val="21"/>
                  <w:szCs w:val="21"/>
                </w:rPr>
                <w:delText>}</w:delText>
              </w:r>
            </w:del>
          </w:p>
          <w:p w14:paraId="7EB022D6" w14:textId="77777777" w:rsidR="00ED1509" w:rsidRPr="007520B6" w:rsidDel="008B6AF4" w:rsidRDefault="00ED1509">
            <w:pPr>
              <w:pStyle w:val="Heading1Numbered"/>
              <w:rPr>
                <w:del w:id="4320" w:author="Donovan Goode" w:date="2018-11-09T10:04:00Z"/>
                <w:rFonts w:ascii="Consolas" w:eastAsia="Times New Roman" w:hAnsi="Consolas" w:cs="Times New Roman"/>
                <w:color w:val="D4D4D4"/>
                <w:sz w:val="21"/>
                <w:szCs w:val="21"/>
              </w:rPr>
              <w:pPrChange w:id="4321" w:author="Donovan Goode" w:date="2018-11-09T10:05:00Z">
                <w:pPr>
                  <w:shd w:val="clear" w:color="auto" w:fill="1E1E1E"/>
                  <w:spacing w:line="285" w:lineRule="atLeast"/>
                </w:pPr>
              </w:pPrChange>
            </w:pPr>
          </w:p>
          <w:p w14:paraId="46356401" w14:textId="77777777" w:rsidR="00ED1509" w:rsidRPr="007520B6" w:rsidDel="008B6AF4" w:rsidRDefault="00ED1509">
            <w:pPr>
              <w:pStyle w:val="Heading1Numbered"/>
              <w:rPr>
                <w:del w:id="4322" w:author="Donovan Goode" w:date="2018-11-09T10:04:00Z"/>
                <w:rFonts w:ascii="Consolas" w:eastAsia="Times New Roman" w:hAnsi="Consolas" w:cs="Times New Roman"/>
                <w:color w:val="D4D4D4"/>
                <w:sz w:val="21"/>
                <w:szCs w:val="21"/>
              </w:rPr>
              <w:pPrChange w:id="4323" w:author="Donovan Goode" w:date="2018-11-09T10:05:00Z">
                <w:pPr>
                  <w:shd w:val="clear" w:color="auto" w:fill="1E1E1E"/>
                  <w:spacing w:line="285" w:lineRule="atLeast"/>
                </w:pPr>
              </w:pPrChange>
            </w:pPr>
            <w:del w:id="4324" w:author="Donovan Goode" w:date="2018-11-09T10:04:00Z">
              <w:r w:rsidRPr="007520B6" w:rsidDel="008B6AF4">
                <w:rPr>
                  <w:rFonts w:ascii="Consolas" w:eastAsia="Times New Roman" w:hAnsi="Consolas" w:cs="Times New Roman"/>
                  <w:color w:val="D7BA7D"/>
                  <w:sz w:val="21"/>
                  <w:szCs w:val="21"/>
                </w:rPr>
                <w:delText>#MidBody_Links .TextBlock</w:delText>
              </w:r>
              <w:r w:rsidRPr="007520B6" w:rsidDel="008B6AF4">
                <w:rPr>
                  <w:rFonts w:ascii="Consolas" w:eastAsia="Times New Roman" w:hAnsi="Consolas" w:cs="Times New Roman"/>
                  <w:color w:val="D4D4D4"/>
                  <w:sz w:val="21"/>
                  <w:szCs w:val="21"/>
                </w:rPr>
                <w:delText xml:space="preserve"> {</w:delText>
              </w:r>
            </w:del>
          </w:p>
          <w:p w14:paraId="094A425F" w14:textId="77777777" w:rsidR="00ED1509" w:rsidRPr="007520B6" w:rsidDel="008B6AF4" w:rsidRDefault="00ED1509">
            <w:pPr>
              <w:pStyle w:val="Heading1Numbered"/>
              <w:rPr>
                <w:del w:id="4325" w:author="Donovan Goode" w:date="2018-11-09T10:04:00Z"/>
                <w:rFonts w:ascii="Consolas" w:eastAsia="Times New Roman" w:hAnsi="Consolas" w:cs="Times New Roman"/>
                <w:color w:val="D4D4D4"/>
                <w:sz w:val="21"/>
                <w:szCs w:val="21"/>
              </w:rPr>
              <w:pPrChange w:id="4326" w:author="Donovan Goode" w:date="2018-11-09T10:05:00Z">
                <w:pPr>
                  <w:shd w:val="clear" w:color="auto" w:fill="1E1E1E"/>
                  <w:spacing w:line="285" w:lineRule="atLeast"/>
                </w:pPr>
              </w:pPrChange>
            </w:pPr>
            <w:del w:id="432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275px</w:delText>
              </w:r>
              <w:r w:rsidRPr="007520B6" w:rsidDel="008B6AF4">
                <w:rPr>
                  <w:rFonts w:ascii="Consolas" w:eastAsia="Times New Roman" w:hAnsi="Consolas" w:cs="Times New Roman"/>
                  <w:color w:val="D4D4D4"/>
                  <w:sz w:val="21"/>
                  <w:szCs w:val="21"/>
                </w:rPr>
                <w:delText>;</w:delText>
              </w:r>
            </w:del>
          </w:p>
          <w:p w14:paraId="00E0FF59" w14:textId="77777777" w:rsidR="00ED1509" w:rsidRPr="007520B6" w:rsidDel="008B6AF4" w:rsidRDefault="00ED1509">
            <w:pPr>
              <w:pStyle w:val="Heading1Numbered"/>
              <w:rPr>
                <w:del w:id="4328" w:author="Donovan Goode" w:date="2018-11-09T10:04:00Z"/>
                <w:rFonts w:ascii="Consolas" w:eastAsia="Times New Roman" w:hAnsi="Consolas" w:cs="Times New Roman"/>
                <w:color w:val="D4D4D4"/>
                <w:sz w:val="21"/>
                <w:szCs w:val="21"/>
              </w:rPr>
              <w:pPrChange w:id="4329" w:author="Donovan Goode" w:date="2018-11-09T10:05:00Z">
                <w:pPr>
                  <w:shd w:val="clear" w:color="auto" w:fill="1E1E1E"/>
                  <w:spacing w:line="285" w:lineRule="atLeast"/>
                </w:pPr>
              </w:pPrChange>
            </w:pPr>
            <w:del w:id="433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2B09BB9" w14:textId="77777777" w:rsidR="00ED1509" w:rsidRPr="007520B6" w:rsidDel="008B6AF4" w:rsidRDefault="00ED1509">
            <w:pPr>
              <w:pStyle w:val="Heading1Numbered"/>
              <w:rPr>
                <w:del w:id="4331" w:author="Donovan Goode" w:date="2018-11-09T10:04:00Z"/>
                <w:rFonts w:ascii="Consolas" w:eastAsia="Times New Roman" w:hAnsi="Consolas" w:cs="Times New Roman"/>
                <w:color w:val="D4D4D4"/>
                <w:sz w:val="21"/>
                <w:szCs w:val="21"/>
              </w:rPr>
              <w:pPrChange w:id="4332" w:author="Donovan Goode" w:date="2018-11-09T10:05:00Z">
                <w:pPr>
                  <w:shd w:val="clear" w:color="auto" w:fill="1E1E1E"/>
                  <w:spacing w:line="285" w:lineRule="atLeast"/>
                </w:pPr>
              </w:pPrChange>
            </w:pPr>
            <w:del w:id="433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C52F05B" w14:textId="77777777" w:rsidR="00ED1509" w:rsidRPr="007520B6" w:rsidDel="008B6AF4" w:rsidRDefault="00ED1509">
            <w:pPr>
              <w:pStyle w:val="Heading1Numbered"/>
              <w:rPr>
                <w:del w:id="4334" w:author="Donovan Goode" w:date="2018-11-09T10:04:00Z"/>
                <w:rFonts w:ascii="Consolas" w:eastAsia="Times New Roman" w:hAnsi="Consolas" w:cs="Times New Roman"/>
                <w:color w:val="D4D4D4"/>
                <w:sz w:val="21"/>
                <w:szCs w:val="21"/>
              </w:rPr>
              <w:pPrChange w:id="4335" w:author="Donovan Goode" w:date="2018-11-09T10:05:00Z">
                <w:pPr>
                  <w:shd w:val="clear" w:color="auto" w:fill="1E1E1E"/>
                  <w:spacing w:line="285" w:lineRule="atLeast"/>
                </w:pPr>
              </w:pPrChange>
            </w:pPr>
            <w:del w:id="433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   </w:delText>
              </w:r>
            </w:del>
          </w:p>
          <w:p w14:paraId="74DBCACB" w14:textId="77777777" w:rsidR="00ED1509" w:rsidRPr="007520B6" w:rsidDel="008B6AF4" w:rsidRDefault="00ED1509">
            <w:pPr>
              <w:pStyle w:val="Heading1Numbered"/>
              <w:rPr>
                <w:del w:id="4337" w:author="Donovan Goode" w:date="2018-11-09T10:04:00Z"/>
                <w:rFonts w:ascii="Consolas" w:eastAsia="Times New Roman" w:hAnsi="Consolas" w:cs="Times New Roman"/>
                <w:color w:val="D4D4D4"/>
                <w:sz w:val="21"/>
                <w:szCs w:val="21"/>
              </w:rPr>
              <w:pPrChange w:id="4338" w:author="Donovan Goode" w:date="2018-11-09T10:05:00Z">
                <w:pPr>
                  <w:shd w:val="clear" w:color="auto" w:fill="1E1E1E"/>
                  <w:spacing w:line="285" w:lineRule="atLeast"/>
                </w:pPr>
              </w:pPrChange>
            </w:pPr>
            <w:del w:id="4339" w:author="Donovan Goode" w:date="2018-11-09T10:04:00Z">
              <w:r w:rsidRPr="007520B6" w:rsidDel="008B6AF4">
                <w:rPr>
                  <w:rFonts w:ascii="Consolas" w:eastAsia="Times New Roman" w:hAnsi="Consolas" w:cs="Times New Roman"/>
                  <w:color w:val="D4D4D4"/>
                  <w:sz w:val="21"/>
                  <w:szCs w:val="21"/>
                </w:rPr>
                <w:delText>}</w:delText>
              </w:r>
            </w:del>
          </w:p>
          <w:p w14:paraId="2EFFB1A0" w14:textId="77777777" w:rsidR="00ED1509" w:rsidRPr="007520B6" w:rsidDel="008B6AF4" w:rsidRDefault="00ED1509">
            <w:pPr>
              <w:pStyle w:val="Heading1Numbered"/>
              <w:rPr>
                <w:del w:id="4340" w:author="Donovan Goode" w:date="2018-11-09T10:04:00Z"/>
                <w:rFonts w:ascii="Consolas" w:eastAsia="Times New Roman" w:hAnsi="Consolas" w:cs="Times New Roman"/>
                <w:color w:val="D4D4D4"/>
                <w:sz w:val="21"/>
                <w:szCs w:val="21"/>
              </w:rPr>
              <w:pPrChange w:id="4341" w:author="Donovan Goode" w:date="2018-11-09T10:05:00Z">
                <w:pPr>
                  <w:shd w:val="clear" w:color="auto" w:fill="1E1E1E"/>
                  <w:spacing w:line="285" w:lineRule="atLeast"/>
                </w:pPr>
              </w:pPrChange>
            </w:pPr>
          </w:p>
          <w:p w14:paraId="224E25E9" w14:textId="77777777" w:rsidR="00ED1509" w:rsidRPr="007520B6" w:rsidDel="008B6AF4" w:rsidRDefault="00ED1509">
            <w:pPr>
              <w:pStyle w:val="Heading1Numbered"/>
              <w:rPr>
                <w:del w:id="4342" w:author="Donovan Goode" w:date="2018-11-09T10:04:00Z"/>
                <w:rFonts w:ascii="Consolas" w:eastAsia="Times New Roman" w:hAnsi="Consolas" w:cs="Times New Roman"/>
                <w:color w:val="D4D4D4"/>
                <w:sz w:val="21"/>
                <w:szCs w:val="21"/>
              </w:rPr>
              <w:pPrChange w:id="4343" w:author="Donovan Goode" w:date="2018-11-09T10:05:00Z">
                <w:pPr>
                  <w:shd w:val="clear" w:color="auto" w:fill="1E1E1E"/>
                  <w:spacing w:line="285" w:lineRule="atLeast"/>
                </w:pPr>
              </w:pPrChange>
            </w:pPr>
            <w:del w:id="4344" w:author="Donovan Goode" w:date="2018-11-09T10:04:00Z">
              <w:r w:rsidRPr="007520B6" w:rsidDel="008B6AF4">
                <w:rPr>
                  <w:rFonts w:ascii="Consolas" w:eastAsia="Times New Roman" w:hAnsi="Consolas" w:cs="Times New Roman"/>
                  <w:color w:val="D7BA7D"/>
                  <w:sz w:val="21"/>
                  <w:szCs w:val="21"/>
                </w:rPr>
                <w:delText>#MidBody_Links .TextBlock h4</w:delText>
              </w:r>
              <w:r w:rsidRPr="007520B6" w:rsidDel="008B6AF4">
                <w:rPr>
                  <w:rFonts w:ascii="Consolas" w:eastAsia="Times New Roman" w:hAnsi="Consolas" w:cs="Times New Roman"/>
                  <w:color w:val="D4D4D4"/>
                  <w:sz w:val="21"/>
                  <w:szCs w:val="21"/>
                </w:rPr>
                <w:delText xml:space="preserve"> {</w:delText>
              </w:r>
            </w:del>
          </w:p>
          <w:p w14:paraId="2B112CDE" w14:textId="77777777" w:rsidR="00ED1509" w:rsidRPr="007520B6" w:rsidDel="008B6AF4" w:rsidRDefault="00ED1509">
            <w:pPr>
              <w:pStyle w:val="Heading1Numbered"/>
              <w:rPr>
                <w:del w:id="4345" w:author="Donovan Goode" w:date="2018-11-09T10:04:00Z"/>
                <w:rFonts w:ascii="Consolas" w:eastAsia="Times New Roman" w:hAnsi="Consolas" w:cs="Times New Roman"/>
                <w:color w:val="D4D4D4"/>
                <w:sz w:val="21"/>
                <w:szCs w:val="21"/>
              </w:rPr>
              <w:pPrChange w:id="4346" w:author="Donovan Goode" w:date="2018-11-09T10:05:00Z">
                <w:pPr>
                  <w:shd w:val="clear" w:color="auto" w:fill="1E1E1E"/>
                  <w:spacing w:line="285" w:lineRule="atLeast"/>
                </w:pPr>
              </w:pPrChange>
            </w:pPr>
            <w:del w:id="434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"Times New Roman"</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serif</w:delText>
              </w:r>
              <w:r w:rsidRPr="007520B6" w:rsidDel="008B6AF4">
                <w:rPr>
                  <w:rFonts w:ascii="Consolas" w:eastAsia="Times New Roman" w:hAnsi="Consolas" w:cs="Times New Roman"/>
                  <w:color w:val="D4D4D4"/>
                  <w:sz w:val="21"/>
                  <w:szCs w:val="21"/>
                </w:rPr>
                <w:delText>;</w:delText>
              </w:r>
            </w:del>
          </w:p>
          <w:p w14:paraId="4CF31697" w14:textId="77777777" w:rsidR="00ED1509" w:rsidRPr="007520B6" w:rsidDel="008B6AF4" w:rsidRDefault="00ED1509">
            <w:pPr>
              <w:pStyle w:val="Heading1Numbered"/>
              <w:rPr>
                <w:del w:id="4348" w:author="Donovan Goode" w:date="2018-11-09T10:04:00Z"/>
                <w:rFonts w:ascii="Consolas" w:eastAsia="Times New Roman" w:hAnsi="Consolas" w:cs="Times New Roman"/>
                <w:color w:val="D4D4D4"/>
                <w:sz w:val="21"/>
                <w:szCs w:val="21"/>
              </w:rPr>
              <w:pPrChange w:id="4349" w:author="Donovan Goode" w:date="2018-11-09T10:05:00Z">
                <w:pPr>
                  <w:shd w:val="clear" w:color="auto" w:fill="1E1E1E"/>
                  <w:spacing w:line="285" w:lineRule="atLeast"/>
                </w:pPr>
              </w:pPrChange>
            </w:pPr>
            <w:del w:id="43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1.8em</w:delText>
              </w:r>
              <w:r w:rsidRPr="007520B6" w:rsidDel="008B6AF4">
                <w:rPr>
                  <w:rFonts w:ascii="Consolas" w:eastAsia="Times New Roman" w:hAnsi="Consolas" w:cs="Times New Roman"/>
                  <w:color w:val="D4D4D4"/>
                  <w:sz w:val="21"/>
                  <w:szCs w:val="21"/>
                </w:rPr>
                <w:delText>;</w:delText>
              </w:r>
            </w:del>
          </w:p>
          <w:p w14:paraId="24B685CF" w14:textId="77777777" w:rsidR="00ED1509" w:rsidRPr="007520B6" w:rsidDel="008B6AF4" w:rsidRDefault="00ED1509">
            <w:pPr>
              <w:pStyle w:val="Heading1Numbered"/>
              <w:rPr>
                <w:del w:id="4351" w:author="Donovan Goode" w:date="2018-11-09T10:04:00Z"/>
                <w:rFonts w:ascii="Consolas" w:eastAsia="Times New Roman" w:hAnsi="Consolas" w:cs="Times New Roman"/>
                <w:color w:val="D4D4D4"/>
                <w:sz w:val="21"/>
                <w:szCs w:val="21"/>
              </w:rPr>
              <w:pPrChange w:id="4352" w:author="Donovan Goode" w:date="2018-11-09T10:05:00Z">
                <w:pPr>
                  <w:shd w:val="clear" w:color="auto" w:fill="1E1E1E"/>
                  <w:spacing w:line="285" w:lineRule="atLeast"/>
                </w:pPr>
              </w:pPrChange>
            </w:pPr>
            <w:del w:id="435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09381FB5" w14:textId="77777777" w:rsidR="00ED1509" w:rsidRPr="007520B6" w:rsidDel="008B6AF4" w:rsidRDefault="00ED1509">
            <w:pPr>
              <w:pStyle w:val="Heading1Numbered"/>
              <w:rPr>
                <w:del w:id="4354" w:author="Donovan Goode" w:date="2018-11-09T10:04:00Z"/>
                <w:rFonts w:ascii="Consolas" w:eastAsia="Times New Roman" w:hAnsi="Consolas" w:cs="Times New Roman"/>
                <w:color w:val="D4D4D4"/>
                <w:sz w:val="21"/>
                <w:szCs w:val="21"/>
              </w:rPr>
              <w:pPrChange w:id="4355" w:author="Donovan Goode" w:date="2018-11-09T10:05:00Z">
                <w:pPr>
                  <w:shd w:val="clear" w:color="auto" w:fill="1E1E1E"/>
                  <w:spacing w:line="285" w:lineRule="atLeast"/>
                </w:pPr>
              </w:pPrChange>
            </w:pPr>
            <w:del w:id="435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49251D7F" w14:textId="77777777" w:rsidR="00ED1509" w:rsidRPr="007520B6" w:rsidDel="008B6AF4" w:rsidRDefault="00ED1509">
            <w:pPr>
              <w:pStyle w:val="Heading1Numbered"/>
              <w:rPr>
                <w:del w:id="4357" w:author="Donovan Goode" w:date="2018-11-09T10:04:00Z"/>
                <w:rFonts w:ascii="Consolas" w:eastAsia="Times New Roman" w:hAnsi="Consolas" w:cs="Times New Roman"/>
                <w:color w:val="D4D4D4"/>
                <w:sz w:val="21"/>
                <w:szCs w:val="21"/>
              </w:rPr>
              <w:pPrChange w:id="4358" w:author="Donovan Goode" w:date="2018-11-09T10:05:00Z">
                <w:pPr>
                  <w:shd w:val="clear" w:color="auto" w:fill="1E1E1E"/>
                  <w:spacing w:line="285" w:lineRule="atLeast"/>
                </w:pPr>
              </w:pPrChange>
            </w:pPr>
            <w:del w:id="435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w:delText>
              </w:r>
              <w:r w:rsidRPr="007520B6" w:rsidDel="008B6AF4">
                <w:rPr>
                  <w:rFonts w:ascii="Consolas" w:eastAsia="Times New Roman" w:hAnsi="Consolas" w:cs="Times New Roman"/>
                  <w:color w:val="D4D4D4"/>
                  <w:sz w:val="21"/>
                  <w:szCs w:val="21"/>
                </w:rPr>
                <w:delText>;</w:delText>
              </w:r>
            </w:del>
          </w:p>
          <w:p w14:paraId="2FE97A90" w14:textId="77777777" w:rsidR="00ED1509" w:rsidRPr="007520B6" w:rsidDel="008B6AF4" w:rsidRDefault="00ED1509">
            <w:pPr>
              <w:pStyle w:val="Heading1Numbered"/>
              <w:rPr>
                <w:del w:id="4360" w:author="Donovan Goode" w:date="2018-11-09T10:04:00Z"/>
                <w:rFonts w:ascii="Consolas" w:eastAsia="Times New Roman" w:hAnsi="Consolas" w:cs="Times New Roman"/>
                <w:color w:val="D4D4D4"/>
                <w:sz w:val="21"/>
                <w:szCs w:val="21"/>
              </w:rPr>
              <w:pPrChange w:id="4361" w:author="Donovan Goode" w:date="2018-11-09T10:05:00Z">
                <w:pPr>
                  <w:shd w:val="clear" w:color="auto" w:fill="1E1E1E"/>
                  <w:spacing w:line="285" w:lineRule="atLeast"/>
                </w:pPr>
              </w:pPrChange>
            </w:pPr>
            <w:del w:id="436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B0FAF98" w14:textId="77777777" w:rsidR="00ED1509" w:rsidRPr="007520B6" w:rsidDel="008B6AF4" w:rsidRDefault="00ED1509">
            <w:pPr>
              <w:pStyle w:val="Heading1Numbered"/>
              <w:rPr>
                <w:del w:id="4363" w:author="Donovan Goode" w:date="2018-11-09T10:04:00Z"/>
                <w:rFonts w:ascii="Consolas" w:eastAsia="Times New Roman" w:hAnsi="Consolas" w:cs="Times New Roman"/>
                <w:color w:val="D4D4D4"/>
                <w:sz w:val="21"/>
                <w:szCs w:val="21"/>
              </w:rPr>
              <w:pPrChange w:id="4364" w:author="Donovan Goode" w:date="2018-11-09T10:05:00Z">
                <w:pPr>
                  <w:shd w:val="clear" w:color="auto" w:fill="1E1E1E"/>
                  <w:spacing w:line="285" w:lineRule="atLeast"/>
                </w:pPr>
              </w:pPrChange>
            </w:pPr>
            <w:del w:id="4365" w:author="Donovan Goode" w:date="2018-11-09T10:04:00Z">
              <w:r w:rsidRPr="007520B6" w:rsidDel="008B6AF4">
                <w:rPr>
                  <w:rFonts w:ascii="Consolas" w:eastAsia="Times New Roman" w:hAnsi="Consolas" w:cs="Times New Roman"/>
                  <w:color w:val="D4D4D4"/>
                  <w:sz w:val="21"/>
                  <w:szCs w:val="21"/>
                </w:rPr>
                <w:delText>}</w:delText>
              </w:r>
            </w:del>
          </w:p>
          <w:p w14:paraId="13D0266D" w14:textId="77777777" w:rsidR="00ED1509" w:rsidRPr="007520B6" w:rsidDel="008B6AF4" w:rsidRDefault="00ED1509">
            <w:pPr>
              <w:pStyle w:val="Heading1Numbered"/>
              <w:rPr>
                <w:del w:id="4366" w:author="Donovan Goode" w:date="2018-11-09T10:04:00Z"/>
                <w:rFonts w:ascii="Consolas" w:eastAsia="Times New Roman" w:hAnsi="Consolas" w:cs="Times New Roman"/>
                <w:color w:val="D4D4D4"/>
                <w:sz w:val="21"/>
                <w:szCs w:val="21"/>
              </w:rPr>
              <w:pPrChange w:id="4367" w:author="Donovan Goode" w:date="2018-11-09T10:05:00Z">
                <w:pPr>
                  <w:shd w:val="clear" w:color="auto" w:fill="1E1E1E"/>
                  <w:spacing w:line="285" w:lineRule="atLeast"/>
                </w:pPr>
              </w:pPrChange>
            </w:pPr>
          </w:p>
          <w:p w14:paraId="335ECCA9" w14:textId="77777777" w:rsidR="00ED1509" w:rsidRPr="007520B6" w:rsidDel="008B6AF4" w:rsidRDefault="00ED1509">
            <w:pPr>
              <w:pStyle w:val="Heading1Numbered"/>
              <w:rPr>
                <w:del w:id="4368" w:author="Donovan Goode" w:date="2018-11-09T10:04:00Z"/>
                <w:rFonts w:ascii="Consolas" w:eastAsia="Times New Roman" w:hAnsi="Consolas" w:cs="Times New Roman"/>
                <w:color w:val="D4D4D4"/>
                <w:sz w:val="21"/>
                <w:szCs w:val="21"/>
              </w:rPr>
              <w:pPrChange w:id="4369" w:author="Donovan Goode" w:date="2018-11-09T10:05:00Z">
                <w:pPr>
                  <w:shd w:val="clear" w:color="auto" w:fill="1E1E1E"/>
                  <w:spacing w:line="285" w:lineRule="atLeast"/>
                </w:pPr>
              </w:pPrChange>
            </w:pPr>
            <w:del w:id="4370" w:author="Donovan Goode" w:date="2018-11-09T10:04:00Z">
              <w:r w:rsidRPr="007520B6" w:rsidDel="008B6AF4">
                <w:rPr>
                  <w:rFonts w:ascii="Consolas" w:eastAsia="Times New Roman" w:hAnsi="Consolas" w:cs="Times New Roman"/>
                  <w:color w:val="D7BA7D"/>
                  <w:sz w:val="21"/>
                  <w:szCs w:val="21"/>
                </w:rPr>
                <w:delText>#MidBody_Links h4</w:delText>
              </w:r>
              <w:r w:rsidRPr="007520B6" w:rsidDel="008B6AF4">
                <w:rPr>
                  <w:rFonts w:ascii="Consolas" w:eastAsia="Times New Roman" w:hAnsi="Consolas" w:cs="Times New Roman"/>
                  <w:color w:val="D4D4D4"/>
                  <w:sz w:val="21"/>
                  <w:szCs w:val="21"/>
                </w:rPr>
                <w:delText xml:space="preserve"> {</w:delText>
              </w:r>
            </w:del>
          </w:p>
          <w:p w14:paraId="56DE378D" w14:textId="77777777" w:rsidR="00ED1509" w:rsidRPr="007520B6" w:rsidDel="008B6AF4" w:rsidRDefault="00ED1509">
            <w:pPr>
              <w:pStyle w:val="Heading1Numbered"/>
              <w:rPr>
                <w:del w:id="4371" w:author="Donovan Goode" w:date="2018-11-09T10:04:00Z"/>
                <w:rFonts w:ascii="Consolas" w:eastAsia="Times New Roman" w:hAnsi="Consolas" w:cs="Times New Roman"/>
                <w:color w:val="D4D4D4"/>
                <w:sz w:val="21"/>
                <w:szCs w:val="21"/>
              </w:rPr>
              <w:pPrChange w:id="4372" w:author="Donovan Goode" w:date="2018-11-09T10:05:00Z">
                <w:pPr>
                  <w:shd w:val="clear" w:color="auto" w:fill="1E1E1E"/>
                  <w:spacing w:line="285" w:lineRule="atLeast"/>
                </w:pPr>
              </w:pPrChange>
            </w:pPr>
            <w:del w:id="437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2605F2FE" w14:textId="77777777" w:rsidR="00ED1509" w:rsidRPr="007520B6" w:rsidDel="008B6AF4" w:rsidRDefault="00ED1509">
            <w:pPr>
              <w:pStyle w:val="Heading1Numbered"/>
              <w:rPr>
                <w:del w:id="4374" w:author="Donovan Goode" w:date="2018-11-09T10:04:00Z"/>
                <w:rFonts w:ascii="Consolas" w:eastAsia="Times New Roman" w:hAnsi="Consolas" w:cs="Times New Roman"/>
                <w:color w:val="D4D4D4"/>
                <w:sz w:val="21"/>
                <w:szCs w:val="21"/>
              </w:rPr>
              <w:pPrChange w:id="4375" w:author="Donovan Goode" w:date="2018-11-09T10:05:00Z">
                <w:pPr>
                  <w:shd w:val="clear" w:color="auto" w:fill="1E1E1E"/>
                  <w:spacing w:line="285" w:lineRule="atLeast"/>
                </w:pPr>
              </w:pPrChange>
            </w:pPr>
            <w:del w:id="437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4D47BAC9" w14:textId="77777777" w:rsidR="00ED1509" w:rsidRPr="007520B6" w:rsidDel="008B6AF4" w:rsidRDefault="00ED1509">
            <w:pPr>
              <w:pStyle w:val="Heading1Numbered"/>
              <w:rPr>
                <w:del w:id="4377" w:author="Donovan Goode" w:date="2018-11-09T10:04:00Z"/>
                <w:rFonts w:ascii="Consolas" w:eastAsia="Times New Roman" w:hAnsi="Consolas" w:cs="Times New Roman"/>
                <w:color w:val="D4D4D4"/>
                <w:sz w:val="21"/>
                <w:szCs w:val="21"/>
              </w:rPr>
              <w:pPrChange w:id="4378" w:author="Donovan Goode" w:date="2018-11-09T10:05:00Z">
                <w:pPr>
                  <w:shd w:val="clear" w:color="auto" w:fill="1E1E1E"/>
                  <w:spacing w:line="285" w:lineRule="atLeast"/>
                </w:pPr>
              </w:pPrChange>
            </w:pPr>
            <w:del w:id="4379" w:author="Donovan Goode" w:date="2018-11-09T10:04:00Z">
              <w:r w:rsidRPr="007520B6" w:rsidDel="008B6AF4">
                <w:rPr>
                  <w:rFonts w:ascii="Consolas" w:eastAsia="Times New Roman" w:hAnsi="Consolas" w:cs="Times New Roman"/>
                  <w:color w:val="D4D4D4"/>
                  <w:sz w:val="21"/>
                  <w:szCs w:val="21"/>
                </w:rPr>
                <w:delText>}</w:delText>
              </w:r>
            </w:del>
          </w:p>
          <w:p w14:paraId="53D599EB" w14:textId="77777777" w:rsidR="00ED1509" w:rsidRPr="007520B6" w:rsidDel="008B6AF4" w:rsidRDefault="00ED1509">
            <w:pPr>
              <w:pStyle w:val="Heading1Numbered"/>
              <w:rPr>
                <w:del w:id="4380" w:author="Donovan Goode" w:date="2018-11-09T10:04:00Z"/>
                <w:rFonts w:ascii="Consolas" w:eastAsia="Times New Roman" w:hAnsi="Consolas" w:cs="Times New Roman"/>
                <w:color w:val="D4D4D4"/>
                <w:sz w:val="21"/>
                <w:szCs w:val="21"/>
              </w:rPr>
              <w:pPrChange w:id="4381" w:author="Donovan Goode" w:date="2018-11-09T10:05:00Z">
                <w:pPr>
                  <w:shd w:val="clear" w:color="auto" w:fill="1E1E1E"/>
                  <w:spacing w:after="240" w:line="285" w:lineRule="atLeast"/>
                </w:pPr>
              </w:pPrChange>
            </w:pPr>
          </w:p>
          <w:p w14:paraId="447EB199" w14:textId="77777777" w:rsidR="00ED1509" w:rsidRPr="007520B6" w:rsidDel="008B6AF4" w:rsidRDefault="00ED1509">
            <w:pPr>
              <w:pStyle w:val="Heading1Numbered"/>
              <w:rPr>
                <w:del w:id="4382" w:author="Donovan Goode" w:date="2018-11-09T10:04:00Z"/>
                <w:rFonts w:ascii="Consolas" w:eastAsia="Times New Roman" w:hAnsi="Consolas" w:cs="Times New Roman"/>
                <w:color w:val="D4D4D4"/>
                <w:sz w:val="21"/>
                <w:szCs w:val="21"/>
              </w:rPr>
              <w:pPrChange w:id="4383" w:author="Donovan Goode" w:date="2018-11-09T10:05:00Z">
                <w:pPr>
                  <w:shd w:val="clear" w:color="auto" w:fill="1E1E1E"/>
                  <w:spacing w:line="285" w:lineRule="atLeast"/>
                </w:pPr>
              </w:pPrChange>
            </w:pPr>
            <w:del w:id="4384" w:author="Donovan Goode" w:date="2018-11-09T10:04:00Z">
              <w:r w:rsidRPr="007520B6" w:rsidDel="008B6AF4">
                <w:rPr>
                  <w:rFonts w:ascii="Consolas" w:eastAsia="Times New Roman" w:hAnsi="Consolas" w:cs="Times New Roman"/>
                  <w:color w:val="D7BA7D"/>
                  <w:sz w:val="21"/>
                  <w:szCs w:val="21"/>
                </w:rPr>
                <w:delText>#MidBody_Links h4 a</w:delText>
              </w:r>
              <w:r w:rsidRPr="007520B6" w:rsidDel="008B6AF4">
                <w:rPr>
                  <w:rFonts w:ascii="Consolas" w:eastAsia="Times New Roman" w:hAnsi="Consolas" w:cs="Times New Roman"/>
                  <w:color w:val="D4D4D4"/>
                  <w:sz w:val="21"/>
                  <w:szCs w:val="21"/>
                </w:rPr>
                <w:delText xml:space="preserve"> {</w:delText>
              </w:r>
            </w:del>
          </w:p>
          <w:p w14:paraId="4B7023A2" w14:textId="77777777" w:rsidR="00ED1509" w:rsidRPr="007520B6" w:rsidDel="008B6AF4" w:rsidRDefault="00ED1509">
            <w:pPr>
              <w:pStyle w:val="Heading1Numbered"/>
              <w:rPr>
                <w:del w:id="4385" w:author="Donovan Goode" w:date="2018-11-09T10:04:00Z"/>
                <w:rFonts w:ascii="Consolas" w:eastAsia="Times New Roman" w:hAnsi="Consolas" w:cs="Times New Roman"/>
                <w:color w:val="D4D4D4"/>
                <w:sz w:val="21"/>
                <w:szCs w:val="21"/>
              </w:rPr>
              <w:pPrChange w:id="4386" w:author="Donovan Goode" w:date="2018-11-09T10:05:00Z">
                <w:pPr>
                  <w:shd w:val="clear" w:color="auto" w:fill="1E1E1E"/>
                  <w:spacing w:line="285" w:lineRule="atLeast"/>
                </w:pPr>
              </w:pPrChange>
            </w:pPr>
            <w:del w:id="438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w:delText>
              </w:r>
              <w:r w:rsidRPr="007520B6" w:rsidDel="008B6AF4">
                <w:rPr>
                  <w:rFonts w:ascii="Consolas" w:eastAsia="Times New Roman" w:hAnsi="Consolas" w:cs="Times New Roman"/>
                  <w:color w:val="D4D4D4"/>
                  <w:sz w:val="21"/>
                  <w:szCs w:val="21"/>
                </w:rPr>
                <w:delText>;</w:delText>
              </w:r>
            </w:del>
          </w:p>
          <w:p w14:paraId="2813CAA8" w14:textId="77777777" w:rsidR="00ED1509" w:rsidRPr="007520B6" w:rsidDel="008B6AF4" w:rsidRDefault="00ED1509">
            <w:pPr>
              <w:pStyle w:val="Heading1Numbered"/>
              <w:rPr>
                <w:del w:id="4388" w:author="Donovan Goode" w:date="2018-11-09T10:04:00Z"/>
                <w:rFonts w:ascii="Consolas" w:eastAsia="Times New Roman" w:hAnsi="Consolas" w:cs="Times New Roman"/>
                <w:color w:val="D4D4D4"/>
                <w:sz w:val="21"/>
                <w:szCs w:val="21"/>
              </w:rPr>
              <w:pPrChange w:id="4389" w:author="Donovan Goode" w:date="2018-11-09T10:05:00Z">
                <w:pPr>
                  <w:shd w:val="clear" w:color="auto" w:fill="1E1E1E"/>
                  <w:spacing w:line="285" w:lineRule="atLeast"/>
                </w:pPr>
              </w:pPrChange>
            </w:pPr>
            <w:del w:id="4390" w:author="Donovan Goode" w:date="2018-11-09T10:04:00Z">
              <w:r w:rsidRPr="007520B6" w:rsidDel="008B6AF4">
                <w:rPr>
                  <w:rFonts w:ascii="Consolas" w:eastAsia="Times New Roman" w:hAnsi="Consolas" w:cs="Times New Roman"/>
                  <w:color w:val="D4D4D4"/>
                  <w:sz w:val="21"/>
                  <w:szCs w:val="21"/>
                </w:rPr>
                <w:delText>}</w:delText>
              </w:r>
            </w:del>
          </w:p>
          <w:p w14:paraId="1A52497A" w14:textId="77777777" w:rsidR="00ED1509" w:rsidRPr="007520B6" w:rsidDel="008B6AF4" w:rsidRDefault="00ED1509">
            <w:pPr>
              <w:pStyle w:val="Heading1Numbered"/>
              <w:rPr>
                <w:del w:id="4391" w:author="Donovan Goode" w:date="2018-11-09T10:04:00Z"/>
                <w:rFonts w:ascii="Consolas" w:eastAsia="Times New Roman" w:hAnsi="Consolas" w:cs="Times New Roman"/>
                <w:color w:val="D4D4D4"/>
                <w:sz w:val="21"/>
                <w:szCs w:val="21"/>
              </w:rPr>
              <w:pPrChange w:id="4392" w:author="Donovan Goode" w:date="2018-11-09T10:05:00Z">
                <w:pPr>
                  <w:shd w:val="clear" w:color="auto" w:fill="1E1E1E"/>
                  <w:spacing w:line="285" w:lineRule="atLeast"/>
                </w:pPr>
              </w:pPrChange>
            </w:pPr>
          </w:p>
          <w:p w14:paraId="61D99ADF" w14:textId="77777777" w:rsidR="00ED1509" w:rsidRPr="007520B6" w:rsidDel="008B6AF4" w:rsidRDefault="00ED1509">
            <w:pPr>
              <w:pStyle w:val="Heading1Numbered"/>
              <w:rPr>
                <w:del w:id="4393" w:author="Donovan Goode" w:date="2018-11-09T10:04:00Z"/>
                <w:rFonts w:ascii="Consolas" w:eastAsia="Times New Roman" w:hAnsi="Consolas" w:cs="Times New Roman"/>
                <w:color w:val="D4D4D4"/>
                <w:sz w:val="21"/>
                <w:szCs w:val="21"/>
              </w:rPr>
              <w:pPrChange w:id="4394" w:author="Donovan Goode" w:date="2018-11-09T10:05:00Z">
                <w:pPr>
                  <w:shd w:val="clear" w:color="auto" w:fill="1E1E1E"/>
                  <w:spacing w:line="285" w:lineRule="atLeast"/>
                </w:pPr>
              </w:pPrChange>
            </w:pPr>
            <w:del w:id="4395" w:author="Donovan Goode" w:date="2018-11-09T10:04:00Z">
              <w:r w:rsidRPr="007520B6" w:rsidDel="008B6AF4">
                <w:rPr>
                  <w:rFonts w:ascii="Consolas" w:eastAsia="Times New Roman" w:hAnsi="Consolas" w:cs="Times New Roman"/>
                  <w:color w:val="D7BA7D"/>
                  <w:sz w:val="21"/>
                  <w:szCs w:val="21"/>
                </w:rPr>
                <w:delText>#MidBody_Links h4 a:hover</w:delText>
              </w:r>
              <w:r w:rsidRPr="007520B6" w:rsidDel="008B6AF4">
                <w:rPr>
                  <w:rFonts w:ascii="Consolas" w:eastAsia="Times New Roman" w:hAnsi="Consolas" w:cs="Times New Roman"/>
                  <w:color w:val="D4D4D4"/>
                  <w:sz w:val="21"/>
                  <w:szCs w:val="21"/>
                </w:rPr>
                <w:delText xml:space="preserve"> {</w:delText>
              </w:r>
            </w:del>
          </w:p>
          <w:p w14:paraId="741736C6" w14:textId="77777777" w:rsidR="00ED1509" w:rsidRPr="007520B6" w:rsidDel="008B6AF4" w:rsidRDefault="00ED1509">
            <w:pPr>
              <w:pStyle w:val="Heading1Numbered"/>
              <w:rPr>
                <w:del w:id="4396" w:author="Donovan Goode" w:date="2018-11-09T10:04:00Z"/>
                <w:rFonts w:ascii="Consolas" w:eastAsia="Times New Roman" w:hAnsi="Consolas" w:cs="Times New Roman"/>
                <w:color w:val="D4D4D4"/>
                <w:sz w:val="21"/>
                <w:szCs w:val="21"/>
              </w:rPr>
              <w:pPrChange w:id="4397" w:author="Donovan Goode" w:date="2018-11-09T10:05:00Z">
                <w:pPr>
                  <w:shd w:val="clear" w:color="auto" w:fill="1E1E1E"/>
                  <w:spacing w:line="285" w:lineRule="atLeast"/>
                </w:pPr>
              </w:pPrChange>
            </w:pPr>
            <w:del w:id="439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#006fb5</w:delText>
              </w:r>
              <w:r w:rsidRPr="007520B6" w:rsidDel="008B6AF4">
                <w:rPr>
                  <w:rFonts w:ascii="Consolas" w:eastAsia="Times New Roman" w:hAnsi="Consolas" w:cs="Times New Roman"/>
                  <w:color w:val="D4D4D4"/>
                  <w:sz w:val="21"/>
                  <w:szCs w:val="21"/>
                </w:rPr>
                <w:delText>;</w:delText>
              </w:r>
            </w:del>
          </w:p>
          <w:p w14:paraId="399D3AFF" w14:textId="77777777" w:rsidR="00ED1509" w:rsidRPr="007520B6" w:rsidDel="008B6AF4" w:rsidRDefault="00ED1509">
            <w:pPr>
              <w:pStyle w:val="Heading1Numbered"/>
              <w:rPr>
                <w:del w:id="4399" w:author="Donovan Goode" w:date="2018-11-09T10:04:00Z"/>
                <w:rFonts w:ascii="Consolas" w:eastAsia="Times New Roman" w:hAnsi="Consolas" w:cs="Times New Roman"/>
                <w:color w:val="D4D4D4"/>
                <w:sz w:val="21"/>
                <w:szCs w:val="21"/>
              </w:rPr>
              <w:pPrChange w:id="4400" w:author="Donovan Goode" w:date="2018-11-09T10:05:00Z">
                <w:pPr>
                  <w:shd w:val="clear" w:color="auto" w:fill="1E1E1E"/>
                  <w:spacing w:line="285" w:lineRule="atLeast"/>
                </w:pPr>
              </w:pPrChange>
            </w:pPr>
            <w:del w:id="4401" w:author="Donovan Goode" w:date="2018-11-09T10:04:00Z">
              <w:r w:rsidRPr="007520B6" w:rsidDel="008B6AF4">
                <w:rPr>
                  <w:rFonts w:ascii="Consolas" w:eastAsia="Times New Roman" w:hAnsi="Consolas" w:cs="Times New Roman"/>
                  <w:color w:val="D4D4D4"/>
                  <w:sz w:val="21"/>
                  <w:szCs w:val="21"/>
                </w:rPr>
                <w:delText>}</w:delText>
              </w:r>
            </w:del>
          </w:p>
          <w:p w14:paraId="5FED2638" w14:textId="77777777" w:rsidR="00ED1509" w:rsidRPr="007520B6" w:rsidDel="008B6AF4" w:rsidRDefault="00ED1509">
            <w:pPr>
              <w:pStyle w:val="Heading1Numbered"/>
              <w:rPr>
                <w:del w:id="4402" w:author="Donovan Goode" w:date="2018-11-09T10:04:00Z"/>
                <w:rFonts w:ascii="Consolas" w:eastAsia="Times New Roman" w:hAnsi="Consolas" w:cs="Times New Roman"/>
                <w:color w:val="D4D4D4"/>
                <w:sz w:val="21"/>
                <w:szCs w:val="21"/>
              </w:rPr>
              <w:pPrChange w:id="4403" w:author="Donovan Goode" w:date="2018-11-09T10:05:00Z">
                <w:pPr>
                  <w:shd w:val="clear" w:color="auto" w:fill="1E1E1E"/>
                  <w:spacing w:line="285" w:lineRule="atLeast"/>
                </w:pPr>
              </w:pPrChange>
            </w:pPr>
          </w:p>
          <w:p w14:paraId="27E02D87" w14:textId="77777777" w:rsidR="00ED1509" w:rsidRPr="007520B6" w:rsidDel="008B6AF4" w:rsidRDefault="00ED1509">
            <w:pPr>
              <w:pStyle w:val="Heading1Numbered"/>
              <w:rPr>
                <w:del w:id="4404" w:author="Donovan Goode" w:date="2018-11-09T10:04:00Z"/>
                <w:rFonts w:ascii="Consolas" w:eastAsia="Times New Roman" w:hAnsi="Consolas" w:cs="Times New Roman"/>
                <w:color w:val="D4D4D4"/>
                <w:sz w:val="21"/>
                <w:szCs w:val="21"/>
              </w:rPr>
              <w:pPrChange w:id="4405" w:author="Donovan Goode" w:date="2018-11-09T10:05:00Z">
                <w:pPr>
                  <w:shd w:val="clear" w:color="auto" w:fill="1E1E1E"/>
                  <w:spacing w:line="285" w:lineRule="atLeast"/>
                </w:pPr>
              </w:pPrChange>
            </w:pPr>
            <w:del w:id="4406" w:author="Donovan Goode" w:date="2018-11-09T10:04:00Z">
              <w:r w:rsidRPr="007520B6" w:rsidDel="008B6AF4">
                <w:rPr>
                  <w:rFonts w:ascii="Consolas" w:eastAsia="Times New Roman" w:hAnsi="Consolas" w:cs="Times New Roman"/>
                  <w:color w:val="D7BA7D"/>
                  <w:sz w:val="21"/>
                  <w:szCs w:val="21"/>
                </w:rPr>
                <w:delText>#MidBody_Links .Mini_Paging</w:delText>
              </w:r>
              <w:r w:rsidRPr="007520B6" w:rsidDel="008B6AF4">
                <w:rPr>
                  <w:rFonts w:ascii="Consolas" w:eastAsia="Times New Roman" w:hAnsi="Consolas" w:cs="Times New Roman"/>
                  <w:color w:val="D4D4D4"/>
                  <w:sz w:val="21"/>
                  <w:szCs w:val="21"/>
                </w:rPr>
                <w:delText xml:space="preserve"> {</w:delText>
              </w:r>
            </w:del>
          </w:p>
          <w:p w14:paraId="5E3F5F32" w14:textId="77777777" w:rsidR="00ED1509" w:rsidRPr="007520B6" w:rsidDel="008B6AF4" w:rsidRDefault="00ED1509">
            <w:pPr>
              <w:pStyle w:val="Heading1Numbered"/>
              <w:rPr>
                <w:del w:id="4407" w:author="Donovan Goode" w:date="2018-11-09T10:04:00Z"/>
                <w:rFonts w:ascii="Consolas" w:eastAsia="Times New Roman" w:hAnsi="Consolas" w:cs="Times New Roman"/>
                <w:color w:val="D4D4D4"/>
                <w:sz w:val="21"/>
                <w:szCs w:val="21"/>
              </w:rPr>
              <w:pPrChange w:id="4408" w:author="Donovan Goode" w:date="2018-11-09T10:05:00Z">
                <w:pPr>
                  <w:shd w:val="clear" w:color="auto" w:fill="1E1E1E"/>
                  <w:spacing w:line="285" w:lineRule="atLeast"/>
                </w:pPr>
              </w:pPrChange>
            </w:pPr>
            <w:del w:id="440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35px</w:delText>
              </w:r>
              <w:r w:rsidRPr="007520B6" w:rsidDel="008B6AF4">
                <w:rPr>
                  <w:rFonts w:ascii="Consolas" w:eastAsia="Times New Roman" w:hAnsi="Consolas" w:cs="Times New Roman"/>
                  <w:color w:val="D4D4D4"/>
                  <w:sz w:val="21"/>
                  <w:szCs w:val="21"/>
                </w:rPr>
                <w:delText>;</w:delText>
              </w:r>
            </w:del>
          </w:p>
          <w:p w14:paraId="4033E21F" w14:textId="77777777" w:rsidR="00ED1509" w:rsidRPr="007520B6" w:rsidDel="008B6AF4" w:rsidRDefault="00ED1509">
            <w:pPr>
              <w:pStyle w:val="Heading1Numbered"/>
              <w:rPr>
                <w:del w:id="4410" w:author="Donovan Goode" w:date="2018-11-09T10:04:00Z"/>
                <w:rFonts w:ascii="Consolas" w:eastAsia="Times New Roman" w:hAnsi="Consolas" w:cs="Times New Roman"/>
                <w:color w:val="D4D4D4"/>
                <w:sz w:val="21"/>
                <w:szCs w:val="21"/>
              </w:rPr>
              <w:pPrChange w:id="4411" w:author="Donovan Goode" w:date="2018-11-09T10:05:00Z">
                <w:pPr>
                  <w:shd w:val="clear" w:color="auto" w:fill="1E1E1E"/>
                  <w:spacing w:line="285" w:lineRule="atLeast"/>
                </w:pPr>
              </w:pPrChange>
            </w:pPr>
            <w:del w:id="441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21769AC0" w14:textId="77777777" w:rsidR="00ED1509" w:rsidRPr="007520B6" w:rsidDel="008B6AF4" w:rsidRDefault="00ED1509">
            <w:pPr>
              <w:pStyle w:val="Heading1Numbered"/>
              <w:rPr>
                <w:del w:id="4413" w:author="Donovan Goode" w:date="2018-11-09T10:04:00Z"/>
                <w:rFonts w:ascii="Consolas" w:eastAsia="Times New Roman" w:hAnsi="Consolas" w:cs="Times New Roman"/>
                <w:color w:val="D4D4D4"/>
                <w:sz w:val="21"/>
                <w:szCs w:val="21"/>
              </w:rPr>
              <w:pPrChange w:id="4414" w:author="Donovan Goode" w:date="2018-11-09T10:05:00Z">
                <w:pPr>
                  <w:shd w:val="clear" w:color="auto" w:fill="1E1E1E"/>
                  <w:spacing w:line="285" w:lineRule="atLeast"/>
                </w:pPr>
              </w:pPrChange>
            </w:pPr>
            <w:del w:id="441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5E1B8945" w14:textId="77777777" w:rsidR="00ED1509" w:rsidRPr="007520B6" w:rsidDel="008B6AF4" w:rsidRDefault="00ED1509">
            <w:pPr>
              <w:pStyle w:val="Heading1Numbered"/>
              <w:rPr>
                <w:del w:id="4416" w:author="Donovan Goode" w:date="2018-11-09T10:04:00Z"/>
                <w:rFonts w:ascii="Consolas" w:eastAsia="Times New Roman" w:hAnsi="Consolas" w:cs="Times New Roman"/>
                <w:color w:val="D4D4D4"/>
                <w:sz w:val="21"/>
                <w:szCs w:val="21"/>
              </w:rPr>
              <w:pPrChange w:id="4417" w:author="Donovan Goode" w:date="2018-11-09T10:05:00Z">
                <w:pPr>
                  <w:shd w:val="clear" w:color="auto" w:fill="1E1E1E"/>
                  <w:spacing w:line="285" w:lineRule="atLeast"/>
                </w:pPr>
              </w:pPrChange>
            </w:pPr>
            <w:del w:id="441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16E0DE1" w14:textId="77777777" w:rsidR="00ED1509" w:rsidRPr="007520B6" w:rsidDel="008B6AF4" w:rsidRDefault="00ED1509">
            <w:pPr>
              <w:pStyle w:val="Heading1Numbered"/>
              <w:rPr>
                <w:del w:id="4419" w:author="Donovan Goode" w:date="2018-11-09T10:04:00Z"/>
                <w:rFonts w:ascii="Consolas" w:eastAsia="Times New Roman" w:hAnsi="Consolas" w:cs="Times New Roman"/>
                <w:color w:val="D4D4D4"/>
                <w:sz w:val="21"/>
                <w:szCs w:val="21"/>
              </w:rPr>
              <w:pPrChange w:id="4420" w:author="Donovan Goode" w:date="2018-11-09T10:05:00Z">
                <w:pPr>
                  <w:shd w:val="clear" w:color="auto" w:fill="1E1E1E"/>
                  <w:spacing w:line="285" w:lineRule="atLeast"/>
                </w:pPr>
              </w:pPrChange>
            </w:pPr>
            <w:del w:id="4421" w:author="Donovan Goode" w:date="2018-11-09T10:04:00Z">
              <w:r w:rsidRPr="007520B6" w:rsidDel="008B6AF4">
                <w:rPr>
                  <w:rFonts w:ascii="Consolas" w:eastAsia="Times New Roman" w:hAnsi="Consolas" w:cs="Times New Roman"/>
                  <w:color w:val="D4D4D4"/>
                  <w:sz w:val="21"/>
                  <w:szCs w:val="21"/>
                </w:rPr>
                <w:delText>}</w:delText>
              </w:r>
            </w:del>
          </w:p>
          <w:p w14:paraId="56176D91" w14:textId="77777777" w:rsidR="00ED1509" w:rsidRPr="007520B6" w:rsidDel="008B6AF4" w:rsidRDefault="00ED1509">
            <w:pPr>
              <w:pStyle w:val="Heading1Numbered"/>
              <w:rPr>
                <w:del w:id="4422" w:author="Donovan Goode" w:date="2018-11-09T10:04:00Z"/>
                <w:rFonts w:ascii="Consolas" w:eastAsia="Times New Roman" w:hAnsi="Consolas" w:cs="Times New Roman"/>
                <w:color w:val="D4D4D4"/>
                <w:sz w:val="21"/>
                <w:szCs w:val="21"/>
              </w:rPr>
              <w:pPrChange w:id="4423" w:author="Donovan Goode" w:date="2018-11-09T10:05:00Z">
                <w:pPr>
                  <w:shd w:val="clear" w:color="auto" w:fill="1E1E1E"/>
                  <w:spacing w:line="285" w:lineRule="atLeast"/>
                </w:pPr>
              </w:pPrChange>
            </w:pPr>
          </w:p>
          <w:p w14:paraId="5BD3450A" w14:textId="77777777" w:rsidR="00ED1509" w:rsidRPr="007520B6" w:rsidDel="008B6AF4" w:rsidRDefault="00ED1509">
            <w:pPr>
              <w:pStyle w:val="Heading1Numbered"/>
              <w:rPr>
                <w:del w:id="4424" w:author="Donovan Goode" w:date="2018-11-09T10:04:00Z"/>
                <w:rFonts w:ascii="Consolas" w:eastAsia="Times New Roman" w:hAnsi="Consolas" w:cs="Times New Roman"/>
                <w:color w:val="D4D4D4"/>
                <w:sz w:val="21"/>
                <w:szCs w:val="21"/>
              </w:rPr>
              <w:pPrChange w:id="4425" w:author="Donovan Goode" w:date="2018-11-09T10:05:00Z">
                <w:pPr>
                  <w:shd w:val="clear" w:color="auto" w:fill="1E1E1E"/>
                  <w:spacing w:line="285" w:lineRule="atLeast"/>
                </w:pPr>
              </w:pPrChange>
            </w:pPr>
            <w:del w:id="4426" w:author="Donovan Goode" w:date="2018-11-09T10:04:00Z">
              <w:r w:rsidRPr="007520B6" w:rsidDel="008B6AF4">
                <w:rPr>
                  <w:rFonts w:ascii="Consolas" w:eastAsia="Times New Roman" w:hAnsi="Consolas" w:cs="Times New Roman"/>
                  <w:color w:val="D7BA7D"/>
                  <w:sz w:val="21"/>
                  <w:szCs w:val="21"/>
                </w:rPr>
                <w:delText>#MidBody_Links .Mini_Paging_Divider</w:delText>
              </w:r>
              <w:r w:rsidRPr="007520B6" w:rsidDel="008B6AF4">
                <w:rPr>
                  <w:rFonts w:ascii="Consolas" w:eastAsia="Times New Roman" w:hAnsi="Consolas" w:cs="Times New Roman"/>
                  <w:color w:val="D4D4D4"/>
                  <w:sz w:val="21"/>
                  <w:szCs w:val="21"/>
                </w:rPr>
                <w:delText xml:space="preserve"> {</w:delText>
              </w:r>
            </w:del>
          </w:p>
          <w:p w14:paraId="530C8A04" w14:textId="77777777" w:rsidR="00ED1509" w:rsidRPr="007520B6" w:rsidDel="008B6AF4" w:rsidRDefault="00ED1509">
            <w:pPr>
              <w:pStyle w:val="Heading1Numbered"/>
              <w:rPr>
                <w:del w:id="4427" w:author="Donovan Goode" w:date="2018-11-09T10:04:00Z"/>
                <w:rFonts w:ascii="Consolas" w:eastAsia="Times New Roman" w:hAnsi="Consolas" w:cs="Times New Roman"/>
                <w:color w:val="D4D4D4"/>
                <w:sz w:val="21"/>
                <w:szCs w:val="21"/>
              </w:rPr>
              <w:pPrChange w:id="4428" w:author="Donovan Goode" w:date="2018-11-09T10:05:00Z">
                <w:pPr>
                  <w:shd w:val="clear" w:color="auto" w:fill="1E1E1E"/>
                  <w:spacing w:line="285" w:lineRule="atLeast"/>
                </w:pPr>
              </w:pPrChange>
            </w:pPr>
            <w:del w:id="442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23179F2F" w14:textId="77777777" w:rsidR="00ED1509" w:rsidRPr="007520B6" w:rsidDel="008B6AF4" w:rsidRDefault="00ED1509">
            <w:pPr>
              <w:pStyle w:val="Heading1Numbered"/>
              <w:rPr>
                <w:del w:id="4430" w:author="Donovan Goode" w:date="2018-11-09T10:04:00Z"/>
                <w:rFonts w:ascii="Consolas" w:eastAsia="Times New Roman" w:hAnsi="Consolas" w:cs="Times New Roman"/>
                <w:color w:val="D4D4D4"/>
                <w:sz w:val="21"/>
                <w:szCs w:val="21"/>
              </w:rPr>
              <w:pPrChange w:id="4431" w:author="Donovan Goode" w:date="2018-11-09T10:05:00Z">
                <w:pPr>
                  <w:shd w:val="clear" w:color="auto" w:fill="1E1E1E"/>
                  <w:spacing w:line="285" w:lineRule="atLeast"/>
                </w:pPr>
              </w:pPrChange>
            </w:pPr>
            <w:del w:id="443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8px</w:delText>
              </w:r>
              <w:r w:rsidRPr="007520B6" w:rsidDel="008B6AF4">
                <w:rPr>
                  <w:rFonts w:ascii="Consolas" w:eastAsia="Times New Roman" w:hAnsi="Consolas" w:cs="Times New Roman"/>
                  <w:color w:val="D4D4D4"/>
                  <w:sz w:val="21"/>
                  <w:szCs w:val="21"/>
                </w:rPr>
                <w:delText>;</w:delText>
              </w:r>
            </w:del>
          </w:p>
          <w:p w14:paraId="5C429ED8" w14:textId="77777777" w:rsidR="00ED1509" w:rsidRPr="007520B6" w:rsidDel="008B6AF4" w:rsidRDefault="00ED1509">
            <w:pPr>
              <w:pStyle w:val="Heading1Numbered"/>
              <w:rPr>
                <w:del w:id="4433" w:author="Donovan Goode" w:date="2018-11-09T10:04:00Z"/>
                <w:rFonts w:ascii="Consolas" w:eastAsia="Times New Roman" w:hAnsi="Consolas" w:cs="Times New Roman"/>
                <w:color w:val="D4D4D4"/>
                <w:sz w:val="21"/>
                <w:szCs w:val="21"/>
              </w:rPr>
              <w:pPrChange w:id="4434" w:author="Donovan Goode" w:date="2018-11-09T10:05:00Z">
                <w:pPr>
                  <w:shd w:val="clear" w:color="auto" w:fill="1E1E1E"/>
                  <w:spacing w:line="285" w:lineRule="atLeast"/>
                </w:pPr>
              </w:pPrChange>
            </w:pPr>
            <w:del w:id="443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02D4BD55" w14:textId="77777777" w:rsidR="00ED1509" w:rsidRPr="007520B6" w:rsidDel="008B6AF4" w:rsidRDefault="00ED1509">
            <w:pPr>
              <w:pStyle w:val="Heading1Numbered"/>
              <w:rPr>
                <w:del w:id="4436" w:author="Donovan Goode" w:date="2018-11-09T10:04:00Z"/>
                <w:rFonts w:ascii="Consolas" w:eastAsia="Times New Roman" w:hAnsi="Consolas" w:cs="Times New Roman"/>
                <w:color w:val="D4D4D4"/>
                <w:sz w:val="21"/>
                <w:szCs w:val="21"/>
              </w:rPr>
              <w:pPrChange w:id="4437" w:author="Donovan Goode" w:date="2018-11-09T10:05:00Z">
                <w:pPr>
                  <w:shd w:val="clear" w:color="auto" w:fill="1E1E1E"/>
                  <w:spacing w:line="285" w:lineRule="atLeast"/>
                </w:pPr>
              </w:pPrChange>
            </w:pPr>
            <w:del w:id="443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#acacac</w:delText>
              </w:r>
              <w:r w:rsidRPr="007520B6" w:rsidDel="008B6AF4">
                <w:rPr>
                  <w:rFonts w:ascii="Consolas" w:eastAsia="Times New Roman" w:hAnsi="Consolas" w:cs="Times New Roman"/>
                  <w:color w:val="D4D4D4"/>
                  <w:sz w:val="21"/>
                  <w:szCs w:val="21"/>
                </w:rPr>
                <w:delText>;</w:delText>
              </w:r>
            </w:del>
          </w:p>
          <w:p w14:paraId="367018D5" w14:textId="77777777" w:rsidR="00ED1509" w:rsidRPr="007520B6" w:rsidDel="008B6AF4" w:rsidRDefault="00ED1509">
            <w:pPr>
              <w:pStyle w:val="Heading1Numbered"/>
              <w:rPr>
                <w:del w:id="4439" w:author="Donovan Goode" w:date="2018-11-09T10:04:00Z"/>
                <w:rFonts w:ascii="Consolas" w:eastAsia="Times New Roman" w:hAnsi="Consolas" w:cs="Times New Roman"/>
                <w:color w:val="D4D4D4"/>
                <w:sz w:val="21"/>
                <w:szCs w:val="21"/>
              </w:rPr>
              <w:pPrChange w:id="4440" w:author="Donovan Goode" w:date="2018-11-09T10:05:00Z">
                <w:pPr>
                  <w:shd w:val="clear" w:color="auto" w:fill="1E1E1E"/>
                  <w:spacing w:line="285" w:lineRule="atLeast"/>
                </w:pPr>
              </w:pPrChange>
            </w:pPr>
            <w:del w:id="444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05756AA4" w14:textId="77777777" w:rsidR="00ED1509" w:rsidRPr="007520B6" w:rsidDel="008B6AF4" w:rsidRDefault="00ED1509">
            <w:pPr>
              <w:pStyle w:val="Heading1Numbered"/>
              <w:rPr>
                <w:del w:id="4442" w:author="Donovan Goode" w:date="2018-11-09T10:04:00Z"/>
                <w:rFonts w:ascii="Consolas" w:eastAsia="Times New Roman" w:hAnsi="Consolas" w:cs="Times New Roman"/>
                <w:color w:val="D4D4D4"/>
                <w:sz w:val="21"/>
                <w:szCs w:val="21"/>
              </w:rPr>
              <w:pPrChange w:id="4443" w:author="Donovan Goode" w:date="2018-11-09T10:05:00Z">
                <w:pPr>
                  <w:shd w:val="clear" w:color="auto" w:fill="1E1E1E"/>
                  <w:spacing w:line="285" w:lineRule="atLeast"/>
                </w:pPr>
              </w:pPrChange>
            </w:pPr>
            <w:del w:id="4444" w:author="Donovan Goode" w:date="2018-11-09T10:04:00Z">
              <w:r w:rsidRPr="007520B6" w:rsidDel="008B6AF4">
                <w:rPr>
                  <w:rFonts w:ascii="Consolas" w:eastAsia="Times New Roman" w:hAnsi="Consolas" w:cs="Times New Roman"/>
                  <w:color w:val="D4D4D4"/>
                  <w:sz w:val="21"/>
                  <w:szCs w:val="21"/>
                </w:rPr>
                <w:delText>}</w:delText>
              </w:r>
            </w:del>
          </w:p>
          <w:p w14:paraId="0488D618" w14:textId="77777777" w:rsidR="00ED1509" w:rsidRPr="007520B6" w:rsidDel="008B6AF4" w:rsidRDefault="00ED1509">
            <w:pPr>
              <w:pStyle w:val="Heading1Numbered"/>
              <w:rPr>
                <w:del w:id="4445" w:author="Donovan Goode" w:date="2018-11-09T10:04:00Z"/>
                <w:rFonts w:ascii="Consolas" w:eastAsia="Times New Roman" w:hAnsi="Consolas" w:cs="Times New Roman"/>
                <w:color w:val="D4D4D4"/>
                <w:sz w:val="21"/>
                <w:szCs w:val="21"/>
              </w:rPr>
              <w:pPrChange w:id="4446" w:author="Donovan Goode" w:date="2018-11-09T10:05:00Z">
                <w:pPr>
                  <w:shd w:val="clear" w:color="auto" w:fill="1E1E1E"/>
                  <w:spacing w:line="285" w:lineRule="atLeast"/>
                </w:pPr>
              </w:pPrChange>
            </w:pPr>
          </w:p>
          <w:p w14:paraId="108A1942" w14:textId="77777777" w:rsidR="00ED1509" w:rsidRPr="007520B6" w:rsidDel="008B6AF4" w:rsidRDefault="00ED1509">
            <w:pPr>
              <w:pStyle w:val="Heading1Numbered"/>
              <w:rPr>
                <w:del w:id="4447" w:author="Donovan Goode" w:date="2018-11-09T10:04:00Z"/>
                <w:rFonts w:ascii="Consolas" w:eastAsia="Times New Roman" w:hAnsi="Consolas" w:cs="Times New Roman"/>
                <w:color w:val="D4D4D4"/>
                <w:sz w:val="21"/>
                <w:szCs w:val="21"/>
              </w:rPr>
              <w:pPrChange w:id="4448" w:author="Donovan Goode" w:date="2018-11-09T10:05:00Z">
                <w:pPr>
                  <w:shd w:val="clear" w:color="auto" w:fill="1E1E1E"/>
                  <w:spacing w:line="285" w:lineRule="atLeast"/>
                </w:pPr>
              </w:pPrChange>
            </w:pPr>
            <w:del w:id="4449" w:author="Donovan Goode" w:date="2018-11-09T10:04:00Z">
              <w:r w:rsidRPr="007520B6" w:rsidDel="008B6AF4">
                <w:rPr>
                  <w:rFonts w:ascii="Consolas" w:eastAsia="Times New Roman" w:hAnsi="Consolas" w:cs="Times New Roman"/>
                  <w:color w:val="D7BA7D"/>
                  <w:sz w:val="21"/>
                  <w:szCs w:val="21"/>
                </w:rPr>
                <w:delText>.Mini_Paging_LeftArrow</w:delText>
              </w:r>
              <w:r w:rsidRPr="007520B6" w:rsidDel="008B6AF4">
                <w:rPr>
                  <w:rFonts w:ascii="Consolas" w:eastAsia="Times New Roman" w:hAnsi="Consolas" w:cs="Times New Roman"/>
                  <w:color w:val="D4D4D4"/>
                  <w:sz w:val="21"/>
                  <w:szCs w:val="21"/>
                </w:rPr>
                <w:delText xml:space="preserve"> {</w:delText>
              </w:r>
            </w:del>
          </w:p>
          <w:p w14:paraId="1CF7B7D8" w14:textId="77777777" w:rsidR="00ED1509" w:rsidRPr="007520B6" w:rsidDel="008B6AF4" w:rsidRDefault="00ED1509">
            <w:pPr>
              <w:pStyle w:val="Heading1Numbered"/>
              <w:rPr>
                <w:del w:id="4450" w:author="Donovan Goode" w:date="2018-11-09T10:04:00Z"/>
                <w:rFonts w:ascii="Consolas" w:eastAsia="Times New Roman" w:hAnsi="Consolas" w:cs="Times New Roman"/>
                <w:color w:val="D4D4D4"/>
                <w:sz w:val="21"/>
                <w:szCs w:val="21"/>
              </w:rPr>
              <w:pPrChange w:id="4451" w:author="Donovan Goode" w:date="2018-11-09T10:05:00Z">
                <w:pPr>
                  <w:shd w:val="clear" w:color="auto" w:fill="1E1E1E"/>
                  <w:spacing w:line="285" w:lineRule="atLeast"/>
                </w:pPr>
              </w:pPrChange>
            </w:pPr>
            <w:del w:id="445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w:delText>
              </w:r>
            </w:del>
          </w:p>
          <w:p w14:paraId="66549C27" w14:textId="77777777" w:rsidR="00ED1509" w:rsidRPr="007520B6" w:rsidDel="008B6AF4" w:rsidRDefault="00ED1509">
            <w:pPr>
              <w:pStyle w:val="Heading1Numbered"/>
              <w:rPr>
                <w:del w:id="4453" w:author="Donovan Goode" w:date="2018-11-09T10:04:00Z"/>
                <w:rFonts w:ascii="Consolas" w:eastAsia="Times New Roman" w:hAnsi="Consolas" w:cs="Times New Roman"/>
                <w:color w:val="D4D4D4"/>
                <w:sz w:val="21"/>
                <w:szCs w:val="21"/>
              </w:rPr>
              <w:pPrChange w:id="4454" w:author="Donovan Goode" w:date="2018-11-09T10:05:00Z">
                <w:pPr>
                  <w:shd w:val="clear" w:color="auto" w:fill="1E1E1E"/>
                  <w:spacing w:line="285" w:lineRule="atLeast"/>
                </w:pPr>
              </w:pPrChange>
            </w:pPr>
            <w:del w:id="445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56F77755" w14:textId="77777777" w:rsidR="00ED1509" w:rsidRPr="007520B6" w:rsidDel="008B6AF4" w:rsidRDefault="00ED1509">
            <w:pPr>
              <w:pStyle w:val="Heading1Numbered"/>
              <w:rPr>
                <w:del w:id="4456" w:author="Donovan Goode" w:date="2018-11-09T10:04:00Z"/>
                <w:rFonts w:ascii="Consolas" w:eastAsia="Times New Roman" w:hAnsi="Consolas" w:cs="Times New Roman"/>
                <w:color w:val="D4D4D4"/>
                <w:sz w:val="21"/>
                <w:szCs w:val="21"/>
              </w:rPr>
              <w:pPrChange w:id="4457" w:author="Donovan Goode" w:date="2018-11-09T10:05:00Z">
                <w:pPr>
                  <w:shd w:val="clear" w:color="auto" w:fill="1E1E1E"/>
                  <w:spacing w:line="285" w:lineRule="atLeast"/>
                </w:pPr>
              </w:pPrChange>
            </w:pPr>
            <w:del w:id="4458" w:author="Donovan Goode" w:date="2018-11-09T10:04:00Z">
              <w:r w:rsidRPr="007520B6" w:rsidDel="008B6AF4">
                <w:rPr>
                  <w:rFonts w:ascii="Consolas" w:eastAsia="Times New Roman" w:hAnsi="Consolas" w:cs="Times New Roman"/>
                  <w:color w:val="D4D4D4"/>
                  <w:sz w:val="21"/>
                  <w:szCs w:val="21"/>
                </w:rPr>
                <w:delText>}</w:delText>
              </w:r>
            </w:del>
          </w:p>
          <w:p w14:paraId="6EA9D8AF" w14:textId="77777777" w:rsidR="00ED1509" w:rsidRPr="007520B6" w:rsidDel="008B6AF4" w:rsidRDefault="00ED1509">
            <w:pPr>
              <w:pStyle w:val="Heading1Numbered"/>
              <w:rPr>
                <w:del w:id="4459" w:author="Donovan Goode" w:date="2018-11-09T10:04:00Z"/>
                <w:rFonts w:ascii="Consolas" w:eastAsia="Times New Roman" w:hAnsi="Consolas" w:cs="Times New Roman"/>
                <w:color w:val="D4D4D4"/>
                <w:sz w:val="21"/>
                <w:szCs w:val="21"/>
              </w:rPr>
              <w:pPrChange w:id="4460" w:author="Donovan Goode" w:date="2018-11-09T10:05:00Z">
                <w:pPr>
                  <w:shd w:val="clear" w:color="auto" w:fill="1E1E1E"/>
                  <w:spacing w:line="285" w:lineRule="atLeast"/>
                </w:pPr>
              </w:pPrChange>
            </w:pPr>
          </w:p>
          <w:p w14:paraId="04EAA57E" w14:textId="77777777" w:rsidR="00ED1509" w:rsidRPr="007520B6" w:rsidDel="008B6AF4" w:rsidRDefault="00ED1509">
            <w:pPr>
              <w:pStyle w:val="Heading1Numbered"/>
              <w:rPr>
                <w:del w:id="4461" w:author="Donovan Goode" w:date="2018-11-09T10:04:00Z"/>
                <w:rFonts w:ascii="Consolas" w:eastAsia="Times New Roman" w:hAnsi="Consolas" w:cs="Times New Roman"/>
                <w:color w:val="D4D4D4"/>
                <w:sz w:val="21"/>
                <w:szCs w:val="21"/>
              </w:rPr>
              <w:pPrChange w:id="4462" w:author="Donovan Goode" w:date="2018-11-09T10:05:00Z">
                <w:pPr>
                  <w:shd w:val="clear" w:color="auto" w:fill="1E1E1E"/>
                  <w:spacing w:line="285" w:lineRule="atLeast"/>
                </w:pPr>
              </w:pPrChange>
            </w:pPr>
            <w:del w:id="4463" w:author="Donovan Goode" w:date="2018-11-09T10:04:00Z">
              <w:r w:rsidRPr="007520B6" w:rsidDel="008B6AF4">
                <w:rPr>
                  <w:rFonts w:ascii="Consolas" w:eastAsia="Times New Roman" w:hAnsi="Consolas" w:cs="Times New Roman"/>
                  <w:color w:val="D7BA7D"/>
                  <w:sz w:val="21"/>
                  <w:szCs w:val="21"/>
                </w:rPr>
                <w:delText>.Mini_Paging_RightArrow</w:delText>
              </w:r>
              <w:r w:rsidRPr="007520B6" w:rsidDel="008B6AF4">
                <w:rPr>
                  <w:rFonts w:ascii="Consolas" w:eastAsia="Times New Roman" w:hAnsi="Consolas" w:cs="Times New Roman"/>
                  <w:color w:val="D4D4D4"/>
                  <w:sz w:val="21"/>
                  <w:szCs w:val="21"/>
                </w:rPr>
                <w:delText xml:space="preserve"> {</w:delText>
              </w:r>
            </w:del>
          </w:p>
          <w:p w14:paraId="38DB8640" w14:textId="77777777" w:rsidR="00ED1509" w:rsidRPr="007520B6" w:rsidDel="008B6AF4" w:rsidRDefault="00ED1509">
            <w:pPr>
              <w:pStyle w:val="Heading1Numbered"/>
              <w:rPr>
                <w:del w:id="4464" w:author="Donovan Goode" w:date="2018-11-09T10:04:00Z"/>
                <w:rFonts w:ascii="Consolas" w:eastAsia="Times New Roman" w:hAnsi="Consolas" w:cs="Times New Roman"/>
                <w:color w:val="D4D4D4"/>
                <w:sz w:val="21"/>
                <w:szCs w:val="21"/>
              </w:rPr>
              <w:pPrChange w:id="4465" w:author="Donovan Goode" w:date="2018-11-09T10:05:00Z">
                <w:pPr>
                  <w:shd w:val="clear" w:color="auto" w:fill="1E1E1E"/>
                  <w:spacing w:line="285" w:lineRule="atLeast"/>
                </w:pPr>
              </w:pPrChange>
            </w:pPr>
            <w:del w:id="446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w:delText>
              </w:r>
            </w:del>
          </w:p>
          <w:p w14:paraId="58BA16EC" w14:textId="77777777" w:rsidR="00ED1509" w:rsidRPr="007520B6" w:rsidDel="008B6AF4" w:rsidRDefault="00ED1509">
            <w:pPr>
              <w:pStyle w:val="Heading1Numbered"/>
              <w:rPr>
                <w:del w:id="4467" w:author="Donovan Goode" w:date="2018-11-09T10:04:00Z"/>
                <w:rFonts w:ascii="Consolas" w:eastAsia="Times New Roman" w:hAnsi="Consolas" w:cs="Times New Roman"/>
                <w:color w:val="D4D4D4"/>
                <w:sz w:val="21"/>
                <w:szCs w:val="21"/>
              </w:rPr>
              <w:pPrChange w:id="4468" w:author="Donovan Goode" w:date="2018-11-09T10:05:00Z">
                <w:pPr>
                  <w:shd w:val="clear" w:color="auto" w:fill="1E1E1E"/>
                  <w:spacing w:line="285" w:lineRule="atLeast"/>
                </w:pPr>
              </w:pPrChange>
            </w:pPr>
            <w:del w:id="446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760E351F" w14:textId="77777777" w:rsidR="00ED1509" w:rsidRPr="007520B6" w:rsidDel="008B6AF4" w:rsidRDefault="00ED1509">
            <w:pPr>
              <w:pStyle w:val="Heading1Numbered"/>
              <w:rPr>
                <w:del w:id="4470" w:author="Donovan Goode" w:date="2018-11-09T10:04:00Z"/>
                <w:rFonts w:ascii="Consolas" w:eastAsia="Times New Roman" w:hAnsi="Consolas" w:cs="Times New Roman"/>
                <w:color w:val="D4D4D4"/>
                <w:sz w:val="21"/>
                <w:szCs w:val="21"/>
              </w:rPr>
              <w:pPrChange w:id="4471" w:author="Donovan Goode" w:date="2018-11-09T10:05:00Z">
                <w:pPr>
                  <w:shd w:val="clear" w:color="auto" w:fill="1E1E1E"/>
                  <w:spacing w:line="285" w:lineRule="atLeast"/>
                </w:pPr>
              </w:pPrChange>
            </w:pPr>
            <w:del w:id="4472" w:author="Donovan Goode" w:date="2018-11-09T10:04:00Z">
              <w:r w:rsidRPr="007520B6" w:rsidDel="008B6AF4">
                <w:rPr>
                  <w:rFonts w:ascii="Consolas" w:eastAsia="Times New Roman" w:hAnsi="Consolas" w:cs="Times New Roman"/>
                  <w:color w:val="D4D4D4"/>
                  <w:sz w:val="21"/>
                  <w:szCs w:val="21"/>
                </w:rPr>
                <w:delText>}</w:delText>
              </w:r>
            </w:del>
          </w:p>
          <w:p w14:paraId="1A18DADA" w14:textId="77777777" w:rsidR="00ED1509" w:rsidRPr="007520B6" w:rsidDel="008B6AF4" w:rsidRDefault="00ED1509">
            <w:pPr>
              <w:pStyle w:val="Heading1Numbered"/>
              <w:rPr>
                <w:del w:id="4473" w:author="Donovan Goode" w:date="2018-11-09T10:04:00Z"/>
                <w:rFonts w:ascii="Consolas" w:eastAsia="Times New Roman" w:hAnsi="Consolas" w:cs="Times New Roman"/>
                <w:color w:val="D4D4D4"/>
                <w:sz w:val="21"/>
                <w:szCs w:val="21"/>
              </w:rPr>
              <w:pPrChange w:id="4474" w:author="Donovan Goode" w:date="2018-11-09T10:05:00Z">
                <w:pPr>
                  <w:shd w:val="clear" w:color="auto" w:fill="1E1E1E"/>
                  <w:spacing w:line="285" w:lineRule="atLeast"/>
                </w:pPr>
              </w:pPrChange>
            </w:pPr>
          </w:p>
          <w:p w14:paraId="4690A8F3" w14:textId="77777777" w:rsidR="00ED1509" w:rsidRPr="007520B6" w:rsidDel="008B6AF4" w:rsidRDefault="00ED1509">
            <w:pPr>
              <w:pStyle w:val="Heading1Numbered"/>
              <w:rPr>
                <w:del w:id="4475" w:author="Donovan Goode" w:date="2018-11-09T10:04:00Z"/>
                <w:rFonts w:ascii="Consolas" w:eastAsia="Times New Roman" w:hAnsi="Consolas" w:cs="Times New Roman"/>
                <w:color w:val="D4D4D4"/>
                <w:sz w:val="21"/>
                <w:szCs w:val="21"/>
              </w:rPr>
              <w:pPrChange w:id="4476" w:author="Donovan Goode" w:date="2018-11-09T10:05:00Z">
                <w:pPr>
                  <w:shd w:val="clear" w:color="auto" w:fill="1E1E1E"/>
                  <w:spacing w:line="285" w:lineRule="atLeast"/>
                </w:pPr>
              </w:pPrChange>
            </w:pPr>
            <w:del w:id="4477" w:author="Donovan Goode" w:date="2018-11-09T10:04:00Z">
              <w:r w:rsidRPr="007520B6" w:rsidDel="008B6AF4">
                <w:rPr>
                  <w:rFonts w:ascii="Consolas" w:eastAsia="Times New Roman" w:hAnsi="Consolas" w:cs="Times New Roman"/>
                  <w:color w:val="D7BA7D"/>
                  <w:sz w:val="21"/>
                  <w:szCs w:val="21"/>
                </w:rPr>
                <w:delText>#MidBody_Links .MediaCenter_Container</w:delText>
              </w:r>
              <w:r w:rsidRPr="007520B6" w:rsidDel="008B6AF4">
                <w:rPr>
                  <w:rFonts w:ascii="Consolas" w:eastAsia="Times New Roman" w:hAnsi="Consolas" w:cs="Times New Roman"/>
                  <w:color w:val="D4D4D4"/>
                  <w:sz w:val="21"/>
                  <w:szCs w:val="21"/>
                </w:rPr>
                <w:delText xml:space="preserve"> {</w:delText>
              </w:r>
            </w:del>
          </w:p>
          <w:p w14:paraId="36AE3E41" w14:textId="77777777" w:rsidR="00ED1509" w:rsidRPr="007520B6" w:rsidDel="008B6AF4" w:rsidRDefault="00ED1509">
            <w:pPr>
              <w:pStyle w:val="Heading1Numbered"/>
              <w:rPr>
                <w:del w:id="4478" w:author="Donovan Goode" w:date="2018-11-09T10:04:00Z"/>
                <w:rFonts w:ascii="Consolas" w:eastAsia="Times New Roman" w:hAnsi="Consolas" w:cs="Times New Roman"/>
                <w:color w:val="D4D4D4"/>
                <w:sz w:val="21"/>
                <w:szCs w:val="21"/>
              </w:rPr>
              <w:pPrChange w:id="4479" w:author="Donovan Goode" w:date="2018-11-09T10:05:00Z">
                <w:pPr>
                  <w:shd w:val="clear" w:color="auto" w:fill="1E1E1E"/>
                  <w:spacing w:line="285" w:lineRule="atLeast"/>
                </w:pPr>
              </w:pPrChange>
            </w:pPr>
            <w:del w:id="448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464px</w:delText>
              </w:r>
              <w:r w:rsidRPr="007520B6" w:rsidDel="008B6AF4">
                <w:rPr>
                  <w:rFonts w:ascii="Consolas" w:eastAsia="Times New Roman" w:hAnsi="Consolas" w:cs="Times New Roman"/>
                  <w:color w:val="D4D4D4"/>
                  <w:sz w:val="21"/>
                  <w:szCs w:val="21"/>
                </w:rPr>
                <w:delText>;</w:delText>
              </w:r>
            </w:del>
          </w:p>
          <w:p w14:paraId="5597247F" w14:textId="77777777" w:rsidR="00ED1509" w:rsidRPr="007520B6" w:rsidDel="008B6AF4" w:rsidRDefault="00ED1509">
            <w:pPr>
              <w:pStyle w:val="Heading1Numbered"/>
              <w:rPr>
                <w:del w:id="4481" w:author="Donovan Goode" w:date="2018-11-09T10:04:00Z"/>
                <w:rFonts w:ascii="Consolas" w:eastAsia="Times New Roman" w:hAnsi="Consolas" w:cs="Times New Roman"/>
                <w:color w:val="D4D4D4"/>
                <w:sz w:val="21"/>
                <w:szCs w:val="21"/>
              </w:rPr>
              <w:pPrChange w:id="4482" w:author="Donovan Goode" w:date="2018-11-09T10:05:00Z">
                <w:pPr>
                  <w:shd w:val="clear" w:color="auto" w:fill="1E1E1E"/>
                  <w:spacing w:line="285" w:lineRule="atLeast"/>
                </w:pPr>
              </w:pPrChange>
            </w:pPr>
            <w:del w:id="448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6A9955"/>
                  <w:sz w:val="21"/>
                  <w:szCs w:val="21"/>
                </w:rPr>
                <w:delText>/*background: url(../../img/home/MediaCenter_temp.jpg) no-repeat;*/</w:delText>
              </w:r>
            </w:del>
          </w:p>
          <w:p w14:paraId="225FF0A8" w14:textId="77777777" w:rsidR="00ED1509" w:rsidRPr="007520B6" w:rsidDel="008B6AF4" w:rsidRDefault="00ED1509">
            <w:pPr>
              <w:pStyle w:val="Heading1Numbered"/>
              <w:rPr>
                <w:del w:id="4484" w:author="Donovan Goode" w:date="2018-11-09T10:04:00Z"/>
                <w:rFonts w:ascii="Consolas" w:eastAsia="Times New Roman" w:hAnsi="Consolas" w:cs="Times New Roman"/>
                <w:color w:val="D4D4D4"/>
                <w:sz w:val="21"/>
                <w:szCs w:val="21"/>
              </w:rPr>
              <w:pPrChange w:id="4485" w:author="Donovan Goode" w:date="2018-11-09T10:05:00Z">
                <w:pPr>
                  <w:shd w:val="clear" w:color="auto" w:fill="1E1E1E"/>
                  <w:spacing w:line="285" w:lineRule="atLeast"/>
                </w:pPr>
              </w:pPrChange>
            </w:pPr>
            <w:del w:id="448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55A032AC" w14:textId="77777777" w:rsidR="00ED1509" w:rsidRPr="007520B6" w:rsidDel="008B6AF4" w:rsidRDefault="00ED1509">
            <w:pPr>
              <w:pStyle w:val="Heading1Numbered"/>
              <w:rPr>
                <w:del w:id="4487" w:author="Donovan Goode" w:date="2018-11-09T10:04:00Z"/>
                <w:rFonts w:ascii="Consolas" w:eastAsia="Times New Roman" w:hAnsi="Consolas" w:cs="Times New Roman"/>
                <w:color w:val="D4D4D4"/>
                <w:sz w:val="21"/>
                <w:szCs w:val="21"/>
              </w:rPr>
              <w:pPrChange w:id="4488" w:author="Donovan Goode" w:date="2018-11-09T10:05:00Z">
                <w:pPr>
                  <w:shd w:val="clear" w:color="auto" w:fill="1E1E1E"/>
                  <w:spacing w:line="285" w:lineRule="atLeast"/>
                </w:pPr>
              </w:pPrChange>
            </w:pPr>
            <w:del w:id="4489" w:author="Donovan Goode" w:date="2018-11-09T10:04:00Z">
              <w:r w:rsidRPr="007520B6" w:rsidDel="008B6AF4">
                <w:rPr>
                  <w:rFonts w:ascii="Consolas" w:eastAsia="Times New Roman" w:hAnsi="Consolas" w:cs="Times New Roman"/>
                  <w:color w:val="D4D4D4"/>
                  <w:sz w:val="21"/>
                  <w:szCs w:val="21"/>
                </w:rPr>
                <w:delText>}</w:delText>
              </w:r>
            </w:del>
          </w:p>
          <w:p w14:paraId="7DC4E1EC" w14:textId="77777777" w:rsidR="00ED1509" w:rsidRPr="007520B6" w:rsidDel="008B6AF4" w:rsidRDefault="00ED1509">
            <w:pPr>
              <w:pStyle w:val="Heading1Numbered"/>
              <w:rPr>
                <w:del w:id="4490" w:author="Donovan Goode" w:date="2018-11-09T10:04:00Z"/>
                <w:rFonts w:ascii="Consolas" w:eastAsia="Times New Roman" w:hAnsi="Consolas" w:cs="Times New Roman"/>
                <w:color w:val="D4D4D4"/>
                <w:sz w:val="21"/>
                <w:szCs w:val="21"/>
              </w:rPr>
              <w:pPrChange w:id="4491" w:author="Donovan Goode" w:date="2018-11-09T10:05:00Z">
                <w:pPr>
                  <w:shd w:val="clear" w:color="auto" w:fill="1E1E1E"/>
                  <w:spacing w:line="285" w:lineRule="atLeast"/>
                </w:pPr>
              </w:pPrChange>
            </w:pPr>
          </w:p>
          <w:p w14:paraId="051C1B17" w14:textId="77777777" w:rsidR="00ED1509" w:rsidRPr="007520B6" w:rsidDel="008B6AF4" w:rsidRDefault="00ED1509">
            <w:pPr>
              <w:pStyle w:val="Heading1Numbered"/>
              <w:rPr>
                <w:del w:id="4492" w:author="Donovan Goode" w:date="2018-11-09T10:04:00Z"/>
                <w:rFonts w:ascii="Consolas" w:eastAsia="Times New Roman" w:hAnsi="Consolas" w:cs="Times New Roman"/>
                <w:color w:val="D4D4D4"/>
                <w:sz w:val="21"/>
                <w:szCs w:val="21"/>
              </w:rPr>
              <w:pPrChange w:id="4493" w:author="Donovan Goode" w:date="2018-11-09T10:05:00Z">
                <w:pPr>
                  <w:shd w:val="clear" w:color="auto" w:fill="1E1E1E"/>
                  <w:spacing w:line="285" w:lineRule="atLeast"/>
                </w:pPr>
              </w:pPrChange>
            </w:pPr>
            <w:del w:id="4494" w:author="Donovan Goode" w:date="2018-11-09T10:04:00Z">
              <w:r w:rsidRPr="007520B6" w:rsidDel="008B6AF4">
                <w:rPr>
                  <w:rFonts w:ascii="Consolas" w:eastAsia="Times New Roman" w:hAnsi="Consolas" w:cs="Times New Roman"/>
                  <w:color w:val="D7BA7D"/>
                  <w:sz w:val="21"/>
                  <w:szCs w:val="21"/>
                </w:rPr>
                <w:delText>.MediaCenter_Container iframe</w:delText>
              </w:r>
              <w:r w:rsidRPr="007520B6" w:rsidDel="008B6AF4">
                <w:rPr>
                  <w:rFonts w:ascii="Consolas" w:eastAsia="Times New Roman" w:hAnsi="Consolas" w:cs="Times New Roman"/>
                  <w:color w:val="D4D4D4"/>
                  <w:sz w:val="21"/>
                  <w:szCs w:val="21"/>
                </w:rPr>
                <w:delText xml:space="preserve"> {</w:delText>
              </w:r>
            </w:del>
          </w:p>
          <w:p w14:paraId="2247FAAE" w14:textId="77777777" w:rsidR="00ED1509" w:rsidRPr="007520B6" w:rsidDel="008B6AF4" w:rsidRDefault="00ED1509">
            <w:pPr>
              <w:pStyle w:val="Heading1Numbered"/>
              <w:rPr>
                <w:del w:id="4495" w:author="Donovan Goode" w:date="2018-11-09T10:04:00Z"/>
                <w:rFonts w:ascii="Consolas" w:eastAsia="Times New Roman" w:hAnsi="Consolas" w:cs="Times New Roman"/>
                <w:color w:val="D4D4D4"/>
                <w:sz w:val="21"/>
                <w:szCs w:val="21"/>
              </w:rPr>
              <w:pPrChange w:id="4496" w:author="Donovan Goode" w:date="2018-11-09T10:05:00Z">
                <w:pPr>
                  <w:shd w:val="clear" w:color="auto" w:fill="1E1E1E"/>
                  <w:spacing w:line="285" w:lineRule="atLeast"/>
                </w:pPr>
              </w:pPrChange>
            </w:pPr>
            <w:del w:id="449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27px</w:delText>
              </w:r>
              <w:r w:rsidRPr="007520B6" w:rsidDel="008B6AF4">
                <w:rPr>
                  <w:rFonts w:ascii="Consolas" w:eastAsia="Times New Roman" w:hAnsi="Consolas" w:cs="Times New Roman"/>
                  <w:color w:val="D4D4D4"/>
                  <w:sz w:val="21"/>
                  <w:szCs w:val="21"/>
                </w:rPr>
                <w:delText>;   </w:delText>
              </w:r>
            </w:del>
          </w:p>
          <w:p w14:paraId="3E6896F7" w14:textId="77777777" w:rsidR="00ED1509" w:rsidRPr="007520B6" w:rsidDel="008B6AF4" w:rsidRDefault="00ED1509">
            <w:pPr>
              <w:pStyle w:val="Heading1Numbered"/>
              <w:rPr>
                <w:del w:id="4498" w:author="Donovan Goode" w:date="2018-11-09T10:04:00Z"/>
                <w:rFonts w:ascii="Consolas" w:eastAsia="Times New Roman" w:hAnsi="Consolas" w:cs="Times New Roman"/>
                <w:color w:val="D4D4D4"/>
                <w:sz w:val="21"/>
                <w:szCs w:val="21"/>
              </w:rPr>
              <w:pPrChange w:id="4499" w:author="Donovan Goode" w:date="2018-11-09T10:05:00Z">
                <w:pPr>
                  <w:shd w:val="clear" w:color="auto" w:fill="1E1E1E"/>
                  <w:spacing w:line="285" w:lineRule="atLeast"/>
                </w:pPr>
              </w:pPrChange>
            </w:pPr>
            <w:del w:id="4500" w:author="Donovan Goode" w:date="2018-11-09T10:04:00Z">
              <w:r w:rsidRPr="007520B6" w:rsidDel="008B6AF4">
                <w:rPr>
                  <w:rFonts w:ascii="Consolas" w:eastAsia="Times New Roman" w:hAnsi="Consolas" w:cs="Times New Roman"/>
                  <w:color w:val="D4D4D4"/>
                  <w:sz w:val="21"/>
                  <w:szCs w:val="21"/>
                </w:rPr>
                <w:delText>}</w:delText>
              </w:r>
            </w:del>
          </w:p>
          <w:p w14:paraId="4D744C95" w14:textId="77777777" w:rsidR="00ED1509" w:rsidRPr="007520B6" w:rsidDel="008B6AF4" w:rsidRDefault="00ED1509">
            <w:pPr>
              <w:pStyle w:val="Heading1Numbered"/>
              <w:rPr>
                <w:del w:id="4501" w:author="Donovan Goode" w:date="2018-11-09T10:04:00Z"/>
                <w:rFonts w:ascii="Consolas" w:eastAsia="Times New Roman" w:hAnsi="Consolas" w:cs="Times New Roman"/>
                <w:color w:val="D4D4D4"/>
                <w:sz w:val="21"/>
                <w:szCs w:val="21"/>
              </w:rPr>
              <w:pPrChange w:id="4502" w:author="Donovan Goode" w:date="2018-11-09T10:05:00Z">
                <w:pPr>
                  <w:shd w:val="clear" w:color="auto" w:fill="1E1E1E"/>
                  <w:spacing w:line="285" w:lineRule="atLeast"/>
                </w:pPr>
              </w:pPrChange>
            </w:pPr>
          </w:p>
          <w:p w14:paraId="01AADB95" w14:textId="77777777" w:rsidR="00ED1509" w:rsidRPr="007520B6" w:rsidDel="008B6AF4" w:rsidRDefault="00ED1509">
            <w:pPr>
              <w:pStyle w:val="Heading1Numbered"/>
              <w:rPr>
                <w:del w:id="4503" w:author="Donovan Goode" w:date="2018-11-09T10:04:00Z"/>
                <w:rFonts w:ascii="Consolas" w:eastAsia="Times New Roman" w:hAnsi="Consolas" w:cs="Times New Roman"/>
                <w:color w:val="D4D4D4"/>
                <w:sz w:val="21"/>
                <w:szCs w:val="21"/>
              </w:rPr>
              <w:pPrChange w:id="4504" w:author="Donovan Goode" w:date="2018-11-09T10:05:00Z">
                <w:pPr>
                  <w:shd w:val="clear" w:color="auto" w:fill="1E1E1E"/>
                  <w:spacing w:line="285" w:lineRule="atLeast"/>
                </w:pPr>
              </w:pPrChange>
            </w:pPr>
            <w:del w:id="4505" w:author="Donovan Goode" w:date="2018-11-09T10:04:00Z">
              <w:r w:rsidRPr="007520B6" w:rsidDel="008B6AF4">
                <w:rPr>
                  <w:rFonts w:ascii="Consolas" w:eastAsia="Times New Roman" w:hAnsi="Consolas" w:cs="Times New Roman"/>
                  <w:color w:val="D7BA7D"/>
                  <w:sz w:val="21"/>
                  <w:szCs w:val="21"/>
                </w:rPr>
                <w:delText>.MediaCenter_Container .Paging_MediaCenter</w:delText>
              </w:r>
              <w:r w:rsidRPr="007520B6" w:rsidDel="008B6AF4">
                <w:rPr>
                  <w:rFonts w:ascii="Consolas" w:eastAsia="Times New Roman" w:hAnsi="Consolas" w:cs="Times New Roman"/>
                  <w:color w:val="D4D4D4"/>
                  <w:sz w:val="21"/>
                  <w:szCs w:val="21"/>
                </w:rPr>
                <w:delText xml:space="preserve"> {</w:delText>
              </w:r>
            </w:del>
          </w:p>
          <w:p w14:paraId="12B68261" w14:textId="77777777" w:rsidR="00ED1509" w:rsidRPr="007520B6" w:rsidDel="008B6AF4" w:rsidRDefault="00ED1509">
            <w:pPr>
              <w:pStyle w:val="Heading1Numbered"/>
              <w:rPr>
                <w:del w:id="4506" w:author="Donovan Goode" w:date="2018-11-09T10:04:00Z"/>
                <w:rFonts w:ascii="Consolas" w:eastAsia="Times New Roman" w:hAnsi="Consolas" w:cs="Times New Roman"/>
                <w:color w:val="D4D4D4"/>
                <w:sz w:val="21"/>
                <w:szCs w:val="21"/>
              </w:rPr>
              <w:pPrChange w:id="4507" w:author="Donovan Goode" w:date="2018-11-09T10:05:00Z">
                <w:pPr>
                  <w:shd w:val="clear" w:color="auto" w:fill="1E1E1E"/>
                  <w:spacing w:line="285" w:lineRule="atLeast"/>
                </w:pPr>
              </w:pPrChange>
            </w:pPr>
            <w:del w:id="450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35px</w:delText>
              </w:r>
              <w:r w:rsidRPr="007520B6" w:rsidDel="008B6AF4">
                <w:rPr>
                  <w:rFonts w:ascii="Consolas" w:eastAsia="Times New Roman" w:hAnsi="Consolas" w:cs="Times New Roman"/>
                  <w:color w:val="D4D4D4"/>
                  <w:sz w:val="21"/>
                  <w:szCs w:val="21"/>
                </w:rPr>
                <w:delText>;</w:delText>
              </w:r>
            </w:del>
          </w:p>
          <w:p w14:paraId="7EB46CE6" w14:textId="77777777" w:rsidR="00ED1509" w:rsidRPr="007520B6" w:rsidDel="008B6AF4" w:rsidRDefault="00ED1509">
            <w:pPr>
              <w:pStyle w:val="Heading1Numbered"/>
              <w:rPr>
                <w:del w:id="4509" w:author="Donovan Goode" w:date="2018-11-09T10:04:00Z"/>
                <w:rFonts w:ascii="Consolas" w:eastAsia="Times New Roman" w:hAnsi="Consolas" w:cs="Times New Roman"/>
                <w:color w:val="D4D4D4"/>
                <w:sz w:val="21"/>
                <w:szCs w:val="21"/>
              </w:rPr>
              <w:pPrChange w:id="4510" w:author="Donovan Goode" w:date="2018-11-09T10:05:00Z">
                <w:pPr>
                  <w:shd w:val="clear" w:color="auto" w:fill="1E1E1E"/>
                  <w:spacing w:line="285" w:lineRule="atLeast"/>
                </w:pPr>
              </w:pPrChange>
            </w:pPr>
            <w:del w:id="451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6AC2A418" w14:textId="77777777" w:rsidR="00ED1509" w:rsidRPr="007520B6" w:rsidDel="008B6AF4" w:rsidRDefault="00ED1509">
            <w:pPr>
              <w:pStyle w:val="Heading1Numbered"/>
              <w:rPr>
                <w:del w:id="4512" w:author="Donovan Goode" w:date="2018-11-09T10:04:00Z"/>
                <w:rFonts w:ascii="Consolas" w:eastAsia="Times New Roman" w:hAnsi="Consolas" w:cs="Times New Roman"/>
                <w:color w:val="D4D4D4"/>
                <w:sz w:val="21"/>
                <w:szCs w:val="21"/>
              </w:rPr>
              <w:pPrChange w:id="4513" w:author="Donovan Goode" w:date="2018-11-09T10:05:00Z">
                <w:pPr>
                  <w:shd w:val="clear" w:color="auto" w:fill="1E1E1E"/>
                  <w:spacing w:line="285" w:lineRule="atLeast"/>
                </w:pPr>
              </w:pPrChange>
            </w:pPr>
            <w:del w:id="451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123px</w:delText>
              </w:r>
              <w:r w:rsidRPr="007520B6" w:rsidDel="008B6AF4">
                <w:rPr>
                  <w:rFonts w:ascii="Consolas" w:eastAsia="Times New Roman" w:hAnsi="Consolas" w:cs="Times New Roman"/>
                  <w:color w:val="D4D4D4"/>
                  <w:sz w:val="21"/>
                  <w:szCs w:val="21"/>
                </w:rPr>
                <w:delText>;</w:delText>
              </w:r>
            </w:del>
          </w:p>
          <w:p w14:paraId="481E2654" w14:textId="77777777" w:rsidR="00ED1509" w:rsidRPr="007520B6" w:rsidDel="008B6AF4" w:rsidRDefault="00ED1509">
            <w:pPr>
              <w:pStyle w:val="Heading1Numbered"/>
              <w:rPr>
                <w:del w:id="4515" w:author="Donovan Goode" w:date="2018-11-09T10:04:00Z"/>
                <w:rFonts w:ascii="Consolas" w:eastAsia="Times New Roman" w:hAnsi="Consolas" w:cs="Times New Roman"/>
                <w:color w:val="D4D4D4"/>
                <w:sz w:val="21"/>
                <w:szCs w:val="21"/>
              </w:rPr>
              <w:pPrChange w:id="4516" w:author="Donovan Goode" w:date="2018-11-09T10:05:00Z">
                <w:pPr>
                  <w:shd w:val="clear" w:color="auto" w:fill="1E1E1E"/>
                  <w:spacing w:line="285" w:lineRule="atLeast"/>
                </w:pPr>
              </w:pPrChange>
            </w:pPr>
          </w:p>
          <w:p w14:paraId="47B136C9" w14:textId="77777777" w:rsidR="00ED1509" w:rsidRPr="007520B6" w:rsidDel="008B6AF4" w:rsidRDefault="00ED1509">
            <w:pPr>
              <w:pStyle w:val="Heading1Numbered"/>
              <w:rPr>
                <w:del w:id="4517" w:author="Donovan Goode" w:date="2018-11-09T10:04:00Z"/>
                <w:rFonts w:ascii="Consolas" w:eastAsia="Times New Roman" w:hAnsi="Consolas" w:cs="Times New Roman"/>
                <w:color w:val="D4D4D4"/>
                <w:sz w:val="21"/>
                <w:szCs w:val="21"/>
              </w:rPr>
              <w:pPrChange w:id="4518" w:author="Donovan Goode" w:date="2018-11-09T10:05:00Z">
                <w:pPr>
                  <w:shd w:val="clear" w:color="auto" w:fill="1E1E1E"/>
                  <w:spacing w:line="285" w:lineRule="atLeast"/>
                </w:pPr>
              </w:pPrChange>
            </w:pPr>
            <w:del w:id="4519" w:author="Donovan Goode" w:date="2018-11-09T10:04:00Z">
              <w:r w:rsidRPr="007520B6" w:rsidDel="008B6AF4">
                <w:rPr>
                  <w:rFonts w:ascii="Consolas" w:eastAsia="Times New Roman" w:hAnsi="Consolas" w:cs="Times New Roman"/>
                  <w:color w:val="D4D4D4"/>
                  <w:sz w:val="21"/>
                  <w:szCs w:val="21"/>
                </w:rPr>
                <w:delText>}</w:delText>
              </w:r>
            </w:del>
          </w:p>
          <w:p w14:paraId="748FA7CA" w14:textId="77777777" w:rsidR="00ED1509" w:rsidRPr="007520B6" w:rsidDel="008B6AF4" w:rsidRDefault="00ED1509">
            <w:pPr>
              <w:pStyle w:val="Heading1Numbered"/>
              <w:rPr>
                <w:del w:id="4520" w:author="Donovan Goode" w:date="2018-11-09T10:04:00Z"/>
                <w:rFonts w:ascii="Consolas" w:eastAsia="Times New Roman" w:hAnsi="Consolas" w:cs="Times New Roman"/>
                <w:color w:val="D4D4D4"/>
                <w:sz w:val="21"/>
                <w:szCs w:val="21"/>
              </w:rPr>
              <w:pPrChange w:id="4521" w:author="Donovan Goode" w:date="2018-11-09T10:05:00Z">
                <w:pPr>
                  <w:shd w:val="clear" w:color="auto" w:fill="1E1E1E"/>
                  <w:spacing w:line="285" w:lineRule="atLeast"/>
                </w:pPr>
              </w:pPrChange>
            </w:pPr>
          </w:p>
          <w:p w14:paraId="4624EA5E" w14:textId="77777777" w:rsidR="00ED1509" w:rsidRPr="007520B6" w:rsidDel="008B6AF4" w:rsidRDefault="00ED1509">
            <w:pPr>
              <w:pStyle w:val="Heading1Numbered"/>
              <w:rPr>
                <w:del w:id="4522" w:author="Donovan Goode" w:date="2018-11-09T10:04:00Z"/>
                <w:rFonts w:ascii="Consolas" w:eastAsia="Times New Roman" w:hAnsi="Consolas" w:cs="Times New Roman"/>
                <w:color w:val="D4D4D4"/>
                <w:sz w:val="21"/>
                <w:szCs w:val="21"/>
              </w:rPr>
              <w:pPrChange w:id="4523" w:author="Donovan Goode" w:date="2018-11-09T10:05:00Z">
                <w:pPr>
                  <w:shd w:val="clear" w:color="auto" w:fill="1E1E1E"/>
                  <w:spacing w:line="285" w:lineRule="atLeast"/>
                </w:pPr>
              </w:pPrChange>
            </w:pPr>
            <w:del w:id="4524" w:author="Donovan Goode" w:date="2018-11-09T10:04:00Z">
              <w:r w:rsidRPr="007520B6" w:rsidDel="008B6AF4">
                <w:rPr>
                  <w:rFonts w:ascii="Consolas" w:eastAsia="Times New Roman" w:hAnsi="Consolas" w:cs="Times New Roman"/>
                  <w:color w:val="D7BA7D"/>
                  <w:sz w:val="21"/>
                  <w:szCs w:val="21"/>
                </w:rPr>
                <w:delText>.MediaCenter_Container .MediaCenter_btn</w:delText>
              </w:r>
              <w:r w:rsidRPr="007520B6" w:rsidDel="008B6AF4">
                <w:rPr>
                  <w:rFonts w:ascii="Consolas" w:eastAsia="Times New Roman" w:hAnsi="Consolas" w:cs="Times New Roman"/>
                  <w:color w:val="D4D4D4"/>
                  <w:sz w:val="21"/>
                  <w:szCs w:val="21"/>
                </w:rPr>
                <w:delText xml:space="preserve"> {</w:delText>
              </w:r>
            </w:del>
          </w:p>
          <w:p w14:paraId="113FE6E7" w14:textId="77777777" w:rsidR="00ED1509" w:rsidRPr="007520B6" w:rsidDel="008B6AF4" w:rsidRDefault="00ED1509">
            <w:pPr>
              <w:pStyle w:val="Heading1Numbered"/>
              <w:rPr>
                <w:del w:id="4525" w:author="Donovan Goode" w:date="2018-11-09T10:04:00Z"/>
                <w:rFonts w:ascii="Consolas" w:eastAsia="Times New Roman" w:hAnsi="Consolas" w:cs="Times New Roman"/>
                <w:color w:val="D4D4D4"/>
                <w:sz w:val="21"/>
                <w:szCs w:val="21"/>
              </w:rPr>
              <w:pPrChange w:id="4526" w:author="Donovan Goode" w:date="2018-11-09T10:05:00Z">
                <w:pPr>
                  <w:shd w:val="clear" w:color="auto" w:fill="1E1E1E"/>
                  <w:spacing w:line="285" w:lineRule="atLeast"/>
                </w:pPr>
              </w:pPrChange>
            </w:pPr>
            <w:del w:id="452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5B89DBB9" w14:textId="77777777" w:rsidR="00ED1509" w:rsidRPr="007520B6" w:rsidDel="008B6AF4" w:rsidRDefault="00ED1509">
            <w:pPr>
              <w:pStyle w:val="Heading1Numbered"/>
              <w:rPr>
                <w:del w:id="4528" w:author="Donovan Goode" w:date="2018-11-09T10:04:00Z"/>
                <w:rFonts w:ascii="Consolas" w:eastAsia="Times New Roman" w:hAnsi="Consolas" w:cs="Times New Roman"/>
                <w:color w:val="D4D4D4"/>
                <w:sz w:val="21"/>
                <w:szCs w:val="21"/>
              </w:rPr>
              <w:pPrChange w:id="4529" w:author="Donovan Goode" w:date="2018-11-09T10:05:00Z">
                <w:pPr>
                  <w:shd w:val="clear" w:color="auto" w:fill="1E1E1E"/>
                  <w:spacing w:line="285" w:lineRule="atLeast"/>
                </w:pPr>
              </w:pPrChange>
            </w:pPr>
            <w:del w:id="4530" w:author="Donovan Goode" w:date="2018-11-09T10:04:00Z">
              <w:r w:rsidRPr="007520B6" w:rsidDel="008B6AF4">
                <w:rPr>
                  <w:rFonts w:ascii="Consolas" w:eastAsia="Times New Roman" w:hAnsi="Consolas" w:cs="Times New Roman"/>
                  <w:color w:val="D4D4D4"/>
                  <w:sz w:val="21"/>
                  <w:szCs w:val="21"/>
                </w:rPr>
                <w:delText>}</w:delText>
              </w:r>
            </w:del>
          </w:p>
          <w:p w14:paraId="52BF1DB3" w14:textId="77777777" w:rsidR="00ED1509" w:rsidRPr="007520B6" w:rsidDel="008B6AF4" w:rsidRDefault="00ED1509">
            <w:pPr>
              <w:pStyle w:val="Heading1Numbered"/>
              <w:rPr>
                <w:del w:id="4531" w:author="Donovan Goode" w:date="2018-11-09T10:04:00Z"/>
                <w:rFonts w:ascii="Consolas" w:eastAsia="Times New Roman" w:hAnsi="Consolas" w:cs="Times New Roman"/>
                <w:color w:val="D4D4D4"/>
                <w:sz w:val="21"/>
                <w:szCs w:val="21"/>
              </w:rPr>
              <w:pPrChange w:id="4532" w:author="Donovan Goode" w:date="2018-11-09T10:05:00Z">
                <w:pPr>
                  <w:shd w:val="clear" w:color="auto" w:fill="1E1E1E"/>
                  <w:spacing w:line="285" w:lineRule="atLeast"/>
                </w:pPr>
              </w:pPrChange>
            </w:pPr>
          </w:p>
          <w:p w14:paraId="08E33F89" w14:textId="77777777" w:rsidR="00ED1509" w:rsidRPr="007520B6" w:rsidDel="008B6AF4" w:rsidRDefault="00ED1509">
            <w:pPr>
              <w:pStyle w:val="Heading1Numbered"/>
              <w:rPr>
                <w:del w:id="4533" w:author="Donovan Goode" w:date="2018-11-09T10:04:00Z"/>
                <w:rFonts w:ascii="Consolas" w:eastAsia="Times New Roman" w:hAnsi="Consolas" w:cs="Times New Roman"/>
                <w:color w:val="D4D4D4"/>
                <w:sz w:val="21"/>
                <w:szCs w:val="21"/>
              </w:rPr>
              <w:pPrChange w:id="4534" w:author="Donovan Goode" w:date="2018-11-09T10:05:00Z">
                <w:pPr>
                  <w:shd w:val="clear" w:color="auto" w:fill="1E1E1E"/>
                  <w:spacing w:line="285" w:lineRule="atLeast"/>
                </w:pPr>
              </w:pPrChange>
            </w:pPr>
            <w:del w:id="4535" w:author="Donovan Goode" w:date="2018-11-09T10:04:00Z">
              <w:r w:rsidRPr="007520B6" w:rsidDel="008B6AF4">
                <w:rPr>
                  <w:rFonts w:ascii="Consolas" w:eastAsia="Times New Roman" w:hAnsi="Consolas" w:cs="Times New Roman"/>
                  <w:color w:val="D7BA7D"/>
                  <w:sz w:val="21"/>
                  <w:szCs w:val="21"/>
                </w:rPr>
                <w:delText>#MidBody_Links .Feedback_Container</w:delText>
              </w:r>
              <w:r w:rsidRPr="007520B6" w:rsidDel="008B6AF4">
                <w:rPr>
                  <w:rFonts w:ascii="Consolas" w:eastAsia="Times New Roman" w:hAnsi="Consolas" w:cs="Times New Roman"/>
                  <w:color w:val="D4D4D4"/>
                  <w:sz w:val="21"/>
                  <w:szCs w:val="21"/>
                </w:rPr>
                <w:delText xml:space="preserve"> {</w:delText>
              </w:r>
            </w:del>
          </w:p>
          <w:p w14:paraId="110926A4" w14:textId="77777777" w:rsidR="00ED1509" w:rsidRPr="007520B6" w:rsidDel="008B6AF4" w:rsidRDefault="00ED1509">
            <w:pPr>
              <w:pStyle w:val="Heading1Numbered"/>
              <w:rPr>
                <w:del w:id="4536" w:author="Donovan Goode" w:date="2018-11-09T10:04:00Z"/>
                <w:rFonts w:ascii="Consolas" w:eastAsia="Times New Roman" w:hAnsi="Consolas" w:cs="Times New Roman"/>
                <w:color w:val="D4D4D4"/>
                <w:sz w:val="21"/>
                <w:szCs w:val="21"/>
              </w:rPr>
              <w:pPrChange w:id="4537" w:author="Donovan Goode" w:date="2018-11-09T10:05:00Z">
                <w:pPr>
                  <w:shd w:val="clear" w:color="auto" w:fill="1E1E1E"/>
                  <w:spacing w:line="285" w:lineRule="atLeast"/>
                </w:pPr>
              </w:pPrChange>
            </w:pPr>
            <w:del w:id="453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464px</w:delText>
              </w:r>
              <w:r w:rsidRPr="007520B6" w:rsidDel="008B6AF4">
                <w:rPr>
                  <w:rFonts w:ascii="Consolas" w:eastAsia="Times New Roman" w:hAnsi="Consolas" w:cs="Times New Roman"/>
                  <w:color w:val="D4D4D4"/>
                  <w:sz w:val="21"/>
                  <w:szCs w:val="21"/>
                </w:rPr>
                <w:delText>;</w:delText>
              </w:r>
            </w:del>
          </w:p>
          <w:p w14:paraId="271C1A13" w14:textId="77777777" w:rsidR="00ED1509" w:rsidRPr="007520B6" w:rsidDel="008B6AF4" w:rsidRDefault="00ED1509">
            <w:pPr>
              <w:pStyle w:val="Heading1Numbered"/>
              <w:rPr>
                <w:del w:id="4539" w:author="Donovan Goode" w:date="2018-11-09T10:04:00Z"/>
                <w:rFonts w:ascii="Consolas" w:eastAsia="Times New Roman" w:hAnsi="Consolas" w:cs="Times New Roman"/>
                <w:color w:val="D4D4D4"/>
                <w:sz w:val="21"/>
                <w:szCs w:val="21"/>
              </w:rPr>
              <w:pPrChange w:id="4540" w:author="Donovan Goode" w:date="2018-11-09T10:05:00Z">
                <w:pPr>
                  <w:shd w:val="clear" w:color="auto" w:fill="1E1E1E"/>
                  <w:spacing w:line="285" w:lineRule="atLeast"/>
                </w:pPr>
              </w:pPrChange>
            </w:pPr>
            <w:del w:id="454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261px</w:delText>
              </w:r>
              <w:r w:rsidRPr="007520B6" w:rsidDel="008B6AF4">
                <w:rPr>
                  <w:rFonts w:ascii="Consolas" w:eastAsia="Times New Roman" w:hAnsi="Consolas" w:cs="Times New Roman"/>
                  <w:color w:val="D4D4D4"/>
                  <w:sz w:val="21"/>
                  <w:szCs w:val="21"/>
                </w:rPr>
                <w:delText>;</w:delText>
              </w:r>
            </w:del>
          </w:p>
          <w:p w14:paraId="7C212317" w14:textId="77777777" w:rsidR="00ED1509" w:rsidRPr="007520B6" w:rsidDel="008B6AF4" w:rsidRDefault="00ED1509">
            <w:pPr>
              <w:pStyle w:val="Heading1Numbered"/>
              <w:rPr>
                <w:del w:id="4542" w:author="Donovan Goode" w:date="2018-11-09T10:04:00Z"/>
                <w:rFonts w:ascii="Consolas" w:eastAsia="Times New Roman" w:hAnsi="Consolas" w:cs="Times New Roman"/>
                <w:color w:val="D4D4D4"/>
                <w:sz w:val="21"/>
                <w:szCs w:val="21"/>
              </w:rPr>
              <w:pPrChange w:id="4543" w:author="Donovan Goode" w:date="2018-11-09T10:05:00Z">
                <w:pPr>
                  <w:shd w:val="clear" w:color="auto" w:fill="1E1E1E"/>
                  <w:spacing w:line="285" w:lineRule="atLeast"/>
                </w:pPr>
              </w:pPrChange>
            </w:pPr>
            <w:del w:id="454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../../img/home/Feedback_temp.jpg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E4C218B" w14:textId="77777777" w:rsidR="00ED1509" w:rsidRPr="007520B6" w:rsidDel="008B6AF4" w:rsidRDefault="00ED1509">
            <w:pPr>
              <w:pStyle w:val="Heading1Numbered"/>
              <w:rPr>
                <w:del w:id="4545" w:author="Donovan Goode" w:date="2018-11-09T10:04:00Z"/>
                <w:rFonts w:ascii="Consolas" w:eastAsia="Times New Roman" w:hAnsi="Consolas" w:cs="Times New Roman"/>
                <w:color w:val="D4D4D4"/>
                <w:sz w:val="21"/>
                <w:szCs w:val="21"/>
              </w:rPr>
              <w:pPrChange w:id="4546" w:author="Donovan Goode" w:date="2018-11-09T10:05:00Z">
                <w:pPr>
                  <w:shd w:val="clear" w:color="auto" w:fill="1E1E1E"/>
                  <w:spacing w:line="285" w:lineRule="atLeast"/>
                </w:pPr>
              </w:pPrChange>
            </w:pPr>
            <w:del w:id="454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69AF9275" w14:textId="77777777" w:rsidR="00ED1509" w:rsidRPr="007520B6" w:rsidDel="008B6AF4" w:rsidRDefault="00ED1509">
            <w:pPr>
              <w:pStyle w:val="Heading1Numbered"/>
              <w:rPr>
                <w:del w:id="4548" w:author="Donovan Goode" w:date="2018-11-09T10:04:00Z"/>
                <w:rFonts w:ascii="Consolas" w:eastAsia="Times New Roman" w:hAnsi="Consolas" w:cs="Times New Roman"/>
                <w:color w:val="D4D4D4"/>
                <w:sz w:val="21"/>
                <w:szCs w:val="21"/>
              </w:rPr>
              <w:pPrChange w:id="4549" w:author="Donovan Goode" w:date="2018-11-09T10:05:00Z">
                <w:pPr>
                  <w:shd w:val="clear" w:color="auto" w:fill="1E1E1E"/>
                  <w:spacing w:line="285" w:lineRule="atLeast"/>
                </w:pPr>
              </w:pPrChange>
            </w:pPr>
            <w:del w:id="4550" w:author="Donovan Goode" w:date="2018-11-09T10:04:00Z">
              <w:r w:rsidRPr="007520B6" w:rsidDel="008B6AF4">
                <w:rPr>
                  <w:rFonts w:ascii="Consolas" w:eastAsia="Times New Roman" w:hAnsi="Consolas" w:cs="Times New Roman"/>
                  <w:color w:val="D4D4D4"/>
                  <w:sz w:val="21"/>
                  <w:szCs w:val="21"/>
                </w:rPr>
                <w:delText>}</w:delText>
              </w:r>
            </w:del>
          </w:p>
          <w:p w14:paraId="0F927EDA" w14:textId="77777777" w:rsidR="00ED1509" w:rsidRPr="007520B6" w:rsidDel="008B6AF4" w:rsidRDefault="00ED1509">
            <w:pPr>
              <w:pStyle w:val="Heading1Numbered"/>
              <w:rPr>
                <w:del w:id="4551" w:author="Donovan Goode" w:date="2018-11-09T10:04:00Z"/>
                <w:rFonts w:ascii="Consolas" w:eastAsia="Times New Roman" w:hAnsi="Consolas" w:cs="Times New Roman"/>
                <w:color w:val="D4D4D4"/>
                <w:sz w:val="21"/>
                <w:szCs w:val="21"/>
              </w:rPr>
              <w:pPrChange w:id="4552" w:author="Donovan Goode" w:date="2018-11-09T10:05:00Z">
                <w:pPr>
                  <w:shd w:val="clear" w:color="auto" w:fill="1E1E1E"/>
                  <w:spacing w:line="285" w:lineRule="atLeast"/>
                </w:pPr>
              </w:pPrChange>
            </w:pPr>
          </w:p>
          <w:p w14:paraId="02193DB4" w14:textId="77777777" w:rsidR="00ED1509" w:rsidRPr="007520B6" w:rsidDel="008B6AF4" w:rsidRDefault="00ED1509">
            <w:pPr>
              <w:pStyle w:val="Heading1Numbered"/>
              <w:rPr>
                <w:del w:id="4553" w:author="Donovan Goode" w:date="2018-11-09T10:04:00Z"/>
                <w:rFonts w:ascii="Consolas" w:eastAsia="Times New Roman" w:hAnsi="Consolas" w:cs="Times New Roman"/>
                <w:color w:val="D4D4D4"/>
                <w:sz w:val="21"/>
                <w:szCs w:val="21"/>
              </w:rPr>
              <w:pPrChange w:id="4554" w:author="Donovan Goode" w:date="2018-11-09T10:05:00Z">
                <w:pPr>
                  <w:shd w:val="clear" w:color="auto" w:fill="1E1E1E"/>
                  <w:spacing w:line="285" w:lineRule="atLeast"/>
                </w:pPr>
              </w:pPrChange>
            </w:pPr>
            <w:del w:id="4555" w:author="Donovan Goode" w:date="2018-11-09T10:04:00Z">
              <w:r w:rsidRPr="007520B6" w:rsidDel="008B6AF4">
                <w:rPr>
                  <w:rFonts w:ascii="Consolas" w:eastAsia="Times New Roman" w:hAnsi="Consolas" w:cs="Times New Roman"/>
                  <w:color w:val="D7BA7D"/>
                  <w:sz w:val="21"/>
                  <w:szCs w:val="21"/>
                </w:rPr>
                <w:delText>.MediaCenter_Container .Feedback_btn</w:delText>
              </w:r>
              <w:r w:rsidRPr="007520B6" w:rsidDel="008B6AF4">
                <w:rPr>
                  <w:rFonts w:ascii="Consolas" w:eastAsia="Times New Roman" w:hAnsi="Consolas" w:cs="Times New Roman"/>
                  <w:color w:val="D4D4D4"/>
                  <w:sz w:val="21"/>
                  <w:szCs w:val="21"/>
                </w:rPr>
                <w:delText xml:space="preserve"> {</w:delText>
              </w:r>
            </w:del>
          </w:p>
          <w:p w14:paraId="1D60C0F7" w14:textId="77777777" w:rsidR="00ED1509" w:rsidRPr="007520B6" w:rsidDel="008B6AF4" w:rsidRDefault="00ED1509">
            <w:pPr>
              <w:pStyle w:val="Heading1Numbered"/>
              <w:rPr>
                <w:del w:id="4556" w:author="Donovan Goode" w:date="2018-11-09T10:04:00Z"/>
                <w:rFonts w:ascii="Consolas" w:eastAsia="Times New Roman" w:hAnsi="Consolas" w:cs="Times New Roman"/>
                <w:color w:val="D4D4D4"/>
                <w:sz w:val="21"/>
                <w:szCs w:val="21"/>
              </w:rPr>
              <w:pPrChange w:id="4557" w:author="Donovan Goode" w:date="2018-11-09T10:05:00Z">
                <w:pPr>
                  <w:shd w:val="clear" w:color="auto" w:fill="1E1E1E"/>
                  <w:spacing w:line="285" w:lineRule="atLeast"/>
                </w:pPr>
              </w:pPrChange>
            </w:pPr>
            <w:del w:id="455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3D77B68" w14:textId="77777777" w:rsidR="00ED1509" w:rsidRPr="007520B6" w:rsidDel="008B6AF4" w:rsidRDefault="00ED1509">
            <w:pPr>
              <w:pStyle w:val="Heading1Numbered"/>
              <w:rPr>
                <w:del w:id="4559" w:author="Donovan Goode" w:date="2018-11-09T10:04:00Z"/>
                <w:rFonts w:ascii="Consolas" w:eastAsia="Times New Roman" w:hAnsi="Consolas" w:cs="Times New Roman"/>
                <w:color w:val="D4D4D4"/>
                <w:sz w:val="21"/>
                <w:szCs w:val="21"/>
              </w:rPr>
              <w:pPrChange w:id="4560" w:author="Donovan Goode" w:date="2018-11-09T10:05:00Z">
                <w:pPr>
                  <w:shd w:val="clear" w:color="auto" w:fill="1E1E1E"/>
                  <w:spacing w:line="285" w:lineRule="atLeast"/>
                </w:pPr>
              </w:pPrChange>
            </w:pPr>
            <w:del w:id="4561" w:author="Donovan Goode" w:date="2018-11-09T10:04:00Z">
              <w:r w:rsidRPr="007520B6" w:rsidDel="008B6AF4">
                <w:rPr>
                  <w:rFonts w:ascii="Consolas" w:eastAsia="Times New Roman" w:hAnsi="Consolas" w:cs="Times New Roman"/>
                  <w:color w:val="D4D4D4"/>
                  <w:sz w:val="21"/>
                  <w:szCs w:val="21"/>
                </w:rPr>
                <w:delText>}</w:delText>
              </w:r>
            </w:del>
          </w:p>
          <w:p w14:paraId="1CA60DB0" w14:textId="77777777" w:rsidR="00ED1509" w:rsidRPr="007520B6" w:rsidDel="008B6AF4" w:rsidRDefault="00ED1509">
            <w:pPr>
              <w:pStyle w:val="Heading1Numbered"/>
              <w:rPr>
                <w:del w:id="4562" w:author="Donovan Goode" w:date="2018-11-09T10:04:00Z"/>
                <w:rFonts w:ascii="Consolas" w:eastAsia="Times New Roman" w:hAnsi="Consolas" w:cs="Times New Roman"/>
                <w:color w:val="D4D4D4"/>
                <w:sz w:val="21"/>
                <w:szCs w:val="21"/>
              </w:rPr>
              <w:pPrChange w:id="4563" w:author="Donovan Goode" w:date="2018-11-09T10:05:00Z">
                <w:pPr>
                  <w:shd w:val="clear" w:color="auto" w:fill="1E1E1E"/>
                  <w:spacing w:after="240" w:line="285" w:lineRule="atLeast"/>
                </w:pPr>
              </w:pPrChange>
            </w:pPr>
          </w:p>
          <w:p w14:paraId="2967E8AA" w14:textId="77777777" w:rsidR="00ED1509" w:rsidRPr="007520B6" w:rsidDel="008B6AF4" w:rsidRDefault="00ED1509">
            <w:pPr>
              <w:pStyle w:val="Heading1Numbered"/>
              <w:rPr>
                <w:del w:id="4564" w:author="Donovan Goode" w:date="2018-11-09T10:04:00Z"/>
                <w:rFonts w:ascii="Consolas" w:eastAsia="Times New Roman" w:hAnsi="Consolas" w:cs="Times New Roman"/>
                <w:color w:val="D4D4D4"/>
                <w:sz w:val="21"/>
                <w:szCs w:val="21"/>
              </w:rPr>
              <w:pPrChange w:id="4565" w:author="Donovan Goode" w:date="2018-11-09T10:05:00Z">
                <w:pPr>
                  <w:shd w:val="clear" w:color="auto" w:fill="1E1E1E"/>
                  <w:spacing w:line="285" w:lineRule="atLeast"/>
                </w:pPr>
              </w:pPrChange>
            </w:pPr>
            <w:del w:id="4566" w:author="Donovan Goode" w:date="2018-11-09T10:04:00Z">
              <w:r w:rsidRPr="007520B6" w:rsidDel="008B6AF4">
                <w:rPr>
                  <w:rFonts w:ascii="Consolas" w:eastAsia="Times New Roman" w:hAnsi="Consolas" w:cs="Times New Roman"/>
                  <w:color w:val="D7BA7D"/>
                  <w:sz w:val="21"/>
                  <w:szCs w:val="21"/>
                </w:rPr>
                <w:delText>#TopFAQsList</w:delText>
              </w:r>
              <w:r w:rsidRPr="007520B6" w:rsidDel="008B6AF4">
                <w:rPr>
                  <w:rFonts w:ascii="Consolas" w:eastAsia="Times New Roman" w:hAnsi="Consolas" w:cs="Times New Roman"/>
                  <w:color w:val="D4D4D4"/>
                  <w:sz w:val="21"/>
                  <w:szCs w:val="21"/>
                </w:rPr>
                <w:delText xml:space="preserve"> {</w:delText>
              </w:r>
            </w:del>
          </w:p>
          <w:p w14:paraId="12557F6D" w14:textId="77777777" w:rsidR="00ED1509" w:rsidRPr="007520B6" w:rsidDel="008B6AF4" w:rsidRDefault="00ED1509">
            <w:pPr>
              <w:pStyle w:val="Heading1Numbered"/>
              <w:rPr>
                <w:del w:id="4567" w:author="Donovan Goode" w:date="2018-11-09T10:04:00Z"/>
                <w:rFonts w:ascii="Consolas" w:eastAsia="Times New Roman" w:hAnsi="Consolas" w:cs="Times New Roman"/>
                <w:color w:val="D4D4D4"/>
                <w:sz w:val="21"/>
                <w:szCs w:val="21"/>
              </w:rPr>
              <w:pPrChange w:id="4568" w:author="Donovan Goode" w:date="2018-11-09T10:05:00Z">
                <w:pPr>
                  <w:shd w:val="clear" w:color="auto" w:fill="1E1E1E"/>
                  <w:spacing w:line="285" w:lineRule="atLeast"/>
                </w:pPr>
              </w:pPrChange>
            </w:pPr>
            <w:del w:id="4569" w:author="Donovan Goode" w:date="2018-11-09T10:04:00Z">
              <w:r w:rsidRPr="007520B6" w:rsidDel="008B6AF4">
                <w:rPr>
                  <w:rFonts w:ascii="Consolas" w:eastAsia="Times New Roman" w:hAnsi="Consolas" w:cs="Times New Roman"/>
                  <w:color w:val="D4D4D4"/>
                  <w:sz w:val="21"/>
                  <w:szCs w:val="21"/>
                </w:rPr>
                <w:delText>    </w:delText>
              </w:r>
            </w:del>
          </w:p>
          <w:p w14:paraId="75063EE1" w14:textId="77777777" w:rsidR="00ED1509" w:rsidRPr="007520B6" w:rsidDel="008B6AF4" w:rsidRDefault="00ED1509">
            <w:pPr>
              <w:pStyle w:val="Heading1Numbered"/>
              <w:rPr>
                <w:del w:id="4570" w:author="Donovan Goode" w:date="2018-11-09T10:04:00Z"/>
                <w:rFonts w:ascii="Consolas" w:eastAsia="Times New Roman" w:hAnsi="Consolas" w:cs="Times New Roman"/>
                <w:color w:val="D4D4D4"/>
                <w:sz w:val="21"/>
                <w:szCs w:val="21"/>
              </w:rPr>
              <w:pPrChange w:id="4571" w:author="Donovan Goode" w:date="2018-11-09T10:05:00Z">
                <w:pPr>
                  <w:shd w:val="clear" w:color="auto" w:fill="1E1E1E"/>
                  <w:spacing w:line="285" w:lineRule="atLeast"/>
                </w:pPr>
              </w:pPrChange>
            </w:pPr>
            <w:del w:id="4572" w:author="Donovan Goode" w:date="2018-11-09T10:04:00Z">
              <w:r w:rsidRPr="007520B6" w:rsidDel="008B6AF4">
                <w:rPr>
                  <w:rFonts w:ascii="Consolas" w:eastAsia="Times New Roman" w:hAnsi="Consolas" w:cs="Times New Roman"/>
                  <w:color w:val="D4D4D4"/>
                  <w:sz w:val="21"/>
                  <w:szCs w:val="21"/>
                </w:rPr>
                <w:delText>}</w:delText>
              </w:r>
            </w:del>
          </w:p>
          <w:p w14:paraId="0BA7261E" w14:textId="77777777" w:rsidR="00ED1509" w:rsidRPr="007520B6" w:rsidDel="008B6AF4" w:rsidRDefault="00ED1509">
            <w:pPr>
              <w:pStyle w:val="Heading1Numbered"/>
              <w:rPr>
                <w:del w:id="4573" w:author="Donovan Goode" w:date="2018-11-09T10:04:00Z"/>
                <w:rFonts w:ascii="Consolas" w:eastAsia="Times New Roman" w:hAnsi="Consolas" w:cs="Times New Roman"/>
                <w:color w:val="D4D4D4"/>
                <w:sz w:val="21"/>
                <w:szCs w:val="21"/>
              </w:rPr>
              <w:pPrChange w:id="4574" w:author="Donovan Goode" w:date="2018-11-09T10:05:00Z">
                <w:pPr>
                  <w:shd w:val="clear" w:color="auto" w:fill="1E1E1E"/>
                  <w:spacing w:line="285" w:lineRule="atLeast"/>
                </w:pPr>
              </w:pPrChange>
            </w:pPr>
          </w:p>
          <w:p w14:paraId="266E016D" w14:textId="77777777" w:rsidR="00ED1509" w:rsidRPr="007520B6" w:rsidDel="008B6AF4" w:rsidRDefault="00ED1509">
            <w:pPr>
              <w:pStyle w:val="Heading1Numbered"/>
              <w:rPr>
                <w:del w:id="4575" w:author="Donovan Goode" w:date="2018-11-09T10:04:00Z"/>
                <w:rFonts w:ascii="Consolas" w:eastAsia="Times New Roman" w:hAnsi="Consolas" w:cs="Times New Roman"/>
                <w:color w:val="D4D4D4"/>
                <w:sz w:val="21"/>
                <w:szCs w:val="21"/>
              </w:rPr>
              <w:pPrChange w:id="4576" w:author="Donovan Goode" w:date="2018-11-09T10:05:00Z">
                <w:pPr>
                  <w:shd w:val="clear" w:color="auto" w:fill="1E1E1E"/>
                  <w:spacing w:line="285" w:lineRule="atLeast"/>
                </w:pPr>
              </w:pPrChange>
            </w:pPr>
            <w:del w:id="4577" w:author="Donovan Goode" w:date="2018-11-09T10:04:00Z">
              <w:r w:rsidRPr="007520B6" w:rsidDel="008B6AF4">
                <w:rPr>
                  <w:rFonts w:ascii="Consolas" w:eastAsia="Times New Roman" w:hAnsi="Consolas" w:cs="Times New Roman"/>
                  <w:color w:val="D7BA7D"/>
                  <w:sz w:val="21"/>
                  <w:szCs w:val="21"/>
                </w:rPr>
                <w:delText>#TopFAQsList h4</w:delText>
              </w:r>
              <w:r w:rsidRPr="007520B6" w:rsidDel="008B6AF4">
                <w:rPr>
                  <w:rFonts w:ascii="Consolas" w:eastAsia="Times New Roman" w:hAnsi="Consolas" w:cs="Times New Roman"/>
                  <w:color w:val="D4D4D4"/>
                  <w:sz w:val="21"/>
                  <w:szCs w:val="21"/>
                </w:rPr>
                <w:delText xml:space="preserve"> {</w:delText>
              </w:r>
            </w:del>
          </w:p>
          <w:p w14:paraId="653972BC" w14:textId="77777777" w:rsidR="00ED1509" w:rsidRPr="007520B6" w:rsidDel="008B6AF4" w:rsidRDefault="00ED1509">
            <w:pPr>
              <w:pStyle w:val="Heading1Numbered"/>
              <w:rPr>
                <w:del w:id="4578" w:author="Donovan Goode" w:date="2018-11-09T10:04:00Z"/>
                <w:rFonts w:ascii="Consolas" w:eastAsia="Times New Roman" w:hAnsi="Consolas" w:cs="Times New Roman"/>
                <w:color w:val="D4D4D4"/>
                <w:sz w:val="21"/>
                <w:szCs w:val="21"/>
              </w:rPr>
              <w:pPrChange w:id="4579" w:author="Donovan Goode" w:date="2018-11-09T10:05:00Z">
                <w:pPr>
                  <w:shd w:val="clear" w:color="auto" w:fill="1E1E1E"/>
                  <w:spacing w:line="285" w:lineRule="atLeast"/>
                </w:pPr>
              </w:pPrChange>
            </w:pPr>
            <w:del w:id="458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1.25em</w:delText>
              </w:r>
              <w:r w:rsidRPr="007520B6" w:rsidDel="008B6AF4">
                <w:rPr>
                  <w:rFonts w:ascii="Consolas" w:eastAsia="Times New Roman" w:hAnsi="Consolas" w:cs="Times New Roman"/>
                  <w:color w:val="D4D4D4"/>
                  <w:sz w:val="21"/>
                  <w:szCs w:val="21"/>
                </w:rPr>
                <w:delText>;</w:delText>
              </w:r>
            </w:del>
          </w:p>
          <w:p w14:paraId="67F382B7" w14:textId="77777777" w:rsidR="00ED1509" w:rsidRPr="007520B6" w:rsidDel="008B6AF4" w:rsidRDefault="00ED1509">
            <w:pPr>
              <w:pStyle w:val="Heading1Numbered"/>
              <w:rPr>
                <w:del w:id="4581" w:author="Donovan Goode" w:date="2018-11-09T10:04:00Z"/>
                <w:rFonts w:ascii="Consolas" w:eastAsia="Times New Roman" w:hAnsi="Consolas" w:cs="Times New Roman"/>
                <w:color w:val="D4D4D4"/>
                <w:sz w:val="21"/>
                <w:szCs w:val="21"/>
              </w:rPr>
              <w:pPrChange w:id="4582" w:author="Donovan Goode" w:date="2018-11-09T10:05:00Z">
                <w:pPr>
                  <w:shd w:val="clear" w:color="auto" w:fill="1E1E1E"/>
                  <w:spacing w:line="285" w:lineRule="atLeast"/>
                </w:pPr>
              </w:pPrChange>
            </w:pPr>
            <w:del w:id="4583" w:author="Donovan Goode" w:date="2018-11-09T10:04:00Z">
              <w:r w:rsidRPr="007520B6" w:rsidDel="008B6AF4">
                <w:rPr>
                  <w:rFonts w:ascii="Consolas" w:eastAsia="Times New Roman" w:hAnsi="Consolas" w:cs="Times New Roman"/>
                  <w:color w:val="D4D4D4"/>
                  <w:sz w:val="21"/>
                  <w:szCs w:val="21"/>
                </w:rPr>
                <w:delText>}</w:delText>
              </w:r>
            </w:del>
          </w:p>
          <w:p w14:paraId="03EAA051" w14:textId="77777777" w:rsidR="00ED1509" w:rsidRPr="007520B6" w:rsidDel="008B6AF4" w:rsidRDefault="00ED1509">
            <w:pPr>
              <w:pStyle w:val="Heading1Numbered"/>
              <w:rPr>
                <w:del w:id="4584" w:author="Donovan Goode" w:date="2018-11-09T10:04:00Z"/>
                <w:rFonts w:ascii="Consolas" w:eastAsia="Times New Roman" w:hAnsi="Consolas" w:cs="Times New Roman"/>
                <w:color w:val="D4D4D4"/>
                <w:sz w:val="21"/>
                <w:szCs w:val="21"/>
              </w:rPr>
              <w:pPrChange w:id="4585" w:author="Donovan Goode" w:date="2018-11-09T10:05:00Z">
                <w:pPr>
                  <w:shd w:val="clear" w:color="auto" w:fill="1E1E1E"/>
                  <w:spacing w:line="285" w:lineRule="atLeast"/>
                </w:pPr>
              </w:pPrChange>
            </w:pPr>
          </w:p>
          <w:p w14:paraId="5B15043D" w14:textId="77777777" w:rsidR="00ED1509" w:rsidRPr="007520B6" w:rsidDel="008B6AF4" w:rsidRDefault="00ED1509">
            <w:pPr>
              <w:pStyle w:val="Heading1Numbered"/>
              <w:rPr>
                <w:del w:id="4586" w:author="Donovan Goode" w:date="2018-11-09T10:04:00Z"/>
                <w:rFonts w:ascii="Consolas" w:eastAsia="Times New Roman" w:hAnsi="Consolas" w:cs="Times New Roman"/>
                <w:color w:val="D4D4D4"/>
                <w:sz w:val="21"/>
                <w:szCs w:val="21"/>
              </w:rPr>
              <w:pPrChange w:id="4587" w:author="Donovan Goode" w:date="2018-11-09T10:05:00Z">
                <w:pPr>
                  <w:shd w:val="clear" w:color="auto" w:fill="1E1E1E"/>
                  <w:spacing w:line="285" w:lineRule="atLeast"/>
                </w:pPr>
              </w:pPrChange>
            </w:pPr>
            <w:del w:id="4588" w:author="Donovan Goode" w:date="2018-11-09T10:04:00Z">
              <w:r w:rsidRPr="007520B6" w:rsidDel="008B6AF4">
                <w:rPr>
                  <w:rFonts w:ascii="Consolas" w:eastAsia="Times New Roman" w:hAnsi="Consolas" w:cs="Times New Roman"/>
                  <w:color w:val="D7BA7D"/>
                  <w:sz w:val="21"/>
                  <w:szCs w:val="21"/>
                </w:rPr>
                <w:delText>#TopFAQsList h4.FAQsList</w:delText>
              </w:r>
              <w:r w:rsidRPr="007520B6" w:rsidDel="008B6AF4">
                <w:rPr>
                  <w:rFonts w:ascii="Consolas" w:eastAsia="Times New Roman" w:hAnsi="Consolas" w:cs="Times New Roman"/>
                  <w:color w:val="D4D4D4"/>
                  <w:sz w:val="21"/>
                  <w:szCs w:val="21"/>
                </w:rPr>
                <w:delText xml:space="preserve"> {</w:delText>
              </w:r>
            </w:del>
          </w:p>
          <w:p w14:paraId="50507692" w14:textId="77777777" w:rsidR="00ED1509" w:rsidRPr="007520B6" w:rsidDel="008B6AF4" w:rsidRDefault="00ED1509">
            <w:pPr>
              <w:pStyle w:val="Heading1Numbered"/>
              <w:rPr>
                <w:del w:id="4589" w:author="Donovan Goode" w:date="2018-11-09T10:04:00Z"/>
                <w:rFonts w:ascii="Consolas" w:eastAsia="Times New Roman" w:hAnsi="Consolas" w:cs="Times New Roman"/>
                <w:color w:val="D4D4D4"/>
                <w:sz w:val="21"/>
                <w:szCs w:val="21"/>
              </w:rPr>
              <w:pPrChange w:id="4590" w:author="Donovan Goode" w:date="2018-11-09T10:05:00Z">
                <w:pPr>
                  <w:shd w:val="clear" w:color="auto" w:fill="1E1E1E"/>
                  <w:spacing w:line="285" w:lineRule="atLeast"/>
                </w:pPr>
              </w:pPrChange>
            </w:pPr>
            <w:del w:id="459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2.0em</w:delText>
              </w:r>
              <w:r w:rsidRPr="007520B6" w:rsidDel="008B6AF4">
                <w:rPr>
                  <w:rFonts w:ascii="Consolas" w:eastAsia="Times New Roman" w:hAnsi="Consolas" w:cs="Times New Roman"/>
                  <w:color w:val="D4D4D4"/>
                  <w:sz w:val="21"/>
                  <w:szCs w:val="21"/>
                </w:rPr>
                <w:delText>;</w:delText>
              </w:r>
            </w:del>
          </w:p>
          <w:p w14:paraId="39E193C9" w14:textId="77777777" w:rsidR="00ED1509" w:rsidRPr="007520B6" w:rsidDel="008B6AF4" w:rsidRDefault="00ED1509">
            <w:pPr>
              <w:pStyle w:val="Heading1Numbered"/>
              <w:rPr>
                <w:del w:id="4592" w:author="Donovan Goode" w:date="2018-11-09T10:04:00Z"/>
                <w:rFonts w:ascii="Consolas" w:eastAsia="Times New Roman" w:hAnsi="Consolas" w:cs="Times New Roman"/>
                <w:color w:val="D4D4D4"/>
                <w:sz w:val="21"/>
                <w:szCs w:val="21"/>
              </w:rPr>
              <w:pPrChange w:id="4593" w:author="Donovan Goode" w:date="2018-11-09T10:05:00Z">
                <w:pPr>
                  <w:shd w:val="clear" w:color="auto" w:fill="1E1E1E"/>
                  <w:spacing w:line="285" w:lineRule="atLeast"/>
                </w:pPr>
              </w:pPrChange>
            </w:pPr>
            <w:del w:id="4594" w:author="Donovan Goode" w:date="2018-11-09T10:04:00Z">
              <w:r w:rsidRPr="007520B6" w:rsidDel="008B6AF4">
                <w:rPr>
                  <w:rFonts w:ascii="Consolas" w:eastAsia="Times New Roman" w:hAnsi="Consolas" w:cs="Times New Roman"/>
                  <w:color w:val="D4D4D4"/>
                  <w:sz w:val="21"/>
                  <w:szCs w:val="21"/>
                </w:rPr>
                <w:delText>}</w:delText>
              </w:r>
            </w:del>
          </w:p>
          <w:p w14:paraId="1DEF4A35" w14:textId="77777777" w:rsidR="00ED1509" w:rsidRPr="007520B6" w:rsidDel="008B6AF4" w:rsidRDefault="00ED1509">
            <w:pPr>
              <w:pStyle w:val="Heading1Numbered"/>
              <w:rPr>
                <w:del w:id="4595" w:author="Donovan Goode" w:date="2018-11-09T10:04:00Z"/>
                <w:rFonts w:ascii="Consolas" w:eastAsia="Times New Roman" w:hAnsi="Consolas" w:cs="Times New Roman"/>
                <w:color w:val="D4D4D4"/>
                <w:sz w:val="21"/>
                <w:szCs w:val="21"/>
              </w:rPr>
              <w:pPrChange w:id="4596" w:author="Donovan Goode" w:date="2018-11-09T10:05:00Z">
                <w:pPr>
                  <w:shd w:val="clear" w:color="auto" w:fill="1E1E1E"/>
                  <w:spacing w:line="285" w:lineRule="atLeast"/>
                </w:pPr>
              </w:pPrChange>
            </w:pPr>
          </w:p>
          <w:p w14:paraId="7FFE91F7" w14:textId="77777777" w:rsidR="00ED1509" w:rsidRPr="007520B6" w:rsidDel="008B6AF4" w:rsidRDefault="00ED1509">
            <w:pPr>
              <w:pStyle w:val="Heading1Numbered"/>
              <w:rPr>
                <w:del w:id="4597" w:author="Donovan Goode" w:date="2018-11-09T10:04:00Z"/>
                <w:rFonts w:ascii="Consolas" w:eastAsia="Times New Roman" w:hAnsi="Consolas" w:cs="Times New Roman"/>
                <w:color w:val="D4D4D4"/>
                <w:sz w:val="21"/>
                <w:szCs w:val="21"/>
              </w:rPr>
              <w:pPrChange w:id="4598" w:author="Donovan Goode" w:date="2018-11-09T10:05:00Z">
                <w:pPr>
                  <w:shd w:val="clear" w:color="auto" w:fill="1E1E1E"/>
                  <w:spacing w:line="285" w:lineRule="atLeast"/>
                </w:pPr>
              </w:pPrChange>
            </w:pPr>
            <w:del w:id="4599" w:author="Donovan Goode" w:date="2018-11-09T10:04:00Z">
              <w:r w:rsidRPr="007520B6" w:rsidDel="008B6AF4">
                <w:rPr>
                  <w:rFonts w:ascii="Consolas" w:eastAsia="Times New Roman" w:hAnsi="Consolas" w:cs="Times New Roman"/>
                  <w:color w:val="D7BA7D"/>
                  <w:sz w:val="21"/>
                  <w:szCs w:val="21"/>
                </w:rPr>
                <w:delText>#TopFAQsList h4.FAQsList a</w:delText>
              </w:r>
              <w:r w:rsidRPr="007520B6" w:rsidDel="008B6AF4">
                <w:rPr>
                  <w:rFonts w:ascii="Consolas" w:eastAsia="Times New Roman" w:hAnsi="Consolas" w:cs="Times New Roman"/>
                  <w:color w:val="D4D4D4"/>
                  <w:sz w:val="21"/>
                  <w:szCs w:val="21"/>
                </w:rPr>
                <w:delText xml:space="preserve"> {</w:delText>
              </w:r>
            </w:del>
          </w:p>
          <w:p w14:paraId="6432B234" w14:textId="77777777" w:rsidR="00ED1509" w:rsidRPr="007520B6" w:rsidDel="008B6AF4" w:rsidRDefault="00ED1509">
            <w:pPr>
              <w:pStyle w:val="Heading1Numbered"/>
              <w:rPr>
                <w:del w:id="4600" w:author="Donovan Goode" w:date="2018-11-09T10:04:00Z"/>
                <w:rFonts w:ascii="Consolas" w:eastAsia="Times New Roman" w:hAnsi="Consolas" w:cs="Times New Roman"/>
                <w:color w:val="D4D4D4"/>
                <w:sz w:val="21"/>
                <w:szCs w:val="21"/>
              </w:rPr>
              <w:pPrChange w:id="4601" w:author="Donovan Goode" w:date="2018-11-09T10:05:00Z">
                <w:pPr>
                  <w:shd w:val="clear" w:color="auto" w:fill="1E1E1E"/>
                  <w:spacing w:line="285" w:lineRule="atLeast"/>
                </w:pPr>
              </w:pPrChange>
            </w:pPr>
            <w:del w:id="460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07EB704D" w14:textId="77777777" w:rsidR="00ED1509" w:rsidRPr="007520B6" w:rsidDel="008B6AF4" w:rsidRDefault="00ED1509">
            <w:pPr>
              <w:pStyle w:val="Heading1Numbered"/>
              <w:rPr>
                <w:del w:id="4603" w:author="Donovan Goode" w:date="2018-11-09T10:04:00Z"/>
                <w:rFonts w:ascii="Consolas" w:eastAsia="Times New Roman" w:hAnsi="Consolas" w:cs="Times New Roman"/>
                <w:color w:val="D4D4D4"/>
                <w:sz w:val="21"/>
                <w:szCs w:val="21"/>
              </w:rPr>
              <w:pPrChange w:id="4604" w:author="Donovan Goode" w:date="2018-11-09T10:05:00Z">
                <w:pPr>
                  <w:shd w:val="clear" w:color="auto" w:fill="1E1E1E"/>
                  <w:spacing w:line="285" w:lineRule="atLeast"/>
                </w:pPr>
              </w:pPrChange>
            </w:pPr>
            <w:del w:id="460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6E3FF3AA" w14:textId="77777777" w:rsidR="00ED1509" w:rsidRPr="007520B6" w:rsidDel="008B6AF4" w:rsidRDefault="00ED1509">
            <w:pPr>
              <w:pStyle w:val="Heading1Numbered"/>
              <w:rPr>
                <w:del w:id="4606" w:author="Donovan Goode" w:date="2018-11-09T10:04:00Z"/>
                <w:rFonts w:ascii="Consolas" w:eastAsia="Times New Roman" w:hAnsi="Consolas" w:cs="Times New Roman"/>
                <w:color w:val="D4D4D4"/>
                <w:sz w:val="21"/>
                <w:szCs w:val="21"/>
              </w:rPr>
              <w:pPrChange w:id="4607" w:author="Donovan Goode" w:date="2018-11-09T10:05:00Z">
                <w:pPr>
                  <w:shd w:val="clear" w:color="auto" w:fill="1E1E1E"/>
                  <w:spacing w:line="285" w:lineRule="atLeast"/>
                </w:pPr>
              </w:pPrChange>
            </w:pPr>
            <w:del w:id="460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2673BBB8" w14:textId="77777777" w:rsidR="00ED1509" w:rsidRPr="007520B6" w:rsidDel="008B6AF4" w:rsidRDefault="00ED1509">
            <w:pPr>
              <w:pStyle w:val="Heading1Numbered"/>
              <w:rPr>
                <w:del w:id="4609" w:author="Donovan Goode" w:date="2018-11-09T10:04:00Z"/>
                <w:rFonts w:ascii="Consolas" w:eastAsia="Times New Roman" w:hAnsi="Consolas" w:cs="Times New Roman"/>
                <w:color w:val="D4D4D4"/>
                <w:sz w:val="21"/>
                <w:szCs w:val="21"/>
              </w:rPr>
              <w:pPrChange w:id="4610" w:author="Donovan Goode" w:date="2018-11-09T10:05:00Z">
                <w:pPr>
                  <w:shd w:val="clear" w:color="auto" w:fill="1E1E1E"/>
                  <w:spacing w:line="285" w:lineRule="atLeast"/>
                </w:pPr>
              </w:pPrChange>
            </w:pPr>
            <w:del w:id="461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/img/global/TopLinkDivider.gif</w:delText>
              </w:r>
              <w:r w:rsidRPr="007520B6" w:rsidDel="008B6AF4">
                <w:rPr>
                  <w:rFonts w:ascii="Consolas" w:eastAsia="Times New Roman" w:hAnsi="Consolas" w:cs="Times New Roman"/>
                  <w:color w:val="D4D4D4"/>
                  <w:sz w:val="21"/>
                  <w:szCs w:val="21"/>
                </w:rPr>
                <w:delText>);</w:delText>
              </w:r>
            </w:del>
          </w:p>
          <w:p w14:paraId="40F5382B" w14:textId="77777777" w:rsidR="00ED1509" w:rsidRPr="007520B6" w:rsidDel="008B6AF4" w:rsidRDefault="00ED1509">
            <w:pPr>
              <w:pStyle w:val="Heading1Numbered"/>
              <w:rPr>
                <w:del w:id="4612" w:author="Donovan Goode" w:date="2018-11-09T10:04:00Z"/>
                <w:rFonts w:ascii="Consolas" w:eastAsia="Times New Roman" w:hAnsi="Consolas" w:cs="Times New Roman"/>
                <w:color w:val="D4D4D4"/>
                <w:sz w:val="21"/>
                <w:szCs w:val="21"/>
              </w:rPr>
              <w:pPrChange w:id="4613" w:author="Donovan Goode" w:date="2018-11-09T10:05:00Z">
                <w:pPr>
                  <w:shd w:val="clear" w:color="auto" w:fill="1E1E1E"/>
                  <w:spacing w:line="285" w:lineRule="atLeast"/>
                </w:pPr>
              </w:pPrChange>
            </w:pPr>
            <w:del w:id="461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A78978D" w14:textId="77777777" w:rsidR="00ED1509" w:rsidRPr="007520B6" w:rsidDel="008B6AF4" w:rsidRDefault="00ED1509">
            <w:pPr>
              <w:pStyle w:val="Heading1Numbered"/>
              <w:rPr>
                <w:del w:id="4615" w:author="Donovan Goode" w:date="2018-11-09T10:04:00Z"/>
                <w:rFonts w:ascii="Consolas" w:eastAsia="Times New Roman" w:hAnsi="Consolas" w:cs="Times New Roman"/>
                <w:color w:val="D4D4D4"/>
                <w:sz w:val="21"/>
                <w:szCs w:val="21"/>
              </w:rPr>
              <w:pPrChange w:id="4616" w:author="Donovan Goode" w:date="2018-11-09T10:05:00Z">
                <w:pPr>
                  <w:shd w:val="clear" w:color="auto" w:fill="1E1E1E"/>
                  <w:spacing w:line="285" w:lineRule="atLeast"/>
                </w:pPr>
              </w:pPrChange>
            </w:pPr>
            <w:del w:id="461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.3em</w:delText>
              </w:r>
              <w:r w:rsidRPr="007520B6" w:rsidDel="008B6AF4">
                <w:rPr>
                  <w:rFonts w:ascii="Consolas" w:eastAsia="Times New Roman" w:hAnsi="Consolas" w:cs="Times New Roman"/>
                  <w:color w:val="D4D4D4"/>
                  <w:sz w:val="21"/>
                  <w:szCs w:val="21"/>
                </w:rPr>
                <w:delText>;</w:delText>
              </w:r>
            </w:del>
          </w:p>
          <w:p w14:paraId="1F5AAC1B" w14:textId="77777777" w:rsidR="00ED1509" w:rsidRPr="007520B6" w:rsidDel="008B6AF4" w:rsidRDefault="00ED1509">
            <w:pPr>
              <w:pStyle w:val="Heading1Numbered"/>
              <w:rPr>
                <w:del w:id="4618" w:author="Donovan Goode" w:date="2018-11-09T10:04:00Z"/>
                <w:rFonts w:ascii="Consolas" w:eastAsia="Times New Roman" w:hAnsi="Consolas" w:cs="Times New Roman"/>
                <w:color w:val="D4D4D4"/>
                <w:sz w:val="21"/>
                <w:szCs w:val="21"/>
              </w:rPr>
              <w:pPrChange w:id="4619" w:author="Donovan Goode" w:date="2018-11-09T10:05:00Z">
                <w:pPr>
                  <w:shd w:val="clear" w:color="auto" w:fill="1E1E1E"/>
                  <w:spacing w:line="285" w:lineRule="atLeast"/>
                </w:pPr>
              </w:pPrChange>
            </w:pPr>
            <w:del w:id="462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#006FB5</w:delText>
              </w:r>
              <w:r w:rsidRPr="007520B6" w:rsidDel="008B6AF4">
                <w:rPr>
                  <w:rFonts w:ascii="Consolas" w:eastAsia="Times New Roman" w:hAnsi="Consolas" w:cs="Times New Roman"/>
                  <w:color w:val="D4D4D4"/>
                  <w:sz w:val="21"/>
                  <w:szCs w:val="21"/>
                </w:rPr>
                <w:delText>;</w:delText>
              </w:r>
            </w:del>
          </w:p>
          <w:p w14:paraId="74893DE7" w14:textId="77777777" w:rsidR="00ED1509" w:rsidRPr="007520B6" w:rsidDel="008B6AF4" w:rsidRDefault="00ED1509">
            <w:pPr>
              <w:pStyle w:val="Heading1Numbered"/>
              <w:rPr>
                <w:del w:id="4621" w:author="Donovan Goode" w:date="2018-11-09T10:04:00Z"/>
                <w:rFonts w:ascii="Consolas" w:eastAsia="Times New Roman" w:hAnsi="Consolas" w:cs="Times New Roman"/>
                <w:color w:val="D4D4D4"/>
                <w:sz w:val="21"/>
                <w:szCs w:val="21"/>
              </w:rPr>
              <w:pPrChange w:id="4622" w:author="Donovan Goode" w:date="2018-11-09T10:05:00Z">
                <w:pPr>
                  <w:shd w:val="clear" w:color="auto" w:fill="1E1E1E"/>
                  <w:spacing w:line="285" w:lineRule="atLeast"/>
                </w:pPr>
              </w:pPrChange>
            </w:pPr>
            <w:del w:id="4623" w:author="Donovan Goode" w:date="2018-11-09T10:04:00Z">
              <w:r w:rsidRPr="007520B6" w:rsidDel="008B6AF4">
                <w:rPr>
                  <w:rFonts w:ascii="Consolas" w:eastAsia="Times New Roman" w:hAnsi="Consolas" w:cs="Times New Roman"/>
                  <w:color w:val="D4D4D4"/>
                  <w:sz w:val="21"/>
                  <w:szCs w:val="21"/>
                </w:rPr>
                <w:delText>}</w:delText>
              </w:r>
            </w:del>
          </w:p>
          <w:p w14:paraId="5018CCAA" w14:textId="77777777" w:rsidR="00ED1509" w:rsidRPr="007520B6" w:rsidDel="008B6AF4" w:rsidRDefault="00ED1509">
            <w:pPr>
              <w:pStyle w:val="Heading1Numbered"/>
              <w:rPr>
                <w:del w:id="4624" w:author="Donovan Goode" w:date="2018-11-09T10:04:00Z"/>
                <w:rFonts w:ascii="Consolas" w:eastAsia="Times New Roman" w:hAnsi="Consolas" w:cs="Times New Roman"/>
                <w:color w:val="D4D4D4"/>
                <w:sz w:val="21"/>
                <w:szCs w:val="21"/>
              </w:rPr>
              <w:pPrChange w:id="4625" w:author="Donovan Goode" w:date="2018-11-09T10:05:00Z">
                <w:pPr>
                  <w:shd w:val="clear" w:color="auto" w:fill="1E1E1E"/>
                  <w:spacing w:line="285" w:lineRule="atLeast"/>
                </w:pPr>
              </w:pPrChange>
            </w:pPr>
          </w:p>
          <w:p w14:paraId="62707870" w14:textId="77777777" w:rsidR="00ED1509" w:rsidRPr="007520B6" w:rsidDel="008B6AF4" w:rsidRDefault="00ED1509">
            <w:pPr>
              <w:pStyle w:val="Heading1Numbered"/>
              <w:rPr>
                <w:del w:id="4626" w:author="Donovan Goode" w:date="2018-11-09T10:04:00Z"/>
                <w:rFonts w:ascii="Consolas" w:eastAsia="Times New Roman" w:hAnsi="Consolas" w:cs="Times New Roman"/>
                <w:color w:val="D4D4D4"/>
                <w:sz w:val="21"/>
                <w:szCs w:val="21"/>
              </w:rPr>
              <w:pPrChange w:id="4627" w:author="Donovan Goode" w:date="2018-11-09T10:05:00Z">
                <w:pPr>
                  <w:shd w:val="clear" w:color="auto" w:fill="1E1E1E"/>
                  <w:spacing w:line="285" w:lineRule="atLeast"/>
                </w:pPr>
              </w:pPrChange>
            </w:pPr>
            <w:del w:id="4628" w:author="Donovan Goode" w:date="2018-11-09T10:04:00Z">
              <w:r w:rsidRPr="007520B6" w:rsidDel="008B6AF4">
                <w:rPr>
                  <w:rFonts w:ascii="Consolas" w:eastAsia="Times New Roman" w:hAnsi="Consolas" w:cs="Times New Roman"/>
                  <w:color w:val="D7BA7D"/>
                  <w:sz w:val="21"/>
                  <w:szCs w:val="21"/>
                </w:rPr>
                <w:delText>#TopFAQsList h4.FAQsList a:visited</w:delText>
              </w:r>
              <w:r w:rsidRPr="007520B6" w:rsidDel="008B6AF4">
                <w:rPr>
                  <w:rFonts w:ascii="Consolas" w:eastAsia="Times New Roman" w:hAnsi="Consolas" w:cs="Times New Roman"/>
                  <w:color w:val="D4D4D4"/>
                  <w:sz w:val="21"/>
                  <w:szCs w:val="21"/>
                </w:rPr>
                <w:delText xml:space="preserve"> {</w:delText>
              </w:r>
            </w:del>
          </w:p>
          <w:p w14:paraId="0FC942FF" w14:textId="77777777" w:rsidR="00ED1509" w:rsidRPr="007520B6" w:rsidDel="008B6AF4" w:rsidRDefault="00ED1509">
            <w:pPr>
              <w:pStyle w:val="Heading1Numbered"/>
              <w:rPr>
                <w:del w:id="4629" w:author="Donovan Goode" w:date="2018-11-09T10:04:00Z"/>
                <w:rFonts w:ascii="Consolas" w:eastAsia="Times New Roman" w:hAnsi="Consolas" w:cs="Times New Roman"/>
                <w:color w:val="D4D4D4"/>
                <w:sz w:val="21"/>
                <w:szCs w:val="21"/>
              </w:rPr>
              <w:pPrChange w:id="4630" w:author="Donovan Goode" w:date="2018-11-09T10:05:00Z">
                <w:pPr>
                  <w:shd w:val="clear" w:color="auto" w:fill="1E1E1E"/>
                  <w:spacing w:line="285" w:lineRule="atLeast"/>
                </w:pPr>
              </w:pPrChange>
            </w:pPr>
            <w:del w:id="463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#618599</w:delText>
              </w:r>
              <w:r w:rsidRPr="007520B6" w:rsidDel="008B6AF4">
                <w:rPr>
                  <w:rFonts w:ascii="Consolas" w:eastAsia="Times New Roman" w:hAnsi="Consolas" w:cs="Times New Roman"/>
                  <w:color w:val="D4D4D4"/>
                  <w:sz w:val="21"/>
                  <w:szCs w:val="21"/>
                </w:rPr>
                <w:delText>;</w:delText>
              </w:r>
            </w:del>
          </w:p>
          <w:p w14:paraId="371BF01A" w14:textId="77777777" w:rsidR="00ED1509" w:rsidRPr="007520B6" w:rsidDel="008B6AF4" w:rsidRDefault="00ED1509">
            <w:pPr>
              <w:pStyle w:val="Heading1Numbered"/>
              <w:rPr>
                <w:del w:id="4632" w:author="Donovan Goode" w:date="2018-11-09T10:04:00Z"/>
                <w:rFonts w:ascii="Consolas" w:eastAsia="Times New Roman" w:hAnsi="Consolas" w:cs="Times New Roman"/>
                <w:color w:val="D4D4D4"/>
                <w:sz w:val="21"/>
                <w:szCs w:val="21"/>
              </w:rPr>
              <w:pPrChange w:id="4633" w:author="Donovan Goode" w:date="2018-11-09T10:05:00Z">
                <w:pPr>
                  <w:shd w:val="clear" w:color="auto" w:fill="1E1E1E"/>
                  <w:spacing w:line="285" w:lineRule="atLeast"/>
                </w:pPr>
              </w:pPrChange>
            </w:pPr>
            <w:del w:id="4634" w:author="Donovan Goode" w:date="2018-11-09T10:04:00Z">
              <w:r w:rsidRPr="007520B6" w:rsidDel="008B6AF4">
                <w:rPr>
                  <w:rFonts w:ascii="Consolas" w:eastAsia="Times New Roman" w:hAnsi="Consolas" w:cs="Times New Roman"/>
                  <w:color w:val="D4D4D4"/>
                  <w:sz w:val="21"/>
                  <w:szCs w:val="21"/>
                </w:rPr>
                <w:delText>}</w:delText>
              </w:r>
            </w:del>
          </w:p>
          <w:p w14:paraId="45D6E984" w14:textId="77777777" w:rsidR="00ED1509" w:rsidRPr="007520B6" w:rsidDel="008B6AF4" w:rsidRDefault="00ED1509">
            <w:pPr>
              <w:pStyle w:val="Heading1Numbered"/>
              <w:rPr>
                <w:del w:id="4635" w:author="Donovan Goode" w:date="2018-11-09T10:04:00Z"/>
                <w:rFonts w:ascii="Consolas" w:eastAsia="Times New Roman" w:hAnsi="Consolas" w:cs="Times New Roman"/>
                <w:color w:val="D4D4D4"/>
                <w:sz w:val="21"/>
                <w:szCs w:val="21"/>
              </w:rPr>
              <w:pPrChange w:id="4636" w:author="Donovan Goode" w:date="2018-11-09T10:05:00Z">
                <w:pPr>
                  <w:shd w:val="clear" w:color="auto" w:fill="1E1E1E"/>
                  <w:spacing w:line="285" w:lineRule="atLeast"/>
                </w:pPr>
              </w:pPrChange>
            </w:pPr>
          </w:p>
          <w:p w14:paraId="60C93F26" w14:textId="77777777" w:rsidR="00ED1509" w:rsidRPr="007520B6" w:rsidDel="008B6AF4" w:rsidRDefault="00ED1509">
            <w:pPr>
              <w:pStyle w:val="Heading1Numbered"/>
              <w:rPr>
                <w:del w:id="4637" w:author="Donovan Goode" w:date="2018-11-09T10:04:00Z"/>
                <w:rFonts w:ascii="Consolas" w:eastAsia="Times New Roman" w:hAnsi="Consolas" w:cs="Times New Roman"/>
                <w:color w:val="D4D4D4"/>
                <w:sz w:val="21"/>
                <w:szCs w:val="21"/>
              </w:rPr>
              <w:pPrChange w:id="4638" w:author="Donovan Goode" w:date="2018-11-09T10:05:00Z">
                <w:pPr>
                  <w:shd w:val="clear" w:color="auto" w:fill="1E1E1E"/>
                  <w:spacing w:line="285" w:lineRule="atLeast"/>
                </w:pPr>
              </w:pPrChange>
            </w:pPr>
            <w:del w:id="4639" w:author="Donovan Goode" w:date="2018-11-09T10:04:00Z">
              <w:r w:rsidRPr="007520B6" w:rsidDel="008B6AF4">
                <w:rPr>
                  <w:rFonts w:ascii="Consolas" w:eastAsia="Times New Roman" w:hAnsi="Consolas" w:cs="Times New Roman"/>
                  <w:color w:val="D7BA7D"/>
                  <w:sz w:val="21"/>
                  <w:szCs w:val="21"/>
                </w:rPr>
                <w:delText>#TopFAQsList ol.FAQsList</w:delText>
              </w:r>
              <w:r w:rsidRPr="007520B6" w:rsidDel="008B6AF4">
                <w:rPr>
                  <w:rFonts w:ascii="Consolas" w:eastAsia="Times New Roman" w:hAnsi="Consolas" w:cs="Times New Roman"/>
                  <w:color w:val="D4D4D4"/>
                  <w:sz w:val="21"/>
                  <w:szCs w:val="21"/>
                </w:rPr>
                <w:delText xml:space="preserve"> {</w:delText>
              </w:r>
            </w:del>
          </w:p>
          <w:p w14:paraId="2388789C" w14:textId="77777777" w:rsidR="00ED1509" w:rsidRPr="007520B6" w:rsidDel="008B6AF4" w:rsidRDefault="00ED1509">
            <w:pPr>
              <w:pStyle w:val="Heading1Numbered"/>
              <w:rPr>
                <w:del w:id="4640" w:author="Donovan Goode" w:date="2018-11-09T10:04:00Z"/>
                <w:rFonts w:ascii="Consolas" w:eastAsia="Times New Roman" w:hAnsi="Consolas" w:cs="Times New Roman"/>
                <w:color w:val="D4D4D4"/>
                <w:sz w:val="21"/>
                <w:szCs w:val="21"/>
              </w:rPr>
              <w:pPrChange w:id="4641" w:author="Donovan Goode" w:date="2018-11-09T10:05:00Z">
                <w:pPr>
                  <w:shd w:val="clear" w:color="auto" w:fill="1E1E1E"/>
                  <w:spacing w:line="285" w:lineRule="atLeast"/>
                </w:pPr>
              </w:pPrChange>
            </w:pPr>
            <w:del w:id="464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'Droid Serif'</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 New Roman"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serif</w:delText>
              </w:r>
              <w:r w:rsidRPr="007520B6" w:rsidDel="008B6AF4">
                <w:rPr>
                  <w:rFonts w:ascii="Consolas" w:eastAsia="Times New Roman" w:hAnsi="Consolas" w:cs="Times New Roman"/>
                  <w:color w:val="D4D4D4"/>
                  <w:sz w:val="21"/>
                  <w:szCs w:val="21"/>
                </w:rPr>
                <w:delText>;</w:delText>
              </w:r>
            </w:del>
          </w:p>
          <w:p w14:paraId="4587D06A" w14:textId="77777777" w:rsidR="00ED1509" w:rsidRPr="007520B6" w:rsidDel="008B6AF4" w:rsidRDefault="00ED1509">
            <w:pPr>
              <w:pStyle w:val="Heading1Numbered"/>
              <w:rPr>
                <w:del w:id="4643" w:author="Donovan Goode" w:date="2018-11-09T10:04:00Z"/>
                <w:rFonts w:ascii="Consolas" w:eastAsia="Times New Roman" w:hAnsi="Consolas" w:cs="Times New Roman"/>
                <w:color w:val="D4D4D4"/>
                <w:sz w:val="21"/>
                <w:szCs w:val="21"/>
              </w:rPr>
              <w:pPrChange w:id="4644" w:author="Donovan Goode" w:date="2018-11-09T10:05:00Z">
                <w:pPr>
                  <w:shd w:val="clear" w:color="auto" w:fill="1E1E1E"/>
                  <w:spacing w:line="285" w:lineRule="atLeast"/>
                </w:pPr>
              </w:pPrChange>
            </w:pPr>
            <w:del w:id="464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1.7em</w:delText>
              </w:r>
              <w:r w:rsidRPr="007520B6" w:rsidDel="008B6AF4">
                <w:rPr>
                  <w:rFonts w:ascii="Consolas" w:eastAsia="Times New Roman" w:hAnsi="Consolas" w:cs="Times New Roman"/>
                  <w:color w:val="D4D4D4"/>
                  <w:sz w:val="21"/>
                  <w:szCs w:val="21"/>
                </w:rPr>
                <w:delText>;</w:delText>
              </w:r>
            </w:del>
          </w:p>
          <w:p w14:paraId="065340E3" w14:textId="77777777" w:rsidR="00ED1509" w:rsidRPr="007520B6" w:rsidDel="008B6AF4" w:rsidRDefault="00ED1509">
            <w:pPr>
              <w:pStyle w:val="Heading1Numbered"/>
              <w:rPr>
                <w:del w:id="4646" w:author="Donovan Goode" w:date="2018-11-09T10:04:00Z"/>
                <w:rFonts w:ascii="Consolas" w:eastAsia="Times New Roman" w:hAnsi="Consolas" w:cs="Times New Roman"/>
                <w:color w:val="D4D4D4"/>
                <w:sz w:val="21"/>
                <w:szCs w:val="21"/>
              </w:rPr>
              <w:pPrChange w:id="4647" w:author="Donovan Goode" w:date="2018-11-09T10:05:00Z">
                <w:pPr>
                  <w:shd w:val="clear" w:color="auto" w:fill="1E1E1E"/>
                  <w:spacing w:line="285" w:lineRule="atLeast"/>
                </w:pPr>
              </w:pPrChange>
            </w:pPr>
            <w:del w:id="464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1.0em</w:delText>
              </w:r>
              <w:r w:rsidRPr="007520B6" w:rsidDel="008B6AF4">
                <w:rPr>
                  <w:rFonts w:ascii="Consolas" w:eastAsia="Times New Roman" w:hAnsi="Consolas" w:cs="Times New Roman"/>
                  <w:color w:val="D4D4D4"/>
                  <w:sz w:val="21"/>
                  <w:szCs w:val="21"/>
                </w:rPr>
                <w:delText>;</w:delText>
              </w:r>
            </w:del>
          </w:p>
          <w:p w14:paraId="42ECF7CA" w14:textId="77777777" w:rsidR="00ED1509" w:rsidRPr="007520B6" w:rsidDel="008B6AF4" w:rsidRDefault="00ED1509">
            <w:pPr>
              <w:pStyle w:val="Heading1Numbered"/>
              <w:rPr>
                <w:del w:id="4649" w:author="Donovan Goode" w:date="2018-11-09T10:04:00Z"/>
                <w:rFonts w:ascii="Consolas" w:eastAsia="Times New Roman" w:hAnsi="Consolas" w:cs="Times New Roman"/>
                <w:color w:val="D4D4D4"/>
                <w:sz w:val="21"/>
                <w:szCs w:val="21"/>
              </w:rPr>
              <w:pPrChange w:id="4650" w:author="Donovan Goode" w:date="2018-11-09T10:05:00Z">
                <w:pPr>
                  <w:shd w:val="clear" w:color="auto" w:fill="1E1E1E"/>
                  <w:spacing w:line="285" w:lineRule="atLeast"/>
                </w:pPr>
              </w:pPrChange>
            </w:pPr>
            <w:del w:id="465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#000000</w:delText>
              </w:r>
              <w:r w:rsidRPr="007520B6" w:rsidDel="008B6AF4">
                <w:rPr>
                  <w:rFonts w:ascii="Consolas" w:eastAsia="Times New Roman" w:hAnsi="Consolas" w:cs="Times New Roman"/>
                  <w:color w:val="D4D4D4"/>
                  <w:sz w:val="21"/>
                  <w:szCs w:val="21"/>
                </w:rPr>
                <w:delText>;</w:delText>
              </w:r>
            </w:del>
          </w:p>
          <w:p w14:paraId="17EAEA7C" w14:textId="77777777" w:rsidR="00ED1509" w:rsidRPr="007520B6" w:rsidDel="008B6AF4" w:rsidRDefault="00ED1509">
            <w:pPr>
              <w:pStyle w:val="Heading1Numbered"/>
              <w:rPr>
                <w:del w:id="4652" w:author="Donovan Goode" w:date="2018-11-09T10:04:00Z"/>
                <w:rFonts w:ascii="Consolas" w:eastAsia="Times New Roman" w:hAnsi="Consolas" w:cs="Times New Roman"/>
                <w:color w:val="D4D4D4"/>
                <w:sz w:val="21"/>
                <w:szCs w:val="21"/>
              </w:rPr>
              <w:pPrChange w:id="4653" w:author="Donovan Goode" w:date="2018-11-09T10:05:00Z">
                <w:pPr>
                  <w:shd w:val="clear" w:color="auto" w:fill="1E1E1E"/>
                  <w:spacing w:line="285" w:lineRule="atLeast"/>
                </w:pPr>
              </w:pPrChange>
            </w:pPr>
            <w:del w:id="465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A325251" w14:textId="77777777" w:rsidR="00ED1509" w:rsidRPr="007520B6" w:rsidDel="008B6AF4" w:rsidRDefault="00ED1509">
            <w:pPr>
              <w:pStyle w:val="Heading1Numbered"/>
              <w:rPr>
                <w:del w:id="4655" w:author="Donovan Goode" w:date="2018-11-09T10:04:00Z"/>
                <w:rFonts w:ascii="Consolas" w:eastAsia="Times New Roman" w:hAnsi="Consolas" w:cs="Times New Roman"/>
                <w:color w:val="D4D4D4"/>
                <w:sz w:val="21"/>
                <w:szCs w:val="21"/>
              </w:rPr>
              <w:pPrChange w:id="4656" w:author="Donovan Goode" w:date="2018-11-09T10:05:00Z">
                <w:pPr>
                  <w:shd w:val="clear" w:color="auto" w:fill="1E1E1E"/>
                  <w:spacing w:line="285" w:lineRule="atLeast"/>
                </w:pPr>
              </w:pPrChange>
            </w:pPr>
            <w:del w:id="465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78CBAE6" w14:textId="77777777" w:rsidR="00ED1509" w:rsidRPr="007520B6" w:rsidDel="008B6AF4" w:rsidRDefault="00ED1509">
            <w:pPr>
              <w:pStyle w:val="Heading1Numbered"/>
              <w:rPr>
                <w:del w:id="4658" w:author="Donovan Goode" w:date="2018-11-09T10:04:00Z"/>
                <w:rFonts w:ascii="Consolas" w:eastAsia="Times New Roman" w:hAnsi="Consolas" w:cs="Times New Roman"/>
                <w:color w:val="D4D4D4"/>
                <w:sz w:val="21"/>
                <w:szCs w:val="21"/>
              </w:rPr>
              <w:pPrChange w:id="4659" w:author="Donovan Goode" w:date="2018-11-09T10:05:00Z">
                <w:pPr>
                  <w:shd w:val="clear" w:color="auto" w:fill="1E1E1E"/>
                  <w:spacing w:line="285" w:lineRule="atLeast"/>
                </w:pPr>
              </w:pPrChange>
            </w:pPr>
            <w:del w:id="466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border-top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#eaeaea</w:delText>
              </w:r>
              <w:r w:rsidRPr="007520B6" w:rsidDel="008B6AF4">
                <w:rPr>
                  <w:rFonts w:ascii="Consolas" w:eastAsia="Times New Roman" w:hAnsi="Consolas" w:cs="Times New Roman"/>
                  <w:color w:val="D4D4D4"/>
                  <w:sz w:val="21"/>
                  <w:szCs w:val="21"/>
                </w:rPr>
                <w:delText>;</w:delText>
              </w:r>
            </w:del>
          </w:p>
          <w:p w14:paraId="1CEB02B7" w14:textId="77777777" w:rsidR="00ED1509" w:rsidRPr="007520B6" w:rsidDel="008B6AF4" w:rsidRDefault="00ED1509">
            <w:pPr>
              <w:pStyle w:val="Heading1Numbered"/>
              <w:rPr>
                <w:del w:id="4661" w:author="Donovan Goode" w:date="2018-11-09T10:04:00Z"/>
                <w:rFonts w:ascii="Consolas" w:eastAsia="Times New Roman" w:hAnsi="Consolas" w:cs="Times New Roman"/>
                <w:color w:val="D4D4D4"/>
                <w:sz w:val="21"/>
                <w:szCs w:val="21"/>
              </w:rPr>
              <w:pPrChange w:id="4662" w:author="Donovan Goode" w:date="2018-11-09T10:05:00Z">
                <w:pPr>
                  <w:shd w:val="clear" w:color="auto" w:fill="1E1E1E"/>
                  <w:spacing w:line="285" w:lineRule="atLeast"/>
                </w:pPr>
              </w:pPrChange>
            </w:pPr>
            <w:del w:id="466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list-style-position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inside</w:delText>
              </w:r>
              <w:r w:rsidRPr="007520B6" w:rsidDel="008B6AF4">
                <w:rPr>
                  <w:rFonts w:ascii="Consolas" w:eastAsia="Times New Roman" w:hAnsi="Consolas" w:cs="Times New Roman"/>
                  <w:color w:val="D4D4D4"/>
                  <w:sz w:val="21"/>
                  <w:szCs w:val="21"/>
                </w:rPr>
                <w:delText>;</w:delText>
              </w:r>
            </w:del>
          </w:p>
          <w:p w14:paraId="7ED3F54D" w14:textId="77777777" w:rsidR="00ED1509" w:rsidRPr="007520B6" w:rsidDel="008B6AF4" w:rsidRDefault="00ED1509">
            <w:pPr>
              <w:pStyle w:val="Heading1Numbered"/>
              <w:rPr>
                <w:del w:id="4664" w:author="Donovan Goode" w:date="2018-11-09T10:04:00Z"/>
                <w:rFonts w:ascii="Consolas" w:eastAsia="Times New Roman" w:hAnsi="Consolas" w:cs="Times New Roman"/>
                <w:color w:val="D4D4D4"/>
                <w:sz w:val="21"/>
                <w:szCs w:val="21"/>
              </w:rPr>
              <w:pPrChange w:id="4665" w:author="Donovan Goode" w:date="2018-11-09T10:05:00Z">
                <w:pPr>
                  <w:shd w:val="clear" w:color="auto" w:fill="1E1E1E"/>
                  <w:spacing w:line="285" w:lineRule="atLeast"/>
                </w:pPr>
              </w:pPrChange>
            </w:pPr>
            <w:del w:id="4666" w:author="Donovan Goode" w:date="2018-11-09T10:04:00Z">
              <w:r w:rsidRPr="007520B6" w:rsidDel="008B6AF4">
                <w:rPr>
                  <w:rFonts w:ascii="Consolas" w:eastAsia="Times New Roman" w:hAnsi="Consolas" w:cs="Times New Roman"/>
                  <w:color w:val="D4D4D4"/>
                  <w:sz w:val="21"/>
                  <w:szCs w:val="21"/>
                </w:rPr>
                <w:delText>}</w:delText>
              </w:r>
            </w:del>
          </w:p>
          <w:p w14:paraId="24768E79" w14:textId="77777777" w:rsidR="00ED1509" w:rsidRPr="007520B6" w:rsidDel="008B6AF4" w:rsidRDefault="00ED1509">
            <w:pPr>
              <w:pStyle w:val="Heading1Numbered"/>
              <w:rPr>
                <w:del w:id="4667" w:author="Donovan Goode" w:date="2018-11-09T10:04:00Z"/>
                <w:rFonts w:ascii="Consolas" w:eastAsia="Times New Roman" w:hAnsi="Consolas" w:cs="Times New Roman"/>
                <w:color w:val="D4D4D4"/>
                <w:sz w:val="21"/>
                <w:szCs w:val="21"/>
              </w:rPr>
              <w:pPrChange w:id="4668" w:author="Donovan Goode" w:date="2018-11-09T10:05:00Z">
                <w:pPr>
                  <w:shd w:val="clear" w:color="auto" w:fill="1E1E1E"/>
                  <w:spacing w:line="285" w:lineRule="atLeast"/>
                </w:pPr>
              </w:pPrChange>
            </w:pPr>
          </w:p>
          <w:p w14:paraId="73448967" w14:textId="77777777" w:rsidR="00ED1509" w:rsidRPr="007520B6" w:rsidDel="008B6AF4" w:rsidRDefault="00ED1509">
            <w:pPr>
              <w:pStyle w:val="Heading1Numbered"/>
              <w:rPr>
                <w:del w:id="4669" w:author="Donovan Goode" w:date="2018-11-09T10:04:00Z"/>
                <w:rFonts w:ascii="Consolas" w:eastAsia="Times New Roman" w:hAnsi="Consolas" w:cs="Times New Roman"/>
                <w:color w:val="D4D4D4"/>
                <w:sz w:val="21"/>
                <w:szCs w:val="21"/>
              </w:rPr>
              <w:pPrChange w:id="4670" w:author="Donovan Goode" w:date="2018-11-09T10:05:00Z">
                <w:pPr>
                  <w:shd w:val="clear" w:color="auto" w:fill="1E1E1E"/>
                  <w:spacing w:line="285" w:lineRule="atLeast"/>
                </w:pPr>
              </w:pPrChange>
            </w:pPr>
            <w:del w:id="4671" w:author="Donovan Goode" w:date="2018-11-09T10:04:00Z">
              <w:r w:rsidRPr="007520B6" w:rsidDel="008B6AF4">
                <w:rPr>
                  <w:rFonts w:ascii="Consolas" w:eastAsia="Times New Roman" w:hAnsi="Consolas" w:cs="Times New Roman"/>
                  <w:color w:val="D7BA7D"/>
                  <w:sz w:val="21"/>
                  <w:szCs w:val="21"/>
                </w:rPr>
                <w:delText>#TopFAQsList ol.FAQsList li</w:delText>
              </w:r>
              <w:r w:rsidRPr="007520B6" w:rsidDel="008B6AF4">
                <w:rPr>
                  <w:rFonts w:ascii="Consolas" w:eastAsia="Times New Roman" w:hAnsi="Consolas" w:cs="Times New Roman"/>
                  <w:color w:val="D4D4D4"/>
                  <w:sz w:val="21"/>
                  <w:szCs w:val="21"/>
                </w:rPr>
                <w:delText xml:space="preserve"> {</w:delText>
              </w:r>
            </w:del>
          </w:p>
          <w:p w14:paraId="27581F44" w14:textId="77777777" w:rsidR="00ED1509" w:rsidRPr="007520B6" w:rsidDel="008B6AF4" w:rsidRDefault="00ED1509">
            <w:pPr>
              <w:pStyle w:val="Heading1Numbered"/>
              <w:rPr>
                <w:del w:id="4672" w:author="Donovan Goode" w:date="2018-11-09T10:04:00Z"/>
                <w:rFonts w:ascii="Consolas" w:eastAsia="Times New Roman" w:hAnsi="Consolas" w:cs="Times New Roman"/>
                <w:color w:val="D4D4D4"/>
                <w:sz w:val="21"/>
                <w:szCs w:val="21"/>
              </w:rPr>
              <w:pPrChange w:id="4673" w:author="Donovan Goode" w:date="2018-11-09T10:05:00Z">
                <w:pPr>
                  <w:shd w:val="clear" w:color="auto" w:fill="1E1E1E"/>
                  <w:spacing w:line="285" w:lineRule="atLeast"/>
                </w:pPr>
              </w:pPrChange>
            </w:pPr>
            <w:del w:id="467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border-bottom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#eaeaea</w:delText>
              </w:r>
              <w:r w:rsidRPr="007520B6" w:rsidDel="008B6AF4">
                <w:rPr>
                  <w:rFonts w:ascii="Consolas" w:eastAsia="Times New Roman" w:hAnsi="Consolas" w:cs="Times New Roman"/>
                  <w:color w:val="D4D4D4"/>
                  <w:sz w:val="21"/>
                  <w:szCs w:val="21"/>
                </w:rPr>
                <w:delText>;</w:delText>
              </w:r>
            </w:del>
          </w:p>
          <w:p w14:paraId="7AB44E70" w14:textId="77777777" w:rsidR="00ED1509" w:rsidRPr="007520B6" w:rsidDel="008B6AF4" w:rsidRDefault="00ED1509">
            <w:pPr>
              <w:pStyle w:val="Heading1Numbered"/>
              <w:rPr>
                <w:del w:id="4675" w:author="Donovan Goode" w:date="2018-11-09T10:04:00Z"/>
                <w:rFonts w:ascii="Consolas" w:eastAsia="Times New Roman" w:hAnsi="Consolas" w:cs="Times New Roman"/>
                <w:color w:val="D4D4D4"/>
                <w:sz w:val="21"/>
                <w:szCs w:val="21"/>
              </w:rPr>
              <w:pPrChange w:id="4676" w:author="Donovan Goode" w:date="2018-11-09T10:05:00Z">
                <w:pPr>
                  <w:shd w:val="clear" w:color="auto" w:fill="1E1E1E"/>
                  <w:spacing w:line="285" w:lineRule="atLeast"/>
                </w:pPr>
              </w:pPrChange>
            </w:pPr>
            <w:del w:id="467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2321D9D" w14:textId="77777777" w:rsidR="00ED1509" w:rsidRPr="007520B6" w:rsidDel="008B6AF4" w:rsidRDefault="00ED1509">
            <w:pPr>
              <w:pStyle w:val="Heading1Numbered"/>
              <w:rPr>
                <w:del w:id="4678" w:author="Donovan Goode" w:date="2018-11-09T10:04:00Z"/>
                <w:rFonts w:ascii="Consolas" w:eastAsia="Times New Roman" w:hAnsi="Consolas" w:cs="Times New Roman"/>
                <w:color w:val="D4D4D4"/>
                <w:sz w:val="21"/>
                <w:szCs w:val="21"/>
              </w:rPr>
              <w:pPrChange w:id="4679" w:author="Donovan Goode" w:date="2018-11-09T10:05:00Z">
                <w:pPr>
                  <w:shd w:val="clear" w:color="auto" w:fill="1E1E1E"/>
                  <w:spacing w:line="285" w:lineRule="atLeast"/>
                </w:pPr>
              </w:pPrChange>
            </w:pPr>
            <w:del w:id="468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7A704DA" w14:textId="77777777" w:rsidR="00ED1509" w:rsidRPr="007520B6" w:rsidDel="008B6AF4" w:rsidRDefault="00ED1509">
            <w:pPr>
              <w:pStyle w:val="Heading1Numbered"/>
              <w:rPr>
                <w:del w:id="4681" w:author="Donovan Goode" w:date="2018-11-09T10:04:00Z"/>
                <w:rFonts w:ascii="Consolas" w:eastAsia="Times New Roman" w:hAnsi="Consolas" w:cs="Times New Roman"/>
                <w:color w:val="D4D4D4"/>
                <w:sz w:val="21"/>
                <w:szCs w:val="21"/>
              </w:rPr>
              <w:pPrChange w:id="4682" w:author="Donovan Goode" w:date="2018-11-09T10:05:00Z">
                <w:pPr>
                  <w:shd w:val="clear" w:color="auto" w:fill="1E1E1E"/>
                  <w:spacing w:line="285" w:lineRule="atLeast"/>
                </w:pPr>
              </w:pPrChange>
            </w:pPr>
            <w:del w:id="468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2D71D991" w14:textId="77777777" w:rsidR="00ED1509" w:rsidRPr="007520B6" w:rsidDel="008B6AF4" w:rsidRDefault="00ED1509">
            <w:pPr>
              <w:pStyle w:val="Heading1Numbered"/>
              <w:rPr>
                <w:del w:id="4684" w:author="Donovan Goode" w:date="2018-11-09T10:04:00Z"/>
                <w:rFonts w:ascii="Consolas" w:eastAsia="Times New Roman" w:hAnsi="Consolas" w:cs="Times New Roman"/>
                <w:color w:val="D4D4D4"/>
                <w:sz w:val="21"/>
                <w:szCs w:val="21"/>
              </w:rPr>
              <w:pPrChange w:id="4685" w:author="Donovan Goode" w:date="2018-11-09T10:05:00Z">
                <w:pPr>
                  <w:shd w:val="clear" w:color="auto" w:fill="1E1E1E"/>
                  <w:spacing w:line="285" w:lineRule="atLeast"/>
                </w:pPr>
              </w:pPrChange>
            </w:pPr>
            <w:del w:id="4686" w:author="Donovan Goode" w:date="2018-11-09T10:04:00Z">
              <w:r w:rsidRPr="007520B6" w:rsidDel="008B6AF4">
                <w:rPr>
                  <w:rFonts w:ascii="Consolas" w:eastAsia="Times New Roman" w:hAnsi="Consolas" w:cs="Times New Roman"/>
                  <w:color w:val="D4D4D4"/>
                  <w:sz w:val="21"/>
                  <w:szCs w:val="21"/>
                </w:rPr>
                <w:delText>}</w:delText>
              </w:r>
            </w:del>
          </w:p>
          <w:p w14:paraId="03B45643" w14:textId="77777777" w:rsidR="00ED1509" w:rsidRPr="007520B6" w:rsidDel="008B6AF4" w:rsidRDefault="00ED1509">
            <w:pPr>
              <w:pStyle w:val="Heading1Numbered"/>
              <w:rPr>
                <w:del w:id="4687" w:author="Donovan Goode" w:date="2018-11-09T10:04:00Z"/>
                <w:rFonts w:ascii="Consolas" w:eastAsia="Times New Roman" w:hAnsi="Consolas" w:cs="Times New Roman"/>
                <w:color w:val="D4D4D4"/>
                <w:sz w:val="21"/>
                <w:szCs w:val="21"/>
              </w:rPr>
              <w:pPrChange w:id="4688" w:author="Donovan Goode" w:date="2018-11-09T10:05:00Z">
                <w:pPr>
                  <w:shd w:val="clear" w:color="auto" w:fill="1E1E1E"/>
                  <w:spacing w:line="285" w:lineRule="atLeast"/>
                </w:pPr>
              </w:pPrChange>
            </w:pPr>
          </w:p>
          <w:p w14:paraId="385DFFDD" w14:textId="77777777" w:rsidR="00ED1509" w:rsidRPr="007520B6" w:rsidDel="008B6AF4" w:rsidRDefault="00ED1509">
            <w:pPr>
              <w:pStyle w:val="Heading1Numbered"/>
              <w:rPr>
                <w:del w:id="4689" w:author="Donovan Goode" w:date="2018-11-09T10:04:00Z"/>
                <w:rFonts w:ascii="Consolas" w:eastAsia="Times New Roman" w:hAnsi="Consolas" w:cs="Times New Roman"/>
                <w:color w:val="D4D4D4"/>
                <w:sz w:val="21"/>
                <w:szCs w:val="21"/>
              </w:rPr>
              <w:pPrChange w:id="4690" w:author="Donovan Goode" w:date="2018-11-09T10:05:00Z">
                <w:pPr>
                  <w:shd w:val="clear" w:color="auto" w:fill="1E1E1E"/>
                  <w:spacing w:line="285" w:lineRule="atLeast"/>
                </w:pPr>
              </w:pPrChange>
            </w:pPr>
            <w:del w:id="4691" w:author="Donovan Goode" w:date="2018-11-09T10:04:00Z">
              <w:r w:rsidRPr="007520B6" w:rsidDel="008B6AF4">
                <w:rPr>
                  <w:rFonts w:ascii="Consolas" w:eastAsia="Times New Roman" w:hAnsi="Consolas" w:cs="Times New Roman"/>
                  <w:color w:val="D7BA7D"/>
                  <w:sz w:val="21"/>
                  <w:szCs w:val="21"/>
                </w:rPr>
                <w:delText>#TopFAQsList ol.FAQsList h4</w:delText>
              </w:r>
              <w:r w:rsidRPr="007520B6" w:rsidDel="008B6AF4">
                <w:rPr>
                  <w:rFonts w:ascii="Consolas" w:eastAsia="Times New Roman" w:hAnsi="Consolas" w:cs="Times New Roman"/>
                  <w:color w:val="D4D4D4"/>
                  <w:sz w:val="21"/>
                  <w:szCs w:val="21"/>
                </w:rPr>
                <w:delText xml:space="preserve"> {</w:delText>
              </w:r>
            </w:del>
          </w:p>
          <w:p w14:paraId="092D8B9E" w14:textId="77777777" w:rsidR="00ED1509" w:rsidRPr="007520B6" w:rsidDel="008B6AF4" w:rsidRDefault="00ED1509">
            <w:pPr>
              <w:pStyle w:val="Heading1Numbered"/>
              <w:rPr>
                <w:del w:id="4692" w:author="Donovan Goode" w:date="2018-11-09T10:04:00Z"/>
                <w:rFonts w:ascii="Consolas" w:eastAsia="Times New Roman" w:hAnsi="Consolas" w:cs="Times New Roman"/>
                <w:color w:val="D4D4D4"/>
                <w:sz w:val="21"/>
                <w:szCs w:val="21"/>
              </w:rPr>
              <w:pPrChange w:id="4693" w:author="Donovan Goode" w:date="2018-11-09T10:05:00Z">
                <w:pPr>
                  <w:shd w:val="clear" w:color="auto" w:fill="1E1E1E"/>
                  <w:spacing w:line="285" w:lineRule="atLeast"/>
                </w:pPr>
              </w:pPrChange>
            </w:pPr>
            <w:del w:id="469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.6em</w:delText>
              </w:r>
              <w:r w:rsidRPr="007520B6" w:rsidDel="008B6AF4">
                <w:rPr>
                  <w:rFonts w:ascii="Consolas" w:eastAsia="Times New Roman" w:hAnsi="Consolas" w:cs="Times New Roman"/>
                  <w:color w:val="D4D4D4"/>
                  <w:sz w:val="21"/>
                  <w:szCs w:val="21"/>
                </w:rPr>
                <w:delText>;</w:delText>
              </w:r>
            </w:del>
          </w:p>
          <w:p w14:paraId="3351E712" w14:textId="77777777" w:rsidR="00ED1509" w:rsidRPr="007520B6" w:rsidDel="008B6AF4" w:rsidRDefault="00ED1509">
            <w:pPr>
              <w:pStyle w:val="Heading1Numbered"/>
              <w:rPr>
                <w:del w:id="4695" w:author="Donovan Goode" w:date="2018-11-09T10:04:00Z"/>
                <w:rFonts w:ascii="Consolas" w:eastAsia="Times New Roman" w:hAnsi="Consolas" w:cs="Times New Roman"/>
                <w:color w:val="D4D4D4"/>
                <w:sz w:val="21"/>
                <w:szCs w:val="21"/>
              </w:rPr>
              <w:pPrChange w:id="4696" w:author="Donovan Goode" w:date="2018-11-09T10:05:00Z">
                <w:pPr>
                  <w:shd w:val="clear" w:color="auto" w:fill="1E1E1E"/>
                  <w:spacing w:line="285" w:lineRule="atLeast"/>
                </w:pPr>
              </w:pPrChange>
            </w:pPr>
            <w:del w:id="469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681A59A1" w14:textId="77777777" w:rsidR="00ED1509" w:rsidRPr="007520B6" w:rsidDel="008B6AF4" w:rsidRDefault="00ED1509">
            <w:pPr>
              <w:pStyle w:val="Heading1Numbered"/>
              <w:rPr>
                <w:del w:id="4698" w:author="Donovan Goode" w:date="2018-11-09T10:04:00Z"/>
                <w:rFonts w:ascii="Consolas" w:eastAsia="Times New Roman" w:hAnsi="Consolas" w:cs="Times New Roman"/>
                <w:color w:val="D4D4D4"/>
                <w:sz w:val="21"/>
                <w:szCs w:val="21"/>
              </w:rPr>
              <w:pPrChange w:id="4699" w:author="Donovan Goode" w:date="2018-11-09T10:05:00Z">
                <w:pPr>
                  <w:shd w:val="clear" w:color="auto" w:fill="1E1E1E"/>
                  <w:spacing w:line="285" w:lineRule="atLeast"/>
                </w:pPr>
              </w:pPrChange>
            </w:pPr>
            <w:del w:id="470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55ED6940" w14:textId="77777777" w:rsidR="00ED1509" w:rsidRPr="007520B6" w:rsidDel="008B6AF4" w:rsidRDefault="00ED1509">
            <w:pPr>
              <w:pStyle w:val="Heading1Numbered"/>
              <w:rPr>
                <w:del w:id="4701" w:author="Donovan Goode" w:date="2018-11-09T10:04:00Z"/>
                <w:rFonts w:ascii="Consolas" w:eastAsia="Times New Roman" w:hAnsi="Consolas" w:cs="Times New Roman"/>
                <w:color w:val="D4D4D4"/>
                <w:sz w:val="21"/>
                <w:szCs w:val="21"/>
              </w:rPr>
              <w:pPrChange w:id="4702" w:author="Donovan Goode" w:date="2018-11-09T10:05:00Z">
                <w:pPr>
                  <w:shd w:val="clear" w:color="auto" w:fill="1E1E1E"/>
                  <w:spacing w:line="285" w:lineRule="atLeast"/>
                </w:pPr>
              </w:pPrChange>
            </w:pPr>
            <w:del w:id="470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#959595</w:delText>
              </w:r>
              <w:r w:rsidRPr="007520B6" w:rsidDel="008B6AF4">
                <w:rPr>
                  <w:rFonts w:ascii="Consolas" w:eastAsia="Times New Roman" w:hAnsi="Consolas" w:cs="Times New Roman"/>
                  <w:color w:val="D4D4D4"/>
                  <w:sz w:val="21"/>
                  <w:szCs w:val="21"/>
                </w:rPr>
                <w:delText>;</w:delText>
              </w:r>
            </w:del>
          </w:p>
          <w:p w14:paraId="0FEBAE72" w14:textId="77777777" w:rsidR="00ED1509" w:rsidRPr="007520B6" w:rsidDel="008B6AF4" w:rsidRDefault="00ED1509">
            <w:pPr>
              <w:pStyle w:val="Heading1Numbered"/>
              <w:rPr>
                <w:del w:id="4704" w:author="Donovan Goode" w:date="2018-11-09T10:04:00Z"/>
                <w:rFonts w:ascii="Consolas" w:eastAsia="Times New Roman" w:hAnsi="Consolas" w:cs="Times New Roman"/>
                <w:color w:val="D4D4D4"/>
                <w:sz w:val="21"/>
                <w:szCs w:val="21"/>
              </w:rPr>
              <w:pPrChange w:id="4705" w:author="Donovan Goode" w:date="2018-11-09T10:05:00Z">
                <w:pPr>
                  <w:shd w:val="clear" w:color="auto" w:fill="1E1E1E"/>
                  <w:spacing w:line="285" w:lineRule="atLeast"/>
                </w:pPr>
              </w:pPrChange>
            </w:pPr>
            <w:del w:id="470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w:delText>
              </w:r>
              <w:r w:rsidRPr="007520B6" w:rsidDel="008B6AF4">
                <w:rPr>
                  <w:rFonts w:ascii="Consolas" w:eastAsia="Times New Roman" w:hAnsi="Consolas" w:cs="Times New Roman"/>
                  <w:color w:val="D4D4D4"/>
                  <w:sz w:val="21"/>
                  <w:szCs w:val="21"/>
                </w:rPr>
                <w:delText>;</w:delText>
              </w:r>
            </w:del>
          </w:p>
          <w:p w14:paraId="5F8FF7FF" w14:textId="77777777" w:rsidR="00ED1509" w:rsidRPr="007520B6" w:rsidDel="008B6AF4" w:rsidRDefault="00ED1509">
            <w:pPr>
              <w:pStyle w:val="Heading1Numbered"/>
              <w:rPr>
                <w:del w:id="4707" w:author="Donovan Goode" w:date="2018-11-09T10:04:00Z"/>
                <w:rFonts w:ascii="Consolas" w:eastAsia="Times New Roman" w:hAnsi="Consolas" w:cs="Times New Roman"/>
                <w:color w:val="D4D4D4"/>
                <w:sz w:val="21"/>
                <w:szCs w:val="21"/>
              </w:rPr>
              <w:pPrChange w:id="4708" w:author="Donovan Goode" w:date="2018-11-09T10:05:00Z">
                <w:pPr>
                  <w:shd w:val="clear" w:color="auto" w:fill="1E1E1E"/>
                  <w:spacing w:line="285" w:lineRule="atLeast"/>
                </w:pPr>
              </w:pPrChange>
            </w:pPr>
            <w:del w:id="4709" w:author="Donovan Goode" w:date="2018-11-09T10:04:00Z">
              <w:r w:rsidRPr="007520B6" w:rsidDel="008B6AF4">
                <w:rPr>
                  <w:rFonts w:ascii="Consolas" w:eastAsia="Times New Roman" w:hAnsi="Consolas" w:cs="Times New Roman"/>
                  <w:color w:val="D4D4D4"/>
                  <w:sz w:val="21"/>
                  <w:szCs w:val="21"/>
                </w:rPr>
                <w:delText>    </w:delText>
              </w:r>
            </w:del>
          </w:p>
          <w:p w14:paraId="3129CE66" w14:textId="77777777" w:rsidR="00ED1509" w:rsidRPr="007520B6" w:rsidDel="008B6AF4" w:rsidRDefault="00ED1509">
            <w:pPr>
              <w:pStyle w:val="Heading1Numbered"/>
              <w:rPr>
                <w:del w:id="4710" w:author="Donovan Goode" w:date="2018-11-09T10:04:00Z"/>
                <w:rFonts w:ascii="Consolas" w:eastAsia="Times New Roman" w:hAnsi="Consolas" w:cs="Times New Roman"/>
                <w:color w:val="D4D4D4"/>
                <w:sz w:val="21"/>
                <w:szCs w:val="21"/>
              </w:rPr>
              <w:pPrChange w:id="4711" w:author="Donovan Goode" w:date="2018-11-09T10:05:00Z">
                <w:pPr>
                  <w:shd w:val="clear" w:color="auto" w:fill="1E1E1E"/>
                  <w:spacing w:line="285" w:lineRule="atLeast"/>
                </w:pPr>
              </w:pPrChange>
            </w:pPr>
            <w:del w:id="471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2BDFF3F3" w14:textId="77777777" w:rsidR="00ED1509" w:rsidRPr="007520B6" w:rsidDel="008B6AF4" w:rsidRDefault="00ED1509">
            <w:pPr>
              <w:pStyle w:val="Heading1Numbered"/>
              <w:rPr>
                <w:del w:id="4713" w:author="Donovan Goode" w:date="2018-11-09T10:04:00Z"/>
                <w:rFonts w:ascii="Consolas" w:eastAsia="Times New Roman" w:hAnsi="Consolas" w:cs="Times New Roman"/>
                <w:color w:val="D4D4D4"/>
                <w:sz w:val="21"/>
                <w:szCs w:val="21"/>
              </w:rPr>
              <w:pPrChange w:id="4714" w:author="Donovan Goode" w:date="2018-11-09T10:05:00Z">
                <w:pPr>
                  <w:shd w:val="clear" w:color="auto" w:fill="1E1E1E"/>
                  <w:spacing w:line="285" w:lineRule="atLeast"/>
                </w:pPr>
              </w:pPrChange>
            </w:pPr>
            <w:del w:id="471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428px</w:delText>
              </w:r>
              <w:r w:rsidRPr="007520B6" w:rsidDel="008B6AF4">
                <w:rPr>
                  <w:rFonts w:ascii="Consolas" w:eastAsia="Times New Roman" w:hAnsi="Consolas" w:cs="Times New Roman"/>
                  <w:color w:val="D4D4D4"/>
                  <w:sz w:val="21"/>
                  <w:szCs w:val="21"/>
                </w:rPr>
                <w:delText>;</w:delText>
              </w:r>
            </w:del>
          </w:p>
          <w:p w14:paraId="499E8366" w14:textId="77777777" w:rsidR="00ED1509" w:rsidRPr="007520B6" w:rsidDel="008B6AF4" w:rsidRDefault="00ED1509">
            <w:pPr>
              <w:pStyle w:val="Heading1Numbered"/>
              <w:rPr>
                <w:del w:id="4716" w:author="Donovan Goode" w:date="2018-11-09T10:04:00Z"/>
                <w:rFonts w:ascii="Consolas" w:eastAsia="Times New Roman" w:hAnsi="Consolas" w:cs="Times New Roman"/>
                <w:color w:val="D4D4D4"/>
                <w:sz w:val="21"/>
                <w:szCs w:val="21"/>
              </w:rPr>
              <w:pPrChange w:id="4717" w:author="Donovan Goode" w:date="2018-11-09T10:05:00Z">
                <w:pPr>
                  <w:shd w:val="clear" w:color="auto" w:fill="1E1E1E"/>
                  <w:spacing w:line="285" w:lineRule="atLeast"/>
                </w:pPr>
              </w:pPrChange>
            </w:pPr>
            <w:del w:id="471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123BCE4" w14:textId="77777777" w:rsidR="00ED1509" w:rsidRPr="007520B6" w:rsidDel="008B6AF4" w:rsidRDefault="00ED1509">
            <w:pPr>
              <w:pStyle w:val="Heading1Numbered"/>
              <w:rPr>
                <w:del w:id="4719" w:author="Donovan Goode" w:date="2018-11-09T10:04:00Z"/>
                <w:rFonts w:ascii="Consolas" w:eastAsia="Times New Roman" w:hAnsi="Consolas" w:cs="Times New Roman"/>
                <w:color w:val="D4D4D4"/>
                <w:sz w:val="21"/>
                <w:szCs w:val="21"/>
              </w:rPr>
              <w:pPrChange w:id="4720" w:author="Donovan Goode" w:date="2018-11-09T10:05:00Z">
                <w:pPr>
                  <w:shd w:val="clear" w:color="auto" w:fill="1E1E1E"/>
                  <w:spacing w:line="285" w:lineRule="atLeast"/>
                </w:pPr>
              </w:pPrChange>
            </w:pPr>
            <w:del w:id="472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31252B1" w14:textId="77777777" w:rsidR="00ED1509" w:rsidRPr="007520B6" w:rsidDel="008B6AF4" w:rsidRDefault="00ED1509">
            <w:pPr>
              <w:pStyle w:val="Heading1Numbered"/>
              <w:rPr>
                <w:del w:id="4722" w:author="Donovan Goode" w:date="2018-11-09T10:04:00Z"/>
                <w:rFonts w:ascii="Consolas" w:eastAsia="Times New Roman" w:hAnsi="Consolas" w:cs="Times New Roman"/>
                <w:color w:val="D4D4D4"/>
                <w:sz w:val="21"/>
                <w:szCs w:val="21"/>
              </w:rPr>
              <w:pPrChange w:id="4723" w:author="Donovan Goode" w:date="2018-11-09T10:05:00Z">
                <w:pPr>
                  <w:shd w:val="clear" w:color="auto" w:fill="1E1E1E"/>
                  <w:spacing w:line="285" w:lineRule="atLeast"/>
                </w:pPr>
              </w:pPrChange>
            </w:pPr>
            <w:del w:id="4724" w:author="Donovan Goode" w:date="2018-11-09T10:04:00Z">
              <w:r w:rsidRPr="007520B6" w:rsidDel="008B6AF4">
                <w:rPr>
                  <w:rFonts w:ascii="Consolas" w:eastAsia="Times New Roman" w:hAnsi="Consolas" w:cs="Times New Roman"/>
                  <w:color w:val="D4D4D4"/>
                  <w:sz w:val="21"/>
                  <w:szCs w:val="21"/>
                </w:rPr>
                <w:delText>}</w:delText>
              </w:r>
            </w:del>
          </w:p>
          <w:p w14:paraId="60FB1E4D" w14:textId="77777777" w:rsidR="00ED1509" w:rsidRPr="007520B6" w:rsidDel="008B6AF4" w:rsidRDefault="00ED1509">
            <w:pPr>
              <w:pStyle w:val="Heading1Numbered"/>
              <w:rPr>
                <w:del w:id="4725" w:author="Donovan Goode" w:date="2018-11-09T10:04:00Z"/>
                <w:rFonts w:ascii="Consolas" w:eastAsia="Times New Roman" w:hAnsi="Consolas" w:cs="Times New Roman"/>
                <w:color w:val="D4D4D4"/>
                <w:sz w:val="21"/>
                <w:szCs w:val="21"/>
              </w:rPr>
              <w:pPrChange w:id="4726" w:author="Donovan Goode" w:date="2018-11-09T10:05:00Z">
                <w:pPr>
                  <w:shd w:val="clear" w:color="auto" w:fill="1E1E1E"/>
                  <w:spacing w:line="285" w:lineRule="atLeast"/>
                </w:pPr>
              </w:pPrChange>
            </w:pPr>
          </w:p>
          <w:p w14:paraId="1CC64D30" w14:textId="77777777" w:rsidR="00ED1509" w:rsidRPr="007520B6" w:rsidDel="008B6AF4" w:rsidRDefault="00ED1509">
            <w:pPr>
              <w:pStyle w:val="Heading1Numbered"/>
              <w:rPr>
                <w:del w:id="4727" w:author="Donovan Goode" w:date="2018-11-09T10:04:00Z"/>
                <w:rFonts w:ascii="Consolas" w:eastAsia="Times New Roman" w:hAnsi="Consolas" w:cs="Times New Roman"/>
                <w:color w:val="D4D4D4"/>
                <w:sz w:val="21"/>
                <w:szCs w:val="21"/>
              </w:rPr>
              <w:pPrChange w:id="4728" w:author="Donovan Goode" w:date="2018-11-09T10:05:00Z">
                <w:pPr>
                  <w:shd w:val="clear" w:color="auto" w:fill="1E1E1E"/>
                  <w:spacing w:line="285" w:lineRule="atLeast"/>
                </w:pPr>
              </w:pPrChange>
            </w:pPr>
            <w:del w:id="4729" w:author="Donovan Goode" w:date="2018-11-09T10:04:00Z">
              <w:r w:rsidRPr="007520B6" w:rsidDel="008B6AF4">
                <w:rPr>
                  <w:rFonts w:ascii="Consolas" w:eastAsia="Times New Roman" w:hAnsi="Consolas" w:cs="Times New Roman"/>
                  <w:color w:val="D7BA7D"/>
                  <w:sz w:val="21"/>
                  <w:szCs w:val="21"/>
                </w:rPr>
                <w:delText>#TopFAQsList ol.FAQsList h4 a</w:delText>
              </w:r>
              <w:r w:rsidRPr="007520B6" w:rsidDel="008B6AF4">
                <w:rPr>
                  <w:rFonts w:ascii="Consolas" w:eastAsia="Times New Roman" w:hAnsi="Consolas" w:cs="Times New Roman"/>
                  <w:color w:val="D4D4D4"/>
                  <w:sz w:val="21"/>
                  <w:szCs w:val="21"/>
                </w:rPr>
                <w:delText xml:space="preserve"> {</w:delText>
              </w:r>
            </w:del>
          </w:p>
          <w:p w14:paraId="7E8BDC69" w14:textId="77777777" w:rsidR="00ED1509" w:rsidRPr="007520B6" w:rsidDel="008B6AF4" w:rsidRDefault="00ED1509">
            <w:pPr>
              <w:pStyle w:val="Heading1Numbered"/>
              <w:rPr>
                <w:del w:id="4730" w:author="Donovan Goode" w:date="2018-11-09T10:04:00Z"/>
                <w:rFonts w:ascii="Consolas" w:eastAsia="Times New Roman" w:hAnsi="Consolas" w:cs="Times New Roman"/>
                <w:color w:val="D4D4D4"/>
                <w:sz w:val="21"/>
                <w:szCs w:val="21"/>
              </w:rPr>
              <w:pPrChange w:id="4731" w:author="Donovan Goode" w:date="2018-11-09T10:05:00Z">
                <w:pPr>
                  <w:shd w:val="clear" w:color="auto" w:fill="1E1E1E"/>
                  <w:spacing w:line="285" w:lineRule="atLeast"/>
                </w:pPr>
              </w:pPrChange>
            </w:pPr>
            <w:del w:id="473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#959595</w:delText>
              </w:r>
              <w:r w:rsidRPr="007520B6" w:rsidDel="008B6AF4">
                <w:rPr>
                  <w:rFonts w:ascii="Consolas" w:eastAsia="Times New Roman" w:hAnsi="Consolas" w:cs="Times New Roman"/>
                  <w:color w:val="D4D4D4"/>
                  <w:sz w:val="21"/>
                  <w:szCs w:val="21"/>
                </w:rPr>
                <w:delText>;</w:delText>
              </w:r>
            </w:del>
          </w:p>
          <w:p w14:paraId="5693AE44" w14:textId="77777777" w:rsidR="00ED1509" w:rsidRPr="007520B6" w:rsidDel="008B6AF4" w:rsidRDefault="00ED1509">
            <w:pPr>
              <w:pStyle w:val="Heading1Numbered"/>
              <w:rPr>
                <w:del w:id="4733" w:author="Donovan Goode" w:date="2018-11-09T10:04:00Z"/>
                <w:rFonts w:ascii="Consolas" w:eastAsia="Times New Roman" w:hAnsi="Consolas" w:cs="Times New Roman"/>
                <w:color w:val="D4D4D4"/>
                <w:sz w:val="21"/>
                <w:szCs w:val="21"/>
              </w:rPr>
              <w:pPrChange w:id="4734" w:author="Donovan Goode" w:date="2018-11-09T10:05:00Z">
                <w:pPr>
                  <w:shd w:val="clear" w:color="auto" w:fill="1E1E1E"/>
                  <w:spacing w:line="285" w:lineRule="atLeast"/>
                </w:pPr>
              </w:pPrChange>
            </w:pPr>
            <w:del w:id="4735" w:author="Donovan Goode" w:date="2018-11-09T10:04:00Z">
              <w:r w:rsidRPr="007520B6" w:rsidDel="008B6AF4">
                <w:rPr>
                  <w:rFonts w:ascii="Consolas" w:eastAsia="Times New Roman" w:hAnsi="Consolas" w:cs="Times New Roman"/>
                  <w:color w:val="D4D4D4"/>
                  <w:sz w:val="21"/>
                  <w:szCs w:val="21"/>
                </w:rPr>
                <w:delText>}</w:delText>
              </w:r>
            </w:del>
          </w:p>
          <w:p w14:paraId="7A9145EF" w14:textId="77777777" w:rsidR="00ED1509" w:rsidRPr="007520B6" w:rsidDel="008B6AF4" w:rsidRDefault="00ED1509">
            <w:pPr>
              <w:pStyle w:val="Heading1Numbered"/>
              <w:rPr>
                <w:del w:id="4736" w:author="Donovan Goode" w:date="2018-11-09T10:04:00Z"/>
                <w:rFonts w:ascii="Consolas" w:eastAsia="Times New Roman" w:hAnsi="Consolas" w:cs="Times New Roman"/>
                <w:color w:val="D4D4D4"/>
                <w:sz w:val="21"/>
                <w:szCs w:val="21"/>
              </w:rPr>
              <w:pPrChange w:id="4737" w:author="Donovan Goode" w:date="2018-11-09T10:05:00Z">
                <w:pPr>
                  <w:shd w:val="clear" w:color="auto" w:fill="1E1E1E"/>
                  <w:spacing w:line="285" w:lineRule="atLeast"/>
                </w:pPr>
              </w:pPrChange>
            </w:pPr>
          </w:p>
          <w:p w14:paraId="3234DCDC" w14:textId="77777777" w:rsidR="00ED1509" w:rsidRPr="007520B6" w:rsidDel="008B6AF4" w:rsidRDefault="00ED1509">
            <w:pPr>
              <w:pStyle w:val="Heading1Numbered"/>
              <w:rPr>
                <w:del w:id="4738" w:author="Donovan Goode" w:date="2018-11-09T10:04:00Z"/>
                <w:rFonts w:ascii="Consolas" w:eastAsia="Times New Roman" w:hAnsi="Consolas" w:cs="Times New Roman"/>
                <w:color w:val="D4D4D4"/>
                <w:sz w:val="21"/>
                <w:szCs w:val="21"/>
              </w:rPr>
              <w:pPrChange w:id="4739" w:author="Donovan Goode" w:date="2018-11-09T10:05:00Z">
                <w:pPr>
                  <w:shd w:val="clear" w:color="auto" w:fill="1E1E1E"/>
                  <w:spacing w:line="285" w:lineRule="atLeast"/>
                </w:pPr>
              </w:pPrChange>
            </w:pPr>
            <w:del w:id="4740" w:author="Donovan Goode" w:date="2018-11-09T10:04:00Z">
              <w:r w:rsidRPr="007520B6" w:rsidDel="008B6AF4">
                <w:rPr>
                  <w:rFonts w:ascii="Consolas" w:eastAsia="Times New Roman" w:hAnsi="Consolas" w:cs="Times New Roman"/>
                  <w:color w:val="D7BA7D"/>
                  <w:sz w:val="21"/>
                  <w:szCs w:val="21"/>
                </w:rPr>
                <w:delText>#TopFAQsList ol.FAQsList p</w:delText>
              </w:r>
              <w:r w:rsidRPr="007520B6" w:rsidDel="008B6AF4">
                <w:rPr>
                  <w:rFonts w:ascii="Consolas" w:eastAsia="Times New Roman" w:hAnsi="Consolas" w:cs="Times New Roman"/>
                  <w:color w:val="D4D4D4"/>
                  <w:sz w:val="21"/>
                  <w:szCs w:val="21"/>
                </w:rPr>
                <w:delText xml:space="preserve"> {</w:delText>
              </w:r>
            </w:del>
          </w:p>
          <w:p w14:paraId="3109A14A" w14:textId="77777777" w:rsidR="00ED1509" w:rsidRPr="007520B6" w:rsidDel="008B6AF4" w:rsidRDefault="00ED1509">
            <w:pPr>
              <w:pStyle w:val="Heading1Numbered"/>
              <w:rPr>
                <w:del w:id="4741" w:author="Donovan Goode" w:date="2018-11-09T10:04:00Z"/>
                <w:rFonts w:ascii="Consolas" w:eastAsia="Times New Roman" w:hAnsi="Consolas" w:cs="Times New Roman"/>
                <w:color w:val="D4D4D4"/>
                <w:sz w:val="21"/>
                <w:szCs w:val="21"/>
              </w:rPr>
              <w:pPrChange w:id="4742" w:author="Donovan Goode" w:date="2018-11-09T10:05:00Z">
                <w:pPr>
                  <w:shd w:val="clear" w:color="auto" w:fill="1E1E1E"/>
                  <w:spacing w:line="285" w:lineRule="atLeast"/>
                </w:pPr>
              </w:pPrChange>
            </w:pPr>
            <w:del w:id="474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.7em</w:delText>
              </w:r>
              <w:r w:rsidRPr="007520B6" w:rsidDel="008B6AF4">
                <w:rPr>
                  <w:rFonts w:ascii="Consolas" w:eastAsia="Times New Roman" w:hAnsi="Consolas" w:cs="Times New Roman"/>
                  <w:color w:val="D4D4D4"/>
                  <w:sz w:val="21"/>
                  <w:szCs w:val="21"/>
                </w:rPr>
                <w:delText>;</w:delText>
              </w:r>
            </w:del>
          </w:p>
          <w:p w14:paraId="597D64A7" w14:textId="77777777" w:rsidR="00ED1509" w:rsidRPr="007520B6" w:rsidDel="008B6AF4" w:rsidRDefault="00ED1509">
            <w:pPr>
              <w:pStyle w:val="Heading1Numbered"/>
              <w:rPr>
                <w:del w:id="4744" w:author="Donovan Goode" w:date="2018-11-09T10:04:00Z"/>
                <w:rFonts w:ascii="Consolas" w:eastAsia="Times New Roman" w:hAnsi="Consolas" w:cs="Times New Roman"/>
                <w:color w:val="D4D4D4"/>
                <w:sz w:val="21"/>
                <w:szCs w:val="21"/>
              </w:rPr>
              <w:pPrChange w:id="4745" w:author="Donovan Goode" w:date="2018-11-09T10:05:00Z">
                <w:pPr>
                  <w:shd w:val="clear" w:color="auto" w:fill="1E1E1E"/>
                  <w:spacing w:line="285" w:lineRule="atLeast"/>
                </w:pPr>
              </w:pPrChange>
            </w:pPr>
            <w:del w:id="474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3A8B5387" w14:textId="77777777" w:rsidR="00ED1509" w:rsidRPr="007520B6" w:rsidDel="008B6AF4" w:rsidRDefault="00ED1509">
            <w:pPr>
              <w:pStyle w:val="Heading1Numbered"/>
              <w:rPr>
                <w:del w:id="4747" w:author="Donovan Goode" w:date="2018-11-09T10:04:00Z"/>
                <w:rFonts w:ascii="Consolas" w:eastAsia="Times New Roman" w:hAnsi="Consolas" w:cs="Times New Roman"/>
                <w:color w:val="D4D4D4"/>
                <w:sz w:val="21"/>
                <w:szCs w:val="21"/>
              </w:rPr>
              <w:pPrChange w:id="4748" w:author="Donovan Goode" w:date="2018-11-09T10:05:00Z">
                <w:pPr>
                  <w:shd w:val="clear" w:color="auto" w:fill="1E1E1E"/>
                  <w:spacing w:line="285" w:lineRule="atLeast"/>
                </w:pPr>
              </w:pPrChange>
            </w:pPr>
            <w:del w:id="474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0E103B5C" w14:textId="77777777" w:rsidR="00ED1509" w:rsidRPr="007520B6" w:rsidDel="008B6AF4" w:rsidRDefault="00ED1509">
            <w:pPr>
              <w:pStyle w:val="Heading1Numbered"/>
              <w:rPr>
                <w:del w:id="4750" w:author="Donovan Goode" w:date="2018-11-09T10:04:00Z"/>
                <w:rFonts w:ascii="Consolas" w:eastAsia="Times New Roman" w:hAnsi="Consolas" w:cs="Times New Roman"/>
                <w:color w:val="D4D4D4"/>
                <w:sz w:val="21"/>
                <w:szCs w:val="21"/>
              </w:rPr>
              <w:pPrChange w:id="4751" w:author="Donovan Goode" w:date="2018-11-09T10:05:00Z">
                <w:pPr>
                  <w:shd w:val="clear" w:color="auto" w:fill="1E1E1E"/>
                  <w:spacing w:line="285" w:lineRule="atLeast"/>
                </w:pPr>
              </w:pPrChange>
            </w:pPr>
            <w:del w:id="475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Helvetica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sans-serif</w:delText>
              </w:r>
              <w:r w:rsidRPr="007520B6" w:rsidDel="008B6AF4">
                <w:rPr>
                  <w:rFonts w:ascii="Consolas" w:eastAsia="Times New Roman" w:hAnsi="Consolas" w:cs="Times New Roman"/>
                  <w:color w:val="D4D4D4"/>
                  <w:sz w:val="21"/>
                  <w:szCs w:val="21"/>
                </w:rPr>
                <w:delText>;</w:delText>
              </w:r>
            </w:del>
          </w:p>
          <w:p w14:paraId="1FC1FFAE" w14:textId="77777777" w:rsidR="00ED1509" w:rsidRPr="007520B6" w:rsidDel="008B6AF4" w:rsidRDefault="00ED1509">
            <w:pPr>
              <w:pStyle w:val="Heading1Numbered"/>
              <w:rPr>
                <w:del w:id="4753" w:author="Donovan Goode" w:date="2018-11-09T10:04:00Z"/>
                <w:rFonts w:ascii="Consolas" w:eastAsia="Times New Roman" w:hAnsi="Consolas" w:cs="Times New Roman"/>
                <w:color w:val="D4D4D4"/>
                <w:sz w:val="21"/>
                <w:szCs w:val="21"/>
              </w:rPr>
              <w:pPrChange w:id="4754" w:author="Donovan Goode" w:date="2018-11-09T10:05:00Z">
                <w:pPr>
                  <w:shd w:val="clear" w:color="auto" w:fill="1E1E1E"/>
                  <w:spacing w:line="285" w:lineRule="atLeast"/>
                </w:pPr>
              </w:pPrChange>
            </w:pPr>
            <w:del w:id="475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#363636</w:delText>
              </w:r>
              <w:r w:rsidRPr="007520B6" w:rsidDel="008B6AF4">
                <w:rPr>
                  <w:rFonts w:ascii="Consolas" w:eastAsia="Times New Roman" w:hAnsi="Consolas" w:cs="Times New Roman"/>
                  <w:color w:val="D4D4D4"/>
                  <w:sz w:val="21"/>
                  <w:szCs w:val="21"/>
                </w:rPr>
                <w:delText>;</w:delText>
              </w:r>
            </w:del>
          </w:p>
          <w:p w14:paraId="707A8615" w14:textId="77777777" w:rsidR="00ED1509" w:rsidRPr="007520B6" w:rsidDel="008B6AF4" w:rsidRDefault="00ED1509">
            <w:pPr>
              <w:pStyle w:val="Heading1Numbered"/>
              <w:rPr>
                <w:del w:id="4756" w:author="Donovan Goode" w:date="2018-11-09T10:04:00Z"/>
                <w:rFonts w:ascii="Consolas" w:eastAsia="Times New Roman" w:hAnsi="Consolas" w:cs="Times New Roman"/>
                <w:color w:val="D4D4D4"/>
                <w:sz w:val="21"/>
                <w:szCs w:val="21"/>
              </w:rPr>
              <w:pPrChange w:id="4757" w:author="Donovan Goode" w:date="2018-11-09T10:05:00Z">
                <w:pPr>
                  <w:shd w:val="clear" w:color="auto" w:fill="1E1E1E"/>
                  <w:spacing w:line="285" w:lineRule="atLeast"/>
                </w:pPr>
              </w:pPrChange>
            </w:pPr>
            <w:del w:id="475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776C599" w14:textId="77777777" w:rsidR="00ED1509" w:rsidRPr="007520B6" w:rsidDel="008B6AF4" w:rsidRDefault="00ED1509">
            <w:pPr>
              <w:pStyle w:val="Heading1Numbered"/>
              <w:rPr>
                <w:del w:id="4759" w:author="Donovan Goode" w:date="2018-11-09T10:04:00Z"/>
                <w:rFonts w:ascii="Consolas" w:eastAsia="Times New Roman" w:hAnsi="Consolas" w:cs="Times New Roman"/>
                <w:color w:val="D4D4D4"/>
                <w:sz w:val="21"/>
                <w:szCs w:val="21"/>
              </w:rPr>
              <w:pPrChange w:id="4760" w:author="Donovan Goode" w:date="2018-11-09T10:05:00Z">
                <w:pPr>
                  <w:shd w:val="clear" w:color="auto" w:fill="1E1E1E"/>
                  <w:spacing w:line="285" w:lineRule="atLeast"/>
                </w:pPr>
              </w:pPrChange>
            </w:pPr>
            <w:del w:id="476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12873CB3" w14:textId="77777777" w:rsidR="00ED1509" w:rsidRPr="007520B6" w:rsidDel="008B6AF4" w:rsidRDefault="00ED1509">
            <w:pPr>
              <w:pStyle w:val="Heading1Numbered"/>
              <w:rPr>
                <w:del w:id="4762" w:author="Donovan Goode" w:date="2018-11-09T10:04:00Z"/>
                <w:rFonts w:ascii="Consolas" w:eastAsia="Times New Roman" w:hAnsi="Consolas" w:cs="Times New Roman"/>
                <w:color w:val="D4D4D4"/>
                <w:sz w:val="21"/>
                <w:szCs w:val="21"/>
              </w:rPr>
              <w:pPrChange w:id="4763" w:author="Donovan Goode" w:date="2018-11-09T10:05:00Z">
                <w:pPr>
                  <w:shd w:val="clear" w:color="auto" w:fill="1E1E1E"/>
                  <w:spacing w:line="285" w:lineRule="atLeast"/>
                </w:pPr>
              </w:pPrChange>
            </w:pPr>
            <w:del w:id="4764" w:author="Donovan Goode" w:date="2018-11-09T10:04:00Z">
              <w:r w:rsidRPr="007520B6" w:rsidDel="008B6AF4">
                <w:rPr>
                  <w:rFonts w:ascii="Consolas" w:eastAsia="Times New Roman" w:hAnsi="Consolas" w:cs="Times New Roman"/>
                  <w:color w:val="D4D4D4"/>
                  <w:sz w:val="21"/>
                  <w:szCs w:val="21"/>
                </w:rPr>
                <w:delText>    </w:delText>
              </w:r>
            </w:del>
          </w:p>
          <w:p w14:paraId="693068C1" w14:textId="77777777" w:rsidR="00ED1509" w:rsidRPr="007520B6" w:rsidDel="008B6AF4" w:rsidRDefault="00ED1509">
            <w:pPr>
              <w:pStyle w:val="Heading1Numbered"/>
              <w:rPr>
                <w:del w:id="4765" w:author="Donovan Goode" w:date="2018-11-09T10:04:00Z"/>
                <w:rFonts w:ascii="Consolas" w:eastAsia="Times New Roman" w:hAnsi="Consolas" w:cs="Times New Roman"/>
                <w:color w:val="D4D4D4"/>
                <w:sz w:val="21"/>
                <w:szCs w:val="21"/>
              </w:rPr>
              <w:pPrChange w:id="4766" w:author="Donovan Goode" w:date="2018-11-09T10:05:00Z">
                <w:pPr>
                  <w:shd w:val="clear" w:color="auto" w:fill="1E1E1E"/>
                  <w:spacing w:line="285" w:lineRule="atLeast"/>
                </w:pPr>
              </w:pPrChange>
            </w:pPr>
            <w:del w:id="476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012FAA21" w14:textId="77777777" w:rsidR="00ED1509" w:rsidRPr="007520B6" w:rsidDel="008B6AF4" w:rsidRDefault="00ED1509">
            <w:pPr>
              <w:pStyle w:val="Heading1Numbered"/>
              <w:rPr>
                <w:del w:id="4768" w:author="Donovan Goode" w:date="2018-11-09T10:04:00Z"/>
                <w:rFonts w:ascii="Consolas" w:eastAsia="Times New Roman" w:hAnsi="Consolas" w:cs="Times New Roman"/>
                <w:color w:val="D4D4D4"/>
                <w:sz w:val="21"/>
                <w:szCs w:val="21"/>
              </w:rPr>
              <w:pPrChange w:id="4769" w:author="Donovan Goode" w:date="2018-11-09T10:05:00Z">
                <w:pPr>
                  <w:shd w:val="clear" w:color="auto" w:fill="1E1E1E"/>
                  <w:spacing w:line="285" w:lineRule="atLeast"/>
                </w:pPr>
              </w:pPrChange>
            </w:pPr>
            <w:del w:id="477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428px</w:delText>
              </w:r>
              <w:r w:rsidRPr="007520B6" w:rsidDel="008B6AF4">
                <w:rPr>
                  <w:rFonts w:ascii="Consolas" w:eastAsia="Times New Roman" w:hAnsi="Consolas" w:cs="Times New Roman"/>
                  <w:color w:val="D4D4D4"/>
                  <w:sz w:val="21"/>
                  <w:szCs w:val="21"/>
                </w:rPr>
                <w:delText>;</w:delText>
              </w:r>
            </w:del>
          </w:p>
          <w:p w14:paraId="1C9E6AB0" w14:textId="77777777" w:rsidR="00ED1509" w:rsidRPr="007520B6" w:rsidDel="008B6AF4" w:rsidRDefault="00ED1509">
            <w:pPr>
              <w:pStyle w:val="Heading1Numbered"/>
              <w:rPr>
                <w:del w:id="4771" w:author="Donovan Goode" w:date="2018-11-09T10:04:00Z"/>
                <w:rFonts w:ascii="Consolas" w:eastAsia="Times New Roman" w:hAnsi="Consolas" w:cs="Times New Roman"/>
                <w:color w:val="D4D4D4"/>
                <w:sz w:val="21"/>
                <w:szCs w:val="21"/>
              </w:rPr>
              <w:pPrChange w:id="4772" w:author="Donovan Goode" w:date="2018-11-09T10:05:00Z">
                <w:pPr>
                  <w:shd w:val="clear" w:color="auto" w:fill="1E1E1E"/>
                  <w:spacing w:line="285" w:lineRule="atLeast"/>
                </w:pPr>
              </w:pPrChange>
            </w:pPr>
            <w:del w:id="4773" w:author="Donovan Goode" w:date="2018-11-09T10:04:00Z">
              <w:r w:rsidRPr="007520B6" w:rsidDel="008B6AF4">
                <w:rPr>
                  <w:rFonts w:ascii="Consolas" w:eastAsia="Times New Roman" w:hAnsi="Consolas" w:cs="Times New Roman"/>
                  <w:color w:val="D4D4D4"/>
                  <w:sz w:val="21"/>
                  <w:szCs w:val="21"/>
                </w:rPr>
                <w:delText>}</w:delText>
              </w:r>
            </w:del>
          </w:p>
          <w:p w14:paraId="046FAC59" w14:textId="77777777" w:rsidR="00ED1509" w:rsidRPr="007520B6" w:rsidDel="008B6AF4" w:rsidRDefault="00ED1509">
            <w:pPr>
              <w:pStyle w:val="Heading1Numbered"/>
              <w:rPr>
                <w:del w:id="4774" w:author="Donovan Goode" w:date="2018-11-09T10:04:00Z"/>
                <w:rFonts w:ascii="Consolas" w:eastAsia="Times New Roman" w:hAnsi="Consolas" w:cs="Times New Roman"/>
                <w:color w:val="D4D4D4"/>
                <w:sz w:val="21"/>
                <w:szCs w:val="21"/>
              </w:rPr>
              <w:pPrChange w:id="4775" w:author="Donovan Goode" w:date="2018-11-09T10:05:00Z">
                <w:pPr>
                  <w:shd w:val="clear" w:color="auto" w:fill="1E1E1E"/>
                  <w:spacing w:line="285" w:lineRule="atLeast"/>
                </w:pPr>
              </w:pPrChange>
            </w:pPr>
          </w:p>
          <w:p w14:paraId="4B33791B" w14:textId="77777777" w:rsidR="00ED1509" w:rsidRPr="007520B6" w:rsidDel="008B6AF4" w:rsidRDefault="00ED1509">
            <w:pPr>
              <w:pStyle w:val="Heading1Numbered"/>
              <w:rPr>
                <w:del w:id="4776" w:author="Donovan Goode" w:date="2018-11-09T10:04:00Z"/>
                <w:rFonts w:ascii="Consolas" w:eastAsia="Times New Roman" w:hAnsi="Consolas" w:cs="Times New Roman"/>
                <w:color w:val="D4D4D4"/>
                <w:sz w:val="21"/>
                <w:szCs w:val="21"/>
              </w:rPr>
              <w:pPrChange w:id="4777" w:author="Donovan Goode" w:date="2018-11-09T10:05:00Z">
                <w:pPr>
                  <w:shd w:val="clear" w:color="auto" w:fill="1E1E1E"/>
                  <w:spacing w:line="285" w:lineRule="atLeast"/>
                </w:pPr>
              </w:pPrChange>
            </w:pPr>
            <w:del w:id="4778" w:author="Donovan Goode" w:date="2018-11-09T10:04:00Z">
              <w:r w:rsidRPr="007520B6" w:rsidDel="008B6AF4">
                <w:rPr>
                  <w:rFonts w:ascii="Consolas" w:eastAsia="Times New Roman" w:hAnsi="Consolas" w:cs="Times New Roman"/>
                  <w:color w:val="D7BA7D"/>
                  <w:sz w:val="21"/>
                  <w:szCs w:val="21"/>
                </w:rPr>
                <w:delText>#TopFAQsList ol.FAQsList p a</w:delText>
              </w:r>
              <w:r w:rsidRPr="007520B6" w:rsidDel="008B6AF4">
                <w:rPr>
                  <w:rFonts w:ascii="Consolas" w:eastAsia="Times New Roman" w:hAnsi="Consolas" w:cs="Times New Roman"/>
                  <w:color w:val="D4D4D4"/>
                  <w:sz w:val="21"/>
                  <w:szCs w:val="21"/>
                </w:rPr>
                <w:delText xml:space="preserve"> {</w:delText>
              </w:r>
            </w:del>
          </w:p>
          <w:p w14:paraId="10B9EDCC" w14:textId="77777777" w:rsidR="00ED1509" w:rsidRPr="007520B6" w:rsidDel="008B6AF4" w:rsidRDefault="00ED1509">
            <w:pPr>
              <w:pStyle w:val="Heading1Numbered"/>
              <w:rPr>
                <w:del w:id="4779" w:author="Donovan Goode" w:date="2018-11-09T10:04:00Z"/>
                <w:rFonts w:ascii="Consolas" w:eastAsia="Times New Roman" w:hAnsi="Consolas" w:cs="Times New Roman"/>
                <w:color w:val="D4D4D4"/>
                <w:sz w:val="21"/>
                <w:szCs w:val="21"/>
              </w:rPr>
              <w:pPrChange w:id="4780" w:author="Donovan Goode" w:date="2018-11-09T10:05:00Z">
                <w:pPr>
                  <w:shd w:val="clear" w:color="auto" w:fill="1E1E1E"/>
                  <w:spacing w:line="285" w:lineRule="atLeast"/>
                </w:pPr>
              </w:pPrChange>
            </w:pPr>
            <w:del w:id="478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#363636</w:delText>
              </w:r>
              <w:r w:rsidRPr="007520B6" w:rsidDel="008B6AF4">
                <w:rPr>
                  <w:rFonts w:ascii="Consolas" w:eastAsia="Times New Roman" w:hAnsi="Consolas" w:cs="Times New Roman"/>
                  <w:color w:val="D4D4D4"/>
                  <w:sz w:val="21"/>
                  <w:szCs w:val="21"/>
                </w:rPr>
                <w:delText>;</w:delText>
              </w:r>
            </w:del>
          </w:p>
          <w:p w14:paraId="47E452F9" w14:textId="77777777" w:rsidR="00ED1509" w:rsidRPr="007520B6" w:rsidDel="008B6AF4" w:rsidRDefault="00ED1509">
            <w:pPr>
              <w:pStyle w:val="Heading1Numbered"/>
              <w:rPr>
                <w:del w:id="4782" w:author="Donovan Goode" w:date="2018-11-09T10:04:00Z"/>
                <w:rFonts w:ascii="Consolas" w:eastAsia="Times New Roman" w:hAnsi="Consolas" w:cs="Times New Roman"/>
                <w:color w:val="D4D4D4"/>
                <w:sz w:val="21"/>
                <w:szCs w:val="21"/>
              </w:rPr>
              <w:pPrChange w:id="4783" w:author="Donovan Goode" w:date="2018-11-09T10:05:00Z">
                <w:pPr>
                  <w:shd w:val="clear" w:color="auto" w:fill="1E1E1E"/>
                  <w:spacing w:line="285" w:lineRule="atLeast"/>
                </w:pPr>
              </w:pPrChange>
            </w:pPr>
            <w:del w:id="4784" w:author="Donovan Goode" w:date="2018-11-09T10:04:00Z">
              <w:r w:rsidRPr="007520B6" w:rsidDel="008B6AF4">
                <w:rPr>
                  <w:rFonts w:ascii="Consolas" w:eastAsia="Times New Roman" w:hAnsi="Consolas" w:cs="Times New Roman"/>
                  <w:color w:val="D4D4D4"/>
                  <w:sz w:val="21"/>
                  <w:szCs w:val="21"/>
                </w:rPr>
                <w:delText>}</w:delText>
              </w:r>
            </w:del>
          </w:p>
          <w:p w14:paraId="1D4FE636" w14:textId="77777777" w:rsidR="00ED1509" w:rsidRPr="007520B6" w:rsidDel="008B6AF4" w:rsidRDefault="00ED1509">
            <w:pPr>
              <w:pStyle w:val="Heading1Numbered"/>
              <w:rPr>
                <w:del w:id="4785" w:author="Donovan Goode" w:date="2018-11-09T10:04:00Z"/>
                <w:rFonts w:ascii="Consolas" w:eastAsia="Times New Roman" w:hAnsi="Consolas" w:cs="Times New Roman"/>
                <w:color w:val="D4D4D4"/>
                <w:sz w:val="21"/>
                <w:szCs w:val="21"/>
              </w:rPr>
              <w:pPrChange w:id="4786" w:author="Donovan Goode" w:date="2018-11-09T10:05:00Z">
                <w:pPr>
                  <w:shd w:val="clear" w:color="auto" w:fill="1E1E1E"/>
                  <w:spacing w:line="285" w:lineRule="atLeast"/>
                </w:pPr>
              </w:pPrChange>
            </w:pPr>
          </w:p>
          <w:p w14:paraId="1D3F7199" w14:textId="77777777" w:rsidR="00ED1509" w:rsidRPr="007520B6" w:rsidDel="008B6AF4" w:rsidRDefault="00ED1509">
            <w:pPr>
              <w:pStyle w:val="Heading1Numbered"/>
              <w:rPr>
                <w:del w:id="4787" w:author="Donovan Goode" w:date="2018-11-09T10:04:00Z"/>
                <w:rFonts w:ascii="Consolas" w:eastAsia="Times New Roman" w:hAnsi="Consolas" w:cs="Times New Roman"/>
                <w:color w:val="D4D4D4"/>
                <w:sz w:val="21"/>
                <w:szCs w:val="21"/>
              </w:rPr>
              <w:pPrChange w:id="4788" w:author="Donovan Goode" w:date="2018-11-09T10:05:00Z">
                <w:pPr>
                  <w:shd w:val="clear" w:color="auto" w:fill="1E1E1E"/>
                  <w:spacing w:line="285" w:lineRule="atLeast"/>
                </w:pPr>
              </w:pPrChange>
            </w:pPr>
            <w:del w:id="4789" w:author="Donovan Goode" w:date="2018-11-09T10:04:00Z">
              <w:r w:rsidRPr="007520B6" w:rsidDel="008B6AF4">
                <w:rPr>
                  <w:rFonts w:ascii="Consolas" w:eastAsia="Times New Roman" w:hAnsi="Consolas" w:cs="Times New Roman"/>
                  <w:color w:val="D7BA7D"/>
                  <w:sz w:val="21"/>
                  <w:szCs w:val="21"/>
                </w:rPr>
                <w:delText>#TopFAQsList .FAQsSearch</w:delText>
              </w:r>
              <w:r w:rsidRPr="007520B6" w:rsidDel="008B6AF4">
                <w:rPr>
                  <w:rFonts w:ascii="Consolas" w:eastAsia="Times New Roman" w:hAnsi="Consolas" w:cs="Times New Roman"/>
                  <w:color w:val="D4D4D4"/>
                  <w:sz w:val="21"/>
                  <w:szCs w:val="21"/>
                </w:rPr>
                <w:delText xml:space="preserve"> {</w:delText>
              </w:r>
            </w:del>
          </w:p>
          <w:p w14:paraId="25F5B51A" w14:textId="77777777" w:rsidR="00ED1509" w:rsidRPr="007520B6" w:rsidDel="008B6AF4" w:rsidRDefault="00ED1509">
            <w:pPr>
              <w:pStyle w:val="Heading1Numbered"/>
              <w:rPr>
                <w:del w:id="4790" w:author="Donovan Goode" w:date="2018-11-09T10:04:00Z"/>
                <w:rFonts w:ascii="Consolas" w:eastAsia="Times New Roman" w:hAnsi="Consolas" w:cs="Times New Roman"/>
                <w:color w:val="D4D4D4"/>
                <w:sz w:val="21"/>
                <w:szCs w:val="21"/>
              </w:rPr>
              <w:pPrChange w:id="4791" w:author="Donovan Goode" w:date="2018-11-09T10:05:00Z">
                <w:pPr>
                  <w:shd w:val="clear" w:color="auto" w:fill="1E1E1E"/>
                  <w:spacing w:line="285" w:lineRule="atLeast"/>
                </w:pPr>
              </w:pPrChange>
            </w:pPr>
            <w:del w:id="479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5E317AF7" w14:textId="77777777" w:rsidR="00ED1509" w:rsidRPr="007520B6" w:rsidDel="008B6AF4" w:rsidRDefault="00ED1509">
            <w:pPr>
              <w:pStyle w:val="Heading1Numbered"/>
              <w:rPr>
                <w:del w:id="4793" w:author="Donovan Goode" w:date="2018-11-09T10:04:00Z"/>
                <w:rFonts w:ascii="Consolas" w:eastAsia="Times New Roman" w:hAnsi="Consolas" w:cs="Times New Roman"/>
                <w:color w:val="D4D4D4"/>
                <w:sz w:val="21"/>
                <w:szCs w:val="21"/>
              </w:rPr>
              <w:pPrChange w:id="4794" w:author="Donovan Goode" w:date="2018-11-09T10:05:00Z">
                <w:pPr>
                  <w:shd w:val="clear" w:color="auto" w:fill="1E1E1E"/>
                  <w:spacing w:line="285" w:lineRule="atLeast"/>
                </w:pPr>
              </w:pPrChange>
            </w:pPr>
            <w:del w:id="4795" w:author="Donovan Goode" w:date="2018-11-09T10:04:00Z">
              <w:r w:rsidRPr="007520B6" w:rsidDel="008B6AF4">
                <w:rPr>
                  <w:rFonts w:ascii="Consolas" w:eastAsia="Times New Roman" w:hAnsi="Consolas" w:cs="Times New Roman"/>
                  <w:color w:val="D4D4D4"/>
                  <w:sz w:val="21"/>
                  <w:szCs w:val="21"/>
                </w:rPr>
                <w:delText>}</w:delText>
              </w:r>
            </w:del>
          </w:p>
          <w:p w14:paraId="2B472B60" w14:textId="77777777" w:rsidR="00ED1509" w:rsidRPr="007520B6" w:rsidDel="008B6AF4" w:rsidRDefault="00ED1509">
            <w:pPr>
              <w:pStyle w:val="Heading1Numbered"/>
              <w:rPr>
                <w:del w:id="4796" w:author="Donovan Goode" w:date="2018-11-09T10:04:00Z"/>
                <w:rFonts w:ascii="Consolas" w:eastAsia="Times New Roman" w:hAnsi="Consolas" w:cs="Times New Roman"/>
                <w:color w:val="D4D4D4"/>
                <w:sz w:val="21"/>
                <w:szCs w:val="21"/>
              </w:rPr>
              <w:pPrChange w:id="4797" w:author="Donovan Goode" w:date="2018-11-09T10:05:00Z">
                <w:pPr>
                  <w:shd w:val="clear" w:color="auto" w:fill="1E1E1E"/>
                  <w:spacing w:line="285" w:lineRule="atLeast"/>
                </w:pPr>
              </w:pPrChange>
            </w:pPr>
          </w:p>
          <w:p w14:paraId="6457CCF4" w14:textId="77777777" w:rsidR="00ED1509" w:rsidRPr="007520B6" w:rsidDel="008B6AF4" w:rsidRDefault="00ED1509">
            <w:pPr>
              <w:pStyle w:val="Heading1Numbered"/>
              <w:rPr>
                <w:del w:id="4798" w:author="Donovan Goode" w:date="2018-11-09T10:04:00Z"/>
                <w:rFonts w:ascii="Consolas" w:eastAsia="Times New Roman" w:hAnsi="Consolas" w:cs="Times New Roman"/>
                <w:color w:val="D4D4D4"/>
                <w:sz w:val="21"/>
                <w:szCs w:val="21"/>
              </w:rPr>
              <w:pPrChange w:id="4799" w:author="Donovan Goode" w:date="2018-11-09T10:05:00Z">
                <w:pPr>
                  <w:shd w:val="clear" w:color="auto" w:fill="1E1E1E"/>
                  <w:spacing w:line="285" w:lineRule="atLeast"/>
                </w:pPr>
              </w:pPrChange>
            </w:pPr>
            <w:del w:id="4800" w:author="Donovan Goode" w:date="2018-11-09T10:04:00Z">
              <w:r w:rsidRPr="007520B6" w:rsidDel="008B6AF4">
                <w:rPr>
                  <w:rFonts w:ascii="Consolas" w:eastAsia="Times New Roman" w:hAnsi="Consolas" w:cs="Times New Roman"/>
                  <w:color w:val="D7BA7D"/>
                  <w:sz w:val="21"/>
                  <w:szCs w:val="21"/>
                </w:rPr>
                <w:delText>#TopFAQsList .txtHomeFAQs</w:delText>
              </w:r>
              <w:r w:rsidRPr="007520B6" w:rsidDel="008B6AF4">
                <w:rPr>
                  <w:rFonts w:ascii="Consolas" w:eastAsia="Times New Roman" w:hAnsi="Consolas" w:cs="Times New Roman"/>
                  <w:color w:val="D4D4D4"/>
                  <w:sz w:val="21"/>
                  <w:szCs w:val="21"/>
                </w:rPr>
                <w:delText xml:space="preserve"> {</w:delText>
              </w:r>
            </w:del>
          </w:p>
          <w:p w14:paraId="175E86A2" w14:textId="77777777" w:rsidR="00ED1509" w:rsidRPr="007520B6" w:rsidDel="008B6AF4" w:rsidRDefault="00ED1509">
            <w:pPr>
              <w:pStyle w:val="Heading1Numbered"/>
              <w:rPr>
                <w:del w:id="4801" w:author="Donovan Goode" w:date="2018-11-09T10:04:00Z"/>
                <w:rFonts w:ascii="Consolas" w:eastAsia="Times New Roman" w:hAnsi="Consolas" w:cs="Times New Roman"/>
                <w:color w:val="D4D4D4"/>
                <w:sz w:val="21"/>
                <w:szCs w:val="21"/>
              </w:rPr>
              <w:pPrChange w:id="4802" w:author="Donovan Goode" w:date="2018-11-09T10:05:00Z">
                <w:pPr>
                  <w:shd w:val="clear" w:color="auto" w:fill="1E1E1E"/>
                  <w:spacing w:line="285" w:lineRule="atLeast"/>
                </w:pPr>
              </w:pPrChange>
            </w:pPr>
            <w:del w:id="480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#c8c8c8</w:delText>
              </w:r>
              <w:r w:rsidRPr="007520B6" w:rsidDel="008B6AF4">
                <w:rPr>
                  <w:rFonts w:ascii="Consolas" w:eastAsia="Times New Roman" w:hAnsi="Consolas" w:cs="Times New Roman"/>
                  <w:color w:val="D4D4D4"/>
                  <w:sz w:val="21"/>
                  <w:szCs w:val="21"/>
                </w:rPr>
                <w:delText>;</w:delText>
              </w:r>
            </w:del>
          </w:p>
          <w:p w14:paraId="205FAE19" w14:textId="77777777" w:rsidR="00ED1509" w:rsidRPr="007520B6" w:rsidDel="008B6AF4" w:rsidRDefault="00ED1509">
            <w:pPr>
              <w:pStyle w:val="Heading1Numbered"/>
              <w:rPr>
                <w:del w:id="4804" w:author="Donovan Goode" w:date="2018-11-09T10:04:00Z"/>
                <w:rFonts w:ascii="Consolas" w:eastAsia="Times New Roman" w:hAnsi="Consolas" w:cs="Times New Roman"/>
                <w:color w:val="D4D4D4"/>
                <w:sz w:val="21"/>
                <w:szCs w:val="21"/>
              </w:rPr>
              <w:pPrChange w:id="4805" w:author="Donovan Goode" w:date="2018-11-09T10:05:00Z">
                <w:pPr>
                  <w:shd w:val="clear" w:color="auto" w:fill="1E1E1E"/>
                  <w:spacing w:line="285" w:lineRule="atLeast"/>
                </w:pPr>
              </w:pPrChange>
            </w:pPr>
            <w:del w:id="480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11A6C63C" w14:textId="77777777" w:rsidR="00ED1509" w:rsidRPr="007520B6" w:rsidDel="008B6AF4" w:rsidRDefault="00ED1509">
            <w:pPr>
              <w:pStyle w:val="Heading1Numbered"/>
              <w:rPr>
                <w:del w:id="4807" w:author="Donovan Goode" w:date="2018-11-09T10:04:00Z"/>
                <w:rFonts w:ascii="Consolas" w:eastAsia="Times New Roman" w:hAnsi="Consolas" w:cs="Times New Roman"/>
                <w:color w:val="D4D4D4"/>
                <w:sz w:val="21"/>
                <w:szCs w:val="21"/>
              </w:rPr>
              <w:pPrChange w:id="4808" w:author="Donovan Goode" w:date="2018-11-09T10:05:00Z">
                <w:pPr>
                  <w:shd w:val="clear" w:color="auto" w:fill="1E1E1E"/>
                  <w:spacing w:line="285" w:lineRule="atLeast"/>
                </w:pPr>
              </w:pPrChange>
            </w:pPr>
            <w:del w:id="480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460F9468" w14:textId="77777777" w:rsidR="00ED1509" w:rsidRPr="007520B6" w:rsidDel="008B6AF4" w:rsidRDefault="00ED1509">
            <w:pPr>
              <w:pStyle w:val="Heading1Numbered"/>
              <w:rPr>
                <w:del w:id="4810" w:author="Donovan Goode" w:date="2018-11-09T10:04:00Z"/>
                <w:rFonts w:ascii="Consolas" w:eastAsia="Times New Roman" w:hAnsi="Consolas" w:cs="Times New Roman"/>
                <w:color w:val="D4D4D4"/>
                <w:sz w:val="21"/>
                <w:szCs w:val="21"/>
              </w:rPr>
              <w:pPrChange w:id="4811" w:author="Donovan Goode" w:date="2018-11-09T10:05:00Z">
                <w:pPr>
                  <w:shd w:val="clear" w:color="auto" w:fill="1E1E1E"/>
                  <w:spacing w:line="285" w:lineRule="atLeast"/>
                </w:pPr>
              </w:pPrChange>
            </w:pPr>
            <w:del w:id="481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203px</w:delText>
              </w:r>
              <w:r w:rsidRPr="007520B6" w:rsidDel="008B6AF4">
                <w:rPr>
                  <w:rFonts w:ascii="Consolas" w:eastAsia="Times New Roman" w:hAnsi="Consolas" w:cs="Times New Roman"/>
                  <w:color w:val="D4D4D4"/>
                  <w:sz w:val="21"/>
                  <w:szCs w:val="21"/>
                </w:rPr>
                <w:delText>;   </w:delText>
              </w:r>
            </w:del>
          </w:p>
          <w:p w14:paraId="5EBD44DA" w14:textId="77777777" w:rsidR="00ED1509" w:rsidRPr="007520B6" w:rsidDel="008B6AF4" w:rsidRDefault="00ED1509">
            <w:pPr>
              <w:pStyle w:val="Heading1Numbered"/>
              <w:rPr>
                <w:del w:id="4813" w:author="Donovan Goode" w:date="2018-11-09T10:04:00Z"/>
                <w:rFonts w:ascii="Consolas" w:eastAsia="Times New Roman" w:hAnsi="Consolas" w:cs="Times New Roman"/>
                <w:color w:val="D4D4D4"/>
                <w:sz w:val="21"/>
                <w:szCs w:val="21"/>
              </w:rPr>
              <w:pPrChange w:id="4814" w:author="Donovan Goode" w:date="2018-11-09T10:05:00Z">
                <w:pPr>
                  <w:shd w:val="clear" w:color="auto" w:fill="1E1E1E"/>
                  <w:spacing w:line="285" w:lineRule="atLeast"/>
                </w:pPr>
              </w:pPrChange>
            </w:pPr>
            <w:del w:id="4815" w:author="Donovan Goode" w:date="2018-11-09T10:04:00Z">
              <w:r w:rsidRPr="007520B6" w:rsidDel="008B6AF4">
                <w:rPr>
                  <w:rFonts w:ascii="Consolas" w:eastAsia="Times New Roman" w:hAnsi="Consolas" w:cs="Times New Roman"/>
                  <w:color w:val="D4D4D4"/>
                  <w:sz w:val="21"/>
                  <w:szCs w:val="21"/>
                </w:rPr>
                <w:delText>}</w:delText>
              </w:r>
            </w:del>
          </w:p>
          <w:p w14:paraId="1E074EB1" w14:textId="77777777" w:rsidR="00ED1509" w:rsidRPr="007520B6" w:rsidDel="008B6AF4" w:rsidRDefault="00ED1509">
            <w:pPr>
              <w:pStyle w:val="Heading1Numbered"/>
              <w:rPr>
                <w:del w:id="4816" w:author="Donovan Goode" w:date="2018-11-09T10:04:00Z"/>
                <w:rFonts w:ascii="Consolas" w:eastAsia="Times New Roman" w:hAnsi="Consolas" w:cs="Times New Roman"/>
                <w:color w:val="D4D4D4"/>
                <w:sz w:val="21"/>
                <w:szCs w:val="21"/>
              </w:rPr>
              <w:pPrChange w:id="4817" w:author="Donovan Goode" w:date="2018-11-09T10:05:00Z">
                <w:pPr>
                  <w:shd w:val="clear" w:color="auto" w:fill="1E1E1E"/>
                  <w:spacing w:line="285" w:lineRule="atLeast"/>
                </w:pPr>
              </w:pPrChange>
            </w:pPr>
          </w:p>
          <w:p w14:paraId="19629A92" w14:textId="77777777" w:rsidR="00ED1509" w:rsidRPr="007520B6" w:rsidDel="008B6AF4" w:rsidRDefault="00ED1509">
            <w:pPr>
              <w:pStyle w:val="Heading1Numbered"/>
              <w:rPr>
                <w:del w:id="4818" w:author="Donovan Goode" w:date="2018-11-09T10:04:00Z"/>
                <w:rFonts w:ascii="Consolas" w:eastAsia="Times New Roman" w:hAnsi="Consolas" w:cs="Times New Roman"/>
                <w:color w:val="D4D4D4"/>
                <w:sz w:val="21"/>
                <w:szCs w:val="21"/>
              </w:rPr>
              <w:pPrChange w:id="4819" w:author="Donovan Goode" w:date="2018-11-09T10:05:00Z">
                <w:pPr>
                  <w:shd w:val="clear" w:color="auto" w:fill="1E1E1E"/>
                  <w:spacing w:line="285" w:lineRule="atLeast"/>
                </w:pPr>
              </w:pPrChange>
            </w:pPr>
            <w:del w:id="4820" w:author="Donovan Goode" w:date="2018-11-09T10:04:00Z">
              <w:r w:rsidRPr="007520B6" w:rsidDel="008B6AF4">
                <w:rPr>
                  <w:rFonts w:ascii="Consolas" w:eastAsia="Times New Roman" w:hAnsi="Consolas" w:cs="Times New Roman"/>
                  <w:color w:val="D7BA7D"/>
                  <w:sz w:val="21"/>
                  <w:szCs w:val="21"/>
                </w:rPr>
                <w:delText>#TopFAQsList .btnHomeFAQs</w:delText>
              </w:r>
              <w:r w:rsidRPr="007520B6" w:rsidDel="008B6AF4">
                <w:rPr>
                  <w:rFonts w:ascii="Consolas" w:eastAsia="Times New Roman" w:hAnsi="Consolas" w:cs="Times New Roman"/>
                  <w:color w:val="D4D4D4"/>
                  <w:sz w:val="21"/>
                  <w:szCs w:val="21"/>
                </w:rPr>
                <w:delText xml:space="preserve"> {</w:delText>
              </w:r>
            </w:del>
          </w:p>
          <w:p w14:paraId="76D08457" w14:textId="77777777" w:rsidR="00ED1509" w:rsidRPr="007520B6" w:rsidDel="008B6AF4" w:rsidRDefault="00ED1509">
            <w:pPr>
              <w:pStyle w:val="Heading1Numbered"/>
              <w:rPr>
                <w:del w:id="4821" w:author="Donovan Goode" w:date="2018-11-09T10:04:00Z"/>
                <w:rFonts w:ascii="Consolas" w:eastAsia="Times New Roman" w:hAnsi="Consolas" w:cs="Times New Roman"/>
                <w:color w:val="D4D4D4"/>
                <w:sz w:val="21"/>
                <w:szCs w:val="21"/>
              </w:rPr>
              <w:pPrChange w:id="4822" w:author="Donovan Goode" w:date="2018-11-09T10:05:00Z">
                <w:pPr>
                  <w:shd w:val="clear" w:color="auto" w:fill="1E1E1E"/>
                  <w:spacing w:line="285" w:lineRule="atLeast"/>
                </w:pPr>
              </w:pPrChange>
            </w:pPr>
            <w:del w:id="482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F44747"/>
                  <w:sz w:val="21"/>
                  <w:szCs w:val="21"/>
                </w:rPr>
                <w:delText>-webkit-gradient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linear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F44747"/>
                  <w:sz w:val="21"/>
                  <w:szCs w:val="21"/>
                </w:rPr>
                <w:delText>color-stop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0.05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F44747"/>
                  <w:sz w:val="21"/>
                  <w:szCs w:val="21"/>
                </w:rPr>
                <w:delText>color-stop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w:delText>
              </w:r>
            </w:del>
          </w:p>
          <w:p w14:paraId="3871EB60" w14:textId="77777777" w:rsidR="00ED1509" w:rsidRPr="007520B6" w:rsidDel="008B6AF4" w:rsidRDefault="00ED1509">
            <w:pPr>
              <w:pStyle w:val="Heading1Numbered"/>
              <w:rPr>
                <w:del w:id="4824" w:author="Donovan Goode" w:date="2018-11-09T10:04:00Z"/>
                <w:rFonts w:ascii="Consolas" w:eastAsia="Times New Roman" w:hAnsi="Consolas" w:cs="Times New Roman"/>
                <w:color w:val="D4D4D4"/>
                <w:sz w:val="21"/>
                <w:szCs w:val="21"/>
              </w:rPr>
              <w:pPrChange w:id="4825" w:author="Donovan Goode" w:date="2018-11-09T10:05:00Z">
                <w:pPr>
                  <w:shd w:val="clear" w:color="auto" w:fill="1E1E1E"/>
                  <w:spacing w:line="285" w:lineRule="atLeast"/>
                </w:pPr>
              </w:pPrChange>
            </w:pPr>
            <w:del w:id="482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CDCAA"/>
                  <w:sz w:val="21"/>
                  <w:szCs w:val="21"/>
                </w:rPr>
                <w:delText>-moz-linear-gradient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 xml:space="preserve"> );</w:delText>
              </w:r>
            </w:del>
          </w:p>
          <w:p w14:paraId="055F9FC4" w14:textId="77777777" w:rsidR="00ED1509" w:rsidRPr="007520B6" w:rsidDel="008B6AF4" w:rsidRDefault="00ED1509">
            <w:pPr>
              <w:pStyle w:val="Heading1Numbered"/>
              <w:rPr>
                <w:del w:id="4827" w:author="Donovan Goode" w:date="2018-11-09T10:04:00Z"/>
                <w:rFonts w:ascii="Consolas" w:eastAsia="Times New Roman" w:hAnsi="Consolas" w:cs="Times New Roman"/>
                <w:color w:val="D4D4D4"/>
                <w:sz w:val="21"/>
                <w:szCs w:val="21"/>
              </w:rPr>
              <w:pPrChange w:id="4828" w:author="Donovan Goode" w:date="2018-11-09T10:05:00Z">
                <w:pPr>
                  <w:shd w:val="clear" w:color="auto" w:fill="1E1E1E"/>
                  <w:spacing w:line="285" w:lineRule="atLeast"/>
                </w:pPr>
              </w:pPrChange>
            </w:pPr>
            <w:del w:id="482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filter</w:delText>
              </w:r>
              <w:r w:rsidRPr="007520B6" w:rsidDel="008B6AF4">
                <w:rPr>
                  <w:rFonts w:ascii="Consolas" w:eastAsia="Times New Roman" w:hAnsi="Consolas" w:cs="Times New Roman"/>
                  <w:color w:val="D4D4D4"/>
                  <w:sz w:val="21"/>
                  <w:szCs w:val="21"/>
                </w:rPr>
                <w:delText>:progid:DXImageTransform.Microsoft.gradient(startColorstr=</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endColorstr=</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w:delText>
              </w:r>
            </w:del>
          </w:p>
          <w:p w14:paraId="4080C62B" w14:textId="77777777" w:rsidR="00ED1509" w:rsidRPr="007520B6" w:rsidDel="008B6AF4" w:rsidRDefault="00ED1509">
            <w:pPr>
              <w:pStyle w:val="Heading1Numbered"/>
              <w:rPr>
                <w:del w:id="4830" w:author="Donovan Goode" w:date="2018-11-09T10:04:00Z"/>
                <w:rFonts w:ascii="Consolas" w:eastAsia="Times New Roman" w:hAnsi="Consolas" w:cs="Times New Roman"/>
                <w:color w:val="D4D4D4"/>
                <w:sz w:val="21"/>
                <w:szCs w:val="21"/>
              </w:rPr>
              <w:pPrChange w:id="4831" w:author="Donovan Goode" w:date="2018-11-09T10:05:00Z">
                <w:pPr>
                  <w:shd w:val="clear" w:color="auto" w:fill="1E1E1E"/>
                  <w:spacing w:line="285" w:lineRule="atLeast"/>
                </w:pPr>
              </w:pPrChange>
            </w:pPr>
            <w:del w:id="483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w:delText>
              </w:r>
            </w:del>
          </w:p>
          <w:p w14:paraId="273F40A8" w14:textId="77777777" w:rsidR="00ED1509" w:rsidRPr="007520B6" w:rsidDel="008B6AF4" w:rsidRDefault="00ED1509">
            <w:pPr>
              <w:pStyle w:val="Heading1Numbered"/>
              <w:rPr>
                <w:del w:id="4833" w:author="Donovan Goode" w:date="2018-11-09T10:04:00Z"/>
                <w:rFonts w:ascii="Consolas" w:eastAsia="Times New Roman" w:hAnsi="Consolas" w:cs="Times New Roman"/>
                <w:color w:val="D4D4D4"/>
                <w:sz w:val="21"/>
                <w:szCs w:val="21"/>
              </w:rPr>
              <w:pPrChange w:id="4834" w:author="Donovan Goode" w:date="2018-11-09T10:05:00Z">
                <w:pPr>
                  <w:shd w:val="clear" w:color="auto" w:fill="1E1E1E"/>
                  <w:spacing w:line="285" w:lineRule="atLeast"/>
                </w:pPr>
              </w:pPrChange>
            </w:pPr>
            <w:del w:id="4835"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-moz-border-radius</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40A02920" w14:textId="77777777" w:rsidR="00ED1509" w:rsidRPr="007520B6" w:rsidDel="008B6AF4" w:rsidRDefault="00ED1509">
            <w:pPr>
              <w:pStyle w:val="Heading1Numbered"/>
              <w:rPr>
                <w:del w:id="4836" w:author="Donovan Goode" w:date="2018-11-09T10:04:00Z"/>
                <w:rFonts w:ascii="Consolas" w:eastAsia="Times New Roman" w:hAnsi="Consolas" w:cs="Times New Roman"/>
                <w:color w:val="D4D4D4"/>
                <w:sz w:val="21"/>
                <w:szCs w:val="21"/>
              </w:rPr>
              <w:pPrChange w:id="4837" w:author="Donovan Goode" w:date="2018-11-09T10:05:00Z">
                <w:pPr>
                  <w:shd w:val="clear" w:color="auto" w:fill="1E1E1E"/>
                  <w:spacing w:line="285" w:lineRule="atLeast"/>
                </w:pPr>
              </w:pPrChange>
            </w:pPr>
            <w:del w:id="4838"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-webkit-border-radius</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5B567E06" w14:textId="77777777" w:rsidR="00ED1509" w:rsidRPr="007520B6" w:rsidDel="008B6AF4" w:rsidRDefault="00ED1509">
            <w:pPr>
              <w:pStyle w:val="Heading1Numbered"/>
              <w:rPr>
                <w:del w:id="4839" w:author="Donovan Goode" w:date="2018-11-09T10:04:00Z"/>
                <w:rFonts w:ascii="Consolas" w:eastAsia="Times New Roman" w:hAnsi="Consolas" w:cs="Times New Roman"/>
                <w:color w:val="D4D4D4"/>
                <w:sz w:val="21"/>
                <w:szCs w:val="21"/>
              </w:rPr>
              <w:pPrChange w:id="4840" w:author="Donovan Goode" w:date="2018-11-09T10:05:00Z">
                <w:pPr>
                  <w:shd w:val="clear" w:color="auto" w:fill="1E1E1E"/>
                  <w:spacing w:line="285" w:lineRule="atLeast"/>
                </w:pPr>
              </w:pPrChange>
            </w:pPr>
            <w:del w:id="484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border-radius</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202D9E5F" w14:textId="77777777" w:rsidR="00ED1509" w:rsidRPr="007520B6" w:rsidDel="008B6AF4" w:rsidRDefault="00ED1509">
            <w:pPr>
              <w:pStyle w:val="Heading1Numbered"/>
              <w:rPr>
                <w:del w:id="4842" w:author="Donovan Goode" w:date="2018-11-09T10:04:00Z"/>
                <w:rFonts w:ascii="Consolas" w:eastAsia="Times New Roman" w:hAnsi="Consolas" w:cs="Times New Roman"/>
                <w:color w:val="D4D4D4"/>
                <w:sz w:val="21"/>
                <w:szCs w:val="21"/>
              </w:rPr>
              <w:pPrChange w:id="4843" w:author="Donovan Goode" w:date="2018-11-09T10:05:00Z">
                <w:pPr>
                  <w:shd w:val="clear" w:color="auto" w:fill="1E1E1E"/>
                  <w:spacing w:line="285" w:lineRule="atLeast"/>
                </w:pPr>
              </w:pPrChange>
            </w:pPr>
            <w:del w:id="484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inline-block</w:delText>
              </w:r>
              <w:r w:rsidRPr="007520B6" w:rsidDel="008B6AF4">
                <w:rPr>
                  <w:rFonts w:ascii="Consolas" w:eastAsia="Times New Roman" w:hAnsi="Consolas" w:cs="Times New Roman"/>
                  <w:color w:val="D4D4D4"/>
                  <w:sz w:val="21"/>
                  <w:szCs w:val="21"/>
                </w:rPr>
                <w:delText>;</w:delText>
              </w:r>
            </w:del>
          </w:p>
          <w:p w14:paraId="11217576" w14:textId="77777777" w:rsidR="00ED1509" w:rsidRPr="007520B6" w:rsidDel="008B6AF4" w:rsidRDefault="00ED1509">
            <w:pPr>
              <w:pStyle w:val="Heading1Numbered"/>
              <w:rPr>
                <w:del w:id="4845" w:author="Donovan Goode" w:date="2018-11-09T10:04:00Z"/>
                <w:rFonts w:ascii="Consolas" w:eastAsia="Times New Roman" w:hAnsi="Consolas" w:cs="Times New Roman"/>
                <w:color w:val="D4D4D4"/>
                <w:sz w:val="21"/>
                <w:szCs w:val="21"/>
              </w:rPr>
              <w:pPrChange w:id="4846" w:author="Donovan Goode" w:date="2018-11-09T10:05:00Z">
                <w:pPr>
                  <w:shd w:val="clear" w:color="auto" w:fill="1E1E1E"/>
                  <w:spacing w:line="285" w:lineRule="atLeast"/>
                </w:pPr>
              </w:pPrChange>
            </w:pPr>
            <w:del w:id="484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4BA3E644" w14:textId="77777777" w:rsidR="00ED1509" w:rsidRPr="007520B6" w:rsidDel="008B6AF4" w:rsidRDefault="00ED1509">
            <w:pPr>
              <w:pStyle w:val="Heading1Numbered"/>
              <w:rPr>
                <w:del w:id="4848" w:author="Donovan Goode" w:date="2018-11-09T10:04:00Z"/>
                <w:rFonts w:ascii="Consolas" w:eastAsia="Times New Roman" w:hAnsi="Consolas" w:cs="Times New Roman"/>
                <w:color w:val="D4D4D4"/>
                <w:sz w:val="21"/>
                <w:szCs w:val="21"/>
              </w:rPr>
              <w:pPrChange w:id="4849" w:author="Donovan Goode" w:date="2018-11-09T10:05:00Z">
                <w:pPr>
                  <w:shd w:val="clear" w:color="auto" w:fill="1E1E1E"/>
                  <w:spacing w:line="285" w:lineRule="atLeast"/>
                </w:pPr>
              </w:pPrChange>
            </w:pPr>
            <w:del w:id="485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w:delText>
              </w:r>
            </w:del>
          </w:p>
          <w:p w14:paraId="69C59398" w14:textId="77777777" w:rsidR="00ED1509" w:rsidRPr="007520B6" w:rsidDel="008B6AF4" w:rsidRDefault="00ED1509">
            <w:pPr>
              <w:pStyle w:val="Heading1Numbered"/>
              <w:rPr>
                <w:del w:id="4851" w:author="Donovan Goode" w:date="2018-11-09T10:04:00Z"/>
                <w:rFonts w:ascii="Consolas" w:eastAsia="Times New Roman" w:hAnsi="Consolas" w:cs="Times New Roman"/>
                <w:color w:val="D4D4D4"/>
                <w:sz w:val="21"/>
                <w:szCs w:val="21"/>
              </w:rPr>
              <w:pPrChange w:id="4852" w:author="Donovan Goode" w:date="2018-11-09T10:05:00Z">
                <w:pPr>
                  <w:shd w:val="clear" w:color="auto" w:fill="1E1E1E"/>
                  <w:spacing w:line="285" w:lineRule="atLeast"/>
                </w:pPr>
              </w:pPrChange>
            </w:pPr>
            <w:del w:id="4853"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12px</w:delText>
              </w:r>
              <w:r w:rsidRPr="007520B6" w:rsidDel="008B6AF4">
                <w:rPr>
                  <w:rFonts w:ascii="Consolas" w:eastAsia="Times New Roman" w:hAnsi="Consolas" w:cs="Times New Roman"/>
                  <w:color w:val="D4D4D4"/>
                  <w:sz w:val="21"/>
                  <w:szCs w:val="21"/>
                </w:rPr>
                <w:delText>;</w:delText>
              </w:r>
            </w:del>
          </w:p>
          <w:p w14:paraId="5BBC26B4" w14:textId="77777777" w:rsidR="00ED1509" w:rsidRPr="007520B6" w:rsidDel="008B6AF4" w:rsidRDefault="00ED1509">
            <w:pPr>
              <w:pStyle w:val="Heading1Numbered"/>
              <w:rPr>
                <w:del w:id="4854" w:author="Donovan Goode" w:date="2018-11-09T10:04:00Z"/>
                <w:rFonts w:ascii="Consolas" w:eastAsia="Times New Roman" w:hAnsi="Consolas" w:cs="Times New Roman"/>
                <w:color w:val="D4D4D4"/>
                <w:sz w:val="21"/>
                <w:szCs w:val="21"/>
              </w:rPr>
              <w:pPrChange w:id="4855" w:author="Donovan Goode" w:date="2018-11-09T10:05:00Z">
                <w:pPr>
                  <w:shd w:val="clear" w:color="auto" w:fill="1E1E1E"/>
                  <w:spacing w:line="285" w:lineRule="atLeast"/>
                </w:pPr>
              </w:pPrChange>
            </w:pPr>
            <w:del w:id="4856"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5C25A43A" w14:textId="77777777" w:rsidR="00ED1509" w:rsidRPr="007520B6" w:rsidDel="008B6AF4" w:rsidRDefault="00ED1509">
            <w:pPr>
              <w:pStyle w:val="Heading1Numbered"/>
              <w:rPr>
                <w:del w:id="4857" w:author="Donovan Goode" w:date="2018-11-09T10:04:00Z"/>
                <w:rFonts w:ascii="Consolas" w:eastAsia="Times New Roman" w:hAnsi="Consolas" w:cs="Times New Roman"/>
                <w:color w:val="D4D4D4"/>
                <w:sz w:val="21"/>
                <w:szCs w:val="21"/>
              </w:rPr>
              <w:pPrChange w:id="4858" w:author="Donovan Goode" w:date="2018-11-09T10:05:00Z">
                <w:pPr>
                  <w:shd w:val="clear" w:color="auto" w:fill="1E1E1E"/>
                  <w:spacing w:line="285" w:lineRule="atLeast"/>
                </w:pPr>
              </w:pPrChange>
            </w:pPr>
            <w:del w:id="485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w:delText>
              </w:r>
            </w:del>
          </w:p>
          <w:p w14:paraId="2B1A20EF" w14:textId="77777777" w:rsidR="00ED1509" w:rsidRPr="007520B6" w:rsidDel="008B6AF4" w:rsidRDefault="00ED1509">
            <w:pPr>
              <w:pStyle w:val="Heading1Numbered"/>
              <w:rPr>
                <w:del w:id="4860" w:author="Donovan Goode" w:date="2018-11-09T10:04:00Z"/>
                <w:rFonts w:ascii="Consolas" w:eastAsia="Times New Roman" w:hAnsi="Consolas" w:cs="Times New Roman"/>
                <w:color w:val="D4D4D4"/>
                <w:sz w:val="21"/>
                <w:szCs w:val="21"/>
              </w:rPr>
              <w:pPrChange w:id="4861" w:author="Donovan Goode" w:date="2018-11-09T10:05:00Z">
                <w:pPr>
                  <w:shd w:val="clear" w:color="auto" w:fill="1E1E1E"/>
                  <w:spacing w:line="285" w:lineRule="atLeast"/>
                </w:pPr>
              </w:pPrChange>
            </w:pPr>
            <w:del w:id="486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246E3ED4" w14:textId="77777777" w:rsidR="00ED1509" w:rsidRPr="007520B6" w:rsidDel="008B6AF4" w:rsidRDefault="00ED1509">
            <w:pPr>
              <w:pStyle w:val="Heading1Numbered"/>
              <w:rPr>
                <w:del w:id="4863" w:author="Donovan Goode" w:date="2018-11-09T10:04:00Z"/>
                <w:rFonts w:ascii="Consolas" w:eastAsia="Times New Roman" w:hAnsi="Consolas" w:cs="Times New Roman"/>
                <w:color w:val="D4D4D4"/>
                <w:sz w:val="21"/>
                <w:szCs w:val="21"/>
              </w:rPr>
              <w:pPrChange w:id="4864" w:author="Donovan Goode" w:date="2018-11-09T10:05:00Z">
                <w:pPr>
                  <w:shd w:val="clear" w:color="auto" w:fill="1E1E1E"/>
                  <w:spacing w:line="285" w:lineRule="atLeast"/>
                </w:pPr>
              </w:pPrChange>
            </w:pPr>
            <w:del w:id="4865" w:author="Donovan Goode" w:date="2018-11-09T10:04:00Z">
              <w:r w:rsidRPr="007520B6" w:rsidDel="008B6AF4">
                <w:rPr>
                  <w:rFonts w:ascii="Consolas" w:eastAsia="Times New Roman" w:hAnsi="Consolas" w:cs="Times New Roman"/>
                  <w:color w:val="D4D4D4"/>
                  <w:sz w:val="21"/>
                  <w:szCs w:val="21"/>
                </w:rPr>
                <w:delText>}</w:delText>
              </w:r>
            </w:del>
          </w:p>
          <w:p w14:paraId="346D01DD" w14:textId="77777777" w:rsidR="00ED1509" w:rsidRPr="007520B6" w:rsidDel="008B6AF4" w:rsidRDefault="00ED1509">
            <w:pPr>
              <w:pStyle w:val="Heading1Numbered"/>
              <w:rPr>
                <w:del w:id="4866" w:author="Donovan Goode" w:date="2018-11-09T10:04:00Z"/>
                <w:rFonts w:ascii="Consolas" w:eastAsia="Times New Roman" w:hAnsi="Consolas" w:cs="Times New Roman"/>
                <w:color w:val="D4D4D4"/>
                <w:sz w:val="21"/>
                <w:szCs w:val="21"/>
              </w:rPr>
              <w:pPrChange w:id="4867" w:author="Donovan Goode" w:date="2018-11-09T10:05:00Z">
                <w:pPr>
                  <w:shd w:val="clear" w:color="auto" w:fill="1E1E1E"/>
                  <w:spacing w:line="285" w:lineRule="atLeast"/>
                </w:pPr>
              </w:pPrChange>
            </w:pPr>
            <w:del w:id="4868" w:author="Donovan Goode" w:date="2018-11-09T10:04:00Z">
              <w:r w:rsidRPr="007520B6" w:rsidDel="008B6AF4">
                <w:rPr>
                  <w:rFonts w:ascii="Consolas" w:eastAsia="Times New Roman" w:hAnsi="Consolas" w:cs="Times New Roman"/>
                  <w:color w:val="D7BA7D"/>
                  <w:sz w:val="21"/>
                  <w:szCs w:val="21"/>
                </w:rPr>
                <w:delText>#TopFAQsList .btnHomeFAQs:hover</w:delText>
              </w:r>
              <w:r w:rsidRPr="007520B6" w:rsidDel="008B6AF4">
                <w:rPr>
                  <w:rFonts w:ascii="Consolas" w:eastAsia="Times New Roman" w:hAnsi="Consolas" w:cs="Times New Roman"/>
                  <w:color w:val="D4D4D4"/>
                  <w:sz w:val="21"/>
                  <w:szCs w:val="21"/>
                </w:rPr>
                <w:delText xml:space="preserve"> {</w:delText>
              </w:r>
            </w:del>
          </w:p>
          <w:p w14:paraId="54ED53A0" w14:textId="77777777" w:rsidR="00ED1509" w:rsidRPr="007520B6" w:rsidDel="008B6AF4" w:rsidRDefault="00ED1509">
            <w:pPr>
              <w:pStyle w:val="Heading1Numbered"/>
              <w:rPr>
                <w:del w:id="4869" w:author="Donovan Goode" w:date="2018-11-09T10:04:00Z"/>
                <w:rFonts w:ascii="Consolas" w:eastAsia="Times New Roman" w:hAnsi="Consolas" w:cs="Times New Roman"/>
                <w:color w:val="D4D4D4"/>
                <w:sz w:val="21"/>
                <w:szCs w:val="21"/>
              </w:rPr>
              <w:pPrChange w:id="4870" w:author="Donovan Goode" w:date="2018-11-09T10:05:00Z">
                <w:pPr>
                  <w:shd w:val="clear" w:color="auto" w:fill="1E1E1E"/>
                  <w:spacing w:line="285" w:lineRule="atLeast"/>
                </w:pPr>
              </w:pPrChange>
            </w:pPr>
            <w:del w:id="4871"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F44747"/>
                  <w:sz w:val="21"/>
                  <w:szCs w:val="21"/>
                </w:rPr>
                <w:delText>-webkit-gradient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linear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F44747"/>
                  <w:sz w:val="21"/>
                  <w:szCs w:val="21"/>
                </w:rPr>
                <w:delText>color-stop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0.05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F44747"/>
                  <w:sz w:val="21"/>
                  <w:szCs w:val="21"/>
                </w:rPr>
                <w:delText>color-stop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w:delText>
              </w:r>
            </w:del>
          </w:p>
          <w:p w14:paraId="2FAE00E2" w14:textId="77777777" w:rsidR="00ED1509" w:rsidRPr="007520B6" w:rsidDel="008B6AF4" w:rsidRDefault="00ED1509">
            <w:pPr>
              <w:pStyle w:val="Heading1Numbered"/>
              <w:rPr>
                <w:del w:id="4872" w:author="Donovan Goode" w:date="2018-11-09T10:04:00Z"/>
                <w:rFonts w:ascii="Consolas" w:eastAsia="Times New Roman" w:hAnsi="Consolas" w:cs="Times New Roman"/>
                <w:color w:val="D4D4D4"/>
                <w:sz w:val="21"/>
                <w:szCs w:val="21"/>
              </w:rPr>
              <w:pPrChange w:id="4873" w:author="Donovan Goode" w:date="2018-11-09T10:05:00Z">
                <w:pPr>
                  <w:shd w:val="clear" w:color="auto" w:fill="1E1E1E"/>
                  <w:spacing w:line="285" w:lineRule="atLeast"/>
                </w:pPr>
              </w:pPrChange>
            </w:pPr>
            <w:del w:id="4874"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CDCAA"/>
                  <w:sz w:val="21"/>
                  <w:szCs w:val="21"/>
                </w:rPr>
                <w:delText>-moz-linear-gradient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 xml:space="preserve"> );</w:delText>
              </w:r>
            </w:del>
          </w:p>
          <w:p w14:paraId="4164BD30" w14:textId="77777777" w:rsidR="00ED1509" w:rsidRPr="007520B6" w:rsidDel="008B6AF4" w:rsidRDefault="00ED1509">
            <w:pPr>
              <w:pStyle w:val="Heading1Numbered"/>
              <w:rPr>
                <w:del w:id="4875" w:author="Donovan Goode" w:date="2018-11-09T10:04:00Z"/>
                <w:rFonts w:ascii="Consolas" w:eastAsia="Times New Roman" w:hAnsi="Consolas" w:cs="Times New Roman"/>
                <w:color w:val="D4D4D4"/>
                <w:sz w:val="21"/>
                <w:szCs w:val="21"/>
              </w:rPr>
              <w:pPrChange w:id="4876" w:author="Donovan Goode" w:date="2018-11-09T10:05:00Z">
                <w:pPr>
                  <w:shd w:val="clear" w:color="auto" w:fill="1E1E1E"/>
                  <w:spacing w:line="285" w:lineRule="atLeast"/>
                </w:pPr>
              </w:pPrChange>
            </w:pPr>
            <w:del w:id="4877"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filter</w:delText>
              </w:r>
              <w:r w:rsidRPr="007520B6" w:rsidDel="008B6AF4">
                <w:rPr>
                  <w:rFonts w:ascii="Consolas" w:eastAsia="Times New Roman" w:hAnsi="Consolas" w:cs="Times New Roman"/>
                  <w:color w:val="D4D4D4"/>
                  <w:sz w:val="21"/>
                  <w:szCs w:val="21"/>
                </w:rPr>
                <w:delText>:progid:DXImageTransform.Microsoft.gradient(startColorstr=</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 endColorstr=</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w:delText>
              </w:r>
            </w:del>
          </w:p>
          <w:p w14:paraId="50BAA12B" w14:textId="77777777" w:rsidR="00ED1509" w:rsidRPr="007520B6" w:rsidDel="008B6AF4" w:rsidRDefault="00ED1509">
            <w:pPr>
              <w:pStyle w:val="Heading1Numbered"/>
              <w:rPr>
                <w:del w:id="4878" w:author="Donovan Goode" w:date="2018-11-09T10:04:00Z"/>
                <w:rFonts w:ascii="Consolas" w:eastAsia="Times New Roman" w:hAnsi="Consolas" w:cs="Times New Roman"/>
                <w:color w:val="D4D4D4"/>
                <w:sz w:val="21"/>
                <w:szCs w:val="21"/>
              </w:rPr>
              <w:pPrChange w:id="4879" w:author="Donovan Goode" w:date="2018-11-09T10:05:00Z">
                <w:pPr>
                  <w:shd w:val="clear" w:color="auto" w:fill="1E1E1E"/>
                  <w:spacing w:line="285" w:lineRule="atLeast"/>
                </w:pPr>
              </w:pPrChange>
            </w:pPr>
            <w:del w:id="4880"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#999999</w:delText>
              </w:r>
              <w:r w:rsidRPr="007520B6" w:rsidDel="008B6AF4">
                <w:rPr>
                  <w:rFonts w:ascii="Consolas" w:eastAsia="Times New Roman" w:hAnsi="Consolas" w:cs="Times New Roman"/>
                  <w:color w:val="D4D4D4"/>
                  <w:sz w:val="21"/>
                  <w:szCs w:val="21"/>
                </w:rPr>
                <w:delText>;</w:delText>
              </w:r>
            </w:del>
          </w:p>
          <w:p w14:paraId="22C5DA72" w14:textId="77777777" w:rsidR="00ED1509" w:rsidRPr="007520B6" w:rsidDel="008B6AF4" w:rsidRDefault="00ED1509">
            <w:pPr>
              <w:pStyle w:val="Heading1Numbered"/>
              <w:rPr>
                <w:del w:id="4881" w:author="Donovan Goode" w:date="2018-11-09T10:04:00Z"/>
                <w:rFonts w:ascii="Consolas" w:eastAsia="Times New Roman" w:hAnsi="Consolas" w:cs="Times New Roman"/>
                <w:color w:val="D4D4D4"/>
                <w:sz w:val="21"/>
                <w:szCs w:val="21"/>
              </w:rPr>
              <w:pPrChange w:id="4882" w:author="Donovan Goode" w:date="2018-11-09T10:05:00Z">
                <w:pPr>
                  <w:shd w:val="clear" w:color="auto" w:fill="1E1E1E"/>
                  <w:spacing w:line="285" w:lineRule="atLeast"/>
                </w:pPr>
              </w:pPrChange>
            </w:pPr>
            <w:del w:id="4883" w:author="Donovan Goode" w:date="2018-11-09T10:04:00Z">
              <w:r w:rsidRPr="007520B6" w:rsidDel="008B6AF4">
                <w:rPr>
                  <w:rFonts w:ascii="Consolas" w:eastAsia="Times New Roman" w:hAnsi="Consolas" w:cs="Times New Roman"/>
                  <w:color w:val="D4D4D4"/>
                  <w:sz w:val="21"/>
                  <w:szCs w:val="21"/>
                </w:rPr>
                <w:delText>}</w:delText>
              </w:r>
            </w:del>
          </w:p>
          <w:p w14:paraId="1B5A0981" w14:textId="77777777" w:rsidR="00ED1509" w:rsidRPr="007520B6" w:rsidDel="008B6AF4" w:rsidRDefault="00ED1509">
            <w:pPr>
              <w:pStyle w:val="Heading1Numbered"/>
              <w:rPr>
                <w:del w:id="4884" w:author="Donovan Goode" w:date="2018-11-09T10:04:00Z"/>
                <w:rFonts w:ascii="Consolas" w:eastAsia="Times New Roman" w:hAnsi="Consolas" w:cs="Times New Roman"/>
                <w:color w:val="D4D4D4"/>
                <w:sz w:val="21"/>
                <w:szCs w:val="21"/>
              </w:rPr>
              <w:pPrChange w:id="4885" w:author="Donovan Goode" w:date="2018-11-09T10:05:00Z">
                <w:pPr>
                  <w:shd w:val="clear" w:color="auto" w:fill="1E1E1E"/>
                  <w:spacing w:line="285" w:lineRule="atLeast"/>
                </w:pPr>
              </w:pPrChange>
            </w:pPr>
            <w:del w:id="4886" w:author="Donovan Goode" w:date="2018-11-09T10:04:00Z">
              <w:r w:rsidRPr="007520B6" w:rsidDel="008B6AF4">
                <w:rPr>
                  <w:rFonts w:ascii="Consolas" w:eastAsia="Times New Roman" w:hAnsi="Consolas" w:cs="Times New Roman"/>
                  <w:color w:val="D7BA7D"/>
                  <w:sz w:val="21"/>
                  <w:szCs w:val="21"/>
                </w:rPr>
                <w:delText>#TopFAQsList .btnHomeFAQs:active</w:delText>
              </w:r>
              <w:r w:rsidRPr="007520B6" w:rsidDel="008B6AF4">
                <w:rPr>
                  <w:rFonts w:ascii="Consolas" w:eastAsia="Times New Roman" w:hAnsi="Consolas" w:cs="Times New Roman"/>
                  <w:color w:val="D4D4D4"/>
                  <w:sz w:val="21"/>
                  <w:szCs w:val="21"/>
                </w:rPr>
                <w:delText xml:space="preserve"> {</w:delText>
              </w:r>
            </w:del>
          </w:p>
          <w:p w14:paraId="682B5547" w14:textId="77777777" w:rsidR="00ED1509" w:rsidRPr="007520B6" w:rsidDel="008B6AF4" w:rsidRDefault="00ED1509">
            <w:pPr>
              <w:pStyle w:val="Heading1Numbered"/>
              <w:rPr>
                <w:del w:id="4887" w:author="Donovan Goode" w:date="2018-11-09T10:04:00Z"/>
                <w:rFonts w:ascii="Consolas" w:eastAsia="Times New Roman" w:hAnsi="Consolas" w:cs="Times New Roman"/>
                <w:color w:val="D4D4D4"/>
                <w:sz w:val="21"/>
                <w:szCs w:val="21"/>
              </w:rPr>
              <w:pPrChange w:id="4888" w:author="Donovan Goode" w:date="2018-11-09T10:05:00Z">
                <w:pPr>
                  <w:shd w:val="clear" w:color="auto" w:fill="1E1E1E"/>
                  <w:spacing w:line="285" w:lineRule="atLeast"/>
                </w:pPr>
              </w:pPrChange>
            </w:pPr>
            <w:del w:id="4889"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61738691" w14:textId="77777777" w:rsidR="00ED1509" w:rsidRPr="007520B6" w:rsidDel="008B6AF4" w:rsidRDefault="00ED1509">
            <w:pPr>
              <w:pStyle w:val="Heading1Numbered"/>
              <w:rPr>
                <w:del w:id="4890" w:author="Donovan Goode" w:date="2018-11-09T10:04:00Z"/>
                <w:rFonts w:ascii="Consolas" w:eastAsia="Times New Roman" w:hAnsi="Consolas" w:cs="Times New Roman"/>
                <w:color w:val="D4D4D4"/>
                <w:sz w:val="21"/>
                <w:szCs w:val="21"/>
              </w:rPr>
              <w:pPrChange w:id="4891" w:author="Donovan Goode" w:date="2018-11-09T10:05:00Z">
                <w:pPr>
                  <w:shd w:val="clear" w:color="auto" w:fill="1E1E1E"/>
                  <w:spacing w:line="285" w:lineRule="atLeast"/>
                </w:pPr>
              </w:pPrChange>
            </w:pPr>
            <w:del w:id="4892" w:author="Donovan Goode" w:date="2018-11-09T10:04:00Z">
              <w:r w:rsidRPr="007520B6" w:rsidDel="008B6AF4">
                <w:rPr>
                  <w:rFonts w:ascii="Consolas" w:eastAsia="Times New Roman" w:hAnsi="Consolas" w:cs="Times New Roman"/>
                  <w:color w:val="D4D4D4"/>
                  <w:sz w:val="21"/>
                  <w:szCs w:val="21"/>
                </w:rPr>
                <w:delText>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27FE5998" w14:textId="77777777" w:rsidR="00ED1509" w:rsidRPr="007520B6" w:rsidDel="008B6AF4" w:rsidRDefault="00ED1509">
            <w:pPr>
              <w:pStyle w:val="Heading1Numbered"/>
              <w:rPr>
                <w:del w:id="4893" w:author="Donovan Goode" w:date="2018-11-09T10:04:00Z"/>
                <w:rFonts w:ascii="Consolas" w:eastAsia="Times New Roman" w:hAnsi="Consolas" w:cs="Times New Roman"/>
                <w:color w:val="D4D4D4"/>
                <w:sz w:val="21"/>
                <w:szCs w:val="21"/>
              </w:rPr>
              <w:pPrChange w:id="4894" w:author="Donovan Goode" w:date="2018-11-09T10:05:00Z">
                <w:pPr>
                  <w:shd w:val="clear" w:color="auto" w:fill="1E1E1E"/>
                  <w:spacing w:line="285" w:lineRule="atLeast"/>
                </w:pPr>
              </w:pPrChange>
            </w:pPr>
            <w:del w:id="4895" w:author="Donovan Goode" w:date="2018-11-09T10:04:00Z">
              <w:r w:rsidRPr="007520B6" w:rsidDel="008B6AF4">
                <w:rPr>
                  <w:rFonts w:ascii="Consolas" w:eastAsia="Times New Roman" w:hAnsi="Consolas" w:cs="Times New Roman"/>
                  <w:color w:val="D4D4D4"/>
                  <w:sz w:val="21"/>
                  <w:szCs w:val="21"/>
                </w:rPr>
                <w:delText>}</w:delText>
              </w:r>
            </w:del>
          </w:p>
          <w:p w14:paraId="63BFEBCA" w14:textId="77777777" w:rsidR="00ED1509" w:rsidRPr="007520B6" w:rsidDel="008B6AF4" w:rsidRDefault="00ED1509">
            <w:pPr>
              <w:pStyle w:val="Heading1Numbered"/>
              <w:rPr>
                <w:del w:id="4896" w:author="Donovan Goode" w:date="2018-11-09T10:04:00Z"/>
                <w:rFonts w:ascii="Consolas" w:eastAsia="Times New Roman" w:hAnsi="Consolas" w:cs="Times New Roman"/>
                <w:color w:val="D4D4D4"/>
                <w:sz w:val="21"/>
                <w:szCs w:val="21"/>
              </w:rPr>
              <w:pPrChange w:id="4897" w:author="Donovan Goode" w:date="2018-11-09T10:05:00Z">
                <w:pPr>
                  <w:shd w:val="clear" w:color="auto" w:fill="1E1E1E"/>
                  <w:spacing w:line="285" w:lineRule="atLeast"/>
                </w:pPr>
              </w:pPrChange>
            </w:pPr>
            <w:del w:id="4898" w:author="Donovan Goode" w:date="2018-11-09T10:04:00Z">
              <w:r w:rsidRPr="007520B6" w:rsidDel="008B6AF4">
                <w:rPr>
                  <w:rFonts w:ascii="Consolas" w:eastAsia="Times New Roman" w:hAnsi="Consolas" w:cs="Times New Roman"/>
                  <w:color w:val="6A9955"/>
                  <w:sz w:val="21"/>
                  <w:szCs w:val="21"/>
                </w:rPr>
                <w:delText>/* Homepage Ends */</w:delText>
              </w:r>
            </w:del>
          </w:p>
          <w:p w14:paraId="54C5A0D6" w14:textId="77777777" w:rsidR="00ED1509" w:rsidRPr="007520B6" w:rsidDel="008B6AF4" w:rsidRDefault="00ED1509">
            <w:pPr>
              <w:pStyle w:val="Heading1Numbered"/>
              <w:rPr>
                <w:del w:id="4899" w:author="Donovan Goode" w:date="2018-11-09T10:04:00Z"/>
                <w:rFonts w:ascii="Consolas" w:eastAsia="Times New Roman" w:hAnsi="Consolas" w:cs="Times New Roman"/>
                <w:color w:val="D4D4D4"/>
                <w:sz w:val="21"/>
                <w:szCs w:val="21"/>
              </w:rPr>
              <w:pPrChange w:id="4900" w:author="Donovan Goode" w:date="2018-11-09T10:05:00Z">
                <w:pPr>
                  <w:shd w:val="clear" w:color="auto" w:fill="1E1E1E"/>
                  <w:spacing w:line="285" w:lineRule="atLeast"/>
                </w:pPr>
              </w:pPrChange>
            </w:pPr>
          </w:p>
          <w:p w14:paraId="3CB826A1" w14:textId="77777777" w:rsidR="00ED1509" w:rsidRPr="007520B6" w:rsidDel="008B6AF4" w:rsidRDefault="00ED1509">
            <w:pPr>
              <w:pStyle w:val="Heading1Numbered"/>
              <w:rPr>
                <w:del w:id="4901" w:author="Donovan Goode" w:date="2018-11-09T10:04:00Z"/>
                <w:rFonts w:ascii="Consolas" w:eastAsia="Times New Roman" w:hAnsi="Consolas" w:cs="Times New Roman"/>
                <w:color w:val="D4D4D4"/>
                <w:sz w:val="21"/>
                <w:szCs w:val="21"/>
              </w:rPr>
              <w:pPrChange w:id="4902" w:author="Donovan Goode" w:date="2018-11-09T10:05:00Z">
                <w:pPr>
                  <w:shd w:val="clear" w:color="auto" w:fill="1E1E1E"/>
                  <w:spacing w:line="285" w:lineRule="atLeast"/>
                </w:pPr>
              </w:pPrChange>
            </w:pPr>
            <w:del w:id="4903" w:author="Donovan Goode" w:date="2018-11-09T10:04:00Z">
              <w:r w:rsidRPr="007520B6" w:rsidDel="008B6AF4">
                <w:rPr>
                  <w:rFonts w:ascii="Consolas" w:eastAsia="Times New Roman" w:hAnsi="Consolas" w:cs="Times New Roman"/>
                  <w:color w:val="6A9955"/>
                  <w:sz w:val="21"/>
                  <w:szCs w:val="21"/>
                </w:rPr>
                <w:delText>/* START: Base slide configuration */</w:delText>
              </w:r>
            </w:del>
          </w:p>
          <w:p w14:paraId="7FAED61C" w14:textId="77777777" w:rsidR="00ED1509" w:rsidRPr="007520B6" w:rsidDel="008B6AF4" w:rsidRDefault="00ED1509">
            <w:pPr>
              <w:pStyle w:val="Heading1Numbered"/>
              <w:rPr>
                <w:del w:id="4904" w:author="Donovan Goode" w:date="2018-11-09T10:04:00Z"/>
                <w:rFonts w:ascii="Consolas" w:eastAsia="Times New Roman" w:hAnsi="Consolas" w:cs="Times New Roman"/>
                <w:color w:val="D4D4D4"/>
                <w:sz w:val="21"/>
                <w:szCs w:val="21"/>
              </w:rPr>
              <w:pPrChange w:id="4905" w:author="Donovan Goode" w:date="2018-11-09T10:05:00Z">
                <w:pPr>
                  <w:shd w:val="clear" w:color="auto" w:fill="1E1E1E"/>
                  <w:spacing w:line="285" w:lineRule="atLeast"/>
                </w:pPr>
              </w:pPrChange>
            </w:pPr>
            <w:del w:id="4906" w:author="Donovan Goode" w:date="2018-11-09T10:04:00Z">
              <w:r w:rsidRPr="007520B6" w:rsidDel="008B6AF4">
                <w:rPr>
                  <w:rFonts w:ascii="Consolas" w:eastAsia="Times New Roman" w:hAnsi="Consolas" w:cs="Times New Roman"/>
                  <w:color w:val="D7BA7D"/>
                  <w:sz w:val="21"/>
                  <w:szCs w:val="21"/>
                </w:rPr>
                <w:delText>#slides_container</w:delText>
              </w:r>
              <w:r w:rsidRPr="007520B6" w:rsidDel="008B6AF4">
                <w:rPr>
                  <w:rFonts w:ascii="Consolas" w:eastAsia="Times New Roman" w:hAnsi="Consolas" w:cs="Times New Roman"/>
                  <w:color w:val="D4D4D4"/>
                  <w:sz w:val="21"/>
                  <w:szCs w:val="21"/>
                </w:rPr>
                <w:delText xml:space="preserve"> {</w:delText>
              </w:r>
            </w:del>
          </w:p>
          <w:p w14:paraId="7158F864" w14:textId="77777777" w:rsidR="00ED1509" w:rsidRPr="007520B6" w:rsidDel="008B6AF4" w:rsidRDefault="00ED1509">
            <w:pPr>
              <w:pStyle w:val="Heading1Numbered"/>
              <w:rPr>
                <w:del w:id="4907" w:author="Donovan Goode" w:date="2018-11-09T10:04:00Z"/>
                <w:rFonts w:ascii="Consolas" w:eastAsia="Times New Roman" w:hAnsi="Consolas" w:cs="Times New Roman"/>
                <w:color w:val="D4D4D4"/>
                <w:sz w:val="21"/>
                <w:szCs w:val="21"/>
              </w:rPr>
              <w:pPrChange w:id="4908" w:author="Donovan Goode" w:date="2018-11-09T10:05:00Z">
                <w:pPr>
                  <w:shd w:val="clear" w:color="auto" w:fill="1E1E1E"/>
                  <w:spacing w:line="285" w:lineRule="atLeast"/>
                </w:pPr>
              </w:pPrChange>
            </w:pPr>
            <w:del w:id="49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D3DF6DB" w14:textId="77777777" w:rsidR="00ED1509" w:rsidRPr="007520B6" w:rsidDel="008B6AF4" w:rsidRDefault="00ED1509">
            <w:pPr>
              <w:pStyle w:val="Heading1Numbered"/>
              <w:rPr>
                <w:del w:id="4910" w:author="Donovan Goode" w:date="2018-11-09T10:04:00Z"/>
                <w:rFonts w:ascii="Consolas" w:eastAsia="Times New Roman" w:hAnsi="Consolas" w:cs="Times New Roman"/>
                <w:color w:val="D4D4D4"/>
                <w:sz w:val="21"/>
                <w:szCs w:val="21"/>
              </w:rPr>
              <w:pPrChange w:id="4911" w:author="Donovan Goode" w:date="2018-11-09T10:05:00Z">
                <w:pPr>
                  <w:shd w:val="clear" w:color="auto" w:fill="1E1E1E"/>
                  <w:spacing w:line="285" w:lineRule="atLeast"/>
                </w:pPr>
              </w:pPrChange>
            </w:pPr>
            <w:del w:id="49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D342A5E" w14:textId="77777777" w:rsidR="00ED1509" w:rsidRPr="007520B6" w:rsidDel="008B6AF4" w:rsidRDefault="00ED1509">
            <w:pPr>
              <w:pStyle w:val="Heading1Numbered"/>
              <w:rPr>
                <w:del w:id="4913" w:author="Donovan Goode" w:date="2018-11-09T10:04:00Z"/>
                <w:rFonts w:ascii="Consolas" w:eastAsia="Times New Roman" w:hAnsi="Consolas" w:cs="Times New Roman"/>
                <w:color w:val="D4D4D4"/>
                <w:sz w:val="21"/>
                <w:szCs w:val="21"/>
              </w:rPr>
              <w:pPrChange w:id="4914" w:author="Donovan Goode" w:date="2018-11-09T10:05:00Z">
                <w:pPr>
                  <w:shd w:val="clear" w:color="auto" w:fill="1E1E1E"/>
                  <w:spacing w:line="285" w:lineRule="atLeast"/>
                </w:pPr>
              </w:pPrChange>
            </w:pPr>
            <w:del w:id="49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9999px</w:delText>
              </w:r>
              <w:r w:rsidRPr="007520B6" w:rsidDel="008B6AF4">
                <w:rPr>
                  <w:rFonts w:ascii="Consolas" w:eastAsia="Times New Roman" w:hAnsi="Consolas" w:cs="Times New Roman"/>
                  <w:color w:val="D4D4D4"/>
                  <w:sz w:val="21"/>
                  <w:szCs w:val="21"/>
                </w:rPr>
                <w:delText>;</w:delText>
              </w:r>
            </w:del>
          </w:p>
          <w:p w14:paraId="654A26E5" w14:textId="77777777" w:rsidR="00ED1509" w:rsidRPr="007520B6" w:rsidDel="008B6AF4" w:rsidRDefault="00ED1509">
            <w:pPr>
              <w:pStyle w:val="Heading1Numbered"/>
              <w:rPr>
                <w:del w:id="4916" w:author="Donovan Goode" w:date="2018-11-09T10:04:00Z"/>
                <w:rFonts w:ascii="Consolas" w:eastAsia="Times New Roman" w:hAnsi="Consolas" w:cs="Times New Roman"/>
                <w:color w:val="D4D4D4"/>
                <w:sz w:val="21"/>
                <w:szCs w:val="21"/>
              </w:rPr>
              <w:pPrChange w:id="4917" w:author="Donovan Goode" w:date="2018-11-09T10:05:00Z">
                <w:pPr>
                  <w:shd w:val="clear" w:color="auto" w:fill="1E1E1E"/>
                  <w:spacing w:line="285" w:lineRule="atLeast"/>
                </w:pPr>
              </w:pPrChange>
            </w:pPr>
            <w:del w:id="49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8C31BB8" w14:textId="77777777" w:rsidR="00ED1509" w:rsidRPr="007520B6" w:rsidDel="008B6AF4" w:rsidRDefault="00ED1509">
            <w:pPr>
              <w:pStyle w:val="Heading1Numbered"/>
              <w:rPr>
                <w:del w:id="4919" w:author="Donovan Goode" w:date="2018-11-09T10:04:00Z"/>
                <w:rFonts w:ascii="Consolas" w:eastAsia="Times New Roman" w:hAnsi="Consolas" w:cs="Times New Roman"/>
                <w:color w:val="D4D4D4"/>
                <w:sz w:val="21"/>
                <w:szCs w:val="21"/>
              </w:rPr>
              <w:pPrChange w:id="4920" w:author="Donovan Goode" w:date="2018-11-09T10:05:00Z">
                <w:pPr>
                  <w:shd w:val="clear" w:color="auto" w:fill="1E1E1E"/>
                  <w:spacing w:line="285" w:lineRule="atLeast"/>
                </w:pPr>
              </w:pPrChange>
            </w:pPr>
          </w:p>
          <w:p w14:paraId="200B5DB4" w14:textId="77777777" w:rsidR="00ED1509" w:rsidRPr="007520B6" w:rsidDel="008B6AF4" w:rsidRDefault="00ED1509">
            <w:pPr>
              <w:pStyle w:val="Heading1Numbered"/>
              <w:rPr>
                <w:del w:id="4921" w:author="Donovan Goode" w:date="2018-11-09T10:04:00Z"/>
                <w:rFonts w:ascii="Consolas" w:eastAsia="Times New Roman" w:hAnsi="Consolas" w:cs="Times New Roman"/>
                <w:color w:val="D4D4D4"/>
                <w:sz w:val="21"/>
                <w:szCs w:val="21"/>
              </w:rPr>
              <w:pPrChange w:id="4922" w:author="Donovan Goode" w:date="2018-11-09T10:05:00Z">
                <w:pPr>
                  <w:shd w:val="clear" w:color="auto" w:fill="1E1E1E"/>
                  <w:spacing w:line="285" w:lineRule="atLeast"/>
                </w:pPr>
              </w:pPrChange>
            </w:pPr>
            <w:del w:id="49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99px</w:delText>
              </w:r>
              <w:r w:rsidRPr="007520B6" w:rsidDel="008B6AF4">
                <w:rPr>
                  <w:rFonts w:ascii="Consolas" w:eastAsia="Times New Roman" w:hAnsi="Consolas" w:cs="Times New Roman"/>
                  <w:color w:val="D4D4D4"/>
                  <w:sz w:val="21"/>
                  <w:szCs w:val="21"/>
                </w:rPr>
                <w:delText>;</w:delText>
              </w:r>
            </w:del>
          </w:p>
          <w:p w14:paraId="6F167F88" w14:textId="77777777" w:rsidR="00ED1509" w:rsidRPr="007520B6" w:rsidDel="008B6AF4" w:rsidRDefault="00ED1509">
            <w:pPr>
              <w:pStyle w:val="Heading1Numbered"/>
              <w:rPr>
                <w:del w:id="4924" w:author="Donovan Goode" w:date="2018-11-09T10:04:00Z"/>
                <w:rFonts w:ascii="Consolas" w:eastAsia="Times New Roman" w:hAnsi="Consolas" w:cs="Times New Roman"/>
                <w:color w:val="D4D4D4"/>
                <w:sz w:val="21"/>
                <w:szCs w:val="21"/>
              </w:rPr>
              <w:pPrChange w:id="4925" w:author="Donovan Goode" w:date="2018-11-09T10:05:00Z">
                <w:pPr>
                  <w:shd w:val="clear" w:color="auto" w:fill="1E1E1E"/>
                  <w:spacing w:line="285" w:lineRule="atLeast"/>
                </w:pPr>
              </w:pPrChange>
            </w:pPr>
          </w:p>
          <w:p w14:paraId="4D2766A3" w14:textId="77777777" w:rsidR="00ED1509" w:rsidRPr="007520B6" w:rsidDel="008B6AF4" w:rsidRDefault="00ED1509">
            <w:pPr>
              <w:pStyle w:val="Heading1Numbered"/>
              <w:rPr>
                <w:del w:id="4926" w:author="Donovan Goode" w:date="2018-11-09T10:04:00Z"/>
                <w:rFonts w:ascii="Consolas" w:eastAsia="Times New Roman" w:hAnsi="Consolas" w:cs="Times New Roman"/>
                <w:color w:val="D4D4D4"/>
                <w:sz w:val="21"/>
                <w:szCs w:val="21"/>
              </w:rPr>
              <w:pPrChange w:id="4927" w:author="Donovan Goode" w:date="2018-11-09T10:05:00Z">
                <w:pPr>
                  <w:shd w:val="clear" w:color="auto" w:fill="1E1E1E"/>
                  <w:spacing w:line="285" w:lineRule="atLeast"/>
                </w:pPr>
              </w:pPrChange>
            </w:pPr>
            <w:del w:id="4928" w:author="Donovan Goode" w:date="2018-11-09T10:04:00Z">
              <w:r w:rsidRPr="007520B6" w:rsidDel="008B6AF4">
                <w:rPr>
                  <w:rFonts w:ascii="Consolas" w:eastAsia="Times New Roman" w:hAnsi="Consolas" w:cs="Times New Roman"/>
                  <w:color w:val="D4D4D4"/>
                  <w:sz w:val="21"/>
                  <w:szCs w:val="21"/>
                </w:rPr>
                <w:delText xml:space="preserve">    }</w:delText>
              </w:r>
            </w:del>
          </w:p>
          <w:p w14:paraId="7B995A25" w14:textId="77777777" w:rsidR="00ED1509" w:rsidRPr="007520B6" w:rsidDel="008B6AF4" w:rsidRDefault="00ED1509">
            <w:pPr>
              <w:pStyle w:val="Heading1Numbered"/>
              <w:rPr>
                <w:del w:id="4929" w:author="Donovan Goode" w:date="2018-11-09T10:04:00Z"/>
                <w:rFonts w:ascii="Consolas" w:eastAsia="Times New Roman" w:hAnsi="Consolas" w:cs="Times New Roman"/>
                <w:color w:val="D4D4D4"/>
                <w:sz w:val="21"/>
                <w:szCs w:val="21"/>
              </w:rPr>
              <w:pPrChange w:id="4930" w:author="Donovan Goode" w:date="2018-11-09T10:05:00Z">
                <w:pPr>
                  <w:shd w:val="clear" w:color="auto" w:fill="1E1E1E"/>
                  <w:spacing w:line="285" w:lineRule="atLeast"/>
                </w:pPr>
              </w:pPrChange>
            </w:pPr>
          </w:p>
          <w:p w14:paraId="452442F7" w14:textId="77777777" w:rsidR="00ED1509" w:rsidRPr="007520B6" w:rsidDel="008B6AF4" w:rsidRDefault="00ED1509">
            <w:pPr>
              <w:pStyle w:val="Heading1Numbered"/>
              <w:rPr>
                <w:del w:id="4931" w:author="Donovan Goode" w:date="2018-11-09T10:04:00Z"/>
                <w:rFonts w:ascii="Consolas" w:eastAsia="Times New Roman" w:hAnsi="Consolas" w:cs="Times New Roman"/>
                <w:color w:val="D4D4D4"/>
                <w:sz w:val="21"/>
                <w:szCs w:val="21"/>
              </w:rPr>
              <w:pPrChange w:id="4932" w:author="Donovan Goode" w:date="2018-11-09T10:05:00Z">
                <w:pPr>
                  <w:shd w:val="clear" w:color="auto" w:fill="1E1E1E"/>
                  <w:spacing w:line="285" w:lineRule="atLeast"/>
                </w:pPr>
              </w:pPrChange>
            </w:pPr>
            <w:del w:id="49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#slides_container div.slide</w:delText>
              </w:r>
              <w:r w:rsidRPr="007520B6" w:rsidDel="008B6AF4">
                <w:rPr>
                  <w:rFonts w:ascii="Consolas" w:eastAsia="Times New Roman" w:hAnsi="Consolas" w:cs="Times New Roman"/>
                  <w:color w:val="D4D4D4"/>
                  <w:sz w:val="21"/>
                  <w:szCs w:val="21"/>
                </w:rPr>
                <w:delText xml:space="preserve"> {</w:delText>
              </w:r>
            </w:del>
          </w:p>
          <w:p w14:paraId="1B29CB95" w14:textId="77777777" w:rsidR="00ED1509" w:rsidRPr="007520B6" w:rsidDel="008B6AF4" w:rsidRDefault="00ED1509">
            <w:pPr>
              <w:pStyle w:val="Heading1Numbered"/>
              <w:rPr>
                <w:del w:id="4934" w:author="Donovan Goode" w:date="2018-11-09T10:04:00Z"/>
                <w:rFonts w:ascii="Consolas" w:eastAsia="Times New Roman" w:hAnsi="Consolas" w:cs="Times New Roman"/>
                <w:color w:val="D4D4D4"/>
                <w:sz w:val="21"/>
                <w:szCs w:val="21"/>
              </w:rPr>
              <w:pPrChange w:id="4935" w:author="Donovan Goode" w:date="2018-11-09T10:05:00Z">
                <w:pPr>
                  <w:shd w:val="clear" w:color="auto" w:fill="1E1E1E"/>
                  <w:spacing w:line="285" w:lineRule="atLeast"/>
                </w:pPr>
              </w:pPrChange>
            </w:pPr>
            <w:del w:id="49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2D73E268" w14:textId="77777777" w:rsidR="00ED1509" w:rsidRPr="007520B6" w:rsidDel="008B6AF4" w:rsidRDefault="00ED1509">
            <w:pPr>
              <w:pStyle w:val="Heading1Numbered"/>
              <w:rPr>
                <w:del w:id="4937" w:author="Donovan Goode" w:date="2018-11-09T10:04:00Z"/>
                <w:rFonts w:ascii="Consolas" w:eastAsia="Times New Roman" w:hAnsi="Consolas" w:cs="Times New Roman"/>
                <w:color w:val="D4D4D4"/>
                <w:sz w:val="21"/>
                <w:szCs w:val="21"/>
              </w:rPr>
              <w:pPrChange w:id="4938" w:author="Donovan Goode" w:date="2018-11-09T10:05:00Z">
                <w:pPr>
                  <w:shd w:val="clear" w:color="auto" w:fill="1E1E1E"/>
                  <w:spacing w:line="285" w:lineRule="atLeast"/>
                </w:pPr>
              </w:pPrChange>
            </w:pPr>
            <w:del w:id="49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51C16A00" w14:textId="77777777" w:rsidR="00ED1509" w:rsidRPr="007520B6" w:rsidDel="008B6AF4" w:rsidRDefault="00ED1509">
            <w:pPr>
              <w:pStyle w:val="Heading1Numbered"/>
              <w:rPr>
                <w:del w:id="4940" w:author="Donovan Goode" w:date="2018-11-09T10:04:00Z"/>
                <w:rFonts w:ascii="Consolas" w:eastAsia="Times New Roman" w:hAnsi="Consolas" w:cs="Times New Roman"/>
                <w:color w:val="D4D4D4"/>
                <w:sz w:val="21"/>
                <w:szCs w:val="21"/>
              </w:rPr>
              <w:pPrChange w:id="4941" w:author="Donovan Goode" w:date="2018-11-09T10:05:00Z">
                <w:pPr>
                  <w:shd w:val="clear" w:color="auto" w:fill="1E1E1E"/>
                  <w:spacing w:line="285" w:lineRule="atLeast"/>
                </w:pPr>
              </w:pPrChange>
            </w:pPr>
            <w:del w:id="49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420px</w:delText>
              </w:r>
              <w:r w:rsidRPr="007520B6" w:rsidDel="008B6AF4">
                <w:rPr>
                  <w:rFonts w:ascii="Consolas" w:eastAsia="Times New Roman" w:hAnsi="Consolas" w:cs="Times New Roman"/>
                  <w:color w:val="D4D4D4"/>
                  <w:sz w:val="21"/>
                  <w:szCs w:val="21"/>
                </w:rPr>
                <w:delText>;</w:delText>
              </w:r>
            </w:del>
          </w:p>
          <w:p w14:paraId="040C6103" w14:textId="77777777" w:rsidR="00ED1509" w:rsidRPr="007520B6" w:rsidDel="008B6AF4" w:rsidRDefault="00ED1509">
            <w:pPr>
              <w:pStyle w:val="Heading1Numbered"/>
              <w:rPr>
                <w:del w:id="4943" w:author="Donovan Goode" w:date="2018-11-09T10:04:00Z"/>
                <w:rFonts w:ascii="Consolas" w:eastAsia="Times New Roman" w:hAnsi="Consolas" w:cs="Times New Roman"/>
                <w:color w:val="D4D4D4"/>
                <w:sz w:val="21"/>
                <w:szCs w:val="21"/>
              </w:rPr>
              <w:pPrChange w:id="4944" w:author="Donovan Goode" w:date="2018-11-09T10:05:00Z">
                <w:pPr>
                  <w:shd w:val="clear" w:color="auto" w:fill="1E1E1E"/>
                  <w:spacing w:line="285" w:lineRule="atLeast"/>
                </w:pPr>
              </w:pPrChange>
            </w:pPr>
            <w:del w:id="4945" w:author="Donovan Goode" w:date="2018-11-09T10:04:00Z">
              <w:r w:rsidRPr="007520B6" w:rsidDel="008B6AF4">
                <w:rPr>
                  <w:rFonts w:ascii="Consolas" w:eastAsia="Times New Roman" w:hAnsi="Consolas" w:cs="Times New Roman"/>
                  <w:color w:val="D4D4D4"/>
                  <w:sz w:val="21"/>
                  <w:szCs w:val="21"/>
                </w:rPr>
                <w:delText xml:space="preserve">    }</w:delText>
              </w:r>
            </w:del>
          </w:p>
          <w:p w14:paraId="69F26FDA" w14:textId="77777777" w:rsidR="00ED1509" w:rsidRPr="007520B6" w:rsidDel="008B6AF4" w:rsidRDefault="00ED1509">
            <w:pPr>
              <w:pStyle w:val="Heading1Numbered"/>
              <w:rPr>
                <w:del w:id="4946" w:author="Donovan Goode" w:date="2018-11-09T10:04:00Z"/>
                <w:rFonts w:ascii="Consolas" w:eastAsia="Times New Roman" w:hAnsi="Consolas" w:cs="Times New Roman"/>
                <w:color w:val="D4D4D4"/>
                <w:sz w:val="21"/>
                <w:szCs w:val="21"/>
              </w:rPr>
              <w:pPrChange w:id="4947" w:author="Donovan Goode" w:date="2018-11-09T10:05:00Z">
                <w:pPr>
                  <w:shd w:val="clear" w:color="auto" w:fill="1E1E1E"/>
                  <w:spacing w:line="285" w:lineRule="atLeast"/>
                </w:pPr>
              </w:pPrChange>
            </w:pPr>
          </w:p>
          <w:p w14:paraId="14B9EE24" w14:textId="77777777" w:rsidR="00ED1509" w:rsidRPr="007520B6" w:rsidDel="008B6AF4" w:rsidRDefault="00ED1509">
            <w:pPr>
              <w:pStyle w:val="Heading1Numbered"/>
              <w:rPr>
                <w:del w:id="4948" w:author="Donovan Goode" w:date="2018-11-09T10:04:00Z"/>
                <w:rFonts w:ascii="Consolas" w:eastAsia="Times New Roman" w:hAnsi="Consolas" w:cs="Times New Roman"/>
                <w:color w:val="D4D4D4"/>
                <w:sz w:val="21"/>
                <w:szCs w:val="21"/>
              </w:rPr>
              <w:pPrChange w:id="4949" w:author="Donovan Goode" w:date="2018-11-09T10:05:00Z">
                <w:pPr>
                  <w:shd w:val="clear" w:color="auto" w:fill="1E1E1E"/>
                  <w:spacing w:line="285" w:lineRule="atLeast"/>
                </w:pPr>
              </w:pPrChange>
            </w:pPr>
            <w:del w:id="49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 img</w:delText>
              </w:r>
              <w:r w:rsidRPr="007520B6" w:rsidDel="008B6AF4">
                <w:rPr>
                  <w:rFonts w:ascii="Consolas" w:eastAsia="Times New Roman" w:hAnsi="Consolas" w:cs="Times New Roman"/>
                  <w:color w:val="D4D4D4"/>
                  <w:sz w:val="21"/>
                  <w:szCs w:val="21"/>
                </w:rPr>
                <w:delText xml:space="preserve"> {</w:delText>
              </w:r>
            </w:del>
          </w:p>
          <w:p w14:paraId="3BF19CCA" w14:textId="77777777" w:rsidR="00ED1509" w:rsidRPr="007520B6" w:rsidDel="008B6AF4" w:rsidRDefault="00ED1509">
            <w:pPr>
              <w:pStyle w:val="Heading1Numbered"/>
              <w:rPr>
                <w:del w:id="4951" w:author="Donovan Goode" w:date="2018-11-09T10:04:00Z"/>
                <w:rFonts w:ascii="Consolas" w:eastAsia="Times New Roman" w:hAnsi="Consolas" w:cs="Times New Roman"/>
                <w:color w:val="D4D4D4"/>
                <w:sz w:val="21"/>
                <w:szCs w:val="21"/>
              </w:rPr>
              <w:pPrChange w:id="4952" w:author="Donovan Goode" w:date="2018-11-09T10:05:00Z">
                <w:pPr>
                  <w:shd w:val="clear" w:color="auto" w:fill="1E1E1E"/>
                  <w:spacing w:line="285" w:lineRule="atLeast"/>
                </w:pPr>
              </w:pPrChange>
            </w:pPr>
            <w:del w:id="49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3F18D6B0" w14:textId="77777777" w:rsidR="00ED1509" w:rsidRPr="007520B6" w:rsidDel="008B6AF4" w:rsidRDefault="00ED1509">
            <w:pPr>
              <w:pStyle w:val="Heading1Numbered"/>
              <w:rPr>
                <w:del w:id="4954" w:author="Donovan Goode" w:date="2018-11-09T10:04:00Z"/>
                <w:rFonts w:ascii="Consolas" w:eastAsia="Times New Roman" w:hAnsi="Consolas" w:cs="Times New Roman"/>
                <w:color w:val="D4D4D4"/>
                <w:sz w:val="21"/>
                <w:szCs w:val="21"/>
              </w:rPr>
              <w:pPrChange w:id="4955" w:author="Donovan Goode" w:date="2018-11-09T10:05:00Z">
                <w:pPr>
                  <w:shd w:val="clear" w:color="auto" w:fill="1E1E1E"/>
                  <w:spacing w:line="285" w:lineRule="atLeast"/>
                </w:pPr>
              </w:pPrChange>
            </w:pPr>
            <w:del w:id="49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36F0E798" w14:textId="77777777" w:rsidR="00ED1509" w:rsidRPr="007520B6" w:rsidDel="008B6AF4" w:rsidRDefault="00ED1509">
            <w:pPr>
              <w:pStyle w:val="Heading1Numbered"/>
              <w:rPr>
                <w:del w:id="4957" w:author="Donovan Goode" w:date="2018-11-09T10:04:00Z"/>
                <w:rFonts w:ascii="Consolas" w:eastAsia="Times New Roman" w:hAnsi="Consolas" w:cs="Times New Roman"/>
                <w:color w:val="D4D4D4"/>
                <w:sz w:val="21"/>
                <w:szCs w:val="21"/>
              </w:rPr>
              <w:pPrChange w:id="4958" w:author="Donovan Goode" w:date="2018-11-09T10:05:00Z">
                <w:pPr>
                  <w:shd w:val="clear" w:color="auto" w:fill="1E1E1E"/>
                  <w:spacing w:line="285" w:lineRule="atLeast"/>
                </w:pPr>
              </w:pPrChange>
            </w:pPr>
            <w:del w:id="4959" w:author="Donovan Goode" w:date="2018-11-09T10:04:00Z">
              <w:r w:rsidRPr="007520B6" w:rsidDel="008B6AF4">
                <w:rPr>
                  <w:rFonts w:ascii="Consolas" w:eastAsia="Times New Roman" w:hAnsi="Consolas" w:cs="Times New Roman"/>
                  <w:color w:val="D4D4D4"/>
                  <w:sz w:val="21"/>
                  <w:szCs w:val="21"/>
                </w:rPr>
                <w:delText xml:space="preserve">    }</w:delText>
              </w:r>
            </w:del>
          </w:p>
          <w:p w14:paraId="52F17AE6" w14:textId="77777777" w:rsidR="00ED1509" w:rsidRPr="007520B6" w:rsidDel="008B6AF4" w:rsidRDefault="00ED1509">
            <w:pPr>
              <w:pStyle w:val="Heading1Numbered"/>
              <w:rPr>
                <w:del w:id="4960" w:author="Donovan Goode" w:date="2018-11-09T10:04:00Z"/>
                <w:rFonts w:ascii="Consolas" w:eastAsia="Times New Roman" w:hAnsi="Consolas" w:cs="Times New Roman"/>
                <w:color w:val="D4D4D4"/>
                <w:sz w:val="21"/>
                <w:szCs w:val="21"/>
              </w:rPr>
              <w:pPrChange w:id="4961" w:author="Donovan Goode" w:date="2018-11-09T10:05:00Z">
                <w:pPr>
                  <w:shd w:val="clear" w:color="auto" w:fill="1E1E1E"/>
                  <w:spacing w:line="285" w:lineRule="atLeast"/>
                </w:pPr>
              </w:pPrChange>
            </w:pPr>
          </w:p>
          <w:p w14:paraId="1504AABD" w14:textId="77777777" w:rsidR="00ED1509" w:rsidRPr="007520B6" w:rsidDel="008B6AF4" w:rsidRDefault="00ED1509">
            <w:pPr>
              <w:pStyle w:val="Heading1Numbered"/>
              <w:rPr>
                <w:del w:id="4962" w:author="Donovan Goode" w:date="2018-11-09T10:04:00Z"/>
                <w:rFonts w:ascii="Consolas" w:eastAsia="Times New Roman" w:hAnsi="Consolas" w:cs="Times New Roman"/>
                <w:color w:val="D4D4D4"/>
                <w:sz w:val="21"/>
                <w:szCs w:val="21"/>
              </w:rPr>
              <w:pPrChange w:id="4963" w:author="Donovan Goode" w:date="2018-11-09T10:05:00Z">
                <w:pPr>
                  <w:shd w:val="clear" w:color="auto" w:fill="1E1E1E"/>
                  <w:spacing w:line="285" w:lineRule="atLeast"/>
                </w:pPr>
              </w:pPrChange>
            </w:pPr>
            <w:del w:id="49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#dupslide3</w:delText>
              </w:r>
              <w:r w:rsidRPr="007520B6" w:rsidDel="008B6AF4">
                <w:rPr>
                  <w:rFonts w:ascii="Consolas" w:eastAsia="Times New Roman" w:hAnsi="Consolas" w:cs="Times New Roman"/>
                  <w:color w:val="D4D4D4"/>
                  <w:sz w:val="21"/>
                  <w:szCs w:val="21"/>
                </w:rPr>
                <w:delText xml:space="preserve"> {</w:delText>
              </w:r>
            </w:del>
          </w:p>
          <w:p w14:paraId="6F16DEB0" w14:textId="77777777" w:rsidR="00ED1509" w:rsidRPr="007520B6" w:rsidDel="008B6AF4" w:rsidRDefault="00ED1509">
            <w:pPr>
              <w:pStyle w:val="Heading1Numbered"/>
              <w:rPr>
                <w:del w:id="4965" w:author="Donovan Goode" w:date="2018-11-09T10:04:00Z"/>
                <w:rFonts w:ascii="Consolas" w:eastAsia="Times New Roman" w:hAnsi="Consolas" w:cs="Times New Roman"/>
                <w:color w:val="D4D4D4"/>
                <w:sz w:val="21"/>
                <w:szCs w:val="21"/>
              </w:rPr>
              <w:pPrChange w:id="4966" w:author="Donovan Goode" w:date="2018-11-09T10:05:00Z">
                <w:pPr>
                  <w:shd w:val="clear" w:color="auto" w:fill="1E1E1E"/>
                  <w:spacing w:line="285" w:lineRule="atLeast"/>
                </w:pPr>
              </w:pPrChange>
            </w:pPr>
            <w:del w:id="49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B69F175" w14:textId="77777777" w:rsidR="00ED1509" w:rsidRPr="007520B6" w:rsidDel="008B6AF4" w:rsidRDefault="00ED1509">
            <w:pPr>
              <w:pStyle w:val="Heading1Numbered"/>
              <w:rPr>
                <w:del w:id="4968" w:author="Donovan Goode" w:date="2018-11-09T10:04:00Z"/>
                <w:rFonts w:ascii="Consolas" w:eastAsia="Times New Roman" w:hAnsi="Consolas" w:cs="Times New Roman"/>
                <w:color w:val="D4D4D4"/>
                <w:sz w:val="21"/>
                <w:szCs w:val="21"/>
              </w:rPr>
              <w:pPrChange w:id="4969" w:author="Donovan Goode" w:date="2018-11-09T10:05:00Z">
                <w:pPr>
                  <w:shd w:val="clear" w:color="auto" w:fill="1E1E1E"/>
                  <w:spacing w:line="285" w:lineRule="atLeast"/>
                </w:pPr>
              </w:pPrChange>
            </w:pPr>
            <w:del w:id="49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A610886" w14:textId="77777777" w:rsidR="00ED1509" w:rsidRPr="007520B6" w:rsidDel="008B6AF4" w:rsidRDefault="00ED1509">
            <w:pPr>
              <w:pStyle w:val="Heading1Numbered"/>
              <w:rPr>
                <w:del w:id="4971" w:author="Donovan Goode" w:date="2018-11-09T10:04:00Z"/>
                <w:rFonts w:ascii="Consolas" w:eastAsia="Times New Roman" w:hAnsi="Consolas" w:cs="Times New Roman"/>
                <w:color w:val="D4D4D4"/>
                <w:sz w:val="21"/>
                <w:szCs w:val="21"/>
              </w:rPr>
              <w:pPrChange w:id="4972" w:author="Donovan Goode" w:date="2018-11-09T10:05:00Z">
                <w:pPr>
                  <w:shd w:val="clear" w:color="auto" w:fill="1E1E1E"/>
                  <w:spacing w:line="285" w:lineRule="atLeast"/>
                </w:pPr>
              </w:pPrChange>
            </w:pPr>
            <w:del w:id="49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4790A930" w14:textId="77777777" w:rsidR="00ED1509" w:rsidRPr="007520B6" w:rsidDel="008B6AF4" w:rsidRDefault="00ED1509">
            <w:pPr>
              <w:pStyle w:val="Heading1Numbered"/>
              <w:rPr>
                <w:del w:id="4974" w:author="Donovan Goode" w:date="2018-11-09T10:04:00Z"/>
                <w:rFonts w:ascii="Consolas" w:eastAsia="Times New Roman" w:hAnsi="Consolas" w:cs="Times New Roman"/>
                <w:color w:val="D4D4D4"/>
                <w:sz w:val="21"/>
                <w:szCs w:val="21"/>
              </w:rPr>
              <w:pPrChange w:id="4975" w:author="Donovan Goode" w:date="2018-11-09T10:05:00Z">
                <w:pPr>
                  <w:shd w:val="clear" w:color="auto" w:fill="1E1E1E"/>
                  <w:spacing w:line="285" w:lineRule="atLeast"/>
                </w:pPr>
              </w:pPrChange>
            </w:pPr>
            <w:del w:id="4976" w:author="Donovan Goode" w:date="2018-11-09T10:04:00Z">
              <w:r w:rsidRPr="007520B6" w:rsidDel="008B6AF4">
                <w:rPr>
                  <w:rFonts w:ascii="Consolas" w:eastAsia="Times New Roman" w:hAnsi="Consolas" w:cs="Times New Roman"/>
                  <w:color w:val="D4D4D4"/>
                  <w:sz w:val="21"/>
                  <w:szCs w:val="21"/>
                </w:rPr>
                <w:delText xml:space="preserve">    }</w:delText>
              </w:r>
            </w:del>
          </w:p>
          <w:p w14:paraId="13B76C3C" w14:textId="77777777" w:rsidR="00ED1509" w:rsidRPr="007520B6" w:rsidDel="008B6AF4" w:rsidRDefault="00ED1509">
            <w:pPr>
              <w:pStyle w:val="Heading1Numbered"/>
              <w:rPr>
                <w:del w:id="4977" w:author="Donovan Goode" w:date="2018-11-09T10:04:00Z"/>
                <w:rFonts w:ascii="Consolas" w:eastAsia="Times New Roman" w:hAnsi="Consolas" w:cs="Times New Roman"/>
                <w:color w:val="D4D4D4"/>
                <w:sz w:val="21"/>
                <w:szCs w:val="21"/>
              </w:rPr>
              <w:pPrChange w:id="4978" w:author="Donovan Goode" w:date="2018-11-09T10:05:00Z">
                <w:pPr>
                  <w:shd w:val="clear" w:color="auto" w:fill="1E1E1E"/>
                  <w:spacing w:after="240" w:line="285" w:lineRule="atLeast"/>
                </w:pPr>
              </w:pPrChange>
            </w:pPr>
            <w:del w:id="4979" w:author="Donovan Goode" w:date="2018-11-09T10:04:00Z">
              <w:r w:rsidRPr="007520B6" w:rsidDel="008B6AF4">
                <w:rPr>
                  <w:rFonts w:ascii="Consolas" w:eastAsia="Times New Roman" w:hAnsi="Consolas" w:cs="Times New Roman"/>
                  <w:color w:val="D4D4D4"/>
                  <w:sz w:val="21"/>
                  <w:szCs w:val="21"/>
                </w:rPr>
                <w:br/>
              </w:r>
            </w:del>
          </w:p>
          <w:p w14:paraId="7EBFEC72" w14:textId="77777777" w:rsidR="00ED1509" w:rsidRPr="007520B6" w:rsidDel="008B6AF4" w:rsidRDefault="00ED1509">
            <w:pPr>
              <w:pStyle w:val="Heading1Numbered"/>
              <w:rPr>
                <w:del w:id="4980" w:author="Donovan Goode" w:date="2018-11-09T10:04:00Z"/>
                <w:rFonts w:ascii="Consolas" w:eastAsia="Times New Roman" w:hAnsi="Consolas" w:cs="Times New Roman"/>
                <w:color w:val="D4D4D4"/>
                <w:sz w:val="21"/>
                <w:szCs w:val="21"/>
              </w:rPr>
              <w:pPrChange w:id="4981" w:author="Donovan Goode" w:date="2018-11-09T10:05:00Z">
                <w:pPr>
                  <w:shd w:val="clear" w:color="auto" w:fill="1E1E1E"/>
                  <w:spacing w:line="285" w:lineRule="atLeast"/>
                </w:pPr>
              </w:pPrChange>
            </w:pPr>
            <w:del w:id="49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Base slide configuration */</w:delText>
              </w:r>
            </w:del>
          </w:p>
          <w:p w14:paraId="23DEC987" w14:textId="77777777" w:rsidR="00ED1509" w:rsidRPr="007520B6" w:rsidDel="008B6AF4" w:rsidRDefault="00ED1509">
            <w:pPr>
              <w:pStyle w:val="Heading1Numbered"/>
              <w:rPr>
                <w:del w:id="4983" w:author="Donovan Goode" w:date="2018-11-09T10:04:00Z"/>
                <w:rFonts w:ascii="Consolas" w:eastAsia="Times New Roman" w:hAnsi="Consolas" w:cs="Times New Roman"/>
                <w:color w:val="D4D4D4"/>
                <w:sz w:val="21"/>
                <w:szCs w:val="21"/>
              </w:rPr>
              <w:pPrChange w:id="4984" w:author="Donovan Goode" w:date="2018-11-09T10:05:00Z">
                <w:pPr>
                  <w:shd w:val="clear" w:color="auto" w:fill="1E1E1E"/>
                  <w:spacing w:line="285" w:lineRule="atLeast"/>
                </w:pPr>
              </w:pPrChange>
            </w:pPr>
          </w:p>
          <w:p w14:paraId="34E5FA1D" w14:textId="77777777" w:rsidR="00ED1509" w:rsidRPr="007520B6" w:rsidDel="008B6AF4" w:rsidRDefault="00ED1509">
            <w:pPr>
              <w:pStyle w:val="Heading1Numbered"/>
              <w:rPr>
                <w:del w:id="4985" w:author="Donovan Goode" w:date="2018-11-09T10:04:00Z"/>
                <w:rFonts w:ascii="Consolas" w:eastAsia="Times New Roman" w:hAnsi="Consolas" w:cs="Times New Roman"/>
                <w:color w:val="D4D4D4"/>
                <w:sz w:val="21"/>
                <w:szCs w:val="21"/>
              </w:rPr>
              <w:pPrChange w:id="4986" w:author="Donovan Goode" w:date="2018-11-09T10:05:00Z">
                <w:pPr>
                  <w:shd w:val="clear" w:color="auto" w:fill="1E1E1E"/>
                  <w:spacing w:line="285" w:lineRule="atLeast"/>
                </w:pPr>
              </w:pPrChange>
            </w:pPr>
            <w:del w:id="49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Widgets configuration */</w:delText>
              </w:r>
            </w:del>
          </w:p>
          <w:p w14:paraId="75B8FB9B" w14:textId="77777777" w:rsidR="00ED1509" w:rsidRPr="007520B6" w:rsidDel="008B6AF4" w:rsidRDefault="00ED1509">
            <w:pPr>
              <w:pStyle w:val="Heading1Numbered"/>
              <w:rPr>
                <w:del w:id="4988" w:author="Donovan Goode" w:date="2018-11-09T10:04:00Z"/>
                <w:rFonts w:ascii="Consolas" w:eastAsia="Times New Roman" w:hAnsi="Consolas" w:cs="Times New Roman"/>
                <w:color w:val="D4D4D4"/>
                <w:sz w:val="21"/>
                <w:szCs w:val="21"/>
              </w:rPr>
              <w:pPrChange w:id="4989" w:author="Donovan Goode" w:date="2018-11-09T10:05:00Z">
                <w:pPr>
                  <w:shd w:val="clear" w:color="auto" w:fill="1E1E1E"/>
                  <w:spacing w:line="285" w:lineRule="atLeast"/>
                </w:pPr>
              </w:pPrChange>
            </w:pPr>
            <w:del w:id="49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w:delText>
              </w:r>
              <w:r w:rsidRPr="007520B6" w:rsidDel="008B6AF4">
                <w:rPr>
                  <w:rFonts w:ascii="Consolas" w:eastAsia="Times New Roman" w:hAnsi="Consolas" w:cs="Times New Roman"/>
                  <w:color w:val="D4D4D4"/>
                  <w:sz w:val="21"/>
                  <w:szCs w:val="21"/>
                </w:rPr>
                <w:delText xml:space="preserve"> {</w:delText>
              </w:r>
            </w:del>
          </w:p>
          <w:p w14:paraId="549957AD" w14:textId="77777777" w:rsidR="00ED1509" w:rsidRPr="007520B6" w:rsidDel="008B6AF4" w:rsidRDefault="00ED1509">
            <w:pPr>
              <w:pStyle w:val="Heading1Numbered"/>
              <w:rPr>
                <w:del w:id="4991" w:author="Donovan Goode" w:date="2018-11-09T10:04:00Z"/>
                <w:rFonts w:ascii="Consolas" w:eastAsia="Times New Roman" w:hAnsi="Consolas" w:cs="Times New Roman"/>
                <w:color w:val="D4D4D4"/>
                <w:sz w:val="21"/>
                <w:szCs w:val="21"/>
              </w:rPr>
              <w:pPrChange w:id="4992" w:author="Donovan Goode" w:date="2018-11-09T10:05:00Z">
                <w:pPr>
                  <w:shd w:val="clear" w:color="auto" w:fill="1E1E1E"/>
                  <w:spacing w:line="285" w:lineRule="atLeast"/>
                </w:pPr>
              </w:pPrChange>
            </w:pPr>
            <w:del w:id="49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9px</w:delText>
              </w:r>
              <w:r w:rsidRPr="007520B6" w:rsidDel="008B6AF4">
                <w:rPr>
                  <w:rFonts w:ascii="Consolas" w:eastAsia="Times New Roman" w:hAnsi="Consolas" w:cs="Times New Roman"/>
                  <w:color w:val="D4D4D4"/>
                  <w:sz w:val="21"/>
                  <w:szCs w:val="21"/>
                </w:rPr>
                <w:delText>;</w:delText>
              </w:r>
            </w:del>
          </w:p>
          <w:p w14:paraId="19C5771E" w14:textId="77777777" w:rsidR="00ED1509" w:rsidRPr="007520B6" w:rsidDel="008B6AF4" w:rsidRDefault="00ED1509">
            <w:pPr>
              <w:pStyle w:val="Heading1Numbered"/>
              <w:rPr>
                <w:del w:id="4994" w:author="Donovan Goode" w:date="2018-11-09T10:04:00Z"/>
                <w:rFonts w:ascii="Consolas" w:eastAsia="Times New Roman" w:hAnsi="Consolas" w:cs="Times New Roman"/>
                <w:color w:val="D4D4D4"/>
                <w:sz w:val="21"/>
                <w:szCs w:val="21"/>
              </w:rPr>
              <w:pPrChange w:id="4995" w:author="Donovan Goode" w:date="2018-11-09T10:05:00Z">
                <w:pPr>
                  <w:shd w:val="clear" w:color="auto" w:fill="1E1E1E"/>
                  <w:spacing w:line="285" w:lineRule="atLeast"/>
                </w:pPr>
              </w:pPrChange>
            </w:pPr>
            <w:del w:id="49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777899F" w14:textId="77777777" w:rsidR="00ED1509" w:rsidRPr="007520B6" w:rsidDel="008B6AF4" w:rsidRDefault="00ED1509">
            <w:pPr>
              <w:pStyle w:val="Heading1Numbered"/>
              <w:rPr>
                <w:del w:id="4997" w:author="Donovan Goode" w:date="2018-11-09T10:04:00Z"/>
                <w:rFonts w:ascii="Consolas" w:eastAsia="Times New Roman" w:hAnsi="Consolas" w:cs="Times New Roman"/>
                <w:color w:val="D4D4D4"/>
                <w:sz w:val="21"/>
                <w:szCs w:val="21"/>
              </w:rPr>
              <w:pPrChange w:id="4998" w:author="Donovan Goode" w:date="2018-11-09T10:05:00Z">
                <w:pPr>
                  <w:shd w:val="clear" w:color="auto" w:fill="1E1E1E"/>
                  <w:spacing w:line="285" w:lineRule="atLeast"/>
                </w:pPr>
              </w:pPrChange>
            </w:pPr>
            <w:del w:id="49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FE77CCA" w14:textId="77777777" w:rsidR="00ED1509" w:rsidRPr="007520B6" w:rsidDel="008B6AF4" w:rsidRDefault="00ED1509">
            <w:pPr>
              <w:pStyle w:val="Heading1Numbered"/>
              <w:rPr>
                <w:del w:id="5000" w:author="Donovan Goode" w:date="2018-11-09T10:04:00Z"/>
                <w:rFonts w:ascii="Consolas" w:eastAsia="Times New Roman" w:hAnsi="Consolas" w:cs="Times New Roman"/>
                <w:color w:val="D4D4D4"/>
                <w:sz w:val="21"/>
                <w:szCs w:val="21"/>
              </w:rPr>
              <w:pPrChange w:id="5001" w:author="Donovan Goode" w:date="2018-11-09T10:05:00Z">
                <w:pPr>
                  <w:shd w:val="clear" w:color="auto" w:fill="1E1E1E"/>
                  <w:spacing w:line="285" w:lineRule="atLeast"/>
                </w:pPr>
              </w:pPrChange>
            </w:pPr>
            <w:del w:id="50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EAB3E06" w14:textId="77777777" w:rsidR="00ED1509" w:rsidRPr="007520B6" w:rsidDel="008B6AF4" w:rsidRDefault="00ED1509">
            <w:pPr>
              <w:pStyle w:val="Heading1Numbered"/>
              <w:rPr>
                <w:del w:id="5003" w:author="Donovan Goode" w:date="2018-11-09T10:04:00Z"/>
                <w:rFonts w:ascii="Consolas" w:eastAsia="Times New Roman" w:hAnsi="Consolas" w:cs="Times New Roman"/>
                <w:color w:val="D4D4D4"/>
                <w:sz w:val="21"/>
                <w:szCs w:val="21"/>
              </w:rPr>
              <w:pPrChange w:id="5004" w:author="Donovan Goode" w:date="2018-11-09T10:05:00Z">
                <w:pPr>
                  <w:shd w:val="clear" w:color="auto" w:fill="1E1E1E"/>
                  <w:spacing w:line="285" w:lineRule="atLeast"/>
                </w:pPr>
              </w:pPrChange>
            </w:pPr>
            <w:del w:id="500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99px</w:delText>
              </w:r>
              <w:r w:rsidRPr="007520B6" w:rsidDel="008B6AF4">
                <w:rPr>
                  <w:rFonts w:ascii="Consolas" w:eastAsia="Times New Roman" w:hAnsi="Consolas" w:cs="Times New Roman"/>
                  <w:color w:val="D4D4D4"/>
                  <w:sz w:val="21"/>
                  <w:szCs w:val="21"/>
                </w:rPr>
                <w:delText>;</w:delText>
              </w:r>
            </w:del>
          </w:p>
          <w:p w14:paraId="0A777AEC" w14:textId="77777777" w:rsidR="00ED1509" w:rsidRPr="007520B6" w:rsidDel="008B6AF4" w:rsidRDefault="00ED1509">
            <w:pPr>
              <w:pStyle w:val="Heading1Numbered"/>
              <w:rPr>
                <w:del w:id="5006" w:author="Donovan Goode" w:date="2018-11-09T10:04:00Z"/>
                <w:rFonts w:ascii="Consolas" w:eastAsia="Times New Roman" w:hAnsi="Consolas" w:cs="Times New Roman"/>
                <w:color w:val="D4D4D4"/>
                <w:sz w:val="21"/>
                <w:szCs w:val="21"/>
              </w:rPr>
              <w:pPrChange w:id="5007" w:author="Donovan Goode" w:date="2018-11-09T10:05:00Z">
                <w:pPr>
                  <w:shd w:val="clear" w:color="auto" w:fill="1E1E1E"/>
                  <w:spacing w:line="285" w:lineRule="atLeast"/>
                </w:pPr>
              </w:pPrChange>
            </w:pPr>
            <w:del w:id="5008" w:author="Donovan Goode" w:date="2018-11-09T10:04:00Z">
              <w:r w:rsidRPr="007520B6" w:rsidDel="008B6AF4">
                <w:rPr>
                  <w:rFonts w:ascii="Consolas" w:eastAsia="Times New Roman" w:hAnsi="Consolas" w:cs="Times New Roman"/>
                  <w:color w:val="D4D4D4"/>
                  <w:sz w:val="21"/>
                  <w:szCs w:val="21"/>
                </w:rPr>
                <w:delText xml:space="preserve">    }</w:delText>
              </w:r>
            </w:del>
          </w:p>
          <w:p w14:paraId="24B36443" w14:textId="77777777" w:rsidR="00ED1509" w:rsidRPr="007520B6" w:rsidDel="008B6AF4" w:rsidRDefault="00ED1509">
            <w:pPr>
              <w:pStyle w:val="Heading1Numbered"/>
              <w:rPr>
                <w:del w:id="5009" w:author="Donovan Goode" w:date="2018-11-09T10:04:00Z"/>
                <w:rFonts w:ascii="Consolas" w:eastAsia="Times New Roman" w:hAnsi="Consolas" w:cs="Times New Roman"/>
                <w:color w:val="D4D4D4"/>
                <w:sz w:val="21"/>
                <w:szCs w:val="21"/>
              </w:rPr>
              <w:pPrChange w:id="5010" w:author="Donovan Goode" w:date="2018-11-09T10:05:00Z">
                <w:pPr>
                  <w:shd w:val="clear" w:color="auto" w:fill="1E1E1E"/>
                  <w:spacing w:line="285" w:lineRule="atLeast"/>
                </w:pPr>
              </w:pPrChange>
            </w:pPr>
          </w:p>
          <w:p w14:paraId="111A1E7B" w14:textId="77777777" w:rsidR="00ED1509" w:rsidRPr="007520B6" w:rsidDel="008B6AF4" w:rsidRDefault="00ED1509">
            <w:pPr>
              <w:pStyle w:val="Heading1Numbered"/>
              <w:rPr>
                <w:del w:id="5011" w:author="Donovan Goode" w:date="2018-11-09T10:04:00Z"/>
                <w:rFonts w:ascii="Consolas" w:eastAsia="Times New Roman" w:hAnsi="Consolas" w:cs="Times New Roman"/>
                <w:color w:val="D4D4D4"/>
                <w:sz w:val="21"/>
                <w:szCs w:val="21"/>
              </w:rPr>
              <w:pPrChange w:id="5012" w:author="Donovan Goode" w:date="2018-11-09T10:05:00Z">
                <w:pPr>
                  <w:shd w:val="clear" w:color="auto" w:fill="1E1E1E"/>
                  <w:spacing w:line="285" w:lineRule="atLeast"/>
                </w:pPr>
              </w:pPrChange>
            </w:pPr>
            <w:del w:id="50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h2</w:delText>
              </w:r>
              <w:r w:rsidRPr="007520B6" w:rsidDel="008B6AF4">
                <w:rPr>
                  <w:rFonts w:ascii="Consolas" w:eastAsia="Times New Roman" w:hAnsi="Consolas" w:cs="Times New Roman"/>
                  <w:color w:val="D4D4D4"/>
                  <w:sz w:val="21"/>
                  <w:szCs w:val="21"/>
                </w:rPr>
                <w:delText xml:space="preserve"> {</w:delText>
              </w:r>
            </w:del>
          </w:p>
          <w:p w14:paraId="32101ABE" w14:textId="77777777" w:rsidR="00ED1509" w:rsidRPr="007520B6" w:rsidDel="008B6AF4" w:rsidRDefault="00ED1509">
            <w:pPr>
              <w:pStyle w:val="Heading1Numbered"/>
              <w:rPr>
                <w:del w:id="5014" w:author="Donovan Goode" w:date="2018-11-09T10:04:00Z"/>
                <w:rFonts w:ascii="Consolas" w:eastAsia="Times New Roman" w:hAnsi="Consolas" w:cs="Times New Roman"/>
                <w:color w:val="D4D4D4"/>
                <w:sz w:val="21"/>
                <w:szCs w:val="21"/>
              </w:rPr>
              <w:pPrChange w:id="5015" w:author="Donovan Goode" w:date="2018-11-09T10:05:00Z">
                <w:pPr>
                  <w:shd w:val="clear" w:color="auto" w:fill="1E1E1E"/>
                  <w:spacing w:line="285" w:lineRule="atLeast"/>
                </w:pPr>
              </w:pPrChange>
            </w:pPr>
            <w:del w:id="50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2.2em</w:delText>
              </w:r>
              <w:r w:rsidRPr="007520B6" w:rsidDel="008B6AF4">
                <w:rPr>
                  <w:rFonts w:ascii="Consolas" w:eastAsia="Times New Roman" w:hAnsi="Consolas" w:cs="Times New Roman"/>
                  <w:color w:val="D4D4D4"/>
                  <w:sz w:val="21"/>
                  <w:szCs w:val="21"/>
                </w:rPr>
                <w:delText>;</w:delText>
              </w:r>
            </w:del>
          </w:p>
          <w:p w14:paraId="2EDEBE7F" w14:textId="77777777" w:rsidR="00ED1509" w:rsidRPr="007520B6" w:rsidDel="008B6AF4" w:rsidRDefault="00ED1509">
            <w:pPr>
              <w:pStyle w:val="Heading1Numbered"/>
              <w:rPr>
                <w:del w:id="5017" w:author="Donovan Goode" w:date="2018-11-09T10:04:00Z"/>
                <w:rFonts w:ascii="Consolas" w:eastAsia="Times New Roman" w:hAnsi="Consolas" w:cs="Times New Roman"/>
                <w:color w:val="D4D4D4"/>
                <w:sz w:val="21"/>
                <w:szCs w:val="21"/>
              </w:rPr>
              <w:pPrChange w:id="5018" w:author="Donovan Goode" w:date="2018-11-09T10:05:00Z">
                <w:pPr>
                  <w:shd w:val="clear" w:color="auto" w:fill="1E1E1E"/>
                  <w:spacing w:line="285" w:lineRule="atLeast"/>
                </w:pPr>
              </w:pPrChange>
            </w:pPr>
            <w:del w:id="50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italic</w:delText>
              </w:r>
              <w:r w:rsidRPr="007520B6" w:rsidDel="008B6AF4">
                <w:rPr>
                  <w:rFonts w:ascii="Consolas" w:eastAsia="Times New Roman" w:hAnsi="Consolas" w:cs="Times New Roman"/>
                  <w:color w:val="D4D4D4"/>
                  <w:sz w:val="21"/>
                  <w:szCs w:val="21"/>
                </w:rPr>
                <w:delText>;</w:delText>
              </w:r>
            </w:del>
          </w:p>
          <w:p w14:paraId="323ECEF3" w14:textId="77777777" w:rsidR="00ED1509" w:rsidRPr="007520B6" w:rsidDel="008B6AF4" w:rsidRDefault="00ED1509">
            <w:pPr>
              <w:pStyle w:val="Heading1Numbered"/>
              <w:rPr>
                <w:del w:id="5020" w:author="Donovan Goode" w:date="2018-11-09T10:04:00Z"/>
                <w:rFonts w:ascii="Consolas" w:eastAsia="Times New Roman" w:hAnsi="Consolas" w:cs="Times New Roman"/>
                <w:color w:val="D4D4D4"/>
                <w:sz w:val="21"/>
                <w:szCs w:val="21"/>
              </w:rPr>
              <w:pPrChange w:id="5021" w:author="Donovan Goode" w:date="2018-11-09T10:05:00Z">
                <w:pPr>
                  <w:shd w:val="clear" w:color="auto" w:fill="1E1E1E"/>
                  <w:spacing w:line="285" w:lineRule="atLeast"/>
                </w:pPr>
              </w:pPrChange>
            </w:pPr>
            <w:del w:id="50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normal</w:delText>
              </w:r>
              <w:r w:rsidRPr="007520B6" w:rsidDel="008B6AF4">
                <w:rPr>
                  <w:rFonts w:ascii="Consolas" w:eastAsia="Times New Roman" w:hAnsi="Consolas" w:cs="Times New Roman"/>
                  <w:color w:val="D4D4D4"/>
                  <w:sz w:val="21"/>
                  <w:szCs w:val="21"/>
                </w:rPr>
                <w:delText>;</w:delText>
              </w:r>
            </w:del>
          </w:p>
          <w:p w14:paraId="2E961EB0" w14:textId="77777777" w:rsidR="00ED1509" w:rsidRPr="007520B6" w:rsidDel="008B6AF4" w:rsidRDefault="00ED1509">
            <w:pPr>
              <w:pStyle w:val="Heading1Numbered"/>
              <w:rPr>
                <w:del w:id="5023" w:author="Donovan Goode" w:date="2018-11-09T10:04:00Z"/>
                <w:rFonts w:ascii="Consolas" w:eastAsia="Times New Roman" w:hAnsi="Consolas" w:cs="Times New Roman"/>
                <w:color w:val="D4D4D4"/>
                <w:sz w:val="21"/>
                <w:szCs w:val="21"/>
              </w:rPr>
              <w:pPrChange w:id="5024" w:author="Donovan Goode" w:date="2018-11-09T10:05:00Z">
                <w:pPr>
                  <w:shd w:val="clear" w:color="auto" w:fill="1E1E1E"/>
                  <w:spacing w:line="285" w:lineRule="atLeast"/>
                </w:pPr>
              </w:pPrChange>
            </w:pPr>
            <w:del w:id="502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50241AAE" w14:textId="77777777" w:rsidR="00ED1509" w:rsidRPr="007520B6" w:rsidDel="008B6AF4" w:rsidRDefault="00ED1509">
            <w:pPr>
              <w:pStyle w:val="Heading1Numbered"/>
              <w:rPr>
                <w:del w:id="5026" w:author="Donovan Goode" w:date="2018-11-09T10:04:00Z"/>
                <w:rFonts w:ascii="Consolas" w:eastAsia="Times New Roman" w:hAnsi="Consolas" w:cs="Times New Roman"/>
                <w:color w:val="D4D4D4"/>
                <w:sz w:val="21"/>
                <w:szCs w:val="21"/>
              </w:rPr>
              <w:pPrChange w:id="5027" w:author="Donovan Goode" w:date="2018-11-09T10:05:00Z">
                <w:pPr>
                  <w:shd w:val="clear" w:color="auto" w:fill="1E1E1E"/>
                  <w:spacing w:line="285" w:lineRule="atLeast"/>
                </w:pPr>
              </w:pPrChange>
            </w:pPr>
            <w:del w:id="502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14206FC3" w14:textId="77777777" w:rsidR="00ED1509" w:rsidRPr="007520B6" w:rsidDel="008B6AF4" w:rsidRDefault="00ED1509">
            <w:pPr>
              <w:pStyle w:val="Heading1Numbered"/>
              <w:rPr>
                <w:del w:id="5029" w:author="Donovan Goode" w:date="2018-11-09T10:04:00Z"/>
                <w:rFonts w:ascii="Consolas" w:eastAsia="Times New Roman" w:hAnsi="Consolas" w:cs="Times New Roman"/>
                <w:color w:val="D4D4D4"/>
                <w:sz w:val="21"/>
                <w:szCs w:val="21"/>
              </w:rPr>
              <w:pPrChange w:id="5030" w:author="Donovan Goode" w:date="2018-11-09T10:05:00Z">
                <w:pPr>
                  <w:shd w:val="clear" w:color="auto" w:fill="1E1E1E"/>
                  <w:spacing w:line="285" w:lineRule="atLeast"/>
                </w:pPr>
              </w:pPrChange>
            </w:pPr>
            <w:del w:id="5031" w:author="Donovan Goode" w:date="2018-11-09T10:04:00Z">
              <w:r w:rsidRPr="007520B6" w:rsidDel="008B6AF4">
                <w:rPr>
                  <w:rFonts w:ascii="Consolas" w:eastAsia="Times New Roman" w:hAnsi="Consolas" w:cs="Times New Roman"/>
                  <w:color w:val="D4D4D4"/>
                  <w:sz w:val="21"/>
                  <w:szCs w:val="21"/>
                </w:rPr>
                <w:delText xml:space="preserve">    }</w:delText>
              </w:r>
            </w:del>
          </w:p>
          <w:p w14:paraId="3B6C4A8E" w14:textId="77777777" w:rsidR="00ED1509" w:rsidRPr="007520B6" w:rsidDel="008B6AF4" w:rsidRDefault="00ED1509">
            <w:pPr>
              <w:pStyle w:val="Heading1Numbered"/>
              <w:rPr>
                <w:del w:id="5032" w:author="Donovan Goode" w:date="2018-11-09T10:04:00Z"/>
                <w:rFonts w:ascii="Consolas" w:eastAsia="Times New Roman" w:hAnsi="Consolas" w:cs="Times New Roman"/>
                <w:color w:val="D4D4D4"/>
                <w:sz w:val="21"/>
                <w:szCs w:val="21"/>
              </w:rPr>
              <w:pPrChange w:id="5033" w:author="Donovan Goode" w:date="2018-11-09T10:05:00Z">
                <w:pPr>
                  <w:shd w:val="clear" w:color="auto" w:fill="1E1E1E"/>
                  <w:spacing w:line="285" w:lineRule="atLeast"/>
                </w:pPr>
              </w:pPrChange>
            </w:pPr>
          </w:p>
          <w:p w14:paraId="447504B3" w14:textId="77777777" w:rsidR="00ED1509" w:rsidRPr="007520B6" w:rsidDel="008B6AF4" w:rsidRDefault="00ED1509">
            <w:pPr>
              <w:pStyle w:val="Heading1Numbered"/>
              <w:rPr>
                <w:del w:id="5034" w:author="Donovan Goode" w:date="2018-11-09T10:04:00Z"/>
                <w:rFonts w:ascii="Consolas" w:eastAsia="Times New Roman" w:hAnsi="Consolas" w:cs="Times New Roman"/>
                <w:color w:val="D4D4D4"/>
                <w:sz w:val="21"/>
                <w:szCs w:val="21"/>
              </w:rPr>
              <w:pPrChange w:id="5035" w:author="Donovan Goode" w:date="2018-11-09T10:05:00Z">
                <w:pPr>
                  <w:shd w:val="clear" w:color="auto" w:fill="1E1E1E"/>
                  <w:spacing w:line="285" w:lineRule="atLeast"/>
                </w:pPr>
              </w:pPrChange>
            </w:pPr>
            <w:del w:id="50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h1</w:delText>
              </w:r>
              <w:r w:rsidRPr="007520B6" w:rsidDel="008B6AF4">
                <w:rPr>
                  <w:rFonts w:ascii="Consolas" w:eastAsia="Times New Roman" w:hAnsi="Consolas" w:cs="Times New Roman"/>
                  <w:color w:val="D4D4D4"/>
                  <w:sz w:val="21"/>
                  <w:szCs w:val="21"/>
                </w:rPr>
                <w:delText xml:space="preserve"> {</w:delText>
              </w:r>
            </w:del>
          </w:p>
          <w:p w14:paraId="58421C12" w14:textId="77777777" w:rsidR="00ED1509" w:rsidRPr="007520B6" w:rsidDel="008B6AF4" w:rsidRDefault="00ED1509">
            <w:pPr>
              <w:pStyle w:val="Heading1Numbered"/>
              <w:rPr>
                <w:del w:id="5037" w:author="Donovan Goode" w:date="2018-11-09T10:04:00Z"/>
                <w:rFonts w:ascii="Consolas" w:eastAsia="Times New Roman" w:hAnsi="Consolas" w:cs="Times New Roman"/>
                <w:color w:val="D4D4D4"/>
                <w:sz w:val="21"/>
                <w:szCs w:val="21"/>
              </w:rPr>
              <w:pPrChange w:id="5038" w:author="Donovan Goode" w:date="2018-11-09T10:05:00Z">
                <w:pPr>
                  <w:shd w:val="clear" w:color="auto" w:fill="1E1E1E"/>
                  <w:spacing w:line="285" w:lineRule="atLeast"/>
                </w:pPr>
              </w:pPrChange>
            </w:pPr>
            <w:del w:id="50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227px</w:delText>
              </w:r>
              <w:r w:rsidRPr="007520B6" w:rsidDel="008B6AF4">
                <w:rPr>
                  <w:rFonts w:ascii="Consolas" w:eastAsia="Times New Roman" w:hAnsi="Consolas" w:cs="Times New Roman"/>
                  <w:color w:val="D4D4D4"/>
                  <w:sz w:val="21"/>
                  <w:szCs w:val="21"/>
                </w:rPr>
                <w:delText>;</w:delText>
              </w:r>
            </w:del>
          </w:p>
          <w:p w14:paraId="7B3BBE98" w14:textId="77777777" w:rsidR="00ED1509" w:rsidRPr="007520B6" w:rsidDel="008B6AF4" w:rsidRDefault="00ED1509">
            <w:pPr>
              <w:pStyle w:val="Heading1Numbered"/>
              <w:rPr>
                <w:del w:id="5040" w:author="Donovan Goode" w:date="2018-11-09T10:04:00Z"/>
                <w:rFonts w:ascii="Consolas" w:eastAsia="Times New Roman" w:hAnsi="Consolas" w:cs="Times New Roman"/>
                <w:color w:val="D4D4D4"/>
                <w:sz w:val="21"/>
                <w:szCs w:val="21"/>
              </w:rPr>
              <w:pPrChange w:id="5041" w:author="Donovan Goode" w:date="2018-11-09T10:05:00Z">
                <w:pPr>
                  <w:shd w:val="clear" w:color="auto" w:fill="1E1E1E"/>
                  <w:spacing w:line="285" w:lineRule="atLeast"/>
                </w:pPr>
              </w:pPrChange>
            </w:pPr>
            <w:del w:id="50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3E0BC82D" w14:textId="77777777" w:rsidR="00ED1509" w:rsidRPr="007520B6" w:rsidDel="008B6AF4" w:rsidRDefault="00ED1509">
            <w:pPr>
              <w:pStyle w:val="Heading1Numbered"/>
              <w:rPr>
                <w:del w:id="5043" w:author="Donovan Goode" w:date="2018-11-09T10:04:00Z"/>
                <w:rFonts w:ascii="Consolas" w:eastAsia="Times New Roman" w:hAnsi="Consolas" w:cs="Times New Roman"/>
                <w:color w:val="D4D4D4"/>
                <w:sz w:val="21"/>
                <w:szCs w:val="21"/>
              </w:rPr>
              <w:pPrChange w:id="5044" w:author="Donovan Goode" w:date="2018-11-09T10:05:00Z">
                <w:pPr>
                  <w:shd w:val="clear" w:color="auto" w:fill="1E1E1E"/>
                  <w:spacing w:line="285" w:lineRule="atLeast"/>
                </w:pPr>
              </w:pPrChange>
            </w:pPr>
            <w:del w:id="50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1.3em</w:delText>
              </w:r>
              <w:r w:rsidRPr="007520B6" w:rsidDel="008B6AF4">
                <w:rPr>
                  <w:rFonts w:ascii="Consolas" w:eastAsia="Times New Roman" w:hAnsi="Consolas" w:cs="Times New Roman"/>
                  <w:color w:val="D4D4D4"/>
                  <w:sz w:val="21"/>
                  <w:szCs w:val="21"/>
                </w:rPr>
                <w:delText>;</w:delText>
              </w:r>
            </w:del>
          </w:p>
          <w:p w14:paraId="650B4308" w14:textId="77777777" w:rsidR="00ED1509" w:rsidRPr="007520B6" w:rsidDel="008B6AF4" w:rsidRDefault="00ED1509">
            <w:pPr>
              <w:pStyle w:val="Heading1Numbered"/>
              <w:rPr>
                <w:del w:id="5046" w:author="Donovan Goode" w:date="2018-11-09T10:04:00Z"/>
                <w:rFonts w:ascii="Consolas" w:eastAsia="Times New Roman" w:hAnsi="Consolas" w:cs="Times New Roman"/>
                <w:color w:val="D4D4D4"/>
                <w:sz w:val="21"/>
                <w:szCs w:val="21"/>
              </w:rPr>
              <w:pPrChange w:id="5047" w:author="Donovan Goode" w:date="2018-11-09T10:05:00Z">
                <w:pPr>
                  <w:shd w:val="clear" w:color="auto" w:fill="1E1E1E"/>
                  <w:spacing w:line="285" w:lineRule="atLeast"/>
                </w:pPr>
              </w:pPrChange>
            </w:pPr>
            <w:del w:id="50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7C177E31" w14:textId="77777777" w:rsidR="00ED1509" w:rsidRPr="007520B6" w:rsidDel="008B6AF4" w:rsidRDefault="00ED1509">
            <w:pPr>
              <w:pStyle w:val="Heading1Numbered"/>
              <w:rPr>
                <w:del w:id="5049" w:author="Donovan Goode" w:date="2018-11-09T10:04:00Z"/>
                <w:rFonts w:ascii="Consolas" w:eastAsia="Times New Roman" w:hAnsi="Consolas" w:cs="Times New Roman"/>
                <w:color w:val="D4D4D4"/>
                <w:sz w:val="21"/>
                <w:szCs w:val="21"/>
              </w:rPr>
              <w:pPrChange w:id="5050" w:author="Donovan Goode" w:date="2018-11-09T10:05:00Z">
                <w:pPr>
                  <w:shd w:val="clear" w:color="auto" w:fill="1E1E1E"/>
                  <w:spacing w:line="285" w:lineRule="atLeast"/>
                </w:pPr>
              </w:pPrChange>
            </w:pPr>
            <w:del w:id="50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w:delText>
              </w:r>
              <w:r w:rsidRPr="007520B6" w:rsidDel="008B6AF4">
                <w:rPr>
                  <w:rFonts w:ascii="Consolas" w:eastAsia="Times New Roman" w:hAnsi="Consolas" w:cs="Times New Roman"/>
                  <w:color w:val="D4D4D4"/>
                  <w:sz w:val="21"/>
                  <w:szCs w:val="21"/>
                </w:rPr>
                <w:delText>;</w:delText>
              </w:r>
            </w:del>
          </w:p>
          <w:p w14:paraId="2C511A68" w14:textId="77777777" w:rsidR="00ED1509" w:rsidRPr="007520B6" w:rsidDel="008B6AF4" w:rsidRDefault="00ED1509">
            <w:pPr>
              <w:pStyle w:val="Heading1Numbered"/>
              <w:rPr>
                <w:del w:id="5052" w:author="Donovan Goode" w:date="2018-11-09T10:04:00Z"/>
                <w:rFonts w:ascii="Consolas" w:eastAsia="Times New Roman" w:hAnsi="Consolas" w:cs="Times New Roman"/>
                <w:color w:val="D4D4D4"/>
                <w:sz w:val="21"/>
                <w:szCs w:val="21"/>
              </w:rPr>
              <w:pPrChange w:id="5053" w:author="Donovan Goode" w:date="2018-11-09T10:05:00Z">
                <w:pPr>
                  <w:shd w:val="clear" w:color="auto" w:fill="1E1E1E"/>
                  <w:spacing w:line="285" w:lineRule="atLeast"/>
                </w:pPr>
              </w:pPrChange>
            </w:pPr>
            <w:del w:id="50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3E6EE451" w14:textId="77777777" w:rsidR="00ED1509" w:rsidRPr="007520B6" w:rsidDel="008B6AF4" w:rsidRDefault="00ED1509">
            <w:pPr>
              <w:pStyle w:val="Heading1Numbered"/>
              <w:rPr>
                <w:del w:id="5055" w:author="Donovan Goode" w:date="2018-11-09T10:04:00Z"/>
                <w:rFonts w:ascii="Consolas" w:eastAsia="Times New Roman" w:hAnsi="Consolas" w:cs="Times New Roman"/>
                <w:color w:val="D4D4D4"/>
                <w:sz w:val="21"/>
                <w:szCs w:val="21"/>
              </w:rPr>
              <w:pPrChange w:id="5056" w:author="Donovan Goode" w:date="2018-11-09T10:05:00Z">
                <w:pPr>
                  <w:shd w:val="clear" w:color="auto" w:fill="1E1E1E"/>
                  <w:spacing w:line="285" w:lineRule="atLeast"/>
                </w:pPr>
              </w:pPrChange>
            </w:pPr>
            <w:del w:id="50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76px</w:delText>
              </w:r>
              <w:r w:rsidRPr="007520B6" w:rsidDel="008B6AF4">
                <w:rPr>
                  <w:rFonts w:ascii="Consolas" w:eastAsia="Times New Roman" w:hAnsi="Consolas" w:cs="Times New Roman"/>
                  <w:color w:val="D4D4D4"/>
                  <w:sz w:val="21"/>
                  <w:szCs w:val="21"/>
                </w:rPr>
                <w:delText>;</w:delText>
              </w:r>
            </w:del>
          </w:p>
          <w:p w14:paraId="3F39DDC7" w14:textId="77777777" w:rsidR="00ED1509" w:rsidRPr="007520B6" w:rsidDel="008B6AF4" w:rsidRDefault="00ED1509">
            <w:pPr>
              <w:pStyle w:val="Heading1Numbered"/>
              <w:rPr>
                <w:del w:id="5058" w:author="Donovan Goode" w:date="2018-11-09T10:04:00Z"/>
                <w:rFonts w:ascii="Consolas" w:eastAsia="Times New Roman" w:hAnsi="Consolas" w:cs="Times New Roman"/>
                <w:color w:val="D4D4D4"/>
                <w:sz w:val="21"/>
                <w:szCs w:val="21"/>
              </w:rPr>
              <w:pPrChange w:id="5059" w:author="Donovan Goode" w:date="2018-11-09T10:05:00Z">
                <w:pPr>
                  <w:shd w:val="clear" w:color="auto" w:fill="1E1E1E"/>
                  <w:spacing w:line="285" w:lineRule="atLeast"/>
                </w:pPr>
              </w:pPrChange>
            </w:pPr>
            <w:del w:id="50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29FDF9C7" w14:textId="77777777" w:rsidR="00ED1509" w:rsidRPr="007520B6" w:rsidDel="008B6AF4" w:rsidRDefault="00ED1509">
            <w:pPr>
              <w:pStyle w:val="Heading1Numbered"/>
              <w:rPr>
                <w:del w:id="5061" w:author="Donovan Goode" w:date="2018-11-09T10:04:00Z"/>
                <w:rFonts w:ascii="Consolas" w:eastAsia="Times New Roman" w:hAnsi="Consolas" w:cs="Times New Roman"/>
                <w:color w:val="D4D4D4"/>
                <w:sz w:val="21"/>
                <w:szCs w:val="21"/>
              </w:rPr>
              <w:pPrChange w:id="5062" w:author="Donovan Goode" w:date="2018-11-09T10:05:00Z">
                <w:pPr>
                  <w:shd w:val="clear" w:color="auto" w:fill="1E1E1E"/>
                  <w:spacing w:line="285" w:lineRule="atLeast"/>
                </w:pPr>
              </w:pPrChange>
            </w:pPr>
            <w:del w:id="50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0F642302" w14:textId="77777777" w:rsidR="00ED1509" w:rsidRPr="007520B6" w:rsidDel="008B6AF4" w:rsidRDefault="00ED1509">
            <w:pPr>
              <w:pStyle w:val="Heading1Numbered"/>
              <w:rPr>
                <w:del w:id="5064" w:author="Donovan Goode" w:date="2018-11-09T10:04:00Z"/>
                <w:rFonts w:ascii="Consolas" w:eastAsia="Times New Roman" w:hAnsi="Consolas" w:cs="Times New Roman"/>
                <w:color w:val="D4D4D4"/>
                <w:sz w:val="21"/>
                <w:szCs w:val="21"/>
              </w:rPr>
              <w:pPrChange w:id="5065" w:author="Donovan Goode" w:date="2018-11-09T10:05:00Z">
                <w:pPr>
                  <w:shd w:val="clear" w:color="auto" w:fill="1E1E1E"/>
                  <w:spacing w:line="285" w:lineRule="atLeast"/>
                </w:pPr>
              </w:pPrChange>
            </w:pPr>
            <w:del w:id="50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0F9FC3CB" w14:textId="77777777" w:rsidR="00ED1509" w:rsidRPr="007520B6" w:rsidDel="008B6AF4" w:rsidRDefault="00ED1509">
            <w:pPr>
              <w:pStyle w:val="Heading1Numbered"/>
              <w:rPr>
                <w:del w:id="5067" w:author="Donovan Goode" w:date="2018-11-09T10:04:00Z"/>
                <w:rFonts w:ascii="Consolas" w:eastAsia="Times New Roman" w:hAnsi="Consolas" w:cs="Times New Roman"/>
                <w:color w:val="D4D4D4"/>
                <w:sz w:val="21"/>
                <w:szCs w:val="21"/>
              </w:rPr>
              <w:pPrChange w:id="5068" w:author="Donovan Goode" w:date="2018-11-09T10:05:00Z">
                <w:pPr>
                  <w:shd w:val="clear" w:color="auto" w:fill="1E1E1E"/>
                  <w:spacing w:line="285" w:lineRule="atLeast"/>
                </w:pPr>
              </w:pPrChange>
            </w:pPr>
          </w:p>
          <w:p w14:paraId="7F2701D5" w14:textId="77777777" w:rsidR="00ED1509" w:rsidRPr="007520B6" w:rsidDel="008B6AF4" w:rsidRDefault="00ED1509">
            <w:pPr>
              <w:pStyle w:val="Heading1Numbered"/>
              <w:rPr>
                <w:del w:id="5069" w:author="Donovan Goode" w:date="2018-11-09T10:04:00Z"/>
                <w:rFonts w:ascii="Consolas" w:eastAsia="Times New Roman" w:hAnsi="Consolas" w:cs="Times New Roman"/>
                <w:color w:val="D4D4D4"/>
                <w:sz w:val="21"/>
                <w:szCs w:val="21"/>
              </w:rPr>
              <w:pPrChange w:id="5070" w:author="Donovan Goode" w:date="2018-11-09T10:05:00Z">
                <w:pPr>
                  <w:shd w:val="clear" w:color="auto" w:fill="1E1E1E"/>
                  <w:spacing w:line="285" w:lineRule="atLeast"/>
                </w:pPr>
              </w:pPrChange>
            </w:pPr>
            <w:del w:id="5071" w:author="Donovan Goode" w:date="2018-11-09T10:04:00Z">
              <w:r w:rsidRPr="007520B6" w:rsidDel="008B6AF4">
                <w:rPr>
                  <w:rFonts w:ascii="Consolas" w:eastAsia="Times New Roman" w:hAnsi="Consolas" w:cs="Times New Roman"/>
                  <w:color w:val="D4D4D4"/>
                  <w:sz w:val="21"/>
                  <w:szCs w:val="21"/>
                </w:rPr>
                <w:delText xml:space="preserve">    }</w:delText>
              </w:r>
            </w:del>
          </w:p>
          <w:p w14:paraId="167E4656" w14:textId="77777777" w:rsidR="00ED1509" w:rsidRPr="007520B6" w:rsidDel="008B6AF4" w:rsidRDefault="00ED1509">
            <w:pPr>
              <w:pStyle w:val="Heading1Numbered"/>
              <w:rPr>
                <w:del w:id="5072" w:author="Donovan Goode" w:date="2018-11-09T10:04:00Z"/>
                <w:rFonts w:ascii="Consolas" w:eastAsia="Times New Roman" w:hAnsi="Consolas" w:cs="Times New Roman"/>
                <w:color w:val="D4D4D4"/>
                <w:sz w:val="21"/>
                <w:szCs w:val="21"/>
              </w:rPr>
              <w:pPrChange w:id="5073" w:author="Donovan Goode" w:date="2018-11-09T10:05:00Z">
                <w:pPr>
                  <w:shd w:val="clear" w:color="auto" w:fill="1E1E1E"/>
                  <w:spacing w:line="285" w:lineRule="atLeast"/>
                </w:pPr>
              </w:pPrChange>
            </w:pPr>
          </w:p>
          <w:p w14:paraId="055D11C2" w14:textId="77777777" w:rsidR="00ED1509" w:rsidRPr="007520B6" w:rsidDel="008B6AF4" w:rsidRDefault="00ED1509">
            <w:pPr>
              <w:pStyle w:val="Heading1Numbered"/>
              <w:rPr>
                <w:del w:id="5074" w:author="Donovan Goode" w:date="2018-11-09T10:04:00Z"/>
                <w:rFonts w:ascii="Consolas" w:eastAsia="Times New Roman" w:hAnsi="Consolas" w:cs="Times New Roman"/>
                <w:color w:val="D4D4D4"/>
                <w:sz w:val="21"/>
                <w:szCs w:val="21"/>
              </w:rPr>
              <w:pPrChange w:id="5075" w:author="Donovan Goode" w:date="2018-11-09T10:05:00Z">
                <w:pPr>
                  <w:shd w:val="clear" w:color="auto" w:fill="1E1E1E"/>
                  <w:spacing w:line="285" w:lineRule="atLeast"/>
                </w:pPr>
              </w:pPrChange>
            </w:pPr>
            <w:del w:id="50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h1 em</w:delText>
              </w:r>
              <w:r w:rsidRPr="007520B6" w:rsidDel="008B6AF4">
                <w:rPr>
                  <w:rFonts w:ascii="Consolas" w:eastAsia="Times New Roman" w:hAnsi="Consolas" w:cs="Times New Roman"/>
                  <w:color w:val="D4D4D4"/>
                  <w:sz w:val="21"/>
                  <w:szCs w:val="21"/>
                </w:rPr>
                <w:delText xml:space="preserve"> {</w:delText>
              </w:r>
            </w:del>
          </w:p>
          <w:p w14:paraId="5E7F0203" w14:textId="77777777" w:rsidR="00ED1509" w:rsidRPr="007520B6" w:rsidDel="008B6AF4" w:rsidRDefault="00ED1509">
            <w:pPr>
              <w:pStyle w:val="Heading1Numbered"/>
              <w:rPr>
                <w:del w:id="5077" w:author="Donovan Goode" w:date="2018-11-09T10:04:00Z"/>
                <w:rFonts w:ascii="Consolas" w:eastAsia="Times New Roman" w:hAnsi="Consolas" w:cs="Times New Roman"/>
                <w:color w:val="D4D4D4"/>
                <w:sz w:val="21"/>
                <w:szCs w:val="21"/>
              </w:rPr>
              <w:pPrChange w:id="5078" w:author="Donovan Goode" w:date="2018-11-09T10:05:00Z">
                <w:pPr>
                  <w:shd w:val="clear" w:color="auto" w:fill="1E1E1E"/>
                  <w:spacing w:line="285" w:lineRule="atLeast"/>
                </w:pPr>
              </w:pPrChange>
            </w:pPr>
            <w:del w:id="50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italic</w:delText>
              </w:r>
              <w:r w:rsidRPr="007520B6" w:rsidDel="008B6AF4">
                <w:rPr>
                  <w:rFonts w:ascii="Consolas" w:eastAsia="Times New Roman" w:hAnsi="Consolas" w:cs="Times New Roman"/>
                  <w:color w:val="D4D4D4"/>
                  <w:sz w:val="21"/>
                  <w:szCs w:val="21"/>
                </w:rPr>
                <w:delText>;</w:delText>
              </w:r>
            </w:del>
          </w:p>
          <w:p w14:paraId="497D1251" w14:textId="77777777" w:rsidR="00ED1509" w:rsidRPr="007520B6" w:rsidDel="008B6AF4" w:rsidRDefault="00ED1509">
            <w:pPr>
              <w:pStyle w:val="Heading1Numbered"/>
              <w:rPr>
                <w:del w:id="5080" w:author="Donovan Goode" w:date="2018-11-09T10:04:00Z"/>
                <w:rFonts w:ascii="Consolas" w:eastAsia="Times New Roman" w:hAnsi="Consolas" w:cs="Times New Roman"/>
                <w:color w:val="D4D4D4"/>
                <w:sz w:val="21"/>
                <w:szCs w:val="21"/>
              </w:rPr>
              <w:pPrChange w:id="5081" w:author="Donovan Goode" w:date="2018-11-09T10:05:00Z">
                <w:pPr>
                  <w:shd w:val="clear" w:color="auto" w:fill="1E1E1E"/>
                  <w:spacing w:line="285" w:lineRule="atLeast"/>
                </w:pPr>
              </w:pPrChange>
            </w:pPr>
            <w:del w:id="50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E349679" w14:textId="77777777" w:rsidR="00ED1509" w:rsidRPr="007520B6" w:rsidDel="008B6AF4" w:rsidRDefault="00ED1509">
            <w:pPr>
              <w:pStyle w:val="Heading1Numbered"/>
              <w:rPr>
                <w:del w:id="5083" w:author="Donovan Goode" w:date="2018-11-09T10:04:00Z"/>
                <w:rFonts w:ascii="Consolas" w:eastAsia="Times New Roman" w:hAnsi="Consolas" w:cs="Times New Roman"/>
                <w:color w:val="D4D4D4"/>
                <w:sz w:val="21"/>
                <w:szCs w:val="21"/>
              </w:rPr>
              <w:pPrChange w:id="5084" w:author="Donovan Goode" w:date="2018-11-09T10:05:00Z">
                <w:pPr>
                  <w:shd w:val="clear" w:color="auto" w:fill="1E1E1E"/>
                  <w:spacing w:line="285" w:lineRule="atLeast"/>
                </w:pPr>
              </w:pPrChange>
            </w:pPr>
            <w:del w:id="5085" w:author="Donovan Goode" w:date="2018-11-09T10:04:00Z">
              <w:r w:rsidRPr="007520B6" w:rsidDel="008B6AF4">
                <w:rPr>
                  <w:rFonts w:ascii="Consolas" w:eastAsia="Times New Roman" w:hAnsi="Consolas" w:cs="Times New Roman"/>
                  <w:color w:val="D4D4D4"/>
                  <w:sz w:val="21"/>
                  <w:szCs w:val="21"/>
                </w:rPr>
                <w:delText xml:space="preserve">    }</w:delText>
              </w:r>
            </w:del>
          </w:p>
          <w:p w14:paraId="227D9320" w14:textId="77777777" w:rsidR="00ED1509" w:rsidRPr="007520B6" w:rsidDel="008B6AF4" w:rsidRDefault="00ED1509">
            <w:pPr>
              <w:pStyle w:val="Heading1Numbered"/>
              <w:rPr>
                <w:del w:id="5086" w:author="Donovan Goode" w:date="2018-11-09T10:04:00Z"/>
                <w:rFonts w:ascii="Consolas" w:eastAsia="Times New Roman" w:hAnsi="Consolas" w:cs="Times New Roman"/>
                <w:color w:val="D4D4D4"/>
                <w:sz w:val="21"/>
                <w:szCs w:val="21"/>
              </w:rPr>
              <w:pPrChange w:id="5087" w:author="Donovan Goode" w:date="2018-11-09T10:05:00Z">
                <w:pPr>
                  <w:shd w:val="clear" w:color="auto" w:fill="1E1E1E"/>
                  <w:spacing w:line="285" w:lineRule="atLeast"/>
                </w:pPr>
              </w:pPrChange>
            </w:pPr>
          </w:p>
          <w:p w14:paraId="4681ED12" w14:textId="77777777" w:rsidR="00ED1509" w:rsidRPr="007520B6" w:rsidDel="008B6AF4" w:rsidRDefault="00ED1509">
            <w:pPr>
              <w:pStyle w:val="Heading1Numbered"/>
              <w:rPr>
                <w:del w:id="5088" w:author="Donovan Goode" w:date="2018-11-09T10:04:00Z"/>
                <w:rFonts w:ascii="Consolas" w:eastAsia="Times New Roman" w:hAnsi="Consolas" w:cs="Times New Roman"/>
                <w:color w:val="D4D4D4"/>
                <w:sz w:val="21"/>
                <w:szCs w:val="21"/>
              </w:rPr>
              <w:pPrChange w:id="5089" w:author="Donovan Goode" w:date="2018-11-09T10:05:00Z">
                <w:pPr>
                  <w:shd w:val="clear" w:color="auto" w:fill="1E1E1E"/>
                  <w:spacing w:line="285" w:lineRule="atLeast"/>
                </w:pPr>
              </w:pPrChange>
            </w:pPr>
            <w:del w:id="50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p</w:delText>
              </w:r>
              <w:r w:rsidRPr="007520B6" w:rsidDel="008B6AF4">
                <w:rPr>
                  <w:rFonts w:ascii="Consolas" w:eastAsia="Times New Roman" w:hAnsi="Consolas" w:cs="Times New Roman"/>
                  <w:color w:val="D4D4D4"/>
                  <w:sz w:val="21"/>
                  <w:szCs w:val="21"/>
                </w:rPr>
                <w:delText xml:space="preserve"> {</w:delText>
              </w:r>
            </w:del>
          </w:p>
          <w:p w14:paraId="01709918" w14:textId="77777777" w:rsidR="00ED1509" w:rsidRPr="007520B6" w:rsidDel="008B6AF4" w:rsidRDefault="00ED1509">
            <w:pPr>
              <w:pStyle w:val="Heading1Numbered"/>
              <w:rPr>
                <w:del w:id="5091" w:author="Donovan Goode" w:date="2018-11-09T10:04:00Z"/>
                <w:rFonts w:ascii="Consolas" w:eastAsia="Times New Roman" w:hAnsi="Consolas" w:cs="Times New Roman"/>
                <w:color w:val="D4D4D4"/>
                <w:sz w:val="21"/>
                <w:szCs w:val="21"/>
              </w:rPr>
              <w:pPrChange w:id="5092" w:author="Donovan Goode" w:date="2018-11-09T10:05:00Z">
                <w:pPr>
                  <w:shd w:val="clear" w:color="auto" w:fill="1E1E1E"/>
                  <w:spacing w:line="285" w:lineRule="atLeast"/>
                </w:pPr>
              </w:pPrChange>
            </w:pPr>
            <w:del w:id="50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w:delText>
              </w:r>
              <w:r w:rsidRPr="007520B6" w:rsidDel="008B6AF4">
                <w:rPr>
                  <w:rFonts w:ascii="Consolas" w:eastAsia="Times New Roman" w:hAnsi="Consolas" w:cs="Times New Roman"/>
                  <w:color w:val="D4D4D4"/>
                  <w:sz w:val="21"/>
                  <w:szCs w:val="21"/>
                </w:rPr>
                <w:delText>;</w:delText>
              </w:r>
            </w:del>
          </w:p>
          <w:p w14:paraId="57ADE11E" w14:textId="77777777" w:rsidR="00ED1509" w:rsidRPr="007520B6" w:rsidDel="008B6AF4" w:rsidRDefault="00ED1509">
            <w:pPr>
              <w:pStyle w:val="Heading1Numbered"/>
              <w:rPr>
                <w:del w:id="5094" w:author="Donovan Goode" w:date="2018-11-09T10:04:00Z"/>
                <w:rFonts w:ascii="Consolas" w:eastAsia="Times New Roman" w:hAnsi="Consolas" w:cs="Times New Roman"/>
                <w:color w:val="D4D4D4"/>
                <w:sz w:val="21"/>
                <w:szCs w:val="21"/>
              </w:rPr>
              <w:pPrChange w:id="5095" w:author="Donovan Goode" w:date="2018-11-09T10:05:00Z">
                <w:pPr>
                  <w:shd w:val="clear" w:color="auto" w:fill="1E1E1E"/>
                  <w:spacing w:line="285" w:lineRule="atLeast"/>
                </w:pPr>
              </w:pPrChange>
            </w:pPr>
            <w:del w:id="5096" w:author="Donovan Goode" w:date="2018-11-09T10:04:00Z">
              <w:r w:rsidRPr="007520B6" w:rsidDel="008B6AF4">
                <w:rPr>
                  <w:rFonts w:ascii="Consolas" w:eastAsia="Times New Roman" w:hAnsi="Consolas" w:cs="Times New Roman"/>
                  <w:color w:val="D4D4D4"/>
                  <w:sz w:val="21"/>
                  <w:szCs w:val="21"/>
                </w:rPr>
                <w:delText xml:space="preserve">    }</w:delText>
              </w:r>
            </w:del>
          </w:p>
          <w:p w14:paraId="44A22CF7" w14:textId="77777777" w:rsidR="00ED1509" w:rsidRPr="007520B6" w:rsidDel="008B6AF4" w:rsidRDefault="00ED1509">
            <w:pPr>
              <w:pStyle w:val="Heading1Numbered"/>
              <w:rPr>
                <w:del w:id="5097" w:author="Donovan Goode" w:date="2018-11-09T10:04:00Z"/>
                <w:rFonts w:ascii="Consolas" w:eastAsia="Times New Roman" w:hAnsi="Consolas" w:cs="Times New Roman"/>
                <w:color w:val="D4D4D4"/>
                <w:sz w:val="21"/>
                <w:szCs w:val="21"/>
              </w:rPr>
              <w:pPrChange w:id="5098" w:author="Donovan Goode" w:date="2018-11-09T10:05:00Z">
                <w:pPr>
                  <w:shd w:val="clear" w:color="auto" w:fill="1E1E1E"/>
                  <w:spacing w:line="285" w:lineRule="atLeast"/>
                </w:pPr>
              </w:pPrChange>
            </w:pPr>
          </w:p>
          <w:p w14:paraId="1CA3E8B5" w14:textId="77777777" w:rsidR="00ED1509" w:rsidRPr="007520B6" w:rsidDel="008B6AF4" w:rsidRDefault="00ED1509">
            <w:pPr>
              <w:pStyle w:val="Heading1Numbered"/>
              <w:rPr>
                <w:del w:id="5099" w:author="Donovan Goode" w:date="2018-11-09T10:04:00Z"/>
                <w:rFonts w:ascii="Consolas" w:eastAsia="Times New Roman" w:hAnsi="Consolas" w:cs="Times New Roman"/>
                <w:color w:val="D4D4D4"/>
                <w:sz w:val="21"/>
                <w:szCs w:val="21"/>
              </w:rPr>
              <w:pPrChange w:id="5100" w:author="Donovan Goode" w:date="2018-11-09T10:05:00Z">
                <w:pPr>
                  <w:shd w:val="clear" w:color="auto" w:fill="1E1E1E"/>
                  <w:spacing w:line="285" w:lineRule="atLeast"/>
                </w:pPr>
              </w:pPrChange>
            </w:pPr>
            <w:del w:id="51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w:delText>
              </w:r>
              <w:r w:rsidRPr="007520B6" w:rsidDel="008B6AF4">
                <w:rPr>
                  <w:rFonts w:ascii="Consolas" w:eastAsia="Times New Roman" w:hAnsi="Consolas" w:cs="Times New Roman"/>
                  <w:color w:val="D4D4D4"/>
                  <w:sz w:val="21"/>
                  <w:szCs w:val="21"/>
                </w:rPr>
                <w:delText xml:space="preserve"> {</w:delText>
              </w:r>
            </w:del>
          </w:p>
          <w:p w14:paraId="57232D96" w14:textId="77777777" w:rsidR="00ED1509" w:rsidRPr="007520B6" w:rsidDel="008B6AF4" w:rsidRDefault="00ED1509">
            <w:pPr>
              <w:pStyle w:val="Heading1Numbered"/>
              <w:rPr>
                <w:del w:id="5102" w:author="Donovan Goode" w:date="2018-11-09T10:04:00Z"/>
                <w:rFonts w:ascii="Consolas" w:eastAsia="Times New Roman" w:hAnsi="Consolas" w:cs="Times New Roman"/>
                <w:color w:val="D4D4D4"/>
                <w:sz w:val="21"/>
                <w:szCs w:val="21"/>
              </w:rPr>
              <w:pPrChange w:id="5103" w:author="Donovan Goode" w:date="2018-11-09T10:05:00Z">
                <w:pPr>
                  <w:shd w:val="clear" w:color="auto" w:fill="1E1E1E"/>
                  <w:spacing w:line="285" w:lineRule="atLeast"/>
                </w:pPr>
              </w:pPrChange>
            </w:pPr>
          </w:p>
          <w:p w14:paraId="7B98B86B" w14:textId="77777777" w:rsidR="00ED1509" w:rsidRPr="007520B6" w:rsidDel="008B6AF4" w:rsidRDefault="00ED1509">
            <w:pPr>
              <w:pStyle w:val="Heading1Numbered"/>
              <w:rPr>
                <w:del w:id="5104" w:author="Donovan Goode" w:date="2018-11-09T10:04:00Z"/>
                <w:rFonts w:ascii="Consolas" w:eastAsia="Times New Roman" w:hAnsi="Consolas" w:cs="Times New Roman"/>
                <w:color w:val="D4D4D4"/>
                <w:sz w:val="21"/>
                <w:szCs w:val="21"/>
              </w:rPr>
              <w:pPrChange w:id="5105" w:author="Donovan Goode" w:date="2018-11-09T10:05:00Z">
                <w:pPr>
                  <w:shd w:val="clear" w:color="auto" w:fill="1E1E1E"/>
                  <w:spacing w:line="285" w:lineRule="atLeast"/>
                </w:pPr>
              </w:pPrChange>
            </w:pPr>
            <w:del w:id="51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2CE7D469" w14:textId="77777777" w:rsidR="00ED1509" w:rsidRPr="007520B6" w:rsidDel="008B6AF4" w:rsidRDefault="00ED1509">
            <w:pPr>
              <w:pStyle w:val="Heading1Numbered"/>
              <w:rPr>
                <w:del w:id="5107" w:author="Donovan Goode" w:date="2018-11-09T10:04:00Z"/>
                <w:rFonts w:ascii="Consolas" w:eastAsia="Times New Roman" w:hAnsi="Consolas" w:cs="Times New Roman"/>
                <w:color w:val="D4D4D4"/>
                <w:sz w:val="21"/>
                <w:szCs w:val="21"/>
              </w:rPr>
              <w:pPrChange w:id="5108" w:author="Donovan Goode" w:date="2018-11-09T10:05:00Z">
                <w:pPr>
                  <w:shd w:val="clear" w:color="auto" w:fill="1E1E1E"/>
                  <w:spacing w:line="285" w:lineRule="atLeast"/>
                </w:pPr>
              </w:pPrChange>
            </w:pPr>
            <w:del w:id="51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54CC9D94" w14:textId="77777777" w:rsidR="00ED1509" w:rsidRPr="007520B6" w:rsidDel="008B6AF4" w:rsidRDefault="00ED1509">
            <w:pPr>
              <w:pStyle w:val="Heading1Numbered"/>
              <w:rPr>
                <w:del w:id="5110" w:author="Donovan Goode" w:date="2018-11-09T10:04:00Z"/>
                <w:rFonts w:ascii="Consolas" w:eastAsia="Times New Roman" w:hAnsi="Consolas" w:cs="Times New Roman"/>
                <w:color w:val="D4D4D4"/>
                <w:sz w:val="21"/>
                <w:szCs w:val="21"/>
              </w:rPr>
              <w:pPrChange w:id="5111" w:author="Donovan Goode" w:date="2018-11-09T10:05:00Z">
                <w:pPr>
                  <w:shd w:val="clear" w:color="auto" w:fill="1E1E1E"/>
                  <w:spacing w:line="285" w:lineRule="atLeast"/>
                </w:pPr>
              </w:pPrChange>
            </w:pPr>
            <w:del w:id="51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48C62403" w14:textId="77777777" w:rsidR="00ED1509" w:rsidRPr="007520B6" w:rsidDel="008B6AF4" w:rsidRDefault="00ED1509">
            <w:pPr>
              <w:pStyle w:val="Heading1Numbered"/>
              <w:rPr>
                <w:del w:id="5113" w:author="Donovan Goode" w:date="2018-11-09T10:04:00Z"/>
                <w:rFonts w:ascii="Consolas" w:eastAsia="Times New Roman" w:hAnsi="Consolas" w:cs="Times New Roman"/>
                <w:color w:val="D4D4D4"/>
                <w:sz w:val="21"/>
                <w:szCs w:val="21"/>
              </w:rPr>
              <w:pPrChange w:id="5114" w:author="Donovan Goode" w:date="2018-11-09T10:05:00Z">
                <w:pPr>
                  <w:shd w:val="clear" w:color="auto" w:fill="1E1E1E"/>
                  <w:spacing w:line="285" w:lineRule="atLeast"/>
                </w:pPr>
              </w:pPrChange>
            </w:pPr>
            <w:del w:id="51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4605A7B" w14:textId="77777777" w:rsidR="00ED1509" w:rsidRPr="007520B6" w:rsidDel="008B6AF4" w:rsidRDefault="00ED1509">
            <w:pPr>
              <w:pStyle w:val="Heading1Numbered"/>
              <w:rPr>
                <w:del w:id="5116" w:author="Donovan Goode" w:date="2018-11-09T10:04:00Z"/>
                <w:rFonts w:ascii="Consolas" w:eastAsia="Times New Roman" w:hAnsi="Consolas" w:cs="Times New Roman"/>
                <w:color w:val="D4D4D4"/>
                <w:sz w:val="21"/>
                <w:szCs w:val="21"/>
              </w:rPr>
              <w:pPrChange w:id="5117" w:author="Donovan Goode" w:date="2018-11-09T10:05:00Z">
                <w:pPr>
                  <w:shd w:val="clear" w:color="auto" w:fill="1E1E1E"/>
                  <w:spacing w:line="285" w:lineRule="atLeast"/>
                </w:pPr>
              </w:pPrChange>
            </w:pPr>
            <w:del w:id="5118" w:author="Donovan Goode" w:date="2018-11-09T10:04:00Z">
              <w:r w:rsidRPr="007520B6" w:rsidDel="008B6AF4">
                <w:rPr>
                  <w:rFonts w:ascii="Consolas" w:eastAsia="Times New Roman" w:hAnsi="Consolas" w:cs="Times New Roman"/>
                  <w:color w:val="D4D4D4"/>
                  <w:sz w:val="21"/>
                  <w:szCs w:val="21"/>
                </w:rPr>
                <w:delText xml:space="preserve">    }</w:delText>
              </w:r>
            </w:del>
          </w:p>
          <w:p w14:paraId="2F7C2742" w14:textId="77777777" w:rsidR="00ED1509" w:rsidRPr="007520B6" w:rsidDel="008B6AF4" w:rsidRDefault="00ED1509">
            <w:pPr>
              <w:pStyle w:val="Heading1Numbered"/>
              <w:rPr>
                <w:del w:id="5119" w:author="Donovan Goode" w:date="2018-11-09T10:04:00Z"/>
                <w:rFonts w:ascii="Consolas" w:eastAsia="Times New Roman" w:hAnsi="Consolas" w:cs="Times New Roman"/>
                <w:color w:val="D4D4D4"/>
                <w:sz w:val="21"/>
                <w:szCs w:val="21"/>
              </w:rPr>
              <w:pPrChange w:id="5120" w:author="Donovan Goode" w:date="2018-11-09T10:05:00Z">
                <w:pPr>
                  <w:shd w:val="clear" w:color="auto" w:fill="1E1E1E"/>
                  <w:spacing w:line="285" w:lineRule="atLeast"/>
                </w:pPr>
              </w:pPrChange>
            </w:pPr>
          </w:p>
          <w:p w14:paraId="48FACB25" w14:textId="77777777" w:rsidR="00ED1509" w:rsidRPr="007520B6" w:rsidDel="008B6AF4" w:rsidRDefault="00ED1509">
            <w:pPr>
              <w:pStyle w:val="Heading1Numbered"/>
              <w:rPr>
                <w:del w:id="5121" w:author="Donovan Goode" w:date="2018-11-09T10:04:00Z"/>
                <w:rFonts w:ascii="Consolas" w:eastAsia="Times New Roman" w:hAnsi="Consolas" w:cs="Times New Roman"/>
                <w:color w:val="D4D4D4"/>
                <w:sz w:val="21"/>
                <w:szCs w:val="21"/>
              </w:rPr>
              <w:pPrChange w:id="5122" w:author="Donovan Goode" w:date="2018-11-09T10:05:00Z">
                <w:pPr>
                  <w:shd w:val="clear" w:color="auto" w:fill="1E1E1E"/>
                  <w:spacing w:line="285" w:lineRule="atLeast"/>
                </w:pPr>
              </w:pPrChange>
            </w:pPr>
            <w:del w:id="51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pagination */</w:delText>
              </w:r>
            </w:del>
          </w:p>
          <w:p w14:paraId="58501ECF" w14:textId="77777777" w:rsidR="00ED1509" w:rsidRPr="007520B6" w:rsidDel="008B6AF4" w:rsidRDefault="00ED1509">
            <w:pPr>
              <w:pStyle w:val="Heading1Numbered"/>
              <w:rPr>
                <w:del w:id="5124" w:author="Donovan Goode" w:date="2018-11-09T10:04:00Z"/>
                <w:rFonts w:ascii="Consolas" w:eastAsia="Times New Roman" w:hAnsi="Consolas" w:cs="Times New Roman"/>
                <w:color w:val="D4D4D4"/>
                <w:sz w:val="21"/>
                <w:szCs w:val="21"/>
              </w:rPr>
              <w:pPrChange w:id="5125" w:author="Donovan Goode" w:date="2018-11-09T10:05:00Z">
                <w:pPr>
                  <w:shd w:val="clear" w:color="auto" w:fill="1E1E1E"/>
                  <w:spacing w:line="285" w:lineRule="atLeast"/>
                </w:pPr>
              </w:pPrChange>
            </w:pPr>
            <w:del w:id="51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w:delText>
              </w:r>
              <w:r w:rsidRPr="007520B6" w:rsidDel="008B6AF4">
                <w:rPr>
                  <w:rFonts w:ascii="Consolas" w:eastAsia="Times New Roman" w:hAnsi="Consolas" w:cs="Times New Roman"/>
                  <w:color w:val="D4D4D4"/>
                  <w:sz w:val="21"/>
                  <w:szCs w:val="21"/>
                </w:rPr>
                <w:delText xml:space="preserve"> {</w:delText>
              </w:r>
            </w:del>
          </w:p>
          <w:p w14:paraId="14BAD946" w14:textId="77777777" w:rsidR="00ED1509" w:rsidRPr="007520B6" w:rsidDel="008B6AF4" w:rsidRDefault="00ED1509">
            <w:pPr>
              <w:pStyle w:val="Heading1Numbered"/>
              <w:rPr>
                <w:del w:id="5127" w:author="Donovan Goode" w:date="2018-11-09T10:04:00Z"/>
                <w:rFonts w:ascii="Consolas" w:eastAsia="Times New Roman" w:hAnsi="Consolas" w:cs="Times New Roman"/>
                <w:color w:val="D4D4D4"/>
                <w:sz w:val="21"/>
                <w:szCs w:val="21"/>
              </w:rPr>
              <w:pPrChange w:id="5128" w:author="Donovan Goode" w:date="2018-11-09T10:05:00Z">
                <w:pPr>
                  <w:shd w:val="clear" w:color="auto" w:fill="1E1E1E"/>
                  <w:spacing w:line="285" w:lineRule="atLeast"/>
                </w:pPr>
              </w:pPrChange>
            </w:pPr>
            <w:del w:id="51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F2DFF63" w14:textId="77777777" w:rsidR="00ED1509" w:rsidRPr="007520B6" w:rsidDel="008B6AF4" w:rsidRDefault="00ED1509">
            <w:pPr>
              <w:pStyle w:val="Heading1Numbered"/>
              <w:rPr>
                <w:del w:id="5130" w:author="Donovan Goode" w:date="2018-11-09T10:04:00Z"/>
                <w:rFonts w:ascii="Consolas" w:eastAsia="Times New Roman" w:hAnsi="Consolas" w:cs="Times New Roman"/>
                <w:color w:val="D4D4D4"/>
                <w:sz w:val="21"/>
                <w:szCs w:val="21"/>
              </w:rPr>
              <w:pPrChange w:id="5131" w:author="Donovan Goode" w:date="2018-11-09T10:05:00Z">
                <w:pPr>
                  <w:shd w:val="clear" w:color="auto" w:fill="1E1E1E"/>
                  <w:spacing w:line="285" w:lineRule="atLeast"/>
                </w:pPr>
              </w:pPrChange>
            </w:pPr>
            <w:del w:id="51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02AB5235" w14:textId="77777777" w:rsidR="00ED1509" w:rsidRPr="007520B6" w:rsidDel="008B6AF4" w:rsidRDefault="00ED1509">
            <w:pPr>
              <w:pStyle w:val="Heading1Numbered"/>
              <w:rPr>
                <w:del w:id="5133" w:author="Donovan Goode" w:date="2018-11-09T10:04:00Z"/>
                <w:rFonts w:ascii="Consolas" w:eastAsia="Times New Roman" w:hAnsi="Consolas" w:cs="Times New Roman"/>
                <w:color w:val="D4D4D4"/>
                <w:sz w:val="21"/>
                <w:szCs w:val="21"/>
              </w:rPr>
              <w:pPrChange w:id="5134" w:author="Donovan Goode" w:date="2018-11-09T10:05:00Z">
                <w:pPr>
                  <w:shd w:val="clear" w:color="auto" w:fill="1E1E1E"/>
                  <w:spacing w:line="285" w:lineRule="atLeast"/>
                </w:pPr>
              </w:pPrChange>
            </w:pPr>
            <w:del w:id="51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017D7B8C" w14:textId="77777777" w:rsidR="00ED1509" w:rsidRPr="007520B6" w:rsidDel="008B6AF4" w:rsidRDefault="00ED1509">
            <w:pPr>
              <w:pStyle w:val="Heading1Numbered"/>
              <w:rPr>
                <w:del w:id="5136" w:author="Donovan Goode" w:date="2018-11-09T10:04:00Z"/>
                <w:rFonts w:ascii="Consolas" w:eastAsia="Times New Roman" w:hAnsi="Consolas" w:cs="Times New Roman"/>
                <w:color w:val="D4D4D4"/>
                <w:sz w:val="21"/>
                <w:szCs w:val="21"/>
              </w:rPr>
              <w:pPrChange w:id="5137" w:author="Donovan Goode" w:date="2018-11-09T10:05:00Z">
                <w:pPr>
                  <w:shd w:val="clear" w:color="auto" w:fill="1E1E1E"/>
                  <w:spacing w:after="240" w:line="285" w:lineRule="atLeast"/>
                </w:pPr>
              </w:pPrChange>
            </w:pPr>
          </w:p>
          <w:p w14:paraId="45F9577E" w14:textId="77777777" w:rsidR="00ED1509" w:rsidRPr="007520B6" w:rsidDel="008B6AF4" w:rsidRDefault="00ED1509">
            <w:pPr>
              <w:pStyle w:val="Heading1Numbered"/>
              <w:rPr>
                <w:del w:id="5138" w:author="Donovan Goode" w:date="2018-11-09T10:04:00Z"/>
                <w:rFonts w:ascii="Consolas" w:eastAsia="Times New Roman" w:hAnsi="Consolas" w:cs="Times New Roman"/>
                <w:color w:val="D4D4D4"/>
                <w:sz w:val="21"/>
                <w:szCs w:val="21"/>
              </w:rPr>
              <w:pPrChange w:id="5139" w:author="Donovan Goode" w:date="2018-11-09T10:05:00Z">
                <w:pPr>
                  <w:shd w:val="clear" w:color="auto" w:fill="1E1E1E"/>
                  <w:spacing w:line="285" w:lineRule="atLeast"/>
                </w:pPr>
              </w:pPrChange>
            </w:pPr>
            <w:del w:id="5140" w:author="Donovan Goode" w:date="2018-11-09T10:04:00Z">
              <w:r w:rsidRPr="007520B6" w:rsidDel="008B6AF4">
                <w:rPr>
                  <w:rFonts w:ascii="Consolas" w:eastAsia="Times New Roman" w:hAnsi="Consolas" w:cs="Times New Roman"/>
                  <w:color w:val="D4D4D4"/>
                  <w:sz w:val="21"/>
                  <w:szCs w:val="21"/>
                </w:rPr>
                <w:delText xml:space="preserve">    }</w:delText>
              </w:r>
            </w:del>
          </w:p>
          <w:p w14:paraId="099E5F01" w14:textId="77777777" w:rsidR="00ED1509" w:rsidRPr="007520B6" w:rsidDel="008B6AF4" w:rsidRDefault="00ED1509">
            <w:pPr>
              <w:pStyle w:val="Heading1Numbered"/>
              <w:rPr>
                <w:del w:id="5141" w:author="Donovan Goode" w:date="2018-11-09T10:04:00Z"/>
                <w:rFonts w:ascii="Consolas" w:eastAsia="Times New Roman" w:hAnsi="Consolas" w:cs="Times New Roman"/>
                <w:color w:val="D4D4D4"/>
                <w:sz w:val="21"/>
                <w:szCs w:val="21"/>
              </w:rPr>
              <w:pPrChange w:id="5142" w:author="Donovan Goode" w:date="2018-11-09T10:05:00Z">
                <w:pPr>
                  <w:shd w:val="clear" w:color="auto" w:fill="1E1E1E"/>
                  <w:spacing w:line="285" w:lineRule="atLeast"/>
                </w:pPr>
              </w:pPrChange>
            </w:pPr>
          </w:p>
          <w:p w14:paraId="1BAF4EC1" w14:textId="77777777" w:rsidR="00ED1509" w:rsidRPr="007520B6" w:rsidDel="008B6AF4" w:rsidRDefault="00ED1509">
            <w:pPr>
              <w:pStyle w:val="Heading1Numbered"/>
              <w:rPr>
                <w:del w:id="5143" w:author="Donovan Goode" w:date="2018-11-09T10:04:00Z"/>
                <w:rFonts w:ascii="Consolas" w:eastAsia="Times New Roman" w:hAnsi="Consolas" w:cs="Times New Roman"/>
                <w:color w:val="D4D4D4"/>
                <w:sz w:val="21"/>
                <w:szCs w:val="21"/>
              </w:rPr>
              <w:pPrChange w:id="5144" w:author="Donovan Goode" w:date="2018-11-09T10:05:00Z">
                <w:pPr>
                  <w:shd w:val="clear" w:color="auto" w:fill="1E1E1E"/>
                  <w:spacing w:line="285" w:lineRule="atLeast"/>
                </w:pPr>
              </w:pPrChange>
            </w:pPr>
            <w:del w:id="51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 li</w:delText>
              </w:r>
              <w:r w:rsidRPr="007520B6" w:rsidDel="008B6AF4">
                <w:rPr>
                  <w:rFonts w:ascii="Consolas" w:eastAsia="Times New Roman" w:hAnsi="Consolas" w:cs="Times New Roman"/>
                  <w:color w:val="D4D4D4"/>
                  <w:sz w:val="21"/>
                  <w:szCs w:val="21"/>
                </w:rPr>
                <w:delText xml:space="preserve"> {</w:delText>
              </w:r>
            </w:del>
          </w:p>
          <w:p w14:paraId="2F6D0E18" w14:textId="77777777" w:rsidR="00ED1509" w:rsidRPr="007520B6" w:rsidDel="008B6AF4" w:rsidRDefault="00ED1509">
            <w:pPr>
              <w:pStyle w:val="Heading1Numbered"/>
              <w:rPr>
                <w:del w:id="5146" w:author="Donovan Goode" w:date="2018-11-09T10:04:00Z"/>
                <w:rFonts w:ascii="Consolas" w:eastAsia="Times New Roman" w:hAnsi="Consolas" w:cs="Times New Roman"/>
                <w:color w:val="D4D4D4"/>
                <w:sz w:val="21"/>
                <w:szCs w:val="21"/>
              </w:rPr>
              <w:pPrChange w:id="5147" w:author="Donovan Goode" w:date="2018-11-09T10:05:00Z">
                <w:pPr>
                  <w:shd w:val="clear" w:color="auto" w:fill="1E1E1E"/>
                  <w:spacing w:line="285" w:lineRule="atLeast"/>
                </w:pPr>
              </w:pPrChange>
            </w:pPr>
            <w:del w:id="51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list-style-type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05C2693E" w14:textId="77777777" w:rsidR="00ED1509" w:rsidRPr="007520B6" w:rsidDel="008B6AF4" w:rsidRDefault="00ED1509">
            <w:pPr>
              <w:pStyle w:val="Heading1Numbered"/>
              <w:rPr>
                <w:del w:id="5149" w:author="Donovan Goode" w:date="2018-11-09T10:04:00Z"/>
                <w:rFonts w:ascii="Consolas" w:eastAsia="Times New Roman" w:hAnsi="Consolas" w:cs="Times New Roman"/>
                <w:color w:val="D4D4D4"/>
                <w:sz w:val="21"/>
                <w:szCs w:val="21"/>
              </w:rPr>
              <w:pPrChange w:id="5150" w:author="Donovan Goode" w:date="2018-11-09T10:05:00Z">
                <w:pPr>
                  <w:shd w:val="clear" w:color="auto" w:fill="1E1E1E"/>
                  <w:spacing w:line="285" w:lineRule="atLeast"/>
                </w:pPr>
              </w:pPrChange>
            </w:pPr>
            <w:del w:id="51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w:delText>
              </w:r>
              <w:r w:rsidRPr="007520B6" w:rsidDel="008B6AF4">
                <w:rPr>
                  <w:rFonts w:ascii="Consolas" w:eastAsia="Times New Roman" w:hAnsi="Consolas" w:cs="Times New Roman"/>
                  <w:color w:val="D4D4D4"/>
                  <w:sz w:val="21"/>
                  <w:szCs w:val="21"/>
                </w:rPr>
                <w:delText>;</w:delText>
              </w:r>
            </w:del>
          </w:p>
          <w:p w14:paraId="0E4C1DAF" w14:textId="77777777" w:rsidR="00ED1509" w:rsidRPr="007520B6" w:rsidDel="008B6AF4" w:rsidRDefault="00ED1509">
            <w:pPr>
              <w:pStyle w:val="Heading1Numbered"/>
              <w:rPr>
                <w:del w:id="5152" w:author="Donovan Goode" w:date="2018-11-09T10:04:00Z"/>
                <w:rFonts w:ascii="Consolas" w:eastAsia="Times New Roman" w:hAnsi="Consolas" w:cs="Times New Roman"/>
                <w:color w:val="D4D4D4"/>
                <w:sz w:val="21"/>
                <w:szCs w:val="21"/>
              </w:rPr>
              <w:pPrChange w:id="5153" w:author="Donovan Goode" w:date="2018-11-09T10:05:00Z">
                <w:pPr>
                  <w:shd w:val="clear" w:color="auto" w:fill="1E1E1E"/>
                  <w:spacing w:line="285" w:lineRule="atLeast"/>
                </w:pPr>
              </w:pPrChange>
            </w:pPr>
            <w:del w:id="51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191B71DB" w14:textId="77777777" w:rsidR="00ED1509" w:rsidRPr="007520B6" w:rsidDel="008B6AF4" w:rsidRDefault="00ED1509">
            <w:pPr>
              <w:pStyle w:val="Heading1Numbered"/>
              <w:rPr>
                <w:del w:id="5155" w:author="Donovan Goode" w:date="2018-11-09T10:04:00Z"/>
                <w:rFonts w:ascii="Consolas" w:eastAsia="Times New Roman" w:hAnsi="Consolas" w:cs="Times New Roman"/>
                <w:color w:val="D4D4D4"/>
                <w:sz w:val="21"/>
                <w:szCs w:val="21"/>
              </w:rPr>
              <w:pPrChange w:id="5156" w:author="Donovan Goode" w:date="2018-11-09T10:05:00Z">
                <w:pPr>
                  <w:shd w:val="clear" w:color="auto" w:fill="1E1E1E"/>
                  <w:spacing w:line="285" w:lineRule="atLeast"/>
                </w:pPr>
              </w:pPrChange>
            </w:pPr>
            <w:del w:id="5157" w:author="Donovan Goode" w:date="2018-11-09T10:04:00Z">
              <w:r w:rsidRPr="007520B6" w:rsidDel="008B6AF4">
                <w:rPr>
                  <w:rFonts w:ascii="Consolas" w:eastAsia="Times New Roman" w:hAnsi="Consolas" w:cs="Times New Roman"/>
                  <w:color w:val="D4D4D4"/>
                  <w:sz w:val="21"/>
                  <w:szCs w:val="21"/>
                </w:rPr>
                <w:delText xml:space="preserve">    }</w:delText>
              </w:r>
            </w:del>
          </w:p>
          <w:p w14:paraId="4CEBA9A3" w14:textId="77777777" w:rsidR="00ED1509" w:rsidRPr="007520B6" w:rsidDel="008B6AF4" w:rsidRDefault="00ED1509">
            <w:pPr>
              <w:pStyle w:val="Heading1Numbered"/>
              <w:rPr>
                <w:del w:id="5158" w:author="Donovan Goode" w:date="2018-11-09T10:04:00Z"/>
                <w:rFonts w:ascii="Consolas" w:eastAsia="Times New Roman" w:hAnsi="Consolas" w:cs="Times New Roman"/>
                <w:color w:val="D4D4D4"/>
                <w:sz w:val="21"/>
                <w:szCs w:val="21"/>
              </w:rPr>
              <w:pPrChange w:id="5159" w:author="Donovan Goode" w:date="2018-11-09T10:05:00Z">
                <w:pPr>
                  <w:shd w:val="clear" w:color="auto" w:fill="1E1E1E"/>
                  <w:spacing w:line="285" w:lineRule="atLeast"/>
                </w:pPr>
              </w:pPrChange>
            </w:pPr>
          </w:p>
          <w:p w14:paraId="07D7AC35" w14:textId="77777777" w:rsidR="00ED1509" w:rsidRPr="007520B6" w:rsidDel="008B6AF4" w:rsidRDefault="00ED1509">
            <w:pPr>
              <w:pStyle w:val="Heading1Numbered"/>
              <w:rPr>
                <w:del w:id="5160" w:author="Donovan Goode" w:date="2018-11-09T10:04:00Z"/>
                <w:rFonts w:ascii="Consolas" w:eastAsia="Times New Roman" w:hAnsi="Consolas" w:cs="Times New Roman"/>
                <w:color w:val="D4D4D4"/>
                <w:sz w:val="21"/>
                <w:szCs w:val="21"/>
              </w:rPr>
              <w:pPrChange w:id="5161" w:author="Donovan Goode" w:date="2018-11-09T10:05:00Z">
                <w:pPr>
                  <w:shd w:val="clear" w:color="auto" w:fill="1E1E1E"/>
                  <w:spacing w:line="285" w:lineRule="atLeast"/>
                </w:pPr>
              </w:pPrChange>
            </w:pPr>
            <w:del w:id="51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 a</w:delText>
              </w:r>
              <w:r w:rsidRPr="007520B6" w:rsidDel="008B6AF4">
                <w:rPr>
                  <w:rFonts w:ascii="Consolas" w:eastAsia="Times New Roman" w:hAnsi="Consolas" w:cs="Times New Roman"/>
                  <w:color w:val="D4D4D4"/>
                  <w:sz w:val="21"/>
                  <w:szCs w:val="21"/>
                </w:rPr>
                <w:delText xml:space="preserve"> {</w:delText>
              </w:r>
            </w:del>
          </w:p>
          <w:p w14:paraId="77F6267F" w14:textId="77777777" w:rsidR="00ED1509" w:rsidRPr="007520B6" w:rsidDel="008B6AF4" w:rsidRDefault="00ED1509">
            <w:pPr>
              <w:pStyle w:val="Heading1Numbered"/>
              <w:rPr>
                <w:del w:id="5163" w:author="Donovan Goode" w:date="2018-11-09T10:04:00Z"/>
                <w:rFonts w:ascii="Consolas" w:eastAsia="Times New Roman" w:hAnsi="Consolas" w:cs="Times New Roman"/>
                <w:color w:val="D4D4D4"/>
                <w:sz w:val="21"/>
                <w:szCs w:val="21"/>
              </w:rPr>
              <w:pPrChange w:id="5164" w:author="Donovan Goode" w:date="2018-11-09T10:05:00Z">
                <w:pPr>
                  <w:shd w:val="clear" w:color="auto" w:fill="1E1E1E"/>
                  <w:spacing w:line="285" w:lineRule="atLeast"/>
                </w:pPr>
              </w:pPrChange>
            </w:pPr>
            <w:del w:id="51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392FCDA6" w14:textId="77777777" w:rsidR="00ED1509" w:rsidRPr="007520B6" w:rsidDel="008B6AF4" w:rsidRDefault="00ED1509">
            <w:pPr>
              <w:pStyle w:val="Heading1Numbered"/>
              <w:rPr>
                <w:del w:id="5166" w:author="Donovan Goode" w:date="2018-11-09T10:04:00Z"/>
                <w:rFonts w:ascii="Consolas" w:eastAsia="Times New Roman" w:hAnsi="Consolas" w:cs="Times New Roman"/>
                <w:color w:val="D4D4D4"/>
                <w:sz w:val="21"/>
                <w:szCs w:val="21"/>
              </w:rPr>
              <w:pPrChange w:id="5167" w:author="Donovan Goode" w:date="2018-11-09T10:05:00Z">
                <w:pPr>
                  <w:shd w:val="clear" w:color="auto" w:fill="1E1E1E"/>
                  <w:spacing w:line="285" w:lineRule="atLeast"/>
                </w:pPr>
              </w:pPrChange>
            </w:pPr>
            <w:del w:id="51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#575757</w:delText>
              </w:r>
              <w:r w:rsidRPr="007520B6" w:rsidDel="008B6AF4">
                <w:rPr>
                  <w:rFonts w:ascii="Consolas" w:eastAsia="Times New Roman" w:hAnsi="Consolas" w:cs="Times New Roman"/>
                  <w:color w:val="D4D4D4"/>
                  <w:sz w:val="21"/>
                  <w:szCs w:val="21"/>
                </w:rPr>
                <w:delText>;</w:delText>
              </w:r>
            </w:del>
          </w:p>
          <w:p w14:paraId="79F1285A" w14:textId="77777777" w:rsidR="00ED1509" w:rsidRPr="007520B6" w:rsidDel="008B6AF4" w:rsidRDefault="00ED1509">
            <w:pPr>
              <w:pStyle w:val="Heading1Numbered"/>
              <w:rPr>
                <w:del w:id="5169" w:author="Donovan Goode" w:date="2018-11-09T10:04:00Z"/>
                <w:rFonts w:ascii="Consolas" w:eastAsia="Times New Roman" w:hAnsi="Consolas" w:cs="Times New Roman"/>
                <w:color w:val="D4D4D4"/>
                <w:sz w:val="21"/>
                <w:szCs w:val="21"/>
              </w:rPr>
              <w:pPrChange w:id="5170" w:author="Donovan Goode" w:date="2018-11-09T10:05:00Z">
                <w:pPr>
                  <w:shd w:val="clear" w:color="auto" w:fill="1E1E1E"/>
                  <w:spacing w:line="285" w:lineRule="atLeast"/>
                </w:pPr>
              </w:pPrChange>
            </w:pPr>
            <w:del w:id="51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33A5F6BD" w14:textId="77777777" w:rsidR="00ED1509" w:rsidRPr="007520B6" w:rsidDel="008B6AF4" w:rsidRDefault="00ED1509">
            <w:pPr>
              <w:pStyle w:val="Heading1Numbered"/>
              <w:rPr>
                <w:del w:id="5172" w:author="Donovan Goode" w:date="2018-11-09T10:04:00Z"/>
                <w:rFonts w:ascii="Consolas" w:eastAsia="Times New Roman" w:hAnsi="Consolas" w:cs="Times New Roman"/>
                <w:color w:val="D4D4D4"/>
                <w:sz w:val="21"/>
                <w:szCs w:val="21"/>
              </w:rPr>
              <w:pPrChange w:id="5173" w:author="Donovan Goode" w:date="2018-11-09T10:05:00Z">
                <w:pPr>
                  <w:shd w:val="clear" w:color="auto" w:fill="1E1E1E"/>
                  <w:spacing w:line="285" w:lineRule="atLeast"/>
                </w:pPr>
              </w:pPrChange>
            </w:pPr>
            <w:del w:id="51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00F775D3" w14:textId="77777777" w:rsidR="00ED1509" w:rsidRPr="007520B6" w:rsidDel="008B6AF4" w:rsidRDefault="00ED1509">
            <w:pPr>
              <w:pStyle w:val="Heading1Numbered"/>
              <w:rPr>
                <w:del w:id="5175" w:author="Donovan Goode" w:date="2018-11-09T10:04:00Z"/>
                <w:rFonts w:ascii="Consolas" w:eastAsia="Times New Roman" w:hAnsi="Consolas" w:cs="Times New Roman"/>
                <w:color w:val="D4D4D4"/>
                <w:sz w:val="21"/>
                <w:szCs w:val="21"/>
              </w:rPr>
              <w:pPrChange w:id="5176" w:author="Donovan Goode" w:date="2018-11-09T10:05:00Z">
                <w:pPr>
                  <w:shd w:val="clear" w:color="auto" w:fill="1E1E1E"/>
                  <w:spacing w:line="285" w:lineRule="atLeast"/>
                </w:pPr>
              </w:pPrChange>
            </w:pPr>
            <w:del w:id="51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306FC5DE" w14:textId="77777777" w:rsidR="00ED1509" w:rsidRPr="007520B6" w:rsidDel="008B6AF4" w:rsidRDefault="00ED1509">
            <w:pPr>
              <w:pStyle w:val="Heading1Numbered"/>
              <w:rPr>
                <w:del w:id="5178" w:author="Donovan Goode" w:date="2018-11-09T10:04:00Z"/>
                <w:rFonts w:ascii="Consolas" w:eastAsia="Times New Roman" w:hAnsi="Consolas" w:cs="Times New Roman"/>
                <w:color w:val="D4D4D4"/>
                <w:sz w:val="21"/>
                <w:szCs w:val="21"/>
              </w:rPr>
              <w:pPrChange w:id="5179" w:author="Donovan Goode" w:date="2018-11-09T10:05:00Z">
                <w:pPr>
                  <w:shd w:val="clear" w:color="auto" w:fill="1E1E1E"/>
                  <w:spacing w:line="285" w:lineRule="atLeast"/>
                </w:pPr>
              </w:pPrChange>
            </w:pPr>
            <w:del w:id="51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4B06A18D" w14:textId="77777777" w:rsidR="00ED1509" w:rsidRPr="007520B6" w:rsidDel="008B6AF4" w:rsidRDefault="00ED1509">
            <w:pPr>
              <w:pStyle w:val="Heading1Numbered"/>
              <w:rPr>
                <w:del w:id="5181" w:author="Donovan Goode" w:date="2018-11-09T10:04:00Z"/>
                <w:rFonts w:ascii="Consolas" w:eastAsia="Times New Roman" w:hAnsi="Consolas" w:cs="Times New Roman"/>
                <w:color w:val="D4D4D4"/>
                <w:sz w:val="21"/>
                <w:szCs w:val="21"/>
              </w:rPr>
              <w:pPrChange w:id="5182" w:author="Donovan Goode" w:date="2018-11-09T10:05:00Z">
                <w:pPr>
                  <w:shd w:val="clear" w:color="auto" w:fill="1E1E1E"/>
                  <w:spacing w:line="285" w:lineRule="atLeast"/>
                </w:pPr>
              </w:pPrChange>
            </w:pPr>
            <w:del w:id="51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587083A3" w14:textId="77777777" w:rsidR="00ED1509" w:rsidRPr="007520B6" w:rsidDel="008B6AF4" w:rsidRDefault="00ED1509">
            <w:pPr>
              <w:pStyle w:val="Heading1Numbered"/>
              <w:rPr>
                <w:del w:id="5184" w:author="Donovan Goode" w:date="2018-11-09T10:04:00Z"/>
                <w:rFonts w:ascii="Consolas" w:eastAsia="Times New Roman" w:hAnsi="Consolas" w:cs="Times New Roman"/>
                <w:color w:val="D4D4D4"/>
                <w:sz w:val="21"/>
                <w:szCs w:val="21"/>
              </w:rPr>
              <w:pPrChange w:id="5185" w:author="Donovan Goode" w:date="2018-11-09T10:05:00Z">
                <w:pPr>
                  <w:shd w:val="clear" w:color="auto" w:fill="1E1E1E"/>
                  <w:spacing w:line="285" w:lineRule="atLeast"/>
                </w:pPr>
              </w:pPrChange>
            </w:pPr>
            <w:del w:id="518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F76EB77" w14:textId="77777777" w:rsidR="00ED1509" w:rsidRPr="007520B6" w:rsidDel="008B6AF4" w:rsidRDefault="00ED1509">
            <w:pPr>
              <w:pStyle w:val="Heading1Numbered"/>
              <w:rPr>
                <w:del w:id="5187" w:author="Donovan Goode" w:date="2018-11-09T10:04:00Z"/>
                <w:rFonts w:ascii="Consolas" w:eastAsia="Times New Roman" w:hAnsi="Consolas" w:cs="Times New Roman"/>
                <w:color w:val="D4D4D4"/>
                <w:sz w:val="21"/>
                <w:szCs w:val="21"/>
              </w:rPr>
              <w:pPrChange w:id="5188" w:author="Donovan Goode" w:date="2018-11-09T10:05:00Z">
                <w:pPr>
                  <w:shd w:val="clear" w:color="auto" w:fill="1E1E1E"/>
                  <w:spacing w:line="285" w:lineRule="atLeast"/>
                </w:pPr>
              </w:pPrChange>
            </w:pPr>
            <w:del w:id="51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4034199C" w14:textId="77777777" w:rsidR="00ED1509" w:rsidRPr="007520B6" w:rsidDel="008B6AF4" w:rsidRDefault="00ED1509">
            <w:pPr>
              <w:pStyle w:val="Heading1Numbered"/>
              <w:rPr>
                <w:del w:id="5190" w:author="Donovan Goode" w:date="2018-11-09T10:04:00Z"/>
                <w:rFonts w:ascii="Consolas" w:eastAsia="Times New Roman" w:hAnsi="Consolas" w:cs="Times New Roman"/>
                <w:color w:val="D4D4D4"/>
                <w:sz w:val="21"/>
                <w:szCs w:val="21"/>
              </w:rPr>
              <w:pPrChange w:id="5191" w:author="Donovan Goode" w:date="2018-11-09T10:05:00Z">
                <w:pPr>
                  <w:shd w:val="clear" w:color="auto" w:fill="1E1E1E"/>
                  <w:spacing w:line="285" w:lineRule="atLeast"/>
                </w:pPr>
              </w:pPrChange>
            </w:pPr>
            <w:del w:id="51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29C7465F" w14:textId="77777777" w:rsidR="00ED1509" w:rsidRPr="007520B6" w:rsidDel="008B6AF4" w:rsidRDefault="00ED1509">
            <w:pPr>
              <w:pStyle w:val="Heading1Numbered"/>
              <w:rPr>
                <w:del w:id="5193" w:author="Donovan Goode" w:date="2018-11-09T10:04:00Z"/>
                <w:rFonts w:ascii="Consolas" w:eastAsia="Times New Roman" w:hAnsi="Consolas" w:cs="Times New Roman"/>
                <w:color w:val="D4D4D4"/>
                <w:sz w:val="21"/>
                <w:szCs w:val="21"/>
              </w:rPr>
              <w:pPrChange w:id="5194" w:author="Donovan Goode" w:date="2018-11-09T10:05:00Z">
                <w:pPr>
                  <w:shd w:val="clear" w:color="auto" w:fill="1E1E1E"/>
                  <w:spacing w:line="285" w:lineRule="atLeast"/>
                </w:pPr>
              </w:pPrChange>
            </w:pPr>
            <w:del w:id="51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New Roman;</w:delText>
              </w:r>
            </w:del>
          </w:p>
          <w:p w14:paraId="5CE3760A" w14:textId="77777777" w:rsidR="00ED1509" w:rsidRPr="007520B6" w:rsidDel="008B6AF4" w:rsidRDefault="00ED1509">
            <w:pPr>
              <w:pStyle w:val="Heading1Numbered"/>
              <w:rPr>
                <w:del w:id="5196" w:author="Donovan Goode" w:date="2018-11-09T10:04:00Z"/>
                <w:rFonts w:ascii="Consolas" w:eastAsia="Times New Roman" w:hAnsi="Consolas" w:cs="Times New Roman"/>
                <w:color w:val="D4D4D4"/>
                <w:sz w:val="21"/>
                <w:szCs w:val="21"/>
              </w:rPr>
              <w:pPrChange w:id="5197" w:author="Donovan Goode" w:date="2018-11-09T10:05:00Z">
                <w:pPr>
                  <w:shd w:val="clear" w:color="auto" w:fill="1E1E1E"/>
                  <w:spacing w:line="285" w:lineRule="atLeast"/>
                </w:pPr>
              </w:pPrChange>
            </w:pPr>
            <w:del w:id="51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1D343B12" w14:textId="77777777" w:rsidR="00ED1509" w:rsidRPr="007520B6" w:rsidDel="008B6AF4" w:rsidRDefault="00ED1509">
            <w:pPr>
              <w:pStyle w:val="Heading1Numbered"/>
              <w:rPr>
                <w:del w:id="5199" w:author="Donovan Goode" w:date="2018-11-09T10:04:00Z"/>
                <w:rFonts w:ascii="Consolas" w:eastAsia="Times New Roman" w:hAnsi="Consolas" w:cs="Times New Roman"/>
                <w:color w:val="D4D4D4"/>
                <w:sz w:val="21"/>
                <w:szCs w:val="21"/>
              </w:rPr>
              <w:pPrChange w:id="5200" w:author="Donovan Goode" w:date="2018-11-09T10:05:00Z">
                <w:pPr>
                  <w:shd w:val="clear" w:color="auto" w:fill="1E1E1E"/>
                  <w:spacing w:line="285" w:lineRule="atLeast"/>
                </w:pPr>
              </w:pPrChange>
            </w:pPr>
            <w:del w:id="5201" w:author="Donovan Goode" w:date="2018-11-09T10:04:00Z">
              <w:r w:rsidRPr="007520B6" w:rsidDel="008B6AF4">
                <w:rPr>
                  <w:rFonts w:ascii="Consolas" w:eastAsia="Times New Roman" w:hAnsi="Consolas" w:cs="Times New Roman"/>
                  <w:color w:val="D4D4D4"/>
                  <w:sz w:val="21"/>
                  <w:szCs w:val="21"/>
                </w:rPr>
                <w:delText xml:space="preserve">    }</w:delText>
              </w:r>
            </w:del>
          </w:p>
          <w:p w14:paraId="77CAE86B" w14:textId="77777777" w:rsidR="00ED1509" w:rsidRPr="007520B6" w:rsidDel="008B6AF4" w:rsidRDefault="00ED1509">
            <w:pPr>
              <w:pStyle w:val="Heading1Numbered"/>
              <w:rPr>
                <w:del w:id="5202" w:author="Donovan Goode" w:date="2018-11-09T10:04:00Z"/>
                <w:rFonts w:ascii="Consolas" w:eastAsia="Times New Roman" w:hAnsi="Consolas" w:cs="Times New Roman"/>
                <w:color w:val="D4D4D4"/>
                <w:sz w:val="21"/>
                <w:szCs w:val="21"/>
              </w:rPr>
              <w:pPrChange w:id="5203" w:author="Donovan Goode" w:date="2018-11-09T10:05:00Z">
                <w:pPr>
                  <w:shd w:val="clear" w:color="auto" w:fill="1E1E1E"/>
                  <w:spacing w:line="285" w:lineRule="atLeast"/>
                </w:pPr>
              </w:pPrChange>
            </w:pPr>
          </w:p>
          <w:p w14:paraId="3E434AA1" w14:textId="77777777" w:rsidR="00ED1509" w:rsidRPr="007520B6" w:rsidDel="008B6AF4" w:rsidRDefault="00ED1509">
            <w:pPr>
              <w:pStyle w:val="Heading1Numbered"/>
              <w:rPr>
                <w:del w:id="5204" w:author="Donovan Goode" w:date="2018-11-09T10:04:00Z"/>
                <w:rFonts w:ascii="Consolas" w:eastAsia="Times New Roman" w:hAnsi="Consolas" w:cs="Times New Roman"/>
                <w:color w:val="D4D4D4"/>
                <w:sz w:val="21"/>
                <w:szCs w:val="21"/>
              </w:rPr>
              <w:pPrChange w:id="5205" w:author="Donovan Goode" w:date="2018-11-09T10:05:00Z">
                <w:pPr>
                  <w:shd w:val="clear" w:color="auto" w:fill="1E1E1E"/>
                  <w:spacing w:line="285" w:lineRule="atLeast"/>
                </w:pPr>
              </w:pPrChange>
            </w:pPr>
            <w:del w:id="52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w:delText>
              </w:r>
              <w:r w:rsidRPr="007520B6" w:rsidDel="008B6AF4">
                <w:rPr>
                  <w:rFonts w:ascii="Consolas" w:eastAsia="Times New Roman" w:hAnsi="Consolas" w:cs="Times New Roman"/>
                  <w:color w:val="D4D4D4"/>
                  <w:sz w:val="21"/>
                  <w:szCs w:val="21"/>
                </w:rPr>
                <w:delText xml:space="preserve"> {</w:delText>
              </w:r>
            </w:del>
          </w:p>
          <w:p w14:paraId="3692E2C6" w14:textId="77777777" w:rsidR="00ED1509" w:rsidRPr="007520B6" w:rsidDel="008B6AF4" w:rsidRDefault="00ED1509">
            <w:pPr>
              <w:pStyle w:val="Heading1Numbered"/>
              <w:rPr>
                <w:del w:id="5207" w:author="Donovan Goode" w:date="2018-11-09T10:04:00Z"/>
                <w:rFonts w:ascii="Consolas" w:eastAsia="Times New Roman" w:hAnsi="Consolas" w:cs="Times New Roman"/>
                <w:color w:val="D4D4D4"/>
                <w:sz w:val="21"/>
                <w:szCs w:val="21"/>
              </w:rPr>
              <w:pPrChange w:id="5208" w:author="Donovan Goode" w:date="2018-11-09T10:05:00Z">
                <w:pPr>
                  <w:shd w:val="clear" w:color="auto" w:fill="1E1E1E"/>
                  <w:spacing w:line="285" w:lineRule="atLeast"/>
                </w:pPr>
              </w:pPrChange>
            </w:pPr>
            <w:del w:id="52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C128911" w14:textId="77777777" w:rsidR="00ED1509" w:rsidRPr="007520B6" w:rsidDel="008B6AF4" w:rsidRDefault="00ED1509">
            <w:pPr>
              <w:pStyle w:val="Heading1Numbered"/>
              <w:rPr>
                <w:del w:id="5210" w:author="Donovan Goode" w:date="2018-11-09T10:04:00Z"/>
                <w:rFonts w:ascii="Consolas" w:eastAsia="Times New Roman" w:hAnsi="Consolas" w:cs="Times New Roman"/>
                <w:color w:val="D4D4D4"/>
                <w:sz w:val="21"/>
                <w:szCs w:val="21"/>
              </w:rPr>
              <w:pPrChange w:id="5211" w:author="Donovan Goode" w:date="2018-11-09T10:05:00Z">
                <w:pPr>
                  <w:shd w:val="clear" w:color="auto" w:fill="1E1E1E"/>
                  <w:spacing w:line="285" w:lineRule="atLeast"/>
                </w:pPr>
              </w:pPrChange>
            </w:pPr>
            <w:del w:id="52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2E21216D" w14:textId="77777777" w:rsidR="00ED1509" w:rsidRPr="007520B6" w:rsidDel="008B6AF4" w:rsidRDefault="00ED1509">
            <w:pPr>
              <w:pStyle w:val="Heading1Numbered"/>
              <w:rPr>
                <w:del w:id="5213" w:author="Donovan Goode" w:date="2018-11-09T10:04:00Z"/>
                <w:rFonts w:ascii="Consolas" w:eastAsia="Times New Roman" w:hAnsi="Consolas" w:cs="Times New Roman"/>
                <w:color w:val="D4D4D4"/>
                <w:sz w:val="21"/>
                <w:szCs w:val="21"/>
              </w:rPr>
              <w:pPrChange w:id="5214" w:author="Donovan Goode" w:date="2018-11-09T10:05:00Z">
                <w:pPr>
                  <w:shd w:val="clear" w:color="auto" w:fill="1E1E1E"/>
                  <w:spacing w:line="285" w:lineRule="atLeast"/>
                </w:pPr>
              </w:pPrChange>
            </w:pPr>
            <w:del w:id="52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480C1AAE" w14:textId="77777777" w:rsidR="00ED1509" w:rsidRPr="007520B6" w:rsidDel="008B6AF4" w:rsidRDefault="00ED1509">
            <w:pPr>
              <w:pStyle w:val="Heading1Numbered"/>
              <w:rPr>
                <w:del w:id="5216" w:author="Donovan Goode" w:date="2018-11-09T10:04:00Z"/>
                <w:rFonts w:ascii="Consolas" w:eastAsia="Times New Roman" w:hAnsi="Consolas" w:cs="Times New Roman"/>
                <w:color w:val="D4D4D4"/>
                <w:sz w:val="21"/>
                <w:szCs w:val="21"/>
              </w:rPr>
              <w:pPrChange w:id="5217" w:author="Donovan Goode" w:date="2018-11-09T10:05:00Z">
                <w:pPr>
                  <w:shd w:val="clear" w:color="auto" w:fill="1E1E1E"/>
                  <w:spacing w:line="285" w:lineRule="atLeast"/>
                </w:pPr>
              </w:pPrChange>
            </w:pPr>
            <w:del w:id="52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13685503" w14:textId="77777777" w:rsidR="00ED1509" w:rsidRPr="007520B6" w:rsidDel="008B6AF4" w:rsidRDefault="00ED1509">
            <w:pPr>
              <w:pStyle w:val="Heading1Numbered"/>
              <w:rPr>
                <w:del w:id="5219" w:author="Donovan Goode" w:date="2018-11-09T10:04:00Z"/>
                <w:rFonts w:ascii="Consolas" w:eastAsia="Times New Roman" w:hAnsi="Consolas" w:cs="Times New Roman"/>
                <w:color w:val="D4D4D4"/>
                <w:sz w:val="21"/>
                <w:szCs w:val="21"/>
              </w:rPr>
              <w:pPrChange w:id="5220" w:author="Donovan Goode" w:date="2018-11-09T10:05:00Z">
                <w:pPr>
                  <w:shd w:val="clear" w:color="auto" w:fill="1E1E1E"/>
                  <w:spacing w:line="285" w:lineRule="atLeast"/>
                </w:pPr>
              </w:pPrChange>
            </w:pPr>
            <w:del w:id="52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49218BA" w14:textId="77777777" w:rsidR="00ED1509" w:rsidRPr="007520B6" w:rsidDel="008B6AF4" w:rsidRDefault="00ED1509">
            <w:pPr>
              <w:pStyle w:val="Heading1Numbered"/>
              <w:rPr>
                <w:del w:id="5222" w:author="Donovan Goode" w:date="2018-11-09T10:04:00Z"/>
                <w:rFonts w:ascii="Consolas" w:eastAsia="Times New Roman" w:hAnsi="Consolas" w:cs="Times New Roman"/>
                <w:color w:val="D4D4D4"/>
                <w:sz w:val="21"/>
                <w:szCs w:val="21"/>
              </w:rPr>
              <w:pPrChange w:id="5223" w:author="Donovan Goode" w:date="2018-11-09T10:05:00Z">
                <w:pPr>
                  <w:shd w:val="clear" w:color="auto" w:fill="1E1E1E"/>
                  <w:spacing w:line="285" w:lineRule="atLeast"/>
                </w:pPr>
              </w:pPrChange>
            </w:pPr>
            <w:del w:id="52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13CB59BC" w14:textId="77777777" w:rsidR="00ED1509" w:rsidRPr="007520B6" w:rsidDel="008B6AF4" w:rsidRDefault="00ED1509">
            <w:pPr>
              <w:pStyle w:val="Heading1Numbered"/>
              <w:rPr>
                <w:del w:id="5225" w:author="Donovan Goode" w:date="2018-11-09T10:04:00Z"/>
                <w:rFonts w:ascii="Consolas" w:eastAsia="Times New Roman" w:hAnsi="Consolas" w:cs="Times New Roman"/>
                <w:color w:val="D4D4D4"/>
                <w:sz w:val="21"/>
                <w:szCs w:val="21"/>
              </w:rPr>
              <w:pPrChange w:id="5226" w:author="Donovan Goode" w:date="2018-11-09T10:05:00Z">
                <w:pPr>
                  <w:shd w:val="clear" w:color="auto" w:fill="1E1E1E"/>
                  <w:spacing w:line="285" w:lineRule="atLeast"/>
                </w:pPr>
              </w:pPrChange>
            </w:pPr>
            <w:del w:id="5227" w:author="Donovan Goode" w:date="2018-11-09T10:04:00Z">
              <w:r w:rsidRPr="007520B6" w:rsidDel="008B6AF4">
                <w:rPr>
                  <w:rFonts w:ascii="Consolas" w:eastAsia="Times New Roman" w:hAnsi="Consolas" w:cs="Times New Roman"/>
                  <w:color w:val="D4D4D4"/>
                  <w:sz w:val="21"/>
                  <w:szCs w:val="21"/>
                </w:rPr>
                <w:delText xml:space="preserve">    }</w:delText>
              </w:r>
            </w:del>
          </w:p>
          <w:p w14:paraId="7B3E43AE" w14:textId="77777777" w:rsidR="00ED1509" w:rsidRPr="007520B6" w:rsidDel="008B6AF4" w:rsidRDefault="00ED1509">
            <w:pPr>
              <w:pStyle w:val="Heading1Numbered"/>
              <w:rPr>
                <w:del w:id="5228" w:author="Donovan Goode" w:date="2018-11-09T10:04:00Z"/>
                <w:rFonts w:ascii="Consolas" w:eastAsia="Times New Roman" w:hAnsi="Consolas" w:cs="Times New Roman"/>
                <w:color w:val="D4D4D4"/>
                <w:sz w:val="21"/>
                <w:szCs w:val="21"/>
              </w:rPr>
              <w:pPrChange w:id="5229" w:author="Donovan Goode" w:date="2018-11-09T10:05:00Z">
                <w:pPr>
                  <w:shd w:val="clear" w:color="auto" w:fill="1E1E1E"/>
                  <w:spacing w:line="285" w:lineRule="atLeast"/>
                </w:pPr>
              </w:pPrChange>
            </w:pPr>
          </w:p>
          <w:p w14:paraId="1EB767DE" w14:textId="77777777" w:rsidR="00ED1509" w:rsidRPr="007520B6" w:rsidDel="008B6AF4" w:rsidRDefault="00ED1509">
            <w:pPr>
              <w:pStyle w:val="Heading1Numbered"/>
              <w:rPr>
                <w:del w:id="5230" w:author="Donovan Goode" w:date="2018-11-09T10:04:00Z"/>
                <w:rFonts w:ascii="Consolas" w:eastAsia="Times New Roman" w:hAnsi="Consolas" w:cs="Times New Roman"/>
                <w:color w:val="D4D4D4"/>
                <w:sz w:val="21"/>
                <w:szCs w:val="21"/>
              </w:rPr>
              <w:pPrChange w:id="5231" w:author="Donovan Goode" w:date="2018-11-09T10:05:00Z">
                <w:pPr>
                  <w:shd w:val="clear" w:color="auto" w:fill="1E1E1E"/>
                  <w:spacing w:line="285" w:lineRule="atLeast"/>
                </w:pPr>
              </w:pPrChange>
            </w:pPr>
            <w:del w:id="52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 a</w:delText>
              </w:r>
              <w:r w:rsidRPr="007520B6" w:rsidDel="008B6AF4">
                <w:rPr>
                  <w:rFonts w:ascii="Consolas" w:eastAsia="Times New Roman" w:hAnsi="Consolas" w:cs="Times New Roman"/>
                  <w:color w:val="D4D4D4"/>
                  <w:sz w:val="21"/>
                  <w:szCs w:val="21"/>
                </w:rPr>
                <w:delText xml:space="preserve"> {</w:delText>
              </w:r>
            </w:del>
          </w:p>
          <w:p w14:paraId="7D187AA6" w14:textId="77777777" w:rsidR="00ED1509" w:rsidRPr="007520B6" w:rsidDel="008B6AF4" w:rsidRDefault="00ED1509">
            <w:pPr>
              <w:pStyle w:val="Heading1Numbered"/>
              <w:rPr>
                <w:del w:id="5233" w:author="Donovan Goode" w:date="2018-11-09T10:04:00Z"/>
                <w:rFonts w:ascii="Consolas" w:eastAsia="Times New Roman" w:hAnsi="Consolas" w:cs="Times New Roman"/>
                <w:color w:val="D4D4D4"/>
                <w:sz w:val="21"/>
                <w:szCs w:val="21"/>
              </w:rPr>
              <w:pPrChange w:id="5234" w:author="Donovan Goode" w:date="2018-11-09T10:05:00Z">
                <w:pPr>
                  <w:shd w:val="clear" w:color="auto" w:fill="1E1E1E"/>
                  <w:spacing w:line="285" w:lineRule="atLeast"/>
                </w:pPr>
              </w:pPrChange>
            </w:pPr>
            <w:del w:id="52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2F262BB1" w14:textId="77777777" w:rsidR="00ED1509" w:rsidRPr="007520B6" w:rsidDel="008B6AF4" w:rsidRDefault="00ED1509">
            <w:pPr>
              <w:pStyle w:val="Heading1Numbered"/>
              <w:rPr>
                <w:del w:id="5236" w:author="Donovan Goode" w:date="2018-11-09T10:04:00Z"/>
                <w:rFonts w:ascii="Consolas" w:eastAsia="Times New Roman" w:hAnsi="Consolas" w:cs="Times New Roman"/>
                <w:color w:val="D4D4D4"/>
                <w:sz w:val="21"/>
                <w:szCs w:val="21"/>
              </w:rPr>
              <w:pPrChange w:id="5237" w:author="Donovan Goode" w:date="2018-11-09T10:05:00Z">
                <w:pPr>
                  <w:shd w:val="clear" w:color="auto" w:fill="1E1E1E"/>
                  <w:spacing w:line="285" w:lineRule="atLeast"/>
                </w:pPr>
              </w:pPrChange>
            </w:pPr>
            <w:del w:id="5238" w:author="Donovan Goode" w:date="2018-11-09T10:04:00Z">
              <w:r w:rsidRPr="007520B6" w:rsidDel="008B6AF4">
                <w:rPr>
                  <w:rFonts w:ascii="Consolas" w:eastAsia="Times New Roman" w:hAnsi="Consolas" w:cs="Times New Roman"/>
                  <w:color w:val="D4D4D4"/>
                  <w:sz w:val="21"/>
                  <w:szCs w:val="21"/>
                </w:rPr>
                <w:delText xml:space="preserve">    }</w:delText>
              </w:r>
            </w:del>
          </w:p>
          <w:p w14:paraId="6666E2AA" w14:textId="77777777" w:rsidR="00ED1509" w:rsidRPr="007520B6" w:rsidDel="008B6AF4" w:rsidRDefault="00ED1509">
            <w:pPr>
              <w:pStyle w:val="Heading1Numbered"/>
              <w:rPr>
                <w:del w:id="5239" w:author="Donovan Goode" w:date="2018-11-09T10:04:00Z"/>
                <w:rFonts w:ascii="Consolas" w:eastAsia="Times New Roman" w:hAnsi="Consolas" w:cs="Times New Roman"/>
                <w:color w:val="D4D4D4"/>
                <w:sz w:val="21"/>
                <w:szCs w:val="21"/>
              </w:rPr>
              <w:pPrChange w:id="5240" w:author="Donovan Goode" w:date="2018-11-09T10:05:00Z">
                <w:pPr>
                  <w:shd w:val="clear" w:color="auto" w:fill="1E1E1E"/>
                  <w:spacing w:line="285" w:lineRule="atLeast"/>
                </w:pPr>
              </w:pPrChange>
            </w:pPr>
          </w:p>
          <w:p w14:paraId="14128AE6" w14:textId="77777777" w:rsidR="00ED1509" w:rsidRPr="007520B6" w:rsidDel="008B6AF4" w:rsidRDefault="00ED1509">
            <w:pPr>
              <w:pStyle w:val="Heading1Numbered"/>
              <w:rPr>
                <w:del w:id="5241" w:author="Donovan Goode" w:date="2018-11-09T10:04:00Z"/>
                <w:rFonts w:ascii="Consolas" w:eastAsia="Times New Roman" w:hAnsi="Consolas" w:cs="Times New Roman"/>
                <w:color w:val="D4D4D4"/>
                <w:sz w:val="21"/>
                <w:szCs w:val="21"/>
              </w:rPr>
              <w:pPrChange w:id="5242" w:author="Donovan Goode" w:date="2018-11-09T10:05:00Z">
                <w:pPr>
                  <w:shd w:val="clear" w:color="auto" w:fill="1E1E1E"/>
                  <w:spacing w:line="285" w:lineRule="atLeast"/>
                </w:pPr>
              </w:pPrChange>
            </w:pPr>
            <w:del w:id="52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 a img.hover</w:delText>
              </w:r>
              <w:r w:rsidRPr="007520B6" w:rsidDel="008B6AF4">
                <w:rPr>
                  <w:rFonts w:ascii="Consolas" w:eastAsia="Times New Roman" w:hAnsi="Consolas" w:cs="Times New Roman"/>
                  <w:color w:val="D4D4D4"/>
                  <w:sz w:val="21"/>
                  <w:szCs w:val="21"/>
                </w:rPr>
                <w:delText xml:space="preserve"> {</w:delText>
              </w:r>
            </w:del>
          </w:p>
          <w:p w14:paraId="266745B0" w14:textId="77777777" w:rsidR="00ED1509" w:rsidRPr="007520B6" w:rsidDel="008B6AF4" w:rsidRDefault="00ED1509">
            <w:pPr>
              <w:pStyle w:val="Heading1Numbered"/>
              <w:rPr>
                <w:del w:id="5244" w:author="Donovan Goode" w:date="2018-11-09T10:04:00Z"/>
                <w:rFonts w:ascii="Consolas" w:eastAsia="Times New Roman" w:hAnsi="Consolas" w:cs="Times New Roman"/>
                <w:color w:val="D4D4D4"/>
                <w:sz w:val="21"/>
                <w:szCs w:val="21"/>
              </w:rPr>
              <w:pPrChange w:id="5245" w:author="Donovan Goode" w:date="2018-11-09T10:05:00Z">
                <w:pPr>
                  <w:shd w:val="clear" w:color="auto" w:fill="1E1E1E"/>
                  <w:spacing w:line="285" w:lineRule="atLeast"/>
                </w:pPr>
              </w:pPrChange>
            </w:pPr>
            <w:del w:id="52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2E94A40" w14:textId="77777777" w:rsidR="00ED1509" w:rsidRPr="007520B6" w:rsidDel="008B6AF4" w:rsidRDefault="00ED1509">
            <w:pPr>
              <w:pStyle w:val="Heading1Numbered"/>
              <w:rPr>
                <w:del w:id="5247" w:author="Donovan Goode" w:date="2018-11-09T10:04:00Z"/>
                <w:rFonts w:ascii="Consolas" w:eastAsia="Times New Roman" w:hAnsi="Consolas" w:cs="Times New Roman"/>
                <w:color w:val="D4D4D4"/>
                <w:sz w:val="21"/>
                <w:szCs w:val="21"/>
              </w:rPr>
              <w:pPrChange w:id="5248" w:author="Donovan Goode" w:date="2018-11-09T10:05:00Z">
                <w:pPr>
                  <w:shd w:val="clear" w:color="auto" w:fill="1E1E1E"/>
                  <w:spacing w:line="285" w:lineRule="atLeast"/>
                </w:pPr>
              </w:pPrChange>
            </w:pPr>
            <w:del w:id="5249" w:author="Donovan Goode" w:date="2018-11-09T10:04:00Z">
              <w:r w:rsidRPr="007520B6" w:rsidDel="008B6AF4">
                <w:rPr>
                  <w:rFonts w:ascii="Consolas" w:eastAsia="Times New Roman" w:hAnsi="Consolas" w:cs="Times New Roman"/>
                  <w:color w:val="D4D4D4"/>
                  <w:sz w:val="21"/>
                  <w:szCs w:val="21"/>
                </w:rPr>
                <w:delText xml:space="preserve">    }</w:delText>
              </w:r>
            </w:del>
          </w:p>
          <w:p w14:paraId="2AD266DF" w14:textId="77777777" w:rsidR="00ED1509" w:rsidRPr="007520B6" w:rsidDel="008B6AF4" w:rsidRDefault="00ED1509">
            <w:pPr>
              <w:pStyle w:val="Heading1Numbered"/>
              <w:rPr>
                <w:del w:id="5250" w:author="Donovan Goode" w:date="2018-11-09T10:04:00Z"/>
                <w:rFonts w:ascii="Consolas" w:eastAsia="Times New Roman" w:hAnsi="Consolas" w:cs="Times New Roman"/>
                <w:color w:val="D4D4D4"/>
                <w:sz w:val="21"/>
                <w:szCs w:val="21"/>
              </w:rPr>
              <w:pPrChange w:id="5251" w:author="Donovan Goode" w:date="2018-11-09T10:05:00Z">
                <w:pPr>
                  <w:shd w:val="clear" w:color="auto" w:fill="1E1E1E"/>
                  <w:spacing w:line="285" w:lineRule="atLeast"/>
                </w:pPr>
              </w:pPrChange>
            </w:pPr>
          </w:p>
          <w:p w14:paraId="64C148E2" w14:textId="77777777" w:rsidR="00ED1509" w:rsidRPr="007520B6" w:rsidDel="008B6AF4" w:rsidRDefault="00ED1509">
            <w:pPr>
              <w:pStyle w:val="Heading1Numbered"/>
              <w:rPr>
                <w:del w:id="5252" w:author="Donovan Goode" w:date="2018-11-09T10:04:00Z"/>
                <w:rFonts w:ascii="Consolas" w:eastAsia="Times New Roman" w:hAnsi="Consolas" w:cs="Times New Roman"/>
                <w:color w:val="D4D4D4"/>
                <w:sz w:val="21"/>
                <w:szCs w:val="21"/>
              </w:rPr>
              <w:pPrChange w:id="5253" w:author="Donovan Goode" w:date="2018-11-09T10:05:00Z">
                <w:pPr>
                  <w:shd w:val="clear" w:color="auto" w:fill="1E1E1E"/>
                  <w:spacing w:line="285" w:lineRule="atLeast"/>
                </w:pPr>
              </w:pPrChange>
            </w:pPr>
            <w:del w:id="52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 a:hover img.hover</w:delText>
              </w:r>
              <w:r w:rsidRPr="007520B6" w:rsidDel="008B6AF4">
                <w:rPr>
                  <w:rFonts w:ascii="Consolas" w:eastAsia="Times New Roman" w:hAnsi="Consolas" w:cs="Times New Roman"/>
                  <w:color w:val="D4D4D4"/>
                  <w:sz w:val="21"/>
                  <w:szCs w:val="21"/>
                </w:rPr>
                <w:delText xml:space="preserve"> {</w:delText>
              </w:r>
            </w:del>
          </w:p>
          <w:p w14:paraId="6615F811" w14:textId="77777777" w:rsidR="00ED1509" w:rsidRPr="007520B6" w:rsidDel="008B6AF4" w:rsidRDefault="00ED1509">
            <w:pPr>
              <w:pStyle w:val="Heading1Numbered"/>
              <w:rPr>
                <w:del w:id="5255" w:author="Donovan Goode" w:date="2018-11-09T10:04:00Z"/>
                <w:rFonts w:ascii="Consolas" w:eastAsia="Times New Roman" w:hAnsi="Consolas" w:cs="Times New Roman"/>
                <w:color w:val="D4D4D4"/>
                <w:sz w:val="21"/>
                <w:szCs w:val="21"/>
              </w:rPr>
              <w:pPrChange w:id="5256" w:author="Donovan Goode" w:date="2018-11-09T10:05:00Z">
                <w:pPr>
                  <w:shd w:val="clear" w:color="auto" w:fill="1E1E1E"/>
                  <w:spacing w:line="285" w:lineRule="atLeast"/>
                </w:pPr>
              </w:pPrChange>
            </w:pPr>
            <w:del w:id="52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73DA8894" w14:textId="77777777" w:rsidR="00ED1509" w:rsidRPr="007520B6" w:rsidDel="008B6AF4" w:rsidRDefault="00ED1509">
            <w:pPr>
              <w:pStyle w:val="Heading1Numbered"/>
              <w:rPr>
                <w:del w:id="5258" w:author="Donovan Goode" w:date="2018-11-09T10:04:00Z"/>
                <w:rFonts w:ascii="Consolas" w:eastAsia="Times New Roman" w:hAnsi="Consolas" w:cs="Times New Roman"/>
                <w:color w:val="D4D4D4"/>
                <w:sz w:val="21"/>
                <w:szCs w:val="21"/>
              </w:rPr>
              <w:pPrChange w:id="5259" w:author="Donovan Goode" w:date="2018-11-09T10:05:00Z">
                <w:pPr>
                  <w:shd w:val="clear" w:color="auto" w:fill="1E1E1E"/>
                  <w:spacing w:line="285" w:lineRule="atLeast"/>
                </w:pPr>
              </w:pPrChange>
            </w:pPr>
            <w:del w:id="5260" w:author="Donovan Goode" w:date="2018-11-09T10:04:00Z">
              <w:r w:rsidRPr="007520B6" w:rsidDel="008B6AF4">
                <w:rPr>
                  <w:rFonts w:ascii="Consolas" w:eastAsia="Times New Roman" w:hAnsi="Consolas" w:cs="Times New Roman"/>
                  <w:color w:val="D4D4D4"/>
                  <w:sz w:val="21"/>
                  <w:szCs w:val="21"/>
                </w:rPr>
                <w:delText xml:space="preserve">    }</w:delText>
              </w:r>
            </w:del>
          </w:p>
          <w:p w14:paraId="21B67EE4" w14:textId="77777777" w:rsidR="00ED1509" w:rsidRPr="007520B6" w:rsidDel="008B6AF4" w:rsidRDefault="00ED1509">
            <w:pPr>
              <w:pStyle w:val="Heading1Numbered"/>
              <w:rPr>
                <w:del w:id="5261" w:author="Donovan Goode" w:date="2018-11-09T10:04:00Z"/>
                <w:rFonts w:ascii="Consolas" w:eastAsia="Times New Roman" w:hAnsi="Consolas" w:cs="Times New Roman"/>
                <w:color w:val="D4D4D4"/>
                <w:sz w:val="21"/>
                <w:szCs w:val="21"/>
              </w:rPr>
              <w:pPrChange w:id="5262" w:author="Donovan Goode" w:date="2018-11-09T10:05:00Z">
                <w:pPr>
                  <w:shd w:val="clear" w:color="auto" w:fill="1E1E1E"/>
                  <w:spacing w:line="285" w:lineRule="atLeast"/>
                </w:pPr>
              </w:pPrChange>
            </w:pPr>
          </w:p>
          <w:p w14:paraId="712EC4AC" w14:textId="77777777" w:rsidR="00ED1509" w:rsidRPr="007520B6" w:rsidDel="008B6AF4" w:rsidRDefault="00ED1509">
            <w:pPr>
              <w:pStyle w:val="Heading1Numbered"/>
              <w:rPr>
                <w:del w:id="5263" w:author="Donovan Goode" w:date="2018-11-09T10:04:00Z"/>
                <w:rFonts w:ascii="Consolas" w:eastAsia="Times New Roman" w:hAnsi="Consolas" w:cs="Times New Roman"/>
                <w:color w:val="D4D4D4"/>
                <w:sz w:val="21"/>
                <w:szCs w:val="21"/>
              </w:rPr>
              <w:pPrChange w:id="5264" w:author="Donovan Goode" w:date="2018-11-09T10:05:00Z">
                <w:pPr>
                  <w:shd w:val="clear" w:color="auto" w:fill="1E1E1E"/>
                  <w:spacing w:line="285" w:lineRule="atLeast"/>
                </w:pPr>
              </w:pPrChange>
            </w:pPr>
            <w:del w:id="52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 div.next a:hover img.normal</w:delText>
              </w:r>
              <w:r w:rsidRPr="007520B6" w:rsidDel="008B6AF4">
                <w:rPr>
                  <w:rFonts w:ascii="Consolas" w:eastAsia="Times New Roman" w:hAnsi="Consolas" w:cs="Times New Roman"/>
                  <w:color w:val="D4D4D4"/>
                  <w:sz w:val="21"/>
                  <w:szCs w:val="21"/>
                </w:rPr>
                <w:delText xml:space="preserve"> {</w:delText>
              </w:r>
            </w:del>
          </w:p>
          <w:p w14:paraId="2A3BDE24" w14:textId="77777777" w:rsidR="00ED1509" w:rsidRPr="007520B6" w:rsidDel="008B6AF4" w:rsidRDefault="00ED1509">
            <w:pPr>
              <w:pStyle w:val="Heading1Numbered"/>
              <w:rPr>
                <w:del w:id="5266" w:author="Donovan Goode" w:date="2018-11-09T10:04:00Z"/>
                <w:rFonts w:ascii="Consolas" w:eastAsia="Times New Roman" w:hAnsi="Consolas" w:cs="Times New Roman"/>
                <w:color w:val="D4D4D4"/>
                <w:sz w:val="21"/>
                <w:szCs w:val="21"/>
              </w:rPr>
              <w:pPrChange w:id="5267" w:author="Donovan Goode" w:date="2018-11-09T10:05:00Z">
                <w:pPr>
                  <w:shd w:val="clear" w:color="auto" w:fill="1E1E1E"/>
                  <w:spacing w:line="285" w:lineRule="atLeast"/>
                </w:pPr>
              </w:pPrChange>
            </w:pPr>
            <w:del w:id="52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5C5D508" w14:textId="77777777" w:rsidR="00ED1509" w:rsidRPr="007520B6" w:rsidDel="008B6AF4" w:rsidRDefault="00ED1509">
            <w:pPr>
              <w:pStyle w:val="Heading1Numbered"/>
              <w:rPr>
                <w:del w:id="5269" w:author="Donovan Goode" w:date="2018-11-09T10:04:00Z"/>
                <w:rFonts w:ascii="Consolas" w:eastAsia="Times New Roman" w:hAnsi="Consolas" w:cs="Times New Roman"/>
                <w:color w:val="D4D4D4"/>
                <w:sz w:val="21"/>
                <w:szCs w:val="21"/>
              </w:rPr>
              <w:pPrChange w:id="5270" w:author="Donovan Goode" w:date="2018-11-09T10:05:00Z">
                <w:pPr>
                  <w:shd w:val="clear" w:color="auto" w:fill="1E1E1E"/>
                  <w:spacing w:line="285" w:lineRule="atLeast"/>
                </w:pPr>
              </w:pPrChange>
            </w:pPr>
            <w:del w:id="5271" w:author="Donovan Goode" w:date="2018-11-09T10:04:00Z">
              <w:r w:rsidRPr="007520B6" w:rsidDel="008B6AF4">
                <w:rPr>
                  <w:rFonts w:ascii="Consolas" w:eastAsia="Times New Roman" w:hAnsi="Consolas" w:cs="Times New Roman"/>
                  <w:color w:val="D4D4D4"/>
                  <w:sz w:val="21"/>
                  <w:szCs w:val="21"/>
                </w:rPr>
                <w:delText xml:space="preserve">    }</w:delText>
              </w:r>
            </w:del>
          </w:p>
          <w:p w14:paraId="218A7876" w14:textId="77777777" w:rsidR="00ED1509" w:rsidRPr="007520B6" w:rsidDel="008B6AF4" w:rsidRDefault="00ED1509">
            <w:pPr>
              <w:pStyle w:val="Heading1Numbered"/>
              <w:rPr>
                <w:del w:id="5272" w:author="Donovan Goode" w:date="2018-11-09T10:04:00Z"/>
                <w:rFonts w:ascii="Consolas" w:eastAsia="Times New Roman" w:hAnsi="Consolas" w:cs="Times New Roman"/>
                <w:color w:val="D4D4D4"/>
                <w:sz w:val="21"/>
                <w:szCs w:val="21"/>
              </w:rPr>
              <w:pPrChange w:id="5273" w:author="Donovan Goode" w:date="2018-11-09T10:05:00Z">
                <w:pPr>
                  <w:shd w:val="clear" w:color="auto" w:fill="1E1E1E"/>
                  <w:spacing w:line="285" w:lineRule="atLeast"/>
                </w:pPr>
              </w:pPrChange>
            </w:pPr>
          </w:p>
          <w:p w14:paraId="583C1790" w14:textId="77777777" w:rsidR="00ED1509" w:rsidRPr="007520B6" w:rsidDel="008B6AF4" w:rsidRDefault="00ED1509">
            <w:pPr>
              <w:pStyle w:val="Heading1Numbered"/>
              <w:rPr>
                <w:del w:id="5274" w:author="Donovan Goode" w:date="2018-11-09T10:04:00Z"/>
                <w:rFonts w:ascii="Consolas" w:eastAsia="Times New Roman" w:hAnsi="Consolas" w:cs="Times New Roman"/>
                <w:color w:val="D4D4D4"/>
                <w:sz w:val="21"/>
                <w:szCs w:val="21"/>
              </w:rPr>
              <w:pPrChange w:id="5275" w:author="Donovan Goode" w:date="2018-11-09T10:05:00Z">
                <w:pPr>
                  <w:shd w:val="clear" w:color="auto" w:fill="1E1E1E"/>
                  <w:spacing w:line="285" w:lineRule="atLeast"/>
                </w:pPr>
              </w:pPrChange>
            </w:pPr>
            <w:del w:id="52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.widget.slide1,</w:delText>
              </w:r>
            </w:del>
          </w:p>
          <w:p w14:paraId="1460E135" w14:textId="77777777" w:rsidR="00ED1509" w:rsidRPr="007520B6" w:rsidDel="008B6AF4" w:rsidRDefault="00ED1509">
            <w:pPr>
              <w:pStyle w:val="Heading1Numbered"/>
              <w:rPr>
                <w:del w:id="5277" w:author="Donovan Goode" w:date="2018-11-09T10:04:00Z"/>
                <w:rFonts w:ascii="Consolas" w:eastAsia="Times New Roman" w:hAnsi="Consolas" w:cs="Times New Roman"/>
                <w:color w:val="D4D4D4"/>
                <w:sz w:val="21"/>
                <w:szCs w:val="21"/>
              </w:rPr>
              <w:pPrChange w:id="5278" w:author="Donovan Goode" w:date="2018-11-09T10:05:00Z">
                <w:pPr>
                  <w:shd w:val="clear" w:color="auto" w:fill="1E1E1E"/>
                  <w:spacing w:line="285" w:lineRule="atLeast"/>
                </w:pPr>
              </w:pPrChange>
            </w:pPr>
            <w:del w:id="5279" w:author="Donovan Goode" w:date="2018-11-09T10:04:00Z">
              <w:r w:rsidRPr="007520B6" w:rsidDel="008B6AF4">
                <w:rPr>
                  <w:rFonts w:ascii="Consolas" w:eastAsia="Times New Roman" w:hAnsi="Consolas" w:cs="Times New Roman"/>
                  <w:color w:val="D7BA7D"/>
                  <w:sz w:val="21"/>
                  <w:szCs w:val="21"/>
                </w:rPr>
                <w:delText xml:space="preserve">    #slides_container .slide.slide1</w:delText>
              </w:r>
              <w:r w:rsidRPr="007520B6" w:rsidDel="008B6AF4">
                <w:rPr>
                  <w:rFonts w:ascii="Consolas" w:eastAsia="Times New Roman" w:hAnsi="Consolas" w:cs="Times New Roman"/>
                  <w:color w:val="D4D4D4"/>
                  <w:sz w:val="21"/>
                  <w:szCs w:val="21"/>
                </w:rPr>
                <w:delText xml:space="preserve"> {</w:delText>
              </w:r>
            </w:del>
          </w:p>
          <w:p w14:paraId="63AC6553" w14:textId="77777777" w:rsidR="00ED1509" w:rsidRPr="007520B6" w:rsidDel="008B6AF4" w:rsidRDefault="00ED1509">
            <w:pPr>
              <w:pStyle w:val="Heading1Numbered"/>
              <w:rPr>
                <w:del w:id="5280" w:author="Donovan Goode" w:date="2018-11-09T10:04:00Z"/>
                <w:rFonts w:ascii="Consolas" w:eastAsia="Times New Roman" w:hAnsi="Consolas" w:cs="Times New Roman"/>
                <w:color w:val="D4D4D4"/>
                <w:sz w:val="21"/>
                <w:szCs w:val="21"/>
              </w:rPr>
              <w:pPrChange w:id="5281" w:author="Donovan Goode" w:date="2018-11-09T10:05:00Z">
                <w:pPr>
                  <w:shd w:val="clear" w:color="auto" w:fill="1E1E1E"/>
                  <w:spacing w:line="285" w:lineRule="atLeast"/>
                </w:pPr>
              </w:pPrChange>
            </w:pPr>
            <w:del w:id="52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67B80E65" w14:textId="77777777" w:rsidR="00ED1509" w:rsidRPr="007520B6" w:rsidDel="008B6AF4" w:rsidRDefault="00ED1509">
            <w:pPr>
              <w:pStyle w:val="Heading1Numbered"/>
              <w:rPr>
                <w:del w:id="5283" w:author="Donovan Goode" w:date="2018-11-09T10:04:00Z"/>
                <w:rFonts w:ascii="Consolas" w:eastAsia="Times New Roman" w:hAnsi="Consolas" w:cs="Times New Roman"/>
                <w:color w:val="D4D4D4"/>
                <w:sz w:val="21"/>
                <w:szCs w:val="21"/>
              </w:rPr>
              <w:pPrChange w:id="5284" w:author="Donovan Goode" w:date="2018-11-09T10:05:00Z">
                <w:pPr>
                  <w:shd w:val="clear" w:color="auto" w:fill="1E1E1E"/>
                  <w:spacing w:line="285" w:lineRule="atLeast"/>
                </w:pPr>
              </w:pPrChange>
            </w:pPr>
            <w:del w:id="5285" w:author="Donovan Goode" w:date="2018-11-09T10:04:00Z">
              <w:r w:rsidRPr="007520B6" w:rsidDel="008B6AF4">
                <w:rPr>
                  <w:rFonts w:ascii="Consolas" w:eastAsia="Times New Roman" w:hAnsi="Consolas" w:cs="Times New Roman"/>
                  <w:color w:val="D4D4D4"/>
                  <w:sz w:val="21"/>
                  <w:szCs w:val="21"/>
                </w:rPr>
                <w:delText xml:space="preserve">    }</w:delText>
              </w:r>
            </w:del>
          </w:p>
          <w:p w14:paraId="1B0D3274" w14:textId="77777777" w:rsidR="00ED1509" w:rsidRPr="007520B6" w:rsidDel="008B6AF4" w:rsidRDefault="00ED1509">
            <w:pPr>
              <w:pStyle w:val="Heading1Numbered"/>
              <w:rPr>
                <w:del w:id="5286" w:author="Donovan Goode" w:date="2018-11-09T10:04:00Z"/>
                <w:rFonts w:ascii="Consolas" w:eastAsia="Times New Roman" w:hAnsi="Consolas" w:cs="Times New Roman"/>
                <w:color w:val="D4D4D4"/>
                <w:sz w:val="21"/>
                <w:szCs w:val="21"/>
              </w:rPr>
              <w:pPrChange w:id="5287" w:author="Donovan Goode" w:date="2018-11-09T10:05:00Z">
                <w:pPr>
                  <w:shd w:val="clear" w:color="auto" w:fill="1E1E1E"/>
                  <w:spacing w:line="285" w:lineRule="atLeast"/>
                </w:pPr>
              </w:pPrChange>
            </w:pPr>
          </w:p>
          <w:p w14:paraId="645545FC" w14:textId="77777777" w:rsidR="00ED1509" w:rsidRPr="007520B6" w:rsidDel="008B6AF4" w:rsidRDefault="00ED1509">
            <w:pPr>
              <w:pStyle w:val="Heading1Numbered"/>
              <w:rPr>
                <w:del w:id="5288" w:author="Donovan Goode" w:date="2018-11-09T10:04:00Z"/>
                <w:rFonts w:ascii="Consolas" w:eastAsia="Times New Roman" w:hAnsi="Consolas" w:cs="Times New Roman"/>
                <w:color w:val="D4D4D4"/>
                <w:sz w:val="21"/>
                <w:szCs w:val="21"/>
              </w:rPr>
              <w:pPrChange w:id="5289" w:author="Donovan Goode" w:date="2018-11-09T10:05:00Z">
                <w:pPr>
                  <w:shd w:val="clear" w:color="auto" w:fill="1E1E1E"/>
                  <w:spacing w:line="285" w:lineRule="atLeast"/>
                </w:pPr>
              </w:pPrChange>
            </w:pPr>
            <w:del w:id="52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.widget.slide1,</w:delText>
              </w:r>
            </w:del>
          </w:p>
          <w:p w14:paraId="366AB714" w14:textId="77777777" w:rsidR="00ED1509" w:rsidRPr="007520B6" w:rsidDel="008B6AF4" w:rsidRDefault="00ED1509">
            <w:pPr>
              <w:pStyle w:val="Heading1Numbered"/>
              <w:rPr>
                <w:del w:id="5291" w:author="Donovan Goode" w:date="2018-11-09T10:04:00Z"/>
                <w:rFonts w:ascii="Consolas" w:eastAsia="Times New Roman" w:hAnsi="Consolas" w:cs="Times New Roman"/>
                <w:color w:val="D4D4D4"/>
                <w:sz w:val="21"/>
                <w:szCs w:val="21"/>
              </w:rPr>
              <w:pPrChange w:id="5292" w:author="Donovan Goode" w:date="2018-11-09T10:05:00Z">
                <w:pPr>
                  <w:shd w:val="clear" w:color="auto" w:fill="1E1E1E"/>
                  <w:spacing w:line="285" w:lineRule="atLeast"/>
                </w:pPr>
              </w:pPrChange>
            </w:pPr>
            <w:del w:id="5293" w:author="Donovan Goode" w:date="2018-11-09T10:04:00Z">
              <w:r w:rsidRPr="007520B6" w:rsidDel="008B6AF4">
                <w:rPr>
                  <w:rFonts w:ascii="Consolas" w:eastAsia="Times New Roman" w:hAnsi="Consolas" w:cs="Times New Roman"/>
                  <w:color w:val="D7BA7D"/>
                  <w:sz w:val="21"/>
                  <w:szCs w:val="21"/>
                </w:rPr>
                <w:delText xml:space="preserve">    #slides_container .slide.slide1</w:delText>
              </w:r>
              <w:r w:rsidRPr="007520B6" w:rsidDel="008B6AF4">
                <w:rPr>
                  <w:rFonts w:ascii="Consolas" w:eastAsia="Times New Roman" w:hAnsi="Consolas" w:cs="Times New Roman"/>
                  <w:color w:val="D4D4D4"/>
                  <w:sz w:val="21"/>
                  <w:szCs w:val="21"/>
                </w:rPr>
                <w:delText xml:space="preserve"> {</w:delText>
              </w:r>
            </w:del>
          </w:p>
          <w:p w14:paraId="36FE4EA3" w14:textId="77777777" w:rsidR="00ED1509" w:rsidRPr="007520B6" w:rsidDel="008B6AF4" w:rsidRDefault="00ED1509">
            <w:pPr>
              <w:pStyle w:val="Heading1Numbered"/>
              <w:rPr>
                <w:del w:id="5294" w:author="Donovan Goode" w:date="2018-11-09T10:04:00Z"/>
                <w:rFonts w:ascii="Consolas" w:eastAsia="Times New Roman" w:hAnsi="Consolas" w:cs="Times New Roman"/>
                <w:color w:val="D4D4D4"/>
                <w:sz w:val="21"/>
                <w:szCs w:val="21"/>
              </w:rPr>
              <w:pPrChange w:id="5295" w:author="Donovan Goode" w:date="2018-11-09T10:05:00Z">
                <w:pPr>
                  <w:shd w:val="clear" w:color="auto" w:fill="1E1E1E"/>
                  <w:spacing w:line="285" w:lineRule="atLeast"/>
                </w:pPr>
              </w:pPrChange>
            </w:pPr>
            <w:del w:id="52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51B8AEC" w14:textId="77777777" w:rsidR="00ED1509" w:rsidRPr="007520B6" w:rsidDel="008B6AF4" w:rsidRDefault="00ED1509">
            <w:pPr>
              <w:pStyle w:val="Heading1Numbered"/>
              <w:rPr>
                <w:del w:id="5297" w:author="Donovan Goode" w:date="2018-11-09T10:04:00Z"/>
                <w:rFonts w:ascii="Consolas" w:eastAsia="Times New Roman" w:hAnsi="Consolas" w:cs="Times New Roman"/>
                <w:color w:val="D4D4D4"/>
                <w:sz w:val="21"/>
                <w:szCs w:val="21"/>
              </w:rPr>
              <w:pPrChange w:id="5298" w:author="Donovan Goode" w:date="2018-11-09T10:05:00Z">
                <w:pPr>
                  <w:shd w:val="clear" w:color="auto" w:fill="1E1E1E"/>
                  <w:spacing w:line="285" w:lineRule="atLeast"/>
                </w:pPr>
              </w:pPrChange>
            </w:pPr>
            <w:del w:id="5299" w:author="Donovan Goode" w:date="2018-11-09T10:04:00Z">
              <w:r w:rsidRPr="007520B6" w:rsidDel="008B6AF4">
                <w:rPr>
                  <w:rFonts w:ascii="Consolas" w:eastAsia="Times New Roman" w:hAnsi="Consolas" w:cs="Times New Roman"/>
                  <w:color w:val="D4D4D4"/>
                  <w:sz w:val="21"/>
                  <w:szCs w:val="21"/>
                </w:rPr>
                <w:delText xml:space="preserve">    }</w:delText>
              </w:r>
            </w:del>
          </w:p>
          <w:p w14:paraId="1CAD530F" w14:textId="77777777" w:rsidR="00ED1509" w:rsidRPr="007520B6" w:rsidDel="008B6AF4" w:rsidRDefault="00ED1509">
            <w:pPr>
              <w:pStyle w:val="Heading1Numbered"/>
              <w:rPr>
                <w:del w:id="5300" w:author="Donovan Goode" w:date="2018-11-09T10:04:00Z"/>
                <w:rFonts w:ascii="Consolas" w:eastAsia="Times New Roman" w:hAnsi="Consolas" w:cs="Times New Roman"/>
                <w:color w:val="D4D4D4"/>
                <w:sz w:val="21"/>
                <w:szCs w:val="21"/>
              </w:rPr>
              <w:pPrChange w:id="5301" w:author="Donovan Goode" w:date="2018-11-09T10:05:00Z">
                <w:pPr>
                  <w:shd w:val="clear" w:color="auto" w:fill="1E1E1E"/>
                  <w:spacing w:line="285" w:lineRule="atLeast"/>
                </w:pPr>
              </w:pPrChange>
            </w:pPr>
          </w:p>
          <w:p w14:paraId="40581953" w14:textId="77777777" w:rsidR="00ED1509" w:rsidRPr="007520B6" w:rsidDel="008B6AF4" w:rsidRDefault="00ED1509">
            <w:pPr>
              <w:pStyle w:val="Heading1Numbered"/>
              <w:rPr>
                <w:del w:id="5302" w:author="Donovan Goode" w:date="2018-11-09T10:04:00Z"/>
                <w:rFonts w:ascii="Consolas" w:eastAsia="Times New Roman" w:hAnsi="Consolas" w:cs="Times New Roman"/>
                <w:color w:val="D4D4D4"/>
                <w:sz w:val="21"/>
                <w:szCs w:val="21"/>
              </w:rPr>
              <w:pPrChange w:id="5303" w:author="Donovan Goode" w:date="2018-11-09T10:05:00Z">
                <w:pPr>
                  <w:shd w:val="clear" w:color="auto" w:fill="1E1E1E"/>
                  <w:spacing w:line="285" w:lineRule="atLeast"/>
                </w:pPr>
              </w:pPrChange>
            </w:pPr>
            <w:del w:id="53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.widget.slide2,</w:delText>
              </w:r>
            </w:del>
          </w:p>
          <w:p w14:paraId="0ED06BCF" w14:textId="77777777" w:rsidR="00ED1509" w:rsidRPr="007520B6" w:rsidDel="008B6AF4" w:rsidRDefault="00ED1509">
            <w:pPr>
              <w:pStyle w:val="Heading1Numbered"/>
              <w:rPr>
                <w:del w:id="5305" w:author="Donovan Goode" w:date="2018-11-09T10:04:00Z"/>
                <w:rFonts w:ascii="Consolas" w:eastAsia="Times New Roman" w:hAnsi="Consolas" w:cs="Times New Roman"/>
                <w:color w:val="D4D4D4"/>
                <w:sz w:val="21"/>
                <w:szCs w:val="21"/>
              </w:rPr>
              <w:pPrChange w:id="5306" w:author="Donovan Goode" w:date="2018-11-09T10:05:00Z">
                <w:pPr>
                  <w:shd w:val="clear" w:color="auto" w:fill="1E1E1E"/>
                  <w:spacing w:line="285" w:lineRule="atLeast"/>
                </w:pPr>
              </w:pPrChange>
            </w:pPr>
            <w:del w:id="5307" w:author="Donovan Goode" w:date="2018-11-09T10:04:00Z">
              <w:r w:rsidRPr="007520B6" w:rsidDel="008B6AF4">
                <w:rPr>
                  <w:rFonts w:ascii="Consolas" w:eastAsia="Times New Roman" w:hAnsi="Consolas" w:cs="Times New Roman"/>
                  <w:color w:val="D7BA7D"/>
                  <w:sz w:val="21"/>
                  <w:szCs w:val="21"/>
                </w:rPr>
                <w:delText xml:space="preserve">    #slides_container .slide.slide2</w:delText>
              </w:r>
              <w:r w:rsidRPr="007520B6" w:rsidDel="008B6AF4">
                <w:rPr>
                  <w:rFonts w:ascii="Consolas" w:eastAsia="Times New Roman" w:hAnsi="Consolas" w:cs="Times New Roman"/>
                  <w:color w:val="D4D4D4"/>
                  <w:sz w:val="21"/>
                  <w:szCs w:val="21"/>
                </w:rPr>
                <w:delText xml:space="preserve"> {</w:delText>
              </w:r>
            </w:del>
          </w:p>
          <w:p w14:paraId="6CC491D4" w14:textId="77777777" w:rsidR="00ED1509" w:rsidRPr="007520B6" w:rsidDel="008B6AF4" w:rsidRDefault="00ED1509">
            <w:pPr>
              <w:pStyle w:val="Heading1Numbered"/>
              <w:rPr>
                <w:del w:id="5308" w:author="Donovan Goode" w:date="2018-11-09T10:04:00Z"/>
                <w:rFonts w:ascii="Consolas" w:eastAsia="Times New Roman" w:hAnsi="Consolas" w:cs="Times New Roman"/>
                <w:color w:val="D4D4D4"/>
                <w:sz w:val="21"/>
                <w:szCs w:val="21"/>
              </w:rPr>
              <w:pPrChange w:id="5309" w:author="Donovan Goode" w:date="2018-11-09T10:05:00Z">
                <w:pPr>
                  <w:shd w:val="clear" w:color="auto" w:fill="1E1E1E"/>
                  <w:spacing w:line="285" w:lineRule="atLeast"/>
                </w:pPr>
              </w:pPrChange>
            </w:pPr>
            <w:del w:id="53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4C1B639B" w14:textId="77777777" w:rsidR="00ED1509" w:rsidRPr="007520B6" w:rsidDel="008B6AF4" w:rsidRDefault="00ED1509">
            <w:pPr>
              <w:pStyle w:val="Heading1Numbered"/>
              <w:rPr>
                <w:del w:id="5311" w:author="Donovan Goode" w:date="2018-11-09T10:04:00Z"/>
                <w:rFonts w:ascii="Consolas" w:eastAsia="Times New Roman" w:hAnsi="Consolas" w:cs="Times New Roman"/>
                <w:color w:val="D4D4D4"/>
                <w:sz w:val="21"/>
                <w:szCs w:val="21"/>
              </w:rPr>
              <w:pPrChange w:id="5312" w:author="Donovan Goode" w:date="2018-11-09T10:05:00Z">
                <w:pPr>
                  <w:shd w:val="clear" w:color="auto" w:fill="1E1E1E"/>
                  <w:spacing w:line="285" w:lineRule="atLeast"/>
                </w:pPr>
              </w:pPrChange>
            </w:pPr>
            <w:del w:id="5313" w:author="Donovan Goode" w:date="2018-11-09T10:04:00Z">
              <w:r w:rsidRPr="007520B6" w:rsidDel="008B6AF4">
                <w:rPr>
                  <w:rFonts w:ascii="Consolas" w:eastAsia="Times New Roman" w:hAnsi="Consolas" w:cs="Times New Roman"/>
                  <w:color w:val="D4D4D4"/>
                  <w:sz w:val="21"/>
                  <w:szCs w:val="21"/>
                </w:rPr>
                <w:delText xml:space="preserve">    }</w:delText>
              </w:r>
            </w:del>
          </w:p>
          <w:p w14:paraId="51C9193C" w14:textId="77777777" w:rsidR="00ED1509" w:rsidRPr="007520B6" w:rsidDel="008B6AF4" w:rsidRDefault="00ED1509">
            <w:pPr>
              <w:pStyle w:val="Heading1Numbered"/>
              <w:rPr>
                <w:del w:id="5314" w:author="Donovan Goode" w:date="2018-11-09T10:04:00Z"/>
                <w:rFonts w:ascii="Consolas" w:eastAsia="Times New Roman" w:hAnsi="Consolas" w:cs="Times New Roman"/>
                <w:color w:val="D4D4D4"/>
                <w:sz w:val="21"/>
                <w:szCs w:val="21"/>
              </w:rPr>
              <w:pPrChange w:id="5315" w:author="Donovan Goode" w:date="2018-11-09T10:05:00Z">
                <w:pPr>
                  <w:shd w:val="clear" w:color="auto" w:fill="1E1E1E"/>
                  <w:spacing w:line="285" w:lineRule="atLeast"/>
                </w:pPr>
              </w:pPrChange>
            </w:pPr>
          </w:p>
          <w:p w14:paraId="2AD9EA2A" w14:textId="77777777" w:rsidR="00ED1509" w:rsidRPr="007520B6" w:rsidDel="008B6AF4" w:rsidRDefault="00ED1509">
            <w:pPr>
              <w:pStyle w:val="Heading1Numbered"/>
              <w:rPr>
                <w:del w:id="5316" w:author="Donovan Goode" w:date="2018-11-09T10:04:00Z"/>
                <w:rFonts w:ascii="Consolas" w:eastAsia="Times New Roman" w:hAnsi="Consolas" w:cs="Times New Roman"/>
                <w:color w:val="D4D4D4"/>
                <w:sz w:val="21"/>
                <w:szCs w:val="21"/>
              </w:rPr>
              <w:pPrChange w:id="5317" w:author="Donovan Goode" w:date="2018-11-09T10:05:00Z">
                <w:pPr>
                  <w:shd w:val="clear" w:color="auto" w:fill="1E1E1E"/>
                  <w:spacing w:line="285" w:lineRule="atLeast"/>
                </w:pPr>
              </w:pPrChange>
            </w:pPr>
            <w:del w:id="53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.widget.slide3,</w:delText>
              </w:r>
            </w:del>
          </w:p>
          <w:p w14:paraId="04F91F29" w14:textId="77777777" w:rsidR="00ED1509" w:rsidRPr="007520B6" w:rsidDel="008B6AF4" w:rsidRDefault="00ED1509">
            <w:pPr>
              <w:pStyle w:val="Heading1Numbered"/>
              <w:rPr>
                <w:del w:id="5319" w:author="Donovan Goode" w:date="2018-11-09T10:04:00Z"/>
                <w:rFonts w:ascii="Consolas" w:eastAsia="Times New Roman" w:hAnsi="Consolas" w:cs="Times New Roman"/>
                <w:color w:val="D4D4D4"/>
                <w:sz w:val="21"/>
                <w:szCs w:val="21"/>
              </w:rPr>
              <w:pPrChange w:id="5320" w:author="Donovan Goode" w:date="2018-11-09T10:05:00Z">
                <w:pPr>
                  <w:shd w:val="clear" w:color="auto" w:fill="1E1E1E"/>
                  <w:spacing w:line="285" w:lineRule="atLeast"/>
                </w:pPr>
              </w:pPrChange>
            </w:pPr>
            <w:del w:id="5321" w:author="Donovan Goode" w:date="2018-11-09T10:04:00Z">
              <w:r w:rsidRPr="007520B6" w:rsidDel="008B6AF4">
                <w:rPr>
                  <w:rFonts w:ascii="Consolas" w:eastAsia="Times New Roman" w:hAnsi="Consolas" w:cs="Times New Roman"/>
                  <w:color w:val="D7BA7D"/>
                  <w:sz w:val="21"/>
                  <w:szCs w:val="21"/>
                </w:rPr>
                <w:delText xml:space="preserve">    #slides_container .slide.slide3</w:delText>
              </w:r>
              <w:r w:rsidRPr="007520B6" w:rsidDel="008B6AF4">
                <w:rPr>
                  <w:rFonts w:ascii="Consolas" w:eastAsia="Times New Roman" w:hAnsi="Consolas" w:cs="Times New Roman"/>
                  <w:color w:val="D4D4D4"/>
                  <w:sz w:val="21"/>
                  <w:szCs w:val="21"/>
                </w:rPr>
                <w:delText xml:space="preserve"> {</w:delText>
              </w:r>
            </w:del>
          </w:p>
          <w:p w14:paraId="642D0976" w14:textId="77777777" w:rsidR="00ED1509" w:rsidRPr="007520B6" w:rsidDel="008B6AF4" w:rsidRDefault="00ED1509">
            <w:pPr>
              <w:pStyle w:val="Heading1Numbered"/>
              <w:rPr>
                <w:del w:id="5322" w:author="Donovan Goode" w:date="2018-11-09T10:04:00Z"/>
                <w:rFonts w:ascii="Consolas" w:eastAsia="Times New Roman" w:hAnsi="Consolas" w:cs="Times New Roman"/>
                <w:color w:val="D4D4D4"/>
                <w:sz w:val="21"/>
                <w:szCs w:val="21"/>
              </w:rPr>
              <w:pPrChange w:id="5323" w:author="Donovan Goode" w:date="2018-11-09T10:05:00Z">
                <w:pPr>
                  <w:shd w:val="clear" w:color="auto" w:fill="1E1E1E"/>
                  <w:spacing w:line="285" w:lineRule="atLeast"/>
                </w:pPr>
              </w:pPrChange>
            </w:pPr>
            <w:del w:id="53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1650px</w:delText>
              </w:r>
              <w:r w:rsidRPr="007520B6" w:rsidDel="008B6AF4">
                <w:rPr>
                  <w:rFonts w:ascii="Consolas" w:eastAsia="Times New Roman" w:hAnsi="Consolas" w:cs="Times New Roman"/>
                  <w:color w:val="D4D4D4"/>
                  <w:sz w:val="21"/>
                  <w:szCs w:val="21"/>
                </w:rPr>
                <w:delText>;</w:delText>
              </w:r>
            </w:del>
          </w:p>
          <w:p w14:paraId="2ED0DC18" w14:textId="77777777" w:rsidR="00ED1509" w:rsidRPr="007520B6" w:rsidDel="008B6AF4" w:rsidRDefault="00ED1509">
            <w:pPr>
              <w:pStyle w:val="Heading1Numbered"/>
              <w:rPr>
                <w:del w:id="5325" w:author="Donovan Goode" w:date="2018-11-09T10:04:00Z"/>
                <w:rFonts w:ascii="Consolas" w:eastAsia="Times New Roman" w:hAnsi="Consolas" w:cs="Times New Roman"/>
                <w:color w:val="D4D4D4"/>
                <w:sz w:val="21"/>
                <w:szCs w:val="21"/>
              </w:rPr>
              <w:pPrChange w:id="5326" w:author="Donovan Goode" w:date="2018-11-09T10:05:00Z">
                <w:pPr>
                  <w:shd w:val="clear" w:color="auto" w:fill="1E1E1E"/>
                  <w:spacing w:line="285" w:lineRule="atLeast"/>
                </w:pPr>
              </w:pPrChange>
            </w:pPr>
          </w:p>
          <w:p w14:paraId="1D985199" w14:textId="77777777" w:rsidR="00ED1509" w:rsidRPr="007520B6" w:rsidDel="008B6AF4" w:rsidRDefault="00ED1509">
            <w:pPr>
              <w:pStyle w:val="Heading1Numbered"/>
              <w:rPr>
                <w:del w:id="5327" w:author="Donovan Goode" w:date="2018-11-09T10:04:00Z"/>
                <w:rFonts w:ascii="Consolas" w:eastAsia="Times New Roman" w:hAnsi="Consolas" w:cs="Times New Roman"/>
                <w:color w:val="D4D4D4"/>
                <w:sz w:val="21"/>
                <w:szCs w:val="21"/>
              </w:rPr>
              <w:pPrChange w:id="5328" w:author="Donovan Goode" w:date="2018-11-09T10:05:00Z">
                <w:pPr>
                  <w:shd w:val="clear" w:color="auto" w:fill="1E1E1E"/>
                  <w:spacing w:line="285" w:lineRule="atLeast"/>
                </w:pPr>
              </w:pPrChange>
            </w:pPr>
            <w:del w:id="5329" w:author="Donovan Goode" w:date="2018-11-09T10:04:00Z">
              <w:r w:rsidRPr="007520B6" w:rsidDel="008B6AF4">
                <w:rPr>
                  <w:rFonts w:ascii="Consolas" w:eastAsia="Times New Roman" w:hAnsi="Consolas" w:cs="Times New Roman"/>
                  <w:color w:val="D4D4D4"/>
                  <w:sz w:val="21"/>
                  <w:szCs w:val="21"/>
                </w:rPr>
                <w:delText xml:space="preserve">    }</w:delText>
              </w:r>
            </w:del>
          </w:p>
          <w:p w14:paraId="777F1BFE" w14:textId="77777777" w:rsidR="00ED1509" w:rsidRPr="007520B6" w:rsidDel="008B6AF4" w:rsidRDefault="00ED1509">
            <w:pPr>
              <w:pStyle w:val="Heading1Numbered"/>
              <w:rPr>
                <w:del w:id="5330" w:author="Donovan Goode" w:date="2018-11-09T10:04:00Z"/>
                <w:rFonts w:ascii="Consolas" w:eastAsia="Times New Roman" w:hAnsi="Consolas" w:cs="Times New Roman"/>
                <w:color w:val="D4D4D4"/>
                <w:sz w:val="21"/>
                <w:szCs w:val="21"/>
              </w:rPr>
              <w:pPrChange w:id="5331" w:author="Donovan Goode" w:date="2018-11-09T10:05:00Z">
                <w:pPr>
                  <w:shd w:val="clear" w:color="auto" w:fill="1E1E1E"/>
                  <w:spacing w:line="285" w:lineRule="atLeast"/>
                </w:pPr>
              </w:pPrChange>
            </w:pPr>
          </w:p>
          <w:p w14:paraId="6261CF11" w14:textId="77777777" w:rsidR="00ED1509" w:rsidRPr="007520B6" w:rsidDel="008B6AF4" w:rsidRDefault="00ED1509">
            <w:pPr>
              <w:pStyle w:val="Heading1Numbered"/>
              <w:rPr>
                <w:del w:id="5332" w:author="Donovan Goode" w:date="2018-11-09T10:04:00Z"/>
                <w:rFonts w:ascii="Consolas" w:eastAsia="Times New Roman" w:hAnsi="Consolas" w:cs="Times New Roman"/>
                <w:color w:val="D4D4D4"/>
                <w:sz w:val="21"/>
                <w:szCs w:val="21"/>
              </w:rPr>
              <w:pPrChange w:id="5333" w:author="Donovan Goode" w:date="2018-11-09T10:05:00Z">
                <w:pPr>
                  <w:shd w:val="clear" w:color="auto" w:fill="1E1E1E"/>
                  <w:spacing w:line="285" w:lineRule="atLeast"/>
                </w:pPr>
              </w:pPrChange>
            </w:pPr>
            <w:del w:id="53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.widget.slide4,</w:delText>
              </w:r>
            </w:del>
          </w:p>
          <w:p w14:paraId="5D519950" w14:textId="77777777" w:rsidR="00ED1509" w:rsidRPr="007520B6" w:rsidDel="008B6AF4" w:rsidRDefault="00ED1509">
            <w:pPr>
              <w:pStyle w:val="Heading1Numbered"/>
              <w:rPr>
                <w:del w:id="5335" w:author="Donovan Goode" w:date="2018-11-09T10:04:00Z"/>
                <w:rFonts w:ascii="Consolas" w:eastAsia="Times New Roman" w:hAnsi="Consolas" w:cs="Times New Roman"/>
                <w:color w:val="D4D4D4"/>
                <w:sz w:val="21"/>
                <w:szCs w:val="21"/>
              </w:rPr>
              <w:pPrChange w:id="5336" w:author="Donovan Goode" w:date="2018-11-09T10:05:00Z">
                <w:pPr>
                  <w:shd w:val="clear" w:color="auto" w:fill="1E1E1E"/>
                  <w:spacing w:line="285" w:lineRule="atLeast"/>
                </w:pPr>
              </w:pPrChange>
            </w:pPr>
            <w:del w:id="5337" w:author="Donovan Goode" w:date="2018-11-09T10:04:00Z">
              <w:r w:rsidRPr="007520B6" w:rsidDel="008B6AF4">
                <w:rPr>
                  <w:rFonts w:ascii="Consolas" w:eastAsia="Times New Roman" w:hAnsi="Consolas" w:cs="Times New Roman"/>
                  <w:color w:val="D7BA7D"/>
                  <w:sz w:val="21"/>
                  <w:szCs w:val="21"/>
                </w:rPr>
                <w:delText xml:space="preserve">    #slides_container .slide.slide4</w:delText>
              </w:r>
              <w:r w:rsidRPr="007520B6" w:rsidDel="008B6AF4">
                <w:rPr>
                  <w:rFonts w:ascii="Consolas" w:eastAsia="Times New Roman" w:hAnsi="Consolas" w:cs="Times New Roman"/>
                  <w:color w:val="D4D4D4"/>
                  <w:sz w:val="21"/>
                  <w:szCs w:val="21"/>
                </w:rPr>
                <w:delText xml:space="preserve"> {</w:delText>
              </w:r>
            </w:del>
          </w:p>
          <w:p w14:paraId="1E737F9C" w14:textId="77777777" w:rsidR="00ED1509" w:rsidRPr="007520B6" w:rsidDel="008B6AF4" w:rsidRDefault="00ED1509">
            <w:pPr>
              <w:pStyle w:val="Heading1Numbered"/>
              <w:rPr>
                <w:del w:id="5338" w:author="Donovan Goode" w:date="2018-11-09T10:04:00Z"/>
                <w:rFonts w:ascii="Consolas" w:eastAsia="Times New Roman" w:hAnsi="Consolas" w:cs="Times New Roman"/>
                <w:color w:val="D4D4D4"/>
                <w:sz w:val="21"/>
                <w:szCs w:val="21"/>
              </w:rPr>
              <w:pPrChange w:id="5339" w:author="Donovan Goode" w:date="2018-11-09T10:05:00Z">
                <w:pPr>
                  <w:shd w:val="clear" w:color="auto" w:fill="1E1E1E"/>
                  <w:spacing w:line="285" w:lineRule="atLeast"/>
                </w:pPr>
              </w:pPrChange>
            </w:pPr>
            <w:del w:id="53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2475px</w:delText>
              </w:r>
              <w:r w:rsidRPr="007520B6" w:rsidDel="008B6AF4">
                <w:rPr>
                  <w:rFonts w:ascii="Consolas" w:eastAsia="Times New Roman" w:hAnsi="Consolas" w:cs="Times New Roman"/>
                  <w:color w:val="D4D4D4"/>
                  <w:sz w:val="21"/>
                  <w:szCs w:val="21"/>
                </w:rPr>
                <w:delText>;</w:delText>
              </w:r>
            </w:del>
          </w:p>
          <w:p w14:paraId="4FF34C94" w14:textId="77777777" w:rsidR="00ED1509" w:rsidRPr="007520B6" w:rsidDel="008B6AF4" w:rsidRDefault="00ED1509">
            <w:pPr>
              <w:pStyle w:val="Heading1Numbered"/>
              <w:rPr>
                <w:del w:id="5341" w:author="Donovan Goode" w:date="2018-11-09T10:04:00Z"/>
                <w:rFonts w:ascii="Consolas" w:eastAsia="Times New Roman" w:hAnsi="Consolas" w:cs="Times New Roman"/>
                <w:color w:val="D4D4D4"/>
                <w:sz w:val="21"/>
                <w:szCs w:val="21"/>
              </w:rPr>
              <w:pPrChange w:id="5342" w:author="Donovan Goode" w:date="2018-11-09T10:05:00Z">
                <w:pPr>
                  <w:shd w:val="clear" w:color="auto" w:fill="1E1E1E"/>
                  <w:spacing w:line="285" w:lineRule="atLeast"/>
                </w:pPr>
              </w:pPrChange>
            </w:pPr>
            <w:del w:id="5343" w:author="Donovan Goode" w:date="2018-11-09T10:04:00Z">
              <w:r w:rsidRPr="007520B6" w:rsidDel="008B6AF4">
                <w:rPr>
                  <w:rFonts w:ascii="Consolas" w:eastAsia="Times New Roman" w:hAnsi="Consolas" w:cs="Times New Roman"/>
                  <w:color w:val="D4D4D4"/>
                  <w:sz w:val="21"/>
                  <w:szCs w:val="21"/>
                </w:rPr>
                <w:delText xml:space="preserve">    }</w:delText>
              </w:r>
            </w:del>
          </w:p>
          <w:p w14:paraId="43CD997D" w14:textId="77777777" w:rsidR="00ED1509" w:rsidRPr="007520B6" w:rsidDel="008B6AF4" w:rsidRDefault="00ED1509">
            <w:pPr>
              <w:pStyle w:val="Heading1Numbered"/>
              <w:rPr>
                <w:del w:id="5344" w:author="Donovan Goode" w:date="2018-11-09T10:04:00Z"/>
                <w:rFonts w:ascii="Consolas" w:eastAsia="Times New Roman" w:hAnsi="Consolas" w:cs="Times New Roman"/>
                <w:color w:val="D4D4D4"/>
                <w:sz w:val="21"/>
                <w:szCs w:val="21"/>
              </w:rPr>
              <w:pPrChange w:id="5345" w:author="Donovan Goode" w:date="2018-11-09T10:05:00Z">
                <w:pPr>
                  <w:shd w:val="clear" w:color="auto" w:fill="1E1E1E"/>
                  <w:spacing w:line="285" w:lineRule="atLeast"/>
                </w:pPr>
              </w:pPrChange>
            </w:pPr>
          </w:p>
          <w:p w14:paraId="41863471" w14:textId="77777777" w:rsidR="00ED1509" w:rsidRPr="007520B6" w:rsidDel="008B6AF4" w:rsidRDefault="00ED1509">
            <w:pPr>
              <w:pStyle w:val="Heading1Numbered"/>
              <w:rPr>
                <w:del w:id="5346" w:author="Donovan Goode" w:date="2018-11-09T10:04:00Z"/>
                <w:rFonts w:ascii="Consolas" w:eastAsia="Times New Roman" w:hAnsi="Consolas" w:cs="Times New Roman"/>
                <w:color w:val="D4D4D4"/>
                <w:sz w:val="21"/>
                <w:szCs w:val="21"/>
              </w:rPr>
              <w:pPrChange w:id="5347" w:author="Donovan Goode" w:date="2018-11-09T10:05:00Z">
                <w:pPr>
                  <w:shd w:val="clear" w:color="auto" w:fill="1E1E1E"/>
                  <w:spacing w:line="285" w:lineRule="atLeast"/>
                </w:pPr>
              </w:pPrChange>
            </w:pPr>
            <w:del w:id="53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.widget.slide5,</w:delText>
              </w:r>
            </w:del>
          </w:p>
          <w:p w14:paraId="54969955" w14:textId="77777777" w:rsidR="00ED1509" w:rsidRPr="007520B6" w:rsidDel="008B6AF4" w:rsidRDefault="00ED1509">
            <w:pPr>
              <w:pStyle w:val="Heading1Numbered"/>
              <w:rPr>
                <w:del w:id="5349" w:author="Donovan Goode" w:date="2018-11-09T10:04:00Z"/>
                <w:rFonts w:ascii="Consolas" w:eastAsia="Times New Roman" w:hAnsi="Consolas" w:cs="Times New Roman"/>
                <w:color w:val="D4D4D4"/>
                <w:sz w:val="21"/>
                <w:szCs w:val="21"/>
              </w:rPr>
              <w:pPrChange w:id="5350" w:author="Donovan Goode" w:date="2018-11-09T10:05:00Z">
                <w:pPr>
                  <w:shd w:val="clear" w:color="auto" w:fill="1E1E1E"/>
                  <w:spacing w:line="285" w:lineRule="atLeast"/>
                </w:pPr>
              </w:pPrChange>
            </w:pPr>
            <w:del w:id="5351" w:author="Donovan Goode" w:date="2018-11-09T10:04:00Z">
              <w:r w:rsidRPr="007520B6" w:rsidDel="008B6AF4">
                <w:rPr>
                  <w:rFonts w:ascii="Consolas" w:eastAsia="Times New Roman" w:hAnsi="Consolas" w:cs="Times New Roman"/>
                  <w:color w:val="D7BA7D"/>
                  <w:sz w:val="21"/>
                  <w:szCs w:val="21"/>
                </w:rPr>
                <w:delText xml:space="preserve">    #slides_container .slide.slide5</w:delText>
              </w:r>
              <w:r w:rsidRPr="007520B6" w:rsidDel="008B6AF4">
                <w:rPr>
                  <w:rFonts w:ascii="Consolas" w:eastAsia="Times New Roman" w:hAnsi="Consolas" w:cs="Times New Roman"/>
                  <w:color w:val="D4D4D4"/>
                  <w:sz w:val="21"/>
                  <w:szCs w:val="21"/>
                </w:rPr>
                <w:delText xml:space="preserve"> {</w:delText>
              </w:r>
            </w:del>
          </w:p>
          <w:p w14:paraId="30853A41" w14:textId="77777777" w:rsidR="00ED1509" w:rsidRPr="007520B6" w:rsidDel="008B6AF4" w:rsidRDefault="00ED1509">
            <w:pPr>
              <w:pStyle w:val="Heading1Numbered"/>
              <w:rPr>
                <w:del w:id="5352" w:author="Donovan Goode" w:date="2018-11-09T10:04:00Z"/>
                <w:rFonts w:ascii="Consolas" w:eastAsia="Times New Roman" w:hAnsi="Consolas" w:cs="Times New Roman"/>
                <w:color w:val="D4D4D4"/>
                <w:sz w:val="21"/>
                <w:szCs w:val="21"/>
              </w:rPr>
              <w:pPrChange w:id="5353" w:author="Donovan Goode" w:date="2018-11-09T10:05:00Z">
                <w:pPr>
                  <w:shd w:val="clear" w:color="auto" w:fill="1E1E1E"/>
                  <w:spacing w:line="285" w:lineRule="atLeast"/>
                </w:pPr>
              </w:pPrChange>
            </w:pPr>
            <w:del w:id="53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3300px</w:delText>
              </w:r>
              <w:r w:rsidRPr="007520B6" w:rsidDel="008B6AF4">
                <w:rPr>
                  <w:rFonts w:ascii="Consolas" w:eastAsia="Times New Roman" w:hAnsi="Consolas" w:cs="Times New Roman"/>
                  <w:color w:val="D4D4D4"/>
                  <w:sz w:val="21"/>
                  <w:szCs w:val="21"/>
                </w:rPr>
                <w:delText>;</w:delText>
              </w:r>
            </w:del>
          </w:p>
          <w:p w14:paraId="0218AA6E" w14:textId="77777777" w:rsidR="00ED1509" w:rsidRPr="007520B6" w:rsidDel="008B6AF4" w:rsidRDefault="00ED1509">
            <w:pPr>
              <w:pStyle w:val="Heading1Numbered"/>
              <w:rPr>
                <w:del w:id="5355" w:author="Donovan Goode" w:date="2018-11-09T10:04:00Z"/>
                <w:rFonts w:ascii="Consolas" w:eastAsia="Times New Roman" w:hAnsi="Consolas" w:cs="Times New Roman"/>
                <w:color w:val="D4D4D4"/>
                <w:sz w:val="21"/>
                <w:szCs w:val="21"/>
              </w:rPr>
              <w:pPrChange w:id="5356" w:author="Donovan Goode" w:date="2018-11-09T10:05:00Z">
                <w:pPr>
                  <w:shd w:val="clear" w:color="auto" w:fill="1E1E1E"/>
                  <w:spacing w:line="285" w:lineRule="atLeast"/>
                </w:pPr>
              </w:pPrChange>
            </w:pPr>
            <w:del w:id="5357" w:author="Donovan Goode" w:date="2018-11-09T10:04:00Z">
              <w:r w:rsidRPr="007520B6" w:rsidDel="008B6AF4">
                <w:rPr>
                  <w:rFonts w:ascii="Consolas" w:eastAsia="Times New Roman" w:hAnsi="Consolas" w:cs="Times New Roman"/>
                  <w:color w:val="D4D4D4"/>
                  <w:sz w:val="21"/>
                  <w:szCs w:val="21"/>
                </w:rPr>
                <w:delText xml:space="preserve">    }</w:delText>
              </w:r>
            </w:del>
          </w:p>
          <w:p w14:paraId="074EF723" w14:textId="77777777" w:rsidR="00ED1509" w:rsidRPr="007520B6" w:rsidDel="008B6AF4" w:rsidRDefault="00ED1509">
            <w:pPr>
              <w:pStyle w:val="Heading1Numbered"/>
              <w:rPr>
                <w:del w:id="5358" w:author="Donovan Goode" w:date="2018-11-09T10:04:00Z"/>
                <w:rFonts w:ascii="Consolas" w:eastAsia="Times New Roman" w:hAnsi="Consolas" w:cs="Times New Roman"/>
                <w:color w:val="D4D4D4"/>
                <w:sz w:val="21"/>
                <w:szCs w:val="21"/>
              </w:rPr>
              <w:pPrChange w:id="5359" w:author="Donovan Goode" w:date="2018-11-09T10:05:00Z">
                <w:pPr>
                  <w:shd w:val="clear" w:color="auto" w:fill="1E1E1E"/>
                  <w:spacing w:line="285" w:lineRule="atLeast"/>
                </w:pPr>
              </w:pPrChange>
            </w:pPr>
          </w:p>
          <w:p w14:paraId="7B6B9D88" w14:textId="77777777" w:rsidR="00ED1509" w:rsidRPr="007520B6" w:rsidDel="008B6AF4" w:rsidRDefault="00ED1509">
            <w:pPr>
              <w:pStyle w:val="Heading1Numbered"/>
              <w:rPr>
                <w:del w:id="5360" w:author="Donovan Goode" w:date="2018-11-09T10:04:00Z"/>
                <w:rFonts w:ascii="Consolas" w:eastAsia="Times New Roman" w:hAnsi="Consolas" w:cs="Times New Roman"/>
                <w:color w:val="D4D4D4"/>
                <w:sz w:val="21"/>
                <w:szCs w:val="21"/>
              </w:rPr>
              <w:pPrChange w:id="5361" w:author="Donovan Goode" w:date="2018-11-09T10:05:00Z">
                <w:pPr>
                  <w:shd w:val="clear" w:color="auto" w:fill="1E1E1E"/>
                  <w:spacing w:line="285" w:lineRule="atLeast"/>
                </w:pPr>
              </w:pPrChange>
            </w:pPr>
            <w:del w:id="53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.widget.slide6,</w:delText>
              </w:r>
            </w:del>
          </w:p>
          <w:p w14:paraId="6A87547E" w14:textId="77777777" w:rsidR="00ED1509" w:rsidRPr="007520B6" w:rsidDel="008B6AF4" w:rsidRDefault="00ED1509">
            <w:pPr>
              <w:pStyle w:val="Heading1Numbered"/>
              <w:rPr>
                <w:del w:id="5363" w:author="Donovan Goode" w:date="2018-11-09T10:04:00Z"/>
                <w:rFonts w:ascii="Consolas" w:eastAsia="Times New Roman" w:hAnsi="Consolas" w:cs="Times New Roman"/>
                <w:color w:val="D4D4D4"/>
                <w:sz w:val="21"/>
                <w:szCs w:val="21"/>
              </w:rPr>
              <w:pPrChange w:id="5364" w:author="Donovan Goode" w:date="2018-11-09T10:05:00Z">
                <w:pPr>
                  <w:shd w:val="clear" w:color="auto" w:fill="1E1E1E"/>
                  <w:spacing w:line="285" w:lineRule="atLeast"/>
                </w:pPr>
              </w:pPrChange>
            </w:pPr>
            <w:del w:id="5365" w:author="Donovan Goode" w:date="2018-11-09T10:04:00Z">
              <w:r w:rsidRPr="007520B6" w:rsidDel="008B6AF4">
                <w:rPr>
                  <w:rFonts w:ascii="Consolas" w:eastAsia="Times New Roman" w:hAnsi="Consolas" w:cs="Times New Roman"/>
                  <w:color w:val="D7BA7D"/>
                  <w:sz w:val="21"/>
                  <w:szCs w:val="21"/>
                </w:rPr>
                <w:delText xml:space="preserve">    #slides_container .slide.slide6</w:delText>
              </w:r>
              <w:r w:rsidRPr="007520B6" w:rsidDel="008B6AF4">
                <w:rPr>
                  <w:rFonts w:ascii="Consolas" w:eastAsia="Times New Roman" w:hAnsi="Consolas" w:cs="Times New Roman"/>
                  <w:color w:val="D4D4D4"/>
                  <w:sz w:val="21"/>
                  <w:szCs w:val="21"/>
                </w:rPr>
                <w:delText xml:space="preserve"> {</w:delText>
              </w:r>
            </w:del>
          </w:p>
          <w:p w14:paraId="64C15EA1" w14:textId="77777777" w:rsidR="00ED1509" w:rsidRPr="007520B6" w:rsidDel="008B6AF4" w:rsidRDefault="00ED1509">
            <w:pPr>
              <w:pStyle w:val="Heading1Numbered"/>
              <w:rPr>
                <w:del w:id="5366" w:author="Donovan Goode" w:date="2018-11-09T10:04:00Z"/>
                <w:rFonts w:ascii="Consolas" w:eastAsia="Times New Roman" w:hAnsi="Consolas" w:cs="Times New Roman"/>
                <w:color w:val="D4D4D4"/>
                <w:sz w:val="21"/>
                <w:szCs w:val="21"/>
              </w:rPr>
              <w:pPrChange w:id="5367" w:author="Donovan Goode" w:date="2018-11-09T10:05:00Z">
                <w:pPr>
                  <w:shd w:val="clear" w:color="auto" w:fill="1E1E1E"/>
                  <w:spacing w:line="285" w:lineRule="atLeast"/>
                </w:pPr>
              </w:pPrChange>
            </w:pPr>
            <w:del w:id="53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4125px</w:delText>
              </w:r>
              <w:r w:rsidRPr="007520B6" w:rsidDel="008B6AF4">
                <w:rPr>
                  <w:rFonts w:ascii="Consolas" w:eastAsia="Times New Roman" w:hAnsi="Consolas" w:cs="Times New Roman"/>
                  <w:color w:val="D4D4D4"/>
                  <w:sz w:val="21"/>
                  <w:szCs w:val="21"/>
                </w:rPr>
                <w:delText>;</w:delText>
              </w:r>
            </w:del>
          </w:p>
          <w:p w14:paraId="6958462A" w14:textId="77777777" w:rsidR="00ED1509" w:rsidRPr="007520B6" w:rsidDel="008B6AF4" w:rsidRDefault="00ED1509">
            <w:pPr>
              <w:pStyle w:val="Heading1Numbered"/>
              <w:rPr>
                <w:del w:id="5369" w:author="Donovan Goode" w:date="2018-11-09T10:04:00Z"/>
                <w:rFonts w:ascii="Consolas" w:eastAsia="Times New Roman" w:hAnsi="Consolas" w:cs="Times New Roman"/>
                <w:color w:val="D4D4D4"/>
                <w:sz w:val="21"/>
                <w:szCs w:val="21"/>
              </w:rPr>
              <w:pPrChange w:id="5370" w:author="Donovan Goode" w:date="2018-11-09T10:05:00Z">
                <w:pPr>
                  <w:shd w:val="clear" w:color="auto" w:fill="1E1E1E"/>
                  <w:spacing w:line="285" w:lineRule="atLeast"/>
                </w:pPr>
              </w:pPrChange>
            </w:pPr>
            <w:del w:id="5371" w:author="Donovan Goode" w:date="2018-11-09T10:04:00Z">
              <w:r w:rsidRPr="007520B6" w:rsidDel="008B6AF4">
                <w:rPr>
                  <w:rFonts w:ascii="Consolas" w:eastAsia="Times New Roman" w:hAnsi="Consolas" w:cs="Times New Roman"/>
                  <w:color w:val="D4D4D4"/>
                  <w:sz w:val="21"/>
                  <w:szCs w:val="21"/>
                </w:rPr>
                <w:delText xml:space="preserve">    }</w:delText>
              </w:r>
            </w:del>
          </w:p>
          <w:p w14:paraId="7A88A6E0" w14:textId="77777777" w:rsidR="00ED1509" w:rsidRPr="007520B6" w:rsidDel="008B6AF4" w:rsidRDefault="00ED1509">
            <w:pPr>
              <w:pStyle w:val="Heading1Numbered"/>
              <w:rPr>
                <w:del w:id="5372" w:author="Donovan Goode" w:date="2018-11-09T10:04:00Z"/>
                <w:rFonts w:ascii="Consolas" w:eastAsia="Times New Roman" w:hAnsi="Consolas" w:cs="Times New Roman"/>
                <w:color w:val="D4D4D4"/>
                <w:sz w:val="21"/>
                <w:szCs w:val="21"/>
              </w:rPr>
              <w:pPrChange w:id="5373" w:author="Donovan Goode" w:date="2018-11-09T10:05:00Z">
                <w:pPr>
                  <w:shd w:val="clear" w:color="auto" w:fill="1E1E1E"/>
                  <w:spacing w:line="285" w:lineRule="atLeast"/>
                </w:pPr>
              </w:pPrChange>
            </w:pPr>
          </w:p>
          <w:p w14:paraId="6776D59C" w14:textId="77777777" w:rsidR="00ED1509" w:rsidRPr="007520B6" w:rsidDel="008B6AF4" w:rsidRDefault="00ED1509">
            <w:pPr>
              <w:pStyle w:val="Heading1Numbered"/>
              <w:rPr>
                <w:del w:id="5374" w:author="Donovan Goode" w:date="2018-11-09T10:04:00Z"/>
                <w:rFonts w:ascii="Consolas" w:eastAsia="Times New Roman" w:hAnsi="Consolas" w:cs="Times New Roman"/>
                <w:color w:val="D4D4D4"/>
                <w:sz w:val="21"/>
                <w:szCs w:val="21"/>
              </w:rPr>
              <w:pPrChange w:id="5375" w:author="Donovan Goode" w:date="2018-11-09T10:05:00Z">
                <w:pPr>
                  <w:shd w:val="clear" w:color="auto" w:fill="1E1E1E"/>
                  <w:spacing w:line="285" w:lineRule="atLeast"/>
                </w:pPr>
              </w:pPrChange>
            </w:pPr>
            <w:del w:id="53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.widget.slide7,</w:delText>
              </w:r>
            </w:del>
          </w:p>
          <w:p w14:paraId="54EDB3C9" w14:textId="77777777" w:rsidR="00ED1509" w:rsidRPr="007520B6" w:rsidDel="008B6AF4" w:rsidRDefault="00ED1509">
            <w:pPr>
              <w:pStyle w:val="Heading1Numbered"/>
              <w:rPr>
                <w:del w:id="5377" w:author="Donovan Goode" w:date="2018-11-09T10:04:00Z"/>
                <w:rFonts w:ascii="Consolas" w:eastAsia="Times New Roman" w:hAnsi="Consolas" w:cs="Times New Roman"/>
                <w:color w:val="D4D4D4"/>
                <w:sz w:val="21"/>
                <w:szCs w:val="21"/>
              </w:rPr>
              <w:pPrChange w:id="5378" w:author="Donovan Goode" w:date="2018-11-09T10:05:00Z">
                <w:pPr>
                  <w:shd w:val="clear" w:color="auto" w:fill="1E1E1E"/>
                  <w:spacing w:line="285" w:lineRule="atLeast"/>
                </w:pPr>
              </w:pPrChange>
            </w:pPr>
            <w:del w:id="5379" w:author="Donovan Goode" w:date="2018-11-09T10:04:00Z">
              <w:r w:rsidRPr="007520B6" w:rsidDel="008B6AF4">
                <w:rPr>
                  <w:rFonts w:ascii="Consolas" w:eastAsia="Times New Roman" w:hAnsi="Consolas" w:cs="Times New Roman"/>
                  <w:color w:val="D7BA7D"/>
                  <w:sz w:val="21"/>
                  <w:szCs w:val="21"/>
                </w:rPr>
                <w:delText xml:space="preserve">    #slides_container .slide.slide7</w:delText>
              </w:r>
              <w:r w:rsidRPr="007520B6" w:rsidDel="008B6AF4">
                <w:rPr>
                  <w:rFonts w:ascii="Consolas" w:eastAsia="Times New Roman" w:hAnsi="Consolas" w:cs="Times New Roman"/>
                  <w:color w:val="D4D4D4"/>
                  <w:sz w:val="21"/>
                  <w:szCs w:val="21"/>
                </w:rPr>
                <w:delText xml:space="preserve"> {</w:delText>
              </w:r>
            </w:del>
          </w:p>
          <w:p w14:paraId="3E17185C" w14:textId="77777777" w:rsidR="00ED1509" w:rsidRPr="007520B6" w:rsidDel="008B6AF4" w:rsidRDefault="00ED1509">
            <w:pPr>
              <w:pStyle w:val="Heading1Numbered"/>
              <w:rPr>
                <w:del w:id="5380" w:author="Donovan Goode" w:date="2018-11-09T10:04:00Z"/>
                <w:rFonts w:ascii="Consolas" w:eastAsia="Times New Roman" w:hAnsi="Consolas" w:cs="Times New Roman"/>
                <w:color w:val="D4D4D4"/>
                <w:sz w:val="21"/>
                <w:szCs w:val="21"/>
              </w:rPr>
              <w:pPrChange w:id="5381" w:author="Donovan Goode" w:date="2018-11-09T10:05:00Z">
                <w:pPr>
                  <w:shd w:val="clear" w:color="auto" w:fill="1E1E1E"/>
                  <w:spacing w:line="285" w:lineRule="atLeast"/>
                </w:pPr>
              </w:pPrChange>
            </w:pPr>
            <w:del w:id="53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4950px</w:delText>
              </w:r>
              <w:r w:rsidRPr="007520B6" w:rsidDel="008B6AF4">
                <w:rPr>
                  <w:rFonts w:ascii="Consolas" w:eastAsia="Times New Roman" w:hAnsi="Consolas" w:cs="Times New Roman"/>
                  <w:color w:val="D4D4D4"/>
                  <w:sz w:val="21"/>
                  <w:szCs w:val="21"/>
                </w:rPr>
                <w:delText>;</w:delText>
              </w:r>
            </w:del>
          </w:p>
          <w:p w14:paraId="170E624F" w14:textId="77777777" w:rsidR="00ED1509" w:rsidRPr="007520B6" w:rsidDel="008B6AF4" w:rsidRDefault="00ED1509">
            <w:pPr>
              <w:pStyle w:val="Heading1Numbered"/>
              <w:rPr>
                <w:del w:id="5383" w:author="Donovan Goode" w:date="2018-11-09T10:04:00Z"/>
                <w:rFonts w:ascii="Consolas" w:eastAsia="Times New Roman" w:hAnsi="Consolas" w:cs="Times New Roman"/>
                <w:color w:val="D4D4D4"/>
                <w:sz w:val="21"/>
                <w:szCs w:val="21"/>
              </w:rPr>
              <w:pPrChange w:id="5384" w:author="Donovan Goode" w:date="2018-11-09T10:05:00Z">
                <w:pPr>
                  <w:shd w:val="clear" w:color="auto" w:fill="1E1E1E"/>
                  <w:spacing w:line="285" w:lineRule="atLeast"/>
                </w:pPr>
              </w:pPrChange>
            </w:pPr>
            <w:del w:id="5385" w:author="Donovan Goode" w:date="2018-11-09T10:04:00Z">
              <w:r w:rsidRPr="007520B6" w:rsidDel="008B6AF4">
                <w:rPr>
                  <w:rFonts w:ascii="Consolas" w:eastAsia="Times New Roman" w:hAnsi="Consolas" w:cs="Times New Roman"/>
                  <w:color w:val="D4D4D4"/>
                  <w:sz w:val="21"/>
                  <w:szCs w:val="21"/>
                </w:rPr>
                <w:delText xml:space="preserve">    }</w:delText>
              </w:r>
            </w:del>
          </w:p>
          <w:p w14:paraId="1DDE1EDC" w14:textId="77777777" w:rsidR="00ED1509" w:rsidRPr="007520B6" w:rsidDel="008B6AF4" w:rsidRDefault="00ED1509">
            <w:pPr>
              <w:pStyle w:val="Heading1Numbered"/>
              <w:rPr>
                <w:del w:id="5386" w:author="Donovan Goode" w:date="2018-11-09T10:04:00Z"/>
                <w:rFonts w:ascii="Consolas" w:eastAsia="Times New Roman" w:hAnsi="Consolas" w:cs="Times New Roman"/>
                <w:color w:val="D4D4D4"/>
                <w:sz w:val="21"/>
                <w:szCs w:val="21"/>
              </w:rPr>
              <w:pPrChange w:id="5387" w:author="Donovan Goode" w:date="2018-11-09T10:05:00Z">
                <w:pPr>
                  <w:shd w:val="clear" w:color="auto" w:fill="1E1E1E"/>
                  <w:spacing w:line="285" w:lineRule="atLeast"/>
                </w:pPr>
              </w:pPrChange>
            </w:pPr>
          </w:p>
          <w:p w14:paraId="6D528D33" w14:textId="77777777" w:rsidR="00ED1509" w:rsidRPr="007520B6" w:rsidDel="008B6AF4" w:rsidRDefault="00ED1509">
            <w:pPr>
              <w:pStyle w:val="Heading1Numbered"/>
              <w:rPr>
                <w:del w:id="5388" w:author="Donovan Goode" w:date="2018-11-09T10:04:00Z"/>
                <w:rFonts w:ascii="Consolas" w:eastAsia="Times New Roman" w:hAnsi="Consolas" w:cs="Times New Roman"/>
                <w:color w:val="D4D4D4"/>
                <w:sz w:val="21"/>
                <w:szCs w:val="21"/>
              </w:rPr>
              <w:pPrChange w:id="5389" w:author="Donovan Goode" w:date="2018-11-09T10:05:00Z">
                <w:pPr>
                  <w:shd w:val="clear" w:color="auto" w:fill="1E1E1E"/>
                  <w:spacing w:line="285" w:lineRule="atLeast"/>
                </w:pPr>
              </w:pPrChange>
            </w:pPr>
            <w:del w:id="53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.widget.slide8,</w:delText>
              </w:r>
            </w:del>
          </w:p>
          <w:p w14:paraId="12FFCEF9" w14:textId="77777777" w:rsidR="00ED1509" w:rsidRPr="007520B6" w:rsidDel="008B6AF4" w:rsidRDefault="00ED1509">
            <w:pPr>
              <w:pStyle w:val="Heading1Numbered"/>
              <w:rPr>
                <w:del w:id="5391" w:author="Donovan Goode" w:date="2018-11-09T10:04:00Z"/>
                <w:rFonts w:ascii="Consolas" w:eastAsia="Times New Roman" w:hAnsi="Consolas" w:cs="Times New Roman"/>
                <w:color w:val="D4D4D4"/>
                <w:sz w:val="21"/>
                <w:szCs w:val="21"/>
              </w:rPr>
              <w:pPrChange w:id="5392" w:author="Donovan Goode" w:date="2018-11-09T10:05:00Z">
                <w:pPr>
                  <w:shd w:val="clear" w:color="auto" w:fill="1E1E1E"/>
                  <w:spacing w:line="285" w:lineRule="atLeast"/>
                </w:pPr>
              </w:pPrChange>
            </w:pPr>
            <w:del w:id="5393" w:author="Donovan Goode" w:date="2018-11-09T10:04:00Z">
              <w:r w:rsidRPr="007520B6" w:rsidDel="008B6AF4">
                <w:rPr>
                  <w:rFonts w:ascii="Consolas" w:eastAsia="Times New Roman" w:hAnsi="Consolas" w:cs="Times New Roman"/>
                  <w:color w:val="D7BA7D"/>
                  <w:sz w:val="21"/>
                  <w:szCs w:val="21"/>
                </w:rPr>
                <w:delText xml:space="preserve">    #slides_container .slide.slide8</w:delText>
              </w:r>
              <w:r w:rsidRPr="007520B6" w:rsidDel="008B6AF4">
                <w:rPr>
                  <w:rFonts w:ascii="Consolas" w:eastAsia="Times New Roman" w:hAnsi="Consolas" w:cs="Times New Roman"/>
                  <w:color w:val="D4D4D4"/>
                  <w:sz w:val="21"/>
                  <w:szCs w:val="21"/>
                </w:rPr>
                <w:delText xml:space="preserve"> {</w:delText>
              </w:r>
            </w:del>
          </w:p>
          <w:p w14:paraId="7AB3DA3B" w14:textId="77777777" w:rsidR="00ED1509" w:rsidRPr="007520B6" w:rsidDel="008B6AF4" w:rsidRDefault="00ED1509">
            <w:pPr>
              <w:pStyle w:val="Heading1Numbered"/>
              <w:rPr>
                <w:del w:id="5394" w:author="Donovan Goode" w:date="2018-11-09T10:04:00Z"/>
                <w:rFonts w:ascii="Consolas" w:eastAsia="Times New Roman" w:hAnsi="Consolas" w:cs="Times New Roman"/>
                <w:color w:val="D4D4D4"/>
                <w:sz w:val="21"/>
                <w:szCs w:val="21"/>
              </w:rPr>
              <w:pPrChange w:id="5395" w:author="Donovan Goode" w:date="2018-11-09T10:05:00Z">
                <w:pPr>
                  <w:shd w:val="clear" w:color="auto" w:fill="1E1E1E"/>
                  <w:spacing w:line="285" w:lineRule="atLeast"/>
                </w:pPr>
              </w:pPrChange>
            </w:pPr>
            <w:del w:id="53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5775px</w:delText>
              </w:r>
              <w:r w:rsidRPr="007520B6" w:rsidDel="008B6AF4">
                <w:rPr>
                  <w:rFonts w:ascii="Consolas" w:eastAsia="Times New Roman" w:hAnsi="Consolas" w:cs="Times New Roman"/>
                  <w:color w:val="D4D4D4"/>
                  <w:sz w:val="21"/>
                  <w:szCs w:val="21"/>
                </w:rPr>
                <w:delText>;</w:delText>
              </w:r>
            </w:del>
          </w:p>
          <w:p w14:paraId="60C7F6FA" w14:textId="77777777" w:rsidR="00ED1509" w:rsidRPr="007520B6" w:rsidDel="008B6AF4" w:rsidRDefault="00ED1509">
            <w:pPr>
              <w:pStyle w:val="Heading1Numbered"/>
              <w:rPr>
                <w:del w:id="5397" w:author="Donovan Goode" w:date="2018-11-09T10:04:00Z"/>
                <w:rFonts w:ascii="Consolas" w:eastAsia="Times New Roman" w:hAnsi="Consolas" w:cs="Times New Roman"/>
                <w:color w:val="D4D4D4"/>
                <w:sz w:val="21"/>
                <w:szCs w:val="21"/>
              </w:rPr>
              <w:pPrChange w:id="5398" w:author="Donovan Goode" w:date="2018-11-09T10:05:00Z">
                <w:pPr>
                  <w:shd w:val="clear" w:color="auto" w:fill="1E1E1E"/>
                  <w:spacing w:line="285" w:lineRule="atLeast"/>
                </w:pPr>
              </w:pPrChange>
            </w:pPr>
            <w:del w:id="5399" w:author="Donovan Goode" w:date="2018-11-09T10:04:00Z">
              <w:r w:rsidRPr="007520B6" w:rsidDel="008B6AF4">
                <w:rPr>
                  <w:rFonts w:ascii="Consolas" w:eastAsia="Times New Roman" w:hAnsi="Consolas" w:cs="Times New Roman"/>
                  <w:color w:val="D4D4D4"/>
                  <w:sz w:val="21"/>
                  <w:szCs w:val="21"/>
                </w:rPr>
                <w:delText xml:space="preserve">    }</w:delText>
              </w:r>
            </w:del>
          </w:p>
          <w:p w14:paraId="725AC43C" w14:textId="77777777" w:rsidR="00ED1509" w:rsidRPr="007520B6" w:rsidDel="008B6AF4" w:rsidRDefault="00ED1509">
            <w:pPr>
              <w:pStyle w:val="Heading1Numbered"/>
              <w:rPr>
                <w:del w:id="5400" w:author="Donovan Goode" w:date="2018-11-09T10:04:00Z"/>
                <w:rFonts w:ascii="Consolas" w:eastAsia="Times New Roman" w:hAnsi="Consolas" w:cs="Times New Roman"/>
                <w:color w:val="D4D4D4"/>
                <w:sz w:val="21"/>
                <w:szCs w:val="21"/>
              </w:rPr>
              <w:pPrChange w:id="5401" w:author="Donovan Goode" w:date="2018-11-09T10:05:00Z">
                <w:pPr>
                  <w:shd w:val="clear" w:color="auto" w:fill="1E1E1E"/>
                  <w:spacing w:line="285" w:lineRule="atLeast"/>
                </w:pPr>
              </w:pPrChange>
            </w:pPr>
          </w:p>
          <w:p w14:paraId="1F2735D3" w14:textId="77777777" w:rsidR="00ED1509" w:rsidRPr="007520B6" w:rsidDel="008B6AF4" w:rsidRDefault="00ED1509">
            <w:pPr>
              <w:pStyle w:val="Heading1Numbered"/>
              <w:rPr>
                <w:del w:id="5402" w:author="Donovan Goode" w:date="2018-11-09T10:04:00Z"/>
                <w:rFonts w:ascii="Consolas" w:eastAsia="Times New Roman" w:hAnsi="Consolas" w:cs="Times New Roman"/>
                <w:color w:val="D4D4D4"/>
                <w:sz w:val="21"/>
                <w:szCs w:val="21"/>
              </w:rPr>
              <w:pPrChange w:id="5403" w:author="Donovan Goode" w:date="2018-11-09T10:05:00Z">
                <w:pPr>
                  <w:shd w:val="clear" w:color="auto" w:fill="1E1E1E"/>
                  <w:spacing w:line="285" w:lineRule="atLeast"/>
                </w:pPr>
              </w:pPrChange>
            </w:pPr>
            <w:del w:id="54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.widget.slide9,</w:delText>
              </w:r>
            </w:del>
          </w:p>
          <w:p w14:paraId="3E48953A" w14:textId="77777777" w:rsidR="00ED1509" w:rsidRPr="007520B6" w:rsidDel="008B6AF4" w:rsidRDefault="00ED1509">
            <w:pPr>
              <w:pStyle w:val="Heading1Numbered"/>
              <w:rPr>
                <w:del w:id="5405" w:author="Donovan Goode" w:date="2018-11-09T10:04:00Z"/>
                <w:rFonts w:ascii="Consolas" w:eastAsia="Times New Roman" w:hAnsi="Consolas" w:cs="Times New Roman"/>
                <w:color w:val="D4D4D4"/>
                <w:sz w:val="21"/>
                <w:szCs w:val="21"/>
              </w:rPr>
              <w:pPrChange w:id="5406" w:author="Donovan Goode" w:date="2018-11-09T10:05:00Z">
                <w:pPr>
                  <w:shd w:val="clear" w:color="auto" w:fill="1E1E1E"/>
                  <w:spacing w:line="285" w:lineRule="atLeast"/>
                </w:pPr>
              </w:pPrChange>
            </w:pPr>
            <w:del w:id="5407" w:author="Donovan Goode" w:date="2018-11-09T10:04:00Z">
              <w:r w:rsidRPr="007520B6" w:rsidDel="008B6AF4">
                <w:rPr>
                  <w:rFonts w:ascii="Consolas" w:eastAsia="Times New Roman" w:hAnsi="Consolas" w:cs="Times New Roman"/>
                  <w:color w:val="D7BA7D"/>
                  <w:sz w:val="21"/>
                  <w:szCs w:val="21"/>
                </w:rPr>
                <w:delText xml:space="preserve">    #slides_container .slide.slide9</w:delText>
              </w:r>
              <w:r w:rsidRPr="007520B6" w:rsidDel="008B6AF4">
                <w:rPr>
                  <w:rFonts w:ascii="Consolas" w:eastAsia="Times New Roman" w:hAnsi="Consolas" w:cs="Times New Roman"/>
                  <w:color w:val="D4D4D4"/>
                  <w:sz w:val="21"/>
                  <w:szCs w:val="21"/>
                </w:rPr>
                <w:delText xml:space="preserve"> {</w:delText>
              </w:r>
            </w:del>
          </w:p>
          <w:p w14:paraId="0191A70B" w14:textId="77777777" w:rsidR="00ED1509" w:rsidRPr="007520B6" w:rsidDel="008B6AF4" w:rsidRDefault="00ED1509">
            <w:pPr>
              <w:pStyle w:val="Heading1Numbered"/>
              <w:rPr>
                <w:del w:id="5408" w:author="Donovan Goode" w:date="2018-11-09T10:04:00Z"/>
                <w:rFonts w:ascii="Consolas" w:eastAsia="Times New Roman" w:hAnsi="Consolas" w:cs="Times New Roman"/>
                <w:color w:val="D4D4D4"/>
                <w:sz w:val="21"/>
                <w:szCs w:val="21"/>
              </w:rPr>
              <w:pPrChange w:id="5409" w:author="Donovan Goode" w:date="2018-11-09T10:05:00Z">
                <w:pPr>
                  <w:shd w:val="clear" w:color="auto" w:fill="1E1E1E"/>
                  <w:spacing w:line="285" w:lineRule="atLeast"/>
                </w:pPr>
              </w:pPrChange>
            </w:pPr>
            <w:del w:id="54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6600px</w:delText>
              </w:r>
              <w:r w:rsidRPr="007520B6" w:rsidDel="008B6AF4">
                <w:rPr>
                  <w:rFonts w:ascii="Consolas" w:eastAsia="Times New Roman" w:hAnsi="Consolas" w:cs="Times New Roman"/>
                  <w:color w:val="D4D4D4"/>
                  <w:sz w:val="21"/>
                  <w:szCs w:val="21"/>
                </w:rPr>
                <w:delText>;</w:delText>
              </w:r>
            </w:del>
          </w:p>
          <w:p w14:paraId="4BC203B9" w14:textId="77777777" w:rsidR="00ED1509" w:rsidRPr="007520B6" w:rsidDel="008B6AF4" w:rsidRDefault="00ED1509">
            <w:pPr>
              <w:pStyle w:val="Heading1Numbered"/>
              <w:rPr>
                <w:del w:id="5411" w:author="Donovan Goode" w:date="2018-11-09T10:04:00Z"/>
                <w:rFonts w:ascii="Consolas" w:eastAsia="Times New Roman" w:hAnsi="Consolas" w:cs="Times New Roman"/>
                <w:color w:val="D4D4D4"/>
                <w:sz w:val="21"/>
                <w:szCs w:val="21"/>
              </w:rPr>
              <w:pPrChange w:id="5412" w:author="Donovan Goode" w:date="2018-11-09T10:05:00Z">
                <w:pPr>
                  <w:shd w:val="clear" w:color="auto" w:fill="1E1E1E"/>
                  <w:spacing w:line="285" w:lineRule="atLeast"/>
                </w:pPr>
              </w:pPrChange>
            </w:pPr>
            <w:del w:id="5413" w:author="Donovan Goode" w:date="2018-11-09T10:04:00Z">
              <w:r w:rsidRPr="007520B6" w:rsidDel="008B6AF4">
                <w:rPr>
                  <w:rFonts w:ascii="Consolas" w:eastAsia="Times New Roman" w:hAnsi="Consolas" w:cs="Times New Roman"/>
                  <w:color w:val="D4D4D4"/>
                  <w:sz w:val="21"/>
                  <w:szCs w:val="21"/>
                </w:rPr>
                <w:delText xml:space="preserve">    }</w:delText>
              </w:r>
            </w:del>
          </w:p>
          <w:p w14:paraId="6D15A8EC" w14:textId="77777777" w:rsidR="00ED1509" w:rsidRPr="007520B6" w:rsidDel="008B6AF4" w:rsidRDefault="00ED1509">
            <w:pPr>
              <w:pStyle w:val="Heading1Numbered"/>
              <w:rPr>
                <w:del w:id="5414" w:author="Donovan Goode" w:date="2018-11-09T10:04:00Z"/>
                <w:rFonts w:ascii="Consolas" w:eastAsia="Times New Roman" w:hAnsi="Consolas" w:cs="Times New Roman"/>
                <w:color w:val="D4D4D4"/>
                <w:sz w:val="21"/>
                <w:szCs w:val="21"/>
              </w:rPr>
              <w:pPrChange w:id="5415" w:author="Donovan Goode" w:date="2018-11-09T10:05:00Z">
                <w:pPr>
                  <w:shd w:val="clear" w:color="auto" w:fill="1E1E1E"/>
                  <w:spacing w:line="285" w:lineRule="atLeast"/>
                </w:pPr>
              </w:pPrChange>
            </w:pPr>
          </w:p>
          <w:p w14:paraId="72FE4D6F" w14:textId="77777777" w:rsidR="00ED1509" w:rsidRPr="007520B6" w:rsidDel="008B6AF4" w:rsidRDefault="00ED1509">
            <w:pPr>
              <w:pStyle w:val="Heading1Numbered"/>
              <w:rPr>
                <w:del w:id="5416" w:author="Donovan Goode" w:date="2018-11-09T10:04:00Z"/>
                <w:rFonts w:ascii="Consolas" w:eastAsia="Times New Roman" w:hAnsi="Consolas" w:cs="Times New Roman"/>
                <w:color w:val="D4D4D4"/>
                <w:sz w:val="21"/>
                <w:szCs w:val="21"/>
              </w:rPr>
              <w:pPrChange w:id="5417" w:author="Donovan Goode" w:date="2018-11-09T10:05:00Z">
                <w:pPr>
                  <w:shd w:val="clear" w:color="auto" w:fill="1E1E1E"/>
                  <w:spacing w:line="285" w:lineRule="atLeast"/>
                </w:pPr>
              </w:pPrChange>
            </w:pPr>
            <w:del w:id="54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.widget.slide10,</w:delText>
              </w:r>
            </w:del>
          </w:p>
          <w:p w14:paraId="20ED8427" w14:textId="77777777" w:rsidR="00ED1509" w:rsidRPr="007520B6" w:rsidDel="008B6AF4" w:rsidRDefault="00ED1509">
            <w:pPr>
              <w:pStyle w:val="Heading1Numbered"/>
              <w:rPr>
                <w:del w:id="5419" w:author="Donovan Goode" w:date="2018-11-09T10:04:00Z"/>
                <w:rFonts w:ascii="Consolas" w:eastAsia="Times New Roman" w:hAnsi="Consolas" w:cs="Times New Roman"/>
                <w:color w:val="D4D4D4"/>
                <w:sz w:val="21"/>
                <w:szCs w:val="21"/>
              </w:rPr>
              <w:pPrChange w:id="5420" w:author="Donovan Goode" w:date="2018-11-09T10:05:00Z">
                <w:pPr>
                  <w:shd w:val="clear" w:color="auto" w:fill="1E1E1E"/>
                  <w:spacing w:line="285" w:lineRule="atLeast"/>
                </w:pPr>
              </w:pPrChange>
            </w:pPr>
            <w:del w:id="5421" w:author="Donovan Goode" w:date="2018-11-09T10:04:00Z">
              <w:r w:rsidRPr="007520B6" w:rsidDel="008B6AF4">
                <w:rPr>
                  <w:rFonts w:ascii="Consolas" w:eastAsia="Times New Roman" w:hAnsi="Consolas" w:cs="Times New Roman"/>
                  <w:color w:val="D7BA7D"/>
                  <w:sz w:val="21"/>
                  <w:szCs w:val="21"/>
                </w:rPr>
                <w:delText xml:space="preserve">    #slides_container .slide.slide10</w:delText>
              </w:r>
              <w:r w:rsidRPr="007520B6" w:rsidDel="008B6AF4">
                <w:rPr>
                  <w:rFonts w:ascii="Consolas" w:eastAsia="Times New Roman" w:hAnsi="Consolas" w:cs="Times New Roman"/>
                  <w:color w:val="D4D4D4"/>
                  <w:sz w:val="21"/>
                  <w:szCs w:val="21"/>
                </w:rPr>
                <w:delText xml:space="preserve"> {</w:delText>
              </w:r>
            </w:del>
          </w:p>
          <w:p w14:paraId="52F38423" w14:textId="77777777" w:rsidR="00ED1509" w:rsidRPr="007520B6" w:rsidDel="008B6AF4" w:rsidRDefault="00ED1509">
            <w:pPr>
              <w:pStyle w:val="Heading1Numbered"/>
              <w:rPr>
                <w:del w:id="5422" w:author="Donovan Goode" w:date="2018-11-09T10:04:00Z"/>
                <w:rFonts w:ascii="Consolas" w:eastAsia="Times New Roman" w:hAnsi="Consolas" w:cs="Times New Roman"/>
                <w:color w:val="D4D4D4"/>
                <w:sz w:val="21"/>
                <w:szCs w:val="21"/>
              </w:rPr>
              <w:pPrChange w:id="5423" w:author="Donovan Goode" w:date="2018-11-09T10:05:00Z">
                <w:pPr>
                  <w:shd w:val="clear" w:color="auto" w:fill="1E1E1E"/>
                  <w:spacing w:line="285" w:lineRule="atLeast"/>
                </w:pPr>
              </w:pPrChange>
            </w:pPr>
            <w:del w:id="54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7425px</w:delText>
              </w:r>
              <w:r w:rsidRPr="007520B6" w:rsidDel="008B6AF4">
                <w:rPr>
                  <w:rFonts w:ascii="Consolas" w:eastAsia="Times New Roman" w:hAnsi="Consolas" w:cs="Times New Roman"/>
                  <w:color w:val="D4D4D4"/>
                  <w:sz w:val="21"/>
                  <w:szCs w:val="21"/>
                </w:rPr>
                <w:delText>;</w:delText>
              </w:r>
            </w:del>
          </w:p>
          <w:p w14:paraId="632126DA" w14:textId="77777777" w:rsidR="00ED1509" w:rsidRPr="007520B6" w:rsidDel="008B6AF4" w:rsidRDefault="00ED1509">
            <w:pPr>
              <w:pStyle w:val="Heading1Numbered"/>
              <w:rPr>
                <w:del w:id="5425" w:author="Donovan Goode" w:date="2018-11-09T10:04:00Z"/>
                <w:rFonts w:ascii="Consolas" w:eastAsia="Times New Roman" w:hAnsi="Consolas" w:cs="Times New Roman"/>
                <w:color w:val="D4D4D4"/>
                <w:sz w:val="21"/>
                <w:szCs w:val="21"/>
              </w:rPr>
              <w:pPrChange w:id="5426" w:author="Donovan Goode" w:date="2018-11-09T10:05:00Z">
                <w:pPr>
                  <w:shd w:val="clear" w:color="auto" w:fill="1E1E1E"/>
                  <w:spacing w:line="285" w:lineRule="atLeast"/>
                </w:pPr>
              </w:pPrChange>
            </w:pPr>
            <w:del w:id="5427" w:author="Donovan Goode" w:date="2018-11-09T10:04:00Z">
              <w:r w:rsidRPr="007520B6" w:rsidDel="008B6AF4">
                <w:rPr>
                  <w:rFonts w:ascii="Consolas" w:eastAsia="Times New Roman" w:hAnsi="Consolas" w:cs="Times New Roman"/>
                  <w:color w:val="D4D4D4"/>
                  <w:sz w:val="21"/>
                  <w:szCs w:val="21"/>
                </w:rPr>
                <w:delText xml:space="preserve">    }</w:delText>
              </w:r>
            </w:del>
          </w:p>
          <w:p w14:paraId="09DC67DE" w14:textId="77777777" w:rsidR="00ED1509" w:rsidRPr="007520B6" w:rsidDel="008B6AF4" w:rsidRDefault="00ED1509">
            <w:pPr>
              <w:pStyle w:val="Heading1Numbered"/>
              <w:rPr>
                <w:del w:id="5428" w:author="Donovan Goode" w:date="2018-11-09T10:04:00Z"/>
                <w:rFonts w:ascii="Consolas" w:eastAsia="Times New Roman" w:hAnsi="Consolas" w:cs="Times New Roman"/>
                <w:color w:val="D4D4D4"/>
                <w:sz w:val="21"/>
                <w:szCs w:val="21"/>
              </w:rPr>
              <w:pPrChange w:id="5429" w:author="Donovan Goode" w:date="2018-11-09T10:05:00Z">
                <w:pPr>
                  <w:shd w:val="clear" w:color="auto" w:fill="1E1E1E"/>
                  <w:spacing w:after="240" w:line="285" w:lineRule="atLeast"/>
                </w:pPr>
              </w:pPrChange>
            </w:pPr>
          </w:p>
          <w:p w14:paraId="67896DFD" w14:textId="77777777" w:rsidR="00ED1509" w:rsidRPr="007520B6" w:rsidDel="008B6AF4" w:rsidRDefault="00ED1509">
            <w:pPr>
              <w:pStyle w:val="Heading1Numbered"/>
              <w:rPr>
                <w:del w:id="5430" w:author="Donovan Goode" w:date="2018-11-09T10:04:00Z"/>
                <w:rFonts w:ascii="Consolas" w:eastAsia="Times New Roman" w:hAnsi="Consolas" w:cs="Times New Roman"/>
                <w:color w:val="D4D4D4"/>
                <w:sz w:val="21"/>
                <w:szCs w:val="21"/>
              </w:rPr>
              <w:pPrChange w:id="5431" w:author="Donovan Goode" w:date="2018-11-09T10:05:00Z">
                <w:pPr>
                  <w:shd w:val="clear" w:color="auto" w:fill="1E1E1E"/>
                  <w:spacing w:line="285" w:lineRule="atLeast"/>
                </w:pPr>
              </w:pPrChange>
            </w:pPr>
            <w:del w:id="54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1 --------------------- */</w:delText>
              </w:r>
            </w:del>
          </w:p>
          <w:p w14:paraId="1E4D618C" w14:textId="77777777" w:rsidR="00ED1509" w:rsidRPr="007520B6" w:rsidDel="008B6AF4" w:rsidRDefault="00ED1509">
            <w:pPr>
              <w:pStyle w:val="Heading1Numbered"/>
              <w:rPr>
                <w:del w:id="5433" w:author="Donovan Goode" w:date="2018-11-09T10:04:00Z"/>
                <w:rFonts w:ascii="Consolas" w:eastAsia="Times New Roman" w:hAnsi="Consolas" w:cs="Times New Roman"/>
                <w:color w:val="D4D4D4"/>
                <w:sz w:val="21"/>
                <w:szCs w:val="21"/>
              </w:rPr>
              <w:pPrChange w:id="5434" w:author="Donovan Goode" w:date="2018-11-09T10:05:00Z">
                <w:pPr>
                  <w:shd w:val="clear" w:color="auto" w:fill="1E1E1E"/>
                  <w:spacing w:line="285" w:lineRule="atLeast"/>
                </w:pPr>
              </w:pPrChange>
            </w:pPr>
          </w:p>
          <w:p w14:paraId="19A3FB26" w14:textId="77777777" w:rsidR="00ED1509" w:rsidRPr="007520B6" w:rsidDel="008B6AF4" w:rsidRDefault="00ED1509">
            <w:pPr>
              <w:pStyle w:val="Heading1Numbered"/>
              <w:rPr>
                <w:del w:id="5435" w:author="Donovan Goode" w:date="2018-11-09T10:04:00Z"/>
                <w:rFonts w:ascii="Consolas" w:eastAsia="Times New Roman" w:hAnsi="Consolas" w:cs="Times New Roman"/>
                <w:color w:val="D4D4D4"/>
                <w:sz w:val="21"/>
                <w:szCs w:val="21"/>
              </w:rPr>
              <w:pPrChange w:id="5436" w:author="Donovan Goode" w:date="2018-11-09T10:05:00Z">
                <w:pPr>
                  <w:shd w:val="clear" w:color="auto" w:fill="1E1E1E"/>
                  <w:spacing w:line="285" w:lineRule="atLeast"/>
                </w:pPr>
              </w:pPrChange>
            </w:pPr>
            <w:del w:id="54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#W1MoreInfo</w:delText>
              </w:r>
              <w:r w:rsidRPr="007520B6" w:rsidDel="008B6AF4">
                <w:rPr>
                  <w:rFonts w:ascii="Consolas" w:eastAsia="Times New Roman" w:hAnsi="Consolas" w:cs="Times New Roman"/>
                  <w:color w:val="D4D4D4"/>
                  <w:sz w:val="21"/>
                  <w:szCs w:val="21"/>
                </w:rPr>
                <w:delText xml:space="preserve"> {</w:delText>
              </w:r>
            </w:del>
          </w:p>
          <w:p w14:paraId="42E698A0" w14:textId="77777777" w:rsidR="00ED1509" w:rsidRPr="007520B6" w:rsidDel="008B6AF4" w:rsidRDefault="00ED1509">
            <w:pPr>
              <w:pStyle w:val="Heading1Numbered"/>
              <w:rPr>
                <w:del w:id="5438" w:author="Donovan Goode" w:date="2018-11-09T10:04:00Z"/>
                <w:rFonts w:ascii="Consolas" w:eastAsia="Times New Roman" w:hAnsi="Consolas" w:cs="Times New Roman"/>
                <w:color w:val="D4D4D4"/>
                <w:sz w:val="21"/>
                <w:szCs w:val="21"/>
              </w:rPr>
              <w:pPrChange w:id="5439" w:author="Donovan Goode" w:date="2018-11-09T10:05:00Z">
                <w:pPr>
                  <w:shd w:val="clear" w:color="auto" w:fill="1E1E1E"/>
                  <w:spacing w:line="285" w:lineRule="atLeast"/>
                </w:pPr>
              </w:pPrChange>
            </w:pPr>
            <w:del w:id="54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237A1854" w14:textId="77777777" w:rsidR="00ED1509" w:rsidRPr="007520B6" w:rsidDel="008B6AF4" w:rsidRDefault="00ED1509">
            <w:pPr>
              <w:pStyle w:val="Heading1Numbered"/>
              <w:rPr>
                <w:del w:id="5441" w:author="Donovan Goode" w:date="2018-11-09T10:04:00Z"/>
                <w:rFonts w:ascii="Consolas" w:eastAsia="Times New Roman" w:hAnsi="Consolas" w:cs="Times New Roman"/>
                <w:color w:val="D4D4D4"/>
                <w:sz w:val="21"/>
                <w:szCs w:val="21"/>
              </w:rPr>
              <w:pPrChange w:id="5442" w:author="Donovan Goode" w:date="2018-11-09T10:05:00Z">
                <w:pPr>
                  <w:shd w:val="clear" w:color="auto" w:fill="1E1E1E"/>
                  <w:spacing w:line="285" w:lineRule="atLeast"/>
                </w:pPr>
              </w:pPrChange>
            </w:pPr>
            <w:del w:id="54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1E041F11" w14:textId="77777777" w:rsidR="00ED1509" w:rsidRPr="007520B6" w:rsidDel="008B6AF4" w:rsidRDefault="00ED1509">
            <w:pPr>
              <w:pStyle w:val="Heading1Numbered"/>
              <w:rPr>
                <w:del w:id="5444" w:author="Donovan Goode" w:date="2018-11-09T10:04:00Z"/>
                <w:rFonts w:ascii="Consolas" w:eastAsia="Times New Roman" w:hAnsi="Consolas" w:cs="Times New Roman"/>
                <w:color w:val="D4D4D4"/>
                <w:sz w:val="21"/>
                <w:szCs w:val="21"/>
              </w:rPr>
              <w:pPrChange w:id="5445" w:author="Donovan Goode" w:date="2018-11-09T10:05:00Z">
                <w:pPr>
                  <w:shd w:val="clear" w:color="auto" w:fill="1E1E1E"/>
                  <w:spacing w:line="285" w:lineRule="atLeast"/>
                </w:pPr>
              </w:pPrChange>
            </w:pPr>
            <w:del w:id="54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436px</w:delText>
              </w:r>
              <w:r w:rsidRPr="007520B6" w:rsidDel="008B6AF4">
                <w:rPr>
                  <w:rFonts w:ascii="Consolas" w:eastAsia="Times New Roman" w:hAnsi="Consolas" w:cs="Times New Roman"/>
                  <w:color w:val="D4D4D4"/>
                  <w:sz w:val="21"/>
                  <w:szCs w:val="21"/>
                </w:rPr>
                <w:delText>;</w:delText>
              </w:r>
            </w:del>
          </w:p>
          <w:p w14:paraId="1F288CC5" w14:textId="77777777" w:rsidR="00ED1509" w:rsidRPr="007520B6" w:rsidDel="008B6AF4" w:rsidRDefault="00ED1509">
            <w:pPr>
              <w:pStyle w:val="Heading1Numbered"/>
              <w:rPr>
                <w:del w:id="5447" w:author="Donovan Goode" w:date="2018-11-09T10:04:00Z"/>
                <w:rFonts w:ascii="Consolas" w:eastAsia="Times New Roman" w:hAnsi="Consolas" w:cs="Times New Roman"/>
                <w:color w:val="D4D4D4"/>
                <w:sz w:val="21"/>
                <w:szCs w:val="21"/>
              </w:rPr>
              <w:pPrChange w:id="5448" w:author="Donovan Goode" w:date="2018-11-09T10:05:00Z">
                <w:pPr>
                  <w:shd w:val="clear" w:color="auto" w:fill="1E1E1E"/>
                  <w:spacing w:line="285" w:lineRule="atLeast"/>
                </w:pPr>
              </w:pPrChange>
            </w:pPr>
            <w:del w:id="54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1AD20E1" w14:textId="77777777" w:rsidR="00ED1509" w:rsidRPr="007520B6" w:rsidDel="008B6AF4" w:rsidRDefault="00ED1509">
            <w:pPr>
              <w:pStyle w:val="Heading1Numbered"/>
              <w:rPr>
                <w:del w:id="5450" w:author="Donovan Goode" w:date="2018-11-09T10:04:00Z"/>
                <w:rFonts w:ascii="Consolas" w:eastAsia="Times New Roman" w:hAnsi="Consolas" w:cs="Times New Roman"/>
                <w:color w:val="D4D4D4"/>
                <w:sz w:val="21"/>
                <w:szCs w:val="21"/>
              </w:rPr>
              <w:pPrChange w:id="5451" w:author="Donovan Goode" w:date="2018-11-09T10:05:00Z">
                <w:pPr>
                  <w:shd w:val="clear" w:color="auto" w:fill="1E1E1E"/>
                  <w:spacing w:line="285" w:lineRule="atLeast"/>
                </w:pPr>
              </w:pPrChange>
            </w:pPr>
            <w:del w:id="54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-10000px</w:delText>
              </w:r>
              <w:r w:rsidRPr="007520B6" w:rsidDel="008B6AF4">
                <w:rPr>
                  <w:rFonts w:ascii="Consolas" w:eastAsia="Times New Roman" w:hAnsi="Consolas" w:cs="Times New Roman"/>
                  <w:color w:val="D4D4D4"/>
                  <w:sz w:val="21"/>
                  <w:szCs w:val="21"/>
                </w:rPr>
                <w:delText>;</w:delText>
              </w:r>
            </w:del>
          </w:p>
          <w:p w14:paraId="19D3443D" w14:textId="77777777" w:rsidR="00ED1509" w:rsidRPr="007520B6" w:rsidDel="008B6AF4" w:rsidRDefault="00ED1509">
            <w:pPr>
              <w:pStyle w:val="Heading1Numbered"/>
              <w:rPr>
                <w:del w:id="5453" w:author="Donovan Goode" w:date="2018-11-09T10:04:00Z"/>
                <w:rFonts w:ascii="Consolas" w:eastAsia="Times New Roman" w:hAnsi="Consolas" w:cs="Times New Roman"/>
                <w:color w:val="D4D4D4"/>
                <w:sz w:val="21"/>
                <w:szCs w:val="21"/>
              </w:rPr>
              <w:pPrChange w:id="5454" w:author="Donovan Goode" w:date="2018-11-09T10:05:00Z">
                <w:pPr>
                  <w:shd w:val="clear" w:color="auto" w:fill="1E1E1E"/>
                  <w:spacing w:line="285" w:lineRule="atLeast"/>
                </w:pPr>
              </w:pPrChange>
            </w:pPr>
            <w:del w:id="54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220px</w:delText>
              </w:r>
              <w:r w:rsidRPr="007520B6" w:rsidDel="008B6AF4">
                <w:rPr>
                  <w:rFonts w:ascii="Consolas" w:eastAsia="Times New Roman" w:hAnsi="Consolas" w:cs="Times New Roman"/>
                  <w:color w:val="D4D4D4"/>
                  <w:sz w:val="21"/>
                  <w:szCs w:val="21"/>
                </w:rPr>
                <w:delText>;</w:delText>
              </w:r>
            </w:del>
          </w:p>
          <w:p w14:paraId="58ED8C3C" w14:textId="77777777" w:rsidR="00ED1509" w:rsidRPr="007520B6" w:rsidDel="008B6AF4" w:rsidRDefault="00ED1509">
            <w:pPr>
              <w:pStyle w:val="Heading1Numbered"/>
              <w:rPr>
                <w:del w:id="5456" w:author="Donovan Goode" w:date="2018-11-09T10:04:00Z"/>
                <w:rFonts w:ascii="Consolas" w:eastAsia="Times New Roman" w:hAnsi="Consolas" w:cs="Times New Roman"/>
                <w:color w:val="D4D4D4"/>
                <w:sz w:val="21"/>
                <w:szCs w:val="21"/>
              </w:rPr>
              <w:pPrChange w:id="5457" w:author="Donovan Goode" w:date="2018-11-09T10:05:00Z">
                <w:pPr>
                  <w:shd w:val="clear" w:color="auto" w:fill="1E1E1E"/>
                  <w:spacing w:line="285" w:lineRule="atLeast"/>
                </w:pPr>
              </w:pPrChange>
            </w:pPr>
            <w:del w:id="54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2C29BCDB" w14:textId="77777777" w:rsidR="00ED1509" w:rsidRPr="007520B6" w:rsidDel="008B6AF4" w:rsidRDefault="00ED1509">
            <w:pPr>
              <w:pStyle w:val="Heading1Numbered"/>
              <w:rPr>
                <w:del w:id="5459" w:author="Donovan Goode" w:date="2018-11-09T10:04:00Z"/>
                <w:rFonts w:ascii="Consolas" w:eastAsia="Times New Roman" w:hAnsi="Consolas" w:cs="Times New Roman"/>
                <w:color w:val="D4D4D4"/>
                <w:sz w:val="21"/>
                <w:szCs w:val="21"/>
              </w:rPr>
              <w:pPrChange w:id="5460" w:author="Donovan Goode" w:date="2018-11-09T10:05:00Z">
                <w:pPr>
                  <w:shd w:val="clear" w:color="auto" w:fill="1E1E1E"/>
                  <w:spacing w:line="285" w:lineRule="atLeast"/>
                </w:pPr>
              </w:pPrChange>
            </w:pPr>
            <w:del w:id="5461" w:author="Donovan Goode" w:date="2018-11-09T10:04:00Z">
              <w:r w:rsidRPr="007520B6" w:rsidDel="008B6AF4">
                <w:rPr>
                  <w:rFonts w:ascii="Consolas" w:eastAsia="Times New Roman" w:hAnsi="Consolas" w:cs="Times New Roman"/>
                  <w:color w:val="D4D4D4"/>
                  <w:sz w:val="21"/>
                  <w:szCs w:val="21"/>
                </w:rPr>
                <w:delText xml:space="preserve">    }</w:delText>
              </w:r>
            </w:del>
          </w:p>
          <w:p w14:paraId="583ED5FA" w14:textId="77777777" w:rsidR="00ED1509" w:rsidRPr="007520B6" w:rsidDel="008B6AF4" w:rsidRDefault="00ED1509">
            <w:pPr>
              <w:pStyle w:val="Heading1Numbered"/>
              <w:rPr>
                <w:del w:id="5462" w:author="Donovan Goode" w:date="2018-11-09T10:04:00Z"/>
                <w:rFonts w:ascii="Consolas" w:eastAsia="Times New Roman" w:hAnsi="Consolas" w:cs="Times New Roman"/>
                <w:color w:val="D4D4D4"/>
                <w:sz w:val="21"/>
                <w:szCs w:val="21"/>
              </w:rPr>
              <w:pPrChange w:id="5463" w:author="Donovan Goode" w:date="2018-11-09T10:05:00Z">
                <w:pPr>
                  <w:shd w:val="clear" w:color="auto" w:fill="1E1E1E"/>
                  <w:spacing w:line="285" w:lineRule="atLeast"/>
                </w:pPr>
              </w:pPrChange>
            </w:pPr>
          </w:p>
          <w:p w14:paraId="7DA3CF67" w14:textId="77777777" w:rsidR="00ED1509" w:rsidRPr="007520B6" w:rsidDel="008B6AF4" w:rsidRDefault="00ED1509">
            <w:pPr>
              <w:pStyle w:val="Heading1Numbered"/>
              <w:rPr>
                <w:del w:id="5464" w:author="Donovan Goode" w:date="2018-11-09T10:04:00Z"/>
                <w:rFonts w:ascii="Consolas" w:eastAsia="Times New Roman" w:hAnsi="Consolas" w:cs="Times New Roman"/>
                <w:color w:val="D4D4D4"/>
                <w:sz w:val="21"/>
                <w:szCs w:val="21"/>
              </w:rPr>
              <w:pPrChange w:id="5465" w:author="Donovan Goode" w:date="2018-11-09T10:05:00Z">
                <w:pPr>
                  <w:shd w:val="clear" w:color="auto" w:fill="1E1E1E"/>
                  <w:spacing w:line="285" w:lineRule="atLeast"/>
                </w:pPr>
              </w:pPrChange>
            </w:pPr>
            <w:del w:id="54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#W1MoreInfo .bg</w:delText>
              </w:r>
              <w:r w:rsidRPr="007520B6" w:rsidDel="008B6AF4">
                <w:rPr>
                  <w:rFonts w:ascii="Consolas" w:eastAsia="Times New Roman" w:hAnsi="Consolas" w:cs="Times New Roman"/>
                  <w:color w:val="D4D4D4"/>
                  <w:sz w:val="21"/>
                  <w:szCs w:val="21"/>
                </w:rPr>
                <w:delText xml:space="preserve"> {</w:delText>
              </w:r>
            </w:del>
          </w:p>
          <w:p w14:paraId="10589EBA" w14:textId="77777777" w:rsidR="00ED1509" w:rsidRPr="007520B6" w:rsidDel="008B6AF4" w:rsidRDefault="00ED1509">
            <w:pPr>
              <w:pStyle w:val="Heading1Numbered"/>
              <w:rPr>
                <w:del w:id="5467" w:author="Donovan Goode" w:date="2018-11-09T10:04:00Z"/>
                <w:rFonts w:ascii="Consolas" w:eastAsia="Times New Roman" w:hAnsi="Consolas" w:cs="Times New Roman"/>
                <w:color w:val="D4D4D4"/>
                <w:sz w:val="21"/>
                <w:szCs w:val="21"/>
              </w:rPr>
              <w:pPrChange w:id="5468" w:author="Donovan Goode" w:date="2018-11-09T10:05:00Z">
                <w:pPr>
                  <w:shd w:val="clear" w:color="auto" w:fill="1E1E1E"/>
                  <w:spacing w:line="285" w:lineRule="atLeast"/>
                </w:pPr>
              </w:pPrChange>
            </w:pPr>
            <w:del w:id="54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32CE063C" w14:textId="77777777" w:rsidR="00ED1509" w:rsidRPr="007520B6" w:rsidDel="008B6AF4" w:rsidRDefault="00ED1509">
            <w:pPr>
              <w:pStyle w:val="Heading1Numbered"/>
              <w:rPr>
                <w:del w:id="5470" w:author="Donovan Goode" w:date="2018-11-09T10:04:00Z"/>
                <w:rFonts w:ascii="Consolas" w:eastAsia="Times New Roman" w:hAnsi="Consolas" w:cs="Times New Roman"/>
                <w:color w:val="D4D4D4"/>
                <w:sz w:val="21"/>
                <w:szCs w:val="21"/>
              </w:rPr>
              <w:pPrChange w:id="5471" w:author="Donovan Goode" w:date="2018-11-09T10:05:00Z">
                <w:pPr>
                  <w:shd w:val="clear" w:color="auto" w:fill="1E1E1E"/>
                  <w:spacing w:line="285" w:lineRule="atLeast"/>
                </w:pPr>
              </w:pPrChange>
            </w:pPr>
            <w:del w:id="54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24D1FC46" w14:textId="77777777" w:rsidR="00ED1509" w:rsidRPr="007520B6" w:rsidDel="008B6AF4" w:rsidRDefault="00ED1509">
            <w:pPr>
              <w:pStyle w:val="Heading1Numbered"/>
              <w:rPr>
                <w:del w:id="5473" w:author="Donovan Goode" w:date="2018-11-09T10:04:00Z"/>
                <w:rFonts w:ascii="Consolas" w:eastAsia="Times New Roman" w:hAnsi="Consolas" w:cs="Times New Roman"/>
                <w:color w:val="D4D4D4"/>
                <w:sz w:val="21"/>
                <w:szCs w:val="21"/>
              </w:rPr>
              <w:pPrChange w:id="5474" w:author="Donovan Goode" w:date="2018-11-09T10:05:00Z">
                <w:pPr>
                  <w:shd w:val="clear" w:color="auto" w:fill="1E1E1E"/>
                  <w:spacing w:line="285" w:lineRule="atLeast"/>
                </w:pPr>
              </w:pPrChange>
            </w:pPr>
            <w:del w:id="54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6C7C00E" w14:textId="77777777" w:rsidR="00ED1509" w:rsidRPr="007520B6" w:rsidDel="008B6AF4" w:rsidRDefault="00ED1509">
            <w:pPr>
              <w:pStyle w:val="Heading1Numbered"/>
              <w:rPr>
                <w:del w:id="5476" w:author="Donovan Goode" w:date="2018-11-09T10:04:00Z"/>
                <w:rFonts w:ascii="Consolas" w:eastAsia="Times New Roman" w:hAnsi="Consolas" w:cs="Times New Roman"/>
                <w:color w:val="D4D4D4"/>
                <w:sz w:val="21"/>
                <w:szCs w:val="21"/>
              </w:rPr>
              <w:pPrChange w:id="5477" w:author="Donovan Goode" w:date="2018-11-09T10:05:00Z">
                <w:pPr>
                  <w:shd w:val="clear" w:color="auto" w:fill="1E1E1E"/>
                  <w:spacing w:line="285" w:lineRule="atLeast"/>
                </w:pPr>
              </w:pPrChange>
            </w:pPr>
            <w:del w:id="54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81F9C85" w14:textId="77777777" w:rsidR="00ED1509" w:rsidRPr="007520B6" w:rsidDel="008B6AF4" w:rsidRDefault="00ED1509">
            <w:pPr>
              <w:pStyle w:val="Heading1Numbered"/>
              <w:rPr>
                <w:del w:id="5479" w:author="Donovan Goode" w:date="2018-11-09T10:04:00Z"/>
                <w:rFonts w:ascii="Consolas" w:eastAsia="Times New Roman" w:hAnsi="Consolas" w:cs="Times New Roman"/>
                <w:color w:val="D4D4D4"/>
                <w:sz w:val="21"/>
                <w:szCs w:val="21"/>
              </w:rPr>
              <w:pPrChange w:id="5480" w:author="Donovan Goode" w:date="2018-11-09T10:05:00Z">
                <w:pPr>
                  <w:shd w:val="clear" w:color="auto" w:fill="1E1E1E"/>
                  <w:spacing w:line="285" w:lineRule="atLeast"/>
                </w:pPr>
              </w:pPrChange>
            </w:pPr>
            <w:del w:id="54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FC48670" w14:textId="77777777" w:rsidR="00ED1509" w:rsidRPr="007520B6" w:rsidDel="008B6AF4" w:rsidRDefault="00ED1509">
            <w:pPr>
              <w:pStyle w:val="Heading1Numbered"/>
              <w:rPr>
                <w:del w:id="5482" w:author="Donovan Goode" w:date="2018-11-09T10:04:00Z"/>
                <w:rFonts w:ascii="Consolas" w:eastAsia="Times New Roman" w:hAnsi="Consolas" w:cs="Times New Roman"/>
                <w:color w:val="D4D4D4"/>
                <w:sz w:val="21"/>
                <w:szCs w:val="21"/>
              </w:rPr>
              <w:pPrChange w:id="5483" w:author="Donovan Goode" w:date="2018-11-09T10:05:00Z">
                <w:pPr>
                  <w:shd w:val="clear" w:color="auto" w:fill="1E1E1E"/>
                  <w:spacing w:line="285" w:lineRule="atLeast"/>
                </w:pPr>
              </w:pPrChange>
            </w:pPr>
            <w:del w:id="5484" w:author="Donovan Goode" w:date="2018-11-09T10:04:00Z">
              <w:r w:rsidRPr="007520B6" w:rsidDel="008B6AF4">
                <w:rPr>
                  <w:rFonts w:ascii="Consolas" w:eastAsia="Times New Roman" w:hAnsi="Consolas" w:cs="Times New Roman"/>
                  <w:color w:val="D4D4D4"/>
                  <w:sz w:val="21"/>
                  <w:szCs w:val="21"/>
                </w:rPr>
                <w:delText xml:space="preserve">    }</w:delText>
              </w:r>
            </w:del>
          </w:p>
          <w:p w14:paraId="416654A6" w14:textId="77777777" w:rsidR="00ED1509" w:rsidRPr="007520B6" w:rsidDel="008B6AF4" w:rsidRDefault="00ED1509">
            <w:pPr>
              <w:pStyle w:val="Heading1Numbered"/>
              <w:rPr>
                <w:del w:id="5485" w:author="Donovan Goode" w:date="2018-11-09T10:04:00Z"/>
                <w:rFonts w:ascii="Consolas" w:eastAsia="Times New Roman" w:hAnsi="Consolas" w:cs="Times New Roman"/>
                <w:color w:val="D4D4D4"/>
                <w:sz w:val="21"/>
                <w:szCs w:val="21"/>
              </w:rPr>
              <w:pPrChange w:id="5486" w:author="Donovan Goode" w:date="2018-11-09T10:05:00Z">
                <w:pPr>
                  <w:shd w:val="clear" w:color="auto" w:fill="1E1E1E"/>
                  <w:spacing w:line="285" w:lineRule="atLeast"/>
                </w:pPr>
              </w:pPrChange>
            </w:pPr>
          </w:p>
          <w:p w14:paraId="0DCA359B" w14:textId="77777777" w:rsidR="00ED1509" w:rsidRPr="007520B6" w:rsidDel="008B6AF4" w:rsidRDefault="00ED1509">
            <w:pPr>
              <w:pStyle w:val="Heading1Numbered"/>
              <w:rPr>
                <w:del w:id="5487" w:author="Donovan Goode" w:date="2018-11-09T10:04:00Z"/>
                <w:rFonts w:ascii="Consolas" w:eastAsia="Times New Roman" w:hAnsi="Consolas" w:cs="Times New Roman"/>
                <w:color w:val="D4D4D4"/>
                <w:sz w:val="21"/>
                <w:szCs w:val="21"/>
              </w:rPr>
              <w:pPrChange w:id="5488" w:author="Donovan Goode" w:date="2018-11-09T10:05:00Z">
                <w:pPr>
                  <w:shd w:val="clear" w:color="auto" w:fill="1E1E1E"/>
                  <w:spacing w:line="285" w:lineRule="atLeast"/>
                </w:pPr>
              </w:pPrChange>
            </w:pPr>
            <w:del w:id="54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2 --------------------- */</w:delText>
              </w:r>
            </w:del>
          </w:p>
          <w:p w14:paraId="217731DC" w14:textId="77777777" w:rsidR="00ED1509" w:rsidRPr="007520B6" w:rsidDel="008B6AF4" w:rsidRDefault="00ED1509">
            <w:pPr>
              <w:pStyle w:val="Heading1Numbered"/>
              <w:rPr>
                <w:del w:id="5490" w:author="Donovan Goode" w:date="2018-11-09T10:04:00Z"/>
                <w:rFonts w:ascii="Consolas" w:eastAsia="Times New Roman" w:hAnsi="Consolas" w:cs="Times New Roman"/>
                <w:color w:val="D4D4D4"/>
                <w:sz w:val="21"/>
                <w:szCs w:val="21"/>
              </w:rPr>
              <w:pPrChange w:id="5491" w:author="Donovan Goode" w:date="2018-11-09T10:05:00Z">
                <w:pPr>
                  <w:shd w:val="clear" w:color="auto" w:fill="1E1E1E"/>
                  <w:spacing w:line="285" w:lineRule="atLeast"/>
                </w:pPr>
              </w:pPrChange>
            </w:pPr>
          </w:p>
          <w:p w14:paraId="74C08163" w14:textId="77777777" w:rsidR="00ED1509" w:rsidRPr="007520B6" w:rsidDel="008B6AF4" w:rsidRDefault="00ED1509">
            <w:pPr>
              <w:pStyle w:val="Heading1Numbered"/>
              <w:rPr>
                <w:del w:id="5492" w:author="Donovan Goode" w:date="2018-11-09T10:04:00Z"/>
                <w:rFonts w:ascii="Consolas" w:eastAsia="Times New Roman" w:hAnsi="Consolas" w:cs="Times New Roman"/>
                <w:color w:val="D4D4D4"/>
                <w:sz w:val="21"/>
                <w:szCs w:val="21"/>
              </w:rPr>
              <w:pPrChange w:id="5493" w:author="Donovan Goode" w:date="2018-11-09T10:05:00Z">
                <w:pPr>
                  <w:shd w:val="clear" w:color="auto" w:fill="1E1E1E"/>
                  <w:spacing w:line="285" w:lineRule="atLeast"/>
                </w:pPr>
              </w:pPrChange>
            </w:pPr>
            <w:del w:id="549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#W2MoreInfo</w:delText>
              </w:r>
              <w:r w:rsidRPr="007520B6" w:rsidDel="008B6AF4">
                <w:rPr>
                  <w:rFonts w:ascii="Consolas" w:eastAsia="Times New Roman" w:hAnsi="Consolas" w:cs="Times New Roman"/>
                  <w:color w:val="D4D4D4"/>
                  <w:sz w:val="21"/>
                  <w:szCs w:val="21"/>
                </w:rPr>
                <w:delText xml:space="preserve"> {</w:delText>
              </w:r>
            </w:del>
          </w:p>
          <w:p w14:paraId="1830A336" w14:textId="77777777" w:rsidR="00ED1509" w:rsidRPr="007520B6" w:rsidDel="008B6AF4" w:rsidRDefault="00ED1509">
            <w:pPr>
              <w:pStyle w:val="Heading1Numbered"/>
              <w:rPr>
                <w:del w:id="5495" w:author="Donovan Goode" w:date="2018-11-09T10:04:00Z"/>
                <w:rFonts w:ascii="Consolas" w:eastAsia="Times New Roman" w:hAnsi="Consolas" w:cs="Times New Roman"/>
                <w:color w:val="D4D4D4"/>
                <w:sz w:val="21"/>
                <w:szCs w:val="21"/>
              </w:rPr>
              <w:pPrChange w:id="5496" w:author="Donovan Goode" w:date="2018-11-09T10:05:00Z">
                <w:pPr>
                  <w:shd w:val="clear" w:color="auto" w:fill="1E1E1E"/>
                  <w:spacing w:line="285" w:lineRule="atLeast"/>
                </w:pPr>
              </w:pPrChange>
            </w:pPr>
            <w:del w:id="549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1CF205FE" w14:textId="77777777" w:rsidR="00ED1509" w:rsidRPr="007520B6" w:rsidDel="008B6AF4" w:rsidRDefault="00ED1509">
            <w:pPr>
              <w:pStyle w:val="Heading1Numbered"/>
              <w:rPr>
                <w:del w:id="5498" w:author="Donovan Goode" w:date="2018-11-09T10:04:00Z"/>
                <w:rFonts w:ascii="Consolas" w:eastAsia="Times New Roman" w:hAnsi="Consolas" w:cs="Times New Roman"/>
                <w:color w:val="D4D4D4"/>
                <w:sz w:val="21"/>
                <w:szCs w:val="21"/>
              </w:rPr>
              <w:pPrChange w:id="5499" w:author="Donovan Goode" w:date="2018-11-09T10:05:00Z">
                <w:pPr>
                  <w:shd w:val="clear" w:color="auto" w:fill="1E1E1E"/>
                  <w:spacing w:line="285" w:lineRule="atLeast"/>
                </w:pPr>
              </w:pPrChange>
            </w:pPr>
            <w:del w:id="55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BDC9DAB" w14:textId="77777777" w:rsidR="00ED1509" w:rsidRPr="007520B6" w:rsidDel="008B6AF4" w:rsidRDefault="00ED1509">
            <w:pPr>
              <w:pStyle w:val="Heading1Numbered"/>
              <w:rPr>
                <w:del w:id="5501" w:author="Donovan Goode" w:date="2018-11-09T10:04:00Z"/>
                <w:rFonts w:ascii="Consolas" w:eastAsia="Times New Roman" w:hAnsi="Consolas" w:cs="Times New Roman"/>
                <w:color w:val="D4D4D4"/>
                <w:sz w:val="21"/>
                <w:szCs w:val="21"/>
              </w:rPr>
              <w:pPrChange w:id="5502" w:author="Donovan Goode" w:date="2018-11-09T10:05:00Z">
                <w:pPr>
                  <w:shd w:val="clear" w:color="auto" w:fill="1E1E1E"/>
                  <w:spacing w:line="285" w:lineRule="atLeast"/>
                </w:pPr>
              </w:pPrChange>
            </w:pPr>
            <w:del w:id="55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9996C09" w14:textId="77777777" w:rsidR="00ED1509" w:rsidRPr="007520B6" w:rsidDel="008B6AF4" w:rsidRDefault="00ED1509">
            <w:pPr>
              <w:pStyle w:val="Heading1Numbered"/>
              <w:rPr>
                <w:del w:id="5504" w:author="Donovan Goode" w:date="2018-11-09T10:04:00Z"/>
                <w:rFonts w:ascii="Consolas" w:eastAsia="Times New Roman" w:hAnsi="Consolas" w:cs="Times New Roman"/>
                <w:color w:val="D4D4D4"/>
                <w:sz w:val="21"/>
                <w:szCs w:val="21"/>
              </w:rPr>
              <w:pPrChange w:id="5505" w:author="Donovan Goode" w:date="2018-11-09T10:05:00Z">
                <w:pPr>
                  <w:shd w:val="clear" w:color="auto" w:fill="1E1E1E"/>
                  <w:spacing w:line="285" w:lineRule="atLeast"/>
                </w:pPr>
              </w:pPrChange>
            </w:pPr>
            <w:del w:id="55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-10000px</w:delText>
              </w:r>
              <w:r w:rsidRPr="007520B6" w:rsidDel="008B6AF4">
                <w:rPr>
                  <w:rFonts w:ascii="Consolas" w:eastAsia="Times New Roman" w:hAnsi="Consolas" w:cs="Times New Roman"/>
                  <w:color w:val="D4D4D4"/>
                  <w:sz w:val="21"/>
                  <w:szCs w:val="21"/>
                </w:rPr>
                <w:delText>;</w:delText>
              </w:r>
            </w:del>
          </w:p>
          <w:p w14:paraId="7DD2509C" w14:textId="77777777" w:rsidR="00ED1509" w:rsidRPr="007520B6" w:rsidDel="008B6AF4" w:rsidRDefault="00ED1509">
            <w:pPr>
              <w:pStyle w:val="Heading1Numbered"/>
              <w:rPr>
                <w:del w:id="5507" w:author="Donovan Goode" w:date="2018-11-09T10:04:00Z"/>
                <w:rFonts w:ascii="Consolas" w:eastAsia="Times New Roman" w:hAnsi="Consolas" w:cs="Times New Roman"/>
                <w:color w:val="D4D4D4"/>
                <w:sz w:val="21"/>
                <w:szCs w:val="21"/>
              </w:rPr>
              <w:pPrChange w:id="5508" w:author="Donovan Goode" w:date="2018-11-09T10:05:00Z">
                <w:pPr>
                  <w:shd w:val="clear" w:color="auto" w:fill="1E1E1E"/>
                  <w:spacing w:line="285" w:lineRule="atLeast"/>
                </w:pPr>
              </w:pPrChange>
            </w:pPr>
            <w:del w:id="55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86B6B7C" w14:textId="77777777" w:rsidR="00ED1509" w:rsidRPr="007520B6" w:rsidDel="008B6AF4" w:rsidRDefault="00ED1509">
            <w:pPr>
              <w:pStyle w:val="Heading1Numbered"/>
              <w:rPr>
                <w:del w:id="5510" w:author="Donovan Goode" w:date="2018-11-09T10:04:00Z"/>
                <w:rFonts w:ascii="Consolas" w:eastAsia="Times New Roman" w:hAnsi="Consolas" w:cs="Times New Roman"/>
                <w:color w:val="D4D4D4"/>
                <w:sz w:val="21"/>
                <w:szCs w:val="21"/>
              </w:rPr>
              <w:pPrChange w:id="5511" w:author="Donovan Goode" w:date="2018-11-09T10:05:00Z">
                <w:pPr>
                  <w:shd w:val="clear" w:color="auto" w:fill="1E1E1E"/>
                  <w:spacing w:line="285" w:lineRule="atLeast"/>
                </w:pPr>
              </w:pPrChange>
            </w:pPr>
            <w:del w:id="55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1C071C70" w14:textId="77777777" w:rsidR="00ED1509" w:rsidRPr="007520B6" w:rsidDel="008B6AF4" w:rsidRDefault="00ED1509">
            <w:pPr>
              <w:pStyle w:val="Heading1Numbered"/>
              <w:rPr>
                <w:del w:id="5513" w:author="Donovan Goode" w:date="2018-11-09T10:04:00Z"/>
                <w:rFonts w:ascii="Consolas" w:eastAsia="Times New Roman" w:hAnsi="Consolas" w:cs="Times New Roman"/>
                <w:color w:val="D4D4D4"/>
                <w:sz w:val="21"/>
                <w:szCs w:val="21"/>
              </w:rPr>
              <w:pPrChange w:id="5514" w:author="Donovan Goode" w:date="2018-11-09T10:05:00Z">
                <w:pPr>
                  <w:shd w:val="clear" w:color="auto" w:fill="1E1E1E"/>
                  <w:spacing w:line="285" w:lineRule="atLeast"/>
                </w:pPr>
              </w:pPrChange>
            </w:pPr>
            <w:del w:id="55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57DAA47E" w14:textId="77777777" w:rsidR="00ED1509" w:rsidRPr="007520B6" w:rsidDel="008B6AF4" w:rsidRDefault="00ED1509">
            <w:pPr>
              <w:pStyle w:val="Heading1Numbered"/>
              <w:rPr>
                <w:del w:id="5516" w:author="Donovan Goode" w:date="2018-11-09T10:04:00Z"/>
                <w:rFonts w:ascii="Consolas" w:eastAsia="Times New Roman" w:hAnsi="Consolas" w:cs="Times New Roman"/>
                <w:color w:val="D4D4D4"/>
                <w:sz w:val="21"/>
                <w:szCs w:val="21"/>
              </w:rPr>
              <w:pPrChange w:id="5517" w:author="Donovan Goode" w:date="2018-11-09T10:05:00Z">
                <w:pPr>
                  <w:shd w:val="clear" w:color="auto" w:fill="1E1E1E"/>
                  <w:spacing w:line="285" w:lineRule="atLeast"/>
                </w:pPr>
              </w:pPrChange>
            </w:pPr>
            <w:del w:id="5518" w:author="Donovan Goode" w:date="2018-11-09T10:04:00Z">
              <w:r w:rsidRPr="007520B6" w:rsidDel="008B6AF4">
                <w:rPr>
                  <w:rFonts w:ascii="Consolas" w:eastAsia="Times New Roman" w:hAnsi="Consolas" w:cs="Times New Roman"/>
                  <w:color w:val="D4D4D4"/>
                  <w:sz w:val="21"/>
                  <w:szCs w:val="21"/>
                </w:rPr>
                <w:delText xml:space="preserve">    }</w:delText>
              </w:r>
            </w:del>
          </w:p>
          <w:p w14:paraId="79E54B43" w14:textId="77777777" w:rsidR="00ED1509" w:rsidRPr="007520B6" w:rsidDel="008B6AF4" w:rsidRDefault="00ED1509">
            <w:pPr>
              <w:pStyle w:val="Heading1Numbered"/>
              <w:rPr>
                <w:del w:id="5519" w:author="Donovan Goode" w:date="2018-11-09T10:04:00Z"/>
                <w:rFonts w:ascii="Consolas" w:eastAsia="Times New Roman" w:hAnsi="Consolas" w:cs="Times New Roman"/>
                <w:color w:val="D4D4D4"/>
                <w:sz w:val="21"/>
                <w:szCs w:val="21"/>
              </w:rPr>
              <w:pPrChange w:id="5520" w:author="Donovan Goode" w:date="2018-11-09T10:05:00Z">
                <w:pPr>
                  <w:shd w:val="clear" w:color="auto" w:fill="1E1E1E"/>
                  <w:spacing w:line="285" w:lineRule="atLeast"/>
                </w:pPr>
              </w:pPrChange>
            </w:pPr>
          </w:p>
          <w:p w14:paraId="6C855335" w14:textId="77777777" w:rsidR="00ED1509" w:rsidRPr="007520B6" w:rsidDel="008B6AF4" w:rsidRDefault="00ED1509">
            <w:pPr>
              <w:pStyle w:val="Heading1Numbered"/>
              <w:rPr>
                <w:del w:id="5521" w:author="Donovan Goode" w:date="2018-11-09T10:04:00Z"/>
                <w:rFonts w:ascii="Consolas" w:eastAsia="Times New Roman" w:hAnsi="Consolas" w:cs="Times New Roman"/>
                <w:color w:val="D4D4D4"/>
                <w:sz w:val="21"/>
                <w:szCs w:val="21"/>
              </w:rPr>
              <w:pPrChange w:id="5522" w:author="Donovan Goode" w:date="2018-11-09T10:05:00Z">
                <w:pPr>
                  <w:shd w:val="clear" w:color="auto" w:fill="1E1E1E"/>
                  <w:spacing w:line="285" w:lineRule="atLeast"/>
                </w:pPr>
              </w:pPrChange>
            </w:pPr>
            <w:del w:id="55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#W2MoreInfo .bg</w:delText>
              </w:r>
              <w:r w:rsidRPr="007520B6" w:rsidDel="008B6AF4">
                <w:rPr>
                  <w:rFonts w:ascii="Consolas" w:eastAsia="Times New Roman" w:hAnsi="Consolas" w:cs="Times New Roman"/>
                  <w:color w:val="D4D4D4"/>
                  <w:sz w:val="21"/>
                  <w:szCs w:val="21"/>
                </w:rPr>
                <w:delText xml:space="preserve"> {</w:delText>
              </w:r>
            </w:del>
          </w:p>
          <w:p w14:paraId="51D5FA7C" w14:textId="77777777" w:rsidR="00ED1509" w:rsidRPr="007520B6" w:rsidDel="008B6AF4" w:rsidRDefault="00ED1509">
            <w:pPr>
              <w:pStyle w:val="Heading1Numbered"/>
              <w:rPr>
                <w:del w:id="5524" w:author="Donovan Goode" w:date="2018-11-09T10:04:00Z"/>
                <w:rFonts w:ascii="Consolas" w:eastAsia="Times New Roman" w:hAnsi="Consolas" w:cs="Times New Roman"/>
                <w:color w:val="D4D4D4"/>
                <w:sz w:val="21"/>
                <w:szCs w:val="21"/>
              </w:rPr>
              <w:pPrChange w:id="5525" w:author="Donovan Goode" w:date="2018-11-09T10:05:00Z">
                <w:pPr>
                  <w:shd w:val="clear" w:color="auto" w:fill="1E1E1E"/>
                  <w:spacing w:line="285" w:lineRule="atLeast"/>
                </w:pPr>
              </w:pPrChange>
            </w:pPr>
            <w:del w:id="55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18F745FC" w14:textId="77777777" w:rsidR="00ED1509" w:rsidRPr="007520B6" w:rsidDel="008B6AF4" w:rsidRDefault="00ED1509">
            <w:pPr>
              <w:pStyle w:val="Heading1Numbered"/>
              <w:rPr>
                <w:del w:id="5527" w:author="Donovan Goode" w:date="2018-11-09T10:04:00Z"/>
                <w:rFonts w:ascii="Consolas" w:eastAsia="Times New Roman" w:hAnsi="Consolas" w:cs="Times New Roman"/>
                <w:color w:val="D4D4D4"/>
                <w:sz w:val="21"/>
                <w:szCs w:val="21"/>
              </w:rPr>
              <w:pPrChange w:id="5528" w:author="Donovan Goode" w:date="2018-11-09T10:05:00Z">
                <w:pPr>
                  <w:shd w:val="clear" w:color="auto" w:fill="1E1E1E"/>
                  <w:spacing w:line="285" w:lineRule="atLeast"/>
                </w:pPr>
              </w:pPrChange>
            </w:pPr>
            <w:del w:id="55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61448D57" w14:textId="77777777" w:rsidR="00ED1509" w:rsidRPr="007520B6" w:rsidDel="008B6AF4" w:rsidRDefault="00ED1509">
            <w:pPr>
              <w:pStyle w:val="Heading1Numbered"/>
              <w:rPr>
                <w:del w:id="5530" w:author="Donovan Goode" w:date="2018-11-09T10:04:00Z"/>
                <w:rFonts w:ascii="Consolas" w:eastAsia="Times New Roman" w:hAnsi="Consolas" w:cs="Times New Roman"/>
                <w:color w:val="D4D4D4"/>
                <w:sz w:val="21"/>
                <w:szCs w:val="21"/>
              </w:rPr>
              <w:pPrChange w:id="5531" w:author="Donovan Goode" w:date="2018-11-09T10:05:00Z">
                <w:pPr>
                  <w:shd w:val="clear" w:color="auto" w:fill="1E1E1E"/>
                  <w:spacing w:line="285" w:lineRule="atLeast"/>
                </w:pPr>
              </w:pPrChange>
            </w:pPr>
            <w:del w:id="55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DEF36AC" w14:textId="77777777" w:rsidR="00ED1509" w:rsidRPr="007520B6" w:rsidDel="008B6AF4" w:rsidRDefault="00ED1509">
            <w:pPr>
              <w:pStyle w:val="Heading1Numbered"/>
              <w:rPr>
                <w:del w:id="5533" w:author="Donovan Goode" w:date="2018-11-09T10:04:00Z"/>
                <w:rFonts w:ascii="Consolas" w:eastAsia="Times New Roman" w:hAnsi="Consolas" w:cs="Times New Roman"/>
                <w:color w:val="D4D4D4"/>
                <w:sz w:val="21"/>
                <w:szCs w:val="21"/>
              </w:rPr>
              <w:pPrChange w:id="5534" w:author="Donovan Goode" w:date="2018-11-09T10:05:00Z">
                <w:pPr>
                  <w:shd w:val="clear" w:color="auto" w:fill="1E1E1E"/>
                  <w:spacing w:line="285" w:lineRule="atLeast"/>
                </w:pPr>
              </w:pPrChange>
            </w:pPr>
            <w:del w:id="55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D1125D2" w14:textId="77777777" w:rsidR="00ED1509" w:rsidRPr="007520B6" w:rsidDel="008B6AF4" w:rsidRDefault="00ED1509">
            <w:pPr>
              <w:pStyle w:val="Heading1Numbered"/>
              <w:rPr>
                <w:del w:id="5536" w:author="Donovan Goode" w:date="2018-11-09T10:04:00Z"/>
                <w:rFonts w:ascii="Consolas" w:eastAsia="Times New Roman" w:hAnsi="Consolas" w:cs="Times New Roman"/>
                <w:color w:val="D4D4D4"/>
                <w:sz w:val="21"/>
                <w:szCs w:val="21"/>
              </w:rPr>
              <w:pPrChange w:id="5537" w:author="Donovan Goode" w:date="2018-11-09T10:05:00Z">
                <w:pPr>
                  <w:shd w:val="clear" w:color="auto" w:fill="1E1E1E"/>
                  <w:spacing w:line="285" w:lineRule="atLeast"/>
                </w:pPr>
              </w:pPrChange>
            </w:pPr>
            <w:del w:id="55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15E4D21E" w14:textId="77777777" w:rsidR="00ED1509" w:rsidRPr="007520B6" w:rsidDel="008B6AF4" w:rsidRDefault="00ED1509">
            <w:pPr>
              <w:pStyle w:val="Heading1Numbered"/>
              <w:rPr>
                <w:del w:id="5539" w:author="Donovan Goode" w:date="2018-11-09T10:04:00Z"/>
                <w:rFonts w:ascii="Consolas" w:eastAsia="Times New Roman" w:hAnsi="Consolas" w:cs="Times New Roman"/>
                <w:color w:val="D4D4D4"/>
                <w:sz w:val="21"/>
                <w:szCs w:val="21"/>
              </w:rPr>
              <w:pPrChange w:id="5540" w:author="Donovan Goode" w:date="2018-11-09T10:05:00Z">
                <w:pPr>
                  <w:shd w:val="clear" w:color="auto" w:fill="1E1E1E"/>
                  <w:spacing w:line="285" w:lineRule="atLeast"/>
                </w:pPr>
              </w:pPrChange>
            </w:pPr>
            <w:del w:id="5541" w:author="Donovan Goode" w:date="2018-11-09T10:04:00Z">
              <w:r w:rsidRPr="007520B6" w:rsidDel="008B6AF4">
                <w:rPr>
                  <w:rFonts w:ascii="Consolas" w:eastAsia="Times New Roman" w:hAnsi="Consolas" w:cs="Times New Roman"/>
                  <w:color w:val="D4D4D4"/>
                  <w:sz w:val="21"/>
                  <w:szCs w:val="21"/>
                </w:rPr>
                <w:delText xml:space="preserve">    }</w:delText>
              </w:r>
            </w:del>
          </w:p>
          <w:p w14:paraId="065D80E0" w14:textId="77777777" w:rsidR="00ED1509" w:rsidRPr="007520B6" w:rsidDel="008B6AF4" w:rsidRDefault="00ED1509">
            <w:pPr>
              <w:pStyle w:val="Heading1Numbered"/>
              <w:rPr>
                <w:del w:id="5542" w:author="Donovan Goode" w:date="2018-11-09T10:04:00Z"/>
                <w:rFonts w:ascii="Consolas" w:eastAsia="Times New Roman" w:hAnsi="Consolas" w:cs="Times New Roman"/>
                <w:color w:val="D4D4D4"/>
                <w:sz w:val="21"/>
                <w:szCs w:val="21"/>
              </w:rPr>
              <w:pPrChange w:id="5543" w:author="Donovan Goode" w:date="2018-11-09T10:05:00Z">
                <w:pPr>
                  <w:shd w:val="clear" w:color="auto" w:fill="1E1E1E"/>
                  <w:spacing w:line="285" w:lineRule="atLeast"/>
                </w:pPr>
              </w:pPrChange>
            </w:pPr>
          </w:p>
          <w:p w14:paraId="4C25B8C9" w14:textId="77777777" w:rsidR="00ED1509" w:rsidRPr="007520B6" w:rsidDel="008B6AF4" w:rsidRDefault="00ED1509">
            <w:pPr>
              <w:pStyle w:val="Heading1Numbered"/>
              <w:rPr>
                <w:del w:id="5544" w:author="Donovan Goode" w:date="2018-11-09T10:04:00Z"/>
                <w:rFonts w:ascii="Consolas" w:eastAsia="Times New Roman" w:hAnsi="Consolas" w:cs="Times New Roman"/>
                <w:color w:val="D4D4D4"/>
                <w:sz w:val="21"/>
                <w:szCs w:val="21"/>
              </w:rPr>
              <w:pPrChange w:id="5545" w:author="Donovan Goode" w:date="2018-11-09T10:05:00Z">
                <w:pPr>
                  <w:shd w:val="clear" w:color="auto" w:fill="1E1E1E"/>
                  <w:spacing w:line="285" w:lineRule="atLeast"/>
                </w:pPr>
              </w:pPrChange>
            </w:pPr>
            <w:del w:id="55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3 --------------------- */</w:delText>
              </w:r>
            </w:del>
          </w:p>
          <w:p w14:paraId="5E2EE5B0" w14:textId="77777777" w:rsidR="00ED1509" w:rsidRPr="007520B6" w:rsidDel="008B6AF4" w:rsidRDefault="00ED1509">
            <w:pPr>
              <w:pStyle w:val="Heading1Numbered"/>
              <w:rPr>
                <w:del w:id="5547" w:author="Donovan Goode" w:date="2018-11-09T10:04:00Z"/>
                <w:rFonts w:ascii="Consolas" w:eastAsia="Times New Roman" w:hAnsi="Consolas" w:cs="Times New Roman"/>
                <w:color w:val="D4D4D4"/>
                <w:sz w:val="21"/>
                <w:szCs w:val="21"/>
              </w:rPr>
              <w:pPrChange w:id="5548" w:author="Donovan Goode" w:date="2018-11-09T10:05:00Z">
                <w:pPr>
                  <w:shd w:val="clear" w:color="auto" w:fill="1E1E1E"/>
                  <w:spacing w:line="285" w:lineRule="atLeast"/>
                </w:pPr>
              </w:pPrChange>
            </w:pPr>
          </w:p>
          <w:p w14:paraId="482E75A4" w14:textId="77777777" w:rsidR="00ED1509" w:rsidRPr="007520B6" w:rsidDel="008B6AF4" w:rsidRDefault="00ED1509">
            <w:pPr>
              <w:pStyle w:val="Heading1Numbered"/>
              <w:rPr>
                <w:del w:id="5549" w:author="Donovan Goode" w:date="2018-11-09T10:04:00Z"/>
                <w:rFonts w:ascii="Consolas" w:eastAsia="Times New Roman" w:hAnsi="Consolas" w:cs="Times New Roman"/>
                <w:color w:val="D4D4D4"/>
                <w:sz w:val="21"/>
                <w:szCs w:val="21"/>
              </w:rPr>
              <w:pPrChange w:id="5550" w:author="Donovan Goode" w:date="2018-11-09T10:05:00Z">
                <w:pPr>
                  <w:shd w:val="clear" w:color="auto" w:fill="1E1E1E"/>
                  <w:spacing w:line="285" w:lineRule="atLeast"/>
                </w:pPr>
              </w:pPrChange>
            </w:pPr>
            <w:del w:id="55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ul.w3links</w:delText>
              </w:r>
              <w:r w:rsidRPr="007520B6" w:rsidDel="008B6AF4">
                <w:rPr>
                  <w:rFonts w:ascii="Consolas" w:eastAsia="Times New Roman" w:hAnsi="Consolas" w:cs="Times New Roman"/>
                  <w:color w:val="D4D4D4"/>
                  <w:sz w:val="21"/>
                  <w:szCs w:val="21"/>
                </w:rPr>
                <w:delText xml:space="preserve"> {</w:delText>
              </w:r>
            </w:del>
          </w:p>
          <w:p w14:paraId="3963F337" w14:textId="77777777" w:rsidR="00ED1509" w:rsidRPr="007520B6" w:rsidDel="008B6AF4" w:rsidRDefault="00ED1509">
            <w:pPr>
              <w:pStyle w:val="Heading1Numbered"/>
              <w:rPr>
                <w:del w:id="5552" w:author="Donovan Goode" w:date="2018-11-09T10:04:00Z"/>
                <w:rFonts w:ascii="Consolas" w:eastAsia="Times New Roman" w:hAnsi="Consolas" w:cs="Times New Roman"/>
                <w:color w:val="D4D4D4"/>
                <w:sz w:val="21"/>
                <w:szCs w:val="21"/>
              </w:rPr>
              <w:pPrChange w:id="5553" w:author="Donovan Goode" w:date="2018-11-09T10:05:00Z">
                <w:pPr>
                  <w:shd w:val="clear" w:color="auto" w:fill="1E1E1E"/>
                  <w:spacing w:line="285" w:lineRule="atLeast"/>
                </w:pPr>
              </w:pPrChange>
            </w:pPr>
            <w:del w:id="55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list-style-type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A764844" w14:textId="77777777" w:rsidR="00ED1509" w:rsidRPr="007520B6" w:rsidDel="008B6AF4" w:rsidRDefault="00ED1509">
            <w:pPr>
              <w:pStyle w:val="Heading1Numbered"/>
              <w:rPr>
                <w:del w:id="5555" w:author="Donovan Goode" w:date="2018-11-09T10:04:00Z"/>
                <w:rFonts w:ascii="Consolas" w:eastAsia="Times New Roman" w:hAnsi="Consolas" w:cs="Times New Roman"/>
                <w:color w:val="D4D4D4"/>
                <w:sz w:val="21"/>
                <w:szCs w:val="21"/>
              </w:rPr>
              <w:pPrChange w:id="5556" w:author="Donovan Goode" w:date="2018-11-09T10:05:00Z">
                <w:pPr>
                  <w:shd w:val="clear" w:color="auto" w:fill="1E1E1E"/>
                  <w:spacing w:line="285" w:lineRule="atLeast"/>
                </w:pPr>
              </w:pPrChange>
            </w:pPr>
          </w:p>
          <w:p w14:paraId="36BF36E4" w14:textId="77777777" w:rsidR="00ED1509" w:rsidRPr="007520B6" w:rsidDel="008B6AF4" w:rsidRDefault="00ED1509">
            <w:pPr>
              <w:pStyle w:val="Heading1Numbered"/>
              <w:rPr>
                <w:del w:id="5557" w:author="Donovan Goode" w:date="2018-11-09T10:04:00Z"/>
                <w:rFonts w:ascii="Consolas" w:eastAsia="Times New Roman" w:hAnsi="Consolas" w:cs="Times New Roman"/>
                <w:color w:val="D4D4D4"/>
                <w:sz w:val="21"/>
                <w:szCs w:val="21"/>
              </w:rPr>
              <w:pPrChange w:id="5558" w:author="Donovan Goode" w:date="2018-11-09T10:05:00Z">
                <w:pPr>
                  <w:shd w:val="clear" w:color="auto" w:fill="1E1E1E"/>
                  <w:spacing w:line="285" w:lineRule="atLeast"/>
                </w:pPr>
              </w:pPrChange>
            </w:pPr>
            <w:del w:id="5559" w:author="Donovan Goode" w:date="2018-11-09T10:04:00Z">
              <w:r w:rsidRPr="007520B6" w:rsidDel="008B6AF4">
                <w:rPr>
                  <w:rFonts w:ascii="Consolas" w:eastAsia="Times New Roman" w:hAnsi="Consolas" w:cs="Times New Roman"/>
                  <w:color w:val="D4D4D4"/>
                  <w:sz w:val="21"/>
                  <w:szCs w:val="21"/>
                </w:rPr>
                <w:delText xml:space="preserve">    }</w:delText>
              </w:r>
            </w:del>
          </w:p>
          <w:p w14:paraId="60A988AA" w14:textId="77777777" w:rsidR="00ED1509" w:rsidRPr="007520B6" w:rsidDel="008B6AF4" w:rsidRDefault="00ED1509">
            <w:pPr>
              <w:pStyle w:val="Heading1Numbered"/>
              <w:rPr>
                <w:del w:id="5560" w:author="Donovan Goode" w:date="2018-11-09T10:04:00Z"/>
                <w:rFonts w:ascii="Consolas" w:eastAsia="Times New Roman" w:hAnsi="Consolas" w:cs="Times New Roman"/>
                <w:color w:val="D4D4D4"/>
                <w:sz w:val="21"/>
                <w:szCs w:val="21"/>
              </w:rPr>
              <w:pPrChange w:id="5561" w:author="Donovan Goode" w:date="2018-11-09T10:05:00Z">
                <w:pPr>
                  <w:shd w:val="clear" w:color="auto" w:fill="1E1E1E"/>
                  <w:spacing w:line="285" w:lineRule="atLeast"/>
                </w:pPr>
              </w:pPrChange>
            </w:pPr>
          </w:p>
          <w:p w14:paraId="62ECD8AB" w14:textId="77777777" w:rsidR="00ED1509" w:rsidRPr="007520B6" w:rsidDel="008B6AF4" w:rsidRDefault="00ED1509">
            <w:pPr>
              <w:pStyle w:val="Heading1Numbered"/>
              <w:rPr>
                <w:del w:id="5562" w:author="Donovan Goode" w:date="2018-11-09T10:04:00Z"/>
                <w:rFonts w:ascii="Consolas" w:eastAsia="Times New Roman" w:hAnsi="Consolas" w:cs="Times New Roman"/>
                <w:color w:val="D4D4D4"/>
                <w:sz w:val="21"/>
                <w:szCs w:val="21"/>
              </w:rPr>
              <w:pPrChange w:id="5563" w:author="Donovan Goode" w:date="2018-11-09T10:05:00Z">
                <w:pPr>
                  <w:shd w:val="clear" w:color="auto" w:fill="1E1E1E"/>
                  <w:spacing w:line="285" w:lineRule="atLeast"/>
                </w:pPr>
              </w:pPrChange>
            </w:pPr>
            <w:del w:id="55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w:delText>
              </w:r>
              <w:r w:rsidRPr="007520B6" w:rsidDel="008B6AF4">
                <w:rPr>
                  <w:rFonts w:ascii="Consolas" w:eastAsia="Times New Roman" w:hAnsi="Consolas" w:cs="Times New Roman"/>
                  <w:color w:val="D4D4D4"/>
                  <w:sz w:val="21"/>
                  <w:szCs w:val="21"/>
                </w:rPr>
                <w:delText xml:space="preserve"> {</w:delText>
              </w:r>
            </w:del>
          </w:p>
          <w:p w14:paraId="3340FC14" w14:textId="77777777" w:rsidR="00ED1509" w:rsidRPr="007520B6" w:rsidDel="008B6AF4" w:rsidRDefault="00ED1509">
            <w:pPr>
              <w:pStyle w:val="Heading1Numbered"/>
              <w:rPr>
                <w:del w:id="5565" w:author="Donovan Goode" w:date="2018-11-09T10:04:00Z"/>
                <w:rFonts w:ascii="Consolas" w:eastAsia="Times New Roman" w:hAnsi="Consolas" w:cs="Times New Roman"/>
                <w:color w:val="D4D4D4"/>
                <w:sz w:val="21"/>
                <w:szCs w:val="21"/>
              </w:rPr>
              <w:pPrChange w:id="5566" w:author="Donovan Goode" w:date="2018-11-09T10:05:00Z">
                <w:pPr>
                  <w:shd w:val="clear" w:color="auto" w:fill="1E1E1E"/>
                  <w:spacing w:line="285" w:lineRule="atLeast"/>
                </w:pPr>
              </w:pPrChange>
            </w:pPr>
            <w:del w:id="55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5F134A94" w14:textId="77777777" w:rsidR="00ED1509" w:rsidRPr="007520B6" w:rsidDel="008B6AF4" w:rsidRDefault="00ED1509">
            <w:pPr>
              <w:pStyle w:val="Heading1Numbered"/>
              <w:rPr>
                <w:del w:id="5568" w:author="Donovan Goode" w:date="2018-11-09T10:04:00Z"/>
                <w:rFonts w:ascii="Consolas" w:eastAsia="Times New Roman" w:hAnsi="Consolas" w:cs="Times New Roman"/>
                <w:color w:val="D4D4D4"/>
                <w:sz w:val="21"/>
                <w:szCs w:val="21"/>
              </w:rPr>
              <w:pPrChange w:id="5569" w:author="Donovan Goode" w:date="2018-11-09T10:05:00Z">
                <w:pPr>
                  <w:shd w:val="clear" w:color="auto" w:fill="1E1E1E"/>
                  <w:spacing w:line="285" w:lineRule="atLeast"/>
                </w:pPr>
              </w:pPrChange>
            </w:pPr>
            <w:del w:id="5570" w:author="Donovan Goode" w:date="2018-11-09T10:04:00Z">
              <w:r w:rsidRPr="007520B6" w:rsidDel="008B6AF4">
                <w:rPr>
                  <w:rFonts w:ascii="Consolas" w:eastAsia="Times New Roman" w:hAnsi="Consolas" w:cs="Times New Roman"/>
                  <w:color w:val="D4D4D4"/>
                  <w:sz w:val="21"/>
                  <w:szCs w:val="21"/>
                </w:rPr>
                <w:delText xml:space="preserve">    }</w:delText>
              </w:r>
            </w:del>
          </w:p>
          <w:p w14:paraId="0220FC44" w14:textId="77777777" w:rsidR="00ED1509" w:rsidRPr="007520B6" w:rsidDel="008B6AF4" w:rsidRDefault="00ED1509">
            <w:pPr>
              <w:pStyle w:val="Heading1Numbered"/>
              <w:rPr>
                <w:del w:id="5571" w:author="Donovan Goode" w:date="2018-11-09T10:04:00Z"/>
                <w:rFonts w:ascii="Consolas" w:eastAsia="Times New Roman" w:hAnsi="Consolas" w:cs="Times New Roman"/>
                <w:color w:val="D4D4D4"/>
                <w:sz w:val="21"/>
                <w:szCs w:val="21"/>
              </w:rPr>
              <w:pPrChange w:id="5572" w:author="Donovan Goode" w:date="2018-11-09T10:05:00Z">
                <w:pPr>
                  <w:shd w:val="clear" w:color="auto" w:fill="1E1E1E"/>
                  <w:spacing w:line="285" w:lineRule="atLeast"/>
                </w:pPr>
              </w:pPrChange>
            </w:pPr>
          </w:p>
          <w:p w14:paraId="467A70C7" w14:textId="77777777" w:rsidR="00ED1509" w:rsidRPr="007520B6" w:rsidDel="008B6AF4" w:rsidRDefault="00ED1509">
            <w:pPr>
              <w:pStyle w:val="Heading1Numbered"/>
              <w:rPr>
                <w:del w:id="5573" w:author="Donovan Goode" w:date="2018-11-09T10:04:00Z"/>
                <w:rFonts w:ascii="Consolas" w:eastAsia="Times New Roman" w:hAnsi="Consolas" w:cs="Times New Roman"/>
                <w:color w:val="D4D4D4"/>
                <w:sz w:val="21"/>
                <w:szCs w:val="21"/>
              </w:rPr>
              <w:pPrChange w:id="5574" w:author="Donovan Goode" w:date="2018-11-09T10:05:00Z">
                <w:pPr>
                  <w:shd w:val="clear" w:color="auto" w:fill="1E1E1E"/>
                  <w:spacing w:line="285" w:lineRule="atLeast"/>
                </w:pPr>
              </w:pPrChange>
            </w:pPr>
            <w:del w:id="55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img</w:delText>
              </w:r>
              <w:r w:rsidRPr="007520B6" w:rsidDel="008B6AF4">
                <w:rPr>
                  <w:rFonts w:ascii="Consolas" w:eastAsia="Times New Roman" w:hAnsi="Consolas" w:cs="Times New Roman"/>
                  <w:color w:val="D4D4D4"/>
                  <w:sz w:val="21"/>
                  <w:szCs w:val="21"/>
                </w:rPr>
                <w:delText xml:space="preserve"> {</w:delText>
              </w:r>
            </w:del>
          </w:p>
          <w:p w14:paraId="62456559" w14:textId="77777777" w:rsidR="00ED1509" w:rsidRPr="007520B6" w:rsidDel="008B6AF4" w:rsidRDefault="00ED1509">
            <w:pPr>
              <w:pStyle w:val="Heading1Numbered"/>
              <w:rPr>
                <w:del w:id="5576" w:author="Donovan Goode" w:date="2018-11-09T10:04:00Z"/>
                <w:rFonts w:ascii="Consolas" w:eastAsia="Times New Roman" w:hAnsi="Consolas" w:cs="Times New Roman"/>
                <w:color w:val="D4D4D4"/>
                <w:sz w:val="21"/>
                <w:szCs w:val="21"/>
              </w:rPr>
              <w:pPrChange w:id="5577" w:author="Donovan Goode" w:date="2018-11-09T10:05:00Z">
                <w:pPr>
                  <w:shd w:val="clear" w:color="auto" w:fill="1E1E1E"/>
                  <w:spacing w:line="285" w:lineRule="atLeast"/>
                </w:pPr>
              </w:pPrChange>
            </w:pPr>
            <w:del w:id="55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1B4DFD1F" w14:textId="77777777" w:rsidR="00ED1509" w:rsidRPr="007520B6" w:rsidDel="008B6AF4" w:rsidRDefault="00ED1509">
            <w:pPr>
              <w:pStyle w:val="Heading1Numbered"/>
              <w:rPr>
                <w:del w:id="5579" w:author="Donovan Goode" w:date="2018-11-09T10:04:00Z"/>
                <w:rFonts w:ascii="Consolas" w:eastAsia="Times New Roman" w:hAnsi="Consolas" w:cs="Times New Roman"/>
                <w:color w:val="D4D4D4"/>
                <w:sz w:val="21"/>
                <w:szCs w:val="21"/>
              </w:rPr>
              <w:pPrChange w:id="5580" w:author="Donovan Goode" w:date="2018-11-09T10:05:00Z">
                <w:pPr>
                  <w:shd w:val="clear" w:color="auto" w:fill="1E1E1E"/>
                  <w:spacing w:line="285" w:lineRule="atLeast"/>
                </w:pPr>
              </w:pPrChange>
            </w:pPr>
            <w:del w:id="5581" w:author="Donovan Goode" w:date="2018-11-09T10:04:00Z">
              <w:r w:rsidRPr="007520B6" w:rsidDel="008B6AF4">
                <w:rPr>
                  <w:rFonts w:ascii="Consolas" w:eastAsia="Times New Roman" w:hAnsi="Consolas" w:cs="Times New Roman"/>
                  <w:color w:val="D4D4D4"/>
                  <w:sz w:val="21"/>
                  <w:szCs w:val="21"/>
                </w:rPr>
                <w:delText xml:space="preserve">    }</w:delText>
              </w:r>
            </w:del>
          </w:p>
          <w:p w14:paraId="19F4566C" w14:textId="77777777" w:rsidR="00ED1509" w:rsidRPr="007520B6" w:rsidDel="008B6AF4" w:rsidRDefault="00ED1509">
            <w:pPr>
              <w:pStyle w:val="Heading1Numbered"/>
              <w:rPr>
                <w:del w:id="5582" w:author="Donovan Goode" w:date="2018-11-09T10:04:00Z"/>
                <w:rFonts w:ascii="Consolas" w:eastAsia="Times New Roman" w:hAnsi="Consolas" w:cs="Times New Roman"/>
                <w:color w:val="D4D4D4"/>
                <w:sz w:val="21"/>
                <w:szCs w:val="21"/>
              </w:rPr>
              <w:pPrChange w:id="5583" w:author="Donovan Goode" w:date="2018-11-09T10:05:00Z">
                <w:pPr>
                  <w:shd w:val="clear" w:color="auto" w:fill="1E1E1E"/>
                  <w:spacing w:line="285" w:lineRule="atLeast"/>
                </w:pPr>
              </w:pPrChange>
            </w:pPr>
          </w:p>
          <w:p w14:paraId="4DA41DA3" w14:textId="77777777" w:rsidR="00ED1509" w:rsidRPr="007520B6" w:rsidDel="008B6AF4" w:rsidRDefault="00ED1509">
            <w:pPr>
              <w:pStyle w:val="Heading1Numbered"/>
              <w:rPr>
                <w:del w:id="5584" w:author="Donovan Goode" w:date="2018-11-09T10:04:00Z"/>
                <w:rFonts w:ascii="Consolas" w:eastAsia="Times New Roman" w:hAnsi="Consolas" w:cs="Times New Roman"/>
                <w:color w:val="D4D4D4"/>
                <w:sz w:val="21"/>
                <w:szCs w:val="21"/>
              </w:rPr>
              <w:pPrChange w:id="5585" w:author="Donovan Goode" w:date="2018-11-09T10:05:00Z">
                <w:pPr>
                  <w:shd w:val="clear" w:color="auto" w:fill="1E1E1E"/>
                  <w:spacing w:line="285" w:lineRule="atLeast"/>
                </w:pPr>
              </w:pPrChange>
            </w:pPr>
            <w:del w:id="558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#slide3</w:delText>
              </w:r>
              <w:r w:rsidRPr="007520B6" w:rsidDel="008B6AF4">
                <w:rPr>
                  <w:rFonts w:ascii="Consolas" w:eastAsia="Times New Roman" w:hAnsi="Consolas" w:cs="Times New Roman"/>
                  <w:color w:val="D4D4D4"/>
                  <w:sz w:val="21"/>
                  <w:szCs w:val="21"/>
                </w:rPr>
                <w:delText xml:space="preserve"> {</w:delText>
              </w:r>
            </w:del>
          </w:p>
          <w:p w14:paraId="2C11DD18" w14:textId="77777777" w:rsidR="00ED1509" w:rsidRPr="007520B6" w:rsidDel="008B6AF4" w:rsidRDefault="00ED1509">
            <w:pPr>
              <w:pStyle w:val="Heading1Numbered"/>
              <w:rPr>
                <w:del w:id="5587" w:author="Donovan Goode" w:date="2018-11-09T10:04:00Z"/>
                <w:rFonts w:ascii="Consolas" w:eastAsia="Times New Roman" w:hAnsi="Consolas" w:cs="Times New Roman"/>
                <w:color w:val="D4D4D4"/>
                <w:sz w:val="21"/>
                <w:szCs w:val="21"/>
              </w:rPr>
              <w:pPrChange w:id="5588" w:author="Donovan Goode" w:date="2018-11-09T10:05:00Z">
                <w:pPr>
                  <w:shd w:val="clear" w:color="auto" w:fill="1E1E1E"/>
                  <w:spacing w:line="285" w:lineRule="atLeast"/>
                </w:pPr>
              </w:pPrChange>
            </w:pPr>
            <w:del w:id="55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https://www.opm.gov/images/agency_exploration/background.jpg</w:delText>
              </w:r>
              <w:r w:rsidRPr="007520B6" w:rsidDel="008B6AF4">
                <w:rPr>
                  <w:rFonts w:ascii="Consolas" w:eastAsia="Times New Roman" w:hAnsi="Consolas" w:cs="Times New Roman"/>
                  <w:color w:val="D4D4D4"/>
                  <w:sz w:val="21"/>
                  <w:szCs w:val="21"/>
                </w:rPr>
                <w:delText>);</w:delText>
              </w:r>
            </w:del>
          </w:p>
          <w:p w14:paraId="445BA441" w14:textId="77777777" w:rsidR="00ED1509" w:rsidRPr="007520B6" w:rsidDel="008B6AF4" w:rsidRDefault="00ED1509">
            <w:pPr>
              <w:pStyle w:val="Heading1Numbered"/>
              <w:rPr>
                <w:del w:id="5590" w:author="Donovan Goode" w:date="2018-11-09T10:04:00Z"/>
                <w:rFonts w:ascii="Consolas" w:eastAsia="Times New Roman" w:hAnsi="Consolas" w:cs="Times New Roman"/>
                <w:color w:val="D4D4D4"/>
                <w:sz w:val="21"/>
                <w:szCs w:val="21"/>
              </w:rPr>
              <w:pPrChange w:id="5591" w:author="Donovan Goode" w:date="2018-11-09T10:05:00Z">
                <w:pPr>
                  <w:shd w:val="clear" w:color="auto" w:fill="1E1E1E"/>
                  <w:spacing w:line="285" w:lineRule="atLeast"/>
                </w:pPr>
              </w:pPrChange>
            </w:pPr>
            <w:del w:id="55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0AB936D8" w14:textId="77777777" w:rsidR="00ED1509" w:rsidRPr="007520B6" w:rsidDel="008B6AF4" w:rsidRDefault="00ED1509">
            <w:pPr>
              <w:pStyle w:val="Heading1Numbered"/>
              <w:rPr>
                <w:del w:id="5593" w:author="Donovan Goode" w:date="2018-11-09T10:04:00Z"/>
                <w:rFonts w:ascii="Consolas" w:eastAsia="Times New Roman" w:hAnsi="Consolas" w:cs="Times New Roman"/>
                <w:color w:val="D4D4D4"/>
                <w:sz w:val="21"/>
                <w:szCs w:val="21"/>
              </w:rPr>
              <w:pPrChange w:id="5594" w:author="Donovan Goode" w:date="2018-11-09T10:05:00Z">
                <w:pPr>
                  <w:shd w:val="clear" w:color="auto" w:fill="1E1E1E"/>
                  <w:spacing w:line="285" w:lineRule="atLeast"/>
                </w:pPr>
              </w:pPrChange>
            </w:pPr>
            <w:del w:id="5595" w:author="Donovan Goode" w:date="2018-11-09T10:04:00Z">
              <w:r w:rsidRPr="007520B6" w:rsidDel="008B6AF4">
                <w:rPr>
                  <w:rFonts w:ascii="Consolas" w:eastAsia="Times New Roman" w:hAnsi="Consolas" w:cs="Times New Roman"/>
                  <w:color w:val="D4D4D4"/>
                  <w:sz w:val="21"/>
                  <w:szCs w:val="21"/>
                </w:rPr>
                <w:delText xml:space="preserve">    }</w:delText>
              </w:r>
            </w:del>
          </w:p>
          <w:p w14:paraId="7E79BF27" w14:textId="77777777" w:rsidR="00ED1509" w:rsidRPr="007520B6" w:rsidDel="008B6AF4" w:rsidRDefault="00ED1509">
            <w:pPr>
              <w:pStyle w:val="Heading1Numbered"/>
              <w:rPr>
                <w:del w:id="5596" w:author="Donovan Goode" w:date="2018-11-09T10:04:00Z"/>
                <w:rFonts w:ascii="Consolas" w:eastAsia="Times New Roman" w:hAnsi="Consolas" w:cs="Times New Roman"/>
                <w:color w:val="D4D4D4"/>
                <w:sz w:val="21"/>
                <w:szCs w:val="21"/>
              </w:rPr>
              <w:pPrChange w:id="5597" w:author="Donovan Goode" w:date="2018-11-09T10:05:00Z">
                <w:pPr>
                  <w:shd w:val="clear" w:color="auto" w:fill="1E1E1E"/>
                  <w:spacing w:line="285" w:lineRule="atLeast"/>
                </w:pPr>
              </w:pPrChange>
            </w:pPr>
          </w:p>
          <w:p w14:paraId="1FA72E56" w14:textId="77777777" w:rsidR="00ED1509" w:rsidRPr="007520B6" w:rsidDel="008B6AF4" w:rsidRDefault="00ED1509">
            <w:pPr>
              <w:pStyle w:val="Heading1Numbered"/>
              <w:rPr>
                <w:del w:id="5598" w:author="Donovan Goode" w:date="2018-11-09T10:04:00Z"/>
                <w:rFonts w:ascii="Consolas" w:eastAsia="Times New Roman" w:hAnsi="Consolas" w:cs="Times New Roman"/>
                <w:color w:val="D4D4D4"/>
                <w:sz w:val="21"/>
                <w:szCs w:val="21"/>
              </w:rPr>
              <w:pPrChange w:id="5599" w:author="Donovan Goode" w:date="2018-11-09T10:05:00Z">
                <w:pPr>
                  <w:shd w:val="clear" w:color="auto" w:fill="1E1E1E"/>
                  <w:spacing w:line="285" w:lineRule="atLeast"/>
                </w:pPr>
              </w:pPrChange>
            </w:pPr>
            <w:del w:id="56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.w3_top</w:delText>
              </w:r>
              <w:r w:rsidRPr="007520B6" w:rsidDel="008B6AF4">
                <w:rPr>
                  <w:rFonts w:ascii="Consolas" w:eastAsia="Times New Roman" w:hAnsi="Consolas" w:cs="Times New Roman"/>
                  <w:color w:val="D4D4D4"/>
                  <w:sz w:val="21"/>
                  <w:szCs w:val="21"/>
                </w:rPr>
                <w:delText xml:space="preserve"> {</w:delText>
              </w:r>
            </w:del>
          </w:p>
          <w:p w14:paraId="6BA953C2" w14:textId="77777777" w:rsidR="00ED1509" w:rsidRPr="007520B6" w:rsidDel="008B6AF4" w:rsidRDefault="00ED1509">
            <w:pPr>
              <w:pStyle w:val="Heading1Numbered"/>
              <w:rPr>
                <w:del w:id="5601" w:author="Donovan Goode" w:date="2018-11-09T10:04:00Z"/>
                <w:rFonts w:ascii="Consolas" w:eastAsia="Times New Roman" w:hAnsi="Consolas" w:cs="Times New Roman"/>
                <w:color w:val="D4D4D4"/>
                <w:sz w:val="21"/>
                <w:szCs w:val="21"/>
              </w:rPr>
              <w:pPrChange w:id="5602" w:author="Donovan Goode" w:date="2018-11-09T10:05:00Z">
                <w:pPr>
                  <w:shd w:val="clear" w:color="auto" w:fill="1E1E1E"/>
                  <w:spacing w:line="285" w:lineRule="atLeast"/>
                </w:pPr>
              </w:pPrChange>
            </w:pPr>
            <w:del w:id="56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9FF345C" w14:textId="77777777" w:rsidR="00ED1509" w:rsidRPr="007520B6" w:rsidDel="008B6AF4" w:rsidRDefault="00ED1509">
            <w:pPr>
              <w:pStyle w:val="Heading1Numbered"/>
              <w:rPr>
                <w:del w:id="5604" w:author="Donovan Goode" w:date="2018-11-09T10:04:00Z"/>
                <w:rFonts w:ascii="Consolas" w:eastAsia="Times New Roman" w:hAnsi="Consolas" w:cs="Times New Roman"/>
                <w:color w:val="D4D4D4"/>
                <w:sz w:val="21"/>
                <w:szCs w:val="21"/>
              </w:rPr>
              <w:pPrChange w:id="5605" w:author="Donovan Goode" w:date="2018-11-09T10:05:00Z">
                <w:pPr>
                  <w:shd w:val="clear" w:color="auto" w:fill="1E1E1E"/>
                  <w:spacing w:line="285" w:lineRule="atLeast"/>
                </w:pPr>
              </w:pPrChange>
            </w:pPr>
            <w:del w:id="56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209px</w:delText>
              </w:r>
              <w:r w:rsidRPr="007520B6" w:rsidDel="008B6AF4">
                <w:rPr>
                  <w:rFonts w:ascii="Consolas" w:eastAsia="Times New Roman" w:hAnsi="Consolas" w:cs="Times New Roman"/>
                  <w:color w:val="D4D4D4"/>
                  <w:sz w:val="21"/>
                  <w:szCs w:val="21"/>
                </w:rPr>
                <w:delText>;</w:delText>
              </w:r>
            </w:del>
          </w:p>
          <w:p w14:paraId="2E888311" w14:textId="77777777" w:rsidR="00ED1509" w:rsidRPr="007520B6" w:rsidDel="008B6AF4" w:rsidRDefault="00ED1509">
            <w:pPr>
              <w:pStyle w:val="Heading1Numbered"/>
              <w:rPr>
                <w:del w:id="5607" w:author="Donovan Goode" w:date="2018-11-09T10:04:00Z"/>
                <w:rFonts w:ascii="Consolas" w:eastAsia="Times New Roman" w:hAnsi="Consolas" w:cs="Times New Roman"/>
                <w:color w:val="D4D4D4"/>
                <w:sz w:val="21"/>
                <w:szCs w:val="21"/>
              </w:rPr>
              <w:pPrChange w:id="5608" w:author="Donovan Goode" w:date="2018-11-09T10:05:00Z">
                <w:pPr>
                  <w:shd w:val="clear" w:color="auto" w:fill="1E1E1E"/>
                  <w:spacing w:line="285" w:lineRule="atLeast"/>
                </w:pPr>
              </w:pPrChange>
            </w:pPr>
            <w:del w:id="56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4618EE41" w14:textId="77777777" w:rsidR="00ED1509" w:rsidRPr="007520B6" w:rsidDel="008B6AF4" w:rsidRDefault="00ED1509">
            <w:pPr>
              <w:pStyle w:val="Heading1Numbered"/>
              <w:rPr>
                <w:del w:id="5610" w:author="Donovan Goode" w:date="2018-11-09T10:04:00Z"/>
                <w:rFonts w:ascii="Consolas" w:eastAsia="Times New Roman" w:hAnsi="Consolas" w:cs="Times New Roman"/>
                <w:color w:val="D4D4D4"/>
                <w:sz w:val="21"/>
                <w:szCs w:val="21"/>
              </w:rPr>
              <w:pPrChange w:id="5611" w:author="Donovan Goode" w:date="2018-11-09T10:05:00Z">
                <w:pPr>
                  <w:shd w:val="clear" w:color="auto" w:fill="1E1E1E"/>
                  <w:spacing w:line="285" w:lineRule="atLeast"/>
                </w:pPr>
              </w:pPrChange>
            </w:pPr>
            <w:del w:id="56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45790D9A" w14:textId="77777777" w:rsidR="00ED1509" w:rsidRPr="007520B6" w:rsidDel="008B6AF4" w:rsidRDefault="00ED1509">
            <w:pPr>
              <w:pStyle w:val="Heading1Numbered"/>
              <w:rPr>
                <w:del w:id="5613" w:author="Donovan Goode" w:date="2018-11-09T10:04:00Z"/>
                <w:rFonts w:ascii="Consolas" w:eastAsia="Times New Roman" w:hAnsi="Consolas" w:cs="Times New Roman"/>
                <w:color w:val="D4D4D4"/>
                <w:sz w:val="21"/>
                <w:szCs w:val="21"/>
              </w:rPr>
              <w:pPrChange w:id="5614" w:author="Donovan Goode" w:date="2018-11-09T10:05:00Z">
                <w:pPr>
                  <w:shd w:val="clear" w:color="auto" w:fill="1E1E1E"/>
                  <w:spacing w:line="285" w:lineRule="atLeast"/>
                </w:pPr>
              </w:pPrChange>
            </w:pPr>
            <w:del w:id="5615" w:author="Donovan Goode" w:date="2018-11-09T10:04:00Z">
              <w:r w:rsidRPr="007520B6" w:rsidDel="008B6AF4">
                <w:rPr>
                  <w:rFonts w:ascii="Consolas" w:eastAsia="Times New Roman" w:hAnsi="Consolas" w:cs="Times New Roman"/>
                  <w:color w:val="D4D4D4"/>
                  <w:sz w:val="21"/>
                  <w:szCs w:val="21"/>
                </w:rPr>
                <w:delText xml:space="preserve">    }</w:delText>
              </w:r>
            </w:del>
          </w:p>
          <w:p w14:paraId="500BAC8E" w14:textId="77777777" w:rsidR="00ED1509" w:rsidRPr="007520B6" w:rsidDel="008B6AF4" w:rsidRDefault="00ED1509">
            <w:pPr>
              <w:pStyle w:val="Heading1Numbered"/>
              <w:rPr>
                <w:del w:id="5616" w:author="Donovan Goode" w:date="2018-11-09T10:04:00Z"/>
                <w:rFonts w:ascii="Consolas" w:eastAsia="Times New Roman" w:hAnsi="Consolas" w:cs="Times New Roman"/>
                <w:color w:val="D4D4D4"/>
                <w:sz w:val="21"/>
                <w:szCs w:val="21"/>
              </w:rPr>
              <w:pPrChange w:id="5617" w:author="Donovan Goode" w:date="2018-11-09T10:05:00Z">
                <w:pPr>
                  <w:shd w:val="clear" w:color="auto" w:fill="1E1E1E"/>
                  <w:spacing w:line="285" w:lineRule="atLeast"/>
                </w:pPr>
              </w:pPrChange>
            </w:pPr>
          </w:p>
          <w:p w14:paraId="6AE794BB" w14:textId="77777777" w:rsidR="00ED1509" w:rsidRPr="007520B6" w:rsidDel="008B6AF4" w:rsidRDefault="00ED1509">
            <w:pPr>
              <w:pStyle w:val="Heading1Numbered"/>
              <w:rPr>
                <w:del w:id="5618" w:author="Donovan Goode" w:date="2018-11-09T10:04:00Z"/>
                <w:rFonts w:ascii="Consolas" w:eastAsia="Times New Roman" w:hAnsi="Consolas" w:cs="Times New Roman"/>
                <w:color w:val="D4D4D4"/>
                <w:sz w:val="21"/>
                <w:szCs w:val="21"/>
              </w:rPr>
              <w:pPrChange w:id="5619" w:author="Donovan Goode" w:date="2018-11-09T10:05:00Z">
                <w:pPr>
                  <w:shd w:val="clear" w:color="auto" w:fill="1E1E1E"/>
                  <w:spacing w:line="285" w:lineRule="atLeast"/>
                </w:pPr>
              </w:pPrChange>
            </w:pPr>
            <w:del w:id="56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.w3_top img</w:delText>
              </w:r>
              <w:r w:rsidRPr="007520B6" w:rsidDel="008B6AF4">
                <w:rPr>
                  <w:rFonts w:ascii="Consolas" w:eastAsia="Times New Roman" w:hAnsi="Consolas" w:cs="Times New Roman"/>
                  <w:color w:val="D4D4D4"/>
                  <w:sz w:val="21"/>
                  <w:szCs w:val="21"/>
                </w:rPr>
                <w:delText xml:space="preserve"> {</w:delText>
              </w:r>
            </w:del>
          </w:p>
          <w:p w14:paraId="5141BF45" w14:textId="77777777" w:rsidR="00ED1509" w:rsidRPr="007520B6" w:rsidDel="008B6AF4" w:rsidRDefault="00ED1509">
            <w:pPr>
              <w:pStyle w:val="Heading1Numbered"/>
              <w:rPr>
                <w:del w:id="5621" w:author="Donovan Goode" w:date="2018-11-09T10:04:00Z"/>
                <w:rFonts w:ascii="Consolas" w:eastAsia="Times New Roman" w:hAnsi="Consolas" w:cs="Times New Roman"/>
                <w:color w:val="D4D4D4"/>
                <w:sz w:val="21"/>
                <w:szCs w:val="21"/>
              </w:rPr>
              <w:pPrChange w:id="5622" w:author="Donovan Goode" w:date="2018-11-09T10:05:00Z">
                <w:pPr>
                  <w:shd w:val="clear" w:color="auto" w:fill="1E1E1E"/>
                  <w:spacing w:line="285" w:lineRule="atLeast"/>
                </w:pPr>
              </w:pPrChange>
            </w:pPr>
            <w:del w:id="56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253A549" w14:textId="77777777" w:rsidR="00ED1509" w:rsidRPr="007520B6" w:rsidDel="008B6AF4" w:rsidRDefault="00ED1509">
            <w:pPr>
              <w:pStyle w:val="Heading1Numbered"/>
              <w:rPr>
                <w:del w:id="5624" w:author="Donovan Goode" w:date="2018-11-09T10:04:00Z"/>
                <w:rFonts w:ascii="Consolas" w:eastAsia="Times New Roman" w:hAnsi="Consolas" w:cs="Times New Roman"/>
                <w:color w:val="D4D4D4"/>
                <w:sz w:val="21"/>
                <w:szCs w:val="21"/>
              </w:rPr>
              <w:pPrChange w:id="5625" w:author="Donovan Goode" w:date="2018-11-09T10:05:00Z">
                <w:pPr>
                  <w:shd w:val="clear" w:color="auto" w:fill="1E1E1E"/>
                  <w:spacing w:line="285" w:lineRule="atLeast"/>
                </w:pPr>
              </w:pPrChange>
            </w:pPr>
            <w:del w:id="56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3DF8DEF3" w14:textId="77777777" w:rsidR="00ED1509" w:rsidRPr="007520B6" w:rsidDel="008B6AF4" w:rsidRDefault="00ED1509">
            <w:pPr>
              <w:pStyle w:val="Heading1Numbered"/>
              <w:rPr>
                <w:del w:id="5627" w:author="Donovan Goode" w:date="2018-11-09T10:04:00Z"/>
                <w:rFonts w:ascii="Consolas" w:eastAsia="Times New Roman" w:hAnsi="Consolas" w:cs="Times New Roman"/>
                <w:color w:val="D4D4D4"/>
                <w:sz w:val="21"/>
                <w:szCs w:val="21"/>
              </w:rPr>
              <w:pPrChange w:id="5628" w:author="Donovan Goode" w:date="2018-11-09T10:05:00Z">
                <w:pPr>
                  <w:shd w:val="clear" w:color="auto" w:fill="1E1E1E"/>
                  <w:spacing w:line="285" w:lineRule="atLeast"/>
                </w:pPr>
              </w:pPrChange>
            </w:pPr>
            <w:del w:id="56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453px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0F8DECAB" w14:textId="77777777" w:rsidR="00ED1509" w:rsidRPr="007520B6" w:rsidDel="008B6AF4" w:rsidRDefault="00ED1509">
            <w:pPr>
              <w:pStyle w:val="Heading1Numbered"/>
              <w:rPr>
                <w:del w:id="5630" w:author="Donovan Goode" w:date="2018-11-09T10:04:00Z"/>
                <w:rFonts w:ascii="Consolas" w:eastAsia="Times New Roman" w:hAnsi="Consolas" w:cs="Times New Roman"/>
                <w:color w:val="D4D4D4"/>
                <w:sz w:val="21"/>
                <w:szCs w:val="21"/>
              </w:rPr>
              <w:pPrChange w:id="5631" w:author="Donovan Goode" w:date="2018-11-09T10:05:00Z">
                <w:pPr>
                  <w:shd w:val="clear" w:color="auto" w:fill="1E1E1E"/>
                  <w:spacing w:line="285" w:lineRule="atLeast"/>
                </w:pPr>
              </w:pPrChange>
            </w:pPr>
            <w:del w:id="56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52BD0E2C" w14:textId="77777777" w:rsidR="00ED1509" w:rsidRPr="007520B6" w:rsidDel="008B6AF4" w:rsidRDefault="00ED1509">
            <w:pPr>
              <w:pStyle w:val="Heading1Numbered"/>
              <w:rPr>
                <w:del w:id="5633" w:author="Donovan Goode" w:date="2018-11-09T10:04:00Z"/>
                <w:rFonts w:ascii="Consolas" w:eastAsia="Times New Roman" w:hAnsi="Consolas" w:cs="Times New Roman"/>
                <w:color w:val="D4D4D4"/>
                <w:sz w:val="21"/>
                <w:szCs w:val="21"/>
              </w:rPr>
              <w:pPrChange w:id="5634" w:author="Donovan Goode" w:date="2018-11-09T10:05:00Z">
                <w:pPr>
                  <w:shd w:val="clear" w:color="auto" w:fill="1E1E1E"/>
                  <w:spacing w:line="285" w:lineRule="atLeast"/>
                </w:pPr>
              </w:pPrChange>
            </w:pPr>
            <w:del w:id="5635" w:author="Donovan Goode" w:date="2018-11-09T10:04:00Z">
              <w:r w:rsidRPr="007520B6" w:rsidDel="008B6AF4">
                <w:rPr>
                  <w:rFonts w:ascii="Consolas" w:eastAsia="Times New Roman" w:hAnsi="Consolas" w:cs="Times New Roman"/>
                  <w:color w:val="D4D4D4"/>
                  <w:sz w:val="21"/>
                  <w:szCs w:val="21"/>
                </w:rPr>
                <w:delText xml:space="preserve">    }</w:delText>
              </w:r>
            </w:del>
          </w:p>
          <w:p w14:paraId="39D594B6" w14:textId="77777777" w:rsidR="00ED1509" w:rsidRPr="007520B6" w:rsidDel="008B6AF4" w:rsidRDefault="00ED1509">
            <w:pPr>
              <w:pStyle w:val="Heading1Numbered"/>
              <w:rPr>
                <w:del w:id="5636" w:author="Donovan Goode" w:date="2018-11-09T10:04:00Z"/>
                <w:rFonts w:ascii="Consolas" w:eastAsia="Times New Roman" w:hAnsi="Consolas" w:cs="Times New Roman"/>
                <w:color w:val="D4D4D4"/>
                <w:sz w:val="21"/>
                <w:szCs w:val="21"/>
              </w:rPr>
              <w:pPrChange w:id="5637" w:author="Donovan Goode" w:date="2018-11-09T10:05:00Z">
                <w:pPr>
                  <w:shd w:val="clear" w:color="auto" w:fill="1E1E1E"/>
                  <w:spacing w:line="285" w:lineRule="atLeast"/>
                </w:pPr>
              </w:pPrChange>
            </w:pPr>
          </w:p>
          <w:p w14:paraId="51B6E514" w14:textId="77777777" w:rsidR="00ED1509" w:rsidRPr="007520B6" w:rsidDel="008B6AF4" w:rsidRDefault="00ED1509">
            <w:pPr>
              <w:pStyle w:val="Heading1Numbered"/>
              <w:rPr>
                <w:del w:id="5638" w:author="Donovan Goode" w:date="2018-11-09T10:04:00Z"/>
                <w:rFonts w:ascii="Consolas" w:eastAsia="Times New Roman" w:hAnsi="Consolas" w:cs="Times New Roman"/>
                <w:color w:val="D4D4D4"/>
                <w:sz w:val="21"/>
                <w:szCs w:val="21"/>
              </w:rPr>
              <w:pPrChange w:id="5639" w:author="Donovan Goode" w:date="2018-11-09T10:05:00Z">
                <w:pPr>
                  <w:shd w:val="clear" w:color="auto" w:fill="1E1E1E"/>
                  <w:spacing w:line="285" w:lineRule="atLeast"/>
                </w:pPr>
              </w:pPrChange>
            </w:pPr>
            <w:del w:id="56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w:delText>
              </w:r>
              <w:r w:rsidRPr="007520B6" w:rsidDel="008B6AF4">
                <w:rPr>
                  <w:rFonts w:ascii="Consolas" w:eastAsia="Times New Roman" w:hAnsi="Consolas" w:cs="Times New Roman"/>
                  <w:color w:val="D4D4D4"/>
                  <w:sz w:val="21"/>
                  <w:szCs w:val="21"/>
                </w:rPr>
                <w:delText xml:space="preserve"> {</w:delText>
              </w:r>
            </w:del>
          </w:p>
          <w:p w14:paraId="707F1DBC" w14:textId="77777777" w:rsidR="00ED1509" w:rsidRPr="007520B6" w:rsidDel="008B6AF4" w:rsidRDefault="00ED1509">
            <w:pPr>
              <w:pStyle w:val="Heading1Numbered"/>
              <w:rPr>
                <w:del w:id="5641" w:author="Donovan Goode" w:date="2018-11-09T10:04:00Z"/>
                <w:rFonts w:ascii="Consolas" w:eastAsia="Times New Roman" w:hAnsi="Consolas" w:cs="Times New Roman"/>
                <w:color w:val="D4D4D4"/>
                <w:sz w:val="21"/>
                <w:szCs w:val="21"/>
              </w:rPr>
              <w:pPrChange w:id="5642" w:author="Donovan Goode" w:date="2018-11-09T10:05:00Z">
                <w:pPr>
                  <w:shd w:val="clear" w:color="auto" w:fill="1E1E1E"/>
                  <w:spacing w:line="285" w:lineRule="atLeast"/>
                </w:pPr>
              </w:pPrChange>
            </w:pPr>
          </w:p>
          <w:p w14:paraId="57A49D99" w14:textId="77777777" w:rsidR="00ED1509" w:rsidRPr="007520B6" w:rsidDel="008B6AF4" w:rsidRDefault="00ED1509">
            <w:pPr>
              <w:pStyle w:val="Heading1Numbered"/>
              <w:rPr>
                <w:del w:id="5643" w:author="Donovan Goode" w:date="2018-11-09T10:04:00Z"/>
                <w:rFonts w:ascii="Consolas" w:eastAsia="Times New Roman" w:hAnsi="Consolas" w:cs="Times New Roman"/>
                <w:color w:val="D4D4D4"/>
                <w:sz w:val="21"/>
                <w:szCs w:val="21"/>
              </w:rPr>
              <w:pPrChange w:id="5644" w:author="Donovan Goode" w:date="2018-11-09T10:05:00Z">
                <w:pPr>
                  <w:shd w:val="clear" w:color="auto" w:fill="1E1E1E"/>
                  <w:spacing w:line="285" w:lineRule="atLeast"/>
                </w:pPr>
              </w:pPrChange>
            </w:pPr>
            <w:del w:id="56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49px</w:delText>
              </w:r>
              <w:r w:rsidRPr="007520B6" w:rsidDel="008B6AF4">
                <w:rPr>
                  <w:rFonts w:ascii="Consolas" w:eastAsia="Times New Roman" w:hAnsi="Consolas" w:cs="Times New Roman"/>
                  <w:color w:val="D4D4D4"/>
                  <w:sz w:val="21"/>
                  <w:szCs w:val="21"/>
                </w:rPr>
                <w:delText>;</w:delText>
              </w:r>
            </w:del>
          </w:p>
          <w:p w14:paraId="613ECA6D" w14:textId="77777777" w:rsidR="00ED1509" w:rsidRPr="007520B6" w:rsidDel="008B6AF4" w:rsidRDefault="00ED1509">
            <w:pPr>
              <w:pStyle w:val="Heading1Numbered"/>
              <w:rPr>
                <w:del w:id="5646" w:author="Donovan Goode" w:date="2018-11-09T10:04:00Z"/>
                <w:rFonts w:ascii="Consolas" w:eastAsia="Times New Roman" w:hAnsi="Consolas" w:cs="Times New Roman"/>
                <w:color w:val="D4D4D4"/>
                <w:sz w:val="21"/>
                <w:szCs w:val="21"/>
              </w:rPr>
              <w:pPrChange w:id="5647" w:author="Donovan Goode" w:date="2018-11-09T10:05:00Z">
                <w:pPr>
                  <w:shd w:val="clear" w:color="auto" w:fill="1E1E1E"/>
                  <w:spacing w:line="285" w:lineRule="atLeast"/>
                </w:pPr>
              </w:pPrChange>
            </w:pPr>
            <w:del w:id="56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0E89B41" w14:textId="77777777" w:rsidR="00ED1509" w:rsidRPr="007520B6" w:rsidDel="008B6AF4" w:rsidRDefault="00ED1509">
            <w:pPr>
              <w:pStyle w:val="Heading1Numbered"/>
              <w:rPr>
                <w:del w:id="5649" w:author="Donovan Goode" w:date="2018-11-09T10:04:00Z"/>
                <w:rFonts w:ascii="Consolas" w:eastAsia="Times New Roman" w:hAnsi="Consolas" w:cs="Times New Roman"/>
                <w:color w:val="D4D4D4"/>
                <w:sz w:val="21"/>
                <w:szCs w:val="21"/>
              </w:rPr>
              <w:pPrChange w:id="5650" w:author="Donovan Goode" w:date="2018-11-09T10:05:00Z">
                <w:pPr>
                  <w:shd w:val="clear" w:color="auto" w:fill="1E1E1E"/>
                  <w:spacing w:line="285" w:lineRule="atLeast"/>
                </w:pPr>
              </w:pPrChange>
            </w:pPr>
            <w:del w:id="56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108px</w:delText>
              </w:r>
              <w:r w:rsidRPr="007520B6" w:rsidDel="008B6AF4">
                <w:rPr>
                  <w:rFonts w:ascii="Consolas" w:eastAsia="Times New Roman" w:hAnsi="Consolas" w:cs="Times New Roman"/>
                  <w:color w:val="D4D4D4"/>
                  <w:sz w:val="21"/>
                  <w:szCs w:val="21"/>
                </w:rPr>
                <w:delText>;</w:delText>
              </w:r>
            </w:del>
          </w:p>
          <w:p w14:paraId="3698D66B" w14:textId="77777777" w:rsidR="00ED1509" w:rsidRPr="007520B6" w:rsidDel="008B6AF4" w:rsidRDefault="00ED1509">
            <w:pPr>
              <w:pStyle w:val="Heading1Numbered"/>
              <w:rPr>
                <w:del w:id="5652" w:author="Donovan Goode" w:date="2018-11-09T10:04:00Z"/>
                <w:rFonts w:ascii="Consolas" w:eastAsia="Times New Roman" w:hAnsi="Consolas" w:cs="Times New Roman"/>
                <w:color w:val="D4D4D4"/>
                <w:sz w:val="21"/>
                <w:szCs w:val="21"/>
              </w:rPr>
              <w:pPrChange w:id="5653" w:author="Donovan Goode" w:date="2018-11-09T10:05:00Z">
                <w:pPr>
                  <w:shd w:val="clear" w:color="auto" w:fill="1E1E1E"/>
                  <w:spacing w:line="285" w:lineRule="atLeast"/>
                </w:pPr>
              </w:pPrChange>
            </w:pPr>
            <w:del w:id="56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150px</w:delText>
              </w:r>
              <w:r w:rsidRPr="007520B6" w:rsidDel="008B6AF4">
                <w:rPr>
                  <w:rFonts w:ascii="Consolas" w:eastAsia="Times New Roman" w:hAnsi="Consolas" w:cs="Times New Roman"/>
                  <w:color w:val="D4D4D4"/>
                  <w:sz w:val="21"/>
                  <w:szCs w:val="21"/>
                </w:rPr>
                <w:delText>;</w:delText>
              </w:r>
            </w:del>
          </w:p>
          <w:p w14:paraId="20669D7E" w14:textId="77777777" w:rsidR="00ED1509" w:rsidRPr="007520B6" w:rsidDel="008B6AF4" w:rsidRDefault="00ED1509">
            <w:pPr>
              <w:pStyle w:val="Heading1Numbered"/>
              <w:rPr>
                <w:del w:id="5655" w:author="Donovan Goode" w:date="2018-11-09T10:04:00Z"/>
                <w:rFonts w:ascii="Consolas" w:eastAsia="Times New Roman" w:hAnsi="Consolas" w:cs="Times New Roman"/>
                <w:color w:val="D4D4D4"/>
                <w:sz w:val="21"/>
                <w:szCs w:val="21"/>
              </w:rPr>
              <w:pPrChange w:id="5656" w:author="Donovan Goode" w:date="2018-11-09T10:05:00Z">
                <w:pPr>
                  <w:shd w:val="clear" w:color="auto" w:fill="1E1E1E"/>
                  <w:spacing w:line="285" w:lineRule="atLeast"/>
                </w:pPr>
              </w:pPrChange>
            </w:pPr>
            <w:del w:id="5657" w:author="Donovan Goode" w:date="2018-11-09T10:04:00Z">
              <w:r w:rsidRPr="007520B6" w:rsidDel="008B6AF4">
                <w:rPr>
                  <w:rFonts w:ascii="Consolas" w:eastAsia="Times New Roman" w:hAnsi="Consolas" w:cs="Times New Roman"/>
                  <w:color w:val="D4D4D4"/>
                  <w:sz w:val="21"/>
                  <w:szCs w:val="21"/>
                </w:rPr>
                <w:delText xml:space="preserve">    }</w:delText>
              </w:r>
            </w:del>
          </w:p>
          <w:p w14:paraId="1BB49D5A" w14:textId="77777777" w:rsidR="00ED1509" w:rsidRPr="007520B6" w:rsidDel="008B6AF4" w:rsidRDefault="00ED1509">
            <w:pPr>
              <w:pStyle w:val="Heading1Numbered"/>
              <w:rPr>
                <w:del w:id="5658" w:author="Donovan Goode" w:date="2018-11-09T10:04:00Z"/>
                <w:rFonts w:ascii="Consolas" w:eastAsia="Times New Roman" w:hAnsi="Consolas" w:cs="Times New Roman"/>
                <w:color w:val="D4D4D4"/>
                <w:sz w:val="21"/>
                <w:szCs w:val="21"/>
              </w:rPr>
              <w:pPrChange w:id="5659" w:author="Donovan Goode" w:date="2018-11-09T10:05:00Z">
                <w:pPr>
                  <w:shd w:val="clear" w:color="auto" w:fill="1E1E1E"/>
                  <w:spacing w:after="240" w:line="285" w:lineRule="atLeast"/>
                </w:pPr>
              </w:pPrChange>
            </w:pPr>
          </w:p>
          <w:p w14:paraId="7B055078" w14:textId="77777777" w:rsidR="00ED1509" w:rsidRPr="007520B6" w:rsidDel="008B6AF4" w:rsidRDefault="00ED1509">
            <w:pPr>
              <w:pStyle w:val="Heading1Numbered"/>
              <w:rPr>
                <w:del w:id="5660" w:author="Donovan Goode" w:date="2018-11-09T10:04:00Z"/>
                <w:rFonts w:ascii="Consolas" w:eastAsia="Times New Roman" w:hAnsi="Consolas" w:cs="Times New Roman"/>
                <w:color w:val="D4D4D4"/>
                <w:sz w:val="21"/>
                <w:szCs w:val="21"/>
              </w:rPr>
              <w:pPrChange w:id="5661" w:author="Donovan Goode" w:date="2018-11-09T10:05:00Z">
                <w:pPr>
                  <w:shd w:val="clear" w:color="auto" w:fill="1E1E1E"/>
                  <w:spacing w:line="285" w:lineRule="atLeast"/>
                </w:pPr>
              </w:pPrChange>
            </w:pPr>
            <w:del w:id="56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 a</w:delText>
              </w:r>
              <w:r w:rsidRPr="007520B6" w:rsidDel="008B6AF4">
                <w:rPr>
                  <w:rFonts w:ascii="Consolas" w:eastAsia="Times New Roman" w:hAnsi="Consolas" w:cs="Times New Roman"/>
                  <w:color w:val="D4D4D4"/>
                  <w:sz w:val="21"/>
                  <w:szCs w:val="21"/>
                </w:rPr>
                <w:delText xml:space="preserve"> {</w:delText>
              </w:r>
            </w:del>
          </w:p>
          <w:p w14:paraId="15ED1670" w14:textId="77777777" w:rsidR="00ED1509" w:rsidRPr="007520B6" w:rsidDel="008B6AF4" w:rsidRDefault="00ED1509">
            <w:pPr>
              <w:pStyle w:val="Heading1Numbered"/>
              <w:rPr>
                <w:del w:id="5663" w:author="Donovan Goode" w:date="2018-11-09T10:04:00Z"/>
                <w:rFonts w:ascii="Consolas" w:eastAsia="Times New Roman" w:hAnsi="Consolas" w:cs="Times New Roman"/>
                <w:color w:val="D4D4D4"/>
                <w:sz w:val="21"/>
                <w:szCs w:val="21"/>
              </w:rPr>
              <w:pPrChange w:id="5664" w:author="Donovan Goode" w:date="2018-11-09T10:05:00Z">
                <w:pPr>
                  <w:shd w:val="clear" w:color="auto" w:fill="1E1E1E"/>
                  <w:spacing w:line="285" w:lineRule="atLeast"/>
                </w:pPr>
              </w:pPrChange>
            </w:pPr>
            <w:del w:id="56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4382907E" w14:textId="77777777" w:rsidR="00ED1509" w:rsidRPr="007520B6" w:rsidDel="008B6AF4" w:rsidRDefault="00ED1509">
            <w:pPr>
              <w:pStyle w:val="Heading1Numbered"/>
              <w:rPr>
                <w:del w:id="5666" w:author="Donovan Goode" w:date="2018-11-09T10:04:00Z"/>
                <w:rFonts w:ascii="Consolas" w:eastAsia="Times New Roman" w:hAnsi="Consolas" w:cs="Times New Roman"/>
                <w:color w:val="D4D4D4"/>
                <w:sz w:val="21"/>
                <w:szCs w:val="21"/>
              </w:rPr>
              <w:pPrChange w:id="5667" w:author="Donovan Goode" w:date="2018-11-09T10:05:00Z">
                <w:pPr>
                  <w:shd w:val="clear" w:color="auto" w:fill="1E1E1E"/>
                  <w:spacing w:line="285" w:lineRule="atLeast"/>
                </w:pPr>
              </w:pPrChange>
            </w:pPr>
            <w:del w:id="56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02EE0865" w14:textId="77777777" w:rsidR="00ED1509" w:rsidRPr="007520B6" w:rsidDel="008B6AF4" w:rsidRDefault="00ED1509">
            <w:pPr>
              <w:pStyle w:val="Heading1Numbered"/>
              <w:rPr>
                <w:del w:id="5669" w:author="Donovan Goode" w:date="2018-11-09T10:04:00Z"/>
                <w:rFonts w:ascii="Consolas" w:eastAsia="Times New Roman" w:hAnsi="Consolas" w:cs="Times New Roman"/>
                <w:color w:val="D4D4D4"/>
                <w:sz w:val="21"/>
                <w:szCs w:val="21"/>
              </w:rPr>
              <w:pPrChange w:id="5670" w:author="Donovan Goode" w:date="2018-11-09T10:05:00Z">
                <w:pPr>
                  <w:shd w:val="clear" w:color="auto" w:fill="1E1E1E"/>
                  <w:spacing w:line="285" w:lineRule="atLeast"/>
                </w:pPr>
              </w:pPrChange>
            </w:pPr>
            <w:del w:id="56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Narrow;</w:delText>
              </w:r>
            </w:del>
          </w:p>
          <w:p w14:paraId="00C4BD46" w14:textId="77777777" w:rsidR="00ED1509" w:rsidRPr="007520B6" w:rsidDel="008B6AF4" w:rsidRDefault="00ED1509">
            <w:pPr>
              <w:pStyle w:val="Heading1Numbered"/>
              <w:rPr>
                <w:del w:id="5672" w:author="Donovan Goode" w:date="2018-11-09T10:04:00Z"/>
                <w:rFonts w:ascii="Consolas" w:eastAsia="Times New Roman" w:hAnsi="Consolas" w:cs="Times New Roman"/>
                <w:color w:val="D4D4D4"/>
                <w:sz w:val="21"/>
                <w:szCs w:val="21"/>
              </w:rPr>
              <w:pPrChange w:id="5673" w:author="Donovan Goode" w:date="2018-11-09T10:05:00Z">
                <w:pPr>
                  <w:shd w:val="clear" w:color="auto" w:fill="1E1E1E"/>
                  <w:spacing w:line="285" w:lineRule="atLeast"/>
                </w:pPr>
              </w:pPrChange>
            </w:pPr>
            <w:del w:id="56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169DCADA" w14:textId="77777777" w:rsidR="00ED1509" w:rsidRPr="007520B6" w:rsidDel="008B6AF4" w:rsidRDefault="00ED1509">
            <w:pPr>
              <w:pStyle w:val="Heading1Numbered"/>
              <w:rPr>
                <w:del w:id="5675" w:author="Donovan Goode" w:date="2018-11-09T10:04:00Z"/>
                <w:rFonts w:ascii="Consolas" w:eastAsia="Times New Roman" w:hAnsi="Consolas" w:cs="Times New Roman"/>
                <w:color w:val="D4D4D4"/>
                <w:sz w:val="21"/>
                <w:szCs w:val="21"/>
              </w:rPr>
              <w:pPrChange w:id="5676" w:author="Donovan Goode" w:date="2018-11-09T10:05:00Z">
                <w:pPr>
                  <w:shd w:val="clear" w:color="auto" w:fill="1E1E1E"/>
                  <w:spacing w:line="285" w:lineRule="atLeast"/>
                </w:pPr>
              </w:pPrChange>
            </w:pPr>
            <w:del w:id="56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3E7BBBF2" w14:textId="77777777" w:rsidR="00ED1509" w:rsidRPr="007520B6" w:rsidDel="008B6AF4" w:rsidRDefault="00ED1509">
            <w:pPr>
              <w:pStyle w:val="Heading1Numbered"/>
              <w:rPr>
                <w:del w:id="5678" w:author="Donovan Goode" w:date="2018-11-09T10:04:00Z"/>
                <w:rFonts w:ascii="Consolas" w:eastAsia="Times New Roman" w:hAnsi="Consolas" w:cs="Times New Roman"/>
                <w:color w:val="D4D4D4"/>
                <w:sz w:val="21"/>
                <w:szCs w:val="21"/>
              </w:rPr>
              <w:pPrChange w:id="5679" w:author="Donovan Goode" w:date="2018-11-09T10:05:00Z">
                <w:pPr>
                  <w:shd w:val="clear" w:color="auto" w:fill="1E1E1E"/>
                  <w:spacing w:line="285" w:lineRule="atLeast"/>
                </w:pPr>
              </w:pPrChange>
            </w:pPr>
            <w:del w:id="56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BE606D1" w14:textId="77777777" w:rsidR="00ED1509" w:rsidRPr="007520B6" w:rsidDel="008B6AF4" w:rsidRDefault="00ED1509">
            <w:pPr>
              <w:pStyle w:val="Heading1Numbered"/>
              <w:rPr>
                <w:del w:id="5681" w:author="Donovan Goode" w:date="2018-11-09T10:04:00Z"/>
                <w:rFonts w:ascii="Consolas" w:eastAsia="Times New Roman" w:hAnsi="Consolas" w:cs="Times New Roman"/>
                <w:color w:val="D4D4D4"/>
                <w:sz w:val="21"/>
                <w:szCs w:val="21"/>
              </w:rPr>
              <w:pPrChange w:id="5682" w:author="Donovan Goode" w:date="2018-11-09T10:05:00Z">
                <w:pPr>
                  <w:shd w:val="clear" w:color="auto" w:fill="1E1E1E"/>
                  <w:spacing w:line="285" w:lineRule="atLeast"/>
                </w:pPr>
              </w:pPrChange>
            </w:pPr>
          </w:p>
          <w:p w14:paraId="32A04C0E" w14:textId="77777777" w:rsidR="00ED1509" w:rsidRPr="007520B6" w:rsidDel="008B6AF4" w:rsidRDefault="00ED1509">
            <w:pPr>
              <w:pStyle w:val="Heading1Numbered"/>
              <w:rPr>
                <w:del w:id="5683" w:author="Donovan Goode" w:date="2018-11-09T10:04:00Z"/>
                <w:rFonts w:ascii="Consolas" w:eastAsia="Times New Roman" w:hAnsi="Consolas" w:cs="Times New Roman"/>
                <w:color w:val="D4D4D4"/>
                <w:sz w:val="21"/>
                <w:szCs w:val="21"/>
              </w:rPr>
              <w:pPrChange w:id="5684" w:author="Donovan Goode" w:date="2018-11-09T10:05:00Z">
                <w:pPr>
                  <w:shd w:val="clear" w:color="auto" w:fill="1E1E1E"/>
                  <w:spacing w:line="285" w:lineRule="atLeast"/>
                </w:pPr>
              </w:pPrChange>
            </w:pPr>
            <w:del w:id="56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A927D8B" w14:textId="77777777" w:rsidR="00ED1509" w:rsidRPr="007520B6" w:rsidDel="008B6AF4" w:rsidRDefault="00ED1509">
            <w:pPr>
              <w:pStyle w:val="Heading1Numbered"/>
              <w:rPr>
                <w:del w:id="5686" w:author="Donovan Goode" w:date="2018-11-09T10:04:00Z"/>
                <w:rFonts w:ascii="Consolas" w:eastAsia="Times New Roman" w:hAnsi="Consolas" w:cs="Times New Roman"/>
                <w:color w:val="D4D4D4"/>
                <w:sz w:val="21"/>
                <w:szCs w:val="21"/>
              </w:rPr>
              <w:pPrChange w:id="5687" w:author="Donovan Goode" w:date="2018-11-09T10:05:00Z">
                <w:pPr>
                  <w:shd w:val="clear" w:color="auto" w:fill="1E1E1E"/>
                  <w:spacing w:line="285" w:lineRule="atLeast"/>
                </w:pPr>
              </w:pPrChange>
            </w:pPr>
            <w:del w:id="56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70E709C5" w14:textId="77777777" w:rsidR="00ED1509" w:rsidRPr="007520B6" w:rsidDel="008B6AF4" w:rsidRDefault="00ED1509">
            <w:pPr>
              <w:pStyle w:val="Heading1Numbered"/>
              <w:rPr>
                <w:del w:id="5689" w:author="Donovan Goode" w:date="2018-11-09T10:04:00Z"/>
                <w:rFonts w:ascii="Consolas" w:eastAsia="Times New Roman" w:hAnsi="Consolas" w:cs="Times New Roman"/>
                <w:color w:val="D4D4D4"/>
                <w:sz w:val="21"/>
                <w:szCs w:val="21"/>
              </w:rPr>
              <w:pPrChange w:id="5690" w:author="Donovan Goode" w:date="2018-11-09T10:05:00Z">
                <w:pPr>
                  <w:shd w:val="clear" w:color="auto" w:fill="1E1E1E"/>
                  <w:spacing w:line="285" w:lineRule="atLeast"/>
                </w:pPr>
              </w:pPrChange>
            </w:pPr>
          </w:p>
          <w:p w14:paraId="6A6EC752" w14:textId="77777777" w:rsidR="00ED1509" w:rsidRPr="007520B6" w:rsidDel="008B6AF4" w:rsidRDefault="00ED1509">
            <w:pPr>
              <w:pStyle w:val="Heading1Numbered"/>
              <w:rPr>
                <w:del w:id="5691" w:author="Donovan Goode" w:date="2018-11-09T10:04:00Z"/>
                <w:rFonts w:ascii="Consolas" w:eastAsia="Times New Roman" w:hAnsi="Consolas" w:cs="Times New Roman"/>
                <w:color w:val="D4D4D4"/>
                <w:sz w:val="21"/>
                <w:szCs w:val="21"/>
              </w:rPr>
              <w:pPrChange w:id="5692" w:author="Donovan Goode" w:date="2018-11-09T10:05:00Z">
                <w:pPr>
                  <w:shd w:val="clear" w:color="auto" w:fill="1E1E1E"/>
                  <w:spacing w:line="285" w:lineRule="atLeast"/>
                </w:pPr>
              </w:pPrChange>
            </w:pPr>
            <w:del w:id="56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6E17F43" w14:textId="77777777" w:rsidR="00ED1509" w:rsidRPr="007520B6" w:rsidDel="008B6AF4" w:rsidRDefault="00ED1509">
            <w:pPr>
              <w:pStyle w:val="Heading1Numbered"/>
              <w:rPr>
                <w:del w:id="5694" w:author="Donovan Goode" w:date="2018-11-09T10:04:00Z"/>
                <w:rFonts w:ascii="Consolas" w:eastAsia="Times New Roman" w:hAnsi="Consolas" w:cs="Times New Roman"/>
                <w:color w:val="D4D4D4"/>
                <w:sz w:val="21"/>
                <w:szCs w:val="21"/>
              </w:rPr>
              <w:pPrChange w:id="5695" w:author="Donovan Goode" w:date="2018-11-09T10:05:00Z">
                <w:pPr>
                  <w:shd w:val="clear" w:color="auto" w:fill="1E1E1E"/>
                  <w:spacing w:line="285" w:lineRule="atLeast"/>
                </w:pPr>
              </w:pPrChange>
            </w:pPr>
            <w:del w:id="56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3DC0B74" w14:textId="77777777" w:rsidR="00ED1509" w:rsidRPr="007520B6" w:rsidDel="008B6AF4" w:rsidRDefault="00ED1509">
            <w:pPr>
              <w:pStyle w:val="Heading1Numbered"/>
              <w:rPr>
                <w:del w:id="5697" w:author="Donovan Goode" w:date="2018-11-09T10:04:00Z"/>
                <w:rFonts w:ascii="Consolas" w:eastAsia="Times New Roman" w:hAnsi="Consolas" w:cs="Times New Roman"/>
                <w:color w:val="D4D4D4"/>
                <w:sz w:val="21"/>
                <w:szCs w:val="21"/>
              </w:rPr>
              <w:pPrChange w:id="5698" w:author="Donovan Goode" w:date="2018-11-09T10:05:00Z">
                <w:pPr>
                  <w:shd w:val="clear" w:color="auto" w:fill="1E1E1E"/>
                  <w:spacing w:line="285" w:lineRule="atLeast"/>
                </w:pPr>
              </w:pPrChange>
            </w:pPr>
            <w:del w:id="56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150px</w:delText>
              </w:r>
              <w:r w:rsidRPr="007520B6" w:rsidDel="008B6AF4">
                <w:rPr>
                  <w:rFonts w:ascii="Consolas" w:eastAsia="Times New Roman" w:hAnsi="Consolas" w:cs="Times New Roman"/>
                  <w:color w:val="D4D4D4"/>
                  <w:sz w:val="21"/>
                  <w:szCs w:val="21"/>
                </w:rPr>
                <w:delText>;</w:delText>
              </w:r>
            </w:del>
          </w:p>
          <w:p w14:paraId="2BB01A03" w14:textId="77777777" w:rsidR="00ED1509" w:rsidRPr="007520B6" w:rsidDel="008B6AF4" w:rsidRDefault="00ED1509">
            <w:pPr>
              <w:pStyle w:val="Heading1Numbered"/>
              <w:rPr>
                <w:del w:id="5700" w:author="Donovan Goode" w:date="2018-11-09T10:04:00Z"/>
                <w:rFonts w:ascii="Consolas" w:eastAsia="Times New Roman" w:hAnsi="Consolas" w:cs="Times New Roman"/>
                <w:color w:val="D4D4D4"/>
                <w:sz w:val="21"/>
                <w:szCs w:val="21"/>
              </w:rPr>
              <w:pPrChange w:id="5701" w:author="Donovan Goode" w:date="2018-11-09T10:05:00Z">
                <w:pPr>
                  <w:shd w:val="clear" w:color="auto" w:fill="1E1E1E"/>
                  <w:spacing w:line="285" w:lineRule="atLeast"/>
                </w:pPr>
              </w:pPrChange>
            </w:pPr>
            <w:del w:id="5702" w:author="Donovan Goode" w:date="2018-11-09T10:04:00Z">
              <w:r w:rsidRPr="007520B6" w:rsidDel="008B6AF4">
                <w:rPr>
                  <w:rFonts w:ascii="Consolas" w:eastAsia="Times New Roman" w:hAnsi="Consolas" w:cs="Times New Roman"/>
                  <w:color w:val="D4D4D4"/>
                  <w:sz w:val="21"/>
                  <w:szCs w:val="21"/>
                </w:rPr>
                <w:delText xml:space="preserve">    }</w:delText>
              </w:r>
            </w:del>
          </w:p>
          <w:p w14:paraId="1DE2B9C3" w14:textId="77777777" w:rsidR="00ED1509" w:rsidRPr="007520B6" w:rsidDel="008B6AF4" w:rsidRDefault="00ED1509">
            <w:pPr>
              <w:pStyle w:val="Heading1Numbered"/>
              <w:rPr>
                <w:del w:id="5703" w:author="Donovan Goode" w:date="2018-11-09T10:04:00Z"/>
                <w:rFonts w:ascii="Consolas" w:eastAsia="Times New Roman" w:hAnsi="Consolas" w:cs="Times New Roman"/>
                <w:color w:val="D4D4D4"/>
                <w:sz w:val="21"/>
                <w:szCs w:val="21"/>
              </w:rPr>
              <w:pPrChange w:id="5704" w:author="Donovan Goode" w:date="2018-11-09T10:05:00Z">
                <w:pPr>
                  <w:shd w:val="clear" w:color="auto" w:fill="1E1E1E"/>
                  <w:spacing w:line="285" w:lineRule="atLeast"/>
                </w:pPr>
              </w:pPrChange>
            </w:pPr>
          </w:p>
          <w:p w14:paraId="1DFD2B0F" w14:textId="77777777" w:rsidR="00ED1509" w:rsidRPr="007520B6" w:rsidDel="008B6AF4" w:rsidRDefault="00ED1509">
            <w:pPr>
              <w:pStyle w:val="Heading1Numbered"/>
              <w:rPr>
                <w:del w:id="5705" w:author="Donovan Goode" w:date="2018-11-09T10:04:00Z"/>
                <w:rFonts w:ascii="Consolas" w:eastAsia="Times New Roman" w:hAnsi="Consolas" w:cs="Times New Roman"/>
                <w:color w:val="D4D4D4"/>
                <w:sz w:val="21"/>
                <w:szCs w:val="21"/>
              </w:rPr>
              <w:pPrChange w:id="5706" w:author="Donovan Goode" w:date="2018-11-09T10:05:00Z">
                <w:pPr>
                  <w:shd w:val="clear" w:color="auto" w:fill="1E1E1E"/>
                  <w:spacing w:line="285" w:lineRule="atLeast"/>
                </w:pPr>
              </w:pPrChange>
            </w:pPr>
            <w:del w:id="57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#w3_left_1</w:delText>
              </w:r>
              <w:r w:rsidRPr="007520B6" w:rsidDel="008B6AF4">
                <w:rPr>
                  <w:rFonts w:ascii="Consolas" w:eastAsia="Times New Roman" w:hAnsi="Consolas" w:cs="Times New Roman"/>
                  <w:color w:val="D4D4D4"/>
                  <w:sz w:val="21"/>
                  <w:szCs w:val="21"/>
                </w:rPr>
                <w:delText xml:space="preserve"> {</w:delText>
              </w:r>
            </w:del>
          </w:p>
          <w:p w14:paraId="1469A14A" w14:textId="77777777" w:rsidR="00ED1509" w:rsidRPr="007520B6" w:rsidDel="008B6AF4" w:rsidRDefault="00ED1509">
            <w:pPr>
              <w:pStyle w:val="Heading1Numbered"/>
              <w:rPr>
                <w:del w:id="5708" w:author="Donovan Goode" w:date="2018-11-09T10:04:00Z"/>
                <w:rFonts w:ascii="Consolas" w:eastAsia="Times New Roman" w:hAnsi="Consolas" w:cs="Times New Roman"/>
                <w:color w:val="D4D4D4"/>
                <w:sz w:val="21"/>
                <w:szCs w:val="21"/>
              </w:rPr>
              <w:pPrChange w:id="5709" w:author="Donovan Goode" w:date="2018-11-09T10:05:00Z">
                <w:pPr>
                  <w:shd w:val="clear" w:color="auto" w:fill="1E1E1E"/>
                  <w:spacing w:line="285" w:lineRule="atLeast"/>
                </w:pPr>
              </w:pPrChange>
            </w:pPr>
            <w:del w:id="57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335D4842" w14:textId="77777777" w:rsidR="00ED1509" w:rsidRPr="007520B6" w:rsidDel="008B6AF4" w:rsidRDefault="00ED1509">
            <w:pPr>
              <w:pStyle w:val="Heading1Numbered"/>
              <w:rPr>
                <w:del w:id="5711" w:author="Donovan Goode" w:date="2018-11-09T10:04:00Z"/>
                <w:rFonts w:ascii="Consolas" w:eastAsia="Times New Roman" w:hAnsi="Consolas" w:cs="Times New Roman"/>
                <w:color w:val="D4D4D4"/>
                <w:sz w:val="21"/>
                <w:szCs w:val="21"/>
              </w:rPr>
              <w:pPrChange w:id="5712" w:author="Donovan Goode" w:date="2018-11-09T10:05:00Z">
                <w:pPr>
                  <w:shd w:val="clear" w:color="auto" w:fill="1E1E1E"/>
                  <w:spacing w:line="285" w:lineRule="atLeast"/>
                </w:pPr>
              </w:pPrChange>
            </w:pPr>
            <w:del w:id="5713" w:author="Donovan Goode" w:date="2018-11-09T10:04:00Z">
              <w:r w:rsidRPr="007520B6" w:rsidDel="008B6AF4">
                <w:rPr>
                  <w:rFonts w:ascii="Consolas" w:eastAsia="Times New Roman" w:hAnsi="Consolas" w:cs="Times New Roman"/>
                  <w:color w:val="D4D4D4"/>
                  <w:sz w:val="21"/>
                  <w:szCs w:val="21"/>
                </w:rPr>
                <w:delText xml:space="preserve">    }</w:delText>
              </w:r>
            </w:del>
          </w:p>
          <w:p w14:paraId="1CA9E48B" w14:textId="77777777" w:rsidR="00ED1509" w:rsidRPr="007520B6" w:rsidDel="008B6AF4" w:rsidRDefault="00ED1509">
            <w:pPr>
              <w:pStyle w:val="Heading1Numbered"/>
              <w:rPr>
                <w:del w:id="5714" w:author="Donovan Goode" w:date="2018-11-09T10:04:00Z"/>
                <w:rFonts w:ascii="Consolas" w:eastAsia="Times New Roman" w:hAnsi="Consolas" w:cs="Times New Roman"/>
                <w:color w:val="D4D4D4"/>
                <w:sz w:val="21"/>
                <w:szCs w:val="21"/>
              </w:rPr>
              <w:pPrChange w:id="5715" w:author="Donovan Goode" w:date="2018-11-09T10:05:00Z">
                <w:pPr>
                  <w:shd w:val="clear" w:color="auto" w:fill="1E1E1E"/>
                  <w:spacing w:line="285" w:lineRule="atLeast"/>
                </w:pPr>
              </w:pPrChange>
            </w:pPr>
          </w:p>
          <w:p w14:paraId="3CB176CC" w14:textId="77777777" w:rsidR="00ED1509" w:rsidRPr="007520B6" w:rsidDel="008B6AF4" w:rsidRDefault="00ED1509">
            <w:pPr>
              <w:pStyle w:val="Heading1Numbered"/>
              <w:rPr>
                <w:del w:id="5716" w:author="Donovan Goode" w:date="2018-11-09T10:04:00Z"/>
                <w:rFonts w:ascii="Consolas" w:eastAsia="Times New Roman" w:hAnsi="Consolas" w:cs="Times New Roman"/>
                <w:color w:val="D4D4D4"/>
                <w:sz w:val="21"/>
                <w:szCs w:val="21"/>
              </w:rPr>
              <w:pPrChange w:id="5717" w:author="Donovan Goode" w:date="2018-11-09T10:05:00Z">
                <w:pPr>
                  <w:shd w:val="clear" w:color="auto" w:fill="1E1E1E"/>
                  <w:spacing w:line="285" w:lineRule="atLeast"/>
                </w:pPr>
              </w:pPrChange>
            </w:pPr>
            <w:del w:id="57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#w3_left_2</w:delText>
              </w:r>
              <w:r w:rsidRPr="007520B6" w:rsidDel="008B6AF4">
                <w:rPr>
                  <w:rFonts w:ascii="Consolas" w:eastAsia="Times New Roman" w:hAnsi="Consolas" w:cs="Times New Roman"/>
                  <w:color w:val="D4D4D4"/>
                  <w:sz w:val="21"/>
                  <w:szCs w:val="21"/>
                </w:rPr>
                <w:delText xml:space="preserve"> {</w:delText>
              </w:r>
            </w:del>
          </w:p>
          <w:p w14:paraId="7F2742D4" w14:textId="77777777" w:rsidR="00ED1509" w:rsidRPr="007520B6" w:rsidDel="008B6AF4" w:rsidRDefault="00ED1509">
            <w:pPr>
              <w:pStyle w:val="Heading1Numbered"/>
              <w:rPr>
                <w:del w:id="5719" w:author="Donovan Goode" w:date="2018-11-09T10:04:00Z"/>
                <w:rFonts w:ascii="Consolas" w:eastAsia="Times New Roman" w:hAnsi="Consolas" w:cs="Times New Roman"/>
                <w:color w:val="D4D4D4"/>
                <w:sz w:val="21"/>
                <w:szCs w:val="21"/>
              </w:rPr>
              <w:pPrChange w:id="5720" w:author="Donovan Goode" w:date="2018-11-09T10:05:00Z">
                <w:pPr>
                  <w:shd w:val="clear" w:color="auto" w:fill="1E1E1E"/>
                  <w:spacing w:line="285" w:lineRule="atLeast"/>
                </w:pPr>
              </w:pPrChange>
            </w:pPr>
            <w:del w:id="57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19px</w:delText>
              </w:r>
              <w:r w:rsidRPr="007520B6" w:rsidDel="008B6AF4">
                <w:rPr>
                  <w:rFonts w:ascii="Consolas" w:eastAsia="Times New Roman" w:hAnsi="Consolas" w:cs="Times New Roman"/>
                  <w:color w:val="D4D4D4"/>
                  <w:sz w:val="21"/>
                  <w:szCs w:val="21"/>
                </w:rPr>
                <w:delText>;</w:delText>
              </w:r>
            </w:del>
          </w:p>
          <w:p w14:paraId="203BAD3D" w14:textId="77777777" w:rsidR="00ED1509" w:rsidRPr="007520B6" w:rsidDel="008B6AF4" w:rsidRDefault="00ED1509">
            <w:pPr>
              <w:pStyle w:val="Heading1Numbered"/>
              <w:rPr>
                <w:del w:id="5722" w:author="Donovan Goode" w:date="2018-11-09T10:04:00Z"/>
                <w:rFonts w:ascii="Consolas" w:eastAsia="Times New Roman" w:hAnsi="Consolas" w:cs="Times New Roman"/>
                <w:color w:val="D4D4D4"/>
                <w:sz w:val="21"/>
                <w:szCs w:val="21"/>
              </w:rPr>
              <w:pPrChange w:id="5723" w:author="Donovan Goode" w:date="2018-11-09T10:05:00Z">
                <w:pPr>
                  <w:shd w:val="clear" w:color="auto" w:fill="1E1E1E"/>
                  <w:spacing w:line="285" w:lineRule="atLeast"/>
                </w:pPr>
              </w:pPrChange>
            </w:pPr>
            <w:del w:id="5724" w:author="Donovan Goode" w:date="2018-11-09T10:04:00Z">
              <w:r w:rsidRPr="007520B6" w:rsidDel="008B6AF4">
                <w:rPr>
                  <w:rFonts w:ascii="Consolas" w:eastAsia="Times New Roman" w:hAnsi="Consolas" w:cs="Times New Roman"/>
                  <w:color w:val="D4D4D4"/>
                  <w:sz w:val="21"/>
                  <w:szCs w:val="21"/>
                </w:rPr>
                <w:delText xml:space="preserve">    }</w:delText>
              </w:r>
            </w:del>
          </w:p>
          <w:p w14:paraId="2C71B821" w14:textId="77777777" w:rsidR="00ED1509" w:rsidRPr="007520B6" w:rsidDel="008B6AF4" w:rsidRDefault="00ED1509">
            <w:pPr>
              <w:pStyle w:val="Heading1Numbered"/>
              <w:rPr>
                <w:del w:id="5725" w:author="Donovan Goode" w:date="2018-11-09T10:04:00Z"/>
                <w:rFonts w:ascii="Consolas" w:eastAsia="Times New Roman" w:hAnsi="Consolas" w:cs="Times New Roman"/>
                <w:color w:val="D4D4D4"/>
                <w:sz w:val="21"/>
                <w:szCs w:val="21"/>
              </w:rPr>
              <w:pPrChange w:id="5726" w:author="Donovan Goode" w:date="2018-11-09T10:05:00Z">
                <w:pPr>
                  <w:shd w:val="clear" w:color="auto" w:fill="1E1E1E"/>
                  <w:spacing w:line="285" w:lineRule="atLeast"/>
                </w:pPr>
              </w:pPrChange>
            </w:pPr>
          </w:p>
          <w:p w14:paraId="21B1A1F5" w14:textId="77777777" w:rsidR="00ED1509" w:rsidRPr="007520B6" w:rsidDel="008B6AF4" w:rsidRDefault="00ED1509">
            <w:pPr>
              <w:pStyle w:val="Heading1Numbered"/>
              <w:rPr>
                <w:del w:id="5727" w:author="Donovan Goode" w:date="2018-11-09T10:04:00Z"/>
                <w:rFonts w:ascii="Consolas" w:eastAsia="Times New Roman" w:hAnsi="Consolas" w:cs="Times New Roman"/>
                <w:color w:val="D4D4D4"/>
                <w:sz w:val="21"/>
                <w:szCs w:val="21"/>
              </w:rPr>
              <w:pPrChange w:id="5728" w:author="Donovan Goode" w:date="2018-11-09T10:05:00Z">
                <w:pPr>
                  <w:shd w:val="clear" w:color="auto" w:fill="1E1E1E"/>
                  <w:spacing w:line="285" w:lineRule="atLeast"/>
                </w:pPr>
              </w:pPrChange>
            </w:pPr>
            <w:del w:id="57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#w3_left_3</w:delText>
              </w:r>
              <w:r w:rsidRPr="007520B6" w:rsidDel="008B6AF4">
                <w:rPr>
                  <w:rFonts w:ascii="Consolas" w:eastAsia="Times New Roman" w:hAnsi="Consolas" w:cs="Times New Roman"/>
                  <w:color w:val="D4D4D4"/>
                  <w:sz w:val="21"/>
                  <w:szCs w:val="21"/>
                </w:rPr>
                <w:delText xml:space="preserve"> {</w:delText>
              </w:r>
            </w:del>
          </w:p>
          <w:p w14:paraId="369EF0EC" w14:textId="77777777" w:rsidR="00ED1509" w:rsidRPr="007520B6" w:rsidDel="008B6AF4" w:rsidRDefault="00ED1509">
            <w:pPr>
              <w:pStyle w:val="Heading1Numbered"/>
              <w:rPr>
                <w:del w:id="5730" w:author="Donovan Goode" w:date="2018-11-09T10:04:00Z"/>
                <w:rFonts w:ascii="Consolas" w:eastAsia="Times New Roman" w:hAnsi="Consolas" w:cs="Times New Roman"/>
                <w:color w:val="D4D4D4"/>
                <w:sz w:val="21"/>
                <w:szCs w:val="21"/>
              </w:rPr>
              <w:pPrChange w:id="5731" w:author="Donovan Goode" w:date="2018-11-09T10:05:00Z">
                <w:pPr>
                  <w:shd w:val="clear" w:color="auto" w:fill="1E1E1E"/>
                  <w:spacing w:line="285" w:lineRule="atLeast"/>
                </w:pPr>
              </w:pPrChange>
            </w:pPr>
            <w:del w:id="57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38px</w:delText>
              </w:r>
              <w:r w:rsidRPr="007520B6" w:rsidDel="008B6AF4">
                <w:rPr>
                  <w:rFonts w:ascii="Consolas" w:eastAsia="Times New Roman" w:hAnsi="Consolas" w:cs="Times New Roman"/>
                  <w:color w:val="D4D4D4"/>
                  <w:sz w:val="21"/>
                  <w:szCs w:val="21"/>
                </w:rPr>
                <w:delText>;</w:delText>
              </w:r>
            </w:del>
          </w:p>
          <w:p w14:paraId="0A8D5B10" w14:textId="77777777" w:rsidR="00ED1509" w:rsidRPr="007520B6" w:rsidDel="008B6AF4" w:rsidRDefault="00ED1509">
            <w:pPr>
              <w:pStyle w:val="Heading1Numbered"/>
              <w:rPr>
                <w:del w:id="5733" w:author="Donovan Goode" w:date="2018-11-09T10:04:00Z"/>
                <w:rFonts w:ascii="Consolas" w:eastAsia="Times New Roman" w:hAnsi="Consolas" w:cs="Times New Roman"/>
                <w:color w:val="D4D4D4"/>
                <w:sz w:val="21"/>
                <w:szCs w:val="21"/>
              </w:rPr>
              <w:pPrChange w:id="5734" w:author="Donovan Goode" w:date="2018-11-09T10:05:00Z">
                <w:pPr>
                  <w:shd w:val="clear" w:color="auto" w:fill="1E1E1E"/>
                  <w:spacing w:line="285" w:lineRule="atLeast"/>
                </w:pPr>
              </w:pPrChange>
            </w:pPr>
            <w:del w:id="5735" w:author="Donovan Goode" w:date="2018-11-09T10:04:00Z">
              <w:r w:rsidRPr="007520B6" w:rsidDel="008B6AF4">
                <w:rPr>
                  <w:rFonts w:ascii="Consolas" w:eastAsia="Times New Roman" w:hAnsi="Consolas" w:cs="Times New Roman"/>
                  <w:color w:val="D4D4D4"/>
                  <w:sz w:val="21"/>
                  <w:szCs w:val="21"/>
                </w:rPr>
                <w:delText xml:space="preserve">    }</w:delText>
              </w:r>
            </w:del>
          </w:p>
          <w:p w14:paraId="6BEB39AB" w14:textId="77777777" w:rsidR="00ED1509" w:rsidRPr="007520B6" w:rsidDel="008B6AF4" w:rsidRDefault="00ED1509">
            <w:pPr>
              <w:pStyle w:val="Heading1Numbered"/>
              <w:rPr>
                <w:del w:id="5736" w:author="Donovan Goode" w:date="2018-11-09T10:04:00Z"/>
                <w:rFonts w:ascii="Consolas" w:eastAsia="Times New Roman" w:hAnsi="Consolas" w:cs="Times New Roman"/>
                <w:color w:val="D4D4D4"/>
                <w:sz w:val="21"/>
                <w:szCs w:val="21"/>
              </w:rPr>
              <w:pPrChange w:id="5737" w:author="Donovan Goode" w:date="2018-11-09T10:05:00Z">
                <w:pPr>
                  <w:shd w:val="clear" w:color="auto" w:fill="1E1E1E"/>
                  <w:spacing w:line="285" w:lineRule="atLeast"/>
                </w:pPr>
              </w:pPrChange>
            </w:pPr>
          </w:p>
          <w:p w14:paraId="3A10528D" w14:textId="77777777" w:rsidR="00ED1509" w:rsidRPr="007520B6" w:rsidDel="008B6AF4" w:rsidRDefault="00ED1509">
            <w:pPr>
              <w:pStyle w:val="Heading1Numbered"/>
              <w:rPr>
                <w:del w:id="5738" w:author="Donovan Goode" w:date="2018-11-09T10:04:00Z"/>
                <w:rFonts w:ascii="Consolas" w:eastAsia="Times New Roman" w:hAnsi="Consolas" w:cs="Times New Roman"/>
                <w:color w:val="D4D4D4"/>
                <w:sz w:val="21"/>
                <w:szCs w:val="21"/>
              </w:rPr>
              <w:pPrChange w:id="5739" w:author="Donovan Goode" w:date="2018-11-09T10:05:00Z">
                <w:pPr>
                  <w:shd w:val="clear" w:color="auto" w:fill="1E1E1E"/>
                  <w:spacing w:line="285" w:lineRule="atLeast"/>
                </w:pPr>
              </w:pPrChange>
            </w:pPr>
            <w:del w:id="57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#w3_left_4</w:delText>
              </w:r>
              <w:r w:rsidRPr="007520B6" w:rsidDel="008B6AF4">
                <w:rPr>
                  <w:rFonts w:ascii="Consolas" w:eastAsia="Times New Roman" w:hAnsi="Consolas" w:cs="Times New Roman"/>
                  <w:color w:val="D4D4D4"/>
                  <w:sz w:val="21"/>
                  <w:szCs w:val="21"/>
                </w:rPr>
                <w:delText xml:space="preserve"> {</w:delText>
              </w:r>
            </w:del>
          </w:p>
          <w:p w14:paraId="1F3BC7C3" w14:textId="77777777" w:rsidR="00ED1509" w:rsidRPr="007520B6" w:rsidDel="008B6AF4" w:rsidRDefault="00ED1509">
            <w:pPr>
              <w:pStyle w:val="Heading1Numbered"/>
              <w:rPr>
                <w:del w:id="5741" w:author="Donovan Goode" w:date="2018-11-09T10:04:00Z"/>
                <w:rFonts w:ascii="Consolas" w:eastAsia="Times New Roman" w:hAnsi="Consolas" w:cs="Times New Roman"/>
                <w:color w:val="D4D4D4"/>
                <w:sz w:val="21"/>
                <w:szCs w:val="21"/>
              </w:rPr>
              <w:pPrChange w:id="5742" w:author="Donovan Goode" w:date="2018-11-09T10:05:00Z">
                <w:pPr>
                  <w:shd w:val="clear" w:color="auto" w:fill="1E1E1E"/>
                  <w:spacing w:line="285" w:lineRule="atLeast"/>
                </w:pPr>
              </w:pPrChange>
            </w:pPr>
            <w:del w:id="57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58px</w:delText>
              </w:r>
              <w:r w:rsidRPr="007520B6" w:rsidDel="008B6AF4">
                <w:rPr>
                  <w:rFonts w:ascii="Consolas" w:eastAsia="Times New Roman" w:hAnsi="Consolas" w:cs="Times New Roman"/>
                  <w:color w:val="D4D4D4"/>
                  <w:sz w:val="21"/>
                  <w:szCs w:val="21"/>
                </w:rPr>
                <w:delText>;</w:delText>
              </w:r>
            </w:del>
          </w:p>
          <w:p w14:paraId="536B43D4" w14:textId="77777777" w:rsidR="00ED1509" w:rsidRPr="007520B6" w:rsidDel="008B6AF4" w:rsidRDefault="00ED1509">
            <w:pPr>
              <w:pStyle w:val="Heading1Numbered"/>
              <w:rPr>
                <w:del w:id="5744" w:author="Donovan Goode" w:date="2018-11-09T10:04:00Z"/>
                <w:rFonts w:ascii="Consolas" w:eastAsia="Times New Roman" w:hAnsi="Consolas" w:cs="Times New Roman"/>
                <w:color w:val="D4D4D4"/>
                <w:sz w:val="21"/>
                <w:szCs w:val="21"/>
              </w:rPr>
              <w:pPrChange w:id="5745" w:author="Donovan Goode" w:date="2018-11-09T10:05:00Z">
                <w:pPr>
                  <w:shd w:val="clear" w:color="auto" w:fill="1E1E1E"/>
                  <w:spacing w:line="285" w:lineRule="atLeast"/>
                </w:pPr>
              </w:pPrChange>
            </w:pPr>
            <w:del w:id="5746" w:author="Donovan Goode" w:date="2018-11-09T10:04:00Z">
              <w:r w:rsidRPr="007520B6" w:rsidDel="008B6AF4">
                <w:rPr>
                  <w:rFonts w:ascii="Consolas" w:eastAsia="Times New Roman" w:hAnsi="Consolas" w:cs="Times New Roman"/>
                  <w:color w:val="D4D4D4"/>
                  <w:sz w:val="21"/>
                  <w:szCs w:val="21"/>
                </w:rPr>
                <w:delText xml:space="preserve">    }</w:delText>
              </w:r>
            </w:del>
          </w:p>
          <w:p w14:paraId="5515FA80" w14:textId="77777777" w:rsidR="00ED1509" w:rsidRPr="007520B6" w:rsidDel="008B6AF4" w:rsidRDefault="00ED1509">
            <w:pPr>
              <w:pStyle w:val="Heading1Numbered"/>
              <w:rPr>
                <w:del w:id="5747" w:author="Donovan Goode" w:date="2018-11-09T10:04:00Z"/>
                <w:rFonts w:ascii="Consolas" w:eastAsia="Times New Roman" w:hAnsi="Consolas" w:cs="Times New Roman"/>
                <w:color w:val="D4D4D4"/>
                <w:sz w:val="21"/>
                <w:szCs w:val="21"/>
              </w:rPr>
              <w:pPrChange w:id="5748" w:author="Donovan Goode" w:date="2018-11-09T10:05:00Z">
                <w:pPr>
                  <w:shd w:val="clear" w:color="auto" w:fill="1E1E1E"/>
                  <w:spacing w:line="285" w:lineRule="atLeast"/>
                </w:pPr>
              </w:pPrChange>
            </w:pPr>
          </w:p>
          <w:p w14:paraId="4737DC36" w14:textId="77777777" w:rsidR="00ED1509" w:rsidRPr="007520B6" w:rsidDel="008B6AF4" w:rsidRDefault="00ED1509">
            <w:pPr>
              <w:pStyle w:val="Heading1Numbered"/>
              <w:rPr>
                <w:del w:id="5749" w:author="Donovan Goode" w:date="2018-11-09T10:04:00Z"/>
                <w:rFonts w:ascii="Consolas" w:eastAsia="Times New Roman" w:hAnsi="Consolas" w:cs="Times New Roman"/>
                <w:color w:val="D4D4D4"/>
                <w:sz w:val="21"/>
                <w:szCs w:val="21"/>
              </w:rPr>
              <w:pPrChange w:id="5750" w:author="Donovan Goode" w:date="2018-11-09T10:05:00Z">
                <w:pPr>
                  <w:shd w:val="clear" w:color="auto" w:fill="1E1E1E"/>
                  <w:spacing w:line="285" w:lineRule="atLeast"/>
                </w:pPr>
              </w:pPrChange>
            </w:pPr>
            <w:del w:id="57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#w3_left_5</w:delText>
              </w:r>
              <w:r w:rsidRPr="007520B6" w:rsidDel="008B6AF4">
                <w:rPr>
                  <w:rFonts w:ascii="Consolas" w:eastAsia="Times New Roman" w:hAnsi="Consolas" w:cs="Times New Roman"/>
                  <w:color w:val="D4D4D4"/>
                  <w:sz w:val="21"/>
                  <w:szCs w:val="21"/>
                </w:rPr>
                <w:delText xml:space="preserve"> {</w:delText>
              </w:r>
            </w:del>
          </w:p>
          <w:p w14:paraId="4507EA0B" w14:textId="77777777" w:rsidR="00ED1509" w:rsidRPr="007520B6" w:rsidDel="008B6AF4" w:rsidRDefault="00ED1509">
            <w:pPr>
              <w:pStyle w:val="Heading1Numbered"/>
              <w:rPr>
                <w:del w:id="5752" w:author="Donovan Goode" w:date="2018-11-09T10:04:00Z"/>
                <w:rFonts w:ascii="Consolas" w:eastAsia="Times New Roman" w:hAnsi="Consolas" w:cs="Times New Roman"/>
                <w:color w:val="D4D4D4"/>
                <w:sz w:val="21"/>
                <w:szCs w:val="21"/>
              </w:rPr>
              <w:pPrChange w:id="5753" w:author="Donovan Goode" w:date="2018-11-09T10:05:00Z">
                <w:pPr>
                  <w:shd w:val="clear" w:color="auto" w:fill="1E1E1E"/>
                  <w:spacing w:line="285" w:lineRule="atLeast"/>
                </w:pPr>
              </w:pPrChange>
            </w:pPr>
            <w:del w:id="57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77px</w:delText>
              </w:r>
              <w:r w:rsidRPr="007520B6" w:rsidDel="008B6AF4">
                <w:rPr>
                  <w:rFonts w:ascii="Consolas" w:eastAsia="Times New Roman" w:hAnsi="Consolas" w:cs="Times New Roman"/>
                  <w:color w:val="D4D4D4"/>
                  <w:sz w:val="21"/>
                  <w:szCs w:val="21"/>
                </w:rPr>
                <w:delText>;</w:delText>
              </w:r>
            </w:del>
          </w:p>
          <w:p w14:paraId="5BAA8D73" w14:textId="77777777" w:rsidR="00ED1509" w:rsidRPr="007520B6" w:rsidDel="008B6AF4" w:rsidRDefault="00ED1509">
            <w:pPr>
              <w:pStyle w:val="Heading1Numbered"/>
              <w:rPr>
                <w:del w:id="5755" w:author="Donovan Goode" w:date="2018-11-09T10:04:00Z"/>
                <w:rFonts w:ascii="Consolas" w:eastAsia="Times New Roman" w:hAnsi="Consolas" w:cs="Times New Roman"/>
                <w:color w:val="D4D4D4"/>
                <w:sz w:val="21"/>
                <w:szCs w:val="21"/>
              </w:rPr>
              <w:pPrChange w:id="5756" w:author="Donovan Goode" w:date="2018-11-09T10:05:00Z">
                <w:pPr>
                  <w:shd w:val="clear" w:color="auto" w:fill="1E1E1E"/>
                  <w:spacing w:line="285" w:lineRule="atLeast"/>
                </w:pPr>
              </w:pPrChange>
            </w:pPr>
            <w:del w:id="5757" w:author="Donovan Goode" w:date="2018-11-09T10:04:00Z">
              <w:r w:rsidRPr="007520B6" w:rsidDel="008B6AF4">
                <w:rPr>
                  <w:rFonts w:ascii="Consolas" w:eastAsia="Times New Roman" w:hAnsi="Consolas" w:cs="Times New Roman"/>
                  <w:color w:val="D4D4D4"/>
                  <w:sz w:val="21"/>
                  <w:szCs w:val="21"/>
                </w:rPr>
                <w:delText xml:space="preserve">    }</w:delText>
              </w:r>
            </w:del>
          </w:p>
          <w:p w14:paraId="39014C5F" w14:textId="77777777" w:rsidR="00ED1509" w:rsidRPr="007520B6" w:rsidDel="008B6AF4" w:rsidRDefault="00ED1509">
            <w:pPr>
              <w:pStyle w:val="Heading1Numbered"/>
              <w:rPr>
                <w:del w:id="5758" w:author="Donovan Goode" w:date="2018-11-09T10:04:00Z"/>
                <w:rFonts w:ascii="Consolas" w:eastAsia="Times New Roman" w:hAnsi="Consolas" w:cs="Times New Roman"/>
                <w:color w:val="D4D4D4"/>
                <w:sz w:val="21"/>
                <w:szCs w:val="21"/>
              </w:rPr>
              <w:pPrChange w:id="5759" w:author="Donovan Goode" w:date="2018-11-09T10:05:00Z">
                <w:pPr>
                  <w:shd w:val="clear" w:color="auto" w:fill="1E1E1E"/>
                  <w:spacing w:line="285" w:lineRule="atLeast"/>
                </w:pPr>
              </w:pPrChange>
            </w:pPr>
          </w:p>
          <w:p w14:paraId="01DB98F4" w14:textId="77777777" w:rsidR="00ED1509" w:rsidRPr="007520B6" w:rsidDel="008B6AF4" w:rsidRDefault="00ED1509">
            <w:pPr>
              <w:pStyle w:val="Heading1Numbered"/>
              <w:rPr>
                <w:del w:id="5760" w:author="Donovan Goode" w:date="2018-11-09T10:04:00Z"/>
                <w:rFonts w:ascii="Consolas" w:eastAsia="Times New Roman" w:hAnsi="Consolas" w:cs="Times New Roman"/>
                <w:color w:val="D4D4D4"/>
                <w:sz w:val="21"/>
                <w:szCs w:val="21"/>
              </w:rPr>
              <w:pPrChange w:id="5761" w:author="Donovan Goode" w:date="2018-11-09T10:05:00Z">
                <w:pPr>
                  <w:shd w:val="clear" w:color="auto" w:fill="1E1E1E"/>
                  <w:spacing w:line="285" w:lineRule="atLeast"/>
                </w:pPr>
              </w:pPrChange>
            </w:pPr>
            <w:del w:id="57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#w3_left_6</w:delText>
              </w:r>
              <w:r w:rsidRPr="007520B6" w:rsidDel="008B6AF4">
                <w:rPr>
                  <w:rFonts w:ascii="Consolas" w:eastAsia="Times New Roman" w:hAnsi="Consolas" w:cs="Times New Roman"/>
                  <w:color w:val="D4D4D4"/>
                  <w:sz w:val="21"/>
                  <w:szCs w:val="21"/>
                </w:rPr>
                <w:delText xml:space="preserve"> {</w:delText>
              </w:r>
            </w:del>
          </w:p>
          <w:p w14:paraId="60878435" w14:textId="77777777" w:rsidR="00ED1509" w:rsidRPr="007520B6" w:rsidDel="008B6AF4" w:rsidRDefault="00ED1509">
            <w:pPr>
              <w:pStyle w:val="Heading1Numbered"/>
              <w:rPr>
                <w:del w:id="5763" w:author="Donovan Goode" w:date="2018-11-09T10:04:00Z"/>
                <w:rFonts w:ascii="Consolas" w:eastAsia="Times New Roman" w:hAnsi="Consolas" w:cs="Times New Roman"/>
                <w:color w:val="D4D4D4"/>
                <w:sz w:val="21"/>
                <w:szCs w:val="21"/>
              </w:rPr>
              <w:pPrChange w:id="5764" w:author="Donovan Goode" w:date="2018-11-09T10:05:00Z">
                <w:pPr>
                  <w:shd w:val="clear" w:color="auto" w:fill="1E1E1E"/>
                  <w:spacing w:line="285" w:lineRule="atLeast"/>
                </w:pPr>
              </w:pPrChange>
            </w:pPr>
            <w:del w:id="57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96px</w:delText>
              </w:r>
              <w:r w:rsidRPr="007520B6" w:rsidDel="008B6AF4">
                <w:rPr>
                  <w:rFonts w:ascii="Consolas" w:eastAsia="Times New Roman" w:hAnsi="Consolas" w:cs="Times New Roman"/>
                  <w:color w:val="D4D4D4"/>
                  <w:sz w:val="21"/>
                  <w:szCs w:val="21"/>
                </w:rPr>
                <w:delText>;</w:delText>
              </w:r>
            </w:del>
          </w:p>
          <w:p w14:paraId="49E7CE9B" w14:textId="77777777" w:rsidR="00ED1509" w:rsidRPr="007520B6" w:rsidDel="008B6AF4" w:rsidRDefault="00ED1509">
            <w:pPr>
              <w:pStyle w:val="Heading1Numbered"/>
              <w:rPr>
                <w:del w:id="5766" w:author="Donovan Goode" w:date="2018-11-09T10:04:00Z"/>
                <w:rFonts w:ascii="Consolas" w:eastAsia="Times New Roman" w:hAnsi="Consolas" w:cs="Times New Roman"/>
                <w:color w:val="D4D4D4"/>
                <w:sz w:val="21"/>
                <w:szCs w:val="21"/>
              </w:rPr>
              <w:pPrChange w:id="5767" w:author="Donovan Goode" w:date="2018-11-09T10:05:00Z">
                <w:pPr>
                  <w:shd w:val="clear" w:color="auto" w:fill="1E1E1E"/>
                  <w:spacing w:line="285" w:lineRule="atLeast"/>
                </w:pPr>
              </w:pPrChange>
            </w:pPr>
            <w:del w:id="5768" w:author="Donovan Goode" w:date="2018-11-09T10:04:00Z">
              <w:r w:rsidRPr="007520B6" w:rsidDel="008B6AF4">
                <w:rPr>
                  <w:rFonts w:ascii="Consolas" w:eastAsia="Times New Roman" w:hAnsi="Consolas" w:cs="Times New Roman"/>
                  <w:color w:val="D4D4D4"/>
                  <w:sz w:val="21"/>
                  <w:szCs w:val="21"/>
                </w:rPr>
                <w:delText xml:space="preserve">    }</w:delText>
              </w:r>
            </w:del>
          </w:p>
          <w:p w14:paraId="5CEDE99F" w14:textId="77777777" w:rsidR="00ED1509" w:rsidRPr="007520B6" w:rsidDel="008B6AF4" w:rsidRDefault="00ED1509">
            <w:pPr>
              <w:pStyle w:val="Heading1Numbered"/>
              <w:rPr>
                <w:del w:id="5769" w:author="Donovan Goode" w:date="2018-11-09T10:04:00Z"/>
                <w:rFonts w:ascii="Consolas" w:eastAsia="Times New Roman" w:hAnsi="Consolas" w:cs="Times New Roman"/>
                <w:color w:val="D4D4D4"/>
                <w:sz w:val="21"/>
                <w:szCs w:val="21"/>
              </w:rPr>
              <w:pPrChange w:id="5770" w:author="Donovan Goode" w:date="2018-11-09T10:05:00Z">
                <w:pPr>
                  <w:shd w:val="clear" w:color="auto" w:fill="1E1E1E"/>
                  <w:spacing w:line="285" w:lineRule="atLeast"/>
                </w:pPr>
              </w:pPrChange>
            </w:pPr>
          </w:p>
          <w:p w14:paraId="2E286662" w14:textId="77777777" w:rsidR="00ED1509" w:rsidRPr="007520B6" w:rsidDel="008B6AF4" w:rsidRDefault="00ED1509">
            <w:pPr>
              <w:pStyle w:val="Heading1Numbered"/>
              <w:rPr>
                <w:del w:id="5771" w:author="Donovan Goode" w:date="2018-11-09T10:04:00Z"/>
                <w:rFonts w:ascii="Consolas" w:eastAsia="Times New Roman" w:hAnsi="Consolas" w:cs="Times New Roman"/>
                <w:color w:val="D4D4D4"/>
                <w:sz w:val="21"/>
                <w:szCs w:val="21"/>
              </w:rPr>
              <w:pPrChange w:id="5772" w:author="Donovan Goode" w:date="2018-11-09T10:05:00Z">
                <w:pPr>
                  <w:shd w:val="clear" w:color="auto" w:fill="1E1E1E"/>
                  <w:spacing w:line="285" w:lineRule="atLeast"/>
                </w:pPr>
              </w:pPrChange>
            </w:pPr>
            <w:del w:id="57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#w3_left_7</w:delText>
              </w:r>
              <w:r w:rsidRPr="007520B6" w:rsidDel="008B6AF4">
                <w:rPr>
                  <w:rFonts w:ascii="Consolas" w:eastAsia="Times New Roman" w:hAnsi="Consolas" w:cs="Times New Roman"/>
                  <w:color w:val="D4D4D4"/>
                  <w:sz w:val="21"/>
                  <w:szCs w:val="21"/>
                </w:rPr>
                <w:delText xml:space="preserve"> {</w:delText>
              </w:r>
            </w:del>
          </w:p>
          <w:p w14:paraId="5EEC8D79" w14:textId="77777777" w:rsidR="00ED1509" w:rsidRPr="007520B6" w:rsidDel="008B6AF4" w:rsidRDefault="00ED1509">
            <w:pPr>
              <w:pStyle w:val="Heading1Numbered"/>
              <w:rPr>
                <w:del w:id="5774" w:author="Donovan Goode" w:date="2018-11-09T10:04:00Z"/>
                <w:rFonts w:ascii="Consolas" w:eastAsia="Times New Roman" w:hAnsi="Consolas" w:cs="Times New Roman"/>
                <w:color w:val="D4D4D4"/>
                <w:sz w:val="21"/>
                <w:szCs w:val="21"/>
              </w:rPr>
              <w:pPrChange w:id="5775" w:author="Donovan Goode" w:date="2018-11-09T10:05:00Z">
                <w:pPr>
                  <w:shd w:val="clear" w:color="auto" w:fill="1E1E1E"/>
                  <w:spacing w:line="285" w:lineRule="atLeast"/>
                </w:pPr>
              </w:pPrChange>
            </w:pPr>
            <w:del w:id="57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116px</w:delText>
              </w:r>
              <w:r w:rsidRPr="007520B6" w:rsidDel="008B6AF4">
                <w:rPr>
                  <w:rFonts w:ascii="Consolas" w:eastAsia="Times New Roman" w:hAnsi="Consolas" w:cs="Times New Roman"/>
                  <w:color w:val="D4D4D4"/>
                  <w:sz w:val="21"/>
                  <w:szCs w:val="21"/>
                </w:rPr>
                <w:delText>;</w:delText>
              </w:r>
            </w:del>
          </w:p>
          <w:p w14:paraId="33FC4CED" w14:textId="77777777" w:rsidR="00ED1509" w:rsidRPr="007520B6" w:rsidDel="008B6AF4" w:rsidRDefault="00ED1509">
            <w:pPr>
              <w:pStyle w:val="Heading1Numbered"/>
              <w:rPr>
                <w:del w:id="5777" w:author="Donovan Goode" w:date="2018-11-09T10:04:00Z"/>
                <w:rFonts w:ascii="Consolas" w:eastAsia="Times New Roman" w:hAnsi="Consolas" w:cs="Times New Roman"/>
                <w:color w:val="D4D4D4"/>
                <w:sz w:val="21"/>
                <w:szCs w:val="21"/>
              </w:rPr>
              <w:pPrChange w:id="5778" w:author="Donovan Goode" w:date="2018-11-09T10:05:00Z">
                <w:pPr>
                  <w:shd w:val="clear" w:color="auto" w:fill="1E1E1E"/>
                  <w:spacing w:line="285" w:lineRule="atLeast"/>
                </w:pPr>
              </w:pPrChange>
            </w:pPr>
            <w:del w:id="5779" w:author="Donovan Goode" w:date="2018-11-09T10:04:00Z">
              <w:r w:rsidRPr="007520B6" w:rsidDel="008B6AF4">
                <w:rPr>
                  <w:rFonts w:ascii="Consolas" w:eastAsia="Times New Roman" w:hAnsi="Consolas" w:cs="Times New Roman"/>
                  <w:color w:val="D4D4D4"/>
                  <w:sz w:val="21"/>
                  <w:szCs w:val="21"/>
                </w:rPr>
                <w:delText xml:space="preserve">    }</w:delText>
              </w:r>
            </w:del>
          </w:p>
          <w:p w14:paraId="711FDE23" w14:textId="77777777" w:rsidR="00ED1509" w:rsidRPr="007520B6" w:rsidDel="008B6AF4" w:rsidRDefault="00ED1509">
            <w:pPr>
              <w:pStyle w:val="Heading1Numbered"/>
              <w:rPr>
                <w:del w:id="5780" w:author="Donovan Goode" w:date="2018-11-09T10:04:00Z"/>
                <w:rFonts w:ascii="Consolas" w:eastAsia="Times New Roman" w:hAnsi="Consolas" w:cs="Times New Roman"/>
                <w:color w:val="D4D4D4"/>
                <w:sz w:val="21"/>
                <w:szCs w:val="21"/>
              </w:rPr>
              <w:pPrChange w:id="5781" w:author="Donovan Goode" w:date="2018-11-09T10:05:00Z">
                <w:pPr>
                  <w:shd w:val="clear" w:color="auto" w:fill="1E1E1E"/>
                  <w:spacing w:after="240" w:line="285" w:lineRule="atLeast"/>
                </w:pPr>
              </w:pPrChange>
            </w:pPr>
          </w:p>
          <w:p w14:paraId="6E99CDD6" w14:textId="77777777" w:rsidR="00ED1509" w:rsidRPr="007520B6" w:rsidDel="008B6AF4" w:rsidRDefault="00ED1509">
            <w:pPr>
              <w:pStyle w:val="Heading1Numbered"/>
              <w:rPr>
                <w:del w:id="5782" w:author="Donovan Goode" w:date="2018-11-09T10:04:00Z"/>
                <w:rFonts w:ascii="Consolas" w:eastAsia="Times New Roman" w:hAnsi="Consolas" w:cs="Times New Roman"/>
                <w:color w:val="D4D4D4"/>
                <w:sz w:val="21"/>
                <w:szCs w:val="21"/>
              </w:rPr>
              <w:pPrChange w:id="5783" w:author="Donovan Goode" w:date="2018-11-09T10:05:00Z">
                <w:pPr>
                  <w:shd w:val="clear" w:color="auto" w:fill="1E1E1E"/>
                  <w:spacing w:line="285" w:lineRule="atLeast"/>
                </w:pPr>
              </w:pPrChange>
            </w:pPr>
            <w:del w:id="57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 a:hover</w:delText>
              </w:r>
              <w:r w:rsidRPr="007520B6" w:rsidDel="008B6AF4">
                <w:rPr>
                  <w:rFonts w:ascii="Consolas" w:eastAsia="Times New Roman" w:hAnsi="Consolas" w:cs="Times New Roman"/>
                  <w:color w:val="D4D4D4"/>
                  <w:sz w:val="21"/>
                  <w:szCs w:val="21"/>
                </w:rPr>
                <w:delText xml:space="preserve"> {</w:delText>
              </w:r>
            </w:del>
          </w:p>
          <w:p w14:paraId="1D7A84F4" w14:textId="77777777" w:rsidR="00ED1509" w:rsidRPr="007520B6" w:rsidDel="008B6AF4" w:rsidRDefault="00ED1509">
            <w:pPr>
              <w:pStyle w:val="Heading1Numbered"/>
              <w:rPr>
                <w:del w:id="5785" w:author="Donovan Goode" w:date="2018-11-09T10:04:00Z"/>
                <w:rFonts w:ascii="Consolas" w:eastAsia="Times New Roman" w:hAnsi="Consolas" w:cs="Times New Roman"/>
                <w:color w:val="D4D4D4"/>
                <w:sz w:val="21"/>
                <w:szCs w:val="21"/>
              </w:rPr>
              <w:pPrChange w:id="5786" w:author="Donovan Goode" w:date="2018-11-09T10:05:00Z">
                <w:pPr>
                  <w:shd w:val="clear" w:color="auto" w:fill="1E1E1E"/>
                  <w:spacing w:line="285" w:lineRule="atLeast"/>
                </w:pPr>
              </w:pPrChange>
            </w:pPr>
            <w:del w:id="57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004B4203" w14:textId="77777777" w:rsidR="00ED1509" w:rsidRPr="007520B6" w:rsidDel="008B6AF4" w:rsidRDefault="00ED1509">
            <w:pPr>
              <w:pStyle w:val="Heading1Numbered"/>
              <w:rPr>
                <w:del w:id="5788" w:author="Donovan Goode" w:date="2018-11-09T10:04:00Z"/>
                <w:rFonts w:ascii="Consolas" w:eastAsia="Times New Roman" w:hAnsi="Consolas" w:cs="Times New Roman"/>
                <w:color w:val="D4D4D4"/>
                <w:sz w:val="21"/>
                <w:szCs w:val="21"/>
              </w:rPr>
              <w:pPrChange w:id="5789" w:author="Donovan Goode" w:date="2018-11-09T10:05:00Z">
                <w:pPr>
                  <w:shd w:val="clear" w:color="auto" w:fill="1E1E1E"/>
                  <w:spacing w:line="285" w:lineRule="atLeast"/>
                </w:pPr>
              </w:pPrChange>
            </w:pPr>
            <w:del w:id="5790" w:author="Donovan Goode" w:date="2018-11-09T10:04:00Z">
              <w:r w:rsidRPr="007520B6" w:rsidDel="008B6AF4">
                <w:rPr>
                  <w:rFonts w:ascii="Consolas" w:eastAsia="Times New Roman" w:hAnsi="Consolas" w:cs="Times New Roman"/>
                  <w:color w:val="D4D4D4"/>
                  <w:sz w:val="21"/>
                  <w:szCs w:val="21"/>
                </w:rPr>
                <w:delText xml:space="preserve">    }</w:delText>
              </w:r>
            </w:del>
          </w:p>
          <w:p w14:paraId="6230177F" w14:textId="77777777" w:rsidR="00ED1509" w:rsidRPr="007520B6" w:rsidDel="008B6AF4" w:rsidRDefault="00ED1509">
            <w:pPr>
              <w:pStyle w:val="Heading1Numbered"/>
              <w:rPr>
                <w:del w:id="5791" w:author="Donovan Goode" w:date="2018-11-09T10:04:00Z"/>
                <w:rFonts w:ascii="Consolas" w:eastAsia="Times New Roman" w:hAnsi="Consolas" w:cs="Times New Roman"/>
                <w:color w:val="D4D4D4"/>
                <w:sz w:val="21"/>
                <w:szCs w:val="21"/>
              </w:rPr>
              <w:pPrChange w:id="5792" w:author="Donovan Goode" w:date="2018-11-09T10:05:00Z">
                <w:pPr>
                  <w:shd w:val="clear" w:color="auto" w:fill="1E1E1E"/>
                  <w:spacing w:line="285" w:lineRule="atLeast"/>
                </w:pPr>
              </w:pPrChange>
            </w:pPr>
          </w:p>
          <w:p w14:paraId="6A025BFF" w14:textId="77777777" w:rsidR="00ED1509" w:rsidRPr="007520B6" w:rsidDel="008B6AF4" w:rsidRDefault="00ED1509">
            <w:pPr>
              <w:pStyle w:val="Heading1Numbered"/>
              <w:rPr>
                <w:del w:id="5793" w:author="Donovan Goode" w:date="2018-11-09T10:04:00Z"/>
                <w:rFonts w:ascii="Consolas" w:eastAsia="Times New Roman" w:hAnsi="Consolas" w:cs="Times New Roman"/>
                <w:color w:val="D4D4D4"/>
                <w:sz w:val="21"/>
                <w:szCs w:val="21"/>
              </w:rPr>
              <w:pPrChange w:id="5794" w:author="Donovan Goode" w:date="2018-11-09T10:05:00Z">
                <w:pPr>
                  <w:shd w:val="clear" w:color="auto" w:fill="1E1E1E"/>
                  <w:spacing w:line="285" w:lineRule="atLeast"/>
                </w:pPr>
              </w:pPrChange>
            </w:pPr>
            <w:del w:id="57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.w3_left div#moreinfo</w:delText>
              </w:r>
              <w:r w:rsidRPr="007520B6" w:rsidDel="008B6AF4">
                <w:rPr>
                  <w:rFonts w:ascii="Consolas" w:eastAsia="Times New Roman" w:hAnsi="Consolas" w:cs="Times New Roman"/>
                  <w:color w:val="D4D4D4"/>
                  <w:sz w:val="21"/>
                  <w:szCs w:val="21"/>
                </w:rPr>
                <w:delText xml:space="preserve"> {</w:delText>
              </w:r>
            </w:del>
          </w:p>
          <w:p w14:paraId="77902D56" w14:textId="77777777" w:rsidR="00ED1509" w:rsidRPr="007520B6" w:rsidDel="008B6AF4" w:rsidRDefault="00ED1509">
            <w:pPr>
              <w:pStyle w:val="Heading1Numbered"/>
              <w:rPr>
                <w:del w:id="5796" w:author="Donovan Goode" w:date="2018-11-09T10:04:00Z"/>
                <w:rFonts w:ascii="Consolas" w:eastAsia="Times New Roman" w:hAnsi="Consolas" w:cs="Times New Roman"/>
                <w:color w:val="D4D4D4"/>
                <w:sz w:val="21"/>
                <w:szCs w:val="21"/>
              </w:rPr>
              <w:pPrChange w:id="5797" w:author="Donovan Goode" w:date="2018-11-09T10:05:00Z">
                <w:pPr>
                  <w:shd w:val="clear" w:color="auto" w:fill="1E1E1E"/>
                  <w:spacing w:line="285" w:lineRule="atLeast"/>
                </w:pPr>
              </w:pPrChange>
            </w:pPr>
            <w:del w:id="57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71282510" w14:textId="77777777" w:rsidR="00ED1509" w:rsidRPr="007520B6" w:rsidDel="008B6AF4" w:rsidRDefault="00ED1509">
            <w:pPr>
              <w:pStyle w:val="Heading1Numbered"/>
              <w:rPr>
                <w:del w:id="5799" w:author="Donovan Goode" w:date="2018-11-09T10:04:00Z"/>
                <w:rFonts w:ascii="Consolas" w:eastAsia="Times New Roman" w:hAnsi="Consolas" w:cs="Times New Roman"/>
                <w:color w:val="D4D4D4"/>
                <w:sz w:val="21"/>
                <w:szCs w:val="21"/>
              </w:rPr>
              <w:pPrChange w:id="5800" w:author="Donovan Goode" w:date="2018-11-09T10:05:00Z">
                <w:pPr>
                  <w:shd w:val="clear" w:color="auto" w:fill="1E1E1E"/>
                  <w:spacing w:line="285" w:lineRule="atLeast"/>
                </w:pPr>
              </w:pPrChange>
            </w:pPr>
            <w:del w:id="58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-9px</w:delText>
              </w:r>
              <w:r w:rsidRPr="007520B6" w:rsidDel="008B6AF4">
                <w:rPr>
                  <w:rFonts w:ascii="Consolas" w:eastAsia="Times New Roman" w:hAnsi="Consolas" w:cs="Times New Roman"/>
                  <w:color w:val="D4D4D4"/>
                  <w:sz w:val="21"/>
                  <w:szCs w:val="21"/>
                </w:rPr>
                <w:delText>;</w:delText>
              </w:r>
            </w:del>
          </w:p>
          <w:p w14:paraId="2C22DB83" w14:textId="77777777" w:rsidR="00ED1509" w:rsidRPr="007520B6" w:rsidDel="008B6AF4" w:rsidRDefault="00ED1509">
            <w:pPr>
              <w:pStyle w:val="Heading1Numbered"/>
              <w:rPr>
                <w:del w:id="5802" w:author="Donovan Goode" w:date="2018-11-09T10:04:00Z"/>
                <w:rFonts w:ascii="Consolas" w:eastAsia="Times New Roman" w:hAnsi="Consolas" w:cs="Times New Roman"/>
                <w:color w:val="D4D4D4"/>
                <w:sz w:val="21"/>
                <w:szCs w:val="21"/>
              </w:rPr>
              <w:pPrChange w:id="5803" w:author="Donovan Goode" w:date="2018-11-09T10:05:00Z">
                <w:pPr>
                  <w:shd w:val="clear" w:color="auto" w:fill="1E1E1E"/>
                  <w:spacing w:line="285" w:lineRule="atLeast"/>
                </w:pPr>
              </w:pPrChange>
            </w:pPr>
            <w:del w:id="58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04BFE71" w14:textId="77777777" w:rsidR="00ED1509" w:rsidRPr="007520B6" w:rsidDel="008B6AF4" w:rsidRDefault="00ED1509">
            <w:pPr>
              <w:pStyle w:val="Heading1Numbered"/>
              <w:rPr>
                <w:del w:id="5805" w:author="Donovan Goode" w:date="2018-11-09T10:04:00Z"/>
                <w:rFonts w:ascii="Consolas" w:eastAsia="Times New Roman" w:hAnsi="Consolas" w:cs="Times New Roman"/>
                <w:color w:val="D4D4D4"/>
                <w:sz w:val="21"/>
                <w:szCs w:val="21"/>
              </w:rPr>
              <w:pPrChange w:id="5806" w:author="Donovan Goode" w:date="2018-11-09T10:05:00Z">
                <w:pPr>
                  <w:shd w:val="clear" w:color="auto" w:fill="1E1E1E"/>
                  <w:spacing w:line="285" w:lineRule="atLeast"/>
                </w:pPr>
              </w:pPrChange>
            </w:pPr>
            <w:del w:id="58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0E6D0454" w14:textId="77777777" w:rsidR="00ED1509" w:rsidRPr="007520B6" w:rsidDel="008B6AF4" w:rsidRDefault="00ED1509">
            <w:pPr>
              <w:pStyle w:val="Heading1Numbered"/>
              <w:rPr>
                <w:del w:id="5808" w:author="Donovan Goode" w:date="2018-11-09T10:04:00Z"/>
                <w:rFonts w:ascii="Consolas" w:eastAsia="Times New Roman" w:hAnsi="Consolas" w:cs="Times New Roman"/>
                <w:color w:val="D4D4D4"/>
                <w:sz w:val="21"/>
                <w:szCs w:val="21"/>
              </w:rPr>
              <w:pPrChange w:id="5809" w:author="Donovan Goode" w:date="2018-11-09T10:05:00Z">
                <w:pPr>
                  <w:shd w:val="clear" w:color="auto" w:fill="1E1E1E"/>
                  <w:spacing w:line="285" w:lineRule="atLeast"/>
                </w:pPr>
              </w:pPrChange>
            </w:pPr>
            <w:del w:id="58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180px</w:delText>
              </w:r>
              <w:r w:rsidRPr="007520B6" w:rsidDel="008B6AF4">
                <w:rPr>
                  <w:rFonts w:ascii="Consolas" w:eastAsia="Times New Roman" w:hAnsi="Consolas" w:cs="Times New Roman"/>
                  <w:color w:val="D4D4D4"/>
                  <w:sz w:val="21"/>
                  <w:szCs w:val="21"/>
                </w:rPr>
                <w:delText>;</w:delText>
              </w:r>
            </w:del>
          </w:p>
          <w:p w14:paraId="074BC4BD" w14:textId="77777777" w:rsidR="00ED1509" w:rsidRPr="007520B6" w:rsidDel="008B6AF4" w:rsidRDefault="00ED1509">
            <w:pPr>
              <w:pStyle w:val="Heading1Numbered"/>
              <w:rPr>
                <w:del w:id="5811" w:author="Donovan Goode" w:date="2018-11-09T10:04:00Z"/>
                <w:rFonts w:ascii="Consolas" w:eastAsia="Times New Roman" w:hAnsi="Consolas" w:cs="Times New Roman"/>
                <w:color w:val="D4D4D4"/>
                <w:sz w:val="21"/>
                <w:szCs w:val="21"/>
              </w:rPr>
              <w:pPrChange w:id="5812" w:author="Donovan Goode" w:date="2018-11-09T10:05:00Z">
                <w:pPr>
                  <w:shd w:val="clear" w:color="auto" w:fill="1E1E1E"/>
                  <w:spacing w:line="285" w:lineRule="atLeast"/>
                </w:pPr>
              </w:pPrChange>
            </w:pPr>
            <w:del w:id="58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150px</w:delText>
              </w:r>
              <w:r w:rsidRPr="007520B6" w:rsidDel="008B6AF4">
                <w:rPr>
                  <w:rFonts w:ascii="Consolas" w:eastAsia="Times New Roman" w:hAnsi="Consolas" w:cs="Times New Roman"/>
                  <w:color w:val="D4D4D4"/>
                  <w:sz w:val="21"/>
                  <w:szCs w:val="21"/>
                </w:rPr>
                <w:delText>;</w:delText>
              </w:r>
            </w:del>
          </w:p>
          <w:p w14:paraId="00C73F4F" w14:textId="77777777" w:rsidR="00ED1509" w:rsidRPr="007520B6" w:rsidDel="008B6AF4" w:rsidRDefault="00ED1509">
            <w:pPr>
              <w:pStyle w:val="Heading1Numbered"/>
              <w:rPr>
                <w:del w:id="5814" w:author="Donovan Goode" w:date="2018-11-09T10:04:00Z"/>
                <w:rFonts w:ascii="Consolas" w:eastAsia="Times New Roman" w:hAnsi="Consolas" w:cs="Times New Roman"/>
                <w:color w:val="D4D4D4"/>
                <w:sz w:val="21"/>
                <w:szCs w:val="21"/>
              </w:rPr>
              <w:pPrChange w:id="5815" w:author="Donovan Goode" w:date="2018-11-09T10:05:00Z">
                <w:pPr>
                  <w:shd w:val="clear" w:color="auto" w:fill="1E1E1E"/>
                  <w:spacing w:line="285" w:lineRule="atLeast"/>
                </w:pPr>
              </w:pPrChange>
            </w:pPr>
            <w:del w:id="5816" w:author="Donovan Goode" w:date="2018-11-09T10:04:00Z">
              <w:r w:rsidRPr="007520B6" w:rsidDel="008B6AF4">
                <w:rPr>
                  <w:rFonts w:ascii="Consolas" w:eastAsia="Times New Roman" w:hAnsi="Consolas" w:cs="Times New Roman"/>
                  <w:color w:val="D4D4D4"/>
                  <w:sz w:val="21"/>
                  <w:szCs w:val="21"/>
                </w:rPr>
                <w:delText xml:space="preserve">    }</w:delText>
              </w:r>
            </w:del>
          </w:p>
          <w:p w14:paraId="76D47976" w14:textId="77777777" w:rsidR="00ED1509" w:rsidRPr="007520B6" w:rsidDel="008B6AF4" w:rsidRDefault="00ED1509">
            <w:pPr>
              <w:pStyle w:val="Heading1Numbered"/>
              <w:rPr>
                <w:del w:id="5817" w:author="Donovan Goode" w:date="2018-11-09T10:04:00Z"/>
                <w:rFonts w:ascii="Consolas" w:eastAsia="Times New Roman" w:hAnsi="Consolas" w:cs="Times New Roman"/>
                <w:color w:val="D4D4D4"/>
                <w:sz w:val="21"/>
                <w:szCs w:val="21"/>
              </w:rPr>
              <w:pPrChange w:id="5818" w:author="Donovan Goode" w:date="2018-11-09T10:05:00Z">
                <w:pPr>
                  <w:shd w:val="clear" w:color="auto" w:fill="1E1E1E"/>
                  <w:spacing w:after="240" w:line="285" w:lineRule="atLeast"/>
                </w:pPr>
              </w:pPrChange>
            </w:pPr>
          </w:p>
          <w:p w14:paraId="504493D0" w14:textId="77777777" w:rsidR="00ED1509" w:rsidRPr="007520B6" w:rsidDel="008B6AF4" w:rsidRDefault="00ED1509">
            <w:pPr>
              <w:pStyle w:val="Heading1Numbered"/>
              <w:rPr>
                <w:del w:id="5819" w:author="Donovan Goode" w:date="2018-11-09T10:04:00Z"/>
                <w:rFonts w:ascii="Consolas" w:eastAsia="Times New Roman" w:hAnsi="Consolas" w:cs="Times New Roman"/>
                <w:color w:val="D4D4D4"/>
                <w:sz w:val="21"/>
                <w:szCs w:val="21"/>
              </w:rPr>
              <w:pPrChange w:id="5820" w:author="Donovan Goode" w:date="2018-11-09T10:05:00Z">
                <w:pPr>
                  <w:shd w:val="clear" w:color="auto" w:fill="1E1E1E"/>
                  <w:spacing w:line="285" w:lineRule="atLeast"/>
                </w:pPr>
              </w:pPrChange>
            </w:pPr>
            <w:del w:id="58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#W3MoreInfo</w:delText>
              </w:r>
              <w:r w:rsidRPr="007520B6" w:rsidDel="008B6AF4">
                <w:rPr>
                  <w:rFonts w:ascii="Consolas" w:eastAsia="Times New Roman" w:hAnsi="Consolas" w:cs="Times New Roman"/>
                  <w:color w:val="D4D4D4"/>
                  <w:sz w:val="21"/>
                  <w:szCs w:val="21"/>
                </w:rPr>
                <w:delText xml:space="preserve"> {</w:delText>
              </w:r>
            </w:del>
          </w:p>
          <w:p w14:paraId="71E75FD0" w14:textId="77777777" w:rsidR="00ED1509" w:rsidRPr="007520B6" w:rsidDel="008B6AF4" w:rsidRDefault="00ED1509">
            <w:pPr>
              <w:pStyle w:val="Heading1Numbered"/>
              <w:rPr>
                <w:del w:id="5822" w:author="Donovan Goode" w:date="2018-11-09T10:04:00Z"/>
                <w:rFonts w:ascii="Consolas" w:eastAsia="Times New Roman" w:hAnsi="Consolas" w:cs="Times New Roman"/>
                <w:color w:val="D4D4D4"/>
                <w:sz w:val="21"/>
                <w:szCs w:val="21"/>
              </w:rPr>
              <w:pPrChange w:id="5823" w:author="Donovan Goode" w:date="2018-11-09T10:05:00Z">
                <w:pPr>
                  <w:shd w:val="clear" w:color="auto" w:fill="1E1E1E"/>
                  <w:spacing w:line="285" w:lineRule="atLeast"/>
                </w:pPr>
              </w:pPrChange>
            </w:pPr>
            <w:del w:id="58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87px</w:delText>
              </w:r>
              <w:r w:rsidRPr="007520B6" w:rsidDel="008B6AF4">
                <w:rPr>
                  <w:rFonts w:ascii="Consolas" w:eastAsia="Times New Roman" w:hAnsi="Consolas" w:cs="Times New Roman"/>
                  <w:color w:val="D4D4D4"/>
                  <w:sz w:val="21"/>
                  <w:szCs w:val="21"/>
                </w:rPr>
                <w:delText>;</w:delText>
              </w:r>
            </w:del>
          </w:p>
          <w:p w14:paraId="545392D1" w14:textId="77777777" w:rsidR="00ED1509" w:rsidRPr="007520B6" w:rsidDel="008B6AF4" w:rsidRDefault="00ED1509">
            <w:pPr>
              <w:pStyle w:val="Heading1Numbered"/>
              <w:rPr>
                <w:del w:id="5825" w:author="Donovan Goode" w:date="2018-11-09T10:04:00Z"/>
                <w:rFonts w:ascii="Consolas" w:eastAsia="Times New Roman" w:hAnsi="Consolas" w:cs="Times New Roman"/>
                <w:color w:val="D4D4D4"/>
                <w:sz w:val="21"/>
                <w:szCs w:val="21"/>
              </w:rPr>
              <w:pPrChange w:id="5826" w:author="Donovan Goode" w:date="2018-11-09T10:05:00Z">
                <w:pPr>
                  <w:shd w:val="clear" w:color="auto" w:fill="1E1E1E"/>
                  <w:spacing w:line="285" w:lineRule="atLeast"/>
                </w:pPr>
              </w:pPrChange>
            </w:pPr>
            <w:del w:id="58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575px</w:delText>
              </w:r>
              <w:r w:rsidRPr="007520B6" w:rsidDel="008B6AF4">
                <w:rPr>
                  <w:rFonts w:ascii="Consolas" w:eastAsia="Times New Roman" w:hAnsi="Consolas" w:cs="Times New Roman"/>
                  <w:color w:val="D4D4D4"/>
                  <w:sz w:val="21"/>
                  <w:szCs w:val="21"/>
                </w:rPr>
                <w:delText>;</w:delText>
              </w:r>
            </w:del>
          </w:p>
          <w:p w14:paraId="25343744" w14:textId="77777777" w:rsidR="00ED1509" w:rsidRPr="007520B6" w:rsidDel="008B6AF4" w:rsidRDefault="00ED1509">
            <w:pPr>
              <w:pStyle w:val="Heading1Numbered"/>
              <w:rPr>
                <w:del w:id="5828" w:author="Donovan Goode" w:date="2018-11-09T10:04:00Z"/>
                <w:rFonts w:ascii="Consolas" w:eastAsia="Times New Roman" w:hAnsi="Consolas" w:cs="Times New Roman"/>
                <w:color w:val="D4D4D4"/>
                <w:sz w:val="21"/>
                <w:szCs w:val="21"/>
              </w:rPr>
              <w:pPrChange w:id="5829" w:author="Donovan Goode" w:date="2018-11-09T10:05:00Z">
                <w:pPr>
                  <w:shd w:val="clear" w:color="auto" w:fill="1E1E1E"/>
                  <w:spacing w:line="285" w:lineRule="atLeast"/>
                </w:pPr>
              </w:pPrChange>
            </w:pPr>
            <w:del w:id="58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F38EF49" w14:textId="77777777" w:rsidR="00ED1509" w:rsidRPr="007520B6" w:rsidDel="008B6AF4" w:rsidRDefault="00ED1509">
            <w:pPr>
              <w:pStyle w:val="Heading1Numbered"/>
              <w:rPr>
                <w:del w:id="5831" w:author="Donovan Goode" w:date="2018-11-09T10:04:00Z"/>
                <w:rFonts w:ascii="Consolas" w:eastAsia="Times New Roman" w:hAnsi="Consolas" w:cs="Times New Roman"/>
                <w:color w:val="D4D4D4"/>
                <w:sz w:val="21"/>
                <w:szCs w:val="21"/>
              </w:rPr>
              <w:pPrChange w:id="5832" w:author="Donovan Goode" w:date="2018-11-09T10:05:00Z">
                <w:pPr>
                  <w:shd w:val="clear" w:color="auto" w:fill="1E1E1E"/>
                  <w:spacing w:line="285" w:lineRule="atLeast"/>
                </w:pPr>
              </w:pPrChange>
            </w:pPr>
            <w:del w:id="58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2640BD94" w14:textId="77777777" w:rsidR="00ED1509" w:rsidRPr="007520B6" w:rsidDel="008B6AF4" w:rsidRDefault="00ED1509">
            <w:pPr>
              <w:pStyle w:val="Heading1Numbered"/>
              <w:rPr>
                <w:del w:id="5834" w:author="Donovan Goode" w:date="2018-11-09T10:04:00Z"/>
                <w:rFonts w:ascii="Consolas" w:eastAsia="Times New Roman" w:hAnsi="Consolas" w:cs="Times New Roman"/>
                <w:color w:val="D4D4D4"/>
                <w:sz w:val="21"/>
                <w:szCs w:val="21"/>
              </w:rPr>
              <w:pPrChange w:id="5835" w:author="Donovan Goode" w:date="2018-11-09T10:05:00Z">
                <w:pPr>
                  <w:shd w:val="clear" w:color="auto" w:fill="1E1E1E"/>
                  <w:spacing w:line="285" w:lineRule="atLeast"/>
                </w:pPr>
              </w:pPrChange>
            </w:pPr>
            <w:del w:id="58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285px</w:delText>
              </w:r>
              <w:r w:rsidRPr="007520B6" w:rsidDel="008B6AF4">
                <w:rPr>
                  <w:rFonts w:ascii="Consolas" w:eastAsia="Times New Roman" w:hAnsi="Consolas" w:cs="Times New Roman"/>
                  <w:color w:val="D4D4D4"/>
                  <w:sz w:val="21"/>
                  <w:szCs w:val="21"/>
                </w:rPr>
                <w:delText>;</w:delText>
              </w:r>
            </w:del>
          </w:p>
          <w:p w14:paraId="1CB5AC7C" w14:textId="77777777" w:rsidR="00ED1509" w:rsidRPr="007520B6" w:rsidDel="008B6AF4" w:rsidRDefault="00ED1509">
            <w:pPr>
              <w:pStyle w:val="Heading1Numbered"/>
              <w:rPr>
                <w:del w:id="5837" w:author="Donovan Goode" w:date="2018-11-09T10:04:00Z"/>
                <w:rFonts w:ascii="Consolas" w:eastAsia="Times New Roman" w:hAnsi="Consolas" w:cs="Times New Roman"/>
                <w:color w:val="D4D4D4"/>
                <w:sz w:val="21"/>
                <w:szCs w:val="21"/>
              </w:rPr>
              <w:pPrChange w:id="5838" w:author="Donovan Goode" w:date="2018-11-09T10:05:00Z">
                <w:pPr>
                  <w:shd w:val="clear" w:color="auto" w:fill="1E1E1E"/>
                  <w:spacing w:line="285" w:lineRule="atLeast"/>
                </w:pPr>
              </w:pPrChange>
            </w:pPr>
            <w:del w:id="58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114px</w:delText>
              </w:r>
              <w:r w:rsidRPr="007520B6" w:rsidDel="008B6AF4">
                <w:rPr>
                  <w:rFonts w:ascii="Consolas" w:eastAsia="Times New Roman" w:hAnsi="Consolas" w:cs="Times New Roman"/>
                  <w:color w:val="D4D4D4"/>
                  <w:sz w:val="21"/>
                  <w:szCs w:val="21"/>
                </w:rPr>
                <w:delText>;</w:delText>
              </w:r>
            </w:del>
          </w:p>
          <w:p w14:paraId="00A6E319" w14:textId="77777777" w:rsidR="00ED1509" w:rsidRPr="007520B6" w:rsidDel="008B6AF4" w:rsidRDefault="00ED1509">
            <w:pPr>
              <w:pStyle w:val="Heading1Numbered"/>
              <w:rPr>
                <w:del w:id="5840" w:author="Donovan Goode" w:date="2018-11-09T10:04:00Z"/>
                <w:rFonts w:ascii="Consolas" w:eastAsia="Times New Roman" w:hAnsi="Consolas" w:cs="Times New Roman"/>
                <w:color w:val="D4D4D4"/>
                <w:sz w:val="21"/>
                <w:szCs w:val="21"/>
              </w:rPr>
              <w:pPrChange w:id="5841" w:author="Donovan Goode" w:date="2018-11-09T10:05:00Z">
                <w:pPr>
                  <w:shd w:val="clear" w:color="auto" w:fill="1E1E1E"/>
                  <w:spacing w:line="285" w:lineRule="atLeast"/>
                </w:pPr>
              </w:pPrChange>
            </w:pPr>
            <w:del w:id="58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1D62E597" w14:textId="77777777" w:rsidR="00ED1509" w:rsidRPr="007520B6" w:rsidDel="008B6AF4" w:rsidRDefault="00ED1509">
            <w:pPr>
              <w:pStyle w:val="Heading1Numbered"/>
              <w:rPr>
                <w:del w:id="5843" w:author="Donovan Goode" w:date="2018-11-09T10:04:00Z"/>
                <w:rFonts w:ascii="Consolas" w:eastAsia="Times New Roman" w:hAnsi="Consolas" w:cs="Times New Roman"/>
                <w:color w:val="D4D4D4"/>
                <w:sz w:val="21"/>
                <w:szCs w:val="21"/>
              </w:rPr>
              <w:pPrChange w:id="5844" w:author="Donovan Goode" w:date="2018-11-09T10:05:00Z">
                <w:pPr>
                  <w:shd w:val="clear" w:color="auto" w:fill="1E1E1E"/>
                  <w:spacing w:line="285" w:lineRule="atLeast"/>
                </w:pPr>
              </w:pPrChange>
            </w:pPr>
          </w:p>
          <w:p w14:paraId="760E8B79" w14:textId="77777777" w:rsidR="00ED1509" w:rsidRPr="007520B6" w:rsidDel="008B6AF4" w:rsidRDefault="00ED1509">
            <w:pPr>
              <w:pStyle w:val="Heading1Numbered"/>
              <w:rPr>
                <w:del w:id="5845" w:author="Donovan Goode" w:date="2018-11-09T10:04:00Z"/>
                <w:rFonts w:ascii="Consolas" w:eastAsia="Times New Roman" w:hAnsi="Consolas" w:cs="Times New Roman"/>
                <w:color w:val="D4D4D4"/>
                <w:sz w:val="21"/>
                <w:szCs w:val="21"/>
              </w:rPr>
              <w:pPrChange w:id="5846" w:author="Donovan Goode" w:date="2018-11-09T10:05:00Z">
                <w:pPr>
                  <w:shd w:val="clear" w:color="auto" w:fill="1E1E1E"/>
                  <w:spacing w:line="285" w:lineRule="atLeast"/>
                </w:pPr>
              </w:pPrChange>
            </w:pPr>
            <w:del w:id="5847" w:author="Donovan Goode" w:date="2018-11-09T10:04:00Z">
              <w:r w:rsidRPr="007520B6" w:rsidDel="008B6AF4">
                <w:rPr>
                  <w:rFonts w:ascii="Consolas" w:eastAsia="Times New Roman" w:hAnsi="Consolas" w:cs="Times New Roman"/>
                  <w:color w:val="D4D4D4"/>
                  <w:sz w:val="21"/>
                  <w:szCs w:val="21"/>
                </w:rPr>
                <w:delText xml:space="preserve">    }</w:delText>
              </w:r>
            </w:del>
          </w:p>
          <w:p w14:paraId="2709A073" w14:textId="77777777" w:rsidR="00ED1509" w:rsidRPr="007520B6" w:rsidDel="008B6AF4" w:rsidRDefault="00ED1509">
            <w:pPr>
              <w:pStyle w:val="Heading1Numbered"/>
              <w:rPr>
                <w:del w:id="5848" w:author="Donovan Goode" w:date="2018-11-09T10:04:00Z"/>
                <w:rFonts w:ascii="Consolas" w:eastAsia="Times New Roman" w:hAnsi="Consolas" w:cs="Times New Roman"/>
                <w:color w:val="D4D4D4"/>
                <w:sz w:val="21"/>
                <w:szCs w:val="21"/>
              </w:rPr>
              <w:pPrChange w:id="5849" w:author="Donovan Goode" w:date="2018-11-09T10:05:00Z">
                <w:pPr>
                  <w:shd w:val="clear" w:color="auto" w:fill="1E1E1E"/>
                  <w:spacing w:line="285" w:lineRule="atLeast"/>
                </w:pPr>
              </w:pPrChange>
            </w:pPr>
          </w:p>
          <w:p w14:paraId="375D24D5" w14:textId="77777777" w:rsidR="00ED1509" w:rsidRPr="007520B6" w:rsidDel="008B6AF4" w:rsidRDefault="00ED1509">
            <w:pPr>
              <w:pStyle w:val="Heading1Numbered"/>
              <w:rPr>
                <w:del w:id="5850" w:author="Donovan Goode" w:date="2018-11-09T10:04:00Z"/>
                <w:rFonts w:ascii="Consolas" w:eastAsia="Times New Roman" w:hAnsi="Consolas" w:cs="Times New Roman"/>
                <w:color w:val="D4D4D4"/>
                <w:sz w:val="21"/>
                <w:szCs w:val="21"/>
              </w:rPr>
              <w:pPrChange w:id="5851" w:author="Donovan Goode" w:date="2018-11-09T10:05:00Z">
                <w:pPr>
                  <w:shd w:val="clear" w:color="auto" w:fill="1E1E1E"/>
                  <w:spacing w:line="285" w:lineRule="atLeast"/>
                </w:pPr>
              </w:pPrChange>
            </w:pPr>
            <w:del w:id="58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#W3MoreInfo a</w:delText>
              </w:r>
              <w:r w:rsidRPr="007520B6" w:rsidDel="008B6AF4">
                <w:rPr>
                  <w:rFonts w:ascii="Consolas" w:eastAsia="Times New Roman" w:hAnsi="Consolas" w:cs="Times New Roman"/>
                  <w:color w:val="D4D4D4"/>
                  <w:sz w:val="21"/>
                  <w:szCs w:val="21"/>
                </w:rPr>
                <w:delText xml:space="preserve"> {</w:delText>
              </w:r>
            </w:del>
          </w:p>
          <w:p w14:paraId="0B5ADD0B" w14:textId="77777777" w:rsidR="00ED1509" w:rsidRPr="007520B6" w:rsidDel="008B6AF4" w:rsidRDefault="00ED1509">
            <w:pPr>
              <w:pStyle w:val="Heading1Numbered"/>
              <w:rPr>
                <w:del w:id="5853" w:author="Donovan Goode" w:date="2018-11-09T10:04:00Z"/>
                <w:rFonts w:ascii="Consolas" w:eastAsia="Times New Roman" w:hAnsi="Consolas" w:cs="Times New Roman"/>
                <w:color w:val="D4D4D4"/>
                <w:sz w:val="21"/>
                <w:szCs w:val="21"/>
              </w:rPr>
              <w:pPrChange w:id="5854" w:author="Donovan Goode" w:date="2018-11-09T10:05:00Z">
                <w:pPr>
                  <w:shd w:val="clear" w:color="auto" w:fill="1E1E1E"/>
                  <w:spacing w:line="285" w:lineRule="atLeast"/>
                </w:pPr>
              </w:pPrChange>
            </w:pPr>
            <w:del w:id="58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7DEA46C" w14:textId="77777777" w:rsidR="00ED1509" w:rsidRPr="007520B6" w:rsidDel="008B6AF4" w:rsidRDefault="00ED1509">
            <w:pPr>
              <w:pStyle w:val="Heading1Numbered"/>
              <w:rPr>
                <w:del w:id="5856" w:author="Donovan Goode" w:date="2018-11-09T10:04:00Z"/>
                <w:rFonts w:ascii="Consolas" w:eastAsia="Times New Roman" w:hAnsi="Consolas" w:cs="Times New Roman"/>
                <w:color w:val="D4D4D4"/>
                <w:sz w:val="21"/>
                <w:szCs w:val="21"/>
              </w:rPr>
              <w:pPrChange w:id="5857" w:author="Donovan Goode" w:date="2018-11-09T10:05:00Z">
                <w:pPr>
                  <w:shd w:val="clear" w:color="auto" w:fill="1E1E1E"/>
                  <w:spacing w:line="285" w:lineRule="atLeast"/>
                </w:pPr>
              </w:pPrChange>
            </w:pPr>
            <w:del w:id="58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73568A43" w14:textId="77777777" w:rsidR="00ED1509" w:rsidRPr="007520B6" w:rsidDel="008B6AF4" w:rsidRDefault="00ED1509">
            <w:pPr>
              <w:pStyle w:val="Heading1Numbered"/>
              <w:rPr>
                <w:del w:id="5859" w:author="Donovan Goode" w:date="2018-11-09T10:04:00Z"/>
                <w:rFonts w:ascii="Consolas" w:eastAsia="Times New Roman" w:hAnsi="Consolas" w:cs="Times New Roman"/>
                <w:color w:val="D4D4D4"/>
                <w:sz w:val="21"/>
                <w:szCs w:val="21"/>
              </w:rPr>
              <w:pPrChange w:id="5860" w:author="Donovan Goode" w:date="2018-11-09T10:05:00Z">
                <w:pPr>
                  <w:shd w:val="clear" w:color="auto" w:fill="1E1E1E"/>
                  <w:spacing w:line="285" w:lineRule="atLeast"/>
                </w:pPr>
              </w:pPrChange>
            </w:pPr>
            <w:del w:id="5861" w:author="Donovan Goode" w:date="2018-11-09T10:04:00Z">
              <w:r w:rsidRPr="007520B6" w:rsidDel="008B6AF4">
                <w:rPr>
                  <w:rFonts w:ascii="Consolas" w:eastAsia="Times New Roman" w:hAnsi="Consolas" w:cs="Times New Roman"/>
                  <w:color w:val="D4D4D4"/>
                  <w:sz w:val="21"/>
                  <w:szCs w:val="21"/>
                </w:rPr>
                <w:delText xml:space="preserve">    }</w:delText>
              </w:r>
            </w:del>
          </w:p>
          <w:p w14:paraId="5A033409" w14:textId="77777777" w:rsidR="00ED1509" w:rsidRPr="007520B6" w:rsidDel="008B6AF4" w:rsidRDefault="00ED1509">
            <w:pPr>
              <w:pStyle w:val="Heading1Numbered"/>
              <w:rPr>
                <w:del w:id="5862" w:author="Donovan Goode" w:date="2018-11-09T10:04:00Z"/>
                <w:rFonts w:ascii="Consolas" w:eastAsia="Times New Roman" w:hAnsi="Consolas" w:cs="Times New Roman"/>
                <w:color w:val="D4D4D4"/>
                <w:sz w:val="21"/>
                <w:szCs w:val="21"/>
              </w:rPr>
              <w:pPrChange w:id="5863" w:author="Donovan Goode" w:date="2018-11-09T10:05:00Z">
                <w:pPr>
                  <w:shd w:val="clear" w:color="auto" w:fill="1E1E1E"/>
                  <w:spacing w:line="285" w:lineRule="atLeast"/>
                </w:pPr>
              </w:pPrChange>
            </w:pPr>
          </w:p>
          <w:p w14:paraId="47F0154F" w14:textId="77777777" w:rsidR="00ED1509" w:rsidRPr="007520B6" w:rsidDel="008B6AF4" w:rsidRDefault="00ED1509">
            <w:pPr>
              <w:pStyle w:val="Heading1Numbered"/>
              <w:rPr>
                <w:del w:id="5864" w:author="Donovan Goode" w:date="2018-11-09T10:04:00Z"/>
                <w:rFonts w:ascii="Consolas" w:eastAsia="Times New Roman" w:hAnsi="Consolas" w:cs="Times New Roman"/>
                <w:color w:val="D4D4D4"/>
                <w:sz w:val="21"/>
                <w:szCs w:val="21"/>
              </w:rPr>
              <w:pPrChange w:id="5865" w:author="Donovan Goode" w:date="2018-11-09T10:05:00Z">
                <w:pPr>
                  <w:shd w:val="clear" w:color="auto" w:fill="1E1E1E"/>
                  <w:spacing w:line="285" w:lineRule="atLeast"/>
                </w:pPr>
              </w:pPrChange>
            </w:pPr>
            <w:del w:id="58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#W3MoreInfo .bg</w:delText>
              </w:r>
              <w:r w:rsidRPr="007520B6" w:rsidDel="008B6AF4">
                <w:rPr>
                  <w:rFonts w:ascii="Consolas" w:eastAsia="Times New Roman" w:hAnsi="Consolas" w:cs="Times New Roman"/>
                  <w:color w:val="D4D4D4"/>
                  <w:sz w:val="21"/>
                  <w:szCs w:val="21"/>
                </w:rPr>
                <w:delText xml:space="preserve"> {</w:delText>
              </w:r>
            </w:del>
          </w:p>
          <w:p w14:paraId="606E61F2" w14:textId="77777777" w:rsidR="00ED1509" w:rsidRPr="007520B6" w:rsidDel="008B6AF4" w:rsidRDefault="00ED1509">
            <w:pPr>
              <w:pStyle w:val="Heading1Numbered"/>
              <w:rPr>
                <w:del w:id="5867" w:author="Donovan Goode" w:date="2018-11-09T10:04:00Z"/>
                <w:rFonts w:ascii="Consolas" w:eastAsia="Times New Roman" w:hAnsi="Consolas" w:cs="Times New Roman"/>
                <w:color w:val="D4D4D4"/>
                <w:sz w:val="21"/>
                <w:szCs w:val="21"/>
              </w:rPr>
              <w:pPrChange w:id="5868" w:author="Donovan Goode" w:date="2018-11-09T10:05:00Z">
                <w:pPr>
                  <w:shd w:val="clear" w:color="auto" w:fill="1E1E1E"/>
                  <w:spacing w:line="285" w:lineRule="atLeast"/>
                </w:pPr>
              </w:pPrChange>
            </w:pPr>
            <w:del w:id="58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5B0707C" w14:textId="77777777" w:rsidR="00ED1509" w:rsidRPr="007520B6" w:rsidDel="008B6AF4" w:rsidRDefault="00ED1509">
            <w:pPr>
              <w:pStyle w:val="Heading1Numbered"/>
              <w:rPr>
                <w:del w:id="5870" w:author="Donovan Goode" w:date="2018-11-09T10:04:00Z"/>
                <w:rFonts w:ascii="Consolas" w:eastAsia="Times New Roman" w:hAnsi="Consolas" w:cs="Times New Roman"/>
                <w:color w:val="D4D4D4"/>
                <w:sz w:val="21"/>
                <w:szCs w:val="21"/>
              </w:rPr>
              <w:pPrChange w:id="5871" w:author="Donovan Goode" w:date="2018-11-09T10:05:00Z">
                <w:pPr>
                  <w:shd w:val="clear" w:color="auto" w:fill="1E1E1E"/>
                  <w:spacing w:line="285" w:lineRule="atLeast"/>
                </w:pPr>
              </w:pPrChange>
            </w:pPr>
            <w:del w:id="58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CD80A47" w14:textId="77777777" w:rsidR="00ED1509" w:rsidRPr="007520B6" w:rsidDel="008B6AF4" w:rsidRDefault="00ED1509">
            <w:pPr>
              <w:pStyle w:val="Heading1Numbered"/>
              <w:rPr>
                <w:del w:id="5873" w:author="Donovan Goode" w:date="2018-11-09T10:04:00Z"/>
                <w:rFonts w:ascii="Consolas" w:eastAsia="Times New Roman" w:hAnsi="Consolas" w:cs="Times New Roman"/>
                <w:color w:val="D4D4D4"/>
                <w:sz w:val="21"/>
                <w:szCs w:val="21"/>
              </w:rPr>
              <w:pPrChange w:id="5874" w:author="Donovan Goode" w:date="2018-11-09T10:05:00Z">
                <w:pPr>
                  <w:shd w:val="clear" w:color="auto" w:fill="1E1E1E"/>
                  <w:spacing w:line="285" w:lineRule="atLeast"/>
                </w:pPr>
              </w:pPrChange>
            </w:pPr>
            <w:del w:id="58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70F3FB3" w14:textId="77777777" w:rsidR="00ED1509" w:rsidRPr="007520B6" w:rsidDel="008B6AF4" w:rsidRDefault="00ED1509">
            <w:pPr>
              <w:pStyle w:val="Heading1Numbered"/>
              <w:rPr>
                <w:del w:id="5876" w:author="Donovan Goode" w:date="2018-11-09T10:04:00Z"/>
                <w:rFonts w:ascii="Consolas" w:eastAsia="Times New Roman" w:hAnsi="Consolas" w:cs="Times New Roman"/>
                <w:color w:val="D4D4D4"/>
                <w:sz w:val="21"/>
                <w:szCs w:val="21"/>
              </w:rPr>
              <w:pPrChange w:id="5877" w:author="Donovan Goode" w:date="2018-11-09T10:05:00Z">
                <w:pPr>
                  <w:shd w:val="clear" w:color="auto" w:fill="1E1E1E"/>
                  <w:spacing w:line="285" w:lineRule="atLeast"/>
                </w:pPr>
              </w:pPrChange>
            </w:pPr>
            <w:del w:id="58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4F0BA42C" w14:textId="77777777" w:rsidR="00ED1509" w:rsidRPr="007520B6" w:rsidDel="008B6AF4" w:rsidRDefault="00ED1509">
            <w:pPr>
              <w:pStyle w:val="Heading1Numbered"/>
              <w:rPr>
                <w:del w:id="5879" w:author="Donovan Goode" w:date="2018-11-09T10:04:00Z"/>
                <w:rFonts w:ascii="Consolas" w:eastAsia="Times New Roman" w:hAnsi="Consolas" w:cs="Times New Roman"/>
                <w:color w:val="D4D4D4"/>
                <w:sz w:val="21"/>
                <w:szCs w:val="21"/>
              </w:rPr>
              <w:pPrChange w:id="5880" w:author="Donovan Goode" w:date="2018-11-09T10:05:00Z">
                <w:pPr>
                  <w:shd w:val="clear" w:color="auto" w:fill="1E1E1E"/>
                  <w:spacing w:line="285" w:lineRule="atLeast"/>
                </w:pPr>
              </w:pPrChange>
            </w:pPr>
            <w:del w:id="58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0CA60647" w14:textId="77777777" w:rsidR="00ED1509" w:rsidRPr="007520B6" w:rsidDel="008B6AF4" w:rsidRDefault="00ED1509">
            <w:pPr>
              <w:pStyle w:val="Heading1Numbered"/>
              <w:rPr>
                <w:del w:id="5882" w:author="Donovan Goode" w:date="2018-11-09T10:04:00Z"/>
                <w:rFonts w:ascii="Consolas" w:eastAsia="Times New Roman" w:hAnsi="Consolas" w:cs="Times New Roman"/>
                <w:color w:val="D4D4D4"/>
                <w:sz w:val="21"/>
                <w:szCs w:val="21"/>
              </w:rPr>
              <w:pPrChange w:id="5883" w:author="Donovan Goode" w:date="2018-11-09T10:05:00Z">
                <w:pPr>
                  <w:shd w:val="clear" w:color="auto" w:fill="1E1E1E"/>
                  <w:spacing w:line="285" w:lineRule="atLeast"/>
                </w:pPr>
              </w:pPrChange>
            </w:pPr>
            <w:del w:id="5884" w:author="Donovan Goode" w:date="2018-11-09T10:04:00Z">
              <w:r w:rsidRPr="007520B6" w:rsidDel="008B6AF4">
                <w:rPr>
                  <w:rFonts w:ascii="Consolas" w:eastAsia="Times New Roman" w:hAnsi="Consolas" w:cs="Times New Roman"/>
                  <w:color w:val="D4D4D4"/>
                  <w:sz w:val="21"/>
                  <w:szCs w:val="21"/>
                </w:rPr>
                <w:delText xml:space="preserve">    }</w:delText>
              </w:r>
            </w:del>
          </w:p>
          <w:p w14:paraId="584B808C" w14:textId="77777777" w:rsidR="00ED1509" w:rsidRPr="007520B6" w:rsidDel="008B6AF4" w:rsidRDefault="00ED1509">
            <w:pPr>
              <w:pStyle w:val="Heading1Numbered"/>
              <w:rPr>
                <w:del w:id="5885" w:author="Donovan Goode" w:date="2018-11-09T10:04:00Z"/>
                <w:rFonts w:ascii="Consolas" w:eastAsia="Times New Roman" w:hAnsi="Consolas" w:cs="Times New Roman"/>
                <w:color w:val="D4D4D4"/>
                <w:sz w:val="21"/>
                <w:szCs w:val="21"/>
              </w:rPr>
              <w:pPrChange w:id="5886" w:author="Donovan Goode" w:date="2018-11-09T10:05:00Z">
                <w:pPr>
                  <w:shd w:val="clear" w:color="auto" w:fill="1E1E1E"/>
                  <w:spacing w:after="240" w:line="285" w:lineRule="atLeast"/>
                </w:pPr>
              </w:pPrChange>
            </w:pPr>
          </w:p>
          <w:p w14:paraId="638F61E2" w14:textId="77777777" w:rsidR="00ED1509" w:rsidRPr="007520B6" w:rsidDel="008B6AF4" w:rsidRDefault="00ED1509">
            <w:pPr>
              <w:pStyle w:val="Heading1Numbered"/>
              <w:rPr>
                <w:del w:id="5887" w:author="Donovan Goode" w:date="2018-11-09T10:04:00Z"/>
                <w:rFonts w:ascii="Consolas" w:eastAsia="Times New Roman" w:hAnsi="Consolas" w:cs="Times New Roman"/>
                <w:color w:val="D4D4D4"/>
                <w:sz w:val="21"/>
                <w:szCs w:val="21"/>
              </w:rPr>
              <w:pPrChange w:id="5888" w:author="Donovan Goode" w:date="2018-11-09T10:05:00Z">
                <w:pPr>
                  <w:shd w:val="clear" w:color="auto" w:fill="1E1E1E"/>
                  <w:spacing w:line="285" w:lineRule="atLeast"/>
                </w:pPr>
              </w:pPrChange>
            </w:pPr>
            <w:del w:id="58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#moreinfo a</w:delText>
              </w:r>
              <w:r w:rsidRPr="007520B6" w:rsidDel="008B6AF4">
                <w:rPr>
                  <w:rFonts w:ascii="Consolas" w:eastAsia="Times New Roman" w:hAnsi="Consolas" w:cs="Times New Roman"/>
                  <w:color w:val="D4D4D4"/>
                  <w:sz w:val="21"/>
                  <w:szCs w:val="21"/>
                </w:rPr>
                <w:delText xml:space="preserve"> {</w:delText>
              </w:r>
            </w:del>
          </w:p>
          <w:p w14:paraId="0EAB11F1" w14:textId="77777777" w:rsidR="00ED1509" w:rsidRPr="007520B6" w:rsidDel="008B6AF4" w:rsidRDefault="00ED1509">
            <w:pPr>
              <w:pStyle w:val="Heading1Numbered"/>
              <w:rPr>
                <w:del w:id="5890" w:author="Donovan Goode" w:date="2018-11-09T10:04:00Z"/>
                <w:rFonts w:ascii="Consolas" w:eastAsia="Times New Roman" w:hAnsi="Consolas" w:cs="Times New Roman"/>
                <w:color w:val="D4D4D4"/>
                <w:sz w:val="21"/>
                <w:szCs w:val="21"/>
              </w:rPr>
              <w:pPrChange w:id="5891" w:author="Donovan Goode" w:date="2018-11-09T10:05:00Z">
                <w:pPr>
                  <w:shd w:val="clear" w:color="auto" w:fill="1E1E1E"/>
                  <w:spacing w:line="285" w:lineRule="atLeast"/>
                </w:pPr>
              </w:pPrChange>
            </w:pPr>
            <w:del w:id="58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3DC012C" w14:textId="77777777" w:rsidR="00ED1509" w:rsidRPr="007520B6" w:rsidDel="008B6AF4" w:rsidRDefault="00ED1509">
            <w:pPr>
              <w:pStyle w:val="Heading1Numbered"/>
              <w:rPr>
                <w:del w:id="5893" w:author="Donovan Goode" w:date="2018-11-09T10:04:00Z"/>
                <w:rFonts w:ascii="Consolas" w:eastAsia="Times New Roman" w:hAnsi="Consolas" w:cs="Times New Roman"/>
                <w:color w:val="D4D4D4"/>
                <w:sz w:val="21"/>
                <w:szCs w:val="21"/>
              </w:rPr>
              <w:pPrChange w:id="5894" w:author="Donovan Goode" w:date="2018-11-09T10:05:00Z">
                <w:pPr>
                  <w:shd w:val="clear" w:color="auto" w:fill="1E1E1E"/>
                  <w:spacing w:line="285" w:lineRule="atLeast"/>
                </w:pPr>
              </w:pPrChange>
            </w:pPr>
            <w:del w:id="58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3A25DEC9" w14:textId="77777777" w:rsidR="00ED1509" w:rsidRPr="007520B6" w:rsidDel="008B6AF4" w:rsidRDefault="00ED1509">
            <w:pPr>
              <w:pStyle w:val="Heading1Numbered"/>
              <w:rPr>
                <w:del w:id="5896" w:author="Donovan Goode" w:date="2018-11-09T10:04:00Z"/>
                <w:rFonts w:ascii="Consolas" w:eastAsia="Times New Roman" w:hAnsi="Consolas" w:cs="Times New Roman"/>
                <w:color w:val="D4D4D4"/>
                <w:sz w:val="21"/>
                <w:szCs w:val="21"/>
              </w:rPr>
              <w:pPrChange w:id="5897" w:author="Donovan Goode" w:date="2018-11-09T10:05:00Z">
                <w:pPr>
                  <w:shd w:val="clear" w:color="auto" w:fill="1E1E1E"/>
                  <w:spacing w:line="285" w:lineRule="atLeast"/>
                </w:pPr>
              </w:pPrChange>
            </w:pPr>
            <w:del w:id="58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Narrow;</w:delText>
              </w:r>
            </w:del>
          </w:p>
          <w:p w14:paraId="59E08AC7" w14:textId="77777777" w:rsidR="00ED1509" w:rsidRPr="007520B6" w:rsidDel="008B6AF4" w:rsidRDefault="00ED1509">
            <w:pPr>
              <w:pStyle w:val="Heading1Numbered"/>
              <w:rPr>
                <w:del w:id="5899" w:author="Donovan Goode" w:date="2018-11-09T10:04:00Z"/>
                <w:rFonts w:ascii="Consolas" w:eastAsia="Times New Roman" w:hAnsi="Consolas" w:cs="Times New Roman"/>
                <w:color w:val="D4D4D4"/>
                <w:sz w:val="21"/>
                <w:szCs w:val="21"/>
              </w:rPr>
              <w:pPrChange w:id="5900" w:author="Donovan Goode" w:date="2018-11-09T10:05:00Z">
                <w:pPr>
                  <w:shd w:val="clear" w:color="auto" w:fill="1E1E1E"/>
                  <w:spacing w:line="285" w:lineRule="atLeast"/>
                </w:pPr>
              </w:pPrChange>
            </w:pPr>
            <w:del w:id="59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1638D242" w14:textId="77777777" w:rsidR="00ED1509" w:rsidRPr="007520B6" w:rsidDel="008B6AF4" w:rsidRDefault="00ED1509">
            <w:pPr>
              <w:pStyle w:val="Heading1Numbered"/>
              <w:rPr>
                <w:del w:id="5902" w:author="Donovan Goode" w:date="2018-11-09T10:04:00Z"/>
                <w:rFonts w:ascii="Consolas" w:eastAsia="Times New Roman" w:hAnsi="Consolas" w:cs="Times New Roman"/>
                <w:color w:val="D4D4D4"/>
                <w:sz w:val="21"/>
                <w:szCs w:val="21"/>
              </w:rPr>
              <w:pPrChange w:id="5903" w:author="Donovan Goode" w:date="2018-11-09T10:05:00Z">
                <w:pPr>
                  <w:shd w:val="clear" w:color="auto" w:fill="1E1E1E"/>
                  <w:spacing w:line="285" w:lineRule="atLeast"/>
                </w:pPr>
              </w:pPrChange>
            </w:pPr>
            <w:del w:id="59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1CE6D8EA" w14:textId="77777777" w:rsidR="00ED1509" w:rsidRPr="007520B6" w:rsidDel="008B6AF4" w:rsidRDefault="00ED1509">
            <w:pPr>
              <w:pStyle w:val="Heading1Numbered"/>
              <w:rPr>
                <w:del w:id="5905" w:author="Donovan Goode" w:date="2018-11-09T10:04:00Z"/>
                <w:rFonts w:ascii="Consolas" w:eastAsia="Times New Roman" w:hAnsi="Consolas" w:cs="Times New Roman"/>
                <w:color w:val="D4D4D4"/>
                <w:sz w:val="21"/>
                <w:szCs w:val="21"/>
              </w:rPr>
              <w:pPrChange w:id="5906" w:author="Donovan Goode" w:date="2018-11-09T10:05:00Z">
                <w:pPr>
                  <w:shd w:val="clear" w:color="auto" w:fill="1E1E1E"/>
                  <w:spacing w:line="285" w:lineRule="atLeast"/>
                </w:pPr>
              </w:pPrChange>
            </w:pPr>
            <w:del w:id="59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5F1C3F8E" w14:textId="77777777" w:rsidR="00ED1509" w:rsidRPr="007520B6" w:rsidDel="008B6AF4" w:rsidRDefault="00ED1509">
            <w:pPr>
              <w:pStyle w:val="Heading1Numbered"/>
              <w:rPr>
                <w:del w:id="5908" w:author="Donovan Goode" w:date="2018-11-09T10:04:00Z"/>
                <w:rFonts w:ascii="Consolas" w:eastAsia="Times New Roman" w:hAnsi="Consolas" w:cs="Times New Roman"/>
                <w:color w:val="D4D4D4"/>
                <w:sz w:val="21"/>
                <w:szCs w:val="21"/>
              </w:rPr>
              <w:pPrChange w:id="5909" w:author="Donovan Goode" w:date="2018-11-09T10:05:00Z">
                <w:pPr>
                  <w:shd w:val="clear" w:color="auto" w:fill="1E1E1E"/>
                  <w:spacing w:line="285" w:lineRule="atLeast"/>
                </w:pPr>
              </w:pPrChange>
            </w:pPr>
            <w:del w:id="59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9BF0D6A" w14:textId="77777777" w:rsidR="00ED1509" w:rsidRPr="007520B6" w:rsidDel="008B6AF4" w:rsidRDefault="00ED1509">
            <w:pPr>
              <w:pStyle w:val="Heading1Numbered"/>
              <w:rPr>
                <w:del w:id="5911" w:author="Donovan Goode" w:date="2018-11-09T10:04:00Z"/>
                <w:rFonts w:ascii="Consolas" w:eastAsia="Times New Roman" w:hAnsi="Consolas" w:cs="Times New Roman"/>
                <w:color w:val="D4D4D4"/>
                <w:sz w:val="21"/>
                <w:szCs w:val="21"/>
              </w:rPr>
              <w:pPrChange w:id="5912" w:author="Donovan Goode" w:date="2018-11-09T10:05:00Z">
                <w:pPr>
                  <w:shd w:val="clear" w:color="auto" w:fill="1E1E1E"/>
                  <w:spacing w:line="285" w:lineRule="atLeast"/>
                </w:pPr>
              </w:pPrChange>
            </w:pPr>
            <w:del w:id="59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11728BC1" w14:textId="77777777" w:rsidR="00ED1509" w:rsidRPr="007520B6" w:rsidDel="008B6AF4" w:rsidRDefault="00ED1509">
            <w:pPr>
              <w:pStyle w:val="Heading1Numbered"/>
              <w:rPr>
                <w:del w:id="5914" w:author="Donovan Goode" w:date="2018-11-09T10:04:00Z"/>
                <w:rFonts w:ascii="Consolas" w:eastAsia="Times New Roman" w:hAnsi="Consolas" w:cs="Times New Roman"/>
                <w:color w:val="D4D4D4"/>
                <w:sz w:val="21"/>
                <w:szCs w:val="21"/>
              </w:rPr>
              <w:pPrChange w:id="5915" w:author="Donovan Goode" w:date="2018-11-09T10:05:00Z">
                <w:pPr>
                  <w:shd w:val="clear" w:color="auto" w:fill="1E1E1E"/>
                  <w:spacing w:line="285" w:lineRule="atLeast"/>
                </w:pPr>
              </w:pPrChange>
            </w:pPr>
          </w:p>
          <w:p w14:paraId="72682255" w14:textId="77777777" w:rsidR="00ED1509" w:rsidRPr="007520B6" w:rsidDel="008B6AF4" w:rsidRDefault="00ED1509">
            <w:pPr>
              <w:pStyle w:val="Heading1Numbered"/>
              <w:rPr>
                <w:del w:id="5916" w:author="Donovan Goode" w:date="2018-11-09T10:04:00Z"/>
                <w:rFonts w:ascii="Consolas" w:eastAsia="Times New Roman" w:hAnsi="Consolas" w:cs="Times New Roman"/>
                <w:color w:val="D4D4D4"/>
                <w:sz w:val="21"/>
                <w:szCs w:val="21"/>
              </w:rPr>
              <w:pPrChange w:id="5917" w:author="Donovan Goode" w:date="2018-11-09T10:05:00Z">
                <w:pPr>
                  <w:shd w:val="clear" w:color="auto" w:fill="1E1E1E"/>
                  <w:spacing w:line="285" w:lineRule="atLeast"/>
                </w:pPr>
              </w:pPrChange>
            </w:pPr>
            <w:del w:id="5918" w:author="Donovan Goode" w:date="2018-11-09T10:04:00Z">
              <w:r w:rsidRPr="007520B6" w:rsidDel="008B6AF4">
                <w:rPr>
                  <w:rFonts w:ascii="Consolas" w:eastAsia="Times New Roman" w:hAnsi="Consolas" w:cs="Times New Roman"/>
                  <w:color w:val="D4D4D4"/>
                  <w:sz w:val="21"/>
                  <w:szCs w:val="21"/>
                </w:rPr>
                <w:delText xml:space="preserve">    }</w:delText>
              </w:r>
            </w:del>
          </w:p>
          <w:p w14:paraId="1FFA1210" w14:textId="77777777" w:rsidR="00ED1509" w:rsidRPr="007520B6" w:rsidDel="008B6AF4" w:rsidRDefault="00ED1509">
            <w:pPr>
              <w:pStyle w:val="Heading1Numbered"/>
              <w:rPr>
                <w:del w:id="5919" w:author="Donovan Goode" w:date="2018-11-09T10:04:00Z"/>
                <w:rFonts w:ascii="Consolas" w:eastAsia="Times New Roman" w:hAnsi="Consolas" w:cs="Times New Roman"/>
                <w:color w:val="D4D4D4"/>
                <w:sz w:val="21"/>
                <w:szCs w:val="21"/>
              </w:rPr>
              <w:pPrChange w:id="5920" w:author="Donovan Goode" w:date="2018-11-09T10:05:00Z">
                <w:pPr>
                  <w:shd w:val="clear" w:color="auto" w:fill="1E1E1E"/>
                  <w:spacing w:line="285" w:lineRule="atLeast"/>
                </w:pPr>
              </w:pPrChange>
            </w:pPr>
          </w:p>
          <w:p w14:paraId="5793BAF7" w14:textId="77777777" w:rsidR="00ED1509" w:rsidRPr="007520B6" w:rsidDel="008B6AF4" w:rsidRDefault="00ED1509">
            <w:pPr>
              <w:pStyle w:val="Heading1Numbered"/>
              <w:rPr>
                <w:del w:id="5921" w:author="Donovan Goode" w:date="2018-11-09T10:04:00Z"/>
                <w:rFonts w:ascii="Consolas" w:eastAsia="Times New Roman" w:hAnsi="Consolas" w:cs="Times New Roman"/>
                <w:color w:val="D4D4D4"/>
                <w:sz w:val="21"/>
                <w:szCs w:val="21"/>
              </w:rPr>
              <w:pPrChange w:id="5922" w:author="Donovan Goode" w:date="2018-11-09T10:05:00Z">
                <w:pPr>
                  <w:shd w:val="clear" w:color="auto" w:fill="1E1E1E"/>
                  <w:spacing w:line="285" w:lineRule="atLeast"/>
                </w:pPr>
              </w:pPrChange>
            </w:pPr>
            <w:del w:id="59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#moreinfo .bg</w:delText>
              </w:r>
              <w:r w:rsidRPr="007520B6" w:rsidDel="008B6AF4">
                <w:rPr>
                  <w:rFonts w:ascii="Consolas" w:eastAsia="Times New Roman" w:hAnsi="Consolas" w:cs="Times New Roman"/>
                  <w:color w:val="D4D4D4"/>
                  <w:sz w:val="21"/>
                  <w:szCs w:val="21"/>
                </w:rPr>
                <w:delText xml:space="preserve"> {</w:delText>
              </w:r>
            </w:del>
          </w:p>
          <w:p w14:paraId="597876B0" w14:textId="77777777" w:rsidR="00ED1509" w:rsidRPr="007520B6" w:rsidDel="008B6AF4" w:rsidRDefault="00ED1509">
            <w:pPr>
              <w:pStyle w:val="Heading1Numbered"/>
              <w:rPr>
                <w:del w:id="5924" w:author="Donovan Goode" w:date="2018-11-09T10:04:00Z"/>
                <w:rFonts w:ascii="Consolas" w:eastAsia="Times New Roman" w:hAnsi="Consolas" w:cs="Times New Roman"/>
                <w:color w:val="D4D4D4"/>
                <w:sz w:val="21"/>
                <w:szCs w:val="21"/>
              </w:rPr>
              <w:pPrChange w:id="5925" w:author="Donovan Goode" w:date="2018-11-09T10:05:00Z">
                <w:pPr>
                  <w:shd w:val="clear" w:color="auto" w:fill="1E1E1E"/>
                  <w:spacing w:line="285" w:lineRule="atLeast"/>
                </w:pPr>
              </w:pPrChange>
            </w:pPr>
            <w:del w:id="59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D6E196C" w14:textId="77777777" w:rsidR="00ED1509" w:rsidRPr="007520B6" w:rsidDel="008B6AF4" w:rsidRDefault="00ED1509">
            <w:pPr>
              <w:pStyle w:val="Heading1Numbered"/>
              <w:rPr>
                <w:del w:id="5927" w:author="Donovan Goode" w:date="2018-11-09T10:04:00Z"/>
                <w:rFonts w:ascii="Consolas" w:eastAsia="Times New Roman" w:hAnsi="Consolas" w:cs="Times New Roman"/>
                <w:color w:val="D4D4D4"/>
                <w:sz w:val="21"/>
                <w:szCs w:val="21"/>
              </w:rPr>
              <w:pPrChange w:id="5928" w:author="Donovan Goode" w:date="2018-11-09T10:05:00Z">
                <w:pPr>
                  <w:shd w:val="clear" w:color="auto" w:fill="1E1E1E"/>
                  <w:spacing w:line="285" w:lineRule="atLeast"/>
                </w:pPr>
              </w:pPrChange>
            </w:pPr>
            <w:del w:id="59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3D23C20" w14:textId="77777777" w:rsidR="00ED1509" w:rsidRPr="007520B6" w:rsidDel="008B6AF4" w:rsidRDefault="00ED1509">
            <w:pPr>
              <w:pStyle w:val="Heading1Numbered"/>
              <w:rPr>
                <w:del w:id="5930" w:author="Donovan Goode" w:date="2018-11-09T10:04:00Z"/>
                <w:rFonts w:ascii="Consolas" w:eastAsia="Times New Roman" w:hAnsi="Consolas" w:cs="Times New Roman"/>
                <w:color w:val="D4D4D4"/>
                <w:sz w:val="21"/>
                <w:szCs w:val="21"/>
              </w:rPr>
              <w:pPrChange w:id="5931" w:author="Donovan Goode" w:date="2018-11-09T10:05:00Z">
                <w:pPr>
                  <w:shd w:val="clear" w:color="auto" w:fill="1E1E1E"/>
                  <w:spacing w:line="285" w:lineRule="atLeast"/>
                </w:pPr>
              </w:pPrChange>
            </w:pPr>
            <w:del w:id="59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3593CB7" w14:textId="77777777" w:rsidR="00ED1509" w:rsidRPr="007520B6" w:rsidDel="008B6AF4" w:rsidRDefault="00ED1509">
            <w:pPr>
              <w:pStyle w:val="Heading1Numbered"/>
              <w:rPr>
                <w:del w:id="5933" w:author="Donovan Goode" w:date="2018-11-09T10:04:00Z"/>
                <w:rFonts w:ascii="Consolas" w:eastAsia="Times New Roman" w:hAnsi="Consolas" w:cs="Times New Roman"/>
                <w:color w:val="D4D4D4"/>
                <w:sz w:val="21"/>
                <w:szCs w:val="21"/>
              </w:rPr>
              <w:pPrChange w:id="5934" w:author="Donovan Goode" w:date="2018-11-09T10:05:00Z">
                <w:pPr>
                  <w:shd w:val="clear" w:color="auto" w:fill="1E1E1E"/>
                  <w:spacing w:line="285" w:lineRule="atLeast"/>
                </w:pPr>
              </w:pPrChange>
            </w:pPr>
            <w:del w:id="59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017B0EF4" w14:textId="77777777" w:rsidR="00ED1509" w:rsidRPr="007520B6" w:rsidDel="008B6AF4" w:rsidRDefault="00ED1509">
            <w:pPr>
              <w:pStyle w:val="Heading1Numbered"/>
              <w:rPr>
                <w:del w:id="5936" w:author="Donovan Goode" w:date="2018-11-09T10:04:00Z"/>
                <w:rFonts w:ascii="Consolas" w:eastAsia="Times New Roman" w:hAnsi="Consolas" w:cs="Times New Roman"/>
                <w:color w:val="D4D4D4"/>
                <w:sz w:val="21"/>
                <w:szCs w:val="21"/>
              </w:rPr>
              <w:pPrChange w:id="5937" w:author="Donovan Goode" w:date="2018-11-09T10:05:00Z">
                <w:pPr>
                  <w:shd w:val="clear" w:color="auto" w:fill="1E1E1E"/>
                  <w:spacing w:line="285" w:lineRule="atLeast"/>
                </w:pPr>
              </w:pPrChange>
            </w:pPr>
            <w:del w:id="59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68F94B47" w14:textId="77777777" w:rsidR="00ED1509" w:rsidRPr="007520B6" w:rsidDel="008B6AF4" w:rsidRDefault="00ED1509">
            <w:pPr>
              <w:pStyle w:val="Heading1Numbered"/>
              <w:rPr>
                <w:del w:id="5939" w:author="Donovan Goode" w:date="2018-11-09T10:04:00Z"/>
                <w:rFonts w:ascii="Consolas" w:eastAsia="Times New Roman" w:hAnsi="Consolas" w:cs="Times New Roman"/>
                <w:color w:val="D4D4D4"/>
                <w:sz w:val="21"/>
                <w:szCs w:val="21"/>
              </w:rPr>
              <w:pPrChange w:id="5940" w:author="Donovan Goode" w:date="2018-11-09T10:05:00Z">
                <w:pPr>
                  <w:shd w:val="clear" w:color="auto" w:fill="1E1E1E"/>
                  <w:spacing w:line="285" w:lineRule="atLeast"/>
                </w:pPr>
              </w:pPrChange>
            </w:pPr>
            <w:del w:id="5941" w:author="Donovan Goode" w:date="2018-11-09T10:04:00Z">
              <w:r w:rsidRPr="007520B6" w:rsidDel="008B6AF4">
                <w:rPr>
                  <w:rFonts w:ascii="Consolas" w:eastAsia="Times New Roman" w:hAnsi="Consolas" w:cs="Times New Roman"/>
                  <w:color w:val="D4D4D4"/>
                  <w:sz w:val="21"/>
                  <w:szCs w:val="21"/>
                </w:rPr>
                <w:delText xml:space="preserve">    }</w:delText>
              </w:r>
            </w:del>
          </w:p>
          <w:p w14:paraId="3EC9DC2E" w14:textId="77777777" w:rsidR="00ED1509" w:rsidRPr="007520B6" w:rsidDel="008B6AF4" w:rsidRDefault="00ED1509">
            <w:pPr>
              <w:pStyle w:val="Heading1Numbered"/>
              <w:rPr>
                <w:del w:id="5942" w:author="Donovan Goode" w:date="2018-11-09T10:04:00Z"/>
                <w:rFonts w:ascii="Consolas" w:eastAsia="Times New Roman" w:hAnsi="Consolas" w:cs="Times New Roman"/>
                <w:color w:val="D4D4D4"/>
                <w:sz w:val="21"/>
                <w:szCs w:val="21"/>
              </w:rPr>
              <w:pPrChange w:id="5943" w:author="Donovan Goode" w:date="2018-11-09T10:05:00Z">
                <w:pPr>
                  <w:shd w:val="clear" w:color="auto" w:fill="1E1E1E"/>
                  <w:spacing w:line="285" w:lineRule="atLeast"/>
                </w:pPr>
              </w:pPrChange>
            </w:pPr>
          </w:p>
          <w:p w14:paraId="6110998A" w14:textId="77777777" w:rsidR="00ED1509" w:rsidRPr="007520B6" w:rsidDel="008B6AF4" w:rsidRDefault="00ED1509">
            <w:pPr>
              <w:pStyle w:val="Heading1Numbered"/>
              <w:rPr>
                <w:del w:id="5944" w:author="Donovan Goode" w:date="2018-11-09T10:04:00Z"/>
                <w:rFonts w:ascii="Consolas" w:eastAsia="Times New Roman" w:hAnsi="Consolas" w:cs="Times New Roman"/>
                <w:color w:val="D4D4D4"/>
                <w:sz w:val="21"/>
                <w:szCs w:val="21"/>
              </w:rPr>
              <w:pPrChange w:id="5945" w:author="Donovan Goode" w:date="2018-11-09T10:05:00Z">
                <w:pPr>
                  <w:shd w:val="clear" w:color="auto" w:fill="1E1E1E"/>
                  <w:spacing w:line="285" w:lineRule="atLeast"/>
                </w:pPr>
              </w:pPrChange>
            </w:pPr>
            <w:del w:id="59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#moreinfo a:hover</w:delText>
              </w:r>
              <w:r w:rsidRPr="007520B6" w:rsidDel="008B6AF4">
                <w:rPr>
                  <w:rFonts w:ascii="Consolas" w:eastAsia="Times New Roman" w:hAnsi="Consolas" w:cs="Times New Roman"/>
                  <w:color w:val="D4D4D4"/>
                  <w:sz w:val="21"/>
                  <w:szCs w:val="21"/>
                </w:rPr>
                <w:delText xml:space="preserve"> {</w:delText>
              </w:r>
            </w:del>
          </w:p>
          <w:p w14:paraId="54DF3240" w14:textId="77777777" w:rsidR="00ED1509" w:rsidRPr="007520B6" w:rsidDel="008B6AF4" w:rsidRDefault="00ED1509">
            <w:pPr>
              <w:pStyle w:val="Heading1Numbered"/>
              <w:rPr>
                <w:del w:id="5947" w:author="Donovan Goode" w:date="2018-11-09T10:04:00Z"/>
                <w:rFonts w:ascii="Consolas" w:eastAsia="Times New Roman" w:hAnsi="Consolas" w:cs="Times New Roman"/>
                <w:color w:val="D4D4D4"/>
                <w:sz w:val="21"/>
                <w:szCs w:val="21"/>
              </w:rPr>
              <w:pPrChange w:id="5948" w:author="Donovan Goode" w:date="2018-11-09T10:05:00Z">
                <w:pPr>
                  <w:shd w:val="clear" w:color="auto" w:fill="1E1E1E"/>
                  <w:spacing w:line="285" w:lineRule="atLeast"/>
                </w:pPr>
              </w:pPrChange>
            </w:pPr>
            <w:del w:id="59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1197A967" w14:textId="77777777" w:rsidR="00ED1509" w:rsidRPr="007520B6" w:rsidDel="008B6AF4" w:rsidRDefault="00ED1509">
            <w:pPr>
              <w:pStyle w:val="Heading1Numbered"/>
              <w:rPr>
                <w:del w:id="5950" w:author="Donovan Goode" w:date="2018-11-09T10:04:00Z"/>
                <w:rFonts w:ascii="Consolas" w:eastAsia="Times New Roman" w:hAnsi="Consolas" w:cs="Times New Roman"/>
                <w:color w:val="D4D4D4"/>
                <w:sz w:val="21"/>
                <w:szCs w:val="21"/>
              </w:rPr>
              <w:pPrChange w:id="5951" w:author="Donovan Goode" w:date="2018-11-09T10:05:00Z">
                <w:pPr>
                  <w:shd w:val="clear" w:color="auto" w:fill="1E1E1E"/>
                  <w:spacing w:line="285" w:lineRule="atLeast"/>
                </w:pPr>
              </w:pPrChange>
            </w:pPr>
            <w:del w:id="5952" w:author="Donovan Goode" w:date="2018-11-09T10:04:00Z">
              <w:r w:rsidRPr="007520B6" w:rsidDel="008B6AF4">
                <w:rPr>
                  <w:rFonts w:ascii="Consolas" w:eastAsia="Times New Roman" w:hAnsi="Consolas" w:cs="Times New Roman"/>
                  <w:color w:val="D4D4D4"/>
                  <w:sz w:val="21"/>
                  <w:szCs w:val="21"/>
                </w:rPr>
                <w:delText xml:space="preserve">    }</w:delText>
              </w:r>
            </w:del>
          </w:p>
          <w:p w14:paraId="024A9A55" w14:textId="77777777" w:rsidR="00ED1509" w:rsidRPr="007520B6" w:rsidDel="008B6AF4" w:rsidRDefault="00ED1509">
            <w:pPr>
              <w:pStyle w:val="Heading1Numbered"/>
              <w:rPr>
                <w:del w:id="5953" w:author="Donovan Goode" w:date="2018-11-09T10:04:00Z"/>
                <w:rFonts w:ascii="Consolas" w:eastAsia="Times New Roman" w:hAnsi="Consolas" w:cs="Times New Roman"/>
                <w:color w:val="D4D4D4"/>
                <w:sz w:val="21"/>
                <w:szCs w:val="21"/>
              </w:rPr>
              <w:pPrChange w:id="5954" w:author="Donovan Goode" w:date="2018-11-09T10:05:00Z">
                <w:pPr>
                  <w:shd w:val="clear" w:color="auto" w:fill="1E1E1E"/>
                  <w:spacing w:line="285" w:lineRule="atLeast"/>
                </w:pPr>
              </w:pPrChange>
            </w:pPr>
          </w:p>
          <w:p w14:paraId="030F4E0E" w14:textId="77777777" w:rsidR="00ED1509" w:rsidRPr="007520B6" w:rsidDel="008B6AF4" w:rsidRDefault="00ED1509">
            <w:pPr>
              <w:pStyle w:val="Heading1Numbered"/>
              <w:rPr>
                <w:del w:id="5955" w:author="Donovan Goode" w:date="2018-11-09T10:04:00Z"/>
                <w:rFonts w:ascii="Consolas" w:eastAsia="Times New Roman" w:hAnsi="Consolas" w:cs="Times New Roman"/>
                <w:color w:val="D4D4D4"/>
                <w:sz w:val="21"/>
                <w:szCs w:val="21"/>
              </w:rPr>
              <w:pPrChange w:id="5956" w:author="Donovan Goode" w:date="2018-11-09T10:05:00Z">
                <w:pPr>
                  <w:shd w:val="clear" w:color="auto" w:fill="1E1E1E"/>
                  <w:spacing w:line="285" w:lineRule="atLeast"/>
                </w:pPr>
              </w:pPrChange>
            </w:pPr>
            <w:del w:id="59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#moreinfo img</w:delText>
              </w:r>
              <w:r w:rsidRPr="007520B6" w:rsidDel="008B6AF4">
                <w:rPr>
                  <w:rFonts w:ascii="Consolas" w:eastAsia="Times New Roman" w:hAnsi="Consolas" w:cs="Times New Roman"/>
                  <w:color w:val="D4D4D4"/>
                  <w:sz w:val="21"/>
                  <w:szCs w:val="21"/>
                </w:rPr>
                <w:delText xml:space="preserve"> {</w:delText>
              </w:r>
            </w:del>
          </w:p>
          <w:p w14:paraId="7D3211C7" w14:textId="77777777" w:rsidR="00ED1509" w:rsidRPr="007520B6" w:rsidDel="008B6AF4" w:rsidRDefault="00ED1509">
            <w:pPr>
              <w:pStyle w:val="Heading1Numbered"/>
              <w:rPr>
                <w:del w:id="5958" w:author="Donovan Goode" w:date="2018-11-09T10:04:00Z"/>
                <w:rFonts w:ascii="Consolas" w:eastAsia="Times New Roman" w:hAnsi="Consolas" w:cs="Times New Roman"/>
                <w:color w:val="D4D4D4"/>
                <w:sz w:val="21"/>
                <w:szCs w:val="21"/>
              </w:rPr>
              <w:pPrChange w:id="5959" w:author="Donovan Goode" w:date="2018-11-09T10:05:00Z">
                <w:pPr>
                  <w:shd w:val="clear" w:color="auto" w:fill="1E1E1E"/>
                  <w:spacing w:line="285" w:lineRule="atLeast"/>
                </w:pPr>
              </w:pPrChange>
            </w:pPr>
            <w:del w:id="59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4E0F3F5" w14:textId="77777777" w:rsidR="00ED1509" w:rsidRPr="007520B6" w:rsidDel="008B6AF4" w:rsidRDefault="00ED1509">
            <w:pPr>
              <w:pStyle w:val="Heading1Numbered"/>
              <w:rPr>
                <w:del w:id="5961" w:author="Donovan Goode" w:date="2018-11-09T10:04:00Z"/>
                <w:rFonts w:ascii="Consolas" w:eastAsia="Times New Roman" w:hAnsi="Consolas" w:cs="Times New Roman"/>
                <w:color w:val="D4D4D4"/>
                <w:sz w:val="21"/>
                <w:szCs w:val="21"/>
              </w:rPr>
              <w:pPrChange w:id="5962" w:author="Donovan Goode" w:date="2018-11-09T10:05:00Z">
                <w:pPr>
                  <w:shd w:val="clear" w:color="auto" w:fill="1E1E1E"/>
                  <w:spacing w:line="285" w:lineRule="atLeast"/>
                </w:pPr>
              </w:pPrChange>
            </w:pPr>
            <w:del w:id="59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44FBA2CB" w14:textId="77777777" w:rsidR="00ED1509" w:rsidRPr="007520B6" w:rsidDel="008B6AF4" w:rsidRDefault="00ED1509">
            <w:pPr>
              <w:pStyle w:val="Heading1Numbered"/>
              <w:rPr>
                <w:del w:id="5964" w:author="Donovan Goode" w:date="2018-11-09T10:04:00Z"/>
                <w:rFonts w:ascii="Consolas" w:eastAsia="Times New Roman" w:hAnsi="Consolas" w:cs="Times New Roman"/>
                <w:color w:val="D4D4D4"/>
                <w:sz w:val="21"/>
                <w:szCs w:val="21"/>
              </w:rPr>
              <w:pPrChange w:id="5965" w:author="Donovan Goode" w:date="2018-11-09T10:05:00Z">
                <w:pPr>
                  <w:shd w:val="clear" w:color="auto" w:fill="1E1E1E"/>
                  <w:spacing w:line="285" w:lineRule="atLeast"/>
                </w:pPr>
              </w:pPrChange>
            </w:pPr>
            <w:del w:id="5966" w:author="Donovan Goode" w:date="2018-11-09T10:04:00Z">
              <w:r w:rsidRPr="007520B6" w:rsidDel="008B6AF4">
                <w:rPr>
                  <w:rFonts w:ascii="Consolas" w:eastAsia="Times New Roman" w:hAnsi="Consolas" w:cs="Times New Roman"/>
                  <w:color w:val="D4D4D4"/>
                  <w:sz w:val="21"/>
                  <w:szCs w:val="21"/>
                </w:rPr>
                <w:delText xml:space="preserve">    }</w:delText>
              </w:r>
            </w:del>
          </w:p>
          <w:p w14:paraId="04A126B5" w14:textId="77777777" w:rsidR="00ED1509" w:rsidRPr="007520B6" w:rsidDel="008B6AF4" w:rsidRDefault="00ED1509">
            <w:pPr>
              <w:pStyle w:val="Heading1Numbered"/>
              <w:rPr>
                <w:del w:id="5967" w:author="Donovan Goode" w:date="2018-11-09T10:04:00Z"/>
                <w:rFonts w:ascii="Consolas" w:eastAsia="Times New Roman" w:hAnsi="Consolas" w:cs="Times New Roman"/>
                <w:color w:val="D4D4D4"/>
                <w:sz w:val="21"/>
                <w:szCs w:val="21"/>
              </w:rPr>
              <w:pPrChange w:id="5968" w:author="Donovan Goode" w:date="2018-11-09T10:05:00Z">
                <w:pPr>
                  <w:shd w:val="clear" w:color="auto" w:fill="1E1E1E"/>
                  <w:spacing w:line="285" w:lineRule="atLeast"/>
                </w:pPr>
              </w:pPrChange>
            </w:pPr>
          </w:p>
          <w:p w14:paraId="3556A2E1" w14:textId="77777777" w:rsidR="00ED1509" w:rsidRPr="007520B6" w:rsidDel="008B6AF4" w:rsidRDefault="00ED1509">
            <w:pPr>
              <w:pStyle w:val="Heading1Numbered"/>
              <w:rPr>
                <w:del w:id="5969" w:author="Donovan Goode" w:date="2018-11-09T10:04:00Z"/>
                <w:rFonts w:ascii="Consolas" w:eastAsia="Times New Roman" w:hAnsi="Consolas" w:cs="Times New Roman"/>
                <w:color w:val="D4D4D4"/>
                <w:sz w:val="21"/>
                <w:szCs w:val="21"/>
              </w:rPr>
              <w:pPrChange w:id="5970" w:author="Donovan Goode" w:date="2018-11-09T10:05:00Z">
                <w:pPr>
                  <w:shd w:val="clear" w:color="auto" w:fill="1E1E1E"/>
                  <w:spacing w:line="285" w:lineRule="atLeast"/>
                </w:pPr>
              </w:pPrChange>
            </w:pPr>
            <w:del w:id="59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.w3_center</w:delText>
              </w:r>
              <w:r w:rsidRPr="007520B6" w:rsidDel="008B6AF4">
                <w:rPr>
                  <w:rFonts w:ascii="Consolas" w:eastAsia="Times New Roman" w:hAnsi="Consolas" w:cs="Times New Roman"/>
                  <w:color w:val="D4D4D4"/>
                  <w:sz w:val="21"/>
                  <w:szCs w:val="21"/>
                </w:rPr>
                <w:delText xml:space="preserve"> {</w:delText>
              </w:r>
            </w:del>
          </w:p>
          <w:p w14:paraId="57B36342" w14:textId="77777777" w:rsidR="00ED1509" w:rsidRPr="007520B6" w:rsidDel="008B6AF4" w:rsidRDefault="00ED1509">
            <w:pPr>
              <w:pStyle w:val="Heading1Numbered"/>
              <w:rPr>
                <w:del w:id="5972" w:author="Donovan Goode" w:date="2018-11-09T10:04:00Z"/>
                <w:rFonts w:ascii="Consolas" w:eastAsia="Times New Roman" w:hAnsi="Consolas" w:cs="Times New Roman"/>
                <w:color w:val="D4D4D4"/>
                <w:sz w:val="21"/>
                <w:szCs w:val="21"/>
              </w:rPr>
              <w:pPrChange w:id="5973" w:author="Donovan Goode" w:date="2018-11-09T10:05:00Z">
                <w:pPr>
                  <w:shd w:val="clear" w:color="auto" w:fill="1E1E1E"/>
                  <w:spacing w:line="285" w:lineRule="atLeast"/>
                </w:pPr>
              </w:pPrChange>
            </w:pPr>
            <w:del w:id="59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300px</w:delText>
              </w:r>
              <w:r w:rsidRPr="007520B6" w:rsidDel="008B6AF4">
                <w:rPr>
                  <w:rFonts w:ascii="Consolas" w:eastAsia="Times New Roman" w:hAnsi="Consolas" w:cs="Times New Roman"/>
                  <w:color w:val="D4D4D4"/>
                  <w:sz w:val="21"/>
                  <w:szCs w:val="21"/>
                </w:rPr>
                <w:delText>;</w:delText>
              </w:r>
            </w:del>
          </w:p>
          <w:p w14:paraId="17F3CCCC" w14:textId="77777777" w:rsidR="00ED1509" w:rsidRPr="007520B6" w:rsidDel="008B6AF4" w:rsidRDefault="00ED1509">
            <w:pPr>
              <w:pStyle w:val="Heading1Numbered"/>
              <w:rPr>
                <w:del w:id="5975" w:author="Donovan Goode" w:date="2018-11-09T10:04:00Z"/>
                <w:rFonts w:ascii="Consolas" w:eastAsia="Times New Roman" w:hAnsi="Consolas" w:cs="Times New Roman"/>
                <w:color w:val="D4D4D4"/>
                <w:sz w:val="21"/>
                <w:szCs w:val="21"/>
              </w:rPr>
              <w:pPrChange w:id="5976" w:author="Donovan Goode" w:date="2018-11-09T10:05:00Z">
                <w:pPr>
                  <w:shd w:val="clear" w:color="auto" w:fill="1E1E1E"/>
                  <w:spacing w:line="285" w:lineRule="atLeast"/>
                </w:pPr>
              </w:pPrChange>
            </w:pPr>
            <w:del w:id="59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276px</w:delText>
              </w:r>
              <w:r w:rsidRPr="007520B6" w:rsidDel="008B6AF4">
                <w:rPr>
                  <w:rFonts w:ascii="Consolas" w:eastAsia="Times New Roman" w:hAnsi="Consolas" w:cs="Times New Roman"/>
                  <w:color w:val="D4D4D4"/>
                  <w:sz w:val="21"/>
                  <w:szCs w:val="21"/>
                </w:rPr>
                <w:delText>;</w:delText>
              </w:r>
            </w:del>
          </w:p>
          <w:p w14:paraId="7F045E36" w14:textId="77777777" w:rsidR="00ED1509" w:rsidRPr="007520B6" w:rsidDel="008B6AF4" w:rsidRDefault="00ED1509">
            <w:pPr>
              <w:pStyle w:val="Heading1Numbered"/>
              <w:rPr>
                <w:del w:id="5978" w:author="Donovan Goode" w:date="2018-11-09T10:04:00Z"/>
                <w:rFonts w:ascii="Consolas" w:eastAsia="Times New Roman" w:hAnsi="Consolas" w:cs="Times New Roman"/>
                <w:color w:val="D4D4D4"/>
                <w:sz w:val="21"/>
                <w:szCs w:val="21"/>
              </w:rPr>
              <w:pPrChange w:id="5979" w:author="Donovan Goode" w:date="2018-11-09T10:05:00Z">
                <w:pPr>
                  <w:shd w:val="clear" w:color="auto" w:fill="1E1E1E"/>
                  <w:spacing w:line="285" w:lineRule="atLeast"/>
                </w:pPr>
              </w:pPrChange>
            </w:pPr>
            <w:del w:id="59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59F2EFB" w14:textId="77777777" w:rsidR="00ED1509" w:rsidRPr="007520B6" w:rsidDel="008B6AF4" w:rsidRDefault="00ED1509">
            <w:pPr>
              <w:pStyle w:val="Heading1Numbered"/>
              <w:rPr>
                <w:del w:id="5981" w:author="Donovan Goode" w:date="2018-11-09T10:04:00Z"/>
                <w:rFonts w:ascii="Consolas" w:eastAsia="Times New Roman" w:hAnsi="Consolas" w:cs="Times New Roman"/>
                <w:color w:val="D4D4D4"/>
                <w:sz w:val="21"/>
                <w:szCs w:val="21"/>
              </w:rPr>
              <w:pPrChange w:id="5982" w:author="Donovan Goode" w:date="2018-11-09T10:05:00Z">
                <w:pPr>
                  <w:shd w:val="clear" w:color="auto" w:fill="1E1E1E"/>
                  <w:spacing w:line="285" w:lineRule="atLeast"/>
                </w:pPr>
              </w:pPrChange>
            </w:pPr>
            <w:del w:id="59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83px</w:delText>
              </w:r>
              <w:r w:rsidRPr="007520B6" w:rsidDel="008B6AF4">
                <w:rPr>
                  <w:rFonts w:ascii="Consolas" w:eastAsia="Times New Roman" w:hAnsi="Consolas" w:cs="Times New Roman"/>
                  <w:color w:val="D4D4D4"/>
                  <w:sz w:val="21"/>
                  <w:szCs w:val="21"/>
                </w:rPr>
                <w:delText>;</w:delText>
              </w:r>
            </w:del>
          </w:p>
          <w:p w14:paraId="26DA4CA5" w14:textId="77777777" w:rsidR="00ED1509" w:rsidRPr="007520B6" w:rsidDel="008B6AF4" w:rsidRDefault="00ED1509">
            <w:pPr>
              <w:pStyle w:val="Heading1Numbered"/>
              <w:rPr>
                <w:del w:id="5984" w:author="Donovan Goode" w:date="2018-11-09T10:04:00Z"/>
                <w:rFonts w:ascii="Consolas" w:eastAsia="Times New Roman" w:hAnsi="Consolas" w:cs="Times New Roman"/>
                <w:color w:val="D4D4D4"/>
                <w:sz w:val="21"/>
                <w:szCs w:val="21"/>
              </w:rPr>
              <w:pPrChange w:id="5985" w:author="Donovan Goode" w:date="2018-11-09T10:05:00Z">
                <w:pPr>
                  <w:shd w:val="clear" w:color="auto" w:fill="1E1E1E"/>
                  <w:spacing w:line="285" w:lineRule="atLeast"/>
                </w:pPr>
              </w:pPrChange>
            </w:pPr>
            <w:del w:id="598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300px</w:delText>
              </w:r>
              <w:r w:rsidRPr="007520B6" w:rsidDel="008B6AF4">
                <w:rPr>
                  <w:rFonts w:ascii="Consolas" w:eastAsia="Times New Roman" w:hAnsi="Consolas" w:cs="Times New Roman"/>
                  <w:color w:val="D4D4D4"/>
                  <w:sz w:val="21"/>
                  <w:szCs w:val="21"/>
                </w:rPr>
                <w:delText>;</w:delText>
              </w:r>
            </w:del>
          </w:p>
          <w:p w14:paraId="1FBB1A47" w14:textId="77777777" w:rsidR="00ED1509" w:rsidRPr="007520B6" w:rsidDel="008B6AF4" w:rsidRDefault="00ED1509">
            <w:pPr>
              <w:pStyle w:val="Heading1Numbered"/>
              <w:rPr>
                <w:del w:id="5987" w:author="Donovan Goode" w:date="2018-11-09T10:04:00Z"/>
                <w:rFonts w:ascii="Consolas" w:eastAsia="Times New Roman" w:hAnsi="Consolas" w:cs="Times New Roman"/>
                <w:color w:val="D4D4D4"/>
                <w:sz w:val="21"/>
                <w:szCs w:val="21"/>
              </w:rPr>
              <w:pPrChange w:id="5988" w:author="Donovan Goode" w:date="2018-11-09T10:05:00Z">
                <w:pPr>
                  <w:shd w:val="clear" w:color="auto" w:fill="1E1E1E"/>
                  <w:spacing w:line="285" w:lineRule="atLeast"/>
                </w:pPr>
              </w:pPrChange>
            </w:pPr>
            <w:del w:id="5989" w:author="Donovan Goode" w:date="2018-11-09T10:04:00Z">
              <w:r w:rsidRPr="007520B6" w:rsidDel="008B6AF4">
                <w:rPr>
                  <w:rFonts w:ascii="Consolas" w:eastAsia="Times New Roman" w:hAnsi="Consolas" w:cs="Times New Roman"/>
                  <w:color w:val="D4D4D4"/>
                  <w:sz w:val="21"/>
                  <w:szCs w:val="21"/>
                </w:rPr>
                <w:delText xml:space="preserve">    }</w:delText>
              </w:r>
            </w:del>
          </w:p>
          <w:p w14:paraId="67EBE271" w14:textId="77777777" w:rsidR="00ED1509" w:rsidRPr="007520B6" w:rsidDel="008B6AF4" w:rsidRDefault="00ED1509">
            <w:pPr>
              <w:pStyle w:val="Heading1Numbered"/>
              <w:rPr>
                <w:del w:id="5990" w:author="Donovan Goode" w:date="2018-11-09T10:04:00Z"/>
                <w:rFonts w:ascii="Consolas" w:eastAsia="Times New Roman" w:hAnsi="Consolas" w:cs="Times New Roman"/>
                <w:color w:val="D4D4D4"/>
                <w:sz w:val="21"/>
                <w:szCs w:val="21"/>
              </w:rPr>
              <w:pPrChange w:id="5991" w:author="Donovan Goode" w:date="2018-11-09T10:05:00Z">
                <w:pPr>
                  <w:shd w:val="clear" w:color="auto" w:fill="1E1E1E"/>
                  <w:spacing w:line="285" w:lineRule="atLeast"/>
                </w:pPr>
              </w:pPrChange>
            </w:pPr>
          </w:p>
          <w:p w14:paraId="5F5B0248" w14:textId="77777777" w:rsidR="00ED1509" w:rsidRPr="007520B6" w:rsidDel="008B6AF4" w:rsidRDefault="00ED1509">
            <w:pPr>
              <w:pStyle w:val="Heading1Numbered"/>
              <w:rPr>
                <w:del w:id="5992" w:author="Donovan Goode" w:date="2018-11-09T10:04:00Z"/>
                <w:rFonts w:ascii="Consolas" w:eastAsia="Times New Roman" w:hAnsi="Consolas" w:cs="Times New Roman"/>
                <w:color w:val="D4D4D4"/>
                <w:sz w:val="21"/>
                <w:szCs w:val="21"/>
              </w:rPr>
              <w:pPrChange w:id="5993" w:author="Donovan Goode" w:date="2018-11-09T10:05:00Z">
                <w:pPr>
                  <w:shd w:val="clear" w:color="auto" w:fill="1E1E1E"/>
                  <w:spacing w:line="285" w:lineRule="atLeast"/>
                </w:pPr>
              </w:pPrChange>
            </w:pPr>
            <w:del w:id="599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w:delText>
              </w:r>
              <w:r w:rsidRPr="007520B6" w:rsidDel="008B6AF4">
                <w:rPr>
                  <w:rFonts w:ascii="Consolas" w:eastAsia="Times New Roman" w:hAnsi="Consolas" w:cs="Times New Roman"/>
                  <w:color w:val="D4D4D4"/>
                  <w:sz w:val="21"/>
                  <w:szCs w:val="21"/>
                </w:rPr>
                <w:delText xml:space="preserve"> {</w:delText>
              </w:r>
            </w:del>
          </w:p>
          <w:p w14:paraId="41738050" w14:textId="77777777" w:rsidR="00ED1509" w:rsidRPr="007520B6" w:rsidDel="008B6AF4" w:rsidRDefault="00ED1509">
            <w:pPr>
              <w:pStyle w:val="Heading1Numbered"/>
              <w:rPr>
                <w:del w:id="5995" w:author="Donovan Goode" w:date="2018-11-09T10:04:00Z"/>
                <w:rFonts w:ascii="Consolas" w:eastAsia="Times New Roman" w:hAnsi="Consolas" w:cs="Times New Roman"/>
                <w:color w:val="D4D4D4"/>
                <w:sz w:val="21"/>
                <w:szCs w:val="21"/>
              </w:rPr>
              <w:pPrChange w:id="5996" w:author="Donovan Goode" w:date="2018-11-09T10:05:00Z">
                <w:pPr>
                  <w:shd w:val="clear" w:color="auto" w:fill="1E1E1E"/>
                  <w:spacing w:line="285" w:lineRule="atLeast"/>
                </w:pPr>
              </w:pPrChange>
            </w:pPr>
            <w:del w:id="599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200px</w:delText>
              </w:r>
              <w:r w:rsidRPr="007520B6" w:rsidDel="008B6AF4">
                <w:rPr>
                  <w:rFonts w:ascii="Consolas" w:eastAsia="Times New Roman" w:hAnsi="Consolas" w:cs="Times New Roman"/>
                  <w:color w:val="D4D4D4"/>
                  <w:sz w:val="21"/>
                  <w:szCs w:val="21"/>
                </w:rPr>
                <w:delText>;</w:delText>
              </w:r>
            </w:del>
          </w:p>
          <w:p w14:paraId="070E5615" w14:textId="77777777" w:rsidR="00ED1509" w:rsidRPr="007520B6" w:rsidDel="008B6AF4" w:rsidRDefault="00ED1509">
            <w:pPr>
              <w:pStyle w:val="Heading1Numbered"/>
              <w:rPr>
                <w:del w:id="5998" w:author="Donovan Goode" w:date="2018-11-09T10:04:00Z"/>
                <w:rFonts w:ascii="Consolas" w:eastAsia="Times New Roman" w:hAnsi="Consolas" w:cs="Times New Roman"/>
                <w:color w:val="D4D4D4"/>
                <w:sz w:val="21"/>
                <w:szCs w:val="21"/>
              </w:rPr>
              <w:pPrChange w:id="5999" w:author="Donovan Goode" w:date="2018-11-09T10:05:00Z">
                <w:pPr>
                  <w:shd w:val="clear" w:color="auto" w:fill="1E1E1E"/>
                  <w:spacing w:line="285" w:lineRule="atLeast"/>
                </w:pPr>
              </w:pPrChange>
            </w:pPr>
            <w:del w:id="60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C090F03" w14:textId="77777777" w:rsidR="00ED1509" w:rsidRPr="007520B6" w:rsidDel="008B6AF4" w:rsidRDefault="00ED1509">
            <w:pPr>
              <w:pStyle w:val="Heading1Numbered"/>
              <w:rPr>
                <w:del w:id="6001" w:author="Donovan Goode" w:date="2018-11-09T10:04:00Z"/>
                <w:rFonts w:ascii="Consolas" w:eastAsia="Times New Roman" w:hAnsi="Consolas" w:cs="Times New Roman"/>
                <w:color w:val="D4D4D4"/>
                <w:sz w:val="21"/>
                <w:szCs w:val="21"/>
              </w:rPr>
              <w:pPrChange w:id="6002" w:author="Donovan Goode" w:date="2018-11-09T10:05:00Z">
                <w:pPr>
                  <w:shd w:val="clear" w:color="auto" w:fill="1E1E1E"/>
                  <w:spacing w:line="285" w:lineRule="atLeast"/>
                </w:pPr>
              </w:pPrChange>
            </w:pPr>
            <w:del w:id="60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1291C673" w14:textId="77777777" w:rsidR="00ED1509" w:rsidRPr="007520B6" w:rsidDel="008B6AF4" w:rsidRDefault="00ED1509">
            <w:pPr>
              <w:pStyle w:val="Heading1Numbered"/>
              <w:rPr>
                <w:del w:id="6004" w:author="Donovan Goode" w:date="2018-11-09T10:04:00Z"/>
                <w:rFonts w:ascii="Consolas" w:eastAsia="Times New Roman" w:hAnsi="Consolas" w:cs="Times New Roman"/>
                <w:color w:val="D4D4D4"/>
                <w:sz w:val="21"/>
                <w:szCs w:val="21"/>
              </w:rPr>
              <w:pPrChange w:id="6005" w:author="Donovan Goode" w:date="2018-11-09T10:05:00Z">
                <w:pPr>
                  <w:shd w:val="clear" w:color="auto" w:fill="1E1E1E"/>
                  <w:spacing w:line="285" w:lineRule="atLeast"/>
                </w:pPr>
              </w:pPrChange>
            </w:pPr>
            <w:del w:id="60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7D76F3E1" w14:textId="77777777" w:rsidR="00ED1509" w:rsidRPr="007520B6" w:rsidDel="008B6AF4" w:rsidRDefault="00ED1509">
            <w:pPr>
              <w:pStyle w:val="Heading1Numbered"/>
              <w:rPr>
                <w:del w:id="6007" w:author="Donovan Goode" w:date="2018-11-09T10:04:00Z"/>
                <w:rFonts w:ascii="Consolas" w:eastAsia="Times New Roman" w:hAnsi="Consolas" w:cs="Times New Roman"/>
                <w:color w:val="D4D4D4"/>
                <w:sz w:val="21"/>
                <w:szCs w:val="21"/>
              </w:rPr>
              <w:pPrChange w:id="6008" w:author="Donovan Goode" w:date="2018-11-09T10:05:00Z">
                <w:pPr>
                  <w:shd w:val="clear" w:color="auto" w:fill="1E1E1E"/>
                  <w:spacing w:line="285" w:lineRule="atLeast"/>
                </w:pPr>
              </w:pPrChange>
            </w:pPr>
            <w:del w:id="60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109px</w:delText>
              </w:r>
              <w:r w:rsidRPr="007520B6" w:rsidDel="008B6AF4">
                <w:rPr>
                  <w:rFonts w:ascii="Consolas" w:eastAsia="Times New Roman" w:hAnsi="Consolas" w:cs="Times New Roman"/>
                  <w:color w:val="D4D4D4"/>
                  <w:sz w:val="21"/>
                  <w:szCs w:val="21"/>
                </w:rPr>
                <w:delText>;</w:delText>
              </w:r>
            </w:del>
          </w:p>
          <w:p w14:paraId="5776F13A" w14:textId="77777777" w:rsidR="00ED1509" w:rsidRPr="007520B6" w:rsidDel="008B6AF4" w:rsidRDefault="00ED1509">
            <w:pPr>
              <w:pStyle w:val="Heading1Numbered"/>
              <w:rPr>
                <w:del w:id="6010" w:author="Donovan Goode" w:date="2018-11-09T10:04:00Z"/>
                <w:rFonts w:ascii="Consolas" w:eastAsia="Times New Roman" w:hAnsi="Consolas" w:cs="Times New Roman"/>
                <w:color w:val="D4D4D4"/>
                <w:sz w:val="21"/>
                <w:szCs w:val="21"/>
              </w:rPr>
              <w:pPrChange w:id="6011" w:author="Donovan Goode" w:date="2018-11-09T10:05:00Z">
                <w:pPr>
                  <w:shd w:val="clear" w:color="auto" w:fill="1E1E1E"/>
                  <w:spacing w:after="240" w:line="285" w:lineRule="atLeast"/>
                </w:pPr>
              </w:pPrChange>
            </w:pPr>
          </w:p>
          <w:p w14:paraId="09112CE5" w14:textId="77777777" w:rsidR="00ED1509" w:rsidRPr="007520B6" w:rsidDel="008B6AF4" w:rsidRDefault="00ED1509">
            <w:pPr>
              <w:pStyle w:val="Heading1Numbered"/>
              <w:rPr>
                <w:del w:id="6012" w:author="Donovan Goode" w:date="2018-11-09T10:04:00Z"/>
                <w:rFonts w:ascii="Consolas" w:eastAsia="Times New Roman" w:hAnsi="Consolas" w:cs="Times New Roman"/>
                <w:color w:val="D4D4D4"/>
                <w:sz w:val="21"/>
                <w:szCs w:val="21"/>
              </w:rPr>
              <w:pPrChange w:id="6013" w:author="Donovan Goode" w:date="2018-11-09T10:05:00Z">
                <w:pPr>
                  <w:shd w:val="clear" w:color="auto" w:fill="1E1E1E"/>
                  <w:spacing w:line="285" w:lineRule="atLeast"/>
                </w:pPr>
              </w:pPrChange>
            </w:pPr>
            <w:del w:id="6014" w:author="Donovan Goode" w:date="2018-11-09T10:04:00Z">
              <w:r w:rsidRPr="007520B6" w:rsidDel="008B6AF4">
                <w:rPr>
                  <w:rFonts w:ascii="Consolas" w:eastAsia="Times New Roman" w:hAnsi="Consolas" w:cs="Times New Roman"/>
                  <w:color w:val="D4D4D4"/>
                  <w:sz w:val="21"/>
                  <w:szCs w:val="21"/>
                </w:rPr>
                <w:delText xml:space="preserve">    }</w:delText>
              </w:r>
            </w:del>
          </w:p>
          <w:p w14:paraId="72F3F31A" w14:textId="77777777" w:rsidR="00ED1509" w:rsidRPr="007520B6" w:rsidDel="008B6AF4" w:rsidRDefault="00ED1509">
            <w:pPr>
              <w:pStyle w:val="Heading1Numbered"/>
              <w:rPr>
                <w:del w:id="6015" w:author="Donovan Goode" w:date="2018-11-09T10:04:00Z"/>
                <w:rFonts w:ascii="Consolas" w:eastAsia="Times New Roman" w:hAnsi="Consolas" w:cs="Times New Roman"/>
                <w:color w:val="D4D4D4"/>
                <w:sz w:val="21"/>
                <w:szCs w:val="21"/>
              </w:rPr>
              <w:pPrChange w:id="6016" w:author="Donovan Goode" w:date="2018-11-09T10:05:00Z">
                <w:pPr>
                  <w:shd w:val="clear" w:color="auto" w:fill="1E1E1E"/>
                  <w:spacing w:line="285" w:lineRule="atLeast"/>
                </w:pPr>
              </w:pPrChange>
            </w:pPr>
          </w:p>
          <w:p w14:paraId="13C22934" w14:textId="77777777" w:rsidR="00ED1509" w:rsidRPr="007520B6" w:rsidDel="008B6AF4" w:rsidRDefault="00ED1509">
            <w:pPr>
              <w:pStyle w:val="Heading1Numbered"/>
              <w:rPr>
                <w:del w:id="6017" w:author="Donovan Goode" w:date="2018-11-09T10:04:00Z"/>
                <w:rFonts w:ascii="Consolas" w:eastAsia="Times New Roman" w:hAnsi="Consolas" w:cs="Times New Roman"/>
                <w:color w:val="D4D4D4"/>
                <w:sz w:val="21"/>
                <w:szCs w:val="21"/>
              </w:rPr>
              <w:pPrChange w:id="6018" w:author="Donovan Goode" w:date="2018-11-09T10:05:00Z">
                <w:pPr>
                  <w:shd w:val="clear" w:color="auto" w:fill="1E1E1E"/>
                  <w:spacing w:line="285" w:lineRule="atLeast"/>
                </w:pPr>
              </w:pPrChange>
            </w:pPr>
            <w:del w:id="60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#w3_wheel</w:delText>
              </w:r>
              <w:r w:rsidRPr="007520B6" w:rsidDel="008B6AF4">
                <w:rPr>
                  <w:rFonts w:ascii="Consolas" w:eastAsia="Times New Roman" w:hAnsi="Consolas" w:cs="Times New Roman"/>
                  <w:color w:val="D4D4D4"/>
                  <w:sz w:val="21"/>
                  <w:szCs w:val="21"/>
                </w:rPr>
                <w:delText xml:space="preserve"> {</w:delText>
              </w:r>
            </w:del>
          </w:p>
          <w:p w14:paraId="1AB37401" w14:textId="77777777" w:rsidR="00ED1509" w:rsidRPr="007520B6" w:rsidDel="008B6AF4" w:rsidRDefault="00ED1509">
            <w:pPr>
              <w:pStyle w:val="Heading1Numbered"/>
              <w:rPr>
                <w:del w:id="6020" w:author="Donovan Goode" w:date="2018-11-09T10:04:00Z"/>
                <w:rFonts w:ascii="Consolas" w:eastAsia="Times New Roman" w:hAnsi="Consolas" w:cs="Times New Roman"/>
                <w:color w:val="D4D4D4"/>
                <w:sz w:val="21"/>
                <w:szCs w:val="21"/>
              </w:rPr>
              <w:pPrChange w:id="6021" w:author="Donovan Goode" w:date="2018-11-09T10:05:00Z">
                <w:pPr>
                  <w:shd w:val="clear" w:color="auto" w:fill="1E1E1E"/>
                  <w:spacing w:line="285" w:lineRule="atLeast"/>
                </w:pPr>
              </w:pPrChange>
            </w:pPr>
            <w:del w:id="60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7176021B" w14:textId="77777777" w:rsidR="00ED1509" w:rsidRPr="007520B6" w:rsidDel="008B6AF4" w:rsidRDefault="00ED1509">
            <w:pPr>
              <w:pStyle w:val="Heading1Numbered"/>
              <w:rPr>
                <w:del w:id="6023" w:author="Donovan Goode" w:date="2018-11-09T10:04:00Z"/>
                <w:rFonts w:ascii="Consolas" w:eastAsia="Times New Roman" w:hAnsi="Consolas" w:cs="Times New Roman"/>
                <w:color w:val="D4D4D4"/>
                <w:sz w:val="21"/>
                <w:szCs w:val="21"/>
              </w:rPr>
              <w:pPrChange w:id="6024" w:author="Donovan Goode" w:date="2018-11-09T10:05:00Z">
                <w:pPr>
                  <w:shd w:val="clear" w:color="auto" w:fill="1E1E1E"/>
                  <w:spacing w:line="285" w:lineRule="atLeast"/>
                </w:pPr>
              </w:pPrChange>
            </w:pPr>
            <w:del w:id="602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73BCB68" w14:textId="77777777" w:rsidR="00ED1509" w:rsidRPr="007520B6" w:rsidDel="008B6AF4" w:rsidRDefault="00ED1509">
            <w:pPr>
              <w:pStyle w:val="Heading1Numbered"/>
              <w:rPr>
                <w:del w:id="6026" w:author="Donovan Goode" w:date="2018-11-09T10:04:00Z"/>
                <w:rFonts w:ascii="Consolas" w:eastAsia="Times New Roman" w:hAnsi="Consolas" w:cs="Times New Roman"/>
                <w:color w:val="D4D4D4"/>
                <w:sz w:val="21"/>
                <w:szCs w:val="21"/>
              </w:rPr>
              <w:pPrChange w:id="6027" w:author="Donovan Goode" w:date="2018-11-09T10:05:00Z">
                <w:pPr>
                  <w:shd w:val="clear" w:color="auto" w:fill="1E1E1E"/>
                  <w:spacing w:line="285" w:lineRule="atLeast"/>
                </w:pPr>
              </w:pPrChange>
            </w:pPr>
            <w:del w:id="602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2BF72987" w14:textId="77777777" w:rsidR="00ED1509" w:rsidRPr="007520B6" w:rsidDel="008B6AF4" w:rsidRDefault="00ED1509">
            <w:pPr>
              <w:pStyle w:val="Heading1Numbered"/>
              <w:rPr>
                <w:del w:id="6029" w:author="Donovan Goode" w:date="2018-11-09T10:04:00Z"/>
                <w:rFonts w:ascii="Consolas" w:eastAsia="Times New Roman" w:hAnsi="Consolas" w:cs="Times New Roman"/>
                <w:color w:val="D4D4D4"/>
                <w:sz w:val="21"/>
                <w:szCs w:val="21"/>
              </w:rPr>
              <w:pPrChange w:id="6030" w:author="Donovan Goode" w:date="2018-11-09T10:05:00Z">
                <w:pPr>
                  <w:shd w:val="clear" w:color="auto" w:fill="1E1E1E"/>
                  <w:spacing w:line="285" w:lineRule="atLeast"/>
                </w:pPr>
              </w:pPrChange>
            </w:pPr>
          </w:p>
          <w:p w14:paraId="4400E43A" w14:textId="77777777" w:rsidR="00ED1509" w:rsidRPr="007520B6" w:rsidDel="008B6AF4" w:rsidRDefault="00ED1509">
            <w:pPr>
              <w:pStyle w:val="Heading1Numbered"/>
              <w:rPr>
                <w:del w:id="6031" w:author="Donovan Goode" w:date="2018-11-09T10:04:00Z"/>
                <w:rFonts w:ascii="Consolas" w:eastAsia="Times New Roman" w:hAnsi="Consolas" w:cs="Times New Roman"/>
                <w:color w:val="D4D4D4"/>
                <w:sz w:val="21"/>
                <w:szCs w:val="21"/>
              </w:rPr>
              <w:pPrChange w:id="6032" w:author="Donovan Goode" w:date="2018-11-09T10:05:00Z">
                <w:pPr>
                  <w:shd w:val="clear" w:color="auto" w:fill="1E1E1E"/>
                  <w:spacing w:line="285" w:lineRule="atLeast"/>
                </w:pPr>
              </w:pPrChange>
            </w:pPr>
            <w:del w:id="6033" w:author="Donovan Goode" w:date="2018-11-09T10:04:00Z">
              <w:r w:rsidRPr="007520B6" w:rsidDel="008B6AF4">
                <w:rPr>
                  <w:rFonts w:ascii="Consolas" w:eastAsia="Times New Roman" w:hAnsi="Consolas" w:cs="Times New Roman"/>
                  <w:color w:val="D4D4D4"/>
                  <w:sz w:val="21"/>
                  <w:szCs w:val="21"/>
                </w:rPr>
                <w:delText xml:space="preserve">    }</w:delText>
              </w:r>
            </w:del>
          </w:p>
          <w:p w14:paraId="71406A25" w14:textId="77777777" w:rsidR="00ED1509" w:rsidRPr="007520B6" w:rsidDel="008B6AF4" w:rsidRDefault="00ED1509">
            <w:pPr>
              <w:pStyle w:val="Heading1Numbered"/>
              <w:rPr>
                <w:del w:id="6034" w:author="Donovan Goode" w:date="2018-11-09T10:04:00Z"/>
                <w:rFonts w:ascii="Consolas" w:eastAsia="Times New Roman" w:hAnsi="Consolas" w:cs="Times New Roman"/>
                <w:color w:val="D4D4D4"/>
                <w:sz w:val="21"/>
                <w:szCs w:val="21"/>
              </w:rPr>
              <w:pPrChange w:id="6035" w:author="Donovan Goode" w:date="2018-11-09T10:05:00Z">
                <w:pPr>
                  <w:shd w:val="clear" w:color="auto" w:fill="1E1E1E"/>
                  <w:spacing w:line="285" w:lineRule="atLeast"/>
                </w:pPr>
              </w:pPrChange>
            </w:pPr>
          </w:p>
          <w:p w14:paraId="4F350EEB" w14:textId="77777777" w:rsidR="00ED1509" w:rsidRPr="007520B6" w:rsidDel="008B6AF4" w:rsidRDefault="00ED1509">
            <w:pPr>
              <w:pStyle w:val="Heading1Numbered"/>
              <w:rPr>
                <w:del w:id="6036" w:author="Donovan Goode" w:date="2018-11-09T10:04:00Z"/>
                <w:rFonts w:ascii="Consolas" w:eastAsia="Times New Roman" w:hAnsi="Consolas" w:cs="Times New Roman"/>
                <w:color w:val="D4D4D4"/>
                <w:sz w:val="21"/>
                <w:szCs w:val="21"/>
              </w:rPr>
              <w:pPrChange w:id="6037" w:author="Donovan Goode" w:date="2018-11-09T10:05:00Z">
                <w:pPr>
                  <w:shd w:val="clear" w:color="auto" w:fill="1E1E1E"/>
                  <w:spacing w:line="285" w:lineRule="atLeast"/>
                </w:pPr>
              </w:pPrChange>
            </w:pPr>
            <w:del w:id="60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#w3_seal</w:delText>
              </w:r>
              <w:r w:rsidRPr="007520B6" w:rsidDel="008B6AF4">
                <w:rPr>
                  <w:rFonts w:ascii="Consolas" w:eastAsia="Times New Roman" w:hAnsi="Consolas" w:cs="Times New Roman"/>
                  <w:color w:val="D4D4D4"/>
                  <w:sz w:val="21"/>
                  <w:szCs w:val="21"/>
                </w:rPr>
                <w:delText xml:space="preserve"> {</w:delText>
              </w:r>
            </w:del>
          </w:p>
          <w:p w14:paraId="418A226A" w14:textId="77777777" w:rsidR="00ED1509" w:rsidRPr="007520B6" w:rsidDel="008B6AF4" w:rsidRDefault="00ED1509">
            <w:pPr>
              <w:pStyle w:val="Heading1Numbered"/>
              <w:rPr>
                <w:del w:id="6039" w:author="Donovan Goode" w:date="2018-11-09T10:04:00Z"/>
                <w:rFonts w:ascii="Consolas" w:eastAsia="Times New Roman" w:hAnsi="Consolas" w:cs="Times New Roman"/>
                <w:color w:val="D4D4D4"/>
                <w:sz w:val="21"/>
                <w:szCs w:val="21"/>
              </w:rPr>
              <w:pPrChange w:id="6040" w:author="Donovan Goode" w:date="2018-11-09T10:05:00Z">
                <w:pPr>
                  <w:shd w:val="clear" w:color="auto" w:fill="1E1E1E"/>
                  <w:spacing w:line="285" w:lineRule="atLeast"/>
                </w:pPr>
              </w:pPrChange>
            </w:pPr>
            <w:del w:id="604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307px</w:delText>
              </w:r>
              <w:r w:rsidRPr="007520B6" w:rsidDel="008B6AF4">
                <w:rPr>
                  <w:rFonts w:ascii="Consolas" w:eastAsia="Times New Roman" w:hAnsi="Consolas" w:cs="Times New Roman"/>
                  <w:color w:val="D4D4D4"/>
                  <w:sz w:val="21"/>
                  <w:szCs w:val="21"/>
                </w:rPr>
                <w:delText>;</w:delText>
              </w:r>
            </w:del>
          </w:p>
          <w:p w14:paraId="6B571C90" w14:textId="77777777" w:rsidR="00ED1509" w:rsidRPr="007520B6" w:rsidDel="008B6AF4" w:rsidRDefault="00ED1509">
            <w:pPr>
              <w:pStyle w:val="Heading1Numbered"/>
              <w:rPr>
                <w:del w:id="6042" w:author="Donovan Goode" w:date="2018-11-09T10:04:00Z"/>
                <w:rFonts w:ascii="Consolas" w:eastAsia="Times New Roman" w:hAnsi="Consolas" w:cs="Times New Roman"/>
                <w:color w:val="D4D4D4"/>
                <w:sz w:val="21"/>
                <w:szCs w:val="21"/>
              </w:rPr>
              <w:pPrChange w:id="6043" w:author="Donovan Goode" w:date="2018-11-09T10:05:00Z">
                <w:pPr>
                  <w:shd w:val="clear" w:color="auto" w:fill="1E1E1E"/>
                  <w:spacing w:line="285" w:lineRule="atLeast"/>
                </w:pPr>
              </w:pPrChange>
            </w:pPr>
            <w:del w:id="604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7EFBB46" w14:textId="77777777" w:rsidR="00ED1509" w:rsidRPr="007520B6" w:rsidDel="008B6AF4" w:rsidRDefault="00ED1509">
            <w:pPr>
              <w:pStyle w:val="Heading1Numbered"/>
              <w:rPr>
                <w:del w:id="6045" w:author="Donovan Goode" w:date="2018-11-09T10:04:00Z"/>
                <w:rFonts w:ascii="Consolas" w:eastAsia="Times New Roman" w:hAnsi="Consolas" w:cs="Times New Roman"/>
                <w:color w:val="D4D4D4"/>
                <w:sz w:val="21"/>
                <w:szCs w:val="21"/>
              </w:rPr>
              <w:pPrChange w:id="6046" w:author="Donovan Goode" w:date="2018-11-09T10:05:00Z">
                <w:pPr>
                  <w:shd w:val="clear" w:color="auto" w:fill="1E1E1E"/>
                  <w:spacing w:line="285" w:lineRule="atLeast"/>
                </w:pPr>
              </w:pPrChange>
            </w:pPr>
            <w:del w:id="60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114px</w:delText>
              </w:r>
              <w:r w:rsidRPr="007520B6" w:rsidDel="008B6AF4">
                <w:rPr>
                  <w:rFonts w:ascii="Consolas" w:eastAsia="Times New Roman" w:hAnsi="Consolas" w:cs="Times New Roman"/>
                  <w:color w:val="D4D4D4"/>
                  <w:sz w:val="21"/>
                  <w:szCs w:val="21"/>
                </w:rPr>
                <w:delText>;</w:delText>
              </w:r>
            </w:del>
          </w:p>
          <w:p w14:paraId="12F022C1" w14:textId="77777777" w:rsidR="00ED1509" w:rsidRPr="007520B6" w:rsidDel="008B6AF4" w:rsidRDefault="00ED1509">
            <w:pPr>
              <w:pStyle w:val="Heading1Numbered"/>
              <w:rPr>
                <w:del w:id="6048" w:author="Donovan Goode" w:date="2018-11-09T10:04:00Z"/>
                <w:rFonts w:ascii="Consolas" w:eastAsia="Times New Roman" w:hAnsi="Consolas" w:cs="Times New Roman"/>
                <w:color w:val="D4D4D4"/>
                <w:sz w:val="21"/>
                <w:szCs w:val="21"/>
              </w:rPr>
              <w:pPrChange w:id="6049" w:author="Donovan Goode" w:date="2018-11-09T10:05:00Z">
                <w:pPr>
                  <w:shd w:val="clear" w:color="auto" w:fill="1E1E1E"/>
                  <w:spacing w:line="285" w:lineRule="atLeast"/>
                </w:pPr>
              </w:pPrChange>
            </w:pPr>
            <w:del w:id="60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2172140A" w14:textId="77777777" w:rsidR="00ED1509" w:rsidRPr="007520B6" w:rsidDel="008B6AF4" w:rsidRDefault="00ED1509">
            <w:pPr>
              <w:pStyle w:val="Heading1Numbered"/>
              <w:rPr>
                <w:del w:id="6051" w:author="Donovan Goode" w:date="2018-11-09T10:04:00Z"/>
                <w:rFonts w:ascii="Consolas" w:eastAsia="Times New Roman" w:hAnsi="Consolas" w:cs="Times New Roman"/>
                <w:color w:val="D4D4D4"/>
                <w:sz w:val="21"/>
                <w:szCs w:val="21"/>
              </w:rPr>
              <w:pPrChange w:id="6052" w:author="Donovan Goode" w:date="2018-11-09T10:05:00Z">
                <w:pPr>
                  <w:shd w:val="clear" w:color="auto" w:fill="1E1E1E"/>
                  <w:spacing w:line="285" w:lineRule="atLeast"/>
                </w:pPr>
              </w:pPrChange>
            </w:pPr>
            <w:del w:id="60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307799E0" w14:textId="77777777" w:rsidR="00ED1509" w:rsidRPr="007520B6" w:rsidDel="008B6AF4" w:rsidRDefault="00ED1509">
            <w:pPr>
              <w:pStyle w:val="Heading1Numbered"/>
              <w:rPr>
                <w:del w:id="6054" w:author="Donovan Goode" w:date="2018-11-09T10:04:00Z"/>
                <w:rFonts w:ascii="Consolas" w:eastAsia="Times New Roman" w:hAnsi="Consolas" w:cs="Times New Roman"/>
                <w:color w:val="D4D4D4"/>
                <w:sz w:val="21"/>
                <w:szCs w:val="21"/>
              </w:rPr>
              <w:pPrChange w:id="6055" w:author="Donovan Goode" w:date="2018-11-09T10:05:00Z">
                <w:pPr>
                  <w:shd w:val="clear" w:color="auto" w:fill="1E1E1E"/>
                  <w:spacing w:line="285" w:lineRule="atLeast"/>
                </w:pPr>
              </w:pPrChange>
            </w:pPr>
            <w:del w:id="6056" w:author="Donovan Goode" w:date="2018-11-09T10:04:00Z">
              <w:r w:rsidRPr="007520B6" w:rsidDel="008B6AF4">
                <w:rPr>
                  <w:rFonts w:ascii="Consolas" w:eastAsia="Times New Roman" w:hAnsi="Consolas" w:cs="Times New Roman"/>
                  <w:color w:val="D4D4D4"/>
                  <w:sz w:val="21"/>
                  <w:szCs w:val="21"/>
                </w:rPr>
                <w:delText xml:space="preserve">    }</w:delText>
              </w:r>
            </w:del>
          </w:p>
          <w:p w14:paraId="775702D5" w14:textId="77777777" w:rsidR="00ED1509" w:rsidRPr="007520B6" w:rsidDel="008B6AF4" w:rsidRDefault="00ED1509">
            <w:pPr>
              <w:pStyle w:val="Heading1Numbered"/>
              <w:rPr>
                <w:del w:id="6057" w:author="Donovan Goode" w:date="2018-11-09T10:04:00Z"/>
                <w:rFonts w:ascii="Consolas" w:eastAsia="Times New Roman" w:hAnsi="Consolas" w:cs="Times New Roman"/>
                <w:color w:val="D4D4D4"/>
                <w:sz w:val="21"/>
                <w:szCs w:val="21"/>
              </w:rPr>
              <w:pPrChange w:id="6058" w:author="Donovan Goode" w:date="2018-11-09T10:05:00Z">
                <w:pPr>
                  <w:shd w:val="clear" w:color="auto" w:fill="1E1E1E"/>
                  <w:spacing w:line="285" w:lineRule="atLeast"/>
                </w:pPr>
              </w:pPrChange>
            </w:pPr>
          </w:p>
          <w:p w14:paraId="6014AB20" w14:textId="77777777" w:rsidR="00ED1509" w:rsidRPr="007520B6" w:rsidDel="008B6AF4" w:rsidRDefault="00ED1509">
            <w:pPr>
              <w:pStyle w:val="Heading1Numbered"/>
              <w:rPr>
                <w:del w:id="6059" w:author="Donovan Goode" w:date="2018-11-09T10:04:00Z"/>
                <w:rFonts w:ascii="Consolas" w:eastAsia="Times New Roman" w:hAnsi="Consolas" w:cs="Times New Roman"/>
                <w:color w:val="D4D4D4"/>
                <w:sz w:val="21"/>
                <w:szCs w:val="21"/>
              </w:rPr>
              <w:pPrChange w:id="6060" w:author="Donovan Goode" w:date="2018-11-09T10:05:00Z">
                <w:pPr>
                  <w:shd w:val="clear" w:color="auto" w:fill="1E1E1E"/>
                  <w:spacing w:line="285" w:lineRule="atLeast"/>
                </w:pPr>
              </w:pPrChange>
            </w:pPr>
            <w:del w:id="60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 .w3_right a</w:delText>
              </w:r>
              <w:r w:rsidRPr="007520B6" w:rsidDel="008B6AF4">
                <w:rPr>
                  <w:rFonts w:ascii="Consolas" w:eastAsia="Times New Roman" w:hAnsi="Consolas" w:cs="Times New Roman"/>
                  <w:color w:val="D4D4D4"/>
                  <w:sz w:val="21"/>
                  <w:szCs w:val="21"/>
                </w:rPr>
                <w:delText xml:space="preserve"> {</w:delText>
              </w:r>
            </w:del>
          </w:p>
          <w:p w14:paraId="13F5CD4F" w14:textId="77777777" w:rsidR="00ED1509" w:rsidRPr="007520B6" w:rsidDel="008B6AF4" w:rsidRDefault="00ED1509">
            <w:pPr>
              <w:pStyle w:val="Heading1Numbered"/>
              <w:rPr>
                <w:del w:id="6062" w:author="Donovan Goode" w:date="2018-11-09T10:04:00Z"/>
                <w:rFonts w:ascii="Consolas" w:eastAsia="Times New Roman" w:hAnsi="Consolas" w:cs="Times New Roman"/>
                <w:color w:val="D4D4D4"/>
                <w:sz w:val="21"/>
                <w:szCs w:val="21"/>
              </w:rPr>
              <w:pPrChange w:id="6063" w:author="Donovan Goode" w:date="2018-11-09T10:05:00Z">
                <w:pPr>
                  <w:shd w:val="clear" w:color="auto" w:fill="1E1E1E"/>
                  <w:spacing w:line="285" w:lineRule="atLeast"/>
                </w:pPr>
              </w:pPrChange>
            </w:pPr>
            <w:del w:id="60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7D20BA4" w14:textId="77777777" w:rsidR="00ED1509" w:rsidRPr="007520B6" w:rsidDel="008B6AF4" w:rsidRDefault="00ED1509">
            <w:pPr>
              <w:pStyle w:val="Heading1Numbered"/>
              <w:rPr>
                <w:del w:id="6065" w:author="Donovan Goode" w:date="2018-11-09T10:04:00Z"/>
                <w:rFonts w:ascii="Consolas" w:eastAsia="Times New Roman" w:hAnsi="Consolas" w:cs="Times New Roman"/>
                <w:color w:val="D4D4D4"/>
                <w:sz w:val="21"/>
                <w:szCs w:val="21"/>
              </w:rPr>
              <w:pPrChange w:id="6066" w:author="Donovan Goode" w:date="2018-11-09T10:05:00Z">
                <w:pPr>
                  <w:shd w:val="clear" w:color="auto" w:fill="1E1E1E"/>
                  <w:spacing w:line="285" w:lineRule="atLeast"/>
                </w:pPr>
              </w:pPrChange>
            </w:pPr>
            <w:del w:id="60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30157868" w14:textId="77777777" w:rsidR="00ED1509" w:rsidRPr="007520B6" w:rsidDel="008B6AF4" w:rsidRDefault="00ED1509">
            <w:pPr>
              <w:pStyle w:val="Heading1Numbered"/>
              <w:rPr>
                <w:del w:id="6068" w:author="Donovan Goode" w:date="2018-11-09T10:04:00Z"/>
                <w:rFonts w:ascii="Consolas" w:eastAsia="Times New Roman" w:hAnsi="Consolas" w:cs="Times New Roman"/>
                <w:color w:val="D4D4D4"/>
                <w:sz w:val="21"/>
                <w:szCs w:val="21"/>
              </w:rPr>
              <w:pPrChange w:id="6069" w:author="Donovan Goode" w:date="2018-11-09T10:05:00Z">
                <w:pPr>
                  <w:shd w:val="clear" w:color="auto" w:fill="1E1E1E"/>
                  <w:spacing w:line="285" w:lineRule="atLeast"/>
                </w:pPr>
              </w:pPrChange>
            </w:pPr>
            <w:del w:id="60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 xml:space="preserve"> Narrow;</w:delText>
              </w:r>
            </w:del>
          </w:p>
          <w:p w14:paraId="42B901DA" w14:textId="77777777" w:rsidR="00ED1509" w:rsidRPr="007520B6" w:rsidDel="008B6AF4" w:rsidRDefault="00ED1509">
            <w:pPr>
              <w:pStyle w:val="Heading1Numbered"/>
              <w:rPr>
                <w:del w:id="6071" w:author="Donovan Goode" w:date="2018-11-09T10:04:00Z"/>
                <w:rFonts w:ascii="Consolas" w:eastAsia="Times New Roman" w:hAnsi="Consolas" w:cs="Times New Roman"/>
                <w:color w:val="D4D4D4"/>
                <w:sz w:val="21"/>
                <w:szCs w:val="21"/>
              </w:rPr>
              <w:pPrChange w:id="6072" w:author="Donovan Goode" w:date="2018-11-09T10:05:00Z">
                <w:pPr>
                  <w:shd w:val="clear" w:color="auto" w:fill="1E1E1E"/>
                  <w:spacing w:line="285" w:lineRule="atLeast"/>
                </w:pPr>
              </w:pPrChange>
            </w:pPr>
            <w:del w:id="60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4E88DA64" w14:textId="77777777" w:rsidR="00ED1509" w:rsidRPr="007520B6" w:rsidDel="008B6AF4" w:rsidRDefault="00ED1509">
            <w:pPr>
              <w:pStyle w:val="Heading1Numbered"/>
              <w:rPr>
                <w:del w:id="6074" w:author="Donovan Goode" w:date="2018-11-09T10:04:00Z"/>
                <w:rFonts w:ascii="Consolas" w:eastAsia="Times New Roman" w:hAnsi="Consolas" w:cs="Times New Roman"/>
                <w:color w:val="D4D4D4"/>
                <w:sz w:val="21"/>
                <w:szCs w:val="21"/>
              </w:rPr>
              <w:pPrChange w:id="6075" w:author="Donovan Goode" w:date="2018-11-09T10:05:00Z">
                <w:pPr>
                  <w:shd w:val="clear" w:color="auto" w:fill="1E1E1E"/>
                  <w:spacing w:line="285" w:lineRule="atLeast"/>
                </w:pPr>
              </w:pPrChange>
            </w:pPr>
            <w:del w:id="60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letter-spacing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732F1221" w14:textId="77777777" w:rsidR="00ED1509" w:rsidRPr="007520B6" w:rsidDel="008B6AF4" w:rsidRDefault="00ED1509">
            <w:pPr>
              <w:pStyle w:val="Heading1Numbered"/>
              <w:rPr>
                <w:del w:id="6077" w:author="Donovan Goode" w:date="2018-11-09T10:04:00Z"/>
                <w:rFonts w:ascii="Consolas" w:eastAsia="Times New Roman" w:hAnsi="Consolas" w:cs="Times New Roman"/>
                <w:color w:val="D4D4D4"/>
                <w:sz w:val="21"/>
                <w:szCs w:val="21"/>
              </w:rPr>
              <w:pPrChange w:id="6078" w:author="Donovan Goode" w:date="2018-11-09T10:05:00Z">
                <w:pPr>
                  <w:shd w:val="clear" w:color="auto" w:fill="1E1E1E"/>
                  <w:spacing w:line="285" w:lineRule="atLeast"/>
                </w:pPr>
              </w:pPrChange>
            </w:pPr>
            <w:del w:id="60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6FD77A17" w14:textId="77777777" w:rsidR="00ED1509" w:rsidRPr="007520B6" w:rsidDel="008B6AF4" w:rsidRDefault="00ED1509">
            <w:pPr>
              <w:pStyle w:val="Heading1Numbered"/>
              <w:rPr>
                <w:del w:id="6080" w:author="Donovan Goode" w:date="2018-11-09T10:04:00Z"/>
                <w:rFonts w:ascii="Consolas" w:eastAsia="Times New Roman" w:hAnsi="Consolas" w:cs="Times New Roman"/>
                <w:color w:val="D4D4D4"/>
                <w:sz w:val="21"/>
                <w:szCs w:val="21"/>
              </w:rPr>
              <w:pPrChange w:id="6081" w:author="Donovan Goode" w:date="2018-11-09T10:05:00Z">
                <w:pPr>
                  <w:shd w:val="clear" w:color="auto" w:fill="1E1E1E"/>
                  <w:spacing w:line="285" w:lineRule="atLeast"/>
                </w:pPr>
              </w:pPrChange>
            </w:pPr>
          </w:p>
          <w:p w14:paraId="3873B92B" w14:textId="77777777" w:rsidR="00ED1509" w:rsidRPr="007520B6" w:rsidDel="008B6AF4" w:rsidRDefault="00ED1509">
            <w:pPr>
              <w:pStyle w:val="Heading1Numbered"/>
              <w:rPr>
                <w:del w:id="6082" w:author="Donovan Goode" w:date="2018-11-09T10:04:00Z"/>
                <w:rFonts w:ascii="Consolas" w:eastAsia="Times New Roman" w:hAnsi="Consolas" w:cs="Times New Roman"/>
                <w:color w:val="D4D4D4"/>
                <w:sz w:val="21"/>
                <w:szCs w:val="21"/>
              </w:rPr>
              <w:pPrChange w:id="6083" w:author="Donovan Goode" w:date="2018-11-09T10:05:00Z">
                <w:pPr>
                  <w:shd w:val="clear" w:color="auto" w:fill="1E1E1E"/>
                  <w:spacing w:line="285" w:lineRule="atLeast"/>
                </w:pPr>
              </w:pPrChange>
            </w:pPr>
            <w:del w:id="60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A93875A" w14:textId="77777777" w:rsidR="00ED1509" w:rsidRPr="007520B6" w:rsidDel="008B6AF4" w:rsidRDefault="00ED1509">
            <w:pPr>
              <w:pStyle w:val="Heading1Numbered"/>
              <w:rPr>
                <w:del w:id="6085" w:author="Donovan Goode" w:date="2018-11-09T10:04:00Z"/>
                <w:rFonts w:ascii="Consolas" w:eastAsia="Times New Roman" w:hAnsi="Consolas" w:cs="Times New Roman"/>
                <w:color w:val="D4D4D4"/>
                <w:sz w:val="21"/>
                <w:szCs w:val="21"/>
              </w:rPr>
              <w:pPrChange w:id="6086" w:author="Donovan Goode" w:date="2018-11-09T10:05:00Z">
                <w:pPr>
                  <w:shd w:val="clear" w:color="auto" w:fill="1E1E1E"/>
                  <w:spacing w:line="285" w:lineRule="atLeast"/>
                </w:pPr>
              </w:pPrChange>
            </w:pPr>
            <w:del w:id="60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18BC74A5" w14:textId="77777777" w:rsidR="00ED1509" w:rsidRPr="007520B6" w:rsidDel="008B6AF4" w:rsidRDefault="00ED1509">
            <w:pPr>
              <w:pStyle w:val="Heading1Numbered"/>
              <w:rPr>
                <w:del w:id="6088" w:author="Donovan Goode" w:date="2018-11-09T10:04:00Z"/>
                <w:rFonts w:ascii="Consolas" w:eastAsia="Times New Roman" w:hAnsi="Consolas" w:cs="Times New Roman"/>
                <w:color w:val="D4D4D4"/>
                <w:sz w:val="21"/>
                <w:szCs w:val="21"/>
              </w:rPr>
              <w:pPrChange w:id="6089" w:author="Donovan Goode" w:date="2018-11-09T10:05:00Z">
                <w:pPr>
                  <w:shd w:val="clear" w:color="auto" w:fill="1E1E1E"/>
                  <w:spacing w:line="285" w:lineRule="atLeast"/>
                </w:pPr>
              </w:pPrChange>
            </w:pPr>
            <w:del w:id="60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10D39577" w14:textId="77777777" w:rsidR="00ED1509" w:rsidRPr="007520B6" w:rsidDel="008B6AF4" w:rsidRDefault="00ED1509">
            <w:pPr>
              <w:pStyle w:val="Heading1Numbered"/>
              <w:rPr>
                <w:del w:id="6091" w:author="Donovan Goode" w:date="2018-11-09T10:04:00Z"/>
                <w:rFonts w:ascii="Consolas" w:eastAsia="Times New Roman" w:hAnsi="Consolas" w:cs="Times New Roman"/>
                <w:color w:val="D4D4D4"/>
                <w:sz w:val="21"/>
                <w:szCs w:val="21"/>
              </w:rPr>
              <w:pPrChange w:id="6092" w:author="Donovan Goode" w:date="2018-11-09T10:05:00Z">
                <w:pPr>
                  <w:shd w:val="clear" w:color="auto" w:fill="1E1E1E"/>
                  <w:spacing w:line="285" w:lineRule="atLeast"/>
                </w:pPr>
              </w:pPrChange>
            </w:pPr>
            <w:del w:id="60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2019C090" w14:textId="77777777" w:rsidR="00ED1509" w:rsidRPr="007520B6" w:rsidDel="008B6AF4" w:rsidRDefault="00ED1509">
            <w:pPr>
              <w:pStyle w:val="Heading1Numbered"/>
              <w:rPr>
                <w:del w:id="6094" w:author="Donovan Goode" w:date="2018-11-09T10:04:00Z"/>
                <w:rFonts w:ascii="Consolas" w:eastAsia="Times New Roman" w:hAnsi="Consolas" w:cs="Times New Roman"/>
                <w:color w:val="D4D4D4"/>
                <w:sz w:val="21"/>
                <w:szCs w:val="21"/>
              </w:rPr>
              <w:pPrChange w:id="6095" w:author="Donovan Goode" w:date="2018-11-09T10:05:00Z">
                <w:pPr>
                  <w:shd w:val="clear" w:color="auto" w:fill="1E1E1E"/>
                  <w:spacing w:line="285" w:lineRule="atLeast"/>
                </w:pPr>
              </w:pPrChange>
            </w:pPr>
          </w:p>
          <w:p w14:paraId="16FD0EFC" w14:textId="77777777" w:rsidR="00ED1509" w:rsidRPr="007520B6" w:rsidDel="008B6AF4" w:rsidRDefault="00ED1509">
            <w:pPr>
              <w:pStyle w:val="Heading1Numbered"/>
              <w:rPr>
                <w:del w:id="6096" w:author="Donovan Goode" w:date="2018-11-09T10:04:00Z"/>
                <w:rFonts w:ascii="Consolas" w:eastAsia="Times New Roman" w:hAnsi="Consolas" w:cs="Times New Roman"/>
                <w:color w:val="D4D4D4"/>
                <w:sz w:val="21"/>
                <w:szCs w:val="21"/>
              </w:rPr>
              <w:pPrChange w:id="6097" w:author="Donovan Goode" w:date="2018-11-09T10:05:00Z">
                <w:pPr>
                  <w:shd w:val="clear" w:color="auto" w:fill="1E1E1E"/>
                  <w:spacing w:line="285" w:lineRule="atLeast"/>
                </w:pPr>
              </w:pPrChange>
            </w:pPr>
            <w:del w:id="60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53495A5" w14:textId="77777777" w:rsidR="00ED1509" w:rsidRPr="007520B6" w:rsidDel="008B6AF4" w:rsidRDefault="00ED1509">
            <w:pPr>
              <w:pStyle w:val="Heading1Numbered"/>
              <w:rPr>
                <w:del w:id="6099" w:author="Donovan Goode" w:date="2018-11-09T10:04:00Z"/>
                <w:rFonts w:ascii="Consolas" w:eastAsia="Times New Roman" w:hAnsi="Consolas" w:cs="Times New Roman"/>
                <w:color w:val="D4D4D4"/>
                <w:sz w:val="21"/>
                <w:szCs w:val="21"/>
              </w:rPr>
              <w:pPrChange w:id="6100" w:author="Donovan Goode" w:date="2018-11-09T10:05:00Z">
                <w:pPr>
                  <w:shd w:val="clear" w:color="auto" w:fill="1E1E1E"/>
                  <w:spacing w:line="285" w:lineRule="atLeast"/>
                </w:pPr>
              </w:pPrChange>
            </w:pPr>
          </w:p>
          <w:p w14:paraId="4D5D81FB" w14:textId="77777777" w:rsidR="00ED1509" w:rsidRPr="007520B6" w:rsidDel="008B6AF4" w:rsidRDefault="00ED1509">
            <w:pPr>
              <w:pStyle w:val="Heading1Numbered"/>
              <w:rPr>
                <w:del w:id="6101" w:author="Donovan Goode" w:date="2018-11-09T10:04:00Z"/>
                <w:rFonts w:ascii="Consolas" w:eastAsia="Times New Roman" w:hAnsi="Consolas" w:cs="Times New Roman"/>
                <w:color w:val="D4D4D4"/>
                <w:sz w:val="21"/>
                <w:szCs w:val="21"/>
              </w:rPr>
              <w:pPrChange w:id="6102" w:author="Donovan Goode" w:date="2018-11-09T10:05:00Z">
                <w:pPr>
                  <w:shd w:val="clear" w:color="auto" w:fill="1E1E1E"/>
                  <w:spacing w:line="285" w:lineRule="atLeast"/>
                </w:pPr>
              </w:pPrChange>
            </w:pPr>
            <w:del w:id="6103" w:author="Donovan Goode" w:date="2018-11-09T10:04:00Z">
              <w:r w:rsidRPr="007520B6" w:rsidDel="008B6AF4">
                <w:rPr>
                  <w:rFonts w:ascii="Consolas" w:eastAsia="Times New Roman" w:hAnsi="Consolas" w:cs="Times New Roman"/>
                  <w:color w:val="D4D4D4"/>
                  <w:sz w:val="21"/>
                  <w:szCs w:val="21"/>
                </w:rPr>
                <w:delText xml:space="preserve">    }</w:delText>
              </w:r>
            </w:del>
          </w:p>
          <w:p w14:paraId="17504604" w14:textId="77777777" w:rsidR="00ED1509" w:rsidRPr="007520B6" w:rsidDel="008B6AF4" w:rsidRDefault="00ED1509">
            <w:pPr>
              <w:pStyle w:val="Heading1Numbered"/>
              <w:rPr>
                <w:del w:id="6104" w:author="Donovan Goode" w:date="2018-11-09T10:04:00Z"/>
                <w:rFonts w:ascii="Consolas" w:eastAsia="Times New Roman" w:hAnsi="Consolas" w:cs="Times New Roman"/>
                <w:color w:val="D4D4D4"/>
                <w:sz w:val="21"/>
                <w:szCs w:val="21"/>
              </w:rPr>
              <w:pPrChange w:id="6105" w:author="Donovan Goode" w:date="2018-11-09T10:05:00Z">
                <w:pPr>
                  <w:shd w:val="clear" w:color="auto" w:fill="1E1E1E"/>
                  <w:spacing w:line="285" w:lineRule="atLeast"/>
                </w:pPr>
              </w:pPrChange>
            </w:pPr>
          </w:p>
          <w:p w14:paraId="7D9AB408" w14:textId="77777777" w:rsidR="00ED1509" w:rsidRPr="007520B6" w:rsidDel="008B6AF4" w:rsidRDefault="00ED1509">
            <w:pPr>
              <w:pStyle w:val="Heading1Numbered"/>
              <w:rPr>
                <w:del w:id="6106" w:author="Donovan Goode" w:date="2018-11-09T10:04:00Z"/>
                <w:rFonts w:ascii="Consolas" w:eastAsia="Times New Roman" w:hAnsi="Consolas" w:cs="Times New Roman"/>
                <w:color w:val="D4D4D4"/>
                <w:sz w:val="21"/>
                <w:szCs w:val="21"/>
              </w:rPr>
              <w:pPrChange w:id="6107" w:author="Donovan Goode" w:date="2018-11-09T10:05:00Z">
                <w:pPr>
                  <w:shd w:val="clear" w:color="auto" w:fill="1E1E1E"/>
                  <w:spacing w:line="285" w:lineRule="atLeast"/>
                </w:pPr>
              </w:pPrChange>
            </w:pPr>
            <w:del w:id="610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#w3_right_1</w:delText>
              </w:r>
              <w:r w:rsidRPr="007520B6" w:rsidDel="008B6AF4">
                <w:rPr>
                  <w:rFonts w:ascii="Consolas" w:eastAsia="Times New Roman" w:hAnsi="Consolas" w:cs="Times New Roman"/>
                  <w:color w:val="D4D4D4"/>
                  <w:sz w:val="21"/>
                  <w:szCs w:val="21"/>
                </w:rPr>
                <w:delText xml:space="preserve"> {</w:delText>
              </w:r>
            </w:del>
          </w:p>
          <w:p w14:paraId="32F99A08" w14:textId="77777777" w:rsidR="00ED1509" w:rsidRPr="007520B6" w:rsidDel="008B6AF4" w:rsidRDefault="00ED1509">
            <w:pPr>
              <w:pStyle w:val="Heading1Numbered"/>
              <w:rPr>
                <w:del w:id="6109" w:author="Donovan Goode" w:date="2018-11-09T10:04:00Z"/>
                <w:rFonts w:ascii="Consolas" w:eastAsia="Times New Roman" w:hAnsi="Consolas" w:cs="Times New Roman"/>
                <w:color w:val="D4D4D4"/>
                <w:sz w:val="21"/>
                <w:szCs w:val="21"/>
              </w:rPr>
              <w:pPrChange w:id="6110" w:author="Donovan Goode" w:date="2018-11-09T10:05:00Z">
                <w:pPr>
                  <w:shd w:val="clear" w:color="auto" w:fill="1E1E1E"/>
                  <w:spacing w:line="285" w:lineRule="atLeast"/>
                </w:pPr>
              </w:pPrChange>
            </w:pPr>
            <w:del w:id="61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w:delText>
              </w:r>
            </w:del>
          </w:p>
          <w:p w14:paraId="2C96F9F4" w14:textId="77777777" w:rsidR="00ED1509" w:rsidRPr="007520B6" w:rsidDel="008B6AF4" w:rsidRDefault="00ED1509">
            <w:pPr>
              <w:pStyle w:val="Heading1Numbered"/>
              <w:rPr>
                <w:del w:id="6112" w:author="Donovan Goode" w:date="2018-11-09T10:04:00Z"/>
                <w:rFonts w:ascii="Consolas" w:eastAsia="Times New Roman" w:hAnsi="Consolas" w:cs="Times New Roman"/>
                <w:color w:val="D4D4D4"/>
                <w:sz w:val="21"/>
                <w:szCs w:val="21"/>
              </w:rPr>
              <w:pPrChange w:id="6113" w:author="Donovan Goode" w:date="2018-11-09T10:05:00Z">
                <w:pPr>
                  <w:shd w:val="clear" w:color="auto" w:fill="1E1E1E"/>
                  <w:spacing w:line="285" w:lineRule="atLeast"/>
                </w:pPr>
              </w:pPrChange>
            </w:pPr>
            <w:del w:id="6114" w:author="Donovan Goode" w:date="2018-11-09T10:04:00Z">
              <w:r w:rsidRPr="007520B6" w:rsidDel="008B6AF4">
                <w:rPr>
                  <w:rFonts w:ascii="Consolas" w:eastAsia="Times New Roman" w:hAnsi="Consolas" w:cs="Times New Roman"/>
                  <w:color w:val="D4D4D4"/>
                  <w:sz w:val="21"/>
                  <w:szCs w:val="21"/>
                </w:rPr>
                <w:delText xml:space="preserve">    }</w:delText>
              </w:r>
            </w:del>
          </w:p>
          <w:p w14:paraId="36FFBF56" w14:textId="77777777" w:rsidR="00ED1509" w:rsidRPr="007520B6" w:rsidDel="008B6AF4" w:rsidRDefault="00ED1509">
            <w:pPr>
              <w:pStyle w:val="Heading1Numbered"/>
              <w:rPr>
                <w:del w:id="6115" w:author="Donovan Goode" w:date="2018-11-09T10:04:00Z"/>
                <w:rFonts w:ascii="Consolas" w:eastAsia="Times New Roman" w:hAnsi="Consolas" w:cs="Times New Roman"/>
                <w:color w:val="D4D4D4"/>
                <w:sz w:val="21"/>
                <w:szCs w:val="21"/>
              </w:rPr>
              <w:pPrChange w:id="6116" w:author="Donovan Goode" w:date="2018-11-09T10:05:00Z">
                <w:pPr>
                  <w:shd w:val="clear" w:color="auto" w:fill="1E1E1E"/>
                  <w:spacing w:line="285" w:lineRule="atLeast"/>
                </w:pPr>
              </w:pPrChange>
            </w:pPr>
          </w:p>
          <w:p w14:paraId="0C5C1AD7" w14:textId="77777777" w:rsidR="00ED1509" w:rsidRPr="007520B6" w:rsidDel="008B6AF4" w:rsidRDefault="00ED1509">
            <w:pPr>
              <w:pStyle w:val="Heading1Numbered"/>
              <w:rPr>
                <w:del w:id="6117" w:author="Donovan Goode" w:date="2018-11-09T10:04:00Z"/>
                <w:rFonts w:ascii="Consolas" w:eastAsia="Times New Roman" w:hAnsi="Consolas" w:cs="Times New Roman"/>
                <w:color w:val="D4D4D4"/>
                <w:sz w:val="21"/>
                <w:szCs w:val="21"/>
              </w:rPr>
              <w:pPrChange w:id="6118" w:author="Donovan Goode" w:date="2018-11-09T10:05:00Z">
                <w:pPr>
                  <w:shd w:val="clear" w:color="auto" w:fill="1E1E1E"/>
                  <w:spacing w:line="285" w:lineRule="atLeast"/>
                </w:pPr>
              </w:pPrChange>
            </w:pPr>
            <w:del w:id="61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#w3_right_2</w:delText>
              </w:r>
              <w:r w:rsidRPr="007520B6" w:rsidDel="008B6AF4">
                <w:rPr>
                  <w:rFonts w:ascii="Consolas" w:eastAsia="Times New Roman" w:hAnsi="Consolas" w:cs="Times New Roman"/>
                  <w:color w:val="D4D4D4"/>
                  <w:sz w:val="21"/>
                  <w:szCs w:val="21"/>
                </w:rPr>
                <w:delText xml:space="preserve"> {</w:delText>
              </w:r>
            </w:del>
          </w:p>
          <w:p w14:paraId="447E605B" w14:textId="77777777" w:rsidR="00ED1509" w:rsidRPr="007520B6" w:rsidDel="008B6AF4" w:rsidRDefault="00ED1509">
            <w:pPr>
              <w:pStyle w:val="Heading1Numbered"/>
              <w:rPr>
                <w:del w:id="6120" w:author="Donovan Goode" w:date="2018-11-09T10:04:00Z"/>
                <w:rFonts w:ascii="Consolas" w:eastAsia="Times New Roman" w:hAnsi="Consolas" w:cs="Times New Roman"/>
                <w:color w:val="D4D4D4"/>
                <w:sz w:val="21"/>
                <w:szCs w:val="21"/>
              </w:rPr>
              <w:pPrChange w:id="6121" w:author="Donovan Goode" w:date="2018-11-09T10:05:00Z">
                <w:pPr>
                  <w:shd w:val="clear" w:color="auto" w:fill="1E1E1E"/>
                  <w:spacing w:line="285" w:lineRule="atLeast"/>
                </w:pPr>
              </w:pPrChange>
            </w:pPr>
            <w:del w:id="61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19px</w:delText>
              </w:r>
              <w:r w:rsidRPr="007520B6" w:rsidDel="008B6AF4">
                <w:rPr>
                  <w:rFonts w:ascii="Consolas" w:eastAsia="Times New Roman" w:hAnsi="Consolas" w:cs="Times New Roman"/>
                  <w:color w:val="D4D4D4"/>
                  <w:sz w:val="21"/>
                  <w:szCs w:val="21"/>
                </w:rPr>
                <w:delText>;</w:delText>
              </w:r>
            </w:del>
          </w:p>
          <w:p w14:paraId="3F434A04" w14:textId="77777777" w:rsidR="00ED1509" w:rsidRPr="007520B6" w:rsidDel="008B6AF4" w:rsidRDefault="00ED1509">
            <w:pPr>
              <w:pStyle w:val="Heading1Numbered"/>
              <w:rPr>
                <w:del w:id="6123" w:author="Donovan Goode" w:date="2018-11-09T10:04:00Z"/>
                <w:rFonts w:ascii="Consolas" w:eastAsia="Times New Roman" w:hAnsi="Consolas" w:cs="Times New Roman"/>
                <w:color w:val="D4D4D4"/>
                <w:sz w:val="21"/>
                <w:szCs w:val="21"/>
              </w:rPr>
              <w:pPrChange w:id="6124" w:author="Donovan Goode" w:date="2018-11-09T10:05:00Z">
                <w:pPr>
                  <w:shd w:val="clear" w:color="auto" w:fill="1E1E1E"/>
                  <w:spacing w:line="285" w:lineRule="atLeast"/>
                </w:pPr>
              </w:pPrChange>
            </w:pPr>
            <w:del w:id="6125" w:author="Donovan Goode" w:date="2018-11-09T10:04:00Z">
              <w:r w:rsidRPr="007520B6" w:rsidDel="008B6AF4">
                <w:rPr>
                  <w:rFonts w:ascii="Consolas" w:eastAsia="Times New Roman" w:hAnsi="Consolas" w:cs="Times New Roman"/>
                  <w:color w:val="D4D4D4"/>
                  <w:sz w:val="21"/>
                  <w:szCs w:val="21"/>
                </w:rPr>
                <w:delText xml:space="preserve">    }</w:delText>
              </w:r>
            </w:del>
          </w:p>
          <w:p w14:paraId="137B55D2" w14:textId="77777777" w:rsidR="00ED1509" w:rsidRPr="007520B6" w:rsidDel="008B6AF4" w:rsidRDefault="00ED1509">
            <w:pPr>
              <w:pStyle w:val="Heading1Numbered"/>
              <w:rPr>
                <w:del w:id="6126" w:author="Donovan Goode" w:date="2018-11-09T10:04:00Z"/>
                <w:rFonts w:ascii="Consolas" w:eastAsia="Times New Roman" w:hAnsi="Consolas" w:cs="Times New Roman"/>
                <w:color w:val="D4D4D4"/>
                <w:sz w:val="21"/>
                <w:szCs w:val="21"/>
              </w:rPr>
              <w:pPrChange w:id="6127" w:author="Donovan Goode" w:date="2018-11-09T10:05:00Z">
                <w:pPr>
                  <w:shd w:val="clear" w:color="auto" w:fill="1E1E1E"/>
                  <w:spacing w:line="285" w:lineRule="atLeast"/>
                </w:pPr>
              </w:pPrChange>
            </w:pPr>
          </w:p>
          <w:p w14:paraId="7D980F02" w14:textId="77777777" w:rsidR="00ED1509" w:rsidRPr="007520B6" w:rsidDel="008B6AF4" w:rsidRDefault="00ED1509">
            <w:pPr>
              <w:pStyle w:val="Heading1Numbered"/>
              <w:rPr>
                <w:del w:id="6128" w:author="Donovan Goode" w:date="2018-11-09T10:04:00Z"/>
                <w:rFonts w:ascii="Consolas" w:eastAsia="Times New Roman" w:hAnsi="Consolas" w:cs="Times New Roman"/>
                <w:color w:val="D4D4D4"/>
                <w:sz w:val="21"/>
                <w:szCs w:val="21"/>
              </w:rPr>
              <w:pPrChange w:id="6129" w:author="Donovan Goode" w:date="2018-11-09T10:05:00Z">
                <w:pPr>
                  <w:shd w:val="clear" w:color="auto" w:fill="1E1E1E"/>
                  <w:spacing w:line="285" w:lineRule="atLeast"/>
                </w:pPr>
              </w:pPrChange>
            </w:pPr>
            <w:del w:id="61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#w3_right_3</w:delText>
              </w:r>
              <w:r w:rsidRPr="007520B6" w:rsidDel="008B6AF4">
                <w:rPr>
                  <w:rFonts w:ascii="Consolas" w:eastAsia="Times New Roman" w:hAnsi="Consolas" w:cs="Times New Roman"/>
                  <w:color w:val="D4D4D4"/>
                  <w:sz w:val="21"/>
                  <w:szCs w:val="21"/>
                </w:rPr>
                <w:delText xml:space="preserve"> {</w:delText>
              </w:r>
            </w:del>
          </w:p>
          <w:p w14:paraId="4D84C8FF" w14:textId="77777777" w:rsidR="00ED1509" w:rsidRPr="007520B6" w:rsidDel="008B6AF4" w:rsidRDefault="00ED1509">
            <w:pPr>
              <w:pStyle w:val="Heading1Numbered"/>
              <w:rPr>
                <w:del w:id="6131" w:author="Donovan Goode" w:date="2018-11-09T10:04:00Z"/>
                <w:rFonts w:ascii="Consolas" w:eastAsia="Times New Roman" w:hAnsi="Consolas" w:cs="Times New Roman"/>
                <w:color w:val="D4D4D4"/>
                <w:sz w:val="21"/>
                <w:szCs w:val="21"/>
              </w:rPr>
              <w:pPrChange w:id="6132" w:author="Donovan Goode" w:date="2018-11-09T10:05:00Z">
                <w:pPr>
                  <w:shd w:val="clear" w:color="auto" w:fill="1E1E1E"/>
                  <w:spacing w:line="285" w:lineRule="atLeast"/>
                </w:pPr>
              </w:pPrChange>
            </w:pPr>
            <w:del w:id="61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38px</w:delText>
              </w:r>
              <w:r w:rsidRPr="007520B6" w:rsidDel="008B6AF4">
                <w:rPr>
                  <w:rFonts w:ascii="Consolas" w:eastAsia="Times New Roman" w:hAnsi="Consolas" w:cs="Times New Roman"/>
                  <w:color w:val="D4D4D4"/>
                  <w:sz w:val="21"/>
                  <w:szCs w:val="21"/>
                </w:rPr>
                <w:delText>;</w:delText>
              </w:r>
            </w:del>
          </w:p>
          <w:p w14:paraId="7A1FAF7B" w14:textId="77777777" w:rsidR="00ED1509" w:rsidRPr="007520B6" w:rsidDel="008B6AF4" w:rsidRDefault="00ED1509">
            <w:pPr>
              <w:pStyle w:val="Heading1Numbered"/>
              <w:rPr>
                <w:del w:id="6134" w:author="Donovan Goode" w:date="2018-11-09T10:04:00Z"/>
                <w:rFonts w:ascii="Consolas" w:eastAsia="Times New Roman" w:hAnsi="Consolas" w:cs="Times New Roman"/>
                <w:color w:val="D4D4D4"/>
                <w:sz w:val="21"/>
                <w:szCs w:val="21"/>
              </w:rPr>
              <w:pPrChange w:id="6135" w:author="Donovan Goode" w:date="2018-11-09T10:05:00Z">
                <w:pPr>
                  <w:shd w:val="clear" w:color="auto" w:fill="1E1E1E"/>
                  <w:spacing w:line="285" w:lineRule="atLeast"/>
                </w:pPr>
              </w:pPrChange>
            </w:pPr>
            <w:del w:id="6136" w:author="Donovan Goode" w:date="2018-11-09T10:04:00Z">
              <w:r w:rsidRPr="007520B6" w:rsidDel="008B6AF4">
                <w:rPr>
                  <w:rFonts w:ascii="Consolas" w:eastAsia="Times New Roman" w:hAnsi="Consolas" w:cs="Times New Roman"/>
                  <w:color w:val="D4D4D4"/>
                  <w:sz w:val="21"/>
                  <w:szCs w:val="21"/>
                </w:rPr>
                <w:delText xml:space="preserve">    }</w:delText>
              </w:r>
            </w:del>
          </w:p>
          <w:p w14:paraId="2C9C0183" w14:textId="77777777" w:rsidR="00ED1509" w:rsidRPr="007520B6" w:rsidDel="008B6AF4" w:rsidRDefault="00ED1509">
            <w:pPr>
              <w:pStyle w:val="Heading1Numbered"/>
              <w:rPr>
                <w:del w:id="6137" w:author="Donovan Goode" w:date="2018-11-09T10:04:00Z"/>
                <w:rFonts w:ascii="Consolas" w:eastAsia="Times New Roman" w:hAnsi="Consolas" w:cs="Times New Roman"/>
                <w:color w:val="D4D4D4"/>
                <w:sz w:val="21"/>
                <w:szCs w:val="21"/>
              </w:rPr>
              <w:pPrChange w:id="6138" w:author="Donovan Goode" w:date="2018-11-09T10:05:00Z">
                <w:pPr>
                  <w:shd w:val="clear" w:color="auto" w:fill="1E1E1E"/>
                  <w:spacing w:line="285" w:lineRule="atLeast"/>
                </w:pPr>
              </w:pPrChange>
            </w:pPr>
          </w:p>
          <w:p w14:paraId="77F2D3EE" w14:textId="77777777" w:rsidR="00ED1509" w:rsidRPr="007520B6" w:rsidDel="008B6AF4" w:rsidRDefault="00ED1509">
            <w:pPr>
              <w:pStyle w:val="Heading1Numbered"/>
              <w:rPr>
                <w:del w:id="6139" w:author="Donovan Goode" w:date="2018-11-09T10:04:00Z"/>
                <w:rFonts w:ascii="Consolas" w:eastAsia="Times New Roman" w:hAnsi="Consolas" w:cs="Times New Roman"/>
                <w:color w:val="D4D4D4"/>
                <w:sz w:val="21"/>
                <w:szCs w:val="21"/>
              </w:rPr>
              <w:pPrChange w:id="6140" w:author="Donovan Goode" w:date="2018-11-09T10:05:00Z">
                <w:pPr>
                  <w:shd w:val="clear" w:color="auto" w:fill="1E1E1E"/>
                  <w:spacing w:line="285" w:lineRule="atLeast"/>
                </w:pPr>
              </w:pPrChange>
            </w:pPr>
            <w:del w:id="614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#w3_right_4</w:delText>
              </w:r>
              <w:r w:rsidRPr="007520B6" w:rsidDel="008B6AF4">
                <w:rPr>
                  <w:rFonts w:ascii="Consolas" w:eastAsia="Times New Roman" w:hAnsi="Consolas" w:cs="Times New Roman"/>
                  <w:color w:val="D4D4D4"/>
                  <w:sz w:val="21"/>
                  <w:szCs w:val="21"/>
                </w:rPr>
                <w:delText xml:space="preserve"> {</w:delText>
              </w:r>
            </w:del>
          </w:p>
          <w:p w14:paraId="39B94D65" w14:textId="77777777" w:rsidR="00ED1509" w:rsidRPr="007520B6" w:rsidDel="008B6AF4" w:rsidRDefault="00ED1509">
            <w:pPr>
              <w:pStyle w:val="Heading1Numbered"/>
              <w:rPr>
                <w:del w:id="6142" w:author="Donovan Goode" w:date="2018-11-09T10:04:00Z"/>
                <w:rFonts w:ascii="Consolas" w:eastAsia="Times New Roman" w:hAnsi="Consolas" w:cs="Times New Roman"/>
                <w:color w:val="D4D4D4"/>
                <w:sz w:val="21"/>
                <w:szCs w:val="21"/>
              </w:rPr>
              <w:pPrChange w:id="6143" w:author="Donovan Goode" w:date="2018-11-09T10:05:00Z">
                <w:pPr>
                  <w:shd w:val="clear" w:color="auto" w:fill="1E1E1E"/>
                  <w:spacing w:line="285" w:lineRule="atLeast"/>
                </w:pPr>
              </w:pPrChange>
            </w:pPr>
            <w:del w:id="614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58px</w:delText>
              </w:r>
              <w:r w:rsidRPr="007520B6" w:rsidDel="008B6AF4">
                <w:rPr>
                  <w:rFonts w:ascii="Consolas" w:eastAsia="Times New Roman" w:hAnsi="Consolas" w:cs="Times New Roman"/>
                  <w:color w:val="D4D4D4"/>
                  <w:sz w:val="21"/>
                  <w:szCs w:val="21"/>
                </w:rPr>
                <w:delText>;</w:delText>
              </w:r>
            </w:del>
          </w:p>
          <w:p w14:paraId="14DADFF4" w14:textId="77777777" w:rsidR="00ED1509" w:rsidRPr="007520B6" w:rsidDel="008B6AF4" w:rsidRDefault="00ED1509">
            <w:pPr>
              <w:pStyle w:val="Heading1Numbered"/>
              <w:rPr>
                <w:del w:id="6145" w:author="Donovan Goode" w:date="2018-11-09T10:04:00Z"/>
                <w:rFonts w:ascii="Consolas" w:eastAsia="Times New Roman" w:hAnsi="Consolas" w:cs="Times New Roman"/>
                <w:color w:val="D4D4D4"/>
                <w:sz w:val="21"/>
                <w:szCs w:val="21"/>
              </w:rPr>
              <w:pPrChange w:id="6146" w:author="Donovan Goode" w:date="2018-11-09T10:05:00Z">
                <w:pPr>
                  <w:shd w:val="clear" w:color="auto" w:fill="1E1E1E"/>
                  <w:spacing w:line="285" w:lineRule="atLeast"/>
                </w:pPr>
              </w:pPrChange>
            </w:pPr>
            <w:del w:id="6147" w:author="Donovan Goode" w:date="2018-11-09T10:04:00Z">
              <w:r w:rsidRPr="007520B6" w:rsidDel="008B6AF4">
                <w:rPr>
                  <w:rFonts w:ascii="Consolas" w:eastAsia="Times New Roman" w:hAnsi="Consolas" w:cs="Times New Roman"/>
                  <w:color w:val="D4D4D4"/>
                  <w:sz w:val="21"/>
                  <w:szCs w:val="21"/>
                </w:rPr>
                <w:delText xml:space="preserve">    }</w:delText>
              </w:r>
            </w:del>
          </w:p>
          <w:p w14:paraId="2BCE5953" w14:textId="77777777" w:rsidR="00ED1509" w:rsidRPr="007520B6" w:rsidDel="008B6AF4" w:rsidRDefault="00ED1509">
            <w:pPr>
              <w:pStyle w:val="Heading1Numbered"/>
              <w:rPr>
                <w:del w:id="6148" w:author="Donovan Goode" w:date="2018-11-09T10:04:00Z"/>
                <w:rFonts w:ascii="Consolas" w:eastAsia="Times New Roman" w:hAnsi="Consolas" w:cs="Times New Roman"/>
                <w:color w:val="D4D4D4"/>
                <w:sz w:val="21"/>
                <w:szCs w:val="21"/>
              </w:rPr>
              <w:pPrChange w:id="6149" w:author="Donovan Goode" w:date="2018-11-09T10:05:00Z">
                <w:pPr>
                  <w:shd w:val="clear" w:color="auto" w:fill="1E1E1E"/>
                  <w:spacing w:line="285" w:lineRule="atLeast"/>
                </w:pPr>
              </w:pPrChange>
            </w:pPr>
          </w:p>
          <w:p w14:paraId="26459C25" w14:textId="77777777" w:rsidR="00ED1509" w:rsidRPr="007520B6" w:rsidDel="008B6AF4" w:rsidRDefault="00ED1509">
            <w:pPr>
              <w:pStyle w:val="Heading1Numbered"/>
              <w:rPr>
                <w:del w:id="6150" w:author="Donovan Goode" w:date="2018-11-09T10:04:00Z"/>
                <w:rFonts w:ascii="Consolas" w:eastAsia="Times New Roman" w:hAnsi="Consolas" w:cs="Times New Roman"/>
                <w:color w:val="D4D4D4"/>
                <w:sz w:val="21"/>
                <w:szCs w:val="21"/>
              </w:rPr>
              <w:pPrChange w:id="6151" w:author="Donovan Goode" w:date="2018-11-09T10:05:00Z">
                <w:pPr>
                  <w:shd w:val="clear" w:color="auto" w:fill="1E1E1E"/>
                  <w:spacing w:line="285" w:lineRule="atLeast"/>
                </w:pPr>
              </w:pPrChange>
            </w:pPr>
            <w:del w:id="61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#w3_right_5</w:delText>
              </w:r>
              <w:r w:rsidRPr="007520B6" w:rsidDel="008B6AF4">
                <w:rPr>
                  <w:rFonts w:ascii="Consolas" w:eastAsia="Times New Roman" w:hAnsi="Consolas" w:cs="Times New Roman"/>
                  <w:color w:val="D4D4D4"/>
                  <w:sz w:val="21"/>
                  <w:szCs w:val="21"/>
                </w:rPr>
                <w:delText xml:space="preserve"> {</w:delText>
              </w:r>
            </w:del>
          </w:p>
          <w:p w14:paraId="57840CDC" w14:textId="77777777" w:rsidR="00ED1509" w:rsidRPr="007520B6" w:rsidDel="008B6AF4" w:rsidRDefault="00ED1509">
            <w:pPr>
              <w:pStyle w:val="Heading1Numbered"/>
              <w:rPr>
                <w:del w:id="6153" w:author="Donovan Goode" w:date="2018-11-09T10:04:00Z"/>
                <w:rFonts w:ascii="Consolas" w:eastAsia="Times New Roman" w:hAnsi="Consolas" w:cs="Times New Roman"/>
                <w:color w:val="D4D4D4"/>
                <w:sz w:val="21"/>
                <w:szCs w:val="21"/>
              </w:rPr>
              <w:pPrChange w:id="6154" w:author="Donovan Goode" w:date="2018-11-09T10:05:00Z">
                <w:pPr>
                  <w:shd w:val="clear" w:color="auto" w:fill="1E1E1E"/>
                  <w:spacing w:line="285" w:lineRule="atLeast"/>
                </w:pPr>
              </w:pPrChange>
            </w:pPr>
            <w:del w:id="61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76px</w:delText>
              </w:r>
              <w:r w:rsidRPr="007520B6" w:rsidDel="008B6AF4">
                <w:rPr>
                  <w:rFonts w:ascii="Consolas" w:eastAsia="Times New Roman" w:hAnsi="Consolas" w:cs="Times New Roman"/>
                  <w:color w:val="D4D4D4"/>
                  <w:sz w:val="21"/>
                  <w:szCs w:val="21"/>
                </w:rPr>
                <w:delText>;</w:delText>
              </w:r>
            </w:del>
          </w:p>
          <w:p w14:paraId="7FEE3074" w14:textId="77777777" w:rsidR="00ED1509" w:rsidRPr="007520B6" w:rsidDel="008B6AF4" w:rsidRDefault="00ED1509">
            <w:pPr>
              <w:pStyle w:val="Heading1Numbered"/>
              <w:rPr>
                <w:del w:id="6156" w:author="Donovan Goode" w:date="2018-11-09T10:04:00Z"/>
                <w:rFonts w:ascii="Consolas" w:eastAsia="Times New Roman" w:hAnsi="Consolas" w:cs="Times New Roman"/>
                <w:color w:val="D4D4D4"/>
                <w:sz w:val="21"/>
                <w:szCs w:val="21"/>
              </w:rPr>
              <w:pPrChange w:id="6157" w:author="Donovan Goode" w:date="2018-11-09T10:05:00Z">
                <w:pPr>
                  <w:shd w:val="clear" w:color="auto" w:fill="1E1E1E"/>
                  <w:spacing w:line="285" w:lineRule="atLeast"/>
                </w:pPr>
              </w:pPrChange>
            </w:pPr>
            <w:del w:id="6158" w:author="Donovan Goode" w:date="2018-11-09T10:04:00Z">
              <w:r w:rsidRPr="007520B6" w:rsidDel="008B6AF4">
                <w:rPr>
                  <w:rFonts w:ascii="Consolas" w:eastAsia="Times New Roman" w:hAnsi="Consolas" w:cs="Times New Roman"/>
                  <w:color w:val="D4D4D4"/>
                  <w:sz w:val="21"/>
                  <w:szCs w:val="21"/>
                </w:rPr>
                <w:delText xml:space="preserve">    }</w:delText>
              </w:r>
            </w:del>
          </w:p>
          <w:p w14:paraId="6FC5DEDA" w14:textId="77777777" w:rsidR="00ED1509" w:rsidRPr="007520B6" w:rsidDel="008B6AF4" w:rsidRDefault="00ED1509">
            <w:pPr>
              <w:pStyle w:val="Heading1Numbered"/>
              <w:rPr>
                <w:del w:id="6159" w:author="Donovan Goode" w:date="2018-11-09T10:04:00Z"/>
                <w:rFonts w:ascii="Consolas" w:eastAsia="Times New Roman" w:hAnsi="Consolas" w:cs="Times New Roman"/>
                <w:color w:val="D4D4D4"/>
                <w:sz w:val="21"/>
                <w:szCs w:val="21"/>
              </w:rPr>
              <w:pPrChange w:id="6160" w:author="Donovan Goode" w:date="2018-11-09T10:05:00Z">
                <w:pPr>
                  <w:shd w:val="clear" w:color="auto" w:fill="1E1E1E"/>
                  <w:spacing w:line="285" w:lineRule="atLeast"/>
                </w:pPr>
              </w:pPrChange>
            </w:pPr>
          </w:p>
          <w:p w14:paraId="15035632" w14:textId="77777777" w:rsidR="00ED1509" w:rsidRPr="007520B6" w:rsidDel="008B6AF4" w:rsidRDefault="00ED1509">
            <w:pPr>
              <w:pStyle w:val="Heading1Numbered"/>
              <w:rPr>
                <w:del w:id="6161" w:author="Donovan Goode" w:date="2018-11-09T10:04:00Z"/>
                <w:rFonts w:ascii="Consolas" w:eastAsia="Times New Roman" w:hAnsi="Consolas" w:cs="Times New Roman"/>
                <w:color w:val="D4D4D4"/>
                <w:sz w:val="21"/>
                <w:szCs w:val="21"/>
              </w:rPr>
              <w:pPrChange w:id="6162" w:author="Donovan Goode" w:date="2018-11-09T10:05:00Z">
                <w:pPr>
                  <w:shd w:val="clear" w:color="auto" w:fill="1E1E1E"/>
                  <w:spacing w:line="285" w:lineRule="atLeast"/>
                </w:pPr>
              </w:pPrChange>
            </w:pPr>
            <w:del w:id="61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#w3_right_6</w:delText>
              </w:r>
              <w:r w:rsidRPr="007520B6" w:rsidDel="008B6AF4">
                <w:rPr>
                  <w:rFonts w:ascii="Consolas" w:eastAsia="Times New Roman" w:hAnsi="Consolas" w:cs="Times New Roman"/>
                  <w:color w:val="D4D4D4"/>
                  <w:sz w:val="21"/>
                  <w:szCs w:val="21"/>
                </w:rPr>
                <w:delText xml:space="preserve"> {</w:delText>
              </w:r>
            </w:del>
          </w:p>
          <w:p w14:paraId="3C0E7F86" w14:textId="77777777" w:rsidR="00ED1509" w:rsidRPr="007520B6" w:rsidDel="008B6AF4" w:rsidRDefault="00ED1509">
            <w:pPr>
              <w:pStyle w:val="Heading1Numbered"/>
              <w:rPr>
                <w:del w:id="6164" w:author="Donovan Goode" w:date="2018-11-09T10:04:00Z"/>
                <w:rFonts w:ascii="Consolas" w:eastAsia="Times New Roman" w:hAnsi="Consolas" w:cs="Times New Roman"/>
                <w:color w:val="D4D4D4"/>
                <w:sz w:val="21"/>
                <w:szCs w:val="21"/>
              </w:rPr>
              <w:pPrChange w:id="6165" w:author="Donovan Goode" w:date="2018-11-09T10:05:00Z">
                <w:pPr>
                  <w:shd w:val="clear" w:color="auto" w:fill="1E1E1E"/>
                  <w:spacing w:line="285" w:lineRule="atLeast"/>
                </w:pPr>
              </w:pPrChange>
            </w:pPr>
            <w:del w:id="61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95px</w:delText>
              </w:r>
              <w:r w:rsidRPr="007520B6" w:rsidDel="008B6AF4">
                <w:rPr>
                  <w:rFonts w:ascii="Consolas" w:eastAsia="Times New Roman" w:hAnsi="Consolas" w:cs="Times New Roman"/>
                  <w:color w:val="D4D4D4"/>
                  <w:sz w:val="21"/>
                  <w:szCs w:val="21"/>
                </w:rPr>
                <w:delText>;</w:delText>
              </w:r>
            </w:del>
          </w:p>
          <w:p w14:paraId="133F1CD6" w14:textId="77777777" w:rsidR="00ED1509" w:rsidRPr="007520B6" w:rsidDel="008B6AF4" w:rsidRDefault="00ED1509">
            <w:pPr>
              <w:pStyle w:val="Heading1Numbered"/>
              <w:rPr>
                <w:del w:id="6167" w:author="Donovan Goode" w:date="2018-11-09T10:04:00Z"/>
                <w:rFonts w:ascii="Consolas" w:eastAsia="Times New Roman" w:hAnsi="Consolas" w:cs="Times New Roman"/>
                <w:color w:val="D4D4D4"/>
                <w:sz w:val="21"/>
                <w:szCs w:val="21"/>
              </w:rPr>
              <w:pPrChange w:id="6168" w:author="Donovan Goode" w:date="2018-11-09T10:05:00Z">
                <w:pPr>
                  <w:shd w:val="clear" w:color="auto" w:fill="1E1E1E"/>
                  <w:spacing w:line="285" w:lineRule="atLeast"/>
                </w:pPr>
              </w:pPrChange>
            </w:pPr>
            <w:del w:id="6169" w:author="Donovan Goode" w:date="2018-11-09T10:04:00Z">
              <w:r w:rsidRPr="007520B6" w:rsidDel="008B6AF4">
                <w:rPr>
                  <w:rFonts w:ascii="Consolas" w:eastAsia="Times New Roman" w:hAnsi="Consolas" w:cs="Times New Roman"/>
                  <w:color w:val="D4D4D4"/>
                  <w:sz w:val="21"/>
                  <w:szCs w:val="21"/>
                </w:rPr>
                <w:delText xml:space="preserve">    }</w:delText>
              </w:r>
            </w:del>
          </w:p>
          <w:p w14:paraId="7741F975" w14:textId="77777777" w:rsidR="00ED1509" w:rsidRPr="007520B6" w:rsidDel="008B6AF4" w:rsidRDefault="00ED1509">
            <w:pPr>
              <w:pStyle w:val="Heading1Numbered"/>
              <w:rPr>
                <w:del w:id="6170" w:author="Donovan Goode" w:date="2018-11-09T10:04:00Z"/>
                <w:rFonts w:ascii="Consolas" w:eastAsia="Times New Roman" w:hAnsi="Consolas" w:cs="Times New Roman"/>
                <w:color w:val="D4D4D4"/>
                <w:sz w:val="21"/>
                <w:szCs w:val="21"/>
              </w:rPr>
              <w:pPrChange w:id="6171" w:author="Donovan Goode" w:date="2018-11-09T10:05:00Z">
                <w:pPr>
                  <w:shd w:val="clear" w:color="auto" w:fill="1E1E1E"/>
                  <w:spacing w:line="285" w:lineRule="atLeast"/>
                </w:pPr>
              </w:pPrChange>
            </w:pPr>
          </w:p>
          <w:p w14:paraId="390BF4CA" w14:textId="77777777" w:rsidR="00ED1509" w:rsidRPr="007520B6" w:rsidDel="008B6AF4" w:rsidRDefault="00ED1509">
            <w:pPr>
              <w:pStyle w:val="Heading1Numbered"/>
              <w:rPr>
                <w:del w:id="6172" w:author="Donovan Goode" w:date="2018-11-09T10:04:00Z"/>
                <w:rFonts w:ascii="Consolas" w:eastAsia="Times New Roman" w:hAnsi="Consolas" w:cs="Times New Roman"/>
                <w:color w:val="D4D4D4"/>
                <w:sz w:val="21"/>
                <w:szCs w:val="21"/>
              </w:rPr>
              <w:pPrChange w:id="6173" w:author="Donovan Goode" w:date="2018-11-09T10:05:00Z">
                <w:pPr>
                  <w:shd w:val="clear" w:color="auto" w:fill="1E1E1E"/>
                  <w:spacing w:line="285" w:lineRule="atLeast"/>
                </w:pPr>
              </w:pPrChange>
            </w:pPr>
            <w:del w:id="61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#w3_right_7</w:delText>
              </w:r>
              <w:r w:rsidRPr="007520B6" w:rsidDel="008B6AF4">
                <w:rPr>
                  <w:rFonts w:ascii="Consolas" w:eastAsia="Times New Roman" w:hAnsi="Consolas" w:cs="Times New Roman"/>
                  <w:color w:val="D4D4D4"/>
                  <w:sz w:val="21"/>
                  <w:szCs w:val="21"/>
                </w:rPr>
                <w:delText xml:space="preserve"> {</w:delText>
              </w:r>
            </w:del>
          </w:p>
          <w:p w14:paraId="1ABAC9D1" w14:textId="77777777" w:rsidR="00ED1509" w:rsidRPr="007520B6" w:rsidDel="008B6AF4" w:rsidRDefault="00ED1509">
            <w:pPr>
              <w:pStyle w:val="Heading1Numbered"/>
              <w:rPr>
                <w:del w:id="6175" w:author="Donovan Goode" w:date="2018-11-09T10:04:00Z"/>
                <w:rFonts w:ascii="Consolas" w:eastAsia="Times New Roman" w:hAnsi="Consolas" w:cs="Times New Roman"/>
                <w:color w:val="D4D4D4"/>
                <w:sz w:val="21"/>
                <w:szCs w:val="21"/>
              </w:rPr>
              <w:pPrChange w:id="6176" w:author="Donovan Goode" w:date="2018-11-09T10:05:00Z">
                <w:pPr>
                  <w:shd w:val="clear" w:color="auto" w:fill="1E1E1E"/>
                  <w:spacing w:line="285" w:lineRule="atLeast"/>
                </w:pPr>
              </w:pPrChange>
            </w:pPr>
            <w:del w:id="61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113px</w:delText>
              </w:r>
              <w:r w:rsidRPr="007520B6" w:rsidDel="008B6AF4">
                <w:rPr>
                  <w:rFonts w:ascii="Consolas" w:eastAsia="Times New Roman" w:hAnsi="Consolas" w:cs="Times New Roman"/>
                  <w:color w:val="D4D4D4"/>
                  <w:sz w:val="21"/>
                  <w:szCs w:val="21"/>
                </w:rPr>
                <w:delText>;</w:delText>
              </w:r>
            </w:del>
          </w:p>
          <w:p w14:paraId="0ADD2800" w14:textId="77777777" w:rsidR="00ED1509" w:rsidRPr="007520B6" w:rsidDel="008B6AF4" w:rsidRDefault="00ED1509">
            <w:pPr>
              <w:pStyle w:val="Heading1Numbered"/>
              <w:rPr>
                <w:del w:id="6178" w:author="Donovan Goode" w:date="2018-11-09T10:04:00Z"/>
                <w:rFonts w:ascii="Consolas" w:eastAsia="Times New Roman" w:hAnsi="Consolas" w:cs="Times New Roman"/>
                <w:color w:val="D4D4D4"/>
                <w:sz w:val="21"/>
                <w:szCs w:val="21"/>
              </w:rPr>
              <w:pPrChange w:id="6179" w:author="Donovan Goode" w:date="2018-11-09T10:05:00Z">
                <w:pPr>
                  <w:shd w:val="clear" w:color="auto" w:fill="1E1E1E"/>
                  <w:spacing w:line="285" w:lineRule="atLeast"/>
                </w:pPr>
              </w:pPrChange>
            </w:pPr>
            <w:del w:id="6180" w:author="Donovan Goode" w:date="2018-11-09T10:04:00Z">
              <w:r w:rsidRPr="007520B6" w:rsidDel="008B6AF4">
                <w:rPr>
                  <w:rFonts w:ascii="Consolas" w:eastAsia="Times New Roman" w:hAnsi="Consolas" w:cs="Times New Roman"/>
                  <w:color w:val="D4D4D4"/>
                  <w:sz w:val="21"/>
                  <w:szCs w:val="21"/>
                </w:rPr>
                <w:delText xml:space="preserve">    }</w:delText>
              </w:r>
            </w:del>
          </w:p>
          <w:p w14:paraId="61545001" w14:textId="77777777" w:rsidR="00ED1509" w:rsidRPr="007520B6" w:rsidDel="008B6AF4" w:rsidRDefault="00ED1509">
            <w:pPr>
              <w:pStyle w:val="Heading1Numbered"/>
              <w:rPr>
                <w:del w:id="6181" w:author="Donovan Goode" w:date="2018-11-09T10:04:00Z"/>
                <w:rFonts w:ascii="Consolas" w:eastAsia="Times New Roman" w:hAnsi="Consolas" w:cs="Times New Roman"/>
                <w:color w:val="D4D4D4"/>
                <w:sz w:val="21"/>
                <w:szCs w:val="21"/>
              </w:rPr>
              <w:pPrChange w:id="6182" w:author="Donovan Goode" w:date="2018-11-09T10:05:00Z">
                <w:pPr>
                  <w:shd w:val="clear" w:color="auto" w:fill="1E1E1E"/>
                  <w:spacing w:line="285" w:lineRule="atLeast"/>
                </w:pPr>
              </w:pPrChange>
            </w:pPr>
          </w:p>
          <w:p w14:paraId="7A8E258E" w14:textId="77777777" w:rsidR="00ED1509" w:rsidRPr="007520B6" w:rsidDel="008B6AF4" w:rsidRDefault="00ED1509">
            <w:pPr>
              <w:pStyle w:val="Heading1Numbered"/>
              <w:rPr>
                <w:del w:id="6183" w:author="Donovan Goode" w:date="2018-11-09T10:04:00Z"/>
                <w:rFonts w:ascii="Consolas" w:eastAsia="Times New Roman" w:hAnsi="Consolas" w:cs="Times New Roman"/>
                <w:color w:val="D4D4D4"/>
                <w:sz w:val="21"/>
                <w:szCs w:val="21"/>
              </w:rPr>
              <w:pPrChange w:id="6184" w:author="Donovan Goode" w:date="2018-11-09T10:05:00Z">
                <w:pPr>
                  <w:shd w:val="clear" w:color="auto" w:fill="1E1E1E"/>
                  <w:spacing w:line="285" w:lineRule="atLeast"/>
                </w:pPr>
              </w:pPrChange>
            </w:pPr>
            <w:del w:id="61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#w3_right_8</w:delText>
              </w:r>
              <w:r w:rsidRPr="007520B6" w:rsidDel="008B6AF4">
                <w:rPr>
                  <w:rFonts w:ascii="Consolas" w:eastAsia="Times New Roman" w:hAnsi="Consolas" w:cs="Times New Roman"/>
                  <w:color w:val="D4D4D4"/>
                  <w:sz w:val="21"/>
                  <w:szCs w:val="21"/>
                </w:rPr>
                <w:delText xml:space="preserve"> {</w:delText>
              </w:r>
            </w:del>
          </w:p>
          <w:p w14:paraId="3A43A7B5" w14:textId="77777777" w:rsidR="00ED1509" w:rsidRPr="007520B6" w:rsidDel="008B6AF4" w:rsidRDefault="00ED1509">
            <w:pPr>
              <w:pStyle w:val="Heading1Numbered"/>
              <w:rPr>
                <w:del w:id="6186" w:author="Donovan Goode" w:date="2018-11-09T10:04:00Z"/>
                <w:rFonts w:ascii="Consolas" w:eastAsia="Times New Roman" w:hAnsi="Consolas" w:cs="Times New Roman"/>
                <w:color w:val="D4D4D4"/>
                <w:sz w:val="21"/>
                <w:szCs w:val="21"/>
              </w:rPr>
              <w:pPrChange w:id="6187" w:author="Donovan Goode" w:date="2018-11-09T10:05:00Z">
                <w:pPr>
                  <w:shd w:val="clear" w:color="auto" w:fill="1E1E1E"/>
                  <w:spacing w:line="285" w:lineRule="atLeast"/>
                </w:pPr>
              </w:pPrChange>
            </w:pPr>
            <w:del w:id="61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132px</w:delText>
              </w:r>
              <w:r w:rsidRPr="007520B6" w:rsidDel="008B6AF4">
                <w:rPr>
                  <w:rFonts w:ascii="Consolas" w:eastAsia="Times New Roman" w:hAnsi="Consolas" w:cs="Times New Roman"/>
                  <w:color w:val="D4D4D4"/>
                  <w:sz w:val="21"/>
                  <w:szCs w:val="21"/>
                </w:rPr>
                <w:delText>;</w:delText>
              </w:r>
            </w:del>
          </w:p>
          <w:p w14:paraId="50858C9D" w14:textId="77777777" w:rsidR="00ED1509" w:rsidRPr="007520B6" w:rsidDel="008B6AF4" w:rsidRDefault="00ED1509">
            <w:pPr>
              <w:pStyle w:val="Heading1Numbered"/>
              <w:rPr>
                <w:del w:id="6189" w:author="Donovan Goode" w:date="2018-11-09T10:04:00Z"/>
                <w:rFonts w:ascii="Consolas" w:eastAsia="Times New Roman" w:hAnsi="Consolas" w:cs="Times New Roman"/>
                <w:color w:val="D4D4D4"/>
                <w:sz w:val="21"/>
                <w:szCs w:val="21"/>
              </w:rPr>
              <w:pPrChange w:id="6190" w:author="Donovan Goode" w:date="2018-11-09T10:05:00Z">
                <w:pPr>
                  <w:shd w:val="clear" w:color="auto" w:fill="1E1E1E"/>
                  <w:spacing w:line="285" w:lineRule="atLeast"/>
                </w:pPr>
              </w:pPrChange>
            </w:pPr>
            <w:del w:id="6191" w:author="Donovan Goode" w:date="2018-11-09T10:04:00Z">
              <w:r w:rsidRPr="007520B6" w:rsidDel="008B6AF4">
                <w:rPr>
                  <w:rFonts w:ascii="Consolas" w:eastAsia="Times New Roman" w:hAnsi="Consolas" w:cs="Times New Roman"/>
                  <w:color w:val="D4D4D4"/>
                  <w:sz w:val="21"/>
                  <w:szCs w:val="21"/>
                </w:rPr>
                <w:delText xml:space="preserve">    }</w:delText>
              </w:r>
            </w:del>
          </w:p>
          <w:p w14:paraId="2E705647" w14:textId="77777777" w:rsidR="00ED1509" w:rsidRPr="007520B6" w:rsidDel="008B6AF4" w:rsidRDefault="00ED1509">
            <w:pPr>
              <w:pStyle w:val="Heading1Numbered"/>
              <w:rPr>
                <w:del w:id="6192" w:author="Donovan Goode" w:date="2018-11-09T10:04:00Z"/>
                <w:rFonts w:ascii="Consolas" w:eastAsia="Times New Roman" w:hAnsi="Consolas" w:cs="Times New Roman"/>
                <w:color w:val="D4D4D4"/>
                <w:sz w:val="21"/>
                <w:szCs w:val="21"/>
              </w:rPr>
              <w:pPrChange w:id="6193" w:author="Donovan Goode" w:date="2018-11-09T10:05:00Z">
                <w:pPr>
                  <w:shd w:val="clear" w:color="auto" w:fill="1E1E1E"/>
                  <w:spacing w:after="240" w:line="285" w:lineRule="atLeast"/>
                </w:pPr>
              </w:pPrChange>
            </w:pPr>
            <w:del w:id="6194" w:author="Donovan Goode" w:date="2018-11-09T10:04:00Z">
              <w:r w:rsidRPr="007520B6" w:rsidDel="008B6AF4">
                <w:rPr>
                  <w:rFonts w:ascii="Consolas" w:eastAsia="Times New Roman" w:hAnsi="Consolas" w:cs="Times New Roman"/>
                  <w:color w:val="D4D4D4"/>
                  <w:sz w:val="21"/>
                  <w:szCs w:val="21"/>
                </w:rPr>
                <w:br/>
              </w:r>
            </w:del>
          </w:p>
          <w:p w14:paraId="26AAA335" w14:textId="77777777" w:rsidR="00ED1509" w:rsidRPr="007520B6" w:rsidDel="008B6AF4" w:rsidRDefault="00ED1509">
            <w:pPr>
              <w:pStyle w:val="Heading1Numbered"/>
              <w:rPr>
                <w:del w:id="6195" w:author="Donovan Goode" w:date="2018-11-09T10:04:00Z"/>
                <w:rFonts w:ascii="Consolas" w:eastAsia="Times New Roman" w:hAnsi="Consolas" w:cs="Times New Roman"/>
                <w:color w:val="D4D4D4"/>
                <w:sz w:val="21"/>
                <w:szCs w:val="21"/>
              </w:rPr>
              <w:pPrChange w:id="6196" w:author="Donovan Goode" w:date="2018-11-09T10:05:00Z">
                <w:pPr>
                  <w:shd w:val="clear" w:color="auto" w:fill="1E1E1E"/>
                  <w:spacing w:line="285" w:lineRule="atLeast"/>
                </w:pPr>
              </w:pPrChange>
            </w:pPr>
            <w:del w:id="619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 .w3_right a:hover</w:delText>
              </w:r>
              <w:r w:rsidRPr="007520B6" w:rsidDel="008B6AF4">
                <w:rPr>
                  <w:rFonts w:ascii="Consolas" w:eastAsia="Times New Roman" w:hAnsi="Consolas" w:cs="Times New Roman"/>
                  <w:color w:val="D4D4D4"/>
                  <w:sz w:val="21"/>
                  <w:szCs w:val="21"/>
                </w:rPr>
                <w:delText xml:space="preserve"> {</w:delText>
              </w:r>
            </w:del>
          </w:p>
          <w:p w14:paraId="7B43F1AE" w14:textId="77777777" w:rsidR="00ED1509" w:rsidRPr="007520B6" w:rsidDel="008B6AF4" w:rsidRDefault="00ED1509">
            <w:pPr>
              <w:pStyle w:val="Heading1Numbered"/>
              <w:rPr>
                <w:del w:id="6198" w:author="Donovan Goode" w:date="2018-11-09T10:04:00Z"/>
                <w:rFonts w:ascii="Consolas" w:eastAsia="Times New Roman" w:hAnsi="Consolas" w:cs="Times New Roman"/>
                <w:color w:val="D4D4D4"/>
                <w:sz w:val="21"/>
                <w:szCs w:val="21"/>
              </w:rPr>
              <w:pPrChange w:id="6199" w:author="Donovan Goode" w:date="2018-11-09T10:05:00Z">
                <w:pPr>
                  <w:shd w:val="clear" w:color="auto" w:fill="1E1E1E"/>
                  <w:spacing w:line="285" w:lineRule="atLeast"/>
                </w:pPr>
              </w:pPrChange>
            </w:pPr>
            <w:del w:id="62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789BA0B6" w14:textId="77777777" w:rsidR="00ED1509" w:rsidRPr="007520B6" w:rsidDel="008B6AF4" w:rsidRDefault="00ED1509">
            <w:pPr>
              <w:pStyle w:val="Heading1Numbered"/>
              <w:rPr>
                <w:del w:id="6201" w:author="Donovan Goode" w:date="2018-11-09T10:04:00Z"/>
                <w:rFonts w:ascii="Consolas" w:eastAsia="Times New Roman" w:hAnsi="Consolas" w:cs="Times New Roman"/>
                <w:color w:val="D4D4D4"/>
                <w:sz w:val="21"/>
                <w:szCs w:val="21"/>
              </w:rPr>
              <w:pPrChange w:id="6202" w:author="Donovan Goode" w:date="2018-11-09T10:05:00Z">
                <w:pPr>
                  <w:shd w:val="clear" w:color="auto" w:fill="1E1E1E"/>
                  <w:spacing w:line="285" w:lineRule="atLeast"/>
                </w:pPr>
              </w:pPrChange>
            </w:pPr>
            <w:del w:id="6203" w:author="Donovan Goode" w:date="2018-11-09T10:04:00Z">
              <w:r w:rsidRPr="007520B6" w:rsidDel="008B6AF4">
                <w:rPr>
                  <w:rFonts w:ascii="Consolas" w:eastAsia="Times New Roman" w:hAnsi="Consolas" w:cs="Times New Roman"/>
                  <w:color w:val="D4D4D4"/>
                  <w:sz w:val="21"/>
                  <w:szCs w:val="21"/>
                </w:rPr>
                <w:delText xml:space="preserve">    }</w:delText>
              </w:r>
            </w:del>
          </w:p>
          <w:p w14:paraId="057153BE" w14:textId="77777777" w:rsidR="00ED1509" w:rsidRPr="007520B6" w:rsidDel="008B6AF4" w:rsidRDefault="00ED1509">
            <w:pPr>
              <w:pStyle w:val="Heading1Numbered"/>
              <w:rPr>
                <w:del w:id="6204" w:author="Donovan Goode" w:date="2018-11-09T10:04:00Z"/>
                <w:rFonts w:ascii="Consolas" w:eastAsia="Times New Roman" w:hAnsi="Consolas" w:cs="Times New Roman"/>
                <w:color w:val="D4D4D4"/>
                <w:sz w:val="21"/>
                <w:szCs w:val="21"/>
              </w:rPr>
              <w:pPrChange w:id="6205" w:author="Donovan Goode" w:date="2018-11-09T10:05:00Z">
                <w:pPr>
                  <w:shd w:val="clear" w:color="auto" w:fill="1E1E1E"/>
                  <w:spacing w:line="285" w:lineRule="atLeast"/>
                </w:pPr>
              </w:pPrChange>
            </w:pPr>
          </w:p>
          <w:p w14:paraId="67A6499B" w14:textId="77777777" w:rsidR="00ED1509" w:rsidRPr="007520B6" w:rsidDel="008B6AF4" w:rsidRDefault="00ED1509">
            <w:pPr>
              <w:pStyle w:val="Heading1Numbered"/>
              <w:rPr>
                <w:del w:id="6206" w:author="Donovan Goode" w:date="2018-11-09T10:04:00Z"/>
                <w:rFonts w:ascii="Consolas" w:eastAsia="Times New Roman" w:hAnsi="Consolas" w:cs="Times New Roman"/>
                <w:color w:val="D4D4D4"/>
                <w:sz w:val="21"/>
                <w:szCs w:val="21"/>
              </w:rPr>
              <w:pPrChange w:id="6207" w:author="Donovan Goode" w:date="2018-11-09T10:05:00Z">
                <w:pPr>
                  <w:shd w:val="clear" w:color="auto" w:fill="1E1E1E"/>
                  <w:spacing w:line="285" w:lineRule="atLeast"/>
                </w:pPr>
              </w:pPrChange>
            </w:pPr>
            <w:del w:id="620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 .w3_right a img</w:delText>
              </w:r>
              <w:r w:rsidRPr="007520B6" w:rsidDel="008B6AF4">
                <w:rPr>
                  <w:rFonts w:ascii="Consolas" w:eastAsia="Times New Roman" w:hAnsi="Consolas" w:cs="Times New Roman"/>
                  <w:color w:val="D4D4D4"/>
                  <w:sz w:val="21"/>
                  <w:szCs w:val="21"/>
                </w:rPr>
                <w:delText xml:space="preserve"> {}</w:delText>
              </w:r>
            </w:del>
          </w:p>
          <w:p w14:paraId="7162B83D" w14:textId="77777777" w:rsidR="00ED1509" w:rsidRPr="007520B6" w:rsidDel="008B6AF4" w:rsidRDefault="00ED1509">
            <w:pPr>
              <w:pStyle w:val="Heading1Numbered"/>
              <w:rPr>
                <w:del w:id="6209" w:author="Donovan Goode" w:date="2018-11-09T10:04:00Z"/>
                <w:rFonts w:ascii="Consolas" w:eastAsia="Times New Roman" w:hAnsi="Consolas" w:cs="Times New Roman"/>
                <w:color w:val="D4D4D4"/>
                <w:sz w:val="21"/>
                <w:szCs w:val="21"/>
              </w:rPr>
              <w:pPrChange w:id="6210" w:author="Donovan Goode" w:date="2018-11-09T10:05:00Z">
                <w:pPr>
                  <w:shd w:val="clear" w:color="auto" w:fill="1E1E1E"/>
                  <w:spacing w:line="285" w:lineRule="atLeast"/>
                </w:pPr>
              </w:pPrChange>
            </w:pPr>
          </w:p>
          <w:p w14:paraId="734302CE" w14:textId="77777777" w:rsidR="00ED1509" w:rsidRPr="007520B6" w:rsidDel="008B6AF4" w:rsidRDefault="00ED1509">
            <w:pPr>
              <w:pStyle w:val="Heading1Numbered"/>
              <w:rPr>
                <w:del w:id="6211" w:author="Donovan Goode" w:date="2018-11-09T10:04:00Z"/>
                <w:rFonts w:ascii="Consolas" w:eastAsia="Times New Roman" w:hAnsi="Consolas" w:cs="Times New Roman"/>
                <w:color w:val="D4D4D4"/>
                <w:sz w:val="21"/>
                <w:szCs w:val="21"/>
              </w:rPr>
              <w:pPrChange w:id="6212" w:author="Donovan Goode" w:date="2018-11-09T10:05:00Z">
                <w:pPr>
                  <w:shd w:val="clear" w:color="auto" w:fill="1E1E1E"/>
                  <w:spacing w:line="285" w:lineRule="atLeast"/>
                </w:pPr>
              </w:pPrChange>
            </w:pPr>
            <w:del w:id="62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#w3_agencylogo</w:delText>
              </w:r>
              <w:r w:rsidRPr="007520B6" w:rsidDel="008B6AF4">
                <w:rPr>
                  <w:rFonts w:ascii="Consolas" w:eastAsia="Times New Roman" w:hAnsi="Consolas" w:cs="Times New Roman"/>
                  <w:color w:val="D4D4D4"/>
                  <w:sz w:val="21"/>
                  <w:szCs w:val="21"/>
                </w:rPr>
                <w:delText xml:space="preserve"> {</w:delText>
              </w:r>
            </w:del>
          </w:p>
          <w:p w14:paraId="6CCF8268" w14:textId="77777777" w:rsidR="00ED1509" w:rsidRPr="007520B6" w:rsidDel="008B6AF4" w:rsidRDefault="00ED1509">
            <w:pPr>
              <w:pStyle w:val="Heading1Numbered"/>
              <w:rPr>
                <w:del w:id="6214" w:author="Donovan Goode" w:date="2018-11-09T10:04:00Z"/>
                <w:rFonts w:ascii="Consolas" w:eastAsia="Times New Roman" w:hAnsi="Consolas" w:cs="Times New Roman"/>
                <w:color w:val="D4D4D4"/>
                <w:sz w:val="21"/>
                <w:szCs w:val="21"/>
              </w:rPr>
              <w:pPrChange w:id="6215" w:author="Donovan Goode" w:date="2018-11-09T10:05:00Z">
                <w:pPr>
                  <w:shd w:val="clear" w:color="auto" w:fill="1E1E1E"/>
                  <w:spacing w:line="285" w:lineRule="atLeast"/>
                </w:pPr>
              </w:pPrChange>
            </w:pPr>
            <w:del w:id="62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FCACD6F" w14:textId="77777777" w:rsidR="00ED1509" w:rsidRPr="007520B6" w:rsidDel="008B6AF4" w:rsidRDefault="00ED1509">
            <w:pPr>
              <w:pStyle w:val="Heading1Numbered"/>
              <w:rPr>
                <w:del w:id="6217" w:author="Donovan Goode" w:date="2018-11-09T10:04:00Z"/>
                <w:rFonts w:ascii="Consolas" w:eastAsia="Times New Roman" w:hAnsi="Consolas" w:cs="Times New Roman"/>
                <w:color w:val="D4D4D4"/>
                <w:sz w:val="21"/>
                <w:szCs w:val="21"/>
              </w:rPr>
              <w:pPrChange w:id="6218" w:author="Donovan Goode" w:date="2018-11-09T10:05:00Z">
                <w:pPr>
                  <w:shd w:val="clear" w:color="auto" w:fill="1E1E1E"/>
                  <w:spacing w:line="285" w:lineRule="atLeast"/>
                </w:pPr>
              </w:pPrChange>
            </w:pPr>
            <w:del w:id="62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47px</w:delText>
              </w:r>
              <w:r w:rsidRPr="007520B6" w:rsidDel="008B6AF4">
                <w:rPr>
                  <w:rFonts w:ascii="Consolas" w:eastAsia="Times New Roman" w:hAnsi="Consolas" w:cs="Times New Roman"/>
                  <w:color w:val="D4D4D4"/>
                  <w:sz w:val="21"/>
                  <w:szCs w:val="21"/>
                </w:rPr>
                <w:delText>;</w:delText>
              </w:r>
            </w:del>
          </w:p>
          <w:p w14:paraId="52380CB1" w14:textId="77777777" w:rsidR="00ED1509" w:rsidRPr="007520B6" w:rsidDel="008B6AF4" w:rsidRDefault="00ED1509">
            <w:pPr>
              <w:pStyle w:val="Heading1Numbered"/>
              <w:rPr>
                <w:del w:id="6220" w:author="Donovan Goode" w:date="2018-11-09T10:04:00Z"/>
                <w:rFonts w:ascii="Consolas" w:eastAsia="Times New Roman" w:hAnsi="Consolas" w:cs="Times New Roman"/>
                <w:color w:val="D4D4D4"/>
                <w:sz w:val="21"/>
                <w:szCs w:val="21"/>
              </w:rPr>
              <w:pPrChange w:id="6221" w:author="Donovan Goode" w:date="2018-11-09T10:05:00Z">
                <w:pPr>
                  <w:shd w:val="clear" w:color="auto" w:fill="1E1E1E"/>
                  <w:spacing w:line="285" w:lineRule="atLeast"/>
                </w:pPr>
              </w:pPrChange>
            </w:pPr>
            <w:del w:id="62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170px</w:delText>
              </w:r>
              <w:r w:rsidRPr="007520B6" w:rsidDel="008B6AF4">
                <w:rPr>
                  <w:rFonts w:ascii="Consolas" w:eastAsia="Times New Roman" w:hAnsi="Consolas" w:cs="Times New Roman"/>
                  <w:color w:val="D4D4D4"/>
                  <w:sz w:val="21"/>
                  <w:szCs w:val="21"/>
                </w:rPr>
                <w:delText>;</w:delText>
              </w:r>
            </w:del>
          </w:p>
          <w:p w14:paraId="4B4BB565" w14:textId="77777777" w:rsidR="00ED1509" w:rsidRPr="007520B6" w:rsidDel="008B6AF4" w:rsidRDefault="00ED1509">
            <w:pPr>
              <w:pStyle w:val="Heading1Numbered"/>
              <w:rPr>
                <w:del w:id="6223" w:author="Donovan Goode" w:date="2018-11-09T10:04:00Z"/>
                <w:rFonts w:ascii="Consolas" w:eastAsia="Times New Roman" w:hAnsi="Consolas" w:cs="Times New Roman"/>
                <w:color w:val="D4D4D4"/>
                <w:sz w:val="21"/>
                <w:szCs w:val="21"/>
              </w:rPr>
              <w:pPrChange w:id="6224" w:author="Donovan Goode" w:date="2018-11-09T10:05:00Z">
                <w:pPr>
                  <w:shd w:val="clear" w:color="auto" w:fill="1E1E1E"/>
                  <w:spacing w:line="285" w:lineRule="atLeast"/>
                </w:pPr>
              </w:pPrChange>
            </w:pPr>
            <w:del w:id="6225" w:author="Donovan Goode" w:date="2018-11-09T10:04:00Z">
              <w:r w:rsidRPr="007520B6" w:rsidDel="008B6AF4">
                <w:rPr>
                  <w:rFonts w:ascii="Consolas" w:eastAsia="Times New Roman" w:hAnsi="Consolas" w:cs="Times New Roman"/>
                  <w:color w:val="D4D4D4"/>
                  <w:sz w:val="21"/>
                  <w:szCs w:val="21"/>
                </w:rPr>
                <w:delText xml:space="preserve">    }</w:delText>
              </w:r>
            </w:del>
          </w:p>
          <w:p w14:paraId="327ACE64" w14:textId="77777777" w:rsidR="00ED1509" w:rsidRPr="007520B6" w:rsidDel="008B6AF4" w:rsidRDefault="00ED1509">
            <w:pPr>
              <w:pStyle w:val="Heading1Numbered"/>
              <w:rPr>
                <w:del w:id="6226" w:author="Donovan Goode" w:date="2018-11-09T10:04:00Z"/>
                <w:rFonts w:ascii="Consolas" w:eastAsia="Times New Roman" w:hAnsi="Consolas" w:cs="Times New Roman"/>
                <w:color w:val="D4D4D4"/>
                <w:sz w:val="21"/>
                <w:szCs w:val="21"/>
              </w:rPr>
              <w:pPrChange w:id="6227" w:author="Donovan Goode" w:date="2018-11-09T10:05:00Z">
                <w:pPr>
                  <w:shd w:val="clear" w:color="auto" w:fill="1E1E1E"/>
                  <w:spacing w:line="285" w:lineRule="atLeast"/>
                </w:pPr>
              </w:pPrChange>
            </w:pPr>
          </w:p>
          <w:p w14:paraId="2C4C9EFB" w14:textId="77777777" w:rsidR="00ED1509" w:rsidRPr="007520B6" w:rsidDel="008B6AF4" w:rsidRDefault="00ED1509">
            <w:pPr>
              <w:pStyle w:val="Heading1Numbered"/>
              <w:rPr>
                <w:del w:id="6228" w:author="Donovan Goode" w:date="2018-11-09T10:04:00Z"/>
                <w:rFonts w:ascii="Consolas" w:eastAsia="Times New Roman" w:hAnsi="Consolas" w:cs="Times New Roman"/>
                <w:color w:val="D4D4D4"/>
                <w:sz w:val="21"/>
                <w:szCs w:val="21"/>
              </w:rPr>
              <w:pPrChange w:id="6229" w:author="Donovan Goode" w:date="2018-11-09T10:05:00Z">
                <w:pPr>
                  <w:shd w:val="clear" w:color="auto" w:fill="1E1E1E"/>
                  <w:spacing w:line="285" w:lineRule="atLeast"/>
                </w:pPr>
              </w:pPrChange>
            </w:pPr>
            <w:del w:id="62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 .w3_lines</w:delText>
              </w:r>
              <w:r w:rsidRPr="007520B6" w:rsidDel="008B6AF4">
                <w:rPr>
                  <w:rFonts w:ascii="Consolas" w:eastAsia="Times New Roman" w:hAnsi="Consolas" w:cs="Times New Roman"/>
                  <w:color w:val="D4D4D4"/>
                  <w:sz w:val="21"/>
                  <w:szCs w:val="21"/>
                </w:rPr>
                <w:delText xml:space="preserve"> {</w:delText>
              </w:r>
            </w:del>
          </w:p>
          <w:p w14:paraId="127BD60F" w14:textId="77777777" w:rsidR="00ED1509" w:rsidRPr="007520B6" w:rsidDel="008B6AF4" w:rsidRDefault="00ED1509">
            <w:pPr>
              <w:pStyle w:val="Heading1Numbered"/>
              <w:rPr>
                <w:del w:id="6231" w:author="Donovan Goode" w:date="2018-11-09T10:04:00Z"/>
                <w:rFonts w:ascii="Consolas" w:eastAsia="Times New Roman" w:hAnsi="Consolas" w:cs="Times New Roman"/>
                <w:color w:val="D4D4D4"/>
                <w:sz w:val="21"/>
                <w:szCs w:val="21"/>
              </w:rPr>
              <w:pPrChange w:id="6232" w:author="Donovan Goode" w:date="2018-11-09T10:05:00Z">
                <w:pPr>
                  <w:shd w:val="clear" w:color="auto" w:fill="1E1E1E"/>
                  <w:spacing w:line="285" w:lineRule="atLeast"/>
                </w:pPr>
              </w:pPrChange>
            </w:pPr>
            <w:del w:id="62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-24px</w:delText>
              </w:r>
              <w:r w:rsidRPr="007520B6" w:rsidDel="008B6AF4">
                <w:rPr>
                  <w:rFonts w:ascii="Consolas" w:eastAsia="Times New Roman" w:hAnsi="Consolas" w:cs="Times New Roman"/>
                  <w:color w:val="D4D4D4"/>
                  <w:sz w:val="21"/>
                  <w:szCs w:val="21"/>
                </w:rPr>
                <w:delText>;</w:delText>
              </w:r>
            </w:del>
          </w:p>
          <w:p w14:paraId="33CFACE1" w14:textId="77777777" w:rsidR="00ED1509" w:rsidRPr="007520B6" w:rsidDel="008B6AF4" w:rsidRDefault="00ED1509">
            <w:pPr>
              <w:pStyle w:val="Heading1Numbered"/>
              <w:rPr>
                <w:del w:id="6234" w:author="Donovan Goode" w:date="2018-11-09T10:04:00Z"/>
                <w:rFonts w:ascii="Consolas" w:eastAsia="Times New Roman" w:hAnsi="Consolas" w:cs="Times New Roman"/>
                <w:color w:val="D4D4D4"/>
                <w:sz w:val="21"/>
                <w:szCs w:val="21"/>
              </w:rPr>
              <w:pPrChange w:id="6235" w:author="Donovan Goode" w:date="2018-11-09T10:05:00Z">
                <w:pPr>
                  <w:shd w:val="clear" w:color="auto" w:fill="1E1E1E"/>
                  <w:spacing w:line="285" w:lineRule="atLeast"/>
                </w:pPr>
              </w:pPrChange>
            </w:pPr>
            <w:del w:id="62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1280CC1" w14:textId="77777777" w:rsidR="00ED1509" w:rsidRPr="007520B6" w:rsidDel="008B6AF4" w:rsidRDefault="00ED1509">
            <w:pPr>
              <w:pStyle w:val="Heading1Numbered"/>
              <w:rPr>
                <w:del w:id="6237" w:author="Donovan Goode" w:date="2018-11-09T10:04:00Z"/>
                <w:rFonts w:ascii="Consolas" w:eastAsia="Times New Roman" w:hAnsi="Consolas" w:cs="Times New Roman"/>
                <w:color w:val="D4D4D4"/>
                <w:sz w:val="21"/>
                <w:szCs w:val="21"/>
              </w:rPr>
              <w:pPrChange w:id="6238" w:author="Donovan Goode" w:date="2018-11-09T10:05:00Z">
                <w:pPr>
                  <w:shd w:val="clear" w:color="auto" w:fill="1E1E1E"/>
                  <w:spacing w:line="285" w:lineRule="atLeast"/>
                </w:pPr>
              </w:pPrChange>
            </w:pPr>
            <w:del w:id="62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78px</w:delText>
              </w:r>
              <w:r w:rsidRPr="007520B6" w:rsidDel="008B6AF4">
                <w:rPr>
                  <w:rFonts w:ascii="Consolas" w:eastAsia="Times New Roman" w:hAnsi="Consolas" w:cs="Times New Roman"/>
                  <w:color w:val="D4D4D4"/>
                  <w:sz w:val="21"/>
                  <w:szCs w:val="21"/>
                </w:rPr>
                <w:delText>;</w:delText>
              </w:r>
            </w:del>
          </w:p>
          <w:p w14:paraId="387E19DC" w14:textId="77777777" w:rsidR="00ED1509" w:rsidRPr="007520B6" w:rsidDel="008B6AF4" w:rsidRDefault="00ED1509">
            <w:pPr>
              <w:pStyle w:val="Heading1Numbered"/>
              <w:rPr>
                <w:del w:id="6240" w:author="Donovan Goode" w:date="2018-11-09T10:04:00Z"/>
                <w:rFonts w:ascii="Consolas" w:eastAsia="Times New Roman" w:hAnsi="Consolas" w:cs="Times New Roman"/>
                <w:color w:val="D4D4D4"/>
                <w:sz w:val="21"/>
                <w:szCs w:val="21"/>
              </w:rPr>
              <w:pPrChange w:id="6241" w:author="Donovan Goode" w:date="2018-11-09T10:05:00Z">
                <w:pPr>
                  <w:shd w:val="clear" w:color="auto" w:fill="1E1E1E"/>
                  <w:spacing w:line="285" w:lineRule="atLeast"/>
                </w:pPr>
              </w:pPrChange>
            </w:pPr>
            <w:del w:id="6242" w:author="Donovan Goode" w:date="2018-11-09T10:04:00Z">
              <w:r w:rsidRPr="007520B6" w:rsidDel="008B6AF4">
                <w:rPr>
                  <w:rFonts w:ascii="Consolas" w:eastAsia="Times New Roman" w:hAnsi="Consolas" w:cs="Times New Roman"/>
                  <w:color w:val="D4D4D4"/>
                  <w:sz w:val="21"/>
                  <w:szCs w:val="21"/>
                </w:rPr>
                <w:delText xml:space="preserve">    }</w:delText>
              </w:r>
            </w:del>
          </w:p>
          <w:p w14:paraId="58B2ED47" w14:textId="77777777" w:rsidR="00ED1509" w:rsidRPr="007520B6" w:rsidDel="008B6AF4" w:rsidRDefault="00ED1509">
            <w:pPr>
              <w:pStyle w:val="Heading1Numbered"/>
              <w:rPr>
                <w:del w:id="6243" w:author="Donovan Goode" w:date="2018-11-09T10:04:00Z"/>
                <w:rFonts w:ascii="Consolas" w:eastAsia="Times New Roman" w:hAnsi="Consolas" w:cs="Times New Roman"/>
                <w:color w:val="D4D4D4"/>
                <w:sz w:val="21"/>
                <w:szCs w:val="21"/>
              </w:rPr>
              <w:pPrChange w:id="6244" w:author="Donovan Goode" w:date="2018-11-09T10:05:00Z">
                <w:pPr>
                  <w:shd w:val="clear" w:color="auto" w:fill="1E1E1E"/>
                  <w:spacing w:line="285" w:lineRule="atLeast"/>
                </w:pPr>
              </w:pPrChange>
            </w:pPr>
          </w:p>
          <w:p w14:paraId="6345AD42" w14:textId="77777777" w:rsidR="00ED1509" w:rsidRPr="007520B6" w:rsidDel="008B6AF4" w:rsidRDefault="00ED1509">
            <w:pPr>
              <w:pStyle w:val="Heading1Numbered"/>
              <w:rPr>
                <w:del w:id="6245" w:author="Donovan Goode" w:date="2018-11-09T10:04:00Z"/>
                <w:rFonts w:ascii="Consolas" w:eastAsia="Times New Roman" w:hAnsi="Consolas" w:cs="Times New Roman"/>
                <w:color w:val="D4D4D4"/>
                <w:sz w:val="21"/>
                <w:szCs w:val="21"/>
              </w:rPr>
              <w:pPrChange w:id="6246" w:author="Donovan Goode" w:date="2018-11-09T10:05:00Z">
                <w:pPr>
                  <w:shd w:val="clear" w:color="auto" w:fill="1E1E1E"/>
                  <w:spacing w:line="285" w:lineRule="atLeast"/>
                </w:pPr>
              </w:pPrChange>
            </w:pPr>
            <w:del w:id="62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w:delText>
              </w:r>
              <w:r w:rsidRPr="007520B6" w:rsidDel="008B6AF4">
                <w:rPr>
                  <w:rFonts w:ascii="Consolas" w:eastAsia="Times New Roman" w:hAnsi="Consolas" w:cs="Times New Roman"/>
                  <w:color w:val="D4D4D4"/>
                  <w:sz w:val="21"/>
                  <w:szCs w:val="21"/>
                </w:rPr>
                <w:delText xml:space="preserve"> {</w:delText>
              </w:r>
            </w:del>
          </w:p>
          <w:p w14:paraId="0314AF79" w14:textId="77777777" w:rsidR="00ED1509" w:rsidRPr="007520B6" w:rsidDel="008B6AF4" w:rsidRDefault="00ED1509">
            <w:pPr>
              <w:pStyle w:val="Heading1Numbered"/>
              <w:rPr>
                <w:del w:id="6248" w:author="Donovan Goode" w:date="2018-11-09T10:04:00Z"/>
                <w:rFonts w:ascii="Consolas" w:eastAsia="Times New Roman" w:hAnsi="Consolas" w:cs="Times New Roman"/>
                <w:color w:val="D4D4D4"/>
                <w:sz w:val="21"/>
                <w:szCs w:val="21"/>
              </w:rPr>
              <w:pPrChange w:id="6249" w:author="Donovan Goode" w:date="2018-11-09T10:05:00Z">
                <w:pPr>
                  <w:shd w:val="clear" w:color="auto" w:fill="1E1E1E"/>
                  <w:spacing w:line="285" w:lineRule="atLeast"/>
                </w:pPr>
              </w:pPrChange>
            </w:pPr>
            <w:del w:id="62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B9C570D" w14:textId="77777777" w:rsidR="00ED1509" w:rsidRPr="007520B6" w:rsidDel="008B6AF4" w:rsidRDefault="00ED1509">
            <w:pPr>
              <w:pStyle w:val="Heading1Numbered"/>
              <w:rPr>
                <w:del w:id="6251" w:author="Donovan Goode" w:date="2018-11-09T10:04:00Z"/>
                <w:rFonts w:ascii="Consolas" w:eastAsia="Times New Roman" w:hAnsi="Consolas" w:cs="Times New Roman"/>
                <w:color w:val="D4D4D4"/>
                <w:sz w:val="21"/>
                <w:szCs w:val="21"/>
              </w:rPr>
              <w:pPrChange w:id="6252" w:author="Donovan Goode" w:date="2018-11-09T10:05:00Z">
                <w:pPr>
                  <w:shd w:val="clear" w:color="auto" w:fill="1E1E1E"/>
                  <w:spacing w:line="285" w:lineRule="atLeast"/>
                </w:pPr>
              </w:pPrChange>
            </w:pPr>
            <w:del w:id="62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7C45A00" w14:textId="77777777" w:rsidR="00ED1509" w:rsidRPr="007520B6" w:rsidDel="008B6AF4" w:rsidRDefault="00ED1509">
            <w:pPr>
              <w:pStyle w:val="Heading1Numbered"/>
              <w:rPr>
                <w:del w:id="6254" w:author="Donovan Goode" w:date="2018-11-09T10:04:00Z"/>
                <w:rFonts w:ascii="Consolas" w:eastAsia="Times New Roman" w:hAnsi="Consolas" w:cs="Times New Roman"/>
                <w:color w:val="D4D4D4"/>
                <w:sz w:val="21"/>
                <w:szCs w:val="21"/>
              </w:rPr>
              <w:pPrChange w:id="6255" w:author="Donovan Goode" w:date="2018-11-09T10:05:00Z">
                <w:pPr>
                  <w:shd w:val="clear" w:color="auto" w:fill="1E1E1E"/>
                  <w:spacing w:line="285" w:lineRule="atLeast"/>
                </w:pPr>
              </w:pPrChange>
            </w:pPr>
            <w:del w:id="62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52BD9F65" w14:textId="77777777" w:rsidR="00ED1509" w:rsidRPr="007520B6" w:rsidDel="008B6AF4" w:rsidRDefault="00ED1509">
            <w:pPr>
              <w:pStyle w:val="Heading1Numbered"/>
              <w:rPr>
                <w:del w:id="6257" w:author="Donovan Goode" w:date="2018-11-09T10:04:00Z"/>
                <w:rFonts w:ascii="Consolas" w:eastAsia="Times New Roman" w:hAnsi="Consolas" w:cs="Times New Roman"/>
                <w:color w:val="D4D4D4"/>
                <w:sz w:val="21"/>
                <w:szCs w:val="21"/>
              </w:rPr>
              <w:pPrChange w:id="6258" w:author="Donovan Goode" w:date="2018-11-09T10:05:00Z">
                <w:pPr>
                  <w:shd w:val="clear" w:color="auto" w:fill="1E1E1E"/>
                  <w:spacing w:line="285" w:lineRule="atLeast"/>
                </w:pPr>
              </w:pPrChange>
            </w:pPr>
            <w:del w:id="625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4F98C706" w14:textId="77777777" w:rsidR="00ED1509" w:rsidRPr="007520B6" w:rsidDel="008B6AF4" w:rsidRDefault="00ED1509">
            <w:pPr>
              <w:pStyle w:val="Heading1Numbered"/>
              <w:rPr>
                <w:del w:id="6260" w:author="Donovan Goode" w:date="2018-11-09T10:04:00Z"/>
                <w:rFonts w:ascii="Consolas" w:eastAsia="Times New Roman" w:hAnsi="Consolas" w:cs="Times New Roman"/>
                <w:color w:val="D4D4D4"/>
                <w:sz w:val="21"/>
                <w:szCs w:val="21"/>
              </w:rPr>
              <w:pPrChange w:id="6261" w:author="Donovan Goode" w:date="2018-11-09T10:05:00Z">
                <w:pPr>
                  <w:shd w:val="clear" w:color="auto" w:fill="1E1E1E"/>
                  <w:spacing w:line="285" w:lineRule="atLeast"/>
                </w:pPr>
              </w:pPrChange>
            </w:pPr>
            <w:del w:id="62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3180926" w14:textId="77777777" w:rsidR="00ED1509" w:rsidRPr="007520B6" w:rsidDel="008B6AF4" w:rsidRDefault="00ED1509">
            <w:pPr>
              <w:pStyle w:val="Heading1Numbered"/>
              <w:rPr>
                <w:del w:id="6263" w:author="Donovan Goode" w:date="2018-11-09T10:04:00Z"/>
                <w:rFonts w:ascii="Consolas" w:eastAsia="Times New Roman" w:hAnsi="Consolas" w:cs="Times New Roman"/>
                <w:color w:val="D4D4D4"/>
                <w:sz w:val="21"/>
                <w:szCs w:val="21"/>
              </w:rPr>
              <w:pPrChange w:id="6264" w:author="Donovan Goode" w:date="2018-11-09T10:05:00Z">
                <w:pPr>
                  <w:shd w:val="clear" w:color="auto" w:fill="1E1E1E"/>
                  <w:spacing w:line="285" w:lineRule="atLeast"/>
                </w:pPr>
              </w:pPrChange>
            </w:pPr>
            <w:del w:id="62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w:delText>
              </w:r>
              <w:r w:rsidRPr="007520B6" w:rsidDel="008B6AF4">
                <w:rPr>
                  <w:rFonts w:ascii="Consolas" w:eastAsia="Times New Roman" w:hAnsi="Consolas" w:cs="Times New Roman"/>
                  <w:color w:val="D4D4D4"/>
                  <w:sz w:val="21"/>
                  <w:szCs w:val="21"/>
                </w:rPr>
                <w:delText>;</w:delText>
              </w:r>
            </w:del>
          </w:p>
          <w:p w14:paraId="3C23B3B9" w14:textId="77777777" w:rsidR="00ED1509" w:rsidRPr="007520B6" w:rsidDel="008B6AF4" w:rsidRDefault="00ED1509">
            <w:pPr>
              <w:pStyle w:val="Heading1Numbered"/>
              <w:rPr>
                <w:del w:id="6266" w:author="Donovan Goode" w:date="2018-11-09T10:04:00Z"/>
                <w:rFonts w:ascii="Consolas" w:eastAsia="Times New Roman" w:hAnsi="Consolas" w:cs="Times New Roman"/>
                <w:color w:val="D4D4D4"/>
                <w:sz w:val="21"/>
                <w:szCs w:val="21"/>
              </w:rPr>
              <w:pPrChange w:id="6267" w:author="Donovan Goode" w:date="2018-11-09T10:05:00Z">
                <w:pPr>
                  <w:shd w:val="clear" w:color="auto" w:fill="1E1E1E"/>
                  <w:spacing w:line="285" w:lineRule="atLeast"/>
                </w:pPr>
              </w:pPrChange>
            </w:pPr>
            <w:del w:id="6268" w:author="Donovan Goode" w:date="2018-11-09T10:04:00Z">
              <w:r w:rsidRPr="007520B6" w:rsidDel="008B6AF4">
                <w:rPr>
                  <w:rFonts w:ascii="Consolas" w:eastAsia="Times New Roman" w:hAnsi="Consolas" w:cs="Times New Roman"/>
                  <w:color w:val="D4D4D4"/>
                  <w:sz w:val="21"/>
                  <w:szCs w:val="21"/>
                </w:rPr>
                <w:delText xml:space="preserve">    }</w:delText>
              </w:r>
            </w:del>
          </w:p>
          <w:p w14:paraId="40B28D89" w14:textId="77777777" w:rsidR="00ED1509" w:rsidRPr="007520B6" w:rsidDel="008B6AF4" w:rsidRDefault="00ED1509">
            <w:pPr>
              <w:pStyle w:val="Heading1Numbered"/>
              <w:rPr>
                <w:del w:id="6269" w:author="Donovan Goode" w:date="2018-11-09T10:04:00Z"/>
                <w:rFonts w:ascii="Consolas" w:eastAsia="Times New Roman" w:hAnsi="Consolas" w:cs="Times New Roman"/>
                <w:color w:val="D4D4D4"/>
                <w:sz w:val="21"/>
                <w:szCs w:val="21"/>
              </w:rPr>
              <w:pPrChange w:id="6270" w:author="Donovan Goode" w:date="2018-11-09T10:05:00Z">
                <w:pPr>
                  <w:shd w:val="clear" w:color="auto" w:fill="1E1E1E"/>
                  <w:spacing w:line="285" w:lineRule="atLeast"/>
                </w:pPr>
              </w:pPrChange>
            </w:pPr>
          </w:p>
          <w:p w14:paraId="1CEC85A2" w14:textId="77777777" w:rsidR="00ED1509" w:rsidRPr="007520B6" w:rsidDel="008B6AF4" w:rsidRDefault="00ED1509">
            <w:pPr>
              <w:pStyle w:val="Heading1Numbered"/>
              <w:rPr>
                <w:del w:id="6271" w:author="Donovan Goode" w:date="2018-11-09T10:04:00Z"/>
                <w:rFonts w:ascii="Consolas" w:eastAsia="Times New Roman" w:hAnsi="Consolas" w:cs="Times New Roman"/>
                <w:color w:val="D4D4D4"/>
                <w:sz w:val="21"/>
                <w:szCs w:val="21"/>
              </w:rPr>
              <w:pPrChange w:id="6272" w:author="Donovan Goode" w:date="2018-11-09T10:05:00Z">
                <w:pPr>
                  <w:shd w:val="clear" w:color="auto" w:fill="1E1E1E"/>
                  <w:spacing w:line="285" w:lineRule="atLeast"/>
                </w:pPr>
              </w:pPrChange>
            </w:pPr>
            <w:del w:id="62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a.selected</w:delText>
              </w:r>
              <w:r w:rsidRPr="007520B6" w:rsidDel="008B6AF4">
                <w:rPr>
                  <w:rFonts w:ascii="Consolas" w:eastAsia="Times New Roman" w:hAnsi="Consolas" w:cs="Times New Roman"/>
                  <w:color w:val="D4D4D4"/>
                  <w:sz w:val="21"/>
                  <w:szCs w:val="21"/>
                </w:rPr>
                <w:delText xml:space="preserve"> {</w:delText>
              </w:r>
            </w:del>
          </w:p>
          <w:p w14:paraId="38CF488E" w14:textId="77777777" w:rsidR="00ED1509" w:rsidRPr="007520B6" w:rsidDel="008B6AF4" w:rsidRDefault="00ED1509">
            <w:pPr>
              <w:pStyle w:val="Heading1Numbered"/>
              <w:rPr>
                <w:del w:id="6274" w:author="Donovan Goode" w:date="2018-11-09T10:04:00Z"/>
                <w:rFonts w:ascii="Consolas" w:eastAsia="Times New Roman" w:hAnsi="Consolas" w:cs="Times New Roman"/>
                <w:color w:val="D4D4D4"/>
                <w:sz w:val="21"/>
                <w:szCs w:val="21"/>
              </w:rPr>
              <w:pPrChange w:id="6275" w:author="Donovan Goode" w:date="2018-11-09T10:05:00Z">
                <w:pPr>
                  <w:shd w:val="clear" w:color="auto" w:fill="1E1E1E"/>
                  <w:spacing w:line="285" w:lineRule="atLeast"/>
                </w:pPr>
              </w:pPrChange>
            </w:pPr>
            <w:del w:id="62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#c5c5c5</w:delText>
              </w:r>
              <w:r w:rsidRPr="007520B6" w:rsidDel="008B6AF4">
                <w:rPr>
                  <w:rFonts w:ascii="Consolas" w:eastAsia="Times New Roman" w:hAnsi="Consolas" w:cs="Times New Roman"/>
                  <w:color w:val="D4D4D4"/>
                  <w:sz w:val="21"/>
                  <w:szCs w:val="21"/>
                </w:rPr>
                <w:delText>;</w:delText>
              </w:r>
            </w:del>
          </w:p>
          <w:p w14:paraId="031F4BFA" w14:textId="77777777" w:rsidR="00ED1509" w:rsidRPr="007520B6" w:rsidDel="008B6AF4" w:rsidRDefault="00ED1509">
            <w:pPr>
              <w:pStyle w:val="Heading1Numbered"/>
              <w:rPr>
                <w:del w:id="6277" w:author="Donovan Goode" w:date="2018-11-09T10:04:00Z"/>
                <w:rFonts w:ascii="Consolas" w:eastAsia="Times New Roman" w:hAnsi="Consolas" w:cs="Times New Roman"/>
                <w:color w:val="D4D4D4"/>
                <w:sz w:val="21"/>
                <w:szCs w:val="21"/>
              </w:rPr>
              <w:pPrChange w:id="6278" w:author="Donovan Goode" w:date="2018-11-09T10:05:00Z">
                <w:pPr>
                  <w:shd w:val="clear" w:color="auto" w:fill="1E1E1E"/>
                  <w:spacing w:line="285" w:lineRule="atLeast"/>
                </w:pPr>
              </w:pPrChange>
            </w:pPr>
            <w:del w:id="6279" w:author="Donovan Goode" w:date="2018-11-09T10:04:00Z">
              <w:r w:rsidRPr="007520B6" w:rsidDel="008B6AF4">
                <w:rPr>
                  <w:rFonts w:ascii="Consolas" w:eastAsia="Times New Roman" w:hAnsi="Consolas" w:cs="Times New Roman"/>
                  <w:color w:val="D4D4D4"/>
                  <w:sz w:val="21"/>
                  <w:szCs w:val="21"/>
                </w:rPr>
                <w:delText xml:space="preserve">    }</w:delText>
              </w:r>
            </w:del>
          </w:p>
          <w:p w14:paraId="62B267DF" w14:textId="77777777" w:rsidR="00ED1509" w:rsidRPr="007520B6" w:rsidDel="008B6AF4" w:rsidRDefault="00ED1509">
            <w:pPr>
              <w:pStyle w:val="Heading1Numbered"/>
              <w:rPr>
                <w:del w:id="6280" w:author="Donovan Goode" w:date="2018-11-09T10:04:00Z"/>
                <w:rFonts w:ascii="Consolas" w:eastAsia="Times New Roman" w:hAnsi="Consolas" w:cs="Times New Roman"/>
                <w:color w:val="D4D4D4"/>
                <w:sz w:val="21"/>
                <w:szCs w:val="21"/>
              </w:rPr>
              <w:pPrChange w:id="6281" w:author="Donovan Goode" w:date="2018-11-09T10:05:00Z">
                <w:pPr>
                  <w:shd w:val="clear" w:color="auto" w:fill="1E1E1E"/>
                  <w:spacing w:line="285" w:lineRule="atLeast"/>
                </w:pPr>
              </w:pPrChange>
            </w:pPr>
          </w:p>
          <w:p w14:paraId="7147BCBD" w14:textId="77777777" w:rsidR="00ED1509" w:rsidRPr="007520B6" w:rsidDel="008B6AF4" w:rsidRDefault="00ED1509">
            <w:pPr>
              <w:pStyle w:val="Heading1Numbered"/>
              <w:rPr>
                <w:del w:id="6282" w:author="Donovan Goode" w:date="2018-11-09T10:04:00Z"/>
                <w:rFonts w:ascii="Consolas" w:eastAsia="Times New Roman" w:hAnsi="Consolas" w:cs="Times New Roman"/>
                <w:color w:val="D4D4D4"/>
                <w:sz w:val="21"/>
                <w:szCs w:val="21"/>
              </w:rPr>
              <w:pPrChange w:id="6283" w:author="Donovan Goode" w:date="2018-11-09T10:05:00Z">
                <w:pPr>
                  <w:shd w:val="clear" w:color="auto" w:fill="1E1E1E"/>
                  <w:spacing w:line="285" w:lineRule="atLeast"/>
                </w:pPr>
              </w:pPrChange>
            </w:pPr>
            <w:del w:id="62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#w3_orgchart_header</w:delText>
              </w:r>
              <w:r w:rsidRPr="007520B6" w:rsidDel="008B6AF4">
                <w:rPr>
                  <w:rFonts w:ascii="Consolas" w:eastAsia="Times New Roman" w:hAnsi="Consolas" w:cs="Times New Roman"/>
                  <w:color w:val="D4D4D4"/>
                  <w:sz w:val="21"/>
                  <w:szCs w:val="21"/>
                </w:rPr>
                <w:delText xml:space="preserve"> {</w:delText>
              </w:r>
            </w:del>
          </w:p>
          <w:p w14:paraId="682090A0" w14:textId="77777777" w:rsidR="00ED1509" w:rsidRPr="007520B6" w:rsidDel="008B6AF4" w:rsidRDefault="00ED1509">
            <w:pPr>
              <w:pStyle w:val="Heading1Numbered"/>
              <w:rPr>
                <w:del w:id="6285" w:author="Donovan Goode" w:date="2018-11-09T10:04:00Z"/>
                <w:rFonts w:ascii="Consolas" w:eastAsia="Times New Roman" w:hAnsi="Consolas" w:cs="Times New Roman"/>
                <w:color w:val="D4D4D4"/>
                <w:sz w:val="21"/>
                <w:szCs w:val="21"/>
              </w:rPr>
              <w:pPrChange w:id="6286" w:author="Donovan Goode" w:date="2018-11-09T10:05:00Z">
                <w:pPr>
                  <w:shd w:val="clear" w:color="auto" w:fill="1E1E1E"/>
                  <w:spacing w:line="285" w:lineRule="atLeast"/>
                </w:pPr>
              </w:pPrChange>
            </w:pPr>
            <w:del w:id="62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44592E9B" w14:textId="77777777" w:rsidR="00ED1509" w:rsidRPr="007520B6" w:rsidDel="008B6AF4" w:rsidRDefault="00ED1509">
            <w:pPr>
              <w:pStyle w:val="Heading1Numbered"/>
              <w:rPr>
                <w:del w:id="6288" w:author="Donovan Goode" w:date="2018-11-09T10:04:00Z"/>
                <w:rFonts w:ascii="Consolas" w:eastAsia="Times New Roman" w:hAnsi="Consolas" w:cs="Times New Roman"/>
                <w:color w:val="D4D4D4"/>
                <w:sz w:val="21"/>
                <w:szCs w:val="21"/>
              </w:rPr>
              <w:pPrChange w:id="6289" w:author="Donovan Goode" w:date="2018-11-09T10:05:00Z">
                <w:pPr>
                  <w:shd w:val="clear" w:color="auto" w:fill="1E1E1E"/>
                  <w:spacing w:line="285" w:lineRule="atLeast"/>
                </w:pPr>
              </w:pPrChange>
            </w:pPr>
            <w:del w:id="62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2C5DBA0A" w14:textId="77777777" w:rsidR="00ED1509" w:rsidRPr="007520B6" w:rsidDel="008B6AF4" w:rsidRDefault="00ED1509">
            <w:pPr>
              <w:pStyle w:val="Heading1Numbered"/>
              <w:rPr>
                <w:del w:id="6291" w:author="Donovan Goode" w:date="2018-11-09T10:04:00Z"/>
                <w:rFonts w:ascii="Consolas" w:eastAsia="Times New Roman" w:hAnsi="Consolas" w:cs="Times New Roman"/>
                <w:color w:val="D4D4D4"/>
                <w:sz w:val="21"/>
                <w:szCs w:val="21"/>
              </w:rPr>
              <w:pPrChange w:id="6292" w:author="Donovan Goode" w:date="2018-11-09T10:05:00Z">
                <w:pPr>
                  <w:shd w:val="clear" w:color="auto" w:fill="1E1E1E"/>
                  <w:spacing w:line="285" w:lineRule="atLeast"/>
                </w:pPr>
              </w:pPrChange>
            </w:pPr>
            <w:del w:id="62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22B6E149" w14:textId="77777777" w:rsidR="00ED1509" w:rsidRPr="007520B6" w:rsidDel="008B6AF4" w:rsidRDefault="00ED1509">
            <w:pPr>
              <w:pStyle w:val="Heading1Numbered"/>
              <w:rPr>
                <w:del w:id="6294" w:author="Donovan Goode" w:date="2018-11-09T10:04:00Z"/>
                <w:rFonts w:ascii="Consolas" w:eastAsia="Times New Roman" w:hAnsi="Consolas" w:cs="Times New Roman"/>
                <w:color w:val="D4D4D4"/>
                <w:sz w:val="21"/>
                <w:szCs w:val="21"/>
              </w:rPr>
              <w:pPrChange w:id="6295" w:author="Donovan Goode" w:date="2018-11-09T10:05:00Z">
                <w:pPr>
                  <w:shd w:val="clear" w:color="auto" w:fill="1E1E1E"/>
                  <w:spacing w:line="285" w:lineRule="atLeast"/>
                </w:pPr>
              </w:pPrChange>
            </w:pPr>
            <w:del w:id="62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5CED6437" w14:textId="77777777" w:rsidR="00ED1509" w:rsidRPr="007520B6" w:rsidDel="008B6AF4" w:rsidRDefault="00ED1509">
            <w:pPr>
              <w:pStyle w:val="Heading1Numbered"/>
              <w:rPr>
                <w:del w:id="6297" w:author="Donovan Goode" w:date="2018-11-09T10:04:00Z"/>
                <w:rFonts w:ascii="Consolas" w:eastAsia="Times New Roman" w:hAnsi="Consolas" w:cs="Times New Roman"/>
                <w:color w:val="D4D4D4"/>
                <w:sz w:val="21"/>
                <w:szCs w:val="21"/>
              </w:rPr>
              <w:pPrChange w:id="6298" w:author="Donovan Goode" w:date="2018-11-09T10:05:00Z">
                <w:pPr>
                  <w:shd w:val="clear" w:color="auto" w:fill="1E1E1E"/>
                  <w:spacing w:line="285" w:lineRule="atLeast"/>
                </w:pPr>
              </w:pPrChange>
            </w:pPr>
            <w:del w:id="6299" w:author="Donovan Goode" w:date="2018-11-09T10:04:00Z">
              <w:r w:rsidRPr="007520B6" w:rsidDel="008B6AF4">
                <w:rPr>
                  <w:rFonts w:ascii="Consolas" w:eastAsia="Times New Roman" w:hAnsi="Consolas" w:cs="Times New Roman"/>
                  <w:color w:val="D4D4D4"/>
                  <w:sz w:val="21"/>
                  <w:szCs w:val="21"/>
                </w:rPr>
                <w:delText xml:space="preserve">    }</w:delText>
              </w:r>
            </w:del>
          </w:p>
          <w:p w14:paraId="1A2A82C0" w14:textId="77777777" w:rsidR="00ED1509" w:rsidRPr="007520B6" w:rsidDel="008B6AF4" w:rsidRDefault="00ED1509">
            <w:pPr>
              <w:pStyle w:val="Heading1Numbered"/>
              <w:rPr>
                <w:del w:id="6300" w:author="Donovan Goode" w:date="2018-11-09T10:04:00Z"/>
                <w:rFonts w:ascii="Consolas" w:eastAsia="Times New Roman" w:hAnsi="Consolas" w:cs="Times New Roman"/>
                <w:color w:val="D4D4D4"/>
                <w:sz w:val="21"/>
                <w:szCs w:val="21"/>
              </w:rPr>
              <w:pPrChange w:id="6301" w:author="Donovan Goode" w:date="2018-11-09T10:05:00Z">
                <w:pPr>
                  <w:shd w:val="clear" w:color="auto" w:fill="1E1E1E"/>
                  <w:spacing w:line="285" w:lineRule="atLeast"/>
                </w:pPr>
              </w:pPrChange>
            </w:pPr>
          </w:p>
          <w:p w14:paraId="6BE6C163" w14:textId="77777777" w:rsidR="00ED1509" w:rsidRPr="007520B6" w:rsidDel="008B6AF4" w:rsidRDefault="00ED1509">
            <w:pPr>
              <w:pStyle w:val="Heading1Numbered"/>
              <w:rPr>
                <w:del w:id="6302" w:author="Donovan Goode" w:date="2018-11-09T10:04:00Z"/>
                <w:rFonts w:ascii="Consolas" w:eastAsia="Times New Roman" w:hAnsi="Consolas" w:cs="Times New Roman"/>
                <w:color w:val="D4D4D4"/>
                <w:sz w:val="21"/>
                <w:szCs w:val="21"/>
              </w:rPr>
              <w:pPrChange w:id="6303" w:author="Donovan Goode" w:date="2018-11-09T10:05:00Z">
                <w:pPr>
                  <w:shd w:val="clear" w:color="auto" w:fill="1E1E1E"/>
                  <w:spacing w:line="285" w:lineRule="atLeast"/>
                </w:pPr>
              </w:pPrChange>
            </w:pPr>
            <w:del w:id="63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#pagination3</w:delText>
              </w:r>
              <w:r w:rsidRPr="007520B6" w:rsidDel="008B6AF4">
                <w:rPr>
                  <w:rFonts w:ascii="Consolas" w:eastAsia="Times New Roman" w:hAnsi="Consolas" w:cs="Times New Roman"/>
                  <w:color w:val="D4D4D4"/>
                  <w:sz w:val="21"/>
                  <w:szCs w:val="21"/>
                </w:rPr>
                <w:delText xml:space="preserve"> {</w:delText>
              </w:r>
            </w:del>
          </w:p>
          <w:p w14:paraId="0E95D14E" w14:textId="77777777" w:rsidR="00ED1509" w:rsidRPr="007520B6" w:rsidDel="008B6AF4" w:rsidRDefault="00ED1509">
            <w:pPr>
              <w:pStyle w:val="Heading1Numbered"/>
              <w:rPr>
                <w:del w:id="6305" w:author="Donovan Goode" w:date="2018-11-09T10:04:00Z"/>
                <w:rFonts w:ascii="Consolas" w:eastAsia="Times New Roman" w:hAnsi="Consolas" w:cs="Times New Roman"/>
                <w:color w:val="D4D4D4"/>
                <w:sz w:val="21"/>
                <w:szCs w:val="21"/>
              </w:rPr>
              <w:pPrChange w:id="6306" w:author="Donovan Goode" w:date="2018-11-09T10:05:00Z">
                <w:pPr>
                  <w:shd w:val="clear" w:color="auto" w:fill="1E1E1E"/>
                  <w:spacing w:line="285" w:lineRule="atLeast"/>
                </w:pPr>
              </w:pPrChange>
            </w:pPr>
            <w:del w:id="63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248B44D3" w14:textId="77777777" w:rsidR="00ED1509" w:rsidRPr="007520B6" w:rsidDel="008B6AF4" w:rsidRDefault="00ED1509">
            <w:pPr>
              <w:pStyle w:val="Heading1Numbered"/>
              <w:rPr>
                <w:del w:id="6308" w:author="Donovan Goode" w:date="2018-11-09T10:04:00Z"/>
                <w:rFonts w:ascii="Consolas" w:eastAsia="Times New Roman" w:hAnsi="Consolas" w:cs="Times New Roman"/>
                <w:color w:val="D4D4D4"/>
                <w:sz w:val="21"/>
                <w:szCs w:val="21"/>
              </w:rPr>
              <w:pPrChange w:id="6309" w:author="Donovan Goode" w:date="2018-11-09T10:05:00Z">
                <w:pPr>
                  <w:shd w:val="clear" w:color="auto" w:fill="1E1E1E"/>
                  <w:spacing w:line="285" w:lineRule="atLeast"/>
                </w:pPr>
              </w:pPrChange>
            </w:pPr>
            <w:del w:id="63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60px</w:delText>
              </w:r>
              <w:r w:rsidRPr="007520B6" w:rsidDel="008B6AF4">
                <w:rPr>
                  <w:rFonts w:ascii="Consolas" w:eastAsia="Times New Roman" w:hAnsi="Consolas" w:cs="Times New Roman"/>
                  <w:color w:val="D4D4D4"/>
                  <w:sz w:val="21"/>
                  <w:szCs w:val="21"/>
                </w:rPr>
                <w:delText>;</w:delText>
              </w:r>
            </w:del>
          </w:p>
          <w:p w14:paraId="0DDC21EE" w14:textId="77777777" w:rsidR="00ED1509" w:rsidRPr="007520B6" w:rsidDel="008B6AF4" w:rsidRDefault="00ED1509">
            <w:pPr>
              <w:pStyle w:val="Heading1Numbered"/>
              <w:rPr>
                <w:del w:id="6311" w:author="Donovan Goode" w:date="2018-11-09T10:04:00Z"/>
                <w:rFonts w:ascii="Consolas" w:eastAsia="Times New Roman" w:hAnsi="Consolas" w:cs="Times New Roman"/>
                <w:color w:val="D4D4D4"/>
                <w:sz w:val="21"/>
                <w:szCs w:val="21"/>
              </w:rPr>
              <w:pPrChange w:id="6312" w:author="Donovan Goode" w:date="2018-11-09T10:05:00Z">
                <w:pPr>
                  <w:shd w:val="clear" w:color="auto" w:fill="1E1E1E"/>
                  <w:spacing w:line="285" w:lineRule="atLeast"/>
                </w:pPr>
              </w:pPrChange>
            </w:pPr>
            <w:del w:id="6313" w:author="Donovan Goode" w:date="2018-11-09T10:04:00Z">
              <w:r w:rsidRPr="007520B6" w:rsidDel="008B6AF4">
                <w:rPr>
                  <w:rFonts w:ascii="Consolas" w:eastAsia="Times New Roman" w:hAnsi="Consolas" w:cs="Times New Roman"/>
                  <w:color w:val="D4D4D4"/>
                  <w:sz w:val="21"/>
                  <w:szCs w:val="21"/>
                </w:rPr>
                <w:delText xml:space="preserve">    }</w:delText>
              </w:r>
            </w:del>
          </w:p>
          <w:p w14:paraId="510E61AE" w14:textId="77777777" w:rsidR="00ED1509" w:rsidRPr="007520B6" w:rsidDel="008B6AF4" w:rsidRDefault="00ED1509">
            <w:pPr>
              <w:pStyle w:val="Heading1Numbered"/>
              <w:rPr>
                <w:del w:id="6314" w:author="Donovan Goode" w:date="2018-11-09T10:04:00Z"/>
                <w:rFonts w:ascii="Consolas" w:eastAsia="Times New Roman" w:hAnsi="Consolas" w:cs="Times New Roman"/>
                <w:color w:val="D4D4D4"/>
                <w:sz w:val="21"/>
                <w:szCs w:val="21"/>
              </w:rPr>
              <w:pPrChange w:id="6315" w:author="Donovan Goode" w:date="2018-11-09T10:05:00Z">
                <w:pPr>
                  <w:shd w:val="clear" w:color="auto" w:fill="1E1E1E"/>
                  <w:spacing w:line="285" w:lineRule="atLeast"/>
                </w:pPr>
              </w:pPrChange>
            </w:pPr>
          </w:p>
          <w:p w14:paraId="2FC62F39" w14:textId="77777777" w:rsidR="00ED1509" w:rsidRPr="007520B6" w:rsidDel="008B6AF4" w:rsidRDefault="00ED1509">
            <w:pPr>
              <w:pStyle w:val="Heading1Numbered"/>
              <w:rPr>
                <w:del w:id="6316" w:author="Donovan Goode" w:date="2018-11-09T10:04:00Z"/>
                <w:rFonts w:ascii="Consolas" w:eastAsia="Times New Roman" w:hAnsi="Consolas" w:cs="Times New Roman"/>
                <w:color w:val="D4D4D4"/>
                <w:sz w:val="21"/>
                <w:szCs w:val="21"/>
              </w:rPr>
              <w:pPrChange w:id="6317" w:author="Donovan Goode" w:date="2018-11-09T10:05:00Z">
                <w:pPr>
                  <w:shd w:val="clear" w:color="auto" w:fill="1E1E1E"/>
                  <w:spacing w:line="285" w:lineRule="atLeast"/>
                </w:pPr>
              </w:pPrChange>
            </w:pPr>
            <w:del w:id="63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w:delText>
              </w:r>
              <w:r w:rsidRPr="007520B6" w:rsidDel="008B6AF4">
                <w:rPr>
                  <w:rFonts w:ascii="Consolas" w:eastAsia="Times New Roman" w:hAnsi="Consolas" w:cs="Times New Roman"/>
                  <w:color w:val="D4D4D4"/>
                  <w:sz w:val="21"/>
                  <w:szCs w:val="21"/>
                </w:rPr>
                <w:delText xml:space="preserve"> {</w:delText>
              </w:r>
            </w:del>
          </w:p>
          <w:p w14:paraId="610E5D78" w14:textId="77777777" w:rsidR="00ED1509" w:rsidRPr="007520B6" w:rsidDel="008B6AF4" w:rsidRDefault="00ED1509">
            <w:pPr>
              <w:pStyle w:val="Heading1Numbered"/>
              <w:rPr>
                <w:del w:id="6319" w:author="Donovan Goode" w:date="2018-11-09T10:04:00Z"/>
                <w:rFonts w:ascii="Consolas" w:eastAsia="Times New Roman" w:hAnsi="Consolas" w:cs="Times New Roman"/>
                <w:color w:val="D4D4D4"/>
                <w:sz w:val="21"/>
                <w:szCs w:val="21"/>
              </w:rPr>
              <w:pPrChange w:id="6320" w:author="Donovan Goode" w:date="2018-11-09T10:05:00Z">
                <w:pPr>
                  <w:shd w:val="clear" w:color="auto" w:fill="1E1E1E"/>
                  <w:spacing w:line="285" w:lineRule="atLeast"/>
                </w:pPr>
              </w:pPrChange>
            </w:pPr>
            <w:del w:id="63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290px</w:delText>
              </w:r>
              <w:r w:rsidRPr="007520B6" w:rsidDel="008B6AF4">
                <w:rPr>
                  <w:rFonts w:ascii="Consolas" w:eastAsia="Times New Roman" w:hAnsi="Consolas" w:cs="Times New Roman"/>
                  <w:color w:val="D4D4D4"/>
                  <w:sz w:val="21"/>
                  <w:szCs w:val="21"/>
                </w:rPr>
                <w:delText>;</w:delText>
              </w:r>
            </w:del>
          </w:p>
          <w:p w14:paraId="7F24B488" w14:textId="77777777" w:rsidR="00ED1509" w:rsidRPr="007520B6" w:rsidDel="008B6AF4" w:rsidRDefault="00ED1509">
            <w:pPr>
              <w:pStyle w:val="Heading1Numbered"/>
              <w:rPr>
                <w:del w:id="6322" w:author="Donovan Goode" w:date="2018-11-09T10:04:00Z"/>
                <w:rFonts w:ascii="Consolas" w:eastAsia="Times New Roman" w:hAnsi="Consolas" w:cs="Times New Roman"/>
                <w:color w:val="D4D4D4"/>
                <w:sz w:val="21"/>
                <w:szCs w:val="21"/>
              </w:rPr>
              <w:pPrChange w:id="6323" w:author="Donovan Goode" w:date="2018-11-09T10:05:00Z">
                <w:pPr>
                  <w:shd w:val="clear" w:color="auto" w:fill="1E1E1E"/>
                  <w:spacing w:line="285" w:lineRule="atLeast"/>
                </w:pPr>
              </w:pPrChange>
            </w:pPr>
            <w:del w:id="63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80px</w:delText>
              </w:r>
              <w:r w:rsidRPr="007520B6" w:rsidDel="008B6AF4">
                <w:rPr>
                  <w:rFonts w:ascii="Consolas" w:eastAsia="Times New Roman" w:hAnsi="Consolas" w:cs="Times New Roman"/>
                  <w:color w:val="D4D4D4"/>
                  <w:sz w:val="21"/>
                  <w:szCs w:val="21"/>
                </w:rPr>
                <w:delText>;</w:delText>
              </w:r>
            </w:del>
          </w:p>
          <w:p w14:paraId="3E2ED3D8" w14:textId="77777777" w:rsidR="00ED1509" w:rsidRPr="007520B6" w:rsidDel="008B6AF4" w:rsidRDefault="00ED1509">
            <w:pPr>
              <w:pStyle w:val="Heading1Numbered"/>
              <w:rPr>
                <w:del w:id="6325" w:author="Donovan Goode" w:date="2018-11-09T10:04:00Z"/>
                <w:rFonts w:ascii="Consolas" w:eastAsia="Times New Roman" w:hAnsi="Consolas" w:cs="Times New Roman"/>
                <w:color w:val="D4D4D4"/>
                <w:sz w:val="21"/>
                <w:szCs w:val="21"/>
              </w:rPr>
              <w:pPrChange w:id="6326" w:author="Donovan Goode" w:date="2018-11-09T10:05:00Z">
                <w:pPr>
                  <w:shd w:val="clear" w:color="auto" w:fill="1E1E1E"/>
                  <w:spacing w:line="285" w:lineRule="atLeast"/>
                </w:pPr>
              </w:pPrChange>
            </w:pPr>
            <w:del w:id="63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list-style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outside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2581EAD9" w14:textId="77777777" w:rsidR="00ED1509" w:rsidRPr="007520B6" w:rsidDel="008B6AF4" w:rsidRDefault="00ED1509">
            <w:pPr>
              <w:pStyle w:val="Heading1Numbered"/>
              <w:rPr>
                <w:del w:id="6328" w:author="Donovan Goode" w:date="2018-11-09T10:04:00Z"/>
                <w:rFonts w:ascii="Consolas" w:eastAsia="Times New Roman" w:hAnsi="Consolas" w:cs="Times New Roman"/>
                <w:color w:val="D4D4D4"/>
                <w:sz w:val="21"/>
                <w:szCs w:val="21"/>
              </w:rPr>
              <w:pPrChange w:id="6329" w:author="Donovan Goode" w:date="2018-11-09T10:05:00Z">
                <w:pPr>
                  <w:shd w:val="clear" w:color="auto" w:fill="1E1E1E"/>
                  <w:spacing w:line="285" w:lineRule="atLeast"/>
                </w:pPr>
              </w:pPrChange>
            </w:pPr>
            <w:del w:id="63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041B5775" w14:textId="77777777" w:rsidR="00ED1509" w:rsidRPr="007520B6" w:rsidDel="008B6AF4" w:rsidRDefault="00ED1509">
            <w:pPr>
              <w:pStyle w:val="Heading1Numbered"/>
              <w:rPr>
                <w:del w:id="6331" w:author="Donovan Goode" w:date="2018-11-09T10:04:00Z"/>
                <w:rFonts w:ascii="Consolas" w:eastAsia="Times New Roman" w:hAnsi="Consolas" w:cs="Times New Roman"/>
                <w:color w:val="D4D4D4"/>
                <w:sz w:val="21"/>
                <w:szCs w:val="21"/>
              </w:rPr>
              <w:pPrChange w:id="6332" w:author="Donovan Goode" w:date="2018-11-09T10:05:00Z">
                <w:pPr>
                  <w:shd w:val="clear" w:color="auto" w:fill="1E1E1E"/>
                  <w:spacing w:line="285" w:lineRule="atLeast"/>
                </w:pPr>
              </w:pPrChange>
            </w:pPr>
            <w:del w:id="63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7F6E811" w14:textId="77777777" w:rsidR="00ED1509" w:rsidRPr="007520B6" w:rsidDel="008B6AF4" w:rsidRDefault="00ED1509">
            <w:pPr>
              <w:pStyle w:val="Heading1Numbered"/>
              <w:rPr>
                <w:del w:id="6334" w:author="Donovan Goode" w:date="2018-11-09T10:04:00Z"/>
                <w:rFonts w:ascii="Consolas" w:eastAsia="Times New Roman" w:hAnsi="Consolas" w:cs="Times New Roman"/>
                <w:color w:val="D4D4D4"/>
                <w:sz w:val="21"/>
                <w:szCs w:val="21"/>
              </w:rPr>
              <w:pPrChange w:id="6335" w:author="Donovan Goode" w:date="2018-11-09T10:05:00Z">
                <w:pPr>
                  <w:shd w:val="clear" w:color="auto" w:fill="1E1E1E"/>
                  <w:spacing w:line="285" w:lineRule="atLeast"/>
                </w:pPr>
              </w:pPrChange>
            </w:pPr>
            <w:del w:id="63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680px</w:delText>
              </w:r>
              <w:r w:rsidRPr="007520B6" w:rsidDel="008B6AF4">
                <w:rPr>
                  <w:rFonts w:ascii="Consolas" w:eastAsia="Times New Roman" w:hAnsi="Consolas" w:cs="Times New Roman"/>
                  <w:color w:val="D4D4D4"/>
                  <w:sz w:val="21"/>
                  <w:szCs w:val="21"/>
                </w:rPr>
                <w:delText>;</w:delText>
              </w:r>
            </w:del>
          </w:p>
          <w:p w14:paraId="46318F5E" w14:textId="77777777" w:rsidR="00ED1509" w:rsidRPr="007520B6" w:rsidDel="008B6AF4" w:rsidRDefault="00ED1509">
            <w:pPr>
              <w:pStyle w:val="Heading1Numbered"/>
              <w:rPr>
                <w:del w:id="6337" w:author="Donovan Goode" w:date="2018-11-09T10:04:00Z"/>
                <w:rFonts w:ascii="Consolas" w:eastAsia="Times New Roman" w:hAnsi="Consolas" w:cs="Times New Roman"/>
                <w:color w:val="D4D4D4"/>
                <w:sz w:val="21"/>
                <w:szCs w:val="21"/>
              </w:rPr>
              <w:pPrChange w:id="6338" w:author="Donovan Goode" w:date="2018-11-09T10:05:00Z">
                <w:pPr>
                  <w:shd w:val="clear" w:color="auto" w:fill="1E1E1E"/>
                  <w:spacing w:line="285" w:lineRule="atLeast"/>
                </w:pPr>
              </w:pPrChange>
            </w:pPr>
            <w:del w:id="6339" w:author="Donovan Goode" w:date="2018-11-09T10:04:00Z">
              <w:r w:rsidRPr="007520B6" w:rsidDel="008B6AF4">
                <w:rPr>
                  <w:rFonts w:ascii="Consolas" w:eastAsia="Times New Roman" w:hAnsi="Consolas" w:cs="Times New Roman"/>
                  <w:color w:val="D4D4D4"/>
                  <w:sz w:val="21"/>
                  <w:szCs w:val="21"/>
                </w:rPr>
                <w:delText xml:space="preserve">    }</w:delText>
              </w:r>
            </w:del>
          </w:p>
          <w:p w14:paraId="7655F604" w14:textId="77777777" w:rsidR="00ED1509" w:rsidRPr="007520B6" w:rsidDel="008B6AF4" w:rsidRDefault="00ED1509">
            <w:pPr>
              <w:pStyle w:val="Heading1Numbered"/>
              <w:rPr>
                <w:del w:id="6340" w:author="Donovan Goode" w:date="2018-11-09T10:04:00Z"/>
                <w:rFonts w:ascii="Consolas" w:eastAsia="Times New Roman" w:hAnsi="Consolas" w:cs="Times New Roman"/>
                <w:color w:val="D4D4D4"/>
                <w:sz w:val="21"/>
                <w:szCs w:val="21"/>
              </w:rPr>
              <w:pPrChange w:id="6341" w:author="Donovan Goode" w:date="2018-11-09T10:05:00Z">
                <w:pPr>
                  <w:shd w:val="clear" w:color="auto" w:fill="1E1E1E"/>
                  <w:spacing w:line="285" w:lineRule="atLeast"/>
                </w:pPr>
              </w:pPrChange>
            </w:pPr>
          </w:p>
          <w:p w14:paraId="5ACBF4BB" w14:textId="77777777" w:rsidR="00ED1509" w:rsidRPr="007520B6" w:rsidDel="008B6AF4" w:rsidRDefault="00ED1509">
            <w:pPr>
              <w:pStyle w:val="Heading1Numbered"/>
              <w:rPr>
                <w:del w:id="6342" w:author="Donovan Goode" w:date="2018-11-09T10:04:00Z"/>
                <w:rFonts w:ascii="Consolas" w:eastAsia="Times New Roman" w:hAnsi="Consolas" w:cs="Times New Roman"/>
                <w:color w:val="D4D4D4"/>
                <w:sz w:val="21"/>
                <w:szCs w:val="21"/>
              </w:rPr>
              <w:pPrChange w:id="6343" w:author="Donovan Goode" w:date="2018-11-09T10:05:00Z">
                <w:pPr>
                  <w:shd w:val="clear" w:color="auto" w:fill="1E1E1E"/>
                  <w:spacing w:line="285" w:lineRule="atLeast"/>
                </w:pPr>
              </w:pPrChange>
            </w:pPr>
            <w:del w:id="634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w:delText>
              </w:r>
              <w:r w:rsidRPr="007520B6" w:rsidDel="008B6AF4">
                <w:rPr>
                  <w:rFonts w:ascii="Consolas" w:eastAsia="Times New Roman" w:hAnsi="Consolas" w:cs="Times New Roman"/>
                  <w:color w:val="D4D4D4"/>
                  <w:sz w:val="21"/>
                  <w:szCs w:val="21"/>
                </w:rPr>
                <w:delText xml:space="preserve"> {</w:delText>
              </w:r>
            </w:del>
          </w:p>
          <w:p w14:paraId="5D789EBF" w14:textId="77777777" w:rsidR="00ED1509" w:rsidRPr="007520B6" w:rsidDel="008B6AF4" w:rsidRDefault="00ED1509">
            <w:pPr>
              <w:pStyle w:val="Heading1Numbered"/>
              <w:rPr>
                <w:del w:id="6345" w:author="Donovan Goode" w:date="2018-11-09T10:04:00Z"/>
                <w:rFonts w:ascii="Consolas" w:eastAsia="Times New Roman" w:hAnsi="Consolas" w:cs="Times New Roman"/>
                <w:color w:val="D4D4D4"/>
                <w:sz w:val="21"/>
                <w:szCs w:val="21"/>
              </w:rPr>
              <w:pPrChange w:id="6346" w:author="Donovan Goode" w:date="2018-11-09T10:05:00Z">
                <w:pPr>
                  <w:shd w:val="clear" w:color="auto" w:fill="1E1E1E"/>
                  <w:spacing w:line="285" w:lineRule="atLeast"/>
                </w:pPr>
              </w:pPrChange>
            </w:pPr>
            <w:del w:id="63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305px</w:delText>
              </w:r>
              <w:r w:rsidRPr="007520B6" w:rsidDel="008B6AF4">
                <w:rPr>
                  <w:rFonts w:ascii="Consolas" w:eastAsia="Times New Roman" w:hAnsi="Consolas" w:cs="Times New Roman"/>
                  <w:color w:val="D4D4D4"/>
                  <w:sz w:val="21"/>
                  <w:szCs w:val="21"/>
                </w:rPr>
                <w:delText>;</w:delText>
              </w:r>
            </w:del>
          </w:p>
          <w:p w14:paraId="776EE60B" w14:textId="77777777" w:rsidR="00ED1509" w:rsidRPr="007520B6" w:rsidDel="008B6AF4" w:rsidRDefault="00ED1509">
            <w:pPr>
              <w:pStyle w:val="Heading1Numbered"/>
              <w:rPr>
                <w:del w:id="6348" w:author="Donovan Goode" w:date="2018-11-09T10:04:00Z"/>
                <w:rFonts w:ascii="Consolas" w:eastAsia="Times New Roman" w:hAnsi="Consolas" w:cs="Times New Roman"/>
                <w:color w:val="D4D4D4"/>
                <w:sz w:val="21"/>
                <w:szCs w:val="21"/>
              </w:rPr>
              <w:pPrChange w:id="6349" w:author="Donovan Goode" w:date="2018-11-09T10:05:00Z">
                <w:pPr>
                  <w:shd w:val="clear" w:color="auto" w:fill="1E1E1E"/>
                  <w:spacing w:line="285" w:lineRule="atLeast"/>
                </w:pPr>
              </w:pPrChange>
            </w:pPr>
            <w:del w:id="63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181px</w:delText>
              </w:r>
              <w:r w:rsidRPr="007520B6" w:rsidDel="008B6AF4">
                <w:rPr>
                  <w:rFonts w:ascii="Consolas" w:eastAsia="Times New Roman" w:hAnsi="Consolas" w:cs="Times New Roman"/>
                  <w:color w:val="D4D4D4"/>
                  <w:sz w:val="21"/>
                  <w:szCs w:val="21"/>
                </w:rPr>
                <w:delText>;</w:delText>
              </w:r>
            </w:del>
          </w:p>
          <w:p w14:paraId="747C19F8" w14:textId="77777777" w:rsidR="00ED1509" w:rsidRPr="007520B6" w:rsidDel="008B6AF4" w:rsidRDefault="00ED1509">
            <w:pPr>
              <w:pStyle w:val="Heading1Numbered"/>
              <w:rPr>
                <w:del w:id="6351" w:author="Donovan Goode" w:date="2018-11-09T10:04:00Z"/>
                <w:rFonts w:ascii="Consolas" w:eastAsia="Times New Roman" w:hAnsi="Consolas" w:cs="Times New Roman"/>
                <w:color w:val="D4D4D4"/>
                <w:sz w:val="21"/>
                <w:szCs w:val="21"/>
              </w:rPr>
              <w:pPrChange w:id="6352" w:author="Donovan Goode" w:date="2018-11-09T10:05:00Z">
                <w:pPr>
                  <w:shd w:val="clear" w:color="auto" w:fill="1E1E1E"/>
                  <w:spacing w:line="285" w:lineRule="atLeast"/>
                </w:pPr>
              </w:pPrChange>
            </w:pPr>
            <w:del w:id="6353" w:author="Donovan Goode" w:date="2018-11-09T10:04:00Z">
              <w:r w:rsidRPr="007520B6" w:rsidDel="008B6AF4">
                <w:rPr>
                  <w:rFonts w:ascii="Consolas" w:eastAsia="Times New Roman" w:hAnsi="Consolas" w:cs="Times New Roman"/>
                  <w:color w:val="D4D4D4"/>
                  <w:sz w:val="21"/>
                  <w:szCs w:val="21"/>
                </w:rPr>
                <w:delText xml:space="preserve">    }</w:delText>
              </w:r>
            </w:del>
          </w:p>
          <w:p w14:paraId="57FD4789" w14:textId="77777777" w:rsidR="00ED1509" w:rsidRPr="007520B6" w:rsidDel="008B6AF4" w:rsidRDefault="00ED1509">
            <w:pPr>
              <w:pStyle w:val="Heading1Numbered"/>
              <w:rPr>
                <w:del w:id="6354" w:author="Donovan Goode" w:date="2018-11-09T10:04:00Z"/>
                <w:rFonts w:ascii="Consolas" w:eastAsia="Times New Roman" w:hAnsi="Consolas" w:cs="Times New Roman"/>
                <w:color w:val="D4D4D4"/>
                <w:sz w:val="21"/>
                <w:szCs w:val="21"/>
              </w:rPr>
              <w:pPrChange w:id="6355" w:author="Donovan Goode" w:date="2018-11-09T10:05:00Z">
                <w:pPr>
                  <w:shd w:val="clear" w:color="auto" w:fill="1E1E1E"/>
                  <w:spacing w:line="285" w:lineRule="atLeast"/>
                </w:pPr>
              </w:pPrChange>
            </w:pPr>
          </w:p>
          <w:p w14:paraId="2AAE4A22" w14:textId="77777777" w:rsidR="00ED1509" w:rsidRPr="007520B6" w:rsidDel="008B6AF4" w:rsidRDefault="00ED1509">
            <w:pPr>
              <w:pStyle w:val="Heading1Numbered"/>
              <w:rPr>
                <w:del w:id="6356" w:author="Donovan Goode" w:date="2018-11-09T10:04:00Z"/>
                <w:rFonts w:ascii="Consolas" w:eastAsia="Times New Roman" w:hAnsi="Consolas" w:cs="Times New Roman"/>
                <w:color w:val="D4D4D4"/>
                <w:sz w:val="21"/>
                <w:szCs w:val="21"/>
              </w:rPr>
              <w:pPrChange w:id="6357" w:author="Donovan Goode" w:date="2018-11-09T10:05:00Z">
                <w:pPr>
                  <w:shd w:val="clear" w:color="auto" w:fill="1E1E1E"/>
                  <w:spacing w:line="285" w:lineRule="atLeast"/>
                </w:pPr>
              </w:pPrChange>
            </w:pPr>
            <w:del w:id="63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a</w:delText>
              </w:r>
              <w:r w:rsidRPr="007520B6" w:rsidDel="008B6AF4">
                <w:rPr>
                  <w:rFonts w:ascii="Consolas" w:eastAsia="Times New Roman" w:hAnsi="Consolas" w:cs="Times New Roman"/>
                  <w:color w:val="D4D4D4"/>
                  <w:sz w:val="21"/>
                  <w:szCs w:val="21"/>
                </w:rPr>
                <w:delText xml:space="preserve"> {}</w:delText>
              </w:r>
            </w:del>
          </w:p>
          <w:p w14:paraId="7B5EBB63" w14:textId="77777777" w:rsidR="00ED1509" w:rsidRPr="007520B6" w:rsidDel="008B6AF4" w:rsidRDefault="00ED1509">
            <w:pPr>
              <w:pStyle w:val="Heading1Numbered"/>
              <w:rPr>
                <w:del w:id="6359" w:author="Donovan Goode" w:date="2018-11-09T10:04:00Z"/>
                <w:rFonts w:ascii="Consolas" w:eastAsia="Times New Roman" w:hAnsi="Consolas" w:cs="Times New Roman"/>
                <w:color w:val="D4D4D4"/>
                <w:sz w:val="21"/>
                <w:szCs w:val="21"/>
              </w:rPr>
              <w:pPrChange w:id="6360" w:author="Donovan Goode" w:date="2018-11-09T10:05:00Z">
                <w:pPr>
                  <w:shd w:val="clear" w:color="auto" w:fill="1E1E1E"/>
                  <w:spacing w:line="285" w:lineRule="atLeast"/>
                </w:pPr>
              </w:pPrChange>
            </w:pPr>
          </w:p>
          <w:p w14:paraId="7C47B847" w14:textId="77777777" w:rsidR="00ED1509" w:rsidRPr="007520B6" w:rsidDel="008B6AF4" w:rsidRDefault="00ED1509">
            <w:pPr>
              <w:pStyle w:val="Heading1Numbered"/>
              <w:rPr>
                <w:del w:id="6361" w:author="Donovan Goode" w:date="2018-11-09T10:04:00Z"/>
                <w:rFonts w:ascii="Consolas" w:eastAsia="Times New Roman" w:hAnsi="Consolas" w:cs="Times New Roman"/>
                <w:color w:val="D4D4D4"/>
                <w:sz w:val="21"/>
                <w:szCs w:val="21"/>
              </w:rPr>
              <w:pPrChange w:id="6362" w:author="Donovan Goode" w:date="2018-11-09T10:05:00Z">
                <w:pPr>
                  <w:shd w:val="clear" w:color="auto" w:fill="1E1E1E"/>
                  <w:spacing w:line="285" w:lineRule="atLeast"/>
                </w:pPr>
              </w:pPrChange>
            </w:pPr>
            <w:del w:id="63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img</w:delText>
              </w:r>
              <w:r w:rsidRPr="007520B6" w:rsidDel="008B6AF4">
                <w:rPr>
                  <w:rFonts w:ascii="Consolas" w:eastAsia="Times New Roman" w:hAnsi="Consolas" w:cs="Times New Roman"/>
                  <w:color w:val="D4D4D4"/>
                  <w:sz w:val="21"/>
                  <w:szCs w:val="21"/>
                </w:rPr>
                <w:delText xml:space="preserve"> {</w:delText>
              </w:r>
            </w:del>
          </w:p>
          <w:p w14:paraId="66756A9C" w14:textId="77777777" w:rsidR="00ED1509" w:rsidRPr="007520B6" w:rsidDel="008B6AF4" w:rsidRDefault="00ED1509">
            <w:pPr>
              <w:pStyle w:val="Heading1Numbered"/>
              <w:rPr>
                <w:del w:id="6364" w:author="Donovan Goode" w:date="2018-11-09T10:04:00Z"/>
                <w:rFonts w:ascii="Consolas" w:eastAsia="Times New Roman" w:hAnsi="Consolas" w:cs="Times New Roman"/>
                <w:color w:val="D4D4D4"/>
                <w:sz w:val="21"/>
                <w:szCs w:val="21"/>
              </w:rPr>
              <w:pPrChange w:id="6365" w:author="Donovan Goode" w:date="2018-11-09T10:05:00Z">
                <w:pPr>
                  <w:shd w:val="clear" w:color="auto" w:fill="1E1E1E"/>
                  <w:spacing w:line="285" w:lineRule="atLeast"/>
                </w:pPr>
              </w:pPrChange>
            </w:pPr>
            <w:del w:id="63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4187D563" w14:textId="77777777" w:rsidR="00ED1509" w:rsidRPr="007520B6" w:rsidDel="008B6AF4" w:rsidRDefault="00ED1509">
            <w:pPr>
              <w:pStyle w:val="Heading1Numbered"/>
              <w:rPr>
                <w:del w:id="6367" w:author="Donovan Goode" w:date="2018-11-09T10:04:00Z"/>
                <w:rFonts w:ascii="Consolas" w:eastAsia="Times New Roman" w:hAnsi="Consolas" w:cs="Times New Roman"/>
                <w:color w:val="D4D4D4"/>
                <w:sz w:val="21"/>
                <w:szCs w:val="21"/>
              </w:rPr>
              <w:pPrChange w:id="6368" w:author="Donovan Goode" w:date="2018-11-09T10:05:00Z">
                <w:pPr>
                  <w:shd w:val="clear" w:color="auto" w:fill="1E1E1E"/>
                  <w:spacing w:line="285" w:lineRule="atLeast"/>
                </w:pPr>
              </w:pPrChange>
            </w:pPr>
            <w:del w:id="63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13121454" w14:textId="77777777" w:rsidR="00ED1509" w:rsidRPr="007520B6" w:rsidDel="008B6AF4" w:rsidRDefault="00ED1509">
            <w:pPr>
              <w:pStyle w:val="Heading1Numbered"/>
              <w:rPr>
                <w:del w:id="6370" w:author="Donovan Goode" w:date="2018-11-09T10:04:00Z"/>
                <w:rFonts w:ascii="Consolas" w:eastAsia="Times New Roman" w:hAnsi="Consolas" w:cs="Times New Roman"/>
                <w:color w:val="D4D4D4"/>
                <w:sz w:val="21"/>
                <w:szCs w:val="21"/>
              </w:rPr>
              <w:pPrChange w:id="6371" w:author="Donovan Goode" w:date="2018-11-09T10:05:00Z">
                <w:pPr>
                  <w:shd w:val="clear" w:color="auto" w:fill="1E1E1E"/>
                  <w:spacing w:line="285" w:lineRule="atLeast"/>
                </w:pPr>
              </w:pPrChange>
            </w:pPr>
            <w:del w:id="63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37A29A6E" w14:textId="77777777" w:rsidR="00ED1509" w:rsidRPr="007520B6" w:rsidDel="008B6AF4" w:rsidRDefault="00ED1509">
            <w:pPr>
              <w:pStyle w:val="Heading1Numbered"/>
              <w:rPr>
                <w:del w:id="6373" w:author="Donovan Goode" w:date="2018-11-09T10:04:00Z"/>
                <w:rFonts w:ascii="Consolas" w:eastAsia="Times New Roman" w:hAnsi="Consolas" w:cs="Times New Roman"/>
                <w:color w:val="D4D4D4"/>
                <w:sz w:val="21"/>
                <w:szCs w:val="21"/>
              </w:rPr>
              <w:pPrChange w:id="6374" w:author="Donovan Goode" w:date="2018-11-09T10:05:00Z">
                <w:pPr>
                  <w:shd w:val="clear" w:color="auto" w:fill="1E1E1E"/>
                  <w:spacing w:line="285" w:lineRule="atLeast"/>
                </w:pPr>
              </w:pPrChange>
            </w:pPr>
            <w:del w:id="6375" w:author="Donovan Goode" w:date="2018-11-09T10:04:00Z">
              <w:r w:rsidRPr="007520B6" w:rsidDel="008B6AF4">
                <w:rPr>
                  <w:rFonts w:ascii="Consolas" w:eastAsia="Times New Roman" w:hAnsi="Consolas" w:cs="Times New Roman"/>
                  <w:color w:val="D4D4D4"/>
                  <w:sz w:val="21"/>
                  <w:szCs w:val="21"/>
                </w:rPr>
                <w:delText xml:space="preserve">    }</w:delText>
              </w:r>
            </w:del>
          </w:p>
          <w:p w14:paraId="740B4579" w14:textId="77777777" w:rsidR="00ED1509" w:rsidRPr="007520B6" w:rsidDel="008B6AF4" w:rsidRDefault="00ED1509">
            <w:pPr>
              <w:pStyle w:val="Heading1Numbered"/>
              <w:rPr>
                <w:del w:id="6376" w:author="Donovan Goode" w:date="2018-11-09T10:04:00Z"/>
                <w:rFonts w:ascii="Consolas" w:eastAsia="Times New Roman" w:hAnsi="Consolas" w:cs="Times New Roman"/>
                <w:color w:val="D4D4D4"/>
                <w:sz w:val="21"/>
                <w:szCs w:val="21"/>
              </w:rPr>
              <w:pPrChange w:id="6377" w:author="Donovan Goode" w:date="2018-11-09T10:05:00Z">
                <w:pPr>
                  <w:shd w:val="clear" w:color="auto" w:fill="1E1E1E"/>
                  <w:spacing w:line="285" w:lineRule="atLeast"/>
                </w:pPr>
              </w:pPrChange>
            </w:pPr>
          </w:p>
          <w:p w14:paraId="6F753927" w14:textId="77777777" w:rsidR="00ED1509" w:rsidRPr="007520B6" w:rsidDel="008B6AF4" w:rsidRDefault="00ED1509">
            <w:pPr>
              <w:pStyle w:val="Heading1Numbered"/>
              <w:rPr>
                <w:del w:id="6378" w:author="Donovan Goode" w:date="2018-11-09T10:04:00Z"/>
                <w:rFonts w:ascii="Consolas" w:eastAsia="Times New Roman" w:hAnsi="Consolas" w:cs="Times New Roman"/>
                <w:color w:val="D4D4D4"/>
                <w:sz w:val="21"/>
                <w:szCs w:val="21"/>
              </w:rPr>
              <w:pPrChange w:id="6379" w:author="Donovan Goode" w:date="2018-11-09T10:05:00Z">
                <w:pPr>
                  <w:shd w:val="clear" w:color="auto" w:fill="1E1E1E"/>
                  <w:spacing w:line="285" w:lineRule="atLeast"/>
                </w:pPr>
              </w:pPrChange>
            </w:pPr>
            <w:del w:id="63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img.front.ie6altHide</w:delText>
              </w:r>
              <w:r w:rsidRPr="007520B6" w:rsidDel="008B6AF4">
                <w:rPr>
                  <w:rFonts w:ascii="Consolas" w:eastAsia="Times New Roman" w:hAnsi="Consolas" w:cs="Times New Roman"/>
                  <w:color w:val="D4D4D4"/>
                  <w:sz w:val="21"/>
                  <w:szCs w:val="21"/>
                </w:rPr>
                <w:delText xml:space="preserve"> {</w:delText>
              </w:r>
            </w:del>
          </w:p>
          <w:p w14:paraId="7F1E734B" w14:textId="77777777" w:rsidR="00ED1509" w:rsidRPr="007520B6" w:rsidDel="008B6AF4" w:rsidRDefault="00ED1509">
            <w:pPr>
              <w:pStyle w:val="Heading1Numbered"/>
              <w:rPr>
                <w:del w:id="6381" w:author="Donovan Goode" w:date="2018-11-09T10:04:00Z"/>
                <w:rFonts w:ascii="Consolas" w:eastAsia="Times New Roman" w:hAnsi="Consolas" w:cs="Times New Roman"/>
                <w:color w:val="D4D4D4"/>
                <w:sz w:val="21"/>
                <w:szCs w:val="21"/>
              </w:rPr>
              <w:pPrChange w:id="6382" w:author="Donovan Goode" w:date="2018-11-09T10:05:00Z">
                <w:pPr>
                  <w:shd w:val="clear" w:color="auto" w:fill="1E1E1E"/>
                  <w:spacing w:line="285" w:lineRule="atLeast"/>
                </w:pPr>
              </w:pPrChange>
            </w:pPr>
            <w:del w:id="63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E39F443" w14:textId="77777777" w:rsidR="00ED1509" w:rsidRPr="007520B6" w:rsidDel="008B6AF4" w:rsidRDefault="00ED1509">
            <w:pPr>
              <w:pStyle w:val="Heading1Numbered"/>
              <w:rPr>
                <w:del w:id="6384" w:author="Donovan Goode" w:date="2018-11-09T10:04:00Z"/>
                <w:rFonts w:ascii="Consolas" w:eastAsia="Times New Roman" w:hAnsi="Consolas" w:cs="Times New Roman"/>
                <w:color w:val="D4D4D4"/>
                <w:sz w:val="21"/>
                <w:szCs w:val="21"/>
              </w:rPr>
              <w:pPrChange w:id="6385" w:author="Donovan Goode" w:date="2018-11-09T10:05:00Z">
                <w:pPr>
                  <w:shd w:val="clear" w:color="auto" w:fill="1E1E1E"/>
                  <w:spacing w:line="285" w:lineRule="atLeast"/>
                </w:pPr>
              </w:pPrChange>
            </w:pPr>
            <w:del w:id="6386" w:author="Donovan Goode" w:date="2018-11-09T10:04:00Z">
              <w:r w:rsidRPr="007520B6" w:rsidDel="008B6AF4">
                <w:rPr>
                  <w:rFonts w:ascii="Consolas" w:eastAsia="Times New Roman" w:hAnsi="Consolas" w:cs="Times New Roman"/>
                  <w:color w:val="D4D4D4"/>
                  <w:sz w:val="21"/>
                  <w:szCs w:val="21"/>
                </w:rPr>
                <w:delText xml:space="preserve">    }</w:delText>
              </w:r>
            </w:del>
          </w:p>
          <w:p w14:paraId="205C9D76" w14:textId="77777777" w:rsidR="00ED1509" w:rsidRPr="007520B6" w:rsidDel="008B6AF4" w:rsidRDefault="00ED1509">
            <w:pPr>
              <w:pStyle w:val="Heading1Numbered"/>
              <w:rPr>
                <w:del w:id="6387" w:author="Donovan Goode" w:date="2018-11-09T10:04:00Z"/>
                <w:rFonts w:ascii="Consolas" w:eastAsia="Times New Roman" w:hAnsi="Consolas" w:cs="Times New Roman"/>
                <w:color w:val="D4D4D4"/>
                <w:sz w:val="21"/>
                <w:szCs w:val="21"/>
              </w:rPr>
              <w:pPrChange w:id="6388" w:author="Donovan Goode" w:date="2018-11-09T10:05:00Z">
                <w:pPr>
                  <w:shd w:val="clear" w:color="auto" w:fill="1E1E1E"/>
                  <w:spacing w:line="285" w:lineRule="atLeast"/>
                </w:pPr>
              </w:pPrChange>
            </w:pPr>
          </w:p>
          <w:p w14:paraId="1C1179A8" w14:textId="77777777" w:rsidR="00ED1509" w:rsidRPr="007520B6" w:rsidDel="008B6AF4" w:rsidRDefault="00ED1509">
            <w:pPr>
              <w:pStyle w:val="Heading1Numbered"/>
              <w:rPr>
                <w:del w:id="6389" w:author="Donovan Goode" w:date="2018-11-09T10:04:00Z"/>
                <w:rFonts w:ascii="Consolas" w:eastAsia="Times New Roman" w:hAnsi="Consolas" w:cs="Times New Roman"/>
                <w:color w:val="D4D4D4"/>
                <w:sz w:val="21"/>
                <w:szCs w:val="21"/>
              </w:rPr>
              <w:pPrChange w:id="6390" w:author="Donovan Goode" w:date="2018-11-09T10:05:00Z">
                <w:pPr>
                  <w:shd w:val="clear" w:color="auto" w:fill="1E1E1E"/>
                  <w:spacing w:line="285" w:lineRule="atLeast"/>
                </w:pPr>
              </w:pPrChange>
            </w:pPr>
            <w:del w:id="639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li:hover img.front.ie6altHide</w:delText>
              </w:r>
              <w:r w:rsidRPr="007520B6" w:rsidDel="008B6AF4">
                <w:rPr>
                  <w:rFonts w:ascii="Consolas" w:eastAsia="Times New Roman" w:hAnsi="Consolas" w:cs="Times New Roman"/>
                  <w:color w:val="D4D4D4"/>
                  <w:sz w:val="21"/>
                  <w:szCs w:val="21"/>
                </w:rPr>
                <w:delText xml:space="preserve"> {</w:delText>
              </w:r>
            </w:del>
          </w:p>
          <w:p w14:paraId="6574E7F0" w14:textId="77777777" w:rsidR="00ED1509" w:rsidRPr="007520B6" w:rsidDel="008B6AF4" w:rsidRDefault="00ED1509">
            <w:pPr>
              <w:pStyle w:val="Heading1Numbered"/>
              <w:rPr>
                <w:del w:id="6392" w:author="Donovan Goode" w:date="2018-11-09T10:04:00Z"/>
                <w:rFonts w:ascii="Consolas" w:eastAsia="Times New Roman" w:hAnsi="Consolas" w:cs="Times New Roman"/>
                <w:color w:val="D4D4D4"/>
                <w:sz w:val="21"/>
                <w:szCs w:val="21"/>
              </w:rPr>
              <w:pPrChange w:id="6393" w:author="Donovan Goode" w:date="2018-11-09T10:05:00Z">
                <w:pPr>
                  <w:shd w:val="clear" w:color="auto" w:fill="1E1E1E"/>
                  <w:spacing w:line="285" w:lineRule="atLeast"/>
                </w:pPr>
              </w:pPrChange>
            </w:pPr>
            <w:del w:id="639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50F2CE15" w14:textId="77777777" w:rsidR="00ED1509" w:rsidRPr="007520B6" w:rsidDel="008B6AF4" w:rsidRDefault="00ED1509">
            <w:pPr>
              <w:pStyle w:val="Heading1Numbered"/>
              <w:rPr>
                <w:del w:id="6395" w:author="Donovan Goode" w:date="2018-11-09T10:04:00Z"/>
                <w:rFonts w:ascii="Consolas" w:eastAsia="Times New Roman" w:hAnsi="Consolas" w:cs="Times New Roman"/>
                <w:color w:val="D4D4D4"/>
                <w:sz w:val="21"/>
                <w:szCs w:val="21"/>
              </w:rPr>
              <w:pPrChange w:id="6396" w:author="Donovan Goode" w:date="2018-11-09T10:05:00Z">
                <w:pPr>
                  <w:shd w:val="clear" w:color="auto" w:fill="1E1E1E"/>
                  <w:spacing w:line="285" w:lineRule="atLeast"/>
                </w:pPr>
              </w:pPrChange>
            </w:pPr>
            <w:del w:id="6397" w:author="Donovan Goode" w:date="2018-11-09T10:04:00Z">
              <w:r w:rsidRPr="007520B6" w:rsidDel="008B6AF4">
                <w:rPr>
                  <w:rFonts w:ascii="Consolas" w:eastAsia="Times New Roman" w:hAnsi="Consolas" w:cs="Times New Roman"/>
                  <w:color w:val="D4D4D4"/>
                  <w:sz w:val="21"/>
                  <w:szCs w:val="21"/>
                </w:rPr>
                <w:delText xml:space="preserve">    }</w:delText>
              </w:r>
            </w:del>
          </w:p>
          <w:p w14:paraId="0DD8EB0D" w14:textId="77777777" w:rsidR="00ED1509" w:rsidRPr="007520B6" w:rsidDel="008B6AF4" w:rsidRDefault="00ED1509">
            <w:pPr>
              <w:pStyle w:val="Heading1Numbered"/>
              <w:rPr>
                <w:del w:id="6398" w:author="Donovan Goode" w:date="2018-11-09T10:04:00Z"/>
                <w:rFonts w:ascii="Consolas" w:eastAsia="Times New Roman" w:hAnsi="Consolas" w:cs="Times New Roman"/>
                <w:color w:val="D4D4D4"/>
                <w:sz w:val="21"/>
                <w:szCs w:val="21"/>
              </w:rPr>
              <w:pPrChange w:id="6399" w:author="Donovan Goode" w:date="2018-11-09T10:05:00Z">
                <w:pPr>
                  <w:shd w:val="clear" w:color="auto" w:fill="1E1E1E"/>
                  <w:spacing w:line="285" w:lineRule="atLeast"/>
                </w:pPr>
              </w:pPrChange>
            </w:pPr>
          </w:p>
          <w:p w14:paraId="55BE0905" w14:textId="77777777" w:rsidR="00ED1509" w:rsidRPr="007520B6" w:rsidDel="008B6AF4" w:rsidRDefault="00ED1509">
            <w:pPr>
              <w:pStyle w:val="Heading1Numbered"/>
              <w:rPr>
                <w:del w:id="6400" w:author="Donovan Goode" w:date="2018-11-09T10:04:00Z"/>
                <w:rFonts w:ascii="Consolas" w:eastAsia="Times New Roman" w:hAnsi="Consolas" w:cs="Times New Roman"/>
                <w:color w:val="D4D4D4"/>
                <w:sz w:val="21"/>
                <w:szCs w:val="21"/>
              </w:rPr>
              <w:pPrChange w:id="6401" w:author="Donovan Goode" w:date="2018-11-09T10:05:00Z">
                <w:pPr>
                  <w:shd w:val="clear" w:color="auto" w:fill="1E1E1E"/>
                  <w:spacing w:line="285" w:lineRule="atLeast"/>
                </w:pPr>
              </w:pPrChange>
            </w:pPr>
            <w:del w:id="64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li:hover img.back.ie6altHide</w:delText>
              </w:r>
              <w:r w:rsidRPr="007520B6" w:rsidDel="008B6AF4">
                <w:rPr>
                  <w:rFonts w:ascii="Consolas" w:eastAsia="Times New Roman" w:hAnsi="Consolas" w:cs="Times New Roman"/>
                  <w:color w:val="D4D4D4"/>
                  <w:sz w:val="21"/>
                  <w:szCs w:val="21"/>
                </w:rPr>
                <w:delText xml:space="preserve"> {</w:delText>
              </w:r>
            </w:del>
          </w:p>
          <w:p w14:paraId="766CE09A" w14:textId="77777777" w:rsidR="00ED1509" w:rsidRPr="007520B6" w:rsidDel="008B6AF4" w:rsidRDefault="00ED1509">
            <w:pPr>
              <w:pStyle w:val="Heading1Numbered"/>
              <w:rPr>
                <w:del w:id="6403" w:author="Donovan Goode" w:date="2018-11-09T10:04:00Z"/>
                <w:rFonts w:ascii="Consolas" w:eastAsia="Times New Roman" w:hAnsi="Consolas" w:cs="Times New Roman"/>
                <w:color w:val="D4D4D4"/>
                <w:sz w:val="21"/>
                <w:szCs w:val="21"/>
              </w:rPr>
              <w:pPrChange w:id="6404" w:author="Donovan Goode" w:date="2018-11-09T10:05:00Z">
                <w:pPr>
                  <w:shd w:val="clear" w:color="auto" w:fill="1E1E1E"/>
                  <w:spacing w:line="285" w:lineRule="atLeast"/>
                </w:pPr>
              </w:pPrChange>
            </w:pPr>
            <w:del w:id="640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9F16157" w14:textId="77777777" w:rsidR="00ED1509" w:rsidRPr="007520B6" w:rsidDel="008B6AF4" w:rsidRDefault="00ED1509">
            <w:pPr>
              <w:pStyle w:val="Heading1Numbered"/>
              <w:rPr>
                <w:del w:id="6406" w:author="Donovan Goode" w:date="2018-11-09T10:04:00Z"/>
                <w:rFonts w:ascii="Consolas" w:eastAsia="Times New Roman" w:hAnsi="Consolas" w:cs="Times New Roman"/>
                <w:color w:val="D4D4D4"/>
                <w:sz w:val="21"/>
                <w:szCs w:val="21"/>
              </w:rPr>
              <w:pPrChange w:id="6407" w:author="Donovan Goode" w:date="2018-11-09T10:05:00Z">
                <w:pPr>
                  <w:shd w:val="clear" w:color="auto" w:fill="1E1E1E"/>
                  <w:spacing w:line="285" w:lineRule="atLeast"/>
                </w:pPr>
              </w:pPrChange>
            </w:pPr>
            <w:del w:id="6408" w:author="Donovan Goode" w:date="2018-11-09T10:04:00Z">
              <w:r w:rsidRPr="007520B6" w:rsidDel="008B6AF4">
                <w:rPr>
                  <w:rFonts w:ascii="Consolas" w:eastAsia="Times New Roman" w:hAnsi="Consolas" w:cs="Times New Roman"/>
                  <w:color w:val="D4D4D4"/>
                  <w:sz w:val="21"/>
                  <w:szCs w:val="21"/>
                </w:rPr>
                <w:delText xml:space="preserve">    }</w:delText>
              </w:r>
            </w:del>
          </w:p>
          <w:p w14:paraId="4C3027F0" w14:textId="77777777" w:rsidR="00ED1509" w:rsidRPr="007520B6" w:rsidDel="008B6AF4" w:rsidRDefault="00ED1509">
            <w:pPr>
              <w:pStyle w:val="Heading1Numbered"/>
              <w:rPr>
                <w:del w:id="6409" w:author="Donovan Goode" w:date="2018-11-09T10:04:00Z"/>
                <w:rFonts w:ascii="Consolas" w:eastAsia="Times New Roman" w:hAnsi="Consolas" w:cs="Times New Roman"/>
                <w:color w:val="D4D4D4"/>
                <w:sz w:val="21"/>
                <w:szCs w:val="21"/>
              </w:rPr>
              <w:pPrChange w:id="6410" w:author="Donovan Goode" w:date="2018-11-09T10:05:00Z">
                <w:pPr>
                  <w:shd w:val="clear" w:color="auto" w:fill="1E1E1E"/>
                  <w:spacing w:line="285" w:lineRule="atLeast"/>
                </w:pPr>
              </w:pPrChange>
            </w:pPr>
          </w:p>
          <w:p w14:paraId="6E78FA27" w14:textId="77777777" w:rsidR="00ED1509" w:rsidRPr="007520B6" w:rsidDel="008B6AF4" w:rsidRDefault="00ED1509">
            <w:pPr>
              <w:pStyle w:val="Heading1Numbered"/>
              <w:rPr>
                <w:del w:id="6411" w:author="Donovan Goode" w:date="2018-11-09T10:04:00Z"/>
                <w:rFonts w:ascii="Consolas" w:eastAsia="Times New Roman" w:hAnsi="Consolas" w:cs="Times New Roman"/>
                <w:color w:val="D4D4D4"/>
                <w:sz w:val="21"/>
                <w:szCs w:val="21"/>
              </w:rPr>
              <w:pPrChange w:id="6412" w:author="Donovan Goode" w:date="2018-11-09T10:05:00Z">
                <w:pPr>
                  <w:shd w:val="clear" w:color="auto" w:fill="1E1E1E"/>
                  <w:spacing w:line="285" w:lineRule="atLeast"/>
                </w:pPr>
              </w:pPrChange>
            </w:pPr>
            <w:del w:id="64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li.roundabout-in-focus img.front.ie6altHide</w:delText>
              </w:r>
              <w:r w:rsidRPr="007520B6" w:rsidDel="008B6AF4">
                <w:rPr>
                  <w:rFonts w:ascii="Consolas" w:eastAsia="Times New Roman" w:hAnsi="Consolas" w:cs="Times New Roman"/>
                  <w:color w:val="D4D4D4"/>
                  <w:sz w:val="21"/>
                  <w:szCs w:val="21"/>
                </w:rPr>
                <w:delText xml:space="preserve"> {</w:delText>
              </w:r>
            </w:del>
          </w:p>
          <w:p w14:paraId="32218D73" w14:textId="77777777" w:rsidR="00ED1509" w:rsidRPr="007520B6" w:rsidDel="008B6AF4" w:rsidRDefault="00ED1509">
            <w:pPr>
              <w:pStyle w:val="Heading1Numbered"/>
              <w:rPr>
                <w:del w:id="6414" w:author="Donovan Goode" w:date="2018-11-09T10:04:00Z"/>
                <w:rFonts w:ascii="Consolas" w:eastAsia="Times New Roman" w:hAnsi="Consolas" w:cs="Times New Roman"/>
                <w:color w:val="D4D4D4"/>
                <w:sz w:val="21"/>
                <w:szCs w:val="21"/>
              </w:rPr>
              <w:pPrChange w:id="6415" w:author="Donovan Goode" w:date="2018-11-09T10:05:00Z">
                <w:pPr>
                  <w:shd w:val="clear" w:color="auto" w:fill="1E1E1E"/>
                  <w:spacing w:line="285" w:lineRule="atLeast"/>
                </w:pPr>
              </w:pPrChange>
            </w:pPr>
            <w:del w:id="64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4C3C422E" w14:textId="77777777" w:rsidR="00ED1509" w:rsidRPr="007520B6" w:rsidDel="008B6AF4" w:rsidRDefault="00ED1509">
            <w:pPr>
              <w:pStyle w:val="Heading1Numbered"/>
              <w:rPr>
                <w:del w:id="6417" w:author="Donovan Goode" w:date="2018-11-09T10:04:00Z"/>
                <w:rFonts w:ascii="Consolas" w:eastAsia="Times New Roman" w:hAnsi="Consolas" w:cs="Times New Roman"/>
                <w:color w:val="D4D4D4"/>
                <w:sz w:val="21"/>
                <w:szCs w:val="21"/>
              </w:rPr>
              <w:pPrChange w:id="6418" w:author="Donovan Goode" w:date="2018-11-09T10:05:00Z">
                <w:pPr>
                  <w:shd w:val="clear" w:color="auto" w:fill="1E1E1E"/>
                  <w:spacing w:line="285" w:lineRule="atLeast"/>
                </w:pPr>
              </w:pPrChange>
            </w:pPr>
            <w:del w:id="6419" w:author="Donovan Goode" w:date="2018-11-09T10:04:00Z">
              <w:r w:rsidRPr="007520B6" w:rsidDel="008B6AF4">
                <w:rPr>
                  <w:rFonts w:ascii="Consolas" w:eastAsia="Times New Roman" w:hAnsi="Consolas" w:cs="Times New Roman"/>
                  <w:color w:val="D4D4D4"/>
                  <w:sz w:val="21"/>
                  <w:szCs w:val="21"/>
                </w:rPr>
                <w:delText xml:space="preserve">    }</w:delText>
              </w:r>
            </w:del>
          </w:p>
          <w:p w14:paraId="3EC3AA8A" w14:textId="77777777" w:rsidR="00ED1509" w:rsidRPr="007520B6" w:rsidDel="008B6AF4" w:rsidRDefault="00ED1509">
            <w:pPr>
              <w:pStyle w:val="Heading1Numbered"/>
              <w:rPr>
                <w:del w:id="6420" w:author="Donovan Goode" w:date="2018-11-09T10:04:00Z"/>
                <w:rFonts w:ascii="Consolas" w:eastAsia="Times New Roman" w:hAnsi="Consolas" w:cs="Times New Roman"/>
                <w:color w:val="D4D4D4"/>
                <w:sz w:val="21"/>
                <w:szCs w:val="21"/>
              </w:rPr>
              <w:pPrChange w:id="6421" w:author="Donovan Goode" w:date="2018-11-09T10:05:00Z">
                <w:pPr>
                  <w:shd w:val="clear" w:color="auto" w:fill="1E1E1E"/>
                  <w:spacing w:line="285" w:lineRule="atLeast"/>
                </w:pPr>
              </w:pPrChange>
            </w:pPr>
          </w:p>
          <w:p w14:paraId="73724313" w14:textId="77777777" w:rsidR="00ED1509" w:rsidRPr="007520B6" w:rsidDel="008B6AF4" w:rsidRDefault="00ED1509">
            <w:pPr>
              <w:pStyle w:val="Heading1Numbered"/>
              <w:rPr>
                <w:del w:id="6422" w:author="Donovan Goode" w:date="2018-11-09T10:04:00Z"/>
                <w:rFonts w:ascii="Consolas" w:eastAsia="Times New Roman" w:hAnsi="Consolas" w:cs="Times New Roman"/>
                <w:color w:val="D4D4D4"/>
                <w:sz w:val="21"/>
                <w:szCs w:val="21"/>
              </w:rPr>
              <w:pPrChange w:id="6423" w:author="Donovan Goode" w:date="2018-11-09T10:05:00Z">
                <w:pPr>
                  <w:shd w:val="clear" w:color="auto" w:fill="1E1E1E"/>
                  <w:spacing w:line="285" w:lineRule="atLeast"/>
                </w:pPr>
              </w:pPrChange>
            </w:pPr>
            <w:del w:id="64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#holder3 li.roundabout-in-focus img.back.ie6altHide</w:delText>
              </w:r>
              <w:r w:rsidRPr="007520B6" w:rsidDel="008B6AF4">
                <w:rPr>
                  <w:rFonts w:ascii="Consolas" w:eastAsia="Times New Roman" w:hAnsi="Consolas" w:cs="Times New Roman"/>
                  <w:color w:val="D4D4D4"/>
                  <w:sz w:val="21"/>
                  <w:szCs w:val="21"/>
                </w:rPr>
                <w:delText xml:space="preserve"> {</w:delText>
              </w:r>
            </w:del>
          </w:p>
          <w:p w14:paraId="01843308" w14:textId="77777777" w:rsidR="00ED1509" w:rsidRPr="007520B6" w:rsidDel="008B6AF4" w:rsidRDefault="00ED1509">
            <w:pPr>
              <w:pStyle w:val="Heading1Numbered"/>
              <w:rPr>
                <w:del w:id="6425" w:author="Donovan Goode" w:date="2018-11-09T10:04:00Z"/>
                <w:rFonts w:ascii="Consolas" w:eastAsia="Times New Roman" w:hAnsi="Consolas" w:cs="Times New Roman"/>
                <w:color w:val="D4D4D4"/>
                <w:sz w:val="21"/>
                <w:szCs w:val="21"/>
              </w:rPr>
              <w:pPrChange w:id="6426" w:author="Donovan Goode" w:date="2018-11-09T10:05:00Z">
                <w:pPr>
                  <w:shd w:val="clear" w:color="auto" w:fill="1E1E1E"/>
                  <w:spacing w:line="285" w:lineRule="atLeast"/>
                </w:pPr>
              </w:pPrChange>
            </w:pPr>
            <w:del w:id="64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7A66896" w14:textId="77777777" w:rsidR="00ED1509" w:rsidRPr="007520B6" w:rsidDel="008B6AF4" w:rsidRDefault="00ED1509">
            <w:pPr>
              <w:pStyle w:val="Heading1Numbered"/>
              <w:rPr>
                <w:del w:id="6428" w:author="Donovan Goode" w:date="2018-11-09T10:04:00Z"/>
                <w:rFonts w:ascii="Consolas" w:eastAsia="Times New Roman" w:hAnsi="Consolas" w:cs="Times New Roman"/>
                <w:color w:val="D4D4D4"/>
                <w:sz w:val="21"/>
                <w:szCs w:val="21"/>
              </w:rPr>
              <w:pPrChange w:id="6429" w:author="Donovan Goode" w:date="2018-11-09T10:05:00Z">
                <w:pPr>
                  <w:shd w:val="clear" w:color="auto" w:fill="1E1E1E"/>
                  <w:spacing w:line="285" w:lineRule="atLeast"/>
                </w:pPr>
              </w:pPrChange>
            </w:pPr>
            <w:del w:id="6430" w:author="Donovan Goode" w:date="2018-11-09T10:04:00Z">
              <w:r w:rsidRPr="007520B6" w:rsidDel="008B6AF4">
                <w:rPr>
                  <w:rFonts w:ascii="Consolas" w:eastAsia="Times New Roman" w:hAnsi="Consolas" w:cs="Times New Roman"/>
                  <w:color w:val="D4D4D4"/>
                  <w:sz w:val="21"/>
                  <w:szCs w:val="21"/>
                </w:rPr>
                <w:delText xml:space="preserve">    }</w:delText>
              </w:r>
            </w:del>
          </w:p>
          <w:p w14:paraId="5607228D" w14:textId="77777777" w:rsidR="00ED1509" w:rsidRPr="007520B6" w:rsidDel="008B6AF4" w:rsidRDefault="00ED1509">
            <w:pPr>
              <w:pStyle w:val="Heading1Numbered"/>
              <w:rPr>
                <w:del w:id="6431" w:author="Donovan Goode" w:date="2018-11-09T10:04:00Z"/>
                <w:rFonts w:ascii="Consolas" w:eastAsia="Times New Roman" w:hAnsi="Consolas" w:cs="Times New Roman"/>
                <w:color w:val="D4D4D4"/>
                <w:sz w:val="21"/>
                <w:szCs w:val="21"/>
              </w:rPr>
              <w:pPrChange w:id="6432" w:author="Donovan Goode" w:date="2018-11-09T10:05:00Z">
                <w:pPr>
                  <w:shd w:val="clear" w:color="auto" w:fill="1E1E1E"/>
                  <w:spacing w:after="240" w:line="285" w:lineRule="atLeast"/>
                </w:pPr>
              </w:pPrChange>
            </w:pPr>
          </w:p>
          <w:p w14:paraId="6AC55B47" w14:textId="77777777" w:rsidR="00ED1509" w:rsidRPr="007520B6" w:rsidDel="008B6AF4" w:rsidRDefault="00ED1509">
            <w:pPr>
              <w:pStyle w:val="Heading1Numbered"/>
              <w:rPr>
                <w:del w:id="6433" w:author="Donovan Goode" w:date="2018-11-09T10:04:00Z"/>
                <w:rFonts w:ascii="Consolas" w:eastAsia="Times New Roman" w:hAnsi="Consolas" w:cs="Times New Roman"/>
                <w:color w:val="D4D4D4"/>
                <w:sz w:val="21"/>
                <w:szCs w:val="21"/>
              </w:rPr>
              <w:pPrChange w:id="6434" w:author="Donovan Goode" w:date="2018-11-09T10:05:00Z">
                <w:pPr>
                  <w:shd w:val="clear" w:color="auto" w:fill="1E1E1E"/>
                  <w:spacing w:line="285" w:lineRule="atLeast"/>
                </w:pPr>
              </w:pPrChange>
            </w:pPr>
            <w:del w:id="64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w:delText>
              </w:r>
              <w:r w:rsidRPr="007520B6" w:rsidDel="008B6AF4">
                <w:rPr>
                  <w:rFonts w:ascii="Consolas" w:eastAsia="Times New Roman" w:hAnsi="Consolas" w:cs="Times New Roman"/>
                  <w:color w:val="D4D4D4"/>
                  <w:sz w:val="21"/>
                  <w:szCs w:val="21"/>
                </w:rPr>
                <w:delText xml:space="preserve"> {</w:delText>
              </w:r>
            </w:del>
          </w:p>
          <w:p w14:paraId="304BADC0" w14:textId="77777777" w:rsidR="00ED1509" w:rsidRPr="007520B6" w:rsidDel="008B6AF4" w:rsidRDefault="00ED1509">
            <w:pPr>
              <w:pStyle w:val="Heading1Numbered"/>
              <w:rPr>
                <w:del w:id="6436" w:author="Donovan Goode" w:date="2018-11-09T10:04:00Z"/>
                <w:rFonts w:ascii="Consolas" w:eastAsia="Times New Roman" w:hAnsi="Consolas" w:cs="Times New Roman"/>
                <w:color w:val="D4D4D4"/>
                <w:sz w:val="21"/>
                <w:szCs w:val="21"/>
              </w:rPr>
              <w:pPrChange w:id="6437" w:author="Donovan Goode" w:date="2018-11-09T10:05:00Z">
                <w:pPr>
                  <w:shd w:val="clear" w:color="auto" w:fill="1E1E1E"/>
                  <w:spacing w:line="285" w:lineRule="atLeast"/>
                </w:pPr>
              </w:pPrChange>
            </w:pPr>
            <w:del w:id="64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w:delText>
              </w:r>
            </w:del>
          </w:p>
          <w:p w14:paraId="62557B6F" w14:textId="77777777" w:rsidR="00ED1509" w:rsidRPr="007520B6" w:rsidDel="008B6AF4" w:rsidRDefault="00ED1509">
            <w:pPr>
              <w:pStyle w:val="Heading1Numbered"/>
              <w:rPr>
                <w:del w:id="6439" w:author="Donovan Goode" w:date="2018-11-09T10:04:00Z"/>
                <w:rFonts w:ascii="Consolas" w:eastAsia="Times New Roman" w:hAnsi="Consolas" w:cs="Times New Roman"/>
                <w:color w:val="D4D4D4"/>
                <w:sz w:val="21"/>
                <w:szCs w:val="21"/>
              </w:rPr>
              <w:pPrChange w:id="6440" w:author="Donovan Goode" w:date="2018-11-09T10:05:00Z">
                <w:pPr>
                  <w:shd w:val="clear" w:color="auto" w:fill="1E1E1E"/>
                  <w:spacing w:line="285" w:lineRule="atLeast"/>
                </w:pPr>
              </w:pPrChange>
            </w:pPr>
            <w:del w:id="644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0.9em</w:delText>
              </w:r>
              <w:r w:rsidRPr="007520B6" w:rsidDel="008B6AF4">
                <w:rPr>
                  <w:rFonts w:ascii="Consolas" w:eastAsia="Times New Roman" w:hAnsi="Consolas" w:cs="Times New Roman"/>
                  <w:color w:val="D4D4D4"/>
                  <w:sz w:val="21"/>
                  <w:szCs w:val="21"/>
                </w:rPr>
                <w:delText>;</w:delText>
              </w:r>
            </w:del>
          </w:p>
          <w:p w14:paraId="046D459E" w14:textId="77777777" w:rsidR="00ED1509" w:rsidRPr="007520B6" w:rsidDel="008B6AF4" w:rsidRDefault="00ED1509">
            <w:pPr>
              <w:pStyle w:val="Heading1Numbered"/>
              <w:rPr>
                <w:del w:id="6442" w:author="Donovan Goode" w:date="2018-11-09T10:04:00Z"/>
                <w:rFonts w:ascii="Consolas" w:eastAsia="Times New Roman" w:hAnsi="Consolas" w:cs="Times New Roman"/>
                <w:color w:val="D4D4D4"/>
                <w:sz w:val="21"/>
                <w:szCs w:val="21"/>
              </w:rPr>
              <w:pPrChange w:id="6443" w:author="Donovan Goode" w:date="2018-11-09T10:05:00Z">
                <w:pPr>
                  <w:shd w:val="clear" w:color="auto" w:fill="1E1E1E"/>
                  <w:spacing w:line="285" w:lineRule="atLeast"/>
                </w:pPr>
              </w:pPrChange>
            </w:pPr>
            <w:del w:id="644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6F146E46" w14:textId="77777777" w:rsidR="00ED1509" w:rsidRPr="007520B6" w:rsidDel="008B6AF4" w:rsidRDefault="00ED1509">
            <w:pPr>
              <w:pStyle w:val="Heading1Numbered"/>
              <w:rPr>
                <w:del w:id="6445" w:author="Donovan Goode" w:date="2018-11-09T10:04:00Z"/>
                <w:rFonts w:ascii="Consolas" w:eastAsia="Times New Roman" w:hAnsi="Consolas" w:cs="Times New Roman"/>
                <w:color w:val="D4D4D4"/>
                <w:sz w:val="21"/>
                <w:szCs w:val="21"/>
              </w:rPr>
              <w:pPrChange w:id="6446" w:author="Donovan Goode" w:date="2018-11-09T10:05:00Z">
                <w:pPr>
                  <w:shd w:val="clear" w:color="auto" w:fill="1E1E1E"/>
                  <w:spacing w:line="285" w:lineRule="atLeast"/>
                </w:pPr>
              </w:pPrChange>
            </w:pPr>
            <w:del w:id="64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48px</w:delText>
              </w:r>
              <w:r w:rsidRPr="007520B6" w:rsidDel="008B6AF4">
                <w:rPr>
                  <w:rFonts w:ascii="Consolas" w:eastAsia="Times New Roman" w:hAnsi="Consolas" w:cs="Times New Roman"/>
                  <w:color w:val="D4D4D4"/>
                  <w:sz w:val="21"/>
                  <w:szCs w:val="21"/>
                </w:rPr>
                <w:delText>;</w:delText>
              </w:r>
            </w:del>
          </w:p>
          <w:p w14:paraId="7DD77640" w14:textId="77777777" w:rsidR="00ED1509" w:rsidRPr="007520B6" w:rsidDel="008B6AF4" w:rsidRDefault="00ED1509">
            <w:pPr>
              <w:pStyle w:val="Heading1Numbered"/>
              <w:rPr>
                <w:del w:id="6448" w:author="Donovan Goode" w:date="2018-11-09T10:04:00Z"/>
                <w:rFonts w:ascii="Consolas" w:eastAsia="Times New Roman" w:hAnsi="Consolas" w:cs="Times New Roman"/>
                <w:color w:val="D4D4D4"/>
                <w:sz w:val="21"/>
                <w:szCs w:val="21"/>
              </w:rPr>
              <w:pPrChange w:id="6449" w:author="Donovan Goode" w:date="2018-11-09T10:05:00Z">
                <w:pPr>
                  <w:shd w:val="clear" w:color="auto" w:fill="1E1E1E"/>
                  <w:spacing w:line="285" w:lineRule="atLeast"/>
                </w:pPr>
              </w:pPrChange>
            </w:pPr>
            <w:del w:id="64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DE07B25" w14:textId="77777777" w:rsidR="00ED1509" w:rsidRPr="007520B6" w:rsidDel="008B6AF4" w:rsidRDefault="00ED1509">
            <w:pPr>
              <w:pStyle w:val="Heading1Numbered"/>
              <w:rPr>
                <w:del w:id="6451" w:author="Donovan Goode" w:date="2018-11-09T10:04:00Z"/>
                <w:rFonts w:ascii="Consolas" w:eastAsia="Times New Roman" w:hAnsi="Consolas" w:cs="Times New Roman"/>
                <w:color w:val="D4D4D4"/>
                <w:sz w:val="21"/>
                <w:szCs w:val="21"/>
              </w:rPr>
              <w:pPrChange w:id="6452" w:author="Donovan Goode" w:date="2018-11-09T10:05:00Z">
                <w:pPr>
                  <w:shd w:val="clear" w:color="auto" w:fill="1E1E1E"/>
                  <w:spacing w:line="285" w:lineRule="atLeast"/>
                </w:pPr>
              </w:pPrChange>
            </w:pPr>
            <w:del w:id="64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305px</w:delText>
              </w:r>
              <w:r w:rsidRPr="007520B6" w:rsidDel="008B6AF4">
                <w:rPr>
                  <w:rFonts w:ascii="Consolas" w:eastAsia="Times New Roman" w:hAnsi="Consolas" w:cs="Times New Roman"/>
                  <w:color w:val="D4D4D4"/>
                  <w:sz w:val="21"/>
                  <w:szCs w:val="21"/>
                </w:rPr>
                <w:delText>;</w:delText>
              </w:r>
            </w:del>
          </w:p>
          <w:p w14:paraId="37E12B0F" w14:textId="77777777" w:rsidR="00ED1509" w:rsidRPr="007520B6" w:rsidDel="008B6AF4" w:rsidRDefault="00ED1509">
            <w:pPr>
              <w:pStyle w:val="Heading1Numbered"/>
              <w:rPr>
                <w:del w:id="6454" w:author="Donovan Goode" w:date="2018-11-09T10:04:00Z"/>
                <w:rFonts w:ascii="Consolas" w:eastAsia="Times New Roman" w:hAnsi="Consolas" w:cs="Times New Roman"/>
                <w:color w:val="D4D4D4"/>
                <w:sz w:val="21"/>
                <w:szCs w:val="21"/>
              </w:rPr>
              <w:pPrChange w:id="6455" w:author="Donovan Goode" w:date="2018-11-09T10:05:00Z">
                <w:pPr>
                  <w:shd w:val="clear" w:color="auto" w:fill="1E1E1E"/>
                  <w:spacing w:line="285" w:lineRule="atLeast"/>
                </w:pPr>
              </w:pPrChange>
            </w:pPr>
            <w:del w:id="64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101</w:delText>
              </w:r>
              <w:r w:rsidRPr="007520B6" w:rsidDel="008B6AF4">
                <w:rPr>
                  <w:rFonts w:ascii="Consolas" w:eastAsia="Times New Roman" w:hAnsi="Consolas" w:cs="Times New Roman"/>
                  <w:color w:val="D4D4D4"/>
                  <w:sz w:val="21"/>
                  <w:szCs w:val="21"/>
                </w:rPr>
                <w:delText>;</w:delText>
              </w:r>
            </w:del>
          </w:p>
          <w:p w14:paraId="543DB883" w14:textId="77777777" w:rsidR="00ED1509" w:rsidRPr="007520B6" w:rsidDel="008B6AF4" w:rsidRDefault="00ED1509">
            <w:pPr>
              <w:pStyle w:val="Heading1Numbered"/>
              <w:rPr>
                <w:del w:id="6457" w:author="Donovan Goode" w:date="2018-11-09T10:04:00Z"/>
                <w:rFonts w:ascii="Consolas" w:eastAsia="Times New Roman" w:hAnsi="Consolas" w:cs="Times New Roman"/>
                <w:color w:val="D4D4D4"/>
                <w:sz w:val="21"/>
                <w:szCs w:val="21"/>
              </w:rPr>
              <w:pPrChange w:id="6458" w:author="Donovan Goode" w:date="2018-11-09T10:05:00Z">
                <w:pPr>
                  <w:shd w:val="clear" w:color="auto" w:fill="1E1E1E"/>
                  <w:spacing w:line="285" w:lineRule="atLeast"/>
                </w:pPr>
              </w:pPrChange>
            </w:pPr>
            <w:del w:id="6459" w:author="Donovan Goode" w:date="2018-11-09T10:04:00Z">
              <w:r w:rsidRPr="007520B6" w:rsidDel="008B6AF4">
                <w:rPr>
                  <w:rFonts w:ascii="Consolas" w:eastAsia="Times New Roman" w:hAnsi="Consolas" w:cs="Times New Roman"/>
                  <w:color w:val="D4D4D4"/>
                  <w:sz w:val="21"/>
                  <w:szCs w:val="21"/>
                </w:rPr>
                <w:delText xml:space="preserve">    }</w:delText>
              </w:r>
            </w:del>
          </w:p>
          <w:p w14:paraId="5EDC602A" w14:textId="77777777" w:rsidR="00ED1509" w:rsidRPr="007520B6" w:rsidDel="008B6AF4" w:rsidRDefault="00ED1509">
            <w:pPr>
              <w:pStyle w:val="Heading1Numbered"/>
              <w:rPr>
                <w:del w:id="6460" w:author="Donovan Goode" w:date="2018-11-09T10:04:00Z"/>
                <w:rFonts w:ascii="Consolas" w:eastAsia="Times New Roman" w:hAnsi="Consolas" w:cs="Times New Roman"/>
                <w:color w:val="D4D4D4"/>
                <w:sz w:val="21"/>
                <w:szCs w:val="21"/>
              </w:rPr>
              <w:pPrChange w:id="6461" w:author="Donovan Goode" w:date="2018-11-09T10:05:00Z">
                <w:pPr>
                  <w:shd w:val="clear" w:color="auto" w:fill="1E1E1E"/>
                  <w:spacing w:after="240" w:line="285" w:lineRule="atLeast"/>
                </w:pPr>
              </w:pPrChange>
            </w:pPr>
          </w:p>
          <w:p w14:paraId="47621EA6" w14:textId="77777777" w:rsidR="00ED1509" w:rsidRPr="007520B6" w:rsidDel="008B6AF4" w:rsidRDefault="00ED1509">
            <w:pPr>
              <w:pStyle w:val="Heading1Numbered"/>
              <w:rPr>
                <w:del w:id="6462" w:author="Donovan Goode" w:date="2018-11-09T10:04:00Z"/>
                <w:rFonts w:ascii="Consolas" w:eastAsia="Times New Roman" w:hAnsi="Consolas" w:cs="Times New Roman"/>
                <w:color w:val="D4D4D4"/>
                <w:sz w:val="21"/>
                <w:szCs w:val="21"/>
              </w:rPr>
              <w:pPrChange w:id="6463" w:author="Donovan Goode" w:date="2018-11-09T10:05:00Z">
                <w:pPr>
                  <w:shd w:val="clear" w:color="auto" w:fill="1E1E1E"/>
                  <w:spacing w:line="285" w:lineRule="atLeast"/>
                </w:pPr>
              </w:pPrChange>
            </w:pPr>
            <w:del w:id="64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#w3OrgBackground</w:delText>
              </w:r>
              <w:r w:rsidRPr="007520B6" w:rsidDel="008B6AF4">
                <w:rPr>
                  <w:rFonts w:ascii="Consolas" w:eastAsia="Times New Roman" w:hAnsi="Consolas" w:cs="Times New Roman"/>
                  <w:color w:val="D4D4D4"/>
                  <w:sz w:val="21"/>
                  <w:szCs w:val="21"/>
                </w:rPr>
                <w:delText xml:space="preserve"> {</w:delText>
              </w:r>
            </w:del>
          </w:p>
          <w:p w14:paraId="1A3E95A8" w14:textId="77777777" w:rsidR="00ED1509" w:rsidRPr="007520B6" w:rsidDel="008B6AF4" w:rsidRDefault="00ED1509">
            <w:pPr>
              <w:pStyle w:val="Heading1Numbered"/>
              <w:rPr>
                <w:del w:id="6465" w:author="Donovan Goode" w:date="2018-11-09T10:04:00Z"/>
                <w:rFonts w:ascii="Consolas" w:eastAsia="Times New Roman" w:hAnsi="Consolas" w:cs="Times New Roman"/>
                <w:color w:val="D4D4D4"/>
                <w:sz w:val="21"/>
                <w:szCs w:val="21"/>
              </w:rPr>
              <w:pPrChange w:id="6466" w:author="Donovan Goode" w:date="2018-11-09T10:05:00Z">
                <w:pPr>
                  <w:shd w:val="clear" w:color="auto" w:fill="1E1E1E"/>
                  <w:spacing w:line="285" w:lineRule="atLeast"/>
                </w:pPr>
              </w:pPrChange>
            </w:pPr>
            <w:del w:id="64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"https://www.opm.gov/images/w3p2Lines.png"</w:delText>
              </w:r>
              <w:r w:rsidRPr="007520B6" w:rsidDel="008B6AF4">
                <w:rPr>
                  <w:rFonts w:ascii="Consolas" w:eastAsia="Times New Roman" w:hAnsi="Consolas" w:cs="Times New Roman"/>
                  <w:color w:val="D4D4D4"/>
                  <w:sz w:val="21"/>
                  <w:szCs w:val="21"/>
                </w:rPr>
                <w:delText>);</w:delText>
              </w:r>
            </w:del>
          </w:p>
          <w:p w14:paraId="6E000F37" w14:textId="77777777" w:rsidR="00ED1509" w:rsidRPr="007520B6" w:rsidDel="008B6AF4" w:rsidRDefault="00ED1509">
            <w:pPr>
              <w:pStyle w:val="Heading1Numbered"/>
              <w:rPr>
                <w:del w:id="6468" w:author="Donovan Goode" w:date="2018-11-09T10:04:00Z"/>
                <w:rFonts w:ascii="Consolas" w:eastAsia="Times New Roman" w:hAnsi="Consolas" w:cs="Times New Roman"/>
                <w:color w:val="D4D4D4"/>
                <w:sz w:val="21"/>
                <w:szCs w:val="21"/>
              </w:rPr>
              <w:pPrChange w:id="6469" w:author="Donovan Goode" w:date="2018-11-09T10:05:00Z">
                <w:pPr>
                  <w:shd w:val="clear" w:color="auto" w:fill="1E1E1E"/>
                  <w:spacing w:line="285" w:lineRule="atLeast"/>
                </w:pPr>
              </w:pPrChange>
            </w:pPr>
            <w:del w:id="64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354B23C" w14:textId="77777777" w:rsidR="00ED1509" w:rsidRPr="007520B6" w:rsidDel="008B6AF4" w:rsidRDefault="00ED1509">
            <w:pPr>
              <w:pStyle w:val="Heading1Numbered"/>
              <w:rPr>
                <w:del w:id="6471" w:author="Donovan Goode" w:date="2018-11-09T10:04:00Z"/>
                <w:rFonts w:ascii="Consolas" w:eastAsia="Times New Roman" w:hAnsi="Consolas" w:cs="Times New Roman"/>
                <w:color w:val="D4D4D4"/>
                <w:sz w:val="21"/>
                <w:szCs w:val="21"/>
              </w:rPr>
              <w:pPrChange w:id="6472" w:author="Donovan Goode" w:date="2018-11-09T10:05:00Z">
                <w:pPr>
                  <w:shd w:val="clear" w:color="auto" w:fill="1E1E1E"/>
                  <w:spacing w:line="285" w:lineRule="atLeast"/>
                </w:pPr>
              </w:pPrChange>
            </w:pPr>
            <w:del w:id="64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33466803" w14:textId="77777777" w:rsidR="00ED1509" w:rsidRPr="007520B6" w:rsidDel="008B6AF4" w:rsidRDefault="00ED1509">
            <w:pPr>
              <w:pStyle w:val="Heading1Numbered"/>
              <w:rPr>
                <w:del w:id="6474" w:author="Donovan Goode" w:date="2018-11-09T10:04:00Z"/>
                <w:rFonts w:ascii="Consolas" w:eastAsia="Times New Roman" w:hAnsi="Consolas" w:cs="Times New Roman"/>
                <w:color w:val="D4D4D4"/>
                <w:sz w:val="21"/>
                <w:szCs w:val="21"/>
              </w:rPr>
              <w:pPrChange w:id="6475" w:author="Donovan Goode" w:date="2018-11-09T10:05:00Z">
                <w:pPr>
                  <w:shd w:val="clear" w:color="auto" w:fill="1E1E1E"/>
                  <w:spacing w:line="285" w:lineRule="atLeast"/>
                </w:pPr>
              </w:pPrChange>
            </w:pPr>
            <w:del w:id="64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F11081E" w14:textId="77777777" w:rsidR="00ED1509" w:rsidRPr="007520B6" w:rsidDel="008B6AF4" w:rsidRDefault="00ED1509">
            <w:pPr>
              <w:pStyle w:val="Heading1Numbered"/>
              <w:rPr>
                <w:del w:id="6477" w:author="Donovan Goode" w:date="2018-11-09T10:04:00Z"/>
                <w:rFonts w:ascii="Consolas" w:eastAsia="Times New Roman" w:hAnsi="Consolas" w:cs="Times New Roman"/>
                <w:color w:val="D4D4D4"/>
                <w:sz w:val="21"/>
                <w:szCs w:val="21"/>
              </w:rPr>
              <w:pPrChange w:id="6478" w:author="Donovan Goode" w:date="2018-11-09T10:05:00Z">
                <w:pPr>
                  <w:shd w:val="clear" w:color="auto" w:fill="1E1E1E"/>
                  <w:spacing w:line="285" w:lineRule="atLeast"/>
                </w:pPr>
              </w:pPrChange>
            </w:pPr>
            <w:del w:id="64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8px</w:delText>
              </w:r>
              <w:r w:rsidRPr="007520B6" w:rsidDel="008B6AF4">
                <w:rPr>
                  <w:rFonts w:ascii="Consolas" w:eastAsia="Times New Roman" w:hAnsi="Consolas" w:cs="Times New Roman"/>
                  <w:color w:val="D4D4D4"/>
                  <w:sz w:val="21"/>
                  <w:szCs w:val="21"/>
                </w:rPr>
                <w:delText>;</w:delText>
              </w:r>
            </w:del>
          </w:p>
          <w:p w14:paraId="3B713640" w14:textId="77777777" w:rsidR="00ED1509" w:rsidRPr="007520B6" w:rsidDel="008B6AF4" w:rsidRDefault="00ED1509">
            <w:pPr>
              <w:pStyle w:val="Heading1Numbered"/>
              <w:rPr>
                <w:del w:id="6480" w:author="Donovan Goode" w:date="2018-11-09T10:04:00Z"/>
                <w:rFonts w:ascii="Consolas" w:eastAsia="Times New Roman" w:hAnsi="Consolas" w:cs="Times New Roman"/>
                <w:color w:val="D4D4D4"/>
                <w:sz w:val="21"/>
                <w:szCs w:val="21"/>
              </w:rPr>
              <w:pPrChange w:id="6481" w:author="Donovan Goode" w:date="2018-11-09T10:05:00Z">
                <w:pPr>
                  <w:shd w:val="clear" w:color="auto" w:fill="1E1E1E"/>
                  <w:spacing w:line="285" w:lineRule="atLeast"/>
                </w:pPr>
              </w:pPrChange>
            </w:pPr>
            <w:del w:id="64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13AF671" w14:textId="77777777" w:rsidR="00ED1509" w:rsidRPr="007520B6" w:rsidDel="008B6AF4" w:rsidRDefault="00ED1509">
            <w:pPr>
              <w:pStyle w:val="Heading1Numbered"/>
              <w:rPr>
                <w:del w:id="6483" w:author="Donovan Goode" w:date="2018-11-09T10:04:00Z"/>
                <w:rFonts w:ascii="Consolas" w:eastAsia="Times New Roman" w:hAnsi="Consolas" w:cs="Times New Roman"/>
                <w:color w:val="D4D4D4"/>
                <w:sz w:val="21"/>
                <w:szCs w:val="21"/>
              </w:rPr>
              <w:pPrChange w:id="6484" w:author="Donovan Goode" w:date="2018-11-09T10:05:00Z">
                <w:pPr>
                  <w:shd w:val="clear" w:color="auto" w:fill="1E1E1E"/>
                  <w:spacing w:line="285" w:lineRule="atLeast"/>
                </w:pPr>
              </w:pPrChange>
            </w:pPr>
            <w:del w:id="64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4E0D0193" w14:textId="77777777" w:rsidR="00ED1509" w:rsidRPr="007520B6" w:rsidDel="008B6AF4" w:rsidRDefault="00ED1509">
            <w:pPr>
              <w:pStyle w:val="Heading1Numbered"/>
              <w:rPr>
                <w:del w:id="6486" w:author="Donovan Goode" w:date="2018-11-09T10:04:00Z"/>
                <w:rFonts w:ascii="Consolas" w:eastAsia="Times New Roman" w:hAnsi="Consolas" w:cs="Times New Roman"/>
                <w:color w:val="D4D4D4"/>
                <w:sz w:val="21"/>
                <w:szCs w:val="21"/>
              </w:rPr>
              <w:pPrChange w:id="6487" w:author="Donovan Goode" w:date="2018-11-09T10:05:00Z">
                <w:pPr>
                  <w:shd w:val="clear" w:color="auto" w:fill="1E1E1E"/>
                  <w:spacing w:line="285" w:lineRule="atLeast"/>
                </w:pPr>
              </w:pPrChange>
            </w:pPr>
            <w:del w:id="64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129px</w:delText>
              </w:r>
              <w:r w:rsidRPr="007520B6" w:rsidDel="008B6AF4">
                <w:rPr>
                  <w:rFonts w:ascii="Consolas" w:eastAsia="Times New Roman" w:hAnsi="Consolas" w:cs="Times New Roman"/>
                  <w:color w:val="D4D4D4"/>
                  <w:sz w:val="21"/>
                  <w:szCs w:val="21"/>
                </w:rPr>
                <w:delText>;</w:delText>
              </w:r>
            </w:del>
          </w:p>
          <w:p w14:paraId="64024AE7" w14:textId="77777777" w:rsidR="00ED1509" w:rsidRPr="007520B6" w:rsidDel="008B6AF4" w:rsidRDefault="00ED1509">
            <w:pPr>
              <w:pStyle w:val="Heading1Numbered"/>
              <w:rPr>
                <w:del w:id="6489" w:author="Donovan Goode" w:date="2018-11-09T10:04:00Z"/>
                <w:rFonts w:ascii="Consolas" w:eastAsia="Times New Roman" w:hAnsi="Consolas" w:cs="Times New Roman"/>
                <w:color w:val="D4D4D4"/>
                <w:sz w:val="21"/>
                <w:szCs w:val="21"/>
              </w:rPr>
              <w:pPrChange w:id="6490" w:author="Donovan Goode" w:date="2018-11-09T10:05:00Z">
                <w:pPr>
                  <w:shd w:val="clear" w:color="auto" w:fill="1E1E1E"/>
                  <w:spacing w:line="285" w:lineRule="atLeast"/>
                </w:pPr>
              </w:pPrChange>
            </w:pPr>
            <w:del w:id="6491" w:author="Donovan Goode" w:date="2018-11-09T10:04:00Z">
              <w:r w:rsidRPr="007520B6" w:rsidDel="008B6AF4">
                <w:rPr>
                  <w:rFonts w:ascii="Consolas" w:eastAsia="Times New Roman" w:hAnsi="Consolas" w:cs="Times New Roman"/>
                  <w:color w:val="D4D4D4"/>
                  <w:sz w:val="21"/>
                  <w:szCs w:val="21"/>
                </w:rPr>
                <w:delText xml:space="preserve">    }</w:delText>
              </w:r>
            </w:del>
          </w:p>
          <w:p w14:paraId="470077CE" w14:textId="77777777" w:rsidR="00ED1509" w:rsidRPr="007520B6" w:rsidDel="008B6AF4" w:rsidRDefault="00ED1509">
            <w:pPr>
              <w:pStyle w:val="Heading1Numbered"/>
              <w:rPr>
                <w:del w:id="6492" w:author="Donovan Goode" w:date="2018-11-09T10:04:00Z"/>
                <w:rFonts w:ascii="Consolas" w:eastAsia="Times New Roman" w:hAnsi="Consolas" w:cs="Times New Roman"/>
                <w:color w:val="D4D4D4"/>
                <w:sz w:val="21"/>
                <w:szCs w:val="21"/>
              </w:rPr>
              <w:pPrChange w:id="6493" w:author="Donovan Goode" w:date="2018-11-09T10:05:00Z">
                <w:pPr>
                  <w:shd w:val="clear" w:color="auto" w:fill="1E1E1E"/>
                  <w:spacing w:line="285" w:lineRule="atLeast"/>
                </w:pPr>
              </w:pPrChange>
            </w:pPr>
          </w:p>
          <w:p w14:paraId="7800E549" w14:textId="77777777" w:rsidR="00ED1509" w:rsidRPr="007520B6" w:rsidDel="008B6AF4" w:rsidRDefault="00ED1509">
            <w:pPr>
              <w:pStyle w:val="Heading1Numbered"/>
              <w:rPr>
                <w:del w:id="6494" w:author="Donovan Goode" w:date="2018-11-09T10:04:00Z"/>
                <w:rFonts w:ascii="Consolas" w:eastAsia="Times New Roman" w:hAnsi="Consolas" w:cs="Times New Roman"/>
                <w:color w:val="D4D4D4"/>
                <w:sz w:val="21"/>
                <w:szCs w:val="21"/>
              </w:rPr>
              <w:pPrChange w:id="6495" w:author="Donovan Goode" w:date="2018-11-09T10:05:00Z">
                <w:pPr>
                  <w:shd w:val="clear" w:color="auto" w:fill="1E1E1E"/>
                  <w:spacing w:line="285" w:lineRule="atLeast"/>
                </w:pPr>
              </w:pPrChange>
            </w:pPr>
            <w:del w:id="64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.section1</w:delText>
              </w:r>
              <w:r w:rsidRPr="007520B6" w:rsidDel="008B6AF4">
                <w:rPr>
                  <w:rFonts w:ascii="Consolas" w:eastAsia="Times New Roman" w:hAnsi="Consolas" w:cs="Times New Roman"/>
                  <w:color w:val="D4D4D4"/>
                  <w:sz w:val="21"/>
                  <w:szCs w:val="21"/>
                </w:rPr>
                <w:delText xml:space="preserve"> {</w:delText>
              </w:r>
            </w:del>
          </w:p>
          <w:p w14:paraId="55691E59" w14:textId="77777777" w:rsidR="00ED1509" w:rsidRPr="007520B6" w:rsidDel="008B6AF4" w:rsidRDefault="00ED1509">
            <w:pPr>
              <w:pStyle w:val="Heading1Numbered"/>
              <w:rPr>
                <w:del w:id="6497" w:author="Donovan Goode" w:date="2018-11-09T10:04:00Z"/>
                <w:rFonts w:ascii="Consolas" w:eastAsia="Times New Roman" w:hAnsi="Consolas" w:cs="Times New Roman"/>
                <w:color w:val="D4D4D4"/>
                <w:sz w:val="21"/>
                <w:szCs w:val="21"/>
              </w:rPr>
              <w:pPrChange w:id="6498" w:author="Donovan Goode" w:date="2018-11-09T10:05:00Z">
                <w:pPr>
                  <w:shd w:val="clear" w:color="auto" w:fill="1E1E1E"/>
                  <w:spacing w:line="285" w:lineRule="atLeast"/>
                </w:pPr>
              </w:pPrChange>
            </w:pPr>
            <w:del w:id="64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3CBE2DD9" w14:textId="77777777" w:rsidR="00ED1509" w:rsidRPr="007520B6" w:rsidDel="008B6AF4" w:rsidRDefault="00ED1509">
            <w:pPr>
              <w:pStyle w:val="Heading1Numbered"/>
              <w:rPr>
                <w:del w:id="6500" w:author="Donovan Goode" w:date="2018-11-09T10:04:00Z"/>
                <w:rFonts w:ascii="Consolas" w:eastAsia="Times New Roman" w:hAnsi="Consolas" w:cs="Times New Roman"/>
                <w:color w:val="D4D4D4"/>
                <w:sz w:val="21"/>
                <w:szCs w:val="21"/>
              </w:rPr>
              <w:pPrChange w:id="6501" w:author="Donovan Goode" w:date="2018-11-09T10:05:00Z">
                <w:pPr>
                  <w:shd w:val="clear" w:color="auto" w:fill="1E1E1E"/>
                  <w:spacing w:line="285" w:lineRule="atLeast"/>
                </w:pPr>
              </w:pPrChange>
            </w:pPr>
            <w:del w:id="65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63px</w:delText>
              </w:r>
              <w:r w:rsidRPr="007520B6" w:rsidDel="008B6AF4">
                <w:rPr>
                  <w:rFonts w:ascii="Consolas" w:eastAsia="Times New Roman" w:hAnsi="Consolas" w:cs="Times New Roman"/>
                  <w:color w:val="D4D4D4"/>
                  <w:sz w:val="21"/>
                  <w:szCs w:val="21"/>
                </w:rPr>
                <w:delText>;</w:delText>
              </w:r>
            </w:del>
          </w:p>
          <w:p w14:paraId="66F1BECA" w14:textId="77777777" w:rsidR="00ED1509" w:rsidRPr="007520B6" w:rsidDel="008B6AF4" w:rsidRDefault="00ED1509">
            <w:pPr>
              <w:pStyle w:val="Heading1Numbered"/>
              <w:rPr>
                <w:del w:id="6503" w:author="Donovan Goode" w:date="2018-11-09T10:04:00Z"/>
                <w:rFonts w:ascii="Consolas" w:eastAsia="Times New Roman" w:hAnsi="Consolas" w:cs="Times New Roman"/>
                <w:color w:val="D4D4D4"/>
                <w:sz w:val="21"/>
                <w:szCs w:val="21"/>
              </w:rPr>
              <w:pPrChange w:id="6504" w:author="Donovan Goode" w:date="2018-11-09T10:05:00Z">
                <w:pPr>
                  <w:shd w:val="clear" w:color="auto" w:fill="1E1E1E"/>
                  <w:spacing w:line="285" w:lineRule="atLeast"/>
                </w:pPr>
              </w:pPrChange>
            </w:pPr>
            <w:del w:id="650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33126DE" w14:textId="77777777" w:rsidR="00ED1509" w:rsidRPr="007520B6" w:rsidDel="008B6AF4" w:rsidRDefault="00ED1509">
            <w:pPr>
              <w:pStyle w:val="Heading1Numbered"/>
              <w:rPr>
                <w:del w:id="6506" w:author="Donovan Goode" w:date="2018-11-09T10:04:00Z"/>
                <w:rFonts w:ascii="Consolas" w:eastAsia="Times New Roman" w:hAnsi="Consolas" w:cs="Times New Roman"/>
                <w:color w:val="D4D4D4"/>
                <w:sz w:val="21"/>
                <w:szCs w:val="21"/>
              </w:rPr>
              <w:pPrChange w:id="6507" w:author="Donovan Goode" w:date="2018-11-09T10:05:00Z">
                <w:pPr>
                  <w:shd w:val="clear" w:color="auto" w:fill="1E1E1E"/>
                  <w:spacing w:line="285" w:lineRule="atLeast"/>
                </w:pPr>
              </w:pPrChange>
            </w:pPr>
            <w:del w:id="650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6FAD0A88" w14:textId="77777777" w:rsidR="00ED1509" w:rsidRPr="007520B6" w:rsidDel="008B6AF4" w:rsidRDefault="00ED1509">
            <w:pPr>
              <w:pStyle w:val="Heading1Numbered"/>
              <w:rPr>
                <w:del w:id="6509" w:author="Donovan Goode" w:date="2018-11-09T10:04:00Z"/>
                <w:rFonts w:ascii="Consolas" w:eastAsia="Times New Roman" w:hAnsi="Consolas" w:cs="Times New Roman"/>
                <w:color w:val="D4D4D4"/>
                <w:sz w:val="21"/>
                <w:szCs w:val="21"/>
              </w:rPr>
              <w:pPrChange w:id="6510" w:author="Donovan Goode" w:date="2018-11-09T10:05:00Z">
                <w:pPr>
                  <w:shd w:val="clear" w:color="auto" w:fill="1E1E1E"/>
                  <w:spacing w:line="285" w:lineRule="atLeast"/>
                </w:pPr>
              </w:pPrChange>
            </w:pPr>
            <w:del w:id="65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5C79F539" w14:textId="77777777" w:rsidR="00ED1509" w:rsidRPr="007520B6" w:rsidDel="008B6AF4" w:rsidRDefault="00ED1509">
            <w:pPr>
              <w:pStyle w:val="Heading1Numbered"/>
              <w:rPr>
                <w:del w:id="6512" w:author="Donovan Goode" w:date="2018-11-09T10:04:00Z"/>
                <w:rFonts w:ascii="Consolas" w:eastAsia="Times New Roman" w:hAnsi="Consolas" w:cs="Times New Roman"/>
                <w:color w:val="D4D4D4"/>
                <w:sz w:val="21"/>
                <w:szCs w:val="21"/>
              </w:rPr>
              <w:pPrChange w:id="6513" w:author="Donovan Goode" w:date="2018-11-09T10:05:00Z">
                <w:pPr>
                  <w:shd w:val="clear" w:color="auto" w:fill="1E1E1E"/>
                  <w:spacing w:line="285" w:lineRule="atLeast"/>
                </w:pPr>
              </w:pPrChange>
            </w:pPr>
            <w:del w:id="6514" w:author="Donovan Goode" w:date="2018-11-09T10:04:00Z">
              <w:r w:rsidRPr="007520B6" w:rsidDel="008B6AF4">
                <w:rPr>
                  <w:rFonts w:ascii="Consolas" w:eastAsia="Times New Roman" w:hAnsi="Consolas" w:cs="Times New Roman"/>
                  <w:color w:val="D4D4D4"/>
                  <w:sz w:val="21"/>
                  <w:szCs w:val="21"/>
                </w:rPr>
                <w:delText xml:space="preserve">    }</w:delText>
              </w:r>
            </w:del>
          </w:p>
          <w:p w14:paraId="4DC16240" w14:textId="77777777" w:rsidR="00ED1509" w:rsidRPr="007520B6" w:rsidDel="008B6AF4" w:rsidRDefault="00ED1509">
            <w:pPr>
              <w:pStyle w:val="Heading1Numbered"/>
              <w:rPr>
                <w:del w:id="6515" w:author="Donovan Goode" w:date="2018-11-09T10:04:00Z"/>
                <w:rFonts w:ascii="Consolas" w:eastAsia="Times New Roman" w:hAnsi="Consolas" w:cs="Times New Roman"/>
                <w:color w:val="D4D4D4"/>
                <w:sz w:val="21"/>
                <w:szCs w:val="21"/>
              </w:rPr>
              <w:pPrChange w:id="6516" w:author="Donovan Goode" w:date="2018-11-09T10:05:00Z">
                <w:pPr>
                  <w:shd w:val="clear" w:color="auto" w:fill="1E1E1E"/>
                  <w:spacing w:line="285" w:lineRule="atLeast"/>
                </w:pPr>
              </w:pPrChange>
            </w:pPr>
          </w:p>
          <w:p w14:paraId="0EE3033A" w14:textId="77777777" w:rsidR="00ED1509" w:rsidRPr="007520B6" w:rsidDel="008B6AF4" w:rsidRDefault="00ED1509">
            <w:pPr>
              <w:pStyle w:val="Heading1Numbered"/>
              <w:rPr>
                <w:del w:id="6517" w:author="Donovan Goode" w:date="2018-11-09T10:04:00Z"/>
                <w:rFonts w:ascii="Consolas" w:eastAsia="Times New Roman" w:hAnsi="Consolas" w:cs="Times New Roman"/>
                <w:color w:val="D4D4D4"/>
                <w:sz w:val="21"/>
                <w:szCs w:val="21"/>
              </w:rPr>
              <w:pPrChange w:id="6518" w:author="Donovan Goode" w:date="2018-11-09T10:05:00Z">
                <w:pPr>
                  <w:shd w:val="clear" w:color="auto" w:fill="1E1E1E"/>
                  <w:spacing w:line="285" w:lineRule="atLeast"/>
                </w:pPr>
              </w:pPrChange>
            </w:pPr>
            <w:del w:id="65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.section2</w:delText>
              </w:r>
              <w:r w:rsidRPr="007520B6" w:rsidDel="008B6AF4">
                <w:rPr>
                  <w:rFonts w:ascii="Consolas" w:eastAsia="Times New Roman" w:hAnsi="Consolas" w:cs="Times New Roman"/>
                  <w:color w:val="D4D4D4"/>
                  <w:sz w:val="21"/>
                  <w:szCs w:val="21"/>
                </w:rPr>
                <w:delText xml:space="preserve"> {</w:delText>
              </w:r>
            </w:del>
          </w:p>
          <w:p w14:paraId="35FF709C" w14:textId="77777777" w:rsidR="00ED1509" w:rsidRPr="007520B6" w:rsidDel="008B6AF4" w:rsidRDefault="00ED1509">
            <w:pPr>
              <w:pStyle w:val="Heading1Numbered"/>
              <w:rPr>
                <w:del w:id="6520" w:author="Donovan Goode" w:date="2018-11-09T10:04:00Z"/>
                <w:rFonts w:ascii="Consolas" w:eastAsia="Times New Roman" w:hAnsi="Consolas" w:cs="Times New Roman"/>
                <w:color w:val="D4D4D4"/>
                <w:sz w:val="21"/>
                <w:szCs w:val="21"/>
              </w:rPr>
              <w:pPrChange w:id="6521" w:author="Donovan Goode" w:date="2018-11-09T10:05:00Z">
                <w:pPr>
                  <w:shd w:val="clear" w:color="auto" w:fill="1E1E1E"/>
                  <w:spacing w:line="285" w:lineRule="atLeast"/>
                </w:pPr>
              </w:pPrChange>
            </w:pPr>
            <w:del w:id="65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38FCE6A" w14:textId="77777777" w:rsidR="00ED1509" w:rsidRPr="007520B6" w:rsidDel="008B6AF4" w:rsidRDefault="00ED1509">
            <w:pPr>
              <w:pStyle w:val="Heading1Numbered"/>
              <w:rPr>
                <w:del w:id="6523" w:author="Donovan Goode" w:date="2018-11-09T10:04:00Z"/>
                <w:rFonts w:ascii="Consolas" w:eastAsia="Times New Roman" w:hAnsi="Consolas" w:cs="Times New Roman"/>
                <w:color w:val="D4D4D4"/>
                <w:sz w:val="21"/>
                <w:szCs w:val="21"/>
              </w:rPr>
              <w:pPrChange w:id="6524" w:author="Donovan Goode" w:date="2018-11-09T10:05:00Z">
                <w:pPr>
                  <w:shd w:val="clear" w:color="auto" w:fill="1E1E1E"/>
                  <w:spacing w:line="285" w:lineRule="atLeast"/>
                </w:pPr>
              </w:pPrChange>
            </w:pPr>
            <w:del w:id="652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EEE85C2" w14:textId="77777777" w:rsidR="00ED1509" w:rsidRPr="007520B6" w:rsidDel="008B6AF4" w:rsidRDefault="00ED1509">
            <w:pPr>
              <w:pStyle w:val="Heading1Numbered"/>
              <w:rPr>
                <w:del w:id="6526" w:author="Donovan Goode" w:date="2018-11-09T10:04:00Z"/>
                <w:rFonts w:ascii="Consolas" w:eastAsia="Times New Roman" w:hAnsi="Consolas" w:cs="Times New Roman"/>
                <w:color w:val="D4D4D4"/>
                <w:sz w:val="21"/>
                <w:szCs w:val="21"/>
              </w:rPr>
              <w:pPrChange w:id="6527" w:author="Donovan Goode" w:date="2018-11-09T10:05:00Z">
                <w:pPr>
                  <w:shd w:val="clear" w:color="auto" w:fill="1E1E1E"/>
                  <w:spacing w:line="285" w:lineRule="atLeast"/>
                </w:pPr>
              </w:pPrChange>
            </w:pPr>
            <w:del w:id="652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19px</w:delText>
              </w:r>
              <w:r w:rsidRPr="007520B6" w:rsidDel="008B6AF4">
                <w:rPr>
                  <w:rFonts w:ascii="Consolas" w:eastAsia="Times New Roman" w:hAnsi="Consolas" w:cs="Times New Roman"/>
                  <w:color w:val="D4D4D4"/>
                  <w:sz w:val="21"/>
                  <w:szCs w:val="21"/>
                </w:rPr>
                <w:delText>;</w:delText>
              </w:r>
            </w:del>
          </w:p>
          <w:p w14:paraId="7F8E47BA" w14:textId="77777777" w:rsidR="00ED1509" w:rsidRPr="007520B6" w:rsidDel="008B6AF4" w:rsidRDefault="00ED1509">
            <w:pPr>
              <w:pStyle w:val="Heading1Numbered"/>
              <w:rPr>
                <w:del w:id="6529" w:author="Donovan Goode" w:date="2018-11-09T10:04:00Z"/>
                <w:rFonts w:ascii="Consolas" w:eastAsia="Times New Roman" w:hAnsi="Consolas" w:cs="Times New Roman"/>
                <w:color w:val="D4D4D4"/>
                <w:sz w:val="21"/>
                <w:szCs w:val="21"/>
              </w:rPr>
              <w:pPrChange w:id="6530" w:author="Donovan Goode" w:date="2018-11-09T10:05:00Z">
                <w:pPr>
                  <w:shd w:val="clear" w:color="auto" w:fill="1E1E1E"/>
                  <w:spacing w:line="285" w:lineRule="atLeast"/>
                </w:pPr>
              </w:pPrChange>
            </w:pPr>
            <w:del w:id="653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166px</w:delText>
              </w:r>
              <w:r w:rsidRPr="007520B6" w:rsidDel="008B6AF4">
                <w:rPr>
                  <w:rFonts w:ascii="Consolas" w:eastAsia="Times New Roman" w:hAnsi="Consolas" w:cs="Times New Roman"/>
                  <w:color w:val="D4D4D4"/>
                  <w:sz w:val="21"/>
                  <w:szCs w:val="21"/>
                </w:rPr>
                <w:delText>;</w:delText>
              </w:r>
            </w:del>
          </w:p>
          <w:p w14:paraId="1062AC20" w14:textId="77777777" w:rsidR="00ED1509" w:rsidRPr="007520B6" w:rsidDel="008B6AF4" w:rsidRDefault="00ED1509">
            <w:pPr>
              <w:pStyle w:val="Heading1Numbered"/>
              <w:rPr>
                <w:del w:id="6532" w:author="Donovan Goode" w:date="2018-11-09T10:04:00Z"/>
                <w:rFonts w:ascii="Consolas" w:eastAsia="Times New Roman" w:hAnsi="Consolas" w:cs="Times New Roman"/>
                <w:color w:val="D4D4D4"/>
                <w:sz w:val="21"/>
                <w:szCs w:val="21"/>
              </w:rPr>
              <w:pPrChange w:id="6533" w:author="Donovan Goode" w:date="2018-11-09T10:05:00Z">
                <w:pPr>
                  <w:shd w:val="clear" w:color="auto" w:fill="1E1E1E"/>
                  <w:spacing w:line="285" w:lineRule="atLeast"/>
                </w:pPr>
              </w:pPrChange>
            </w:pPr>
            <w:del w:id="6534" w:author="Donovan Goode" w:date="2018-11-09T10:04:00Z">
              <w:r w:rsidRPr="007520B6" w:rsidDel="008B6AF4">
                <w:rPr>
                  <w:rFonts w:ascii="Consolas" w:eastAsia="Times New Roman" w:hAnsi="Consolas" w:cs="Times New Roman"/>
                  <w:color w:val="D4D4D4"/>
                  <w:sz w:val="21"/>
                  <w:szCs w:val="21"/>
                </w:rPr>
                <w:delText xml:space="preserve">    }</w:delText>
              </w:r>
            </w:del>
          </w:p>
          <w:p w14:paraId="3471FD5A" w14:textId="77777777" w:rsidR="00ED1509" w:rsidRPr="007520B6" w:rsidDel="008B6AF4" w:rsidRDefault="00ED1509">
            <w:pPr>
              <w:pStyle w:val="Heading1Numbered"/>
              <w:rPr>
                <w:del w:id="6535" w:author="Donovan Goode" w:date="2018-11-09T10:04:00Z"/>
                <w:rFonts w:ascii="Consolas" w:eastAsia="Times New Roman" w:hAnsi="Consolas" w:cs="Times New Roman"/>
                <w:color w:val="D4D4D4"/>
                <w:sz w:val="21"/>
                <w:szCs w:val="21"/>
              </w:rPr>
              <w:pPrChange w:id="6536" w:author="Donovan Goode" w:date="2018-11-09T10:05:00Z">
                <w:pPr>
                  <w:shd w:val="clear" w:color="auto" w:fill="1E1E1E"/>
                  <w:spacing w:line="285" w:lineRule="atLeast"/>
                </w:pPr>
              </w:pPrChange>
            </w:pPr>
          </w:p>
          <w:p w14:paraId="1411223E" w14:textId="77777777" w:rsidR="00ED1509" w:rsidRPr="007520B6" w:rsidDel="008B6AF4" w:rsidRDefault="00ED1509">
            <w:pPr>
              <w:pStyle w:val="Heading1Numbered"/>
              <w:rPr>
                <w:del w:id="6537" w:author="Donovan Goode" w:date="2018-11-09T10:04:00Z"/>
                <w:rFonts w:ascii="Consolas" w:eastAsia="Times New Roman" w:hAnsi="Consolas" w:cs="Times New Roman"/>
                <w:color w:val="D4D4D4"/>
                <w:sz w:val="21"/>
                <w:szCs w:val="21"/>
              </w:rPr>
              <w:pPrChange w:id="6538" w:author="Donovan Goode" w:date="2018-11-09T10:05:00Z">
                <w:pPr>
                  <w:shd w:val="clear" w:color="auto" w:fill="1E1E1E"/>
                  <w:spacing w:line="285" w:lineRule="atLeast"/>
                </w:pPr>
              </w:pPrChange>
            </w:pPr>
            <w:del w:id="65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.section3</w:delText>
              </w:r>
              <w:r w:rsidRPr="007520B6" w:rsidDel="008B6AF4">
                <w:rPr>
                  <w:rFonts w:ascii="Consolas" w:eastAsia="Times New Roman" w:hAnsi="Consolas" w:cs="Times New Roman"/>
                  <w:color w:val="D4D4D4"/>
                  <w:sz w:val="21"/>
                  <w:szCs w:val="21"/>
                </w:rPr>
                <w:delText xml:space="preserve"> {</w:delText>
              </w:r>
            </w:del>
          </w:p>
          <w:p w14:paraId="705B4F01" w14:textId="77777777" w:rsidR="00ED1509" w:rsidRPr="007520B6" w:rsidDel="008B6AF4" w:rsidRDefault="00ED1509">
            <w:pPr>
              <w:pStyle w:val="Heading1Numbered"/>
              <w:rPr>
                <w:del w:id="6540" w:author="Donovan Goode" w:date="2018-11-09T10:04:00Z"/>
                <w:rFonts w:ascii="Consolas" w:eastAsia="Times New Roman" w:hAnsi="Consolas" w:cs="Times New Roman"/>
                <w:color w:val="D4D4D4"/>
                <w:sz w:val="21"/>
                <w:szCs w:val="21"/>
              </w:rPr>
              <w:pPrChange w:id="6541" w:author="Donovan Goode" w:date="2018-11-09T10:05:00Z">
                <w:pPr>
                  <w:shd w:val="clear" w:color="auto" w:fill="1E1E1E"/>
                  <w:spacing w:line="285" w:lineRule="atLeast"/>
                </w:pPr>
              </w:pPrChange>
            </w:pPr>
            <w:del w:id="65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79F2D930" w14:textId="77777777" w:rsidR="00ED1509" w:rsidRPr="007520B6" w:rsidDel="008B6AF4" w:rsidRDefault="00ED1509">
            <w:pPr>
              <w:pStyle w:val="Heading1Numbered"/>
              <w:rPr>
                <w:del w:id="6543" w:author="Donovan Goode" w:date="2018-11-09T10:04:00Z"/>
                <w:rFonts w:ascii="Consolas" w:eastAsia="Times New Roman" w:hAnsi="Consolas" w:cs="Times New Roman"/>
                <w:color w:val="D4D4D4"/>
                <w:sz w:val="21"/>
                <w:szCs w:val="21"/>
              </w:rPr>
              <w:pPrChange w:id="6544" w:author="Donovan Goode" w:date="2018-11-09T10:05:00Z">
                <w:pPr>
                  <w:shd w:val="clear" w:color="auto" w:fill="1E1E1E"/>
                  <w:spacing w:line="285" w:lineRule="atLeast"/>
                </w:pPr>
              </w:pPrChange>
            </w:pPr>
            <w:del w:id="65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139px</w:delText>
              </w:r>
              <w:r w:rsidRPr="007520B6" w:rsidDel="008B6AF4">
                <w:rPr>
                  <w:rFonts w:ascii="Consolas" w:eastAsia="Times New Roman" w:hAnsi="Consolas" w:cs="Times New Roman"/>
                  <w:color w:val="D4D4D4"/>
                  <w:sz w:val="21"/>
                  <w:szCs w:val="21"/>
                </w:rPr>
                <w:delText>;</w:delText>
              </w:r>
            </w:del>
          </w:p>
          <w:p w14:paraId="74830224" w14:textId="77777777" w:rsidR="00ED1509" w:rsidRPr="007520B6" w:rsidDel="008B6AF4" w:rsidRDefault="00ED1509">
            <w:pPr>
              <w:pStyle w:val="Heading1Numbered"/>
              <w:rPr>
                <w:del w:id="6546" w:author="Donovan Goode" w:date="2018-11-09T10:04:00Z"/>
                <w:rFonts w:ascii="Consolas" w:eastAsia="Times New Roman" w:hAnsi="Consolas" w:cs="Times New Roman"/>
                <w:color w:val="D4D4D4"/>
                <w:sz w:val="21"/>
                <w:szCs w:val="21"/>
              </w:rPr>
              <w:pPrChange w:id="6547" w:author="Donovan Goode" w:date="2018-11-09T10:05:00Z">
                <w:pPr>
                  <w:shd w:val="clear" w:color="auto" w:fill="1E1E1E"/>
                  <w:spacing w:line="285" w:lineRule="atLeast"/>
                </w:pPr>
              </w:pPrChange>
            </w:pPr>
            <w:del w:id="65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0F61B15" w14:textId="77777777" w:rsidR="00ED1509" w:rsidRPr="007520B6" w:rsidDel="008B6AF4" w:rsidRDefault="00ED1509">
            <w:pPr>
              <w:pStyle w:val="Heading1Numbered"/>
              <w:rPr>
                <w:del w:id="6549" w:author="Donovan Goode" w:date="2018-11-09T10:04:00Z"/>
                <w:rFonts w:ascii="Consolas" w:eastAsia="Times New Roman" w:hAnsi="Consolas" w:cs="Times New Roman"/>
                <w:color w:val="D4D4D4"/>
                <w:sz w:val="21"/>
                <w:szCs w:val="21"/>
              </w:rPr>
              <w:pPrChange w:id="6550" w:author="Donovan Goode" w:date="2018-11-09T10:05:00Z">
                <w:pPr>
                  <w:shd w:val="clear" w:color="auto" w:fill="1E1E1E"/>
                  <w:spacing w:line="285" w:lineRule="atLeast"/>
                </w:pPr>
              </w:pPrChange>
            </w:pPr>
            <w:del w:id="65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5C79E625" w14:textId="77777777" w:rsidR="00ED1509" w:rsidRPr="007520B6" w:rsidDel="008B6AF4" w:rsidRDefault="00ED1509">
            <w:pPr>
              <w:pStyle w:val="Heading1Numbered"/>
              <w:rPr>
                <w:del w:id="6552" w:author="Donovan Goode" w:date="2018-11-09T10:04:00Z"/>
                <w:rFonts w:ascii="Consolas" w:eastAsia="Times New Roman" w:hAnsi="Consolas" w:cs="Times New Roman"/>
                <w:color w:val="D4D4D4"/>
                <w:sz w:val="21"/>
                <w:szCs w:val="21"/>
              </w:rPr>
              <w:pPrChange w:id="6553" w:author="Donovan Goode" w:date="2018-11-09T10:05:00Z">
                <w:pPr>
                  <w:shd w:val="clear" w:color="auto" w:fill="1E1E1E"/>
                  <w:spacing w:line="285" w:lineRule="atLeast"/>
                </w:pPr>
              </w:pPrChange>
            </w:pPr>
            <w:del w:id="65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4B7EFA66" w14:textId="77777777" w:rsidR="00ED1509" w:rsidRPr="007520B6" w:rsidDel="008B6AF4" w:rsidRDefault="00ED1509">
            <w:pPr>
              <w:pStyle w:val="Heading1Numbered"/>
              <w:rPr>
                <w:del w:id="6555" w:author="Donovan Goode" w:date="2018-11-09T10:04:00Z"/>
                <w:rFonts w:ascii="Consolas" w:eastAsia="Times New Roman" w:hAnsi="Consolas" w:cs="Times New Roman"/>
                <w:color w:val="D4D4D4"/>
                <w:sz w:val="21"/>
                <w:szCs w:val="21"/>
              </w:rPr>
              <w:pPrChange w:id="6556" w:author="Donovan Goode" w:date="2018-11-09T10:05:00Z">
                <w:pPr>
                  <w:shd w:val="clear" w:color="auto" w:fill="1E1E1E"/>
                  <w:spacing w:line="285" w:lineRule="atLeast"/>
                </w:pPr>
              </w:pPrChange>
            </w:pPr>
            <w:del w:id="6557" w:author="Donovan Goode" w:date="2018-11-09T10:04:00Z">
              <w:r w:rsidRPr="007520B6" w:rsidDel="008B6AF4">
                <w:rPr>
                  <w:rFonts w:ascii="Consolas" w:eastAsia="Times New Roman" w:hAnsi="Consolas" w:cs="Times New Roman"/>
                  <w:color w:val="D4D4D4"/>
                  <w:sz w:val="21"/>
                  <w:szCs w:val="21"/>
                </w:rPr>
                <w:delText xml:space="preserve">    }</w:delText>
              </w:r>
            </w:del>
          </w:p>
          <w:p w14:paraId="6158F68A" w14:textId="77777777" w:rsidR="00ED1509" w:rsidRPr="007520B6" w:rsidDel="008B6AF4" w:rsidRDefault="00ED1509">
            <w:pPr>
              <w:pStyle w:val="Heading1Numbered"/>
              <w:rPr>
                <w:del w:id="6558" w:author="Donovan Goode" w:date="2018-11-09T10:04:00Z"/>
                <w:rFonts w:ascii="Consolas" w:eastAsia="Times New Roman" w:hAnsi="Consolas" w:cs="Times New Roman"/>
                <w:color w:val="D4D4D4"/>
                <w:sz w:val="21"/>
                <w:szCs w:val="21"/>
              </w:rPr>
              <w:pPrChange w:id="6559" w:author="Donovan Goode" w:date="2018-11-09T10:05:00Z">
                <w:pPr>
                  <w:shd w:val="clear" w:color="auto" w:fill="1E1E1E"/>
                  <w:spacing w:after="240" w:line="285" w:lineRule="atLeast"/>
                </w:pPr>
              </w:pPrChange>
            </w:pPr>
            <w:del w:id="6560" w:author="Donovan Goode" w:date="2018-11-09T10:04:00Z">
              <w:r w:rsidRPr="007520B6" w:rsidDel="008B6AF4">
                <w:rPr>
                  <w:rFonts w:ascii="Consolas" w:eastAsia="Times New Roman" w:hAnsi="Consolas" w:cs="Times New Roman"/>
                  <w:color w:val="D4D4D4"/>
                  <w:sz w:val="21"/>
                  <w:szCs w:val="21"/>
                </w:rPr>
                <w:br/>
              </w:r>
              <w:r w:rsidRPr="007520B6" w:rsidDel="008B6AF4">
                <w:rPr>
                  <w:rFonts w:ascii="Consolas" w:eastAsia="Times New Roman" w:hAnsi="Consolas" w:cs="Times New Roman"/>
                  <w:color w:val="D4D4D4"/>
                  <w:sz w:val="21"/>
                  <w:szCs w:val="21"/>
                </w:rPr>
                <w:br/>
              </w:r>
              <w:r w:rsidRPr="007520B6" w:rsidDel="008B6AF4">
                <w:rPr>
                  <w:rFonts w:ascii="Consolas" w:eastAsia="Times New Roman" w:hAnsi="Consolas" w:cs="Times New Roman"/>
                  <w:color w:val="D4D4D4"/>
                  <w:sz w:val="21"/>
                  <w:szCs w:val="21"/>
                </w:rPr>
                <w:br/>
              </w:r>
            </w:del>
          </w:p>
          <w:p w14:paraId="2CF70405" w14:textId="77777777" w:rsidR="00ED1509" w:rsidRPr="007520B6" w:rsidDel="008B6AF4" w:rsidRDefault="00ED1509">
            <w:pPr>
              <w:pStyle w:val="Heading1Numbered"/>
              <w:rPr>
                <w:del w:id="6561" w:author="Donovan Goode" w:date="2018-11-09T10:04:00Z"/>
                <w:rFonts w:ascii="Consolas" w:eastAsia="Times New Roman" w:hAnsi="Consolas" w:cs="Times New Roman"/>
                <w:color w:val="D4D4D4"/>
                <w:sz w:val="21"/>
                <w:szCs w:val="21"/>
              </w:rPr>
              <w:pPrChange w:id="6562" w:author="Donovan Goode" w:date="2018-11-09T10:05:00Z">
                <w:pPr>
                  <w:shd w:val="clear" w:color="auto" w:fill="1E1E1E"/>
                  <w:spacing w:line="285" w:lineRule="atLeast"/>
                </w:pPr>
              </w:pPrChange>
            </w:pPr>
            <w:del w:id="65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a</w:delText>
              </w:r>
              <w:r w:rsidRPr="007520B6" w:rsidDel="008B6AF4">
                <w:rPr>
                  <w:rFonts w:ascii="Consolas" w:eastAsia="Times New Roman" w:hAnsi="Consolas" w:cs="Times New Roman"/>
                  <w:color w:val="D4D4D4"/>
                  <w:sz w:val="21"/>
                  <w:szCs w:val="21"/>
                </w:rPr>
                <w:delText xml:space="preserve"> {</w:delText>
              </w:r>
            </w:del>
          </w:p>
          <w:p w14:paraId="1B61FF46" w14:textId="77777777" w:rsidR="00ED1509" w:rsidRPr="007520B6" w:rsidDel="008B6AF4" w:rsidRDefault="00ED1509">
            <w:pPr>
              <w:pStyle w:val="Heading1Numbered"/>
              <w:rPr>
                <w:del w:id="6564" w:author="Donovan Goode" w:date="2018-11-09T10:04:00Z"/>
                <w:rFonts w:ascii="Consolas" w:eastAsia="Times New Roman" w:hAnsi="Consolas" w:cs="Times New Roman"/>
                <w:color w:val="D4D4D4"/>
                <w:sz w:val="21"/>
                <w:szCs w:val="21"/>
              </w:rPr>
              <w:pPrChange w:id="6565" w:author="Donovan Goode" w:date="2018-11-09T10:05:00Z">
                <w:pPr>
                  <w:shd w:val="clear" w:color="auto" w:fill="1E1E1E"/>
                  <w:spacing w:line="285" w:lineRule="atLeast"/>
                </w:pPr>
              </w:pPrChange>
            </w:pPr>
            <w:del w:id="65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w:delText>
              </w:r>
              <w:r w:rsidRPr="007520B6" w:rsidDel="008B6AF4">
                <w:rPr>
                  <w:rFonts w:ascii="Consolas" w:eastAsia="Times New Roman" w:hAnsi="Consolas" w:cs="Times New Roman"/>
                  <w:color w:val="D4D4D4"/>
                  <w:sz w:val="21"/>
                  <w:szCs w:val="21"/>
                </w:rPr>
                <w:delText>;</w:delText>
              </w:r>
            </w:del>
          </w:p>
          <w:p w14:paraId="198AD089" w14:textId="77777777" w:rsidR="00ED1509" w:rsidRPr="007520B6" w:rsidDel="008B6AF4" w:rsidRDefault="00ED1509">
            <w:pPr>
              <w:pStyle w:val="Heading1Numbered"/>
              <w:rPr>
                <w:del w:id="6567" w:author="Donovan Goode" w:date="2018-11-09T10:04:00Z"/>
                <w:rFonts w:ascii="Consolas" w:eastAsia="Times New Roman" w:hAnsi="Consolas" w:cs="Times New Roman"/>
                <w:color w:val="D4D4D4"/>
                <w:sz w:val="21"/>
                <w:szCs w:val="21"/>
              </w:rPr>
              <w:pPrChange w:id="6568" w:author="Donovan Goode" w:date="2018-11-09T10:05:00Z">
                <w:pPr>
                  <w:shd w:val="clear" w:color="auto" w:fill="1E1E1E"/>
                  <w:spacing w:line="285" w:lineRule="atLeast"/>
                </w:pPr>
              </w:pPrChange>
            </w:pPr>
            <w:del w:id="65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D6EE2C5" w14:textId="77777777" w:rsidR="00ED1509" w:rsidRPr="007520B6" w:rsidDel="008B6AF4" w:rsidRDefault="00ED1509">
            <w:pPr>
              <w:pStyle w:val="Heading1Numbered"/>
              <w:rPr>
                <w:del w:id="6570" w:author="Donovan Goode" w:date="2018-11-09T10:04:00Z"/>
                <w:rFonts w:ascii="Consolas" w:eastAsia="Times New Roman" w:hAnsi="Consolas" w:cs="Times New Roman"/>
                <w:color w:val="D4D4D4"/>
                <w:sz w:val="21"/>
                <w:szCs w:val="21"/>
              </w:rPr>
              <w:pPrChange w:id="6571" w:author="Donovan Goode" w:date="2018-11-09T10:05:00Z">
                <w:pPr>
                  <w:shd w:val="clear" w:color="auto" w:fill="1E1E1E"/>
                  <w:spacing w:line="285" w:lineRule="atLeast"/>
                </w:pPr>
              </w:pPrChange>
            </w:pPr>
            <w:del w:id="65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21FE98F4" w14:textId="77777777" w:rsidR="00ED1509" w:rsidRPr="007520B6" w:rsidDel="008B6AF4" w:rsidRDefault="00ED1509">
            <w:pPr>
              <w:pStyle w:val="Heading1Numbered"/>
              <w:rPr>
                <w:del w:id="6573" w:author="Donovan Goode" w:date="2018-11-09T10:04:00Z"/>
                <w:rFonts w:ascii="Consolas" w:eastAsia="Times New Roman" w:hAnsi="Consolas" w:cs="Times New Roman"/>
                <w:color w:val="D4D4D4"/>
                <w:sz w:val="21"/>
                <w:szCs w:val="21"/>
              </w:rPr>
              <w:pPrChange w:id="6574" w:author="Donovan Goode" w:date="2018-11-09T10:05:00Z">
                <w:pPr>
                  <w:shd w:val="clear" w:color="auto" w:fill="1E1E1E"/>
                  <w:spacing w:line="285" w:lineRule="atLeast"/>
                </w:pPr>
              </w:pPrChange>
            </w:pPr>
            <w:del w:id="65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#74777a</w:delText>
              </w:r>
              <w:r w:rsidRPr="007520B6" w:rsidDel="008B6AF4">
                <w:rPr>
                  <w:rFonts w:ascii="Consolas" w:eastAsia="Times New Roman" w:hAnsi="Consolas" w:cs="Times New Roman"/>
                  <w:color w:val="D4D4D4"/>
                  <w:sz w:val="21"/>
                  <w:szCs w:val="21"/>
                </w:rPr>
                <w:delText>;</w:delText>
              </w:r>
            </w:del>
          </w:p>
          <w:p w14:paraId="3F3E8602" w14:textId="77777777" w:rsidR="00ED1509" w:rsidRPr="007520B6" w:rsidDel="008B6AF4" w:rsidRDefault="00ED1509">
            <w:pPr>
              <w:pStyle w:val="Heading1Numbered"/>
              <w:rPr>
                <w:del w:id="6576" w:author="Donovan Goode" w:date="2018-11-09T10:04:00Z"/>
                <w:rFonts w:ascii="Consolas" w:eastAsia="Times New Roman" w:hAnsi="Consolas" w:cs="Times New Roman"/>
                <w:color w:val="D4D4D4"/>
                <w:sz w:val="21"/>
                <w:szCs w:val="21"/>
              </w:rPr>
              <w:pPrChange w:id="6577" w:author="Donovan Goode" w:date="2018-11-09T10:05:00Z">
                <w:pPr>
                  <w:shd w:val="clear" w:color="auto" w:fill="1E1E1E"/>
                  <w:spacing w:line="285" w:lineRule="atLeast"/>
                </w:pPr>
              </w:pPrChange>
            </w:pPr>
            <w:del w:id="65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#8e9192</w:delText>
              </w:r>
              <w:r w:rsidRPr="007520B6" w:rsidDel="008B6AF4">
                <w:rPr>
                  <w:rFonts w:ascii="Consolas" w:eastAsia="Times New Roman" w:hAnsi="Consolas" w:cs="Times New Roman"/>
                  <w:color w:val="D4D4D4"/>
                  <w:sz w:val="21"/>
                  <w:szCs w:val="21"/>
                </w:rPr>
                <w:delText>;</w:delText>
              </w:r>
            </w:del>
          </w:p>
          <w:p w14:paraId="5CA7CB7F" w14:textId="77777777" w:rsidR="00ED1509" w:rsidRPr="007520B6" w:rsidDel="008B6AF4" w:rsidRDefault="00ED1509">
            <w:pPr>
              <w:pStyle w:val="Heading1Numbered"/>
              <w:rPr>
                <w:del w:id="6579" w:author="Donovan Goode" w:date="2018-11-09T10:04:00Z"/>
                <w:rFonts w:ascii="Consolas" w:eastAsia="Times New Roman" w:hAnsi="Consolas" w:cs="Times New Roman"/>
                <w:color w:val="D4D4D4"/>
                <w:sz w:val="21"/>
                <w:szCs w:val="21"/>
              </w:rPr>
              <w:pPrChange w:id="6580" w:author="Donovan Goode" w:date="2018-11-09T10:05:00Z">
                <w:pPr>
                  <w:shd w:val="clear" w:color="auto" w:fill="1E1E1E"/>
                  <w:spacing w:line="285" w:lineRule="atLeast"/>
                </w:pPr>
              </w:pPrChange>
            </w:pPr>
            <w:del w:id="65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w:delText>
              </w:r>
            </w:del>
          </w:p>
          <w:p w14:paraId="2C36BFFF" w14:textId="77777777" w:rsidR="00ED1509" w:rsidRPr="007520B6" w:rsidDel="008B6AF4" w:rsidRDefault="00ED1509">
            <w:pPr>
              <w:pStyle w:val="Heading1Numbered"/>
              <w:rPr>
                <w:del w:id="6582" w:author="Donovan Goode" w:date="2018-11-09T10:04:00Z"/>
                <w:rFonts w:ascii="Consolas" w:eastAsia="Times New Roman" w:hAnsi="Consolas" w:cs="Times New Roman"/>
                <w:color w:val="D4D4D4"/>
                <w:sz w:val="21"/>
                <w:szCs w:val="21"/>
              </w:rPr>
              <w:pPrChange w:id="6583" w:author="Donovan Goode" w:date="2018-11-09T10:05:00Z">
                <w:pPr>
                  <w:shd w:val="clear" w:color="auto" w:fill="1E1E1E"/>
                  <w:spacing w:line="285" w:lineRule="atLeast"/>
                </w:pPr>
              </w:pPrChange>
            </w:pPr>
          </w:p>
          <w:p w14:paraId="4B7072F3" w14:textId="77777777" w:rsidR="00ED1509" w:rsidRPr="007520B6" w:rsidDel="008B6AF4" w:rsidRDefault="00ED1509">
            <w:pPr>
              <w:pStyle w:val="Heading1Numbered"/>
              <w:rPr>
                <w:del w:id="6584" w:author="Donovan Goode" w:date="2018-11-09T10:04:00Z"/>
                <w:rFonts w:ascii="Consolas" w:eastAsia="Times New Roman" w:hAnsi="Consolas" w:cs="Times New Roman"/>
                <w:color w:val="D4D4D4"/>
                <w:sz w:val="21"/>
                <w:szCs w:val="21"/>
              </w:rPr>
              <w:pPrChange w:id="6585" w:author="Donovan Goode" w:date="2018-11-09T10:05:00Z">
                <w:pPr>
                  <w:shd w:val="clear" w:color="auto" w:fill="1E1E1E"/>
                  <w:spacing w:line="285" w:lineRule="atLeast"/>
                </w:pPr>
              </w:pPrChange>
            </w:pPr>
            <w:del w:id="6586" w:author="Donovan Goode" w:date="2018-11-09T10:04:00Z">
              <w:r w:rsidRPr="007520B6" w:rsidDel="008B6AF4">
                <w:rPr>
                  <w:rFonts w:ascii="Consolas" w:eastAsia="Times New Roman" w:hAnsi="Consolas" w:cs="Times New Roman"/>
                  <w:color w:val="D4D4D4"/>
                  <w:sz w:val="21"/>
                  <w:szCs w:val="21"/>
                </w:rPr>
                <w:delText xml:space="preserve">    }</w:delText>
              </w:r>
            </w:del>
          </w:p>
          <w:p w14:paraId="33F6C1E6" w14:textId="77777777" w:rsidR="00ED1509" w:rsidRPr="007520B6" w:rsidDel="008B6AF4" w:rsidRDefault="00ED1509">
            <w:pPr>
              <w:pStyle w:val="Heading1Numbered"/>
              <w:rPr>
                <w:del w:id="6587" w:author="Donovan Goode" w:date="2018-11-09T10:04:00Z"/>
                <w:rFonts w:ascii="Consolas" w:eastAsia="Times New Roman" w:hAnsi="Consolas" w:cs="Times New Roman"/>
                <w:color w:val="D4D4D4"/>
                <w:sz w:val="21"/>
                <w:szCs w:val="21"/>
              </w:rPr>
              <w:pPrChange w:id="6588" w:author="Donovan Goode" w:date="2018-11-09T10:05:00Z">
                <w:pPr>
                  <w:shd w:val="clear" w:color="auto" w:fill="1E1E1E"/>
                  <w:spacing w:line="285" w:lineRule="atLeast"/>
                </w:pPr>
              </w:pPrChange>
            </w:pPr>
          </w:p>
          <w:p w14:paraId="1C79646E" w14:textId="77777777" w:rsidR="00ED1509" w:rsidRPr="007520B6" w:rsidDel="008B6AF4" w:rsidRDefault="00ED1509">
            <w:pPr>
              <w:pStyle w:val="Heading1Numbered"/>
              <w:rPr>
                <w:del w:id="6589" w:author="Donovan Goode" w:date="2018-11-09T10:04:00Z"/>
                <w:rFonts w:ascii="Consolas" w:eastAsia="Times New Roman" w:hAnsi="Consolas" w:cs="Times New Roman"/>
                <w:color w:val="D4D4D4"/>
                <w:sz w:val="21"/>
                <w:szCs w:val="21"/>
              </w:rPr>
              <w:pPrChange w:id="6590" w:author="Donovan Goode" w:date="2018-11-09T10:05:00Z">
                <w:pPr>
                  <w:shd w:val="clear" w:color="auto" w:fill="1E1E1E"/>
                  <w:spacing w:line="285" w:lineRule="atLeast"/>
                </w:pPr>
              </w:pPrChange>
            </w:pPr>
            <w:del w:id="659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.section1 a</w:delText>
              </w:r>
              <w:r w:rsidRPr="007520B6" w:rsidDel="008B6AF4">
                <w:rPr>
                  <w:rFonts w:ascii="Consolas" w:eastAsia="Times New Roman" w:hAnsi="Consolas" w:cs="Times New Roman"/>
                  <w:color w:val="D4D4D4"/>
                  <w:sz w:val="21"/>
                  <w:szCs w:val="21"/>
                </w:rPr>
                <w:delText xml:space="preserve"> {</w:delText>
              </w:r>
            </w:del>
          </w:p>
          <w:p w14:paraId="780E9B8F" w14:textId="77777777" w:rsidR="00ED1509" w:rsidRPr="007520B6" w:rsidDel="008B6AF4" w:rsidRDefault="00ED1509">
            <w:pPr>
              <w:pStyle w:val="Heading1Numbered"/>
              <w:rPr>
                <w:del w:id="6592" w:author="Donovan Goode" w:date="2018-11-09T10:04:00Z"/>
                <w:rFonts w:ascii="Consolas" w:eastAsia="Times New Roman" w:hAnsi="Consolas" w:cs="Times New Roman"/>
                <w:color w:val="D4D4D4"/>
                <w:sz w:val="21"/>
                <w:szCs w:val="21"/>
              </w:rPr>
              <w:pPrChange w:id="6593" w:author="Donovan Goode" w:date="2018-11-09T10:05:00Z">
                <w:pPr>
                  <w:shd w:val="clear" w:color="auto" w:fill="1E1E1E"/>
                  <w:spacing w:line="285" w:lineRule="atLeast"/>
                </w:pPr>
              </w:pPrChange>
            </w:pPr>
            <w:del w:id="659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#e9c997</w:delText>
              </w:r>
              <w:r w:rsidRPr="007520B6" w:rsidDel="008B6AF4">
                <w:rPr>
                  <w:rFonts w:ascii="Consolas" w:eastAsia="Times New Roman" w:hAnsi="Consolas" w:cs="Times New Roman"/>
                  <w:color w:val="D4D4D4"/>
                  <w:sz w:val="21"/>
                  <w:szCs w:val="21"/>
                </w:rPr>
                <w:delText>;</w:delText>
              </w:r>
            </w:del>
          </w:p>
          <w:p w14:paraId="6372C7B7" w14:textId="77777777" w:rsidR="00ED1509" w:rsidRPr="007520B6" w:rsidDel="008B6AF4" w:rsidRDefault="00ED1509">
            <w:pPr>
              <w:pStyle w:val="Heading1Numbered"/>
              <w:rPr>
                <w:del w:id="6595" w:author="Donovan Goode" w:date="2018-11-09T10:04:00Z"/>
                <w:rFonts w:ascii="Consolas" w:eastAsia="Times New Roman" w:hAnsi="Consolas" w:cs="Times New Roman"/>
                <w:color w:val="D4D4D4"/>
                <w:sz w:val="21"/>
                <w:szCs w:val="21"/>
              </w:rPr>
              <w:pPrChange w:id="6596" w:author="Donovan Goode" w:date="2018-11-09T10:05:00Z">
                <w:pPr>
                  <w:shd w:val="clear" w:color="auto" w:fill="1E1E1E"/>
                  <w:spacing w:line="285" w:lineRule="atLeast"/>
                </w:pPr>
              </w:pPrChange>
            </w:pPr>
            <w:del w:id="6597" w:author="Donovan Goode" w:date="2018-11-09T10:04:00Z">
              <w:r w:rsidRPr="007520B6" w:rsidDel="008B6AF4">
                <w:rPr>
                  <w:rFonts w:ascii="Consolas" w:eastAsia="Times New Roman" w:hAnsi="Consolas" w:cs="Times New Roman"/>
                  <w:color w:val="D4D4D4"/>
                  <w:sz w:val="21"/>
                  <w:szCs w:val="21"/>
                </w:rPr>
                <w:delText xml:space="preserve">    }</w:delText>
              </w:r>
            </w:del>
          </w:p>
          <w:p w14:paraId="4564A09B" w14:textId="77777777" w:rsidR="00ED1509" w:rsidRPr="007520B6" w:rsidDel="008B6AF4" w:rsidRDefault="00ED1509">
            <w:pPr>
              <w:pStyle w:val="Heading1Numbered"/>
              <w:rPr>
                <w:del w:id="6598" w:author="Donovan Goode" w:date="2018-11-09T10:04:00Z"/>
                <w:rFonts w:ascii="Consolas" w:eastAsia="Times New Roman" w:hAnsi="Consolas" w:cs="Times New Roman"/>
                <w:color w:val="D4D4D4"/>
                <w:sz w:val="21"/>
                <w:szCs w:val="21"/>
              </w:rPr>
              <w:pPrChange w:id="6599" w:author="Donovan Goode" w:date="2018-11-09T10:05:00Z">
                <w:pPr>
                  <w:shd w:val="clear" w:color="auto" w:fill="1E1E1E"/>
                  <w:spacing w:line="285" w:lineRule="atLeast"/>
                </w:pPr>
              </w:pPrChange>
            </w:pPr>
          </w:p>
          <w:p w14:paraId="40722E14" w14:textId="77777777" w:rsidR="00ED1509" w:rsidRPr="007520B6" w:rsidDel="008B6AF4" w:rsidRDefault="00ED1509">
            <w:pPr>
              <w:pStyle w:val="Heading1Numbered"/>
              <w:rPr>
                <w:del w:id="6600" w:author="Donovan Goode" w:date="2018-11-09T10:04:00Z"/>
                <w:rFonts w:ascii="Consolas" w:eastAsia="Times New Roman" w:hAnsi="Consolas" w:cs="Times New Roman"/>
                <w:color w:val="D4D4D4"/>
                <w:sz w:val="21"/>
                <w:szCs w:val="21"/>
              </w:rPr>
              <w:pPrChange w:id="6601" w:author="Donovan Goode" w:date="2018-11-09T10:05:00Z">
                <w:pPr>
                  <w:shd w:val="clear" w:color="auto" w:fill="1E1E1E"/>
                  <w:spacing w:line="285" w:lineRule="atLeast"/>
                </w:pPr>
              </w:pPrChange>
            </w:pPr>
            <w:del w:id="66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.section1 a:hover,</w:delText>
              </w:r>
            </w:del>
          </w:p>
          <w:p w14:paraId="775E91F3" w14:textId="77777777" w:rsidR="00ED1509" w:rsidRPr="007520B6" w:rsidDel="008B6AF4" w:rsidRDefault="00ED1509">
            <w:pPr>
              <w:pStyle w:val="Heading1Numbered"/>
              <w:rPr>
                <w:del w:id="6603" w:author="Donovan Goode" w:date="2018-11-09T10:04:00Z"/>
                <w:rFonts w:ascii="Consolas" w:eastAsia="Times New Roman" w:hAnsi="Consolas" w:cs="Times New Roman"/>
                <w:color w:val="D4D4D4"/>
                <w:sz w:val="21"/>
                <w:szCs w:val="21"/>
              </w:rPr>
              <w:pPrChange w:id="6604" w:author="Donovan Goode" w:date="2018-11-09T10:05:00Z">
                <w:pPr>
                  <w:shd w:val="clear" w:color="auto" w:fill="1E1E1E"/>
                  <w:spacing w:line="285" w:lineRule="atLeast"/>
                </w:pPr>
              </w:pPrChange>
            </w:pPr>
            <w:del w:id="6605" w:author="Donovan Goode" w:date="2018-11-09T10:04:00Z">
              <w:r w:rsidRPr="007520B6" w:rsidDel="008B6AF4">
                <w:rPr>
                  <w:rFonts w:ascii="Consolas" w:eastAsia="Times New Roman" w:hAnsi="Consolas" w:cs="Times New Roman"/>
                  <w:color w:val="D7BA7D"/>
                  <w:sz w:val="21"/>
                  <w:szCs w:val="21"/>
                </w:rPr>
                <w:delText xml:space="preserve">    #w3_orgchart_nav .section1 a.selected</w:delText>
              </w:r>
              <w:r w:rsidRPr="007520B6" w:rsidDel="008B6AF4">
                <w:rPr>
                  <w:rFonts w:ascii="Consolas" w:eastAsia="Times New Roman" w:hAnsi="Consolas" w:cs="Times New Roman"/>
                  <w:color w:val="D4D4D4"/>
                  <w:sz w:val="21"/>
                  <w:szCs w:val="21"/>
                </w:rPr>
                <w:delText xml:space="preserve"> {</w:delText>
              </w:r>
            </w:del>
          </w:p>
          <w:p w14:paraId="02120B92" w14:textId="77777777" w:rsidR="00ED1509" w:rsidRPr="007520B6" w:rsidDel="008B6AF4" w:rsidRDefault="00ED1509">
            <w:pPr>
              <w:pStyle w:val="Heading1Numbered"/>
              <w:rPr>
                <w:del w:id="6606" w:author="Donovan Goode" w:date="2018-11-09T10:04:00Z"/>
                <w:rFonts w:ascii="Consolas" w:eastAsia="Times New Roman" w:hAnsi="Consolas" w:cs="Times New Roman"/>
                <w:color w:val="D4D4D4"/>
                <w:sz w:val="21"/>
                <w:szCs w:val="21"/>
              </w:rPr>
              <w:pPrChange w:id="6607" w:author="Donovan Goode" w:date="2018-11-09T10:05:00Z">
                <w:pPr>
                  <w:shd w:val="clear" w:color="auto" w:fill="1E1E1E"/>
                  <w:spacing w:line="285" w:lineRule="atLeast"/>
                </w:pPr>
              </w:pPrChange>
            </w:pPr>
            <w:del w:id="660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#de9f44</w:delText>
              </w:r>
              <w:r w:rsidRPr="007520B6" w:rsidDel="008B6AF4">
                <w:rPr>
                  <w:rFonts w:ascii="Consolas" w:eastAsia="Times New Roman" w:hAnsi="Consolas" w:cs="Times New Roman"/>
                  <w:color w:val="D4D4D4"/>
                  <w:sz w:val="21"/>
                  <w:szCs w:val="21"/>
                </w:rPr>
                <w:delText>;</w:delText>
              </w:r>
            </w:del>
          </w:p>
          <w:p w14:paraId="09528FEC" w14:textId="77777777" w:rsidR="00ED1509" w:rsidRPr="007520B6" w:rsidDel="008B6AF4" w:rsidRDefault="00ED1509">
            <w:pPr>
              <w:pStyle w:val="Heading1Numbered"/>
              <w:rPr>
                <w:del w:id="6609" w:author="Donovan Goode" w:date="2018-11-09T10:04:00Z"/>
                <w:rFonts w:ascii="Consolas" w:eastAsia="Times New Roman" w:hAnsi="Consolas" w:cs="Times New Roman"/>
                <w:color w:val="D4D4D4"/>
                <w:sz w:val="21"/>
                <w:szCs w:val="21"/>
              </w:rPr>
              <w:pPrChange w:id="6610" w:author="Donovan Goode" w:date="2018-11-09T10:05:00Z">
                <w:pPr>
                  <w:shd w:val="clear" w:color="auto" w:fill="1E1E1E"/>
                  <w:spacing w:line="285" w:lineRule="atLeast"/>
                </w:pPr>
              </w:pPrChange>
            </w:pPr>
            <w:del w:id="66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3F6806D6" w14:textId="77777777" w:rsidR="00ED1509" w:rsidRPr="007520B6" w:rsidDel="008B6AF4" w:rsidRDefault="00ED1509">
            <w:pPr>
              <w:pStyle w:val="Heading1Numbered"/>
              <w:rPr>
                <w:del w:id="6612" w:author="Donovan Goode" w:date="2018-11-09T10:04:00Z"/>
                <w:rFonts w:ascii="Consolas" w:eastAsia="Times New Roman" w:hAnsi="Consolas" w:cs="Times New Roman"/>
                <w:color w:val="D4D4D4"/>
                <w:sz w:val="21"/>
                <w:szCs w:val="21"/>
              </w:rPr>
              <w:pPrChange w:id="6613" w:author="Donovan Goode" w:date="2018-11-09T10:05:00Z">
                <w:pPr>
                  <w:shd w:val="clear" w:color="auto" w:fill="1E1E1E"/>
                  <w:spacing w:line="285" w:lineRule="atLeast"/>
                </w:pPr>
              </w:pPrChange>
            </w:pPr>
            <w:del w:id="6614" w:author="Donovan Goode" w:date="2018-11-09T10:04:00Z">
              <w:r w:rsidRPr="007520B6" w:rsidDel="008B6AF4">
                <w:rPr>
                  <w:rFonts w:ascii="Consolas" w:eastAsia="Times New Roman" w:hAnsi="Consolas" w:cs="Times New Roman"/>
                  <w:color w:val="D4D4D4"/>
                  <w:sz w:val="21"/>
                  <w:szCs w:val="21"/>
                </w:rPr>
                <w:delText xml:space="preserve">    }</w:delText>
              </w:r>
            </w:del>
          </w:p>
          <w:p w14:paraId="14DB0FC2" w14:textId="77777777" w:rsidR="00ED1509" w:rsidRPr="007520B6" w:rsidDel="008B6AF4" w:rsidRDefault="00ED1509">
            <w:pPr>
              <w:pStyle w:val="Heading1Numbered"/>
              <w:rPr>
                <w:del w:id="6615" w:author="Donovan Goode" w:date="2018-11-09T10:04:00Z"/>
                <w:rFonts w:ascii="Consolas" w:eastAsia="Times New Roman" w:hAnsi="Consolas" w:cs="Times New Roman"/>
                <w:color w:val="D4D4D4"/>
                <w:sz w:val="21"/>
                <w:szCs w:val="21"/>
              </w:rPr>
              <w:pPrChange w:id="6616" w:author="Donovan Goode" w:date="2018-11-09T10:05:00Z">
                <w:pPr>
                  <w:shd w:val="clear" w:color="auto" w:fill="1E1E1E"/>
                  <w:spacing w:after="240" w:line="285" w:lineRule="atLeast"/>
                </w:pPr>
              </w:pPrChange>
            </w:pPr>
          </w:p>
          <w:p w14:paraId="32F84FBB" w14:textId="77777777" w:rsidR="00ED1509" w:rsidRPr="007520B6" w:rsidDel="008B6AF4" w:rsidRDefault="00ED1509">
            <w:pPr>
              <w:pStyle w:val="Heading1Numbered"/>
              <w:rPr>
                <w:del w:id="6617" w:author="Donovan Goode" w:date="2018-11-09T10:04:00Z"/>
                <w:rFonts w:ascii="Consolas" w:eastAsia="Times New Roman" w:hAnsi="Consolas" w:cs="Times New Roman"/>
                <w:color w:val="D4D4D4"/>
                <w:sz w:val="21"/>
                <w:szCs w:val="21"/>
              </w:rPr>
              <w:pPrChange w:id="6618" w:author="Donovan Goode" w:date="2018-11-09T10:05:00Z">
                <w:pPr>
                  <w:shd w:val="clear" w:color="auto" w:fill="1E1E1E"/>
                  <w:spacing w:line="285" w:lineRule="atLeast"/>
                </w:pPr>
              </w:pPrChange>
            </w:pPr>
            <w:del w:id="66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.section2 a</w:delText>
              </w:r>
              <w:r w:rsidRPr="007520B6" w:rsidDel="008B6AF4">
                <w:rPr>
                  <w:rFonts w:ascii="Consolas" w:eastAsia="Times New Roman" w:hAnsi="Consolas" w:cs="Times New Roman"/>
                  <w:color w:val="D4D4D4"/>
                  <w:sz w:val="21"/>
                  <w:szCs w:val="21"/>
                </w:rPr>
                <w:delText xml:space="preserve"> {</w:delText>
              </w:r>
            </w:del>
          </w:p>
          <w:p w14:paraId="7B1792FE" w14:textId="77777777" w:rsidR="00ED1509" w:rsidRPr="007520B6" w:rsidDel="008B6AF4" w:rsidRDefault="00ED1509">
            <w:pPr>
              <w:pStyle w:val="Heading1Numbered"/>
              <w:rPr>
                <w:del w:id="6620" w:author="Donovan Goode" w:date="2018-11-09T10:04:00Z"/>
                <w:rFonts w:ascii="Consolas" w:eastAsia="Times New Roman" w:hAnsi="Consolas" w:cs="Times New Roman"/>
                <w:color w:val="D4D4D4"/>
                <w:sz w:val="21"/>
                <w:szCs w:val="21"/>
              </w:rPr>
              <w:pPrChange w:id="6621" w:author="Donovan Goode" w:date="2018-11-09T10:05:00Z">
                <w:pPr>
                  <w:shd w:val="clear" w:color="auto" w:fill="1E1E1E"/>
                  <w:spacing w:line="285" w:lineRule="atLeast"/>
                </w:pPr>
              </w:pPrChange>
            </w:pPr>
            <w:del w:id="66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#7dcaed</w:delText>
              </w:r>
              <w:r w:rsidRPr="007520B6" w:rsidDel="008B6AF4">
                <w:rPr>
                  <w:rFonts w:ascii="Consolas" w:eastAsia="Times New Roman" w:hAnsi="Consolas" w:cs="Times New Roman"/>
                  <w:color w:val="D4D4D4"/>
                  <w:sz w:val="21"/>
                  <w:szCs w:val="21"/>
                </w:rPr>
                <w:delText>;</w:delText>
              </w:r>
            </w:del>
          </w:p>
          <w:p w14:paraId="526F2736" w14:textId="77777777" w:rsidR="00ED1509" w:rsidRPr="007520B6" w:rsidDel="008B6AF4" w:rsidRDefault="00ED1509">
            <w:pPr>
              <w:pStyle w:val="Heading1Numbered"/>
              <w:rPr>
                <w:del w:id="6623" w:author="Donovan Goode" w:date="2018-11-09T10:04:00Z"/>
                <w:rFonts w:ascii="Consolas" w:eastAsia="Times New Roman" w:hAnsi="Consolas" w:cs="Times New Roman"/>
                <w:color w:val="D4D4D4"/>
                <w:sz w:val="21"/>
                <w:szCs w:val="21"/>
              </w:rPr>
              <w:pPrChange w:id="6624" w:author="Donovan Goode" w:date="2018-11-09T10:05:00Z">
                <w:pPr>
                  <w:shd w:val="clear" w:color="auto" w:fill="1E1E1E"/>
                  <w:spacing w:line="285" w:lineRule="atLeast"/>
                </w:pPr>
              </w:pPrChange>
            </w:pPr>
            <w:del w:id="6625" w:author="Donovan Goode" w:date="2018-11-09T10:04:00Z">
              <w:r w:rsidRPr="007520B6" w:rsidDel="008B6AF4">
                <w:rPr>
                  <w:rFonts w:ascii="Consolas" w:eastAsia="Times New Roman" w:hAnsi="Consolas" w:cs="Times New Roman"/>
                  <w:color w:val="D4D4D4"/>
                  <w:sz w:val="21"/>
                  <w:szCs w:val="21"/>
                </w:rPr>
                <w:delText xml:space="preserve">    }</w:delText>
              </w:r>
            </w:del>
          </w:p>
          <w:p w14:paraId="0D403616" w14:textId="77777777" w:rsidR="00ED1509" w:rsidRPr="007520B6" w:rsidDel="008B6AF4" w:rsidRDefault="00ED1509">
            <w:pPr>
              <w:pStyle w:val="Heading1Numbered"/>
              <w:rPr>
                <w:del w:id="6626" w:author="Donovan Goode" w:date="2018-11-09T10:04:00Z"/>
                <w:rFonts w:ascii="Consolas" w:eastAsia="Times New Roman" w:hAnsi="Consolas" w:cs="Times New Roman"/>
                <w:color w:val="D4D4D4"/>
                <w:sz w:val="21"/>
                <w:szCs w:val="21"/>
              </w:rPr>
              <w:pPrChange w:id="6627" w:author="Donovan Goode" w:date="2018-11-09T10:05:00Z">
                <w:pPr>
                  <w:shd w:val="clear" w:color="auto" w:fill="1E1E1E"/>
                  <w:spacing w:line="285" w:lineRule="atLeast"/>
                </w:pPr>
              </w:pPrChange>
            </w:pPr>
          </w:p>
          <w:p w14:paraId="736799F2" w14:textId="77777777" w:rsidR="00ED1509" w:rsidRPr="007520B6" w:rsidDel="008B6AF4" w:rsidRDefault="00ED1509">
            <w:pPr>
              <w:pStyle w:val="Heading1Numbered"/>
              <w:rPr>
                <w:del w:id="6628" w:author="Donovan Goode" w:date="2018-11-09T10:04:00Z"/>
                <w:rFonts w:ascii="Consolas" w:eastAsia="Times New Roman" w:hAnsi="Consolas" w:cs="Times New Roman"/>
                <w:color w:val="D4D4D4"/>
                <w:sz w:val="21"/>
                <w:szCs w:val="21"/>
              </w:rPr>
              <w:pPrChange w:id="6629" w:author="Donovan Goode" w:date="2018-11-09T10:05:00Z">
                <w:pPr>
                  <w:shd w:val="clear" w:color="auto" w:fill="1E1E1E"/>
                  <w:spacing w:line="285" w:lineRule="atLeast"/>
                </w:pPr>
              </w:pPrChange>
            </w:pPr>
            <w:del w:id="66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.section2 a:hover,</w:delText>
              </w:r>
            </w:del>
          </w:p>
          <w:p w14:paraId="6889BC57" w14:textId="77777777" w:rsidR="00ED1509" w:rsidRPr="007520B6" w:rsidDel="008B6AF4" w:rsidRDefault="00ED1509">
            <w:pPr>
              <w:pStyle w:val="Heading1Numbered"/>
              <w:rPr>
                <w:del w:id="6631" w:author="Donovan Goode" w:date="2018-11-09T10:04:00Z"/>
                <w:rFonts w:ascii="Consolas" w:eastAsia="Times New Roman" w:hAnsi="Consolas" w:cs="Times New Roman"/>
                <w:color w:val="D4D4D4"/>
                <w:sz w:val="21"/>
                <w:szCs w:val="21"/>
              </w:rPr>
              <w:pPrChange w:id="6632" w:author="Donovan Goode" w:date="2018-11-09T10:05:00Z">
                <w:pPr>
                  <w:shd w:val="clear" w:color="auto" w:fill="1E1E1E"/>
                  <w:spacing w:line="285" w:lineRule="atLeast"/>
                </w:pPr>
              </w:pPrChange>
            </w:pPr>
            <w:del w:id="6633" w:author="Donovan Goode" w:date="2018-11-09T10:04:00Z">
              <w:r w:rsidRPr="007520B6" w:rsidDel="008B6AF4">
                <w:rPr>
                  <w:rFonts w:ascii="Consolas" w:eastAsia="Times New Roman" w:hAnsi="Consolas" w:cs="Times New Roman"/>
                  <w:color w:val="D7BA7D"/>
                  <w:sz w:val="21"/>
                  <w:szCs w:val="21"/>
                </w:rPr>
                <w:delText xml:space="preserve">    #w3_orgchart_nav .section2 a.selected</w:delText>
              </w:r>
              <w:r w:rsidRPr="007520B6" w:rsidDel="008B6AF4">
                <w:rPr>
                  <w:rFonts w:ascii="Consolas" w:eastAsia="Times New Roman" w:hAnsi="Consolas" w:cs="Times New Roman"/>
                  <w:color w:val="D4D4D4"/>
                  <w:sz w:val="21"/>
                  <w:szCs w:val="21"/>
                </w:rPr>
                <w:delText xml:space="preserve"> {</w:delText>
              </w:r>
            </w:del>
          </w:p>
          <w:p w14:paraId="070B574F" w14:textId="77777777" w:rsidR="00ED1509" w:rsidRPr="007520B6" w:rsidDel="008B6AF4" w:rsidRDefault="00ED1509">
            <w:pPr>
              <w:pStyle w:val="Heading1Numbered"/>
              <w:rPr>
                <w:del w:id="6634" w:author="Donovan Goode" w:date="2018-11-09T10:04:00Z"/>
                <w:rFonts w:ascii="Consolas" w:eastAsia="Times New Roman" w:hAnsi="Consolas" w:cs="Times New Roman"/>
                <w:color w:val="D4D4D4"/>
                <w:sz w:val="21"/>
                <w:szCs w:val="21"/>
              </w:rPr>
              <w:pPrChange w:id="6635" w:author="Donovan Goode" w:date="2018-11-09T10:05:00Z">
                <w:pPr>
                  <w:shd w:val="clear" w:color="auto" w:fill="1E1E1E"/>
                  <w:spacing w:line="285" w:lineRule="atLeast"/>
                </w:pPr>
              </w:pPrChange>
            </w:pPr>
            <w:del w:id="66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#1ba0df</w:delText>
              </w:r>
              <w:r w:rsidRPr="007520B6" w:rsidDel="008B6AF4">
                <w:rPr>
                  <w:rFonts w:ascii="Consolas" w:eastAsia="Times New Roman" w:hAnsi="Consolas" w:cs="Times New Roman"/>
                  <w:color w:val="D4D4D4"/>
                  <w:sz w:val="21"/>
                  <w:szCs w:val="21"/>
                </w:rPr>
                <w:delText>;</w:delText>
              </w:r>
            </w:del>
          </w:p>
          <w:p w14:paraId="59213549" w14:textId="77777777" w:rsidR="00ED1509" w:rsidRPr="007520B6" w:rsidDel="008B6AF4" w:rsidRDefault="00ED1509">
            <w:pPr>
              <w:pStyle w:val="Heading1Numbered"/>
              <w:rPr>
                <w:del w:id="6637" w:author="Donovan Goode" w:date="2018-11-09T10:04:00Z"/>
                <w:rFonts w:ascii="Consolas" w:eastAsia="Times New Roman" w:hAnsi="Consolas" w:cs="Times New Roman"/>
                <w:color w:val="D4D4D4"/>
                <w:sz w:val="21"/>
                <w:szCs w:val="21"/>
              </w:rPr>
              <w:pPrChange w:id="6638" w:author="Donovan Goode" w:date="2018-11-09T10:05:00Z">
                <w:pPr>
                  <w:shd w:val="clear" w:color="auto" w:fill="1E1E1E"/>
                  <w:spacing w:line="285" w:lineRule="atLeast"/>
                </w:pPr>
              </w:pPrChange>
            </w:pPr>
            <w:del w:id="66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6A060536" w14:textId="77777777" w:rsidR="00ED1509" w:rsidRPr="007520B6" w:rsidDel="008B6AF4" w:rsidRDefault="00ED1509">
            <w:pPr>
              <w:pStyle w:val="Heading1Numbered"/>
              <w:rPr>
                <w:del w:id="6640" w:author="Donovan Goode" w:date="2018-11-09T10:04:00Z"/>
                <w:rFonts w:ascii="Consolas" w:eastAsia="Times New Roman" w:hAnsi="Consolas" w:cs="Times New Roman"/>
                <w:color w:val="D4D4D4"/>
                <w:sz w:val="21"/>
                <w:szCs w:val="21"/>
              </w:rPr>
              <w:pPrChange w:id="6641" w:author="Donovan Goode" w:date="2018-11-09T10:05:00Z">
                <w:pPr>
                  <w:shd w:val="clear" w:color="auto" w:fill="1E1E1E"/>
                  <w:spacing w:line="285" w:lineRule="atLeast"/>
                </w:pPr>
              </w:pPrChange>
            </w:pPr>
            <w:del w:id="6642" w:author="Donovan Goode" w:date="2018-11-09T10:04:00Z">
              <w:r w:rsidRPr="007520B6" w:rsidDel="008B6AF4">
                <w:rPr>
                  <w:rFonts w:ascii="Consolas" w:eastAsia="Times New Roman" w:hAnsi="Consolas" w:cs="Times New Roman"/>
                  <w:color w:val="D4D4D4"/>
                  <w:sz w:val="21"/>
                  <w:szCs w:val="21"/>
                </w:rPr>
                <w:delText xml:space="preserve">    }</w:delText>
              </w:r>
            </w:del>
          </w:p>
          <w:p w14:paraId="0402E4B4" w14:textId="77777777" w:rsidR="00ED1509" w:rsidRPr="007520B6" w:rsidDel="008B6AF4" w:rsidRDefault="00ED1509">
            <w:pPr>
              <w:pStyle w:val="Heading1Numbered"/>
              <w:rPr>
                <w:del w:id="6643" w:author="Donovan Goode" w:date="2018-11-09T10:04:00Z"/>
                <w:rFonts w:ascii="Consolas" w:eastAsia="Times New Roman" w:hAnsi="Consolas" w:cs="Times New Roman"/>
                <w:color w:val="D4D4D4"/>
                <w:sz w:val="21"/>
                <w:szCs w:val="21"/>
              </w:rPr>
              <w:pPrChange w:id="6644" w:author="Donovan Goode" w:date="2018-11-09T10:05:00Z">
                <w:pPr>
                  <w:shd w:val="clear" w:color="auto" w:fill="1E1E1E"/>
                  <w:spacing w:line="285" w:lineRule="atLeast"/>
                </w:pPr>
              </w:pPrChange>
            </w:pPr>
          </w:p>
          <w:p w14:paraId="7E0C7912" w14:textId="77777777" w:rsidR="00ED1509" w:rsidRPr="007520B6" w:rsidDel="008B6AF4" w:rsidRDefault="00ED1509">
            <w:pPr>
              <w:pStyle w:val="Heading1Numbered"/>
              <w:rPr>
                <w:del w:id="6645" w:author="Donovan Goode" w:date="2018-11-09T10:04:00Z"/>
                <w:rFonts w:ascii="Consolas" w:eastAsia="Times New Roman" w:hAnsi="Consolas" w:cs="Times New Roman"/>
                <w:color w:val="D4D4D4"/>
                <w:sz w:val="21"/>
                <w:szCs w:val="21"/>
              </w:rPr>
              <w:pPrChange w:id="6646" w:author="Donovan Goode" w:date="2018-11-09T10:05:00Z">
                <w:pPr>
                  <w:shd w:val="clear" w:color="auto" w:fill="1E1E1E"/>
                  <w:spacing w:line="285" w:lineRule="atLeast"/>
                </w:pPr>
              </w:pPrChange>
            </w:pPr>
            <w:del w:id="66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.section3 a</w:delText>
              </w:r>
              <w:r w:rsidRPr="007520B6" w:rsidDel="008B6AF4">
                <w:rPr>
                  <w:rFonts w:ascii="Consolas" w:eastAsia="Times New Roman" w:hAnsi="Consolas" w:cs="Times New Roman"/>
                  <w:color w:val="D4D4D4"/>
                  <w:sz w:val="21"/>
                  <w:szCs w:val="21"/>
                </w:rPr>
                <w:delText xml:space="preserve"> {</w:delText>
              </w:r>
            </w:del>
          </w:p>
          <w:p w14:paraId="3F8DA3C5" w14:textId="77777777" w:rsidR="00ED1509" w:rsidRPr="007520B6" w:rsidDel="008B6AF4" w:rsidRDefault="00ED1509">
            <w:pPr>
              <w:pStyle w:val="Heading1Numbered"/>
              <w:rPr>
                <w:del w:id="6648" w:author="Donovan Goode" w:date="2018-11-09T10:04:00Z"/>
                <w:rFonts w:ascii="Consolas" w:eastAsia="Times New Roman" w:hAnsi="Consolas" w:cs="Times New Roman"/>
                <w:color w:val="D4D4D4"/>
                <w:sz w:val="21"/>
                <w:szCs w:val="21"/>
              </w:rPr>
              <w:pPrChange w:id="6649" w:author="Donovan Goode" w:date="2018-11-09T10:05:00Z">
                <w:pPr>
                  <w:shd w:val="clear" w:color="auto" w:fill="1E1E1E"/>
                  <w:spacing w:line="285" w:lineRule="atLeast"/>
                </w:pPr>
              </w:pPrChange>
            </w:pPr>
            <w:del w:id="66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#c1e2a4</w:delText>
              </w:r>
              <w:r w:rsidRPr="007520B6" w:rsidDel="008B6AF4">
                <w:rPr>
                  <w:rFonts w:ascii="Consolas" w:eastAsia="Times New Roman" w:hAnsi="Consolas" w:cs="Times New Roman"/>
                  <w:color w:val="D4D4D4"/>
                  <w:sz w:val="21"/>
                  <w:szCs w:val="21"/>
                </w:rPr>
                <w:delText>;</w:delText>
              </w:r>
            </w:del>
          </w:p>
          <w:p w14:paraId="37D09CB3" w14:textId="77777777" w:rsidR="00ED1509" w:rsidRPr="007520B6" w:rsidDel="008B6AF4" w:rsidRDefault="00ED1509">
            <w:pPr>
              <w:pStyle w:val="Heading1Numbered"/>
              <w:rPr>
                <w:del w:id="6651" w:author="Donovan Goode" w:date="2018-11-09T10:04:00Z"/>
                <w:rFonts w:ascii="Consolas" w:eastAsia="Times New Roman" w:hAnsi="Consolas" w:cs="Times New Roman"/>
                <w:color w:val="D4D4D4"/>
                <w:sz w:val="21"/>
                <w:szCs w:val="21"/>
              </w:rPr>
              <w:pPrChange w:id="6652" w:author="Donovan Goode" w:date="2018-11-09T10:05:00Z">
                <w:pPr>
                  <w:shd w:val="clear" w:color="auto" w:fill="1E1E1E"/>
                  <w:spacing w:line="285" w:lineRule="atLeast"/>
                </w:pPr>
              </w:pPrChange>
            </w:pPr>
            <w:del w:id="66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w:delText>
              </w:r>
            </w:del>
          </w:p>
          <w:p w14:paraId="59185A97" w14:textId="77777777" w:rsidR="00ED1509" w:rsidRPr="007520B6" w:rsidDel="008B6AF4" w:rsidRDefault="00ED1509">
            <w:pPr>
              <w:pStyle w:val="Heading1Numbered"/>
              <w:rPr>
                <w:del w:id="6654" w:author="Donovan Goode" w:date="2018-11-09T10:04:00Z"/>
                <w:rFonts w:ascii="Consolas" w:eastAsia="Times New Roman" w:hAnsi="Consolas" w:cs="Times New Roman"/>
                <w:color w:val="D4D4D4"/>
                <w:sz w:val="21"/>
                <w:szCs w:val="21"/>
              </w:rPr>
              <w:pPrChange w:id="6655" w:author="Donovan Goode" w:date="2018-11-09T10:05:00Z">
                <w:pPr>
                  <w:shd w:val="clear" w:color="auto" w:fill="1E1E1E"/>
                  <w:spacing w:line="285" w:lineRule="atLeast"/>
                </w:pPr>
              </w:pPrChange>
            </w:pPr>
            <w:del w:id="6656" w:author="Donovan Goode" w:date="2018-11-09T10:04:00Z">
              <w:r w:rsidRPr="007520B6" w:rsidDel="008B6AF4">
                <w:rPr>
                  <w:rFonts w:ascii="Consolas" w:eastAsia="Times New Roman" w:hAnsi="Consolas" w:cs="Times New Roman"/>
                  <w:color w:val="D4D4D4"/>
                  <w:sz w:val="21"/>
                  <w:szCs w:val="21"/>
                </w:rPr>
                <w:delText xml:space="preserve">    }</w:delText>
              </w:r>
            </w:del>
          </w:p>
          <w:p w14:paraId="16582B59" w14:textId="77777777" w:rsidR="00ED1509" w:rsidRPr="007520B6" w:rsidDel="008B6AF4" w:rsidRDefault="00ED1509">
            <w:pPr>
              <w:pStyle w:val="Heading1Numbered"/>
              <w:rPr>
                <w:del w:id="6657" w:author="Donovan Goode" w:date="2018-11-09T10:04:00Z"/>
                <w:rFonts w:ascii="Consolas" w:eastAsia="Times New Roman" w:hAnsi="Consolas" w:cs="Times New Roman"/>
                <w:color w:val="D4D4D4"/>
                <w:sz w:val="21"/>
                <w:szCs w:val="21"/>
              </w:rPr>
              <w:pPrChange w:id="6658" w:author="Donovan Goode" w:date="2018-11-09T10:05:00Z">
                <w:pPr>
                  <w:shd w:val="clear" w:color="auto" w:fill="1E1E1E"/>
                  <w:spacing w:line="285" w:lineRule="atLeast"/>
                </w:pPr>
              </w:pPrChange>
            </w:pPr>
          </w:p>
          <w:p w14:paraId="4F83BCAA" w14:textId="77777777" w:rsidR="00ED1509" w:rsidRPr="007520B6" w:rsidDel="008B6AF4" w:rsidRDefault="00ED1509">
            <w:pPr>
              <w:pStyle w:val="Heading1Numbered"/>
              <w:rPr>
                <w:del w:id="6659" w:author="Donovan Goode" w:date="2018-11-09T10:04:00Z"/>
                <w:rFonts w:ascii="Consolas" w:eastAsia="Times New Roman" w:hAnsi="Consolas" w:cs="Times New Roman"/>
                <w:color w:val="D4D4D4"/>
                <w:sz w:val="21"/>
                <w:szCs w:val="21"/>
              </w:rPr>
              <w:pPrChange w:id="6660" w:author="Donovan Goode" w:date="2018-11-09T10:05:00Z">
                <w:pPr>
                  <w:shd w:val="clear" w:color="auto" w:fill="1E1E1E"/>
                  <w:spacing w:line="285" w:lineRule="atLeast"/>
                </w:pPr>
              </w:pPrChange>
            </w:pPr>
            <w:del w:id="66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#w3_orgchart_nav .section3 a:hover,</w:delText>
              </w:r>
            </w:del>
          </w:p>
          <w:p w14:paraId="0BE99C9A" w14:textId="77777777" w:rsidR="00ED1509" w:rsidRPr="007520B6" w:rsidDel="008B6AF4" w:rsidRDefault="00ED1509">
            <w:pPr>
              <w:pStyle w:val="Heading1Numbered"/>
              <w:rPr>
                <w:del w:id="6662" w:author="Donovan Goode" w:date="2018-11-09T10:04:00Z"/>
                <w:rFonts w:ascii="Consolas" w:eastAsia="Times New Roman" w:hAnsi="Consolas" w:cs="Times New Roman"/>
                <w:color w:val="D4D4D4"/>
                <w:sz w:val="21"/>
                <w:szCs w:val="21"/>
              </w:rPr>
              <w:pPrChange w:id="6663" w:author="Donovan Goode" w:date="2018-11-09T10:05:00Z">
                <w:pPr>
                  <w:shd w:val="clear" w:color="auto" w:fill="1E1E1E"/>
                  <w:spacing w:line="285" w:lineRule="atLeast"/>
                </w:pPr>
              </w:pPrChange>
            </w:pPr>
            <w:del w:id="6664" w:author="Donovan Goode" w:date="2018-11-09T10:04:00Z">
              <w:r w:rsidRPr="007520B6" w:rsidDel="008B6AF4">
                <w:rPr>
                  <w:rFonts w:ascii="Consolas" w:eastAsia="Times New Roman" w:hAnsi="Consolas" w:cs="Times New Roman"/>
                  <w:color w:val="D7BA7D"/>
                  <w:sz w:val="21"/>
                  <w:szCs w:val="21"/>
                </w:rPr>
                <w:delText xml:space="preserve">    #w3_orgchart_nav .section3 a.selected</w:delText>
              </w:r>
              <w:r w:rsidRPr="007520B6" w:rsidDel="008B6AF4">
                <w:rPr>
                  <w:rFonts w:ascii="Consolas" w:eastAsia="Times New Roman" w:hAnsi="Consolas" w:cs="Times New Roman"/>
                  <w:color w:val="D4D4D4"/>
                  <w:sz w:val="21"/>
                  <w:szCs w:val="21"/>
                </w:rPr>
                <w:delText xml:space="preserve"> {</w:delText>
              </w:r>
            </w:del>
          </w:p>
          <w:p w14:paraId="1C29876E" w14:textId="77777777" w:rsidR="00ED1509" w:rsidRPr="007520B6" w:rsidDel="008B6AF4" w:rsidRDefault="00ED1509">
            <w:pPr>
              <w:pStyle w:val="Heading1Numbered"/>
              <w:rPr>
                <w:del w:id="6665" w:author="Donovan Goode" w:date="2018-11-09T10:04:00Z"/>
                <w:rFonts w:ascii="Consolas" w:eastAsia="Times New Roman" w:hAnsi="Consolas" w:cs="Times New Roman"/>
                <w:color w:val="D4D4D4"/>
                <w:sz w:val="21"/>
                <w:szCs w:val="21"/>
              </w:rPr>
              <w:pPrChange w:id="6666" w:author="Donovan Goode" w:date="2018-11-09T10:05:00Z">
                <w:pPr>
                  <w:shd w:val="clear" w:color="auto" w:fill="1E1E1E"/>
                  <w:spacing w:line="285" w:lineRule="atLeast"/>
                </w:pPr>
              </w:pPrChange>
            </w:pPr>
            <w:del w:id="66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#95cc5c</w:delText>
              </w:r>
              <w:r w:rsidRPr="007520B6" w:rsidDel="008B6AF4">
                <w:rPr>
                  <w:rFonts w:ascii="Consolas" w:eastAsia="Times New Roman" w:hAnsi="Consolas" w:cs="Times New Roman"/>
                  <w:color w:val="D4D4D4"/>
                  <w:sz w:val="21"/>
                  <w:szCs w:val="21"/>
                </w:rPr>
                <w:delText>;</w:delText>
              </w:r>
            </w:del>
          </w:p>
          <w:p w14:paraId="003D4561" w14:textId="77777777" w:rsidR="00ED1509" w:rsidRPr="007520B6" w:rsidDel="008B6AF4" w:rsidRDefault="00ED1509">
            <w:pPr>
              <w:pStyle w:val="Heading1Numbered"/>
              <w:rPr>
                <w:del w:id="6668" w:author="Donovan Goode" w:date="2018-11-09T10:04:00Z"/>
                <w:rFonts w:ascii="Consolas" w:eastAsia="Times New Roman" w:hAnsi="Consolas" w:cs="Times New Roman"/>
                <w:color w:val="D4D4D4"/>
                <w:sz w:val="21"/>
                <w:szCs w:val="21"/>
              </w:rPr>
              <w:pPrChange w:id="6669" w:author="Donovan Goode" w:date="2018-11-09T10:05:00Z">
                <w:pPr>
                  <w:shd w:val="clear" w:color="auto" w:fill="1E1E1E"/>
                  <w:spacing w:line="285" w:lineRule="atLeast"/>
                </w:pPr>
              </w:pPrChange>
            </w:pPr>
            <w:del w:id="66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499B597A" w14:textId="77777777" w:rsidR="00ED1509" w:rsidRPr="007520B6" w:rsidDel="008B6AF4" w:rsidRDefault="00ED1509">
            <w:pPr>
              <w:pStyle w:val="Heading1Numbered"/>
              <w:rPr>
                <w:del w:id="6671" w:author="Donovan Goode" w:date="2018-11-09T10:04:00Z"/>
                <w:rFonts w:ascii="Consolas" w:eastAsia="Times New Roman" w:hAnsi="Consolas" w:cs="Times New Roman"/>
                <w:color w:val="D4D4D4"/>
                <w:sz w:val="21"/>
                <w:szCs w:val="21"/>
              </w:rPr>
              <w:pPrChange w:id="6672" w:author="Donovan Goode" w:date="2018-11-09T10:05:00Z">
                <w:pPr>
                  <w:shd w:val="clear" w:color="auto" w:fill="1E1E1E"/>
                  <w:spacing w:line="285" w:lineRule="atLeast"/>
                </w:pPr>
              </w:pPrChange>
            </w:pPr>
            <w:del w:id="6673" w:author="Donovan Goode" w:date="2018-11-09T10:04:00Z">
              <w:r w:rsidRPr="007520B6" w:rsidDel="008B6AF4">
                <w:rPr>
                  <w:rFonts w:ascii="Consolas" w:eastAsia="Times New Roman" w:hAnsi="Consolas" w:cs="Times New Roman"/>
                  <w:color w:val="D4D4D4"/>
                  <w:sz w:val="21"/>
                  <w:szCs w:val="21"/>
                </w:rPr>
                <w:delText xml:space="preserve">    }</w:delText>
              </w:r>
            </w:del>
          </w:p>
          <w:p w14:paraId="67C482D9" w14:textId="77777777" w:rsidR="00ED1509" w:rsidRPr="007520B6" w:rsidDel="008B6AF4" w:rsidRDefault="00ED1509">
            <w:pPr>
              <w:pStyle w:val="Heading1Numbered"/>
              <w:rPr>
                <w:del w:id="6674" w:author="Donovan Goode" w:date="2018-11-09T10:04:00Z"/>
                <w:rFonts w:ascii="Consolas" w:eastAsia="Times New Roman" w:hAnsi="Consolas" w:cs="Times New Roman"/>
                <w:color w:val="D4D4D4"/>
                <w:sz w:val="21"/>
                <w:szCs w:val="21"/>
              </w:rPr>
              <w:pPrChange w:id="6675" w:author="Donovan Goode" w:date="2018-11-09T10:05:00Z">
                <w:pPr>
                  <w:shd w:val="clear" w:color="auto" w:fill="1E1E1E"/>
                  <w:spacing w:after="240" w:line="285" w:lineRule="atLeast"/>
                </w:pPr>
              </w:pPrChange>
            </w:pPr>
          </w:p>
          <w:p w14:paraId="78DCABC6" w14:textId="77777777" w:rsidR="00ED1509" w:rsidRPr="007520B6" w:rsidDel="008B6AF4" w:rsidRDefault="00ED1509">
            <w:pPr>
              <w:pStyle w:val="Heading1Numbered"/>
              <w:rPr>
                <w:del w:id="6676" w:author="Donovan Goode" w:date="2018-11-09T10:04:00Z"/>
                <w:rFonts w:ascii="Consolas" w:eastAsia="Times New Roman" w:hAnsi="Consolas" w:cs="Times New Roman"/>
                <w:color w:val="D4D4D4"/>
                <w:sz w:val="21"/>
                <w:szCs w:val="21"/>
              </w:rPr>
              <w:pPrChange w:id="6677" w:author="Donovan Goode" w:date="2018-11-09T10:05:00Z">
                <w:pPr>
                  <w:shd w:val="clear" w:color="auto" w:fill="1E1E1E"/>
                  <w:spacing w:line="285" w:lineRule="atLeast"/>
                </w:pPr>
              </w:pPrChange>
            </w:pPr>
            <w:del w:id="66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#w3_orgchart_pdf</w:delText>
              </w:r>
              <w:r w:rsidRPr="007520B6" w:rsidDel="008B6AF4">
                <w:rPr>
                  <w:rFonts w:ascii="Consolas" w:eastAsia="Times New Roman" w:hAnsi="Consolas" w:cs="Times New Roman"/>
                  <w:color w:val="D4D4D4"/>
                  <w:sz w:val="21"/>
                  <w:szCs w:val="21"/>
                </w:rPr>
                <w:delText xml:space="preserve"> {</w:delText>
              </w:r>
            </w:del>
          </w:p>
          <w:p w14:paraId="44B6CF2E" w14:textId="77777777" w:rsidR="00ED1509" w:rsidRPr="007520B6" w:rsidDel="008B6AF4" w:rsidRDefault="00ED1509">
            <w:pPr>
              <w:pStyle w:val="Heading1Numbered"/>
              <w:rPr>
                <w:del w:id="6679" w:author="Donovan Goode" w:date="2018-11-09T10:04:00Z"/>
                <w:rFonts w:ascii="Consolas" w:eastAsia="Times New Roman" w:hAnsi="Consolas" w:cs="Times New Roman"/>
                <w:color w:val="D4D4D4"/>
                <w:sz w:val="21"/>
                <w:szCs w:val="21"/>
              </w:rPr>
              <w:pPrChange w:id="6680" w:author="Donovan Goode" w:date="2018-11-09T10:05:00Z">
                <w:pPr>
                  <w:shd w:val="clear" w:color="auto" w:fill="1E1E1E"/>
                  <w:spacing w:line="285" w:lineRule="atLeast"/>
                </w:pPr>
              </w:pPrChange>
            </w:pPr>
            <w:del w:id="66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730px</w:delText>
              </w:r>
              <w:r w:rsidRPr="007520B6" w:rsidDel="008B6AF4">
                <w:rPr>
                  <w:rFonts w:ascii="Consolas" w:eastAsia="Times New Roman" w:hAnsi="Consolas" w:cs="Times New Roman"/>
                  <w:color w:val="D4D4D4"/>
                  <w:sz w:val="21"/>
                  <w:szCs w:val="21"/>
                </w:rPr>
                <w:delText>;</w:delText>
              </w:r>
            </w:del>
          </w:p>
          <w:p w14:paraId="3436E21E" w14:textId="77777777" w:rsidR="00ED1509" w:rsidRPr="007520B6" w:rsidDel="008B6AF4" w:rsidRDefault="00ED1509">
            <w:pPr>
              <w:pStyle w:val="Heading1Numbered"/>
              <w:rPr>
                <w:del w:id="6682" w:author="Donovan Goode" w:date="2018-11-09T10:04:00Z"/>
                <w:rFonts w:ascii="Consolas" w:eastAsia="Times New Roman" w:hAnsi="Consolas" w:cs="Times New Roman"/>
                <w:color w:val="D4D4D4"/>
                <w:sz w:val="21"/>
                <w:szCs w:val="21"/>
              </w:rPr>
              <w:pPrChange w:id="6683" w:author="Donovan Goode" w:date="2018-11-09T10:05:00Z">
                <w:pPr>
                  <w:shd w:val="clear" w:color="auto" w:fill="1E1E1E"/>
                  <w:spacing w:line="285" w:lineRule="atLeast"/>
                </w:pPr>
              </w:pPrChange>
            </w:pPr>
            <w:del w:id="66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88D5A89" w14:textId="77777777" w:rsidR="00ED1509" w:rsidRPr="007520B6" w:rsidDel="008B6AF4" w:rsidRDefault="00ED1509">
            <w:pPr>
              <w:pStyle w:val="Heading1Numbered"/>
              <w:rPr>
                <w:del w:id="6685" w:author="Donovan Goode" w:date="2018-11-09T10:04:00Z"/>
                <w:rFonts w:ascii="Consolas" w:eastAsia="Times New Roman" w:hAnsi="Consolas" w:cs="Times New Roman"/>
                <w:color w:val="D4D4D4"/>
                <w:sz w:val="21"/>
                <w:szCs w:val="21"/>
              </w:rPr>
              <w:pPrChange w:id="6686" w:author="Donovan Goode" w:date="2018-11-09T10:05:00Z">
                <w:pPr>
                  <w:shd w:val="clear" w:color="auto" w:fill="1E1E1E"/>
                  <w:spacing w:line="285" w:lineRule="atLeast"/>
                </w:pPr>
              </w:pPrChange>
            </w:pPr>
            <w:del w:id="66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313px</w:delText>
              </w:r>
              <w:r w:rsidRPr="007520B6" w:rsidDel="008B6AF4">
                <w:rPr>
                  <w:rFonts w:ascii="Consolas" w:eastAsia="Times New Roman" w:hAnsi="Consolas" w:cs="Times New Roman"/>
                  <w:color w:val="D4D4D4"/>
                  <w:sz w:val="21"/>
                  <w:szCs w:val="21"/>
                </w:rPr>
                <w:delText>;</w:delText>
              </w:r>
            </w:del>
          </w:p>
          <w:p w14:paraId="21D7181B" w14:textId="77777777" w:rsidR="00ED1509" w:rsidRPr="007520B6" w:rsidDel="008B6AF4" w:rsidRDefault="00ED1509">
            <w:pPr>
              <w:pStyle w:val="Heading1Numbered"/>
              <w:rPr>
                <w:del w:id="6688" w:author="Donovan Goode" w:date="2018-11-09T10:04:00Z"/>
                <w:rFonts w:ascii="Consolas" w:eastAsia="Times New Roman" w:hAnsi="Consolas" w:cs="Times New Roman"/>
                <w:color w:val="D4D4D4"/>
                <w:sz w:val="21"/>
                <w:szCs w:val="21"/>
              </w:rPr>
              <w:pPrChange w:id="6689" w:author="Donovan Goode" w:date="2018-11-09T10:05:00Z">
                <w:pPr>
                  <w:shd w:val="clear" w:color="auto" w:fill="1E1E1E"/>
                  <w:spacing w:line="285" w:lineRule="atLeast"/>
                </w:pPr>
              </w:pPrChange>
            </w:pPr>
            <w:del w:id="66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53C49195" w14:textId="77777777" w:rsidR="00ED1509" w:rsidRPr="007520B6" w:rsidDel="008B6AF4" w:rsidRDefault="00ED1509">
            <w:pPr>
              <w:pStyle w:val="Heading1Numbered"/>
              <w:rPr>
                <w:del w:id="6691" w:author="Donovan Goode" w:date="2018-11-09T10:04:00Z"/>
                <w:rFonts w:ascii="Consolas" w:eastAsia="Times New Roman" w:hAnsi="Consolas" w:cs="Times New Roman"/>
                <w:color w:val="D4D4D4"/>
                <w:sz w:val="21"/>
                <w:szCs w:val="21"/>
              </w:rPr>
              <w:pPrChange w:id="6692" w:author="Donovan Goode" w:date="2018-11-09T10:05:00Z">
                <w:pPr>
                  <w:shd w:val="clear" w:color="auto" w:fill="1E1E1E"/>
                  <w:spacing w:line="285" w:lineRule="atLeast"/>
                </w:pPr>
              </w:pPrChange>
            </w:pPr>
            <w:del w:id="6693" w:author="Donovan Goode" w:date="2018-11-09T10:04:00Z">
              <w:r w:rsidRPr="007520B6" w:rsidDel="008B6AF4">
                <w:rPr>
                  <w:rFonts w:ascii="Consolas" w:eastAsia="Times New Roman" w:hAnsi="Consolas" w:cs="Times New Roman"/>
                  <w:color w:val="D4D4D4"/>
                  <w:sz w:val="21"/>
                  <w:szCs w:val="21"/>
                </w:rPr>
                <w:delText xml:space="preserve">    }</w:delText>
              </w:r>
            </w:del>
          </w:p>
          <w:p w14:paraId="3711EFCD" w14:textId="77777777" w:rsidR="00ED1509" w:rsidRPr="007520B6" w:rsidDel="008B6AF4" w:rsidRDefault="00ED1509">
            <w:pPr>
              <w:pStyle w:val="Heading1Numbered"/>
              <w:rPr>
                <w:del w:id="6694" w:author="Donovan Goode" w:date="2018-11-09T10:04:00Z"/>
                <w:rFonts w:ascii="Consolas" w:eastAsia="Times New Roman" w:hAnsi="Consolas" w:cs="Times New Roman"/>
                <w:color w:val="D4D4D4"/>
                <w:sz w:val="21"/>
                <w:szCs w:val="21"/>
              </w:rPr>
              <w:pPrChange w:id="6695" w:author="Donovan Goode" w:date="2018-11-09T10:05:00Z">
                <w:pPr>
                  <w:shd w:val="clear" w:color="auto" w:fill="1E1E1E"/>
                  <w:spacing w:line="285" w:lineRule="atLeast"/>
                </w:pPr>
              </w:pPrChange>
            </w:pPr>
          </w:p>
          <w:p w14:paraId="462949D0" w14:textId="77777777" w:rsidR="00ED1509" w:rsidRPr="007520B6" w:rsidDel="008B6AF4" w:rsidRDefault="00ED1509">
            <w:pPr>
              <w:pStyle w:val="Heading1Numbered"/>
              <w:rPr>
                <w:del w:id="6696" w:author="Donovan Goode" w:date="2018-11-09T10:04:00Z"/>
                <w:rFonts w:ascii="Consolas" w:eastAsia="Times New Roman" w:hAnsi="Consolas" w:cs="Times New Roman"/>
                <w:color w:val="D4D4D4"/>
                <w:sz w:val="21"/>
                <w:szCs w:val="21"/>
              </w:rPr>
              <w:pPrChange w:id="6697" w:author="Donovan Goode" w:date="2018-11-09T10:05:00Z">
                <w:pPr>
                  <w:shd w:val="clear" w:color="auto" w:fill="1E1E1E"/>
                  <w:spacing w:line="285" w:lineRule="atLeast"/>
                </w:pPr>
              </w:pPrChange>
            </w:pPr>
            <w:del w:id="66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#w3_orgchart_pdf img</w:delText>
              </w:r>
              <w:r w:rsidRPr="007520B6" w:rsidDel="008B6AF4">
                <w:rPr>
                  <w:rFonts w:ascii="Consolas" w:eastAsia="Times New Roman" w:hAnsi="Consolas" w:cs="Times New Roman"/>
                  <w:color w:val="D4D4D4"/>
                  <w:sz w:val="21"/>
                  <w:szCs w:val="21"/>
                </w:rPr>
                <w:delText xml:space="preserve"> {</w:delText>
              </w:r>
            </w:del>
          </w:p>
          <w:p w14:paraId="39018F33" w14:textId="77777777" w:rsidR="00ED1509" w:rsidRPr="007520B6" w:rsidDel="008B6AF4" w:rsidRDefault="00ED1509">
            <w:pPr>
              <w:pStyle w:val="Heading1Numbered"/>
              <w:rPr>
                <w:del w:id="6699" w:author="Donovan Goode" w:date="2018-11-09T10:04:00Z"/>
                <w:rFonts w:ascii="Consolas" w:eastAsia="Times New Roman" w:hAnsi="Consolas" w:cs="Times New Roman"/>
                <w:color w:val="D4D4D4"/>
                <w:sz w:val="21"/>
                <w:szCs w:val="21"/>
              </w:rPr>
              <w:pPrChange w:id="6700" w:author="Donovan Goode" w:date="2018-11-09T10:05:00Z">
                <w:pPr>
                  <w:shd w:val="clear" w:color="auto" w:fill="1E1E1E"/>
                  <w:spacing w:line="285" w:lineRule="atLeast"/>
                </w:pPr>
              </w:pPrChange>
            </w:pPr>
            <w:del w:id="67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BDF5AD1" w14:textId="77777777" w:rsidR="00ED1509" w:rsidRPr="007520B6" w:rsidDel="008B6AF4" w:rsidRDefault="00ED1509">
            <w:pPr>
              <w:pStyle w:val="Heading1Numbered"/>
              <w:rPr>
                <w:del w:id="6702" w:author="Donovan Goode" w:date="2018-11-09T10:04:00Z"/>
                <w:rFonts w:ascii="Consolas" w:eastAsia="Times New Roman" w:hAnsi="Consolas" w:cs="Times New Roman"/>
                <w:color w:val="D4D4D4"/>
                <w:sz w:val="21"/>
                <w:szCs w:val="21"/>
              </w:rPr>
              <w:pPrChange w:id="6703" w:author="Donovan Goode" w:date="2018-11-09T10:05:00Z">
                <w:pPr>
                  <w:shd w:val="clear" w:color="auto" w:fill="1E1E1E"/>
                  <w:spacing w:line="285" w:lineRule="atLeast"/>
                </w:pPr>
              </w:pPrChange>
            </w:pPr>
            <w:del w:id="6704" w:author="Donovan Goode" w:date="2018-11-09T10:04:00Z">
              <w:r w:rsidRPr="007520B6" w:rsidDel="008B6AF4">
                <w:rPr>
                  <w:rFonts w:ascii="Consolas" w:eastAsia="Times New Roman" w:hAnsi="Consolas" w:cs="Times New Roman"/>
                  <w:color w:val="D4D4D4"/>
                  <w:sz w:val="21"/>
                  <w:szCs w:val="21"/>
                </w:rPr>
                <w:delText xml:space="preserve">    }</w:delText>
              </w:r>
            </w:del>
          </w:p>
          <w:p w14:paraId="12ABBBC0" w14:textId="77777777" w:rsidR="00ED1509" w:rsidRPr="007520B6" w:rsidDel="008B6AF4" w:rsidRDefault="00ED1509">
            <w:pPr>
              <w:pStyle w:val="Heading1Numbered"/>
              <w:rPr>
                <w:del w:id="6705" w:author="Donovan Goode" w:date="2018-11-09T10:04:00Z"/>
                <w:rFonts w:ascii="Consolas" w:eastAsia="Times New Roman" w:hAnsi="Consolas" w:cs="Times New Roman"/>
                <w:color w:val="D4D4D4"/>
                <w:sz w:val="21"/>
                <w:szCs w:val="21"/>
              </w:rPr>
              <w:pPrChange w:id="6706" w:author="Donovan Goode" w:date="2018-11-09T10:05:00Z">
                <w:pPr>
                  <w:shd w:val="clear" w:color="auto" w:fill="1E1E1E"/>
                  <w:spacing w:line="285" w:lineRule="atLeast"/>
                </w:pPr>
              </w:pPrChange>
            </w:pPr>
          </w:p>
          <w:p w14:paraId="614E7496" w14:textId="77777777" w:rsidR="00ED1509" w:rsidRPr="007520B6" w:rsidDel="008B6AF4" w:rsidRDefault="00ED1509">
            <w:pPr>
              <w:pStyle w:val="Heading1Numbered"/>
              <w:rPr>
                <w:del w:id="6707" w:author="Donovan Goode" w:date="2018-11-09T10:04:00Z"/>
                <w:rFonts w:ascii="Consolas" w:eastAsia="Times New Roman" w:hAnsi="Consolas" w:cs="Times New Roman"/>
                <w:color w:val="D4D4D4"/>
                <w:sz w:val="21"/>
                <w:szCs w:val="21"/>
              </w:rPr>
              <w:pPrChange w:id="6708" w:author="Donovan Goode" w:date="2018-11-09T10:05:00Z">
                <w:pPr>
                  <w:shd w:val="clear" w:color="auto" w:fill="1E1E1E"/>
                  <w:spacing w:line="285" w:lineRule="atLeast"/>
                </w:pPr>
              </w:pPrChange>
            </w:pPr>
            <w:del w:id="67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#w3_hover_sect</w:delText>
              </w:r>
              <w:r w:rsidRPr="007520B6" w:rsidDel="008B6AF4">
                <w:rPr>
                  <w:rFonts w:ascii="Consolas" w:eastAsia="Times New Roman" w:hAnsi="Consolas" w:cs="Times New Roman"/>
                  <w:color w:val="D4D4D4"/>
                  <w:sz w:val="21"/>
                  <w:szCs w:val="21"/>
                </w:rPr>
                <w:delText xml:space="preserve"> {</w:delText>
              </w:r>
            </w:del>
          </w:p>
          <w:p w14:paraId="19DB9568" w14:textId="77777777" w:rsidR="00ED1509" w:rsidRPr="007520B6" w:rsidDel="008B6AF4" w:rsidRDefault="00ED1509">
            <w:pPr>
              <w:pStyle w:val="Heading1Numbered"/>
              <w:rPr>
                <w:del w:id="6710" w:author="Donovan Goode" w:date="2018-11-09T10:04:00Z"/>
                <w:rFonts w:ascii="Consolas" w:eastAsia="Times New Roman" w:hAnsi="Consolas" w:cs="Times New Roman"/>
                <w:color w:val="D4D4D4"/>
                <w:sz w:val="21"/>
                <w:szCs w:val="21"/>
              </w:rPr>
              <w:pPrChange w:id="6711" w:author="Donovan Goode" w:date="2018-11-09T10:05:00Z">
                <w:pPr>
                  <w:shd w:val="clear" w:color="auto" w:fill="1E1E1E"/>
                  <w:spacing w:line="285" w:lineRule="atLeast"/>
                </w:pPr>
              </w:pPrChange>
            </w:pPr>
            <w:del w:id="67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300px</w:delText>
              </w:r>
              <w:r w:rsidRPr="007520B6" w:rsidDel="008B6AF4">
                <w:rPr>
                  <w:rFonts w:ascii="Consolas" w:eastAsia="Times New Roman" w:hAnsi="Consolas" w:cs="Times New Roman"/>
                  <w:color w:val="D4D4D4"/>
                  <w:sz w:val="21"/>
                  <w:szCs w:val="21"/>
                </w:rPr>
                <w:delText>;</w:delText>
              </w:r>
            </w:del>
          </w:p>
          <w:p w14:paraId="17FF7460" w14:textId="77777777" w:rsidR="00ED1509" w:rsidRPr="007520B6" w:rsidDel="008B6AF4" w:rsidRDefault="00ED1509">
            <w:pPr>
              <w:pStyle w:val="Heading1Numbered"/>
              <w:rPr>
                <w:del w:id="6713" w:author="Donovan Goode" w:date="2018-11-09T10:04:00Z"/>
                <w:rFonts w:ascii="Consolas" w:eastAsia="Times New Roman" w:hAnsi="Consolas" w:cs="Times New Roman"/>
                <w:color w:val="D4D4D4"/>
                <w:sz w:val="21"/>
                <w:szCs w:val="21"/>
              </w:rPr>
              <w:pPrChange w:id="6714" w:author="Donovan Goode" w:date="2018-11-09T10:05:00Z">
                <w:pPr>
                  <w:shd w:val="clear" w:color="auto" w:fill="1E1E1E"/>
                  <w:spacing w:line="285" w:lineRule="atLeast"/>
                </w:pPr>
              </w:pPrChange>
            </w:pPr>
            <w:del w:id="67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276px</w:delText>
              </w:r>
              <w:r w:rsidRPr="007520B6" w:rsidDel="008B6AF4">
                <w:rPr>
                  <w:rFonts w:ascii="Consolas" w:eastAsia="Times New Roman" w:hAnsi="Consolas" w:cs="Times New Roman"/>
                  <w:color w:val="D4D4D4"/>
                  <w:sz w:val="21"/>
                  <w:szCs w:val="21"/>
                </w:rPr>
                <w:delText>;</w:delText>
              </w:r>
            </w:del>
          </w:p>
          <w:p w14:paraId="3E204631" w14:textId="77777777" w:rsidR="00ED1509" w:rsidRPr="007520B6" w:rsidDel="008B6AF4" w:rsidRDefault="00ED1509">
            <w:pPr>
              <w:pStyle w:val="Heading1Numbered"/>
              <w:rPr>
                <w:del w:id="6716" w:author="Donovan Goode" w:date="2018-11-09T10:04:00Z"/>
                <w:rFonts w:ascii="Consolas" w:eastAsia="Times New Roman" w:hAnsi="Consolas" w:cs="Times New Roman"/>
                <w:color w:val="D4D4D4"/>
                <w:sz w:val="21"/>
                <w:szCs w:val="21"/>
              </w:rPr>
              <w:pPrChange w:id="6717" w:author="Donovan Goode" w:date="2018-11-09T10:05:00Z">
                <w:pPr>
                  <w:shd w:val="clear" w:color="auto" w:fill="1E1E1E"/>
                  <w:spacing w:line="285" w:lineRule="atLeast"/>
                </w:pPr>
              </w:pPrChange>
            </w:pPr>
            <w:del w:id="67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7318BEE" w14:textId="77777777" w:rsidR="00ED1509" w:rsidRPr="007520B6" w:rsidDel="008B6AF4" w:rsidRDefault="00ED1509">
            <w:pPr>
              <w:pStyle w:val="Heading1Numbered"/>
              <w:rPr>
                <w:del w:id="6719" w:author="Donovan Goode" w:date="2018-11-09T10:04:00Z"/>
                <w:rFonts w:ascii="Consolas" w:eastAsia="Times New Roman" w:hAnsi="Consolas" w:cs="Times New Roman"/>
                <w:color w:val="D4D4D4"/>
                <w:sz w:val="21"/>
                <w:szCs w:val="21"/>
              </w:rPr>
              <w:pPrChange w:id="6720" w:author="Donovan Goode" w:date="2018-11-09T10:05:00Z">
                <w:pPr>
                  <w:shd w:val="clear" w:color="auto" w:fill="1E1E1E"/>
                  <w:spacing w:line="285" w:lineRule="atLeast"/>
                </w:pPr>
              </w:pPrChange>
            </w:pPr>
            <w:del w:id="67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83px</w:delText>
              </w:r>
              <w:r w:rsidRPr="007520B6" w:rsidDel="008B6AF4">
                <w:rPr>
                  <w:rFonts w:ascii="Consolas" w:eastAsia="Times New Roman" w:hAnsi="Consolas" w:cs="Times New Roman"/>
                  <w:color w:val="D4D4D4"/>
                  <w:sz w:val="21"/>
                  <w:szCs w:val="21"/>
                </w:rPr>
                <w:delText>;</w:delText>
              </w:r>
            </w:del>
          </w:p>
          <w:p w14:paraId="42D22A43" w14:textId="77777777" w:rsidR="00ED1509" w:rsidRPr="007520B6" w:rsidDel="008B6AF4" w:rsidRDefault="00ED1509">
            <w:pPr>
              <w:pStyle w:val="Heading1Numbered"/>
              <w:rPr>
                <w:del w:id="6722" w:author="Donovan Goode" w:date="2018-11-09T10:04:00Z"/>
                <w:rFonts w:ascii="Consolas" w:eastAsia="Times New Roman" w:hAnsi="Consolas" w:cs="Times New Roman"/>
                <w:color w:val="D4D4D4"/>
                <w:sz w:val="21"/>
                <w:szCs w:val="21"/>
              </w:rPr>
              <w:pPrChange w:id="6723" w:author="Donovan Goode" w:date="2018-11-09T10:05:00Z">
                <w:pPr>
                  <w:shd w:val="clear" w:color="auto" w:fill="1E1E1E"/>
                  <w:spacing w:line="285" w:lineRule="atLeast"/>
                </w:pPr>
              </w:pPrChange>
            </w:pPr>
            <w:del w:id="67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300px</w:delText>
              </w:r>
              <w:r w:rsidRPr="007520B6" w:rsidDel="008B6AF4">
                <w:rPr>
                  <w:rFonts w:ascii="Consolas" w:eastAsia="Times New Roman" w:hAnsi="Consolas" w:cs="Times New Roman"/>
                  <w:color w:val="D4D4D4"/>
                  <w:sz w:val="21"/>
                  <w:szCs w:val="21"/>
                </w:rPr>
                <w:delText>;</w:delText>
              </w:r>
            </w:del>
          </w:p>
          <w:p w14:paraId="13AC2F79" w14:textId="77777777" w:rsidR="00ED1509" w:rsidRPr="007520B6" w:rsidDel="008B6AF4" w:rsidRDefault="00ED1509">
            <w:pPr>
              <w:pStyle w:val="Heading1Numbered"/>
              <w:rPr>
                <w:del w:id="6725" w:author="Donovan Goode" w:date="2018-11-09T10:04:00Z"/>
                <w:rFonts w:ascii="Consolas" w:eastAsia="Times New Roman" w:hAnsi="Consolas" w:cs="Times New Roman"/>
                <w:color w:val="D4D4D4"/>
                <w:sz w:val="21"/>
                <w:szCs w:val="21"/>
              </w:rPr>
              <w:pPrChange w:id="6726" w:author="Donovan Goode" w:date="2018-11-09T10:05:00Z">
                <w:pPr>
                  <w:shd w:val="clear" w:color="auto" w:fill="1E1E1E"/>
                  <w:spacing w:line="285" w:lineRule="atLeast"/>
                </w:pPr>
              </w:pPrChange>
            </w:pPr>
            <w:del w:id="6727" w:author="Donovan Goode" w:date="2018-11-09T10:04:00Z">
              <w:r w:rsidRPr="007520B6" w:rsidDel="008B6AF4">
                <w:rPr>
                  <w:rFonts w:ascii="Consolas" w:eastAsia="Times New Roman" w:hAnsi="Consolas" w:cs="Times New Roman"/>
                  <w:color w:val="D4D4D4"/>
                  <w:sz w:val="21"/>
                  <w:szCs w:val="21"/>
                </w:rPr>
                <w:delText xml:space="preserve">    }</w:delText>
              </w:r>
            </w:del>
          </w:p>
          <w:p w14:paraId="4FA5F459" w14:textId="77777777" w:rsidR="00ED1509" w:rsidRPr="007520B6" w:rsidDel="008B6AF4" w:rsidRDefault="00ED1509">
            <w:pPr>
              <w:pStyle w:val="Heading1Numbered"/>
              <w:rPr>
                <w:del w:id="6728" w:author="Donovan Goode" w:date="2018-11-09T10:04:00Z"/>
                <w:rFonts w:ascii="Consolas" w:eastAsia="Times New Roman" w:hAnsi="Consolas" w:cs="Times New Roman"/>
                <w:color w:val="D4D4D4"/>
                <w:sz w:val="21"/>
                <w:szCs w:val="21"/>
              </w:rPr>
              <w:pPrChange w:id="6729" w:author="Donovan Goode" w:date="2018-11-09T10:05:00Z">
                <w:pPr>
                  <w:shd w:val="clear" w:color="auto" w:fill="1E1E1E"/>
                  <w:spacing w:line="285" w:lineRule="atLeast"/>
                </w:pPr>
              </w:pPrChange>
            </w:pPr>
          </w:p>
          <w:p w14:paraId="2C9BC76F" w14:textId="77777777" w:rsidR="00ED1509" w:rsidRPr="007520B6" w:rsidDel="008B6AF4" w:rsidRDefault="00ED1509">
            <w:pPr>
              <w:pStyle w:val="Heading1Numbered"/>
              <w:rPr>
                <w:del w:id="6730" w:author="Donovan Goode" w:date="2018-11-09T10:04:00Z"/>
                <w:rFonts w:ascii="Consolas" w:eastAsia="Times New Roman" w:hAnsi="Consolas" w:cs="Times New Roman"/>
                <w:color w:val="D4D4D4"/>
                <w:sz w:val="21"/>
                <w:szCs w:val="21"/>
              </w:rPr>
              <w:pPrChange w:id="6731" w:author="Donovan Goode" w:date="2018-11-09T10:05:00Z">
                <w:pPr>
                  <w:shd w:val="clear" w:color="auto" w:fill="1E1E1E"/>
                  <w:spacing w:line="285" w:lineRule="atLeast"/>
                </w:pPr>
              </w:pPrChange>
            </w:pPr>
            <w:del w:id="67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3b ----------- */</w:delText>
              </w:r>
            </w:del>
          </w:p>
          <w:p w14:paraId="6F3EC3A4" w14:textId="77777777" w:rsidR="00ED1509" w:rsidRPr="007520B6" w:rsidDel="008B6AF4" w:rsidRDefault="00ED1509">
            <w:pPr>
              <w:pStyle w:val="Heading1Numbered"/>
              <w:rPr>
                <w:del w:id="6733" w:author="Donovan Goode" w:date="2018-11-09T10:04:00Z"/>
                <w:rFonts w:ascii="Consolas" w:eastAsia="Times New Roman" w:hAnsi="Consolas" w:cs="Times New Roman"/>
                <w:color w:val="D4D4D4"/>
                <w:sz w:val="21"/>
                <w:szCs w:val="21"/>
              </w:rPr>
              <w:pPrChange w:id="6734" w:author="Donovan Goode" w:date="2018-11-09T10:05:00Z">
                <w:pPr>
                  <w:shd w:val="clear" w:color="auto" w:fill="1E1E1E"/>
                  <w:spacing w:line="285" w:lineRule="atLeast"/>
                </w:pPr>
              </w:pPrChange>
            </w:pPr>
          </w:p>
          <w:p w14:paraId="55E44E02" w14:textId="77777777" w:rsidR="00ED1509" w:rsidRPr="007520B6" w:rsidDel="008B6AF4" w:rsidRDefault="00ED1509">
            <w:pPr>
              <w:pStyle w:val="Heading1Numbered"/>
              <w:rPr>
                <w:del w:id="6735" w:author="Donovan Goode" w:date="2018-11-09T10:04:00Z"/>
                <w:rFonts w:ascii="Consolas" w:eastAsia="Times New Roman" w:hAnsi="Consolas" w:cs="Times New Roman"/>
                <w:color w:val="D4D4D4"/>
                <w:sz w:val="21"/>
                <w:szCs w:val="21"/>
              </w:rPr>
              <w:pPrChange w:id="6736" w:author="Donovan Goode" w:date="2018-11-09T10:05:00Z">
                <w:pPr>
                  <w:shd w:val="clear" w:color="auto" w:fill="1E1E1E"/>
                  <w:spacing w:line="285" w:lineRule="atLeast"/>
                </w:pPr>
              </w:pPrChange>
            </w:pPr>
            <w:del w:id="67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#slide3b</w:delText>
              </w:r>
              <w:r w:rsidRPr="007520B6" w:rsidDel="008B6AF4">
                <w:rPr>
                  <w:rFonts w:ascii="Consolas" w:eastAsia="Times New Roman" w:hAnsi="Consolas" w:cs="Times New Roman"/>
                  <w:color w:val="D4D4D4"/>
                  <w:sz w:val="21"/>
                  <w:szCs w:val="21"/>
                </w:rPr>
                <w:delText xml:space="preserve"> {</w:delText>
              </w:r>
            </w:del>
          </w:p>
          <w:p w14:paraId="32917E11" w14:textId="77777777" w:rsidR="00ED1509" w:rsidRPr="007520B6" w:rsidDel="008B6AF4" w:rsidRDefault="00ED1509">
            <w:pPr>
              <w:pStyle w:val="Heading1Numbered"/>
              <w:rPr>
                <w:del w:id="6738" w:author="Donovan Goode" w:date="2018-11-09T10:04:00Z"/>
                <w:rFonts w:ascii="Consolas" w:eastAsia="Times New Roman" w:hAnsi="Consolas" w:cs="Times New Roman"/>
                <w:color w:val="D4D4D4"/>
                <w:sz w:val="21"/>
                <w:szCs w:val="21"/>
              </w:rPr>
              <w:pPrChange w:id="6739" w:author="Donovan Goode" w:date="2018-11-09T10:05:00Z">
                <w:pPr>
                  <w:shd w:val="clear" w:color="auto" w:fill="1E1E1E"/>
                  <w:spacing w:line="285" w:lineRule="atLeast"/>
                </w:pPr>
              </w:pPrChange>
            </w:pPr>
            <w:del w:id="67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https://www.opm.gov/images/agency_exploration/org_background.jpg</w:delText>
              </w:r>
              <w:r w:rsidRPr="007520B6" w:rsidDel="008B6AF4">
                <w:rPr>
                  <w:rFonts w:ascii="Consolas" w:eastAsia="Times New Roman" w:hAnsi="Consolas" w:cs="Times New Roman"/>
                  <w:color w:val="D4D4D4"/>
                  <w:sz w:val="21"/>
                  <w:szCs w:val="21"/>
                </w:rPr>
                <w:delText>);</w:delText>
              </w:r>
            </w:del>
          </w:p>
          <w:p w14:paraId="129E15C4" w14:textId="77777777" w:rsidR="00ED1509" w:rsidRPr="007520B6" w:rsidDel="008B6AF4" w:rsidRDefault="00ED1509">
            <w:pPr>
              <w:pStyle w:val="Heading1Numbered"/>
              <w:rPr>
                <w:del w:id="6741" w:author="Donovan Goode" w:date="2018-11-09T10:04:00Z"/>
                <w:rFonts w:ascii="Consolas" w:eastAsia="Times New Roman" w:hAnsi="Consolas" w:cs="Times New Roman"/>
                <w:color w:val="D4D4D4"/>
                <w:sz w:val="21"/>
                <w:szCs w:val="21"/>
              </w:rPr>
              <w:pPrChange w:id="6742" w:author="Donovan Goode" w:date="2018-11-09T10:05:00Z">
                <w:pPr>
                  <w:shd w:val="clear" w:color="auto" w:fill="1E1E1E"/>
                  <w:spacing w:line="285" w:lineRule="atLeast"/>
                </w:pPr>
              </w:pPrChange>
            </w:pPr>
            <w:del w:id="67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55B5AD89" w14:textId="77777777" w:rsidR="00ED1509" w:rsidRPr="007520B6" w:rsidDel="008B6AF4" w:rsidRDefault="00ED1509">
            <w:pPr>
              <w:pStyle w:val="Heading1Numbered"/>
              <w:rPr>
                <w:del w:id="6744" w:author="Donovan Goode" w:date="2018-11-09T10:04:00Z"/>
                <w:rFonts w:ascii="Consolas" w:eastAsia="Times New Roman" w:hAnsi="Consolas" w:cs="Times New Roman"/>
                <w:color w:val="D4D4D4"/>
                <w:sz w:val="21"/>
                <w:szCs w:val="21"/>
              </w:rPr>
              <w:pPrChange w:id="6745" w:author="Donovan Goode" w:date="2018-11-09T10:05:00Z">
                <w:pPr>
                  <w:shd w:val="clear" w:color="auto" w:fill="1E1E1E"/>
                  <w:spacing w:line="285" w:lineRule="atLeast"/>
                </w:pPr>
              </w:pPrChange>
            </w:pPr>
            <w:del w:id="6746" w:author="Donovan Goode" w:date="2018-11-09T10:04:00Z">
              <w:r w:rsidRPr="007520B6" w:rsidDel="008B6AF4">
                <w:rPr>
                  <w:rFonts w:ascii="Consolas" w:eastAsia="Times New Roman" w:hAnsi="Consolas" w:cs="Times New Roman"/>
                  <w:color w:val="D4D4D4"/>
                  <w:sz w:val="21"/>
                  <w:szCs w:val="21"/>
                </w:rPr>
                <w:delText xml:space="preserve">    }</w:delText>
              </w:r>
            </w:del>
          </w:p>
          <w:p w14:paraId="35CF367D" w14:textId="77777777" w:rsidR="00ED1509" w:rsidRPr="007520B6" w:rsidDel="008B6AF4" w:rsidRDefault="00ED1509">
            <w:pPr>
              <w:pStyle w:val="Heading1Numbered"/>
              <w:rPr>
                <w:del w:id="6747" w:author="Donovan Goode" w:date="2018-11-09T10:04:00Z"/>
                <w:rFonts w:ascii="Consolas" w:eastAsia="Times New Roman" w:hAnsi="Consolas" w:cs="Times New Roman"/>
                <w:color w:val="D4D4D4"/>
                <w:sz w:val="21"/>
                <w:szCs w:val="21"/>
              </w:rPr>
              <w:pPrChange w:id="6748" w:author="Donovan Goode" w:date="2018-11-09T10:05:00Z">
                <w:pPr>
                  <w:shd w:val="clear" w:color="auto" w:fill="1E1E1E"/>
                  <w:spacing w:line="285" w:lineRule="atLeast"/>
                </w:pPr>
              </w:pPrChange>
            </w:pPr>
          </w:p>
          <w:p w14:paraId="696A2B74" w14:textId="77777777" w:rsidR="00ED1509" w:rsidRPr="007520B6" w:rsidDel="008B6AF4" w:rsidRDefault="00ED1509">
            <w:pPr>
              <w:pStyle w:val="Heading1Numbered"/>
              <w:rPr>
                <w:del w:id="6749" w:author="Donovan Goode" w:date="2018-11-09T10:04:00Z"/>
                <w:rFonts w:ascii="Consolas" w:eastAsia="Times New Roman" w:hAnsi="Consolas" w:cs="Times New Roman"/>
                <w:color w:val="D4D4D4"/>
                <w:sz w:val="21"/>
                <w:szCs w:val="21"/>
              </w:rPr>
              <w:pPrChange w:id="6750" w:author="Donovan Goode" w:date="2018-11-09T10:05:00Z">
                <w:pPr>
                  <w:shd w:val="clear" w:color="auto" w:fill="1E1E1E"/>
                  <w:spacing w:line="285" w:lineRule="atLeast"/>
                </w:pPr>
              </w:pPrChange>
            </w:pPr>
            <w:del w:id="67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#widget3b div.next</w:delText>
              </w:r>
              <w:r w:rsidRPr="007520B6" w:rsidDel="008B6AF4">
                <w:rPr>
                  <w:rFonts w:ascii="Consolas" w:eastAsia="Times New Roman" w:hAnsi="Consolas" w:cs="Times New Roman"/>
                  <w:color w:val="D4D4D4"/>
                  <w:sz w:val="21"/>
                  <w:szCs w:val="21"/>
                </w:rPr>
                <w:delText xml:space="preserve"> {</w:delText>
              </w:r>
            </w:del>
          </w:p>
          <w:p w14:paraId="2911FD60" w14:textId="77777777" w:rsidR="00ED1509" w:rsidRPr="007520B6" w:rsidDel="008B6AF4" w:rsidRDefault="00ED1509">
            <w:pPr>
              <w:pStyle w:val="Heading1Numbered"/>
              <w:rPr>
                <w:del w:id="6752" w:author="Donovan Goode" w:date="2018-11-09T10:04:00Z"/>
                <w:rFonts w:ascii="Consolas" w:eastAsia="Times New Roman" w:hAnsi="Consolas" w:cs="Times New Roman"/>
                <w:color w:val="D4D4D4"/>
                <w:sz w:val="21"/>
                <w:szCs w:val="21"/>
              </w:rPr>
              <w:pPrChange w:id="6753" w:author="Donovan Goode" w:date="2018-11-09T10:05:00Z">
                <w:pPr>
                  <w:shd w:val="clear" w:color="auto" w:fill="1E1E1E"/>
                  <w:spacing w:line="285" w:lineRule="atLeast"/>
                </w:pPr>
              </w:pPrChange>
            </w:pPr>
            <w:del w:id="67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218px</w:delText>
              </w:r>
              <w:r w:rsidRPr="007520B6" w:rsidDel="008B6AF4">
                <w:rPr>
                  <w:rFonts w:ascii="Consolas" w:eastAsia="Times New Roman" w:hAnsi="Consolas" w:cs="Times New Roman"/>
                  <w:color w:val="D4D4D4"/>
                  <w:sz w:val="21"/>
                  <w:szCs w:val="21"/>
                </w:rPr>
                <w:delText>;</w:delText>
              </w:r>
            </w:del>
          </w:p>
          <w:p w14:paraId="3232057F" w14:textId="77777777" w:rsidR="00ED1509" w:rsidRPr="007520B6" w:rsidDel="008B6AF4" w:rsidRDefault="00ED1509">
            <w:pPr>
              <w:pStyle w:val="Heading1Numbered"/>
              <w:rPr>
                <w:del w:id="6755" w:author="Donovan Goode" w:date="2018-11-09T10:04:00Z"/>
                <w:rFonts w:ascii="Consolas" w:eastAsia="Times New Roman" w:hAnsi="Consolas" w:cs="Times New Roman"/>
                <w:color w:val="D4D4D4"/>
                <w:sz w:val="21"/>
                <w:szCs w:val="21"/>
              </w:rPr>
              <w:pPrChange w:id="6756" w:author="Donovan Goode" w:date="2018-11-09T10:05:00Z">
                <w:pPr>
                  <w:shd w:val="clear" w:color="auto" w:fill="1E1E1E"/>
                  <w:spacing w:line="285" w:lineRule="atLeast"/>
                </w:pPr>
              </w:pPrChange>
            </w:pPr>
            <w:del w:id="67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322px</w:delText>
              </w:r>
              <w:r w:rsidRPr="007520B6" w:rsidDel="008B6AF4">
                <w:rPr>
                  <w:rFonts w:ascii="Consolas" w:eastAsia="Times New Roman" w:hAnsi="Consolas" w:cs="Times New Roman"/>
                  <w:color w:val="D4D4D4"/>
                  <w:sz w:val="21"/>
                  <w:szCs w:val="21"/>
                </w:rPr>
                <w:delText>;</w:delText>
              </w:r>
            </w:del>
          </w:p>
          <w:p w14:paraId="4409A6C3" w14:textId="77777777" w:rsidR="00ED1509" w:rsidRPr="007520B6" w:rsidDel="008B6AF4" w:rsidRDefault="00ED1509">
            <w:pPr>
              <w:pStyle w:val="Heading1Numbered"/>
              <w:rPr>
                <w:del w:id="6758" w:author="Donovan Goode" w:date="2018-11-09T10:04:00Z"/>
                <w:rFonts w:ascii="Consolas" w:eastAsia="Times New Roman" w:hAnsi="Consolas" w:cs="Times New Roman"/>
                <w:color w:val="D4D4D4"/>
                <w:sz w:val="21"/>
                <w:szCs w:val="21"/>
              </w:rPr>
              <w:pPrChange w:id="6759" w:author="Donovan Goode" w:date="2018-11-09T10:05:00Z">
                <w:pPr>
                  <w:shd w:val="clear" w:color="auto" w:fill="1E1E1E"/>
                  <w:spacing w:line="285" w:lineRule="atLeast"/>
                </w:pPr>
              </w:pPrChange>
            </w:pPr>
            <w:del w:id="67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101</w:delText>
              </w:r>
              <w:r w:rsidRPr="007520B6" w:rsidDel="008B6AF4">
                <w:rPr>
                  <w:rFonts w:ascii="Consolas" w:eastAsia="Times New Roman" w:hAnsi="Consolas" w:cs="Times New Roman"/>
                  <w:color w:val="D4D4D4"/>
                  <w:sz w:val="21"/>
                  <w:szCs w:val="21"/>
                </w:rPr>
                <w:delText>;</w:delText>
              </w:r>
            </w:del>
          </w:p>
          <w:p w14:paraId="414F6793" w14:textId="77777777" w:rsidR="00ED1509" w:rsidRPr="007520B6" w:rsidDel="008B6AF4" w:rsidRDefault="00ED1509">
            <w:pPr>
              <w:pStyle w:val="Heading1Numbered"/>
              <w:rPr>
                <w:del w:id="6761" w:author="Donovan Goode" w:date="2018-11-09T10:04:00Z"/>
                <w:rFonts w:ascii="Consolas" w:eastAsia="Times New Roman" w:hAnsi="Consolas" w:cs="Times New Roman"/>
                <w:color w:val="D4D4D4"/>
                <w:sz w:val="21"/>
                <w:szCs w:val="21"/>
              </w:rPr>
              <w:pPrChange w:id="6762" w:author="Donovan Goode" w:date="2018-11-09T10:05:00Z">
                <w:pPr>
                  <w:shd w:val="clear" w:color="auto" w:fill="1E1E1E"/>
                  <w:spacing w:line="285" w:lineRule="atLeast"/>
                </w:pPr>
              </w:pPrChange>
            </w:pPr>
            <w:del w:id="6763" w:author="Donovan Goode" w:date="2018-11-09T10:04:00Z">
              <w:r w:rsidRPr="007520B6" w:rsidDel="008B6AF4">
                <w:rPr>
                  <w:rFonts w:ascii="Consolas" w:eastAsia="Times New Roman" w:hAnsi="Consolas" w:cs="Times New Roman"/>
                  <w:color w:val="D4D4D4"/>
                  <w:sz w:val="21"/>
                  <w:szCs w:val="21"/>
                </w:rPr>
                <w:delText xml:space="preserve">    }</w:delText>
              </w:r>
            </w:del>
          </w:p>
          <w:p w14:paraId="1E4538FD" w14:textId="77777777" w:rsidR="00ED1509" w:rsidRPr="007520B6" w:rsidDel="008B6AF4" w:rsidRDefault="00ED1509">
            <w:pPr>
              <w:pStyle w:val="Heading1Numbered"/>
              <w:rPr>
                <w:del w:id="6764" w:author="Donovan Goode" w:date="2018-11-09T10:04:00Z"/>
                <w:rFonts w:ascii="Consolas" w:eastAsia="Times New Roman" w:hAnsi="Consolas" w:cs="Times New Roman"/>
                <w:color w:val="D4D4D4"/>
                <w:sz w:val="21"/>
                <w:szCs w:val="21"/>
              </w:rPr>
              <w:pPrChange w:id="6765" w:author="Donovan Goode" w:date="2018-11-09T10:05:00Z">
                <w:pPr>
                  <w:shd w:val="clear" w:color="auto" w:fill="1E1E1E"/>
                  <w:spacing w:after="240" w:line="285" w:lineRule="atLeast"/>
                </w:pPr>
              </w:pPrChange>
            </w:pPr>
          </w:p>
          <w:p w14:paraId="60A7F96E" w14:textId="77777777" w:rsidR="00ED1509" w:rsidRPr="007520B6" w:rsidDel="008B6AF4" w:rsidRDefault="00ED1509">
            <w:pPr>
              <w:pStyle w:val="Heading1Numbered"/>
              <w:rPr>
                <w:del w:id="6766" w:author="Donovan Goode" w:date="2018-11-09T10:04:00Z"/>
                <w:rFonts w:ascii="Consolas" w:eastAsia="Times New Roman" w:hAnsi="Consolas" w:cs="Times New Roman"/>
                <w:color w:val="D4D4D4"/>
                <w:sz w:val="21"/>
                <w:szCs w:val="21"/>
              </w:rPr>
              <w:pPrChange w:id="6767" w:author="Donovan Goode" w:date="2018-11-09T10:05:00Z">
                <w:pPr>
                  <w:shd w:val="clear" w:color="auto" w:fill="1E1E1E"/>
                  <w:spacing w:line="285" w:lineRule="atLeast"/>
                </w:pPr>
              </w:pPrChange>
            </w:pPr>
            <w:del w:id="67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4 (Facts and Figures)--------------------- */</w:delText>
              </w:r>
            </w:del>
          </w:p>
          <w:p w14:paraId="2718E1A8" w14:textId="77777777" w:rsidR="00ED1509" w:rsidRPr="007520B6" w:rsidDel="008B6AF4" w:rsidRDefault="00ED1509">
            <w:pPr>
              <w:pStyle w:val="Heading1Numbered"/>
              <w:rPr>
                <w:del w:id="6769" w:author="Donovan Goode" w:date="2018-11-09T10:04:00Z"/>
                <w:rFonts w:ascii="Consolas" w:eastAsia="Times New Roman" w:hAnsi="Consolas" w:cs="Times New Roman"/>
                <w:color w:val="D4D4D4"/>
                <w:sz w:val="21"/>
                <w:szCs w:val="21"/>
              </w:rPr>
              <w:pPrChange w:id="6770" w:author="Donovan Goode" w:date="2018-11-09T10:05:00Z">
                <w:pPr>
                  <w:shd w:val="clear" w:color="auto" w:fill="1E1E1E"/>
                  <w:spacing w:line="285" w:lineRule="atLeast"/>
                </w:pPr>
              </w:pPrChange>
            </w:pPr>
          </w:p>
          <w:p w14:paraId="0095A4B4" w14:textId="77777777" w:rsidR="00ED1509" w:rsidRPr="007520B6" w:rsidDel="008B6AF4" w:rsidRDefault="00ED1509">
            <w:pPr>
              <w:pStyle w:val="Heading1Numbered"/>
              <w:rPr>
                <w:del w:id="6771" w:author="Donovan Goode" w:date="2018-11-09T10:04:00Z"/>
                <w:rFonts w:ascii="Consolas" w:eastAsia="Times New Roman" w:hAnsi="Consolas" w:cs="Times New Roman"/>
                <w:color w:val="D4D4D4"/>
                <w:sz w:val="21"/>
                <w:szCs w:val="21"/>
              </w:rPr>
              <w:pPrChange w:id="6772" w:author="Donovan Goode" w:date="2018-11-09T10:05:00Z">
                <w:pPr>
                  <w:shd w:val="clear" w:color="auto" w:fill="1E1E1E"/>
                  <w:spacing w:line="285" w:lineRule="atLeast"/>
                </w:pPr>
              </w:pPrChange>
            </w:pPr>
            <w:del w:id="67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w:delText>
              </w:r>
            </w:del>
          </w:p>
          <w:p w14:paraId="07DC497D" w14:textId="77777777" w:rsidR="00ED1509" w:rsidRPr="007520B6" w:rsidDel="008B6AF4" w:rsidRDefault="00ED1509">
            <w:pPr>
              <w:pStyle w:val="Heading1Numbered"/>
              <w:rPr>
                <w:del w:id="6774" w:author="Donovan Goode" w:date="2018-11-09T10:04:00Z"/>
                <w:rFonts w:ascii="Consolas" w:eastAsia="Times New Roman" w:hAnsi="Consolas" w:cs="Times New Roman"/>
                <w:color w:val="D4D4D4"/>
                <w:sz w:val="21"/>
                <w:szCs w:val="21"/>
              </w:rPr>
              <w:pPrChange w:id="6775" w:author="Donovan Goode" w:date="2018-11-09T10:05:00Z">
                <w:pPr>
                  <w:shd w:val="clear" w:color="auto" w:fill="1E1E1E"/>
                  <w:spacing w:line="285" w:lineRule="atLeast"/>
                </w:pPr>
              </w:pPrChange>
            </w:pPr>
            <w:del w:id="6776" w:author="Donovan Goode" w:date="2018-11-09T10:04:00Z">
              <w:r w:rsidRPr="007520B6" w:rsidDel="008B6AF4">
                <w:rPr>
                  <w:rFonts w:ascii="Consolas" w:eastAsia="Times New Roman" w:hAnsi="Consolas" w:cs="Times New Roman"/>
                  <w:color w:val="D7BA7D"/>
                  <w:sz w:val="21"/>
                  <w:szCs w:val="21"/>
                </w:rPr>
                <w:delText xml:space="preserve">    #widget4b</w:delText>
              </w:r>
              <w:r w:rsidRPr="007520B6" w:rsidDel="008B6AF4">
                <w:rPr>
                  <w:rFonts w:ascii="Consolas" w:eastAsia="Times New Roman" w:hAnsi="Consolas" w:cs="Times New Roman"/>
                  <w:color w:val="D4D4D4"/>
                  <w:sz w:val="21"/>
                  <w:szCs w:val="21"/>
                </w:rPr>
                <w:delText xml:space="preserve"> {</w:delText>
              </w:r>
            </w:del>
          </w:p>
          <w:p w14:paraId="28FBE773" w14:textId="77777777" w:rsidR="00ED1509" w:rsidRPr="007520B6" w:rsidDel="008B6AF4" w:rsidRDefault="00ED1509">
            <w:pPr>
              <w:pStyle w:val="Heading1Numbered"/>
              <w:rPr>
                <w:del w:id="6777" w:author="Donovan Goode" w:date="2018-11-09T10:04:00Z"/>
                <w:rFonts w:ascii="Consolas" w:eastAsia="Times New Roman" w:hAnsi="Consolas" w:cs="Times New Roman"/>
                <w:color w:val="D4D4D4"/>
                <w:sz w:val="21"/>
                <w:szCs w:val="21"/>
              </w:rPr>
              <w:pPrChange w:id="6778" w:author="Donovan Goode" w:date="2018-11-09T10:05:00Z">
                <w:pPr>
                  <w:shd w:val="clear" w:color="auto" w:fill="1E1E1E"/>
                  <w:spacing w:line="285" w:lineRule="atLeast"/>
                </w:pPr>
              </w:pPrChange>
            </w:pPr>
            <w:del w:id="67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62EAFE1B" w14:textId="77777777" w:rsidR="00ED1509" w:rsidRPr="007520B6" w:rsidDel="008B6AF4" w:rsidRDefault="00ED1509">
            <w:pPr>
              <w:pStyle w:val="Heading1Numbered"/>
              <w:rPr>
                <w:del w:id="6780" w:author="Donovan Goode" w:date="2018-11-09T10:04:00Z"/>
                <w:rFonts w:ascii="Consolas" w:eastAsia="Times New Roman" w:hAnsi="Consolas" w:cs="Times New Roman"/>
                <w:color w:val="D4D4D4"/>
                <w:sz w:val="21"/>
                <w:szCs w:val="21"/>
              </w:rPr>
              <w:pPrChange w:id="6781" w:author="Donovan Goode" w:date="2018-11-09T10:05:00Z">
                <w:pPr>
                  <w:shd w:val="clear" w:color="auto" w:fill="1E1E1E"/>
                  <w:spacing w:line="285" w:lineRule="atLeast"/>
                </w:pPr>
              </w:pPrChange>
            </w:pPr>
            <w:del w:id="6782" w:author="Donovan Goode" w:date="2018-11-09T10:04:00Z">
              <w:r w:rsidRPr="007520B6" w:rsidDel="008B6AF4">
                <w:rPr>
                  <w:rFonts w:ascii="Consolas" w:eastAsia="Times New Roman" w:hAnsi="Consolas" w:cs="Times New Roman"/>
                  <w:color w:val="D4D4D4"/>
                  <w:sz w:val="21"/>
                  <w:szCs w:val="21"/>
                </w:rPr>
                <w:delText xml:space="preserve">    }</w:delText>
              </w:r>
            </w:del>
          </w:p>
          <w:p w14:paraId="6C233366" w14:textId="77777777" w:rsidR="00ED1509" w:rsidRPr="007520B6" w:rsidDel="008B6AF4" w:rsidRDefault="00ED1509">
            <w:pPr>
              <w:pStyle w:val="Heading1Numbered"/>
              <w:rPr>
                <w:del w:id="6783" w:author="Donovan Goode" w:date="2018-11-09T10:04:00Z"/>
                <w:rFonts w:ascii="Consolas" w:eastAsia="Times New Roman" w:hAnsi="Consolas" w:cs="Times New Roman"/>
                <w:color w:val="D4D4D4"/>
                <w:sz w:val="21"/>
                <w:szCs w:val="21"/>
              </w:rPr>
              <w:pPrChange w:id="6784" w:author="Donovan Goode" w:date="2018-11-09T10:05:00Z">
                <w:pPr>
                  <w:shd w:val="clear" w:color="auto" w:fill="1E1E1E"/>
                  <w:spacing w:line="285" w:lineRule="atLeast"/>
                </w:pPr>
              </w:pPrChange>
            </w:pPr>
          </w:p>
          <w:p w14:paraId="1D77D3A2" w14:textId="77777777" w:rsidR="00ED1509" w:rsidRPr="007520B6" w:rsidDel="008B6AF4" w:rsidRDefault="00ED1509">
            <w:pPr>
              <w:pStyle w:val="Heading1Numbered"/>
              <w:rPr>
                <w:del w:id="6785" w:author="Donovan Goode" w:date="2018-11-09T10:04:00Z"/>
                <w:rFonts w:ascii="Consolas" w:eastAsia="Times New Roman" w:hAnsi="Consolas" w:cs="Times New Roman"/>
                <w:color w:val="D4D4D4"/>
                <w:sz w:val="21"/>
                <w:szCs w:val="21"/>
              </w:rPr>
              <w:pPrChange w:id="6786" w:author="Donovan Goode" w:date="2018-11-09T10:05:00Z">
                <w:pPr>
                  <w:shd w:val="clear" w:color="auto" w:fill="1E1E1E"/>
                  <w:spacing w:line="285" w:lineRule="atLeast"/>
                </w:pPr>
              </w:pPrChange>
            </w:pPr>
            <w:del w:id="67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#slide4</w:delText>
              </w:r>
              <w:r w:rsidRPr="007520B6" w:rsidDel="008B6AF4">
                <w:rPr>
                  <w:rFonts w:ascii="Consolas" w:eastAsia="Times New Roman" w:hAnsi="Consolas" w:cs="Times New Roman"/>
                  <w:color w:val="D4D4D4"/>
                  <w:sz w:val="21"/>
                  <w:szCs w:val="21"/>
                </w:rPr>
                <w:delText xml:space="preserve"> {</w:delText>
              </w:r>
            </w:del>
          </w:p>
          <w:p w14:paraId="18FE9FD5" w14:textId="77777777" w:rsidR="00ED1509" w:rsidRPr="007520B6" w:rsidDel="008B6AF4" w:rsidRDefault="00ED1509">
            <w:pPr>
              <w:pStyle w:val="Heading1Numbered"/>
              <w:rPr>
                <w:del w:id="6788" w:author="Donovan Goode" w:date="2018-11-09T10:04:00Z"/>
                <w:rFonts w:ascii="Consolas" w:eastAsia="Times New Roman" w:hAnsi="Consolas" w:cs="Times New Roman"/>
                <w:color w:val="D4D4D4"/>
                <w:sz w:val="21"/>
                <w:szCs w:val="21"/>
              </w:rPr>
              <w:pPrChange w:id="6789" w:author="Donovan Goode" w:date="2018-11-09T10:05:00Z">
                <w:pPr>
                  <w:shd w:val="clear" w:color="auto" w:fill="1E1E1E"/>
                  <w:spacing w:line="285" w:lineRule="atLeast"/>
                </w:pPr>
              </w:pPrChange>
            </w:pPr>
            <w:del w:id="67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https://www.opm.gov/images/w4background.png</w:delText>
              </w:r>
              <w:r w:rsidRPr="007520B6" w:rsidDel="008B6AF4">
                <w:rPr>
                  <w:rFonts w:ascii="Consolas" w:eastAsia="Times New Roman" w:hAnsi="Consolas" w:cs="Times New Roman"/>
                  <w:color w:val="D4D4D4"/>
                  <w:sz w:val="21"/>
                  <w:szCs w:val="21"/>
                </w:rPr>
                <w:delText>);</w:delText>
              </w:r>
            </w:del>
          </w:p>
          <w:p w14:paraId="7B4667C5" w14:textId="77777777" w:rsidR="00ED1509" w:rsidRPr="007520B6" w:rsidDel="008B6AF4" w:rsidRDefault="00ED1509">
            <w:pPr>
              <w:pStyle w:val="Heading1Numbered"/>
              <w:rPr>
                <w:del w:id="6791" w:author="Donovan Goode" w:date="2018-11-09T10:04:00Z"/>
                <w:rFonts w:ascii="Consolas" w:eastAsia="Times New Roman" w:hAnsi="Consolas" w:cs="Times New Roman"/>
                <w:color w:val="D4D4D4"/>
                <w:sz w:val="21"/>
                <w:szCs w:val="21"/>
              </w:rPr>
              <w:pPrChange w:id="6792" w:author="Donovan Goode" w:date="2018-11-09T10:05:00Z">
                <w:pPr>
                  <w:shd w:val="clear" w:color="auto" w:fill="1E1E1E"/>
                  <w:spacing w:line="285" w:lineRule="atLeast"/>
                </w:pPr>
              </w:pPrChange>
            </w:pPr>
            <w:del w:id="67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5707F603" w14:textId="77777777" w:rsidR="00ED1509" w:rsidRPr="007520B6" w:rsidDel="008B6AF4" w:rsidRDefault="00ED1509">
            <w:pPr>
              <w:pStyle w:val="Heading1Numbered"/>
              <w:rPr>
                <w:del w:id="6794" w:author="Donovan Goode" w:date="2018-11-09T10:04:00Z"/>
                <w:rFonts w:ascii="Consolas" w:eastAsia="Times New Roman" w:hAnsi="Consolas" w:cs="Times New Roman"/>
                <w:color w:val="D4D4D4"/>
                <w:sz w:val="21"/>
                <w:szCs w:val="21"/>
              </w:rPr>
              <w:pPrChange w:id="6795" w:author="Donovan Goode" w:date="2018-11-09T10:05:00Z">
                <w:pPr>
                  <w:shd w:val="clear" w:color="auto" w:fill="1E1E1E"/>
                  <w:spacing w:line="285" w:lineRule="atLeast"/>
                </w:pPr>
              </w:pPrChange>
            </w:pPr>
            <w:del w:id="6796" w:author="Donovan Goode" w:date="2018-11-09T10:04:00Z">
              <w:r w:rsidRPr="007520B6" w:rsidDel="008B6AF4">
                <w:rPr>
                  <w:rFonts w:ascii="Consolas" w:eastAsia="Times New Roman" w:hAnsi="Consolas" w:cs="Times New Roman"/>
                  <w:color w:val="D4D4D4"/>
                  <w:sz w:val="21"/>
                  <w:szCs w:val="21"/>
                </w:rPr>
                <w:delText xml:space="preserve">    }</w:delText>
              </w:r>
            </w:del>
          </w:p>
          <w:p w14:paraId="6775BE42" w14:textId="77777777" w:rsidR="00ED1509" w:rsidRPr="007520B6" w:rsidDel="008B6AF4" w:rsidRDefault="00ED1509">
            <w:pPr>
              <w:pStyle w:val="Heading1Numbered"/>
              <w:rPr>
                <w:del w:id="6797" w:author="Donovan Goode" w:date="2018-11-09T10:04:00Z"/>
                <w:rFonts w:ascii="Consolas" w:eastAsia="Times New Roman" w:hAnsi="Consolas" w:cs="Times New Roman"/>
                <w:color w:val="D4D4D4"/>
                <w:sz w:val="21"/>
                <w:szCs w:val="21"/>
              </w:rPr>
              <w:pPrChange w:id="6798" w:author="Donovan Goode" w:date="2018-11-09T10:05:00Z">
                <w:pPr>
                  <w:shd w:val="clear" w:color="auto" w:fill="1E1E1E"/>
                  <w:spacing w:line="285" w:lineRule="atLeast"/>
                </w:pPr>
              </w:pPrChange>
            </w:pPr>
          </w:p>
          <w:p w14:paraId="2B10DCC5" w14:textId="77777777" w:rsidR="00ED1509" w:rsidRPr="007520B6" w:rsidDel="008B6AF4" w:rsidRDefault="00ED1509">
            <w:pPr>
              <w:pStyle w:val="Heading1Numbered"/>
              <w:rPr>
                <w:del w:id="6799" w:author="Donovan Goode" w:date="2018-11-09T10:04:00Z"/>
                <w:rFonts w:ascii="Consolas" w:eastAsia="Times New Roman" w:hAnsi="Consolas" w:cs="Times New Roman"/>
                <w:color w:val="D4D4D4"/>
                <w:sz w:val="21"/>
                <w:szCs w:val="21"/>
              </w:rPr>
              <w:pPrChange w:id="6800" w:author="Donovan Goode" w:date="2018-11-09T10:05:00Z">
                <w:pPr>
                  <w:shd w:val="clear" w:color="auto" w:fill="1E1E1E"/>
                  <w:spacing w:line="285" w:lineRule="atLeast"/>
                </w:pPr>
              </w:pPrChange>
            </w:pPr>
            <w:del w:id="68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#pagination4</w:delText>
              </w:r>
              <w:r w:rsidRPr="007520B6" w:rsidDel="008B6AF4">
                <w:rPr>
                  <w:rFonts w:ascii="Consolas" w:eastAsia="Times New Roman" w:hAnsi="Consolas" w:cs="Times New Roman"/>
                  <w:color w:val="D4D4D4"/>
                  <w:sz w:val="21"/>
                  <w:szCs w:val="21"/>
                </w:rPr>
                <w:delText xml:space="preserve"> {</w:delText>
              </w:r>
            </w:del>
          </w:p>
          <w:p w14:paraId="40F22F88" w14:textId="77777777" w:rsidR="00ED1509" w:rsidRPr="007520B6" w:rsidDel="008B6AF4" w:rsidRDefault="00ED1509">
            <w:pPr>
              <w:pStyle w:val="Heading1Numbered"/>
              <w:rPr>
                <w:del w:id="6802" w:author="Donovan Goode" w:date="2018-11-09T10:04:00Z"/>
                <w:rFonts w:ascii="Consolas" w:eastAsia="Times New Roman" w:hAnsi="Consolas" w:cs="Times New Roman"/>
                <w:color w:val="D4D4D4"/>
                <w:sz w:val="21"/>
                <w:szCs w:val="21"/>
              </w:rPr>
              <w:pPrChange w:id="6803" w:author="Donovan Goode" w:date="2018-11-09T10:05:00Z">
                <w:pPr>
                  <w:shd w:val="clear" w:color="auto" w:fill="1E1E1E"/>
                  <w:spacing w:line="285" w:lineRule="atLeast"/>
                </w:pPr>
              </w:pPrChange>
            </w:pPr>
            <w:del w:id="68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26165690" w14:textId="77777777" w:rsidR="00ED1509" w:rsidRPr="007520B6" w:rsidDel="008B6AF4" w:rsidRDefault="00ED1509">
            <w:pPr>
              <w:pStyle w:val="Heading1Numbered"/>
              <w:rPr>
                <w:del w:id="6805" w:author="Donovan Goode" w:date="2018-11-09T10:04:00Z"/>
                <w:rFonts w:ascii="Consolas" w:eastAsia="Times New Roman" w:hAnsi="Consolas" w:cs="Times New Roman"/>
                <w:color w:val="D4D4D4"/>
                <w:sz w:val="21"/>
                <w:szCs w:val="21"/>
              </w:rPr>
              <w:pPrChange w:id="6806" w:author="Donovan Goode" w:date="2018-11-09T10:05:00Z">
                <w:pPr>
                  <w:shd w:val="clear" w:color="auto" w:fill="1E1E1E"/>
                  <w:spacing w:line="285" w:lineRule="atLeast"/>
                </w:pPr>
              </w:pPrChange>
            </w:pPr>
            <w:del w:id="68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4203AA34" w14:textId="77777777" w:rsidR="00ED1509" w:rsidRPr="007520B6" w:rsidDel="008B6AF4" w:rsidRDefault="00ED1509">
            <w:pPr>
              <w:pStyle w:val="Heading1Numbered"/>
              <w:rPr>
                <w:del w:id="6808" w:author="Donovan Goode" w:date="2018-11-09T10:04:00Z"/>
                <w:rFonts w:ascii="Consolas" w:eastAsia="Times New Roman" w:hAnsi="Consolas" w:cs="Times New Roman"/>
                <w:color w:val="D4D4D4"/>
                <w:sz w:val="21"/>
                <w:szCs w:val="21"/>
              </w:rPr>
              <w:pPrChange w:id="6809" w:author="Donovan Goode" w:date="2018-11-09T10:05:00Z">
                <w:pPr>
                  <w:shd w:val="clear" w:color="auto" w:fill="1E1E1E"/>
                  <w:spacing w:line="285" w:lineRule="atLeast"/>
                </w:pPr>
              </w:pPrChange>
            </w:pPr>
            <w:del w:id="68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1A56934" w14:textId="77777777" w:rsidR="00ED1509" w:rsidRPr="007520B6" w:rsidDel="008B6AF4" w:rsidRDefault="00ED1509">
            <w:pPr>
              <w:pStyle w:val="Heading1Numbered"/>
              <w:rPr>
                <w:del w:id="6811" w:author="Donovan Goode" w:date="2018-11-09T10:04:00Z"/>
                <w:rFonts w:ascii="Consolas" w:eastAsia="Times New Roman" w:hAnsi="Consolas" w:cs="Times New Roman"/>
                <w:color w:val="D4D4D4"/>
                <w:sz w:val="21"/>
                <w:szCs w:val="21"/>
              </w:rPr>
              <w:pPrChange w:id="6812" w:author="Donovan Goode" w:date="2018-11-09T10:05:00Z">
                <w:pPr>
                  <w:shd w:val="clear" w:color="auto" w:fill="1E1E1E"/>
                  <w:spacing w:line="285" w:lineRule="atLeast"/>
                </w:pPr>
              </w:pPrChange>
            </w:pPr>
            <w:del w:id="68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w:delText>
              </w:r>
              <w:r w:rsidRPr="007520B6" w:rsidDel="008B6AF4">
                <w:rPr>
                  <w:rFonts w:ascii="Consolas" w:eastAsia="Times New Roman" w:hAnsi="Consolas" w:cs="Times New Roman"/>
                  <w:color w:val="D4D4D4"/>
                  <w:sz w:val="21"/>
                  <w:szCs w:val="21"/>
                </w:rPr>
                <w:delText>;</w:delText>
              </w:r>
            </w:del>
          </w:p>
          <w:p w14:paraId="61C1C156" w14:textId="77777777" w:rsidR="00ED1509" w:rsidRPr="007520B6" w:rsidDel="008B6AF4" w:rsidRDefault="00ED1509">
            <w:pPr>
              <w:pStyle w:val="Heading1Numbered"/>
              <w:rPr>
                <w:del w:id="6814" w:author="Donovan Goode" w:date="2018-11-09T10:04:00Z"/>
                <w:rFonts w:ascii="Consolas" w:eastAsia="Times New Roman" w:hAnsi="Consolas" w:cs="Times New Roman"/>
                <w:color w:val="D4D4D4"/>
                <w:sz w:val="21"/>
                <w:szCs w:val="21"/>
              </w:rPr>
              <w:pPrChange w:id="6815" w:author="Donovan Goode" w:date="2018-11-09T10:05:00Z">
                <w:pPr>
                  <w:shd w:val="clear" w:color="auto" w:fill="1E1E1E"/>
                  <w:spacing w:line="285" w:lineRule="atLeast"/>
                </w:pPr>
              </w:pPrChange>
            </w:pPr>
            <w:del w:id="6816" w:author="Donovan Goode" w:date="2018-11-09T10:04:00Z">
              <w:r w:rsidRPr="007520B6" w:rsidDel="008B6AF4">
                <w:rPr>
                  <w:rFonts w:ascii="Consolas" w:eastAsia="Times New Roman" w:hAnsi="Consolas" w:cs="Times New Roman"/>
                  <w:color w:val="D4D4D4"/>
                  <w:sz w:val="21"/>
                  <w:szCs w:val="21"/>
                </w:rPr>
                <w:delText xml:space="preserve">    }</w:delText>
              </w:r>
            </w:del>
          </w:p>
          <w:p w14:paraId="6122EB17" w14:textId="77777777" w:rsidR="00ED1509" w:rsidRPr="007520B6" w:rsidDel="008B6AF4" w:rsidRDefault="00ED1509">
            <w:pPr>
              <w:pStyle w:val="Heading1Numbered"/>
              <w:rPr>
                <w:del w:id="6817" w:author="Donovan Goode" w:date="2018-11-09T10:04:00Z"/>
                <w:rFonts w:ascii="Consolas" w:eastAsia="Times New Roman" w:hAnsi="Consolas" w:cs="Times New Roman"/>
                <w:color w:val="D4D4D4"/>
                <w:sz w:val="21"/>
                <w:szCs w:val="21"/>
              </w:rPr>
              <w:pPrChange w:id="6818" w:author="Donovan Goode" w:date="2018-11-09T10:05:00Z">
                <w:pPr>
                  <w:shd w:val="clear" w:color="auto" w:fill="1E1E1E"/>
                  <w:spacing w:line="285" w:lineRule="atLeast"/>
                </w:pPr>
              </w:pPrChange>
            </w:pPr>
          </w:p>
          <w:p w14:paraId="13A1ABF2" w14:textId="77777777" w:rsidR="00ED1509" w:rsidRPr="007520B6" w:rsidDel="008B6AF4" w:rsidRDefault="00ED1509">
            <w:pPr>
              <w:pStyle w:val="Heading1Numbered"/>
              <w:rPr>
                <w:del w:id="6819" w:author="Donovan Goode" w:date="2018-11-09T10:04:00Z"/>
                <w:rFonts w:ascii="Consolas" w:eastAsia="Times New Roman" w:hAnsi="Consolas" w:cs="Times New Roman"/>
                <w:color w:val="D4D4D4"/>
                <w:sz w:val="21"/>
                <w:szCs w:val="21"/>
              </w:rPr>
              <w:pPrChange w:id="6820" w:author="Donovan Goode" w:date="2018-11-09T10:05:00Z">
                <w:pPr>
                  <w:shd w:val="clear" w:color="auto" w:fill="1E1E1E"/>
                  <w:spacing w:line="285" w:lineRule="atLeast"/>
                </w:pPr>
              </w:pPrChange>
            </w:pPr>
            <w:del w:id="68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w:delText>
              </w:r>
              <w:r w:rsidRPr="007520B6" w:rsidDel="008B6AF4">
                <w:rPr>
                  <w:rFonts w:ascii="Consolas" w:eastAsia="Times New Roman" w:hAnsi="Consolas" w:cs="Times New Roman"/>
                  <w:color w:val="D4D4D4"/>
                  <w:sz w:val="21"/>
                  <w:szCs w:val="21"/>
                </w:rPr>
                <w:delText xml:space="preserve"> {</w:delText>
              </w:r>
            </w:del>
          </w:p>
          <w:p w14:paraId="3C4E2D8B" w14:textId="77777777" w:rsidR="00ED1509" w:rsidRPr="007520B6" w:rsidDel="008B6AF4" w:rsidRDefault="00ED1509">
            <w:pPr>
              <w:pStyle w:val="Heading1Numbered"/>
              <w:rPr>
                <w:del w:id="6822" w:author="Donovan Goode" w:date="2018-11-09T10:04:00Z"/>
                <w:rFonts w:ascii="Consolas" w:eastAsia="Times New Roman" w:hAnsi="Consolas" w:cs="Times New Roman"/>
                <w:color w:val="D4D4D4"/>
                <w:sz w:val="21"/>
                <w:szCs w:val="21"/>
              </w:rPr>
              <w:pPrChange w:id="6823" w:author="Donovan Goode" w:date="2018-11-09T10:05:00Z">
                <w:pPr>
                  <w:shd w:val="clear" w:color="auto" w:fill="1E1E1E"/>
                  <w:spacing w:line="285" w:lineRule="atLeast"/>
                </w:pPr>
              </w:pPrChange>
            </w:pPr>
            <w:del w:id="68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340px</w:delText>
              </w:r>
              <w:r w:rsidRPr="007520B6" w:rsidDel="008B6AF4">
                <w:rPr>
                  <w:rFonts w:ascii="Consolas" w:eastAsia="Times New Roman" w:hAnsi="Consolas" w:cs="Times New Roman"/>
                  <w:color w:val="D4D4D4"/>
                  <w:sz w:val="21"/>
                  <w:szCs w:val="21"/>
                </w:rPr>
                <w:delText>;</w:delText>
              </w:r>
            </w:del>
          </w:p>
          <w:p w14:paraId="1E36040A" w14:textId="77777777" w:rsidR="00ED1509" w:rsidRPr="007520B6" w:rsidDel="008B6AF4" w:rsidRDefault="00ED1509">
            <w:pPr>
              <w:pStyle w:val="Heading1Numbered"/>
              <w:rPr>
                <w:del w:id="6825" w:author="Donovan Goode" w:date="2018-11-09T10:04:00Z"/>
                <w:rFonts w:ascii="Consolas" w:eastAsia="Times New Roman" w:hAnsi="Consolas" w:cs="Times New Roman"/>
                <w:color w:val="D4D4D4"/>
                <w:sz w:val="21"/>
                <w:szCs w:val="21"/>
              </w:rPr>
              <w:pPrChange w:id="6826" w:author="Donovan Goode" w:date="2018-11-09T10:05:00Z">
                <w:pPr>
                  <w:shd w:val="clear" w:color="auto" w:fill="1E1E1E"/>
                  <w:spacing w:line="285" w:lineRule="atLeast"/>
                </w:pPr>
              </w:pPrChange>
            </w:pPr>
            <w:del w:id="68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215px</w:delText>
              </w:r>
              <w:r w:rsidRPr="007520B6" w:rsidDel="008B6AF4">
                <w:rPr>
                  <w:rFonts w:ascii="Consolas" w:eastAsia="Times New Roman" w:hAnsi="Consolas" w:cs="Times New Roman"/>
                  <w:color w:val="D4D4D4"/>
                  <w:sz w:val="21"/>
                  <w:szCs w:val="21"/>
                </w:rPr>
                <w:delText>;</w:delText>
              </w:r>
            </w:del>
          </w:p>
          <w:p w14:paraId="1945C59B" w14:textId="77777777" w:rsidR="00ED1509" w:rsidRPr="007520B6" w:rsidDel="008B6AF4" w:rsidRDefault="00ED1509">
            <w:pPr>
              <w:pStyle w:val="Heading1Numbered"/>
              <w:rPr>
                <w:del w:id="6828" w:author="Donovan Goode" w:date="2018-11-09T10:04:00Z"/>
                <w:rFonts w:ascii="Consolas" w:eastAsia="Times New Roman" w:hAnsi="Consolas" w:cs="Times New Roman"/>
                <w:color w:val="D4D4D4"/>
                <w:sz w:val="21"/>
                <w:szCs w:val="21"/>
              </w:rPr>
              <w:pPrChange w:id="6829" w:author="Donovan Goode" w:date="2018-11-09T10:05:00Z">
                <w:pPr>
                  <w:shd w:val="clear" w:color="auto" w:fill="1E1E1E"/>
                  <w:spacing w:line="285" w:lineRule="atLeast"/>
                </w:pPr>
              </w:pPrChange>
            </w:pPr>
            <w:del w:id="68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4BA9A36" w14:textId="77777777" w:rsidR="00ED1509" w:rsidRPr="007520B6" w:rsidDel="008B6AF4" w:rsidRDefault="00ED1509">
            <w:pPr>
              <w:pStyle w:val="Heading1Numbered"/>
              <w:rPr>
                <w:del w:id="6831" w:author="Donovan Goode" w:date="2018-11-09T10:04:00Z"/>
                <w:rFonts w:ascii="Consolas" w:eastAsia="Times New Roman" w:hAnsi="Consolas" w:cs="Times New Roman"/>
                <w:color w:val="D4D4D4"/>
                <w:sz w:val="21"/>
                <w:szCs w:val="21"/>
              </w:rPr>
              <w:pPrChange w:id="6832" w:author="Donovan Goode" w:date="2018-11-09T10:05:00Z">
                <w:pPr>
                  <w:shd w:val="clear" w:color="auto" w:fill="1E1E1E"/>
                  <w:spacing w:line="285" w:lineRule="atLeast"/>
                </w:pPr>
              </w:pPrChange>
            </w:pPr>
            <w:del w:id="68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25BAC75C" w14:textId="77777777" w:rsidR="00ED1509" w:rsidRPr="007520B6" w:rsidDel="008B6AF4" w:rsidRDefault="00ED1509">
            <w:pPr>
              <w:pStyle w:val="Heading1Numbered"/>
              <w:rPr>
                <w:del w:id="6834" w:author="Donovan Goode" w:date="2018-11-09T10:04:00Z"/>
                <w:rFonts w:ascii="Consolas" w:eastAsia="Times New Roman" w:hAnsi="Consolas" w:cs="Times New Roman"/>
                <w:color w:val="D4D4D4"/>
                <w:sz w:val="21"/>
                <w:szCs w:val="21"/>
              </w:rPr>
              <w:pPrChange w:id="6835" w:author="Donovan Goode" w:date="2018-11-09T10:05:00Z">
                <w:pPr>
                  <w:shd w:val="clear" w:color="auto" w:fill="1E1E1E"/>
                  <w:spacing w:line="285" w:lineRule="atLeast"/>
                </w:pPr>
              </w:pPrChange>
            </w:pPr>
            <w:del w:id="68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530px</w:delText>
              </w:r>
              <w:r w:rsidRPr="007520B6" w:rsidDel="008B6AF4">
                <w:rPr>
                  <w:rFonts w:ascii="Consolas" w:eastAsia="Times New Roman" w:hAnsi="Consolas" w:cs="Times New Roman"/>
                  <w:color w:val="D4D4D4"/>
                  <w:sz w:val="21"/>
                  <w:szCs w:val="21"/>
                </w:rPr>
                <w:delText>;</w:delText>
              </w:r>
            </w:del>
          </w:p>
          <w:p w14:paraId="097EE1AD" w14:textId="77777777" w:rsidR="00ED1509" w:rsidRPr="007520B6" w:rsidDel="008B6AF4" w:rsidRDefault="00ED1509">
            <w:pPr>
              <w:pStyle w:val="Heading1Numbered"/>
              <w:rPr>
                <w:del w:id="6837" w:author="Donovan Goode" w:date="2018-11-09T10:04:00Z"/>
                <w:rFonts w:ascii="Consolas" w:eastAsia="Times New Roman" w:hAnsi="Consolas" w:cs="Times New Roman"/>
                <w:color w:val="D4D4D4"/>
                <w:sz w:val="21"/>
                <w:szCs w:val="21"/>
              </w:rPr>
              <w:pPrChange w:id="6838" w:author="Donovan Goode" w:date="2018-11-09T10:05:00Z">
                <w:pPr>
                  <w:shd w:val="clear" w:color="auto" w:fill="1E1E1E"/>
                  <w:spacing w:line="285" w:lineRule="atLeast"/>
                </w:pPr>
              </w:pPrChange>
            </w:pPr>
            <w:del w:id="68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63A467BD" w14:textId="77777777" w:rsidR="00ED1509" w:rsidRPr="007520B6" w:rsidDel="008B6AF4" w:rsidRDefault="00ED1509">
            <w:pPr>
              <w:pStyle w:val="Heading1Numbered"/>
              <w:rPr>
                <w:del w:id="6840" w:author="Donovan Goode" w:date="2018-11-09T10:04:00Z"/>
                <w:rFonts w:ascii="Consolas" w:eastAsia="Times New Roman" w:hAnsi="Consolas" w:cs="Times New Roman"/>
                <w:color w:val="D4D4D4"/>
                <w:sz w:val="21"/>
                <w:szCs w:val="21"/>
              </w:rPr>
              <w:pPrChange w:id="6841" w:author="Donovan Goode" w:date="2018-11-09T10:05:00Z">
                <w:pPr>
                  <w:shd w:val="clear" w:color="auto" w:fill="1E1E1E"/>
                  <w:spacing w:line="285" w:lineRule="atLeast"/>
                </w:pPr>
              </w:pPrChange>
            </w:pPr>
            <w:del w:id="68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w:delText>
              </w:r>
              <w:r w:rsidRPr="007520B6" w:rsidDel="008B6AF4">
                <w:rPr>
                  <w:rFonts w:ascii="Consolas" w:eastAsia="Times New Roman" w:hAnsi="Consolas" w:cs="Times New Roman"/>
                  <w:color w:val="D4D4D4"/>
                  <w:sz w:val="21"/>
                  <w:szCs w:val="21"/>
                </w:rPr>
                <w:delText>;</w:delText>
              </w:r>
            </w:del>
          </w:p>
          <w:p w14:paraId="352C98D9" w14:textId="77777777" w:rsidR="00ED1509" w:rsidRPr="007520B6" w:rsidDel="008B6AF4" w:rsidRDefault="00ED1509">
            <w:pPr>
              <w:pStyle w:val="Heading1Numbered"/>
              <w:rPr>
                <w:del w:id="6843" w:author="Donovan Goode" w:date="2018-11-09T10:04:00Z"/>
                <w:rFonts w:ascii="Consolas" w:eastAsia="Times New Roman" w:hAnsi="Consolas" w:cs="Times New Roman"/>
                <w:color w:val="D4D4D4"/>
                <w:sz w:val="21"/>
                <w:szCs w:val="21"/>
              </w:rPr>
              <w:pPrChange w:id="6844" w:author="Donovan Goode" w:date="2018-11-09T10:05:00Z">
                <w:pPr>
                  <w:shd w:val="clear" w:color="auto" w:fill="1E1E1E"/>
                  <w:spacing w:line="285" w:lineRule="atLeast"/>
                </w:pPr>
              </w:pPrChange>
            </w:pPr>
            <w:del w:id="6845" w:author="Donovan Goode" w:date="2018-11-09T10:04:00Z">
              <w:r w:rsidRPr="007520B6" w:rsidDel="008B6AF4">
                <w:rPr>
                  <w:rFonts w:ascii="Consolas" w:eastAsia="Times New Roman" w:hAnsi="Consolas" w:cs="Times New Roman"/>
                  <w:color w:val="D4D4D4"/>
                  <w:sz w:val="21"/>
                  <w:szCs w:val="21"/>
                </w:rPr>
                <w:delText xml:space="preserve">    }</w:delText>
              </w:r>
            </w:del>
          </w:p>
          <w:p w14:paraId="0AF098D9" w14:textId="77777777" w:rsidR="00ED1509" w:rsidRPr="007520B6" w:rsidDel="008B6AF4" w:rsidRDefault="00ED1509">
            <w:pPr>
              <w:pStyle w:val="Heading1Numbered"/>
              <w:rPr>
                <w:del w:id="6846" w:author="Donovan Goode" w:date="2018-11-09T10:04:00Z"/>
                <w:rFonts w:ascii="Consolas" w:eastAsia="Times New Roman" w:hAnsi="Consolas" w:cs="Times New Roman"/>
                <w:color w:val="D4D4D4"/>
                <w:sz w:val="21"/>
                <w:szCs w:val="21"/>
              </w:rPr>
              <w:pPrChange w:id="6847" w:author="Donovan Goode" w:date="2018-11-09T10:05:00Z">
                <w:pPr>
                  <w:shd w:val="clear" w:color="auto" w:fill="1E1E1E"/>
                  <w:spacing w:line="285" w:lineRule="atLeast"/>
                </w:pPr>
              </w:pPrChange>
            </w:pPr>
          </w:p>
          <w:p w14:paraId="4B247268" w14:textId="77777777" w:rsidR="00ED1509" w:rsidRPr="007520B6" w:rsidDel="008B6AF4" w:rsidRDefault="00ED1509">
            <w:pPr>
              <w:pStyle w:val="Heading1Numbered"/>
              <w:rPr>
                <w:del w:id="6848" w:author="Donovan Goode" w:date="2018-11-09T10:04:00Z"/>
                <w:rFonts w:ascii="Consolas" w:eastAsia="Times New Roman" w:hAnsi="Consolas" w:cs="Times New Roman"/>
                <w:color w:val="D4D4D4"/>
                <w:sz w:val="21"/>
                <w:szCs w:val="21"/>
              </w:rPr>
              <w:pPrChange w:id="6849" w:author="Donovan Goode" w:date="2018-11-09T10:05:00Z">
                <w:pPr>
                  <w:shd w:val="clear" w:color="auto" w:fill="1E1E1E"/>
                  <w:spacing w:line="285" w:lineRule="atLeast"/>
                </w:pPr>
              </w:pPrChange>
            </w:pPr>
            <w:del w:id="68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w:delText>
              </w:r>
            </w:del>
          </w:p>
          <w:p w14:paraId="5045D4C0" w14:textId="77777777" w:rsidR="00ED1509" w:rsidRPr="007520B6" w:rsidDel="008B6AF4" w:rsidRDefault="00ED1509">
            <w:pPr>
              <w:pStyle w:val="Heading1Numbered"/>
              <w:rPr>
                <w:del w:id="6851" w:author="Donovan Goode" w:date="2018-11-09T10:04:00Z"/>
                <w:rFonts w:ascii="Consolas" w:eastAsia="Times New Roman" w:hAnsi="Consolas" w:cs="Times New Roman"/>
                <w:color w:val="D4D4D4"/>
                <w:sz w:val="21"/>
                <w:szCs w:val="21"/>
              </w:rPr>
              <w:pPrChange w:id="6852" w:author="Donovan Goode" w:date="2018-11-09T10:05:00Z">
                <w:pPr>
                  <w:shd w:val="clear" w:color="auto" w:fill="1E1E1E"/>
                  <w:spacing w:line="285" w:lineRule="atLeast"/>
                </w:pPr>
              </w:pPrChange>
            </w:pPr>
            <w:del w:id="6853" w:author="Donovan Goode" w:date="2018-11-09T10:04:00Z">
              <w:r w:rsidRPr="007520B6" w:rsidDel="008B6AF4">
                <w:rPr>
                  <w:rFonts w:ascii="Consolas" w:eastAsia="Times New Roman" w:hAnsi="Consolas" w:cs="Times New Roman"/>
                  <w:color w:val="D7BA7D"/>
                  <w:sz w:val="21"/>
                  <w:szCs w:val="21"/>
                </w:rPr>
                <w:delText xml:space="preserve">    #holder4b .ff</w:delText>
              </w:r>
              <w:r w:rsidRPr="007520B6" w:rsidDel="008B6AF4">
                <w:rPr>
                  <w:rFonts w:ascii="Consolas" w:eastAsia="Times New Roman" w:hAnsi="Consolas" w:cs="Times New Roman"/>
                  <w:color w:val="D4D4D4"/>
                  <w:sz w:val="21"/>
                  <w:szCs w:val="21"/>
                </w:rPr>
                <w:delText xml:space="preserve"> {</w:delText>
              </w:r>
            </w:del>
          </w:p>
          <w:p w14:paraId="21FFA2D8" w14:textId="77777777" w:rsidR="00ED1509" w:rsidRPr="007520B6" w:rsidDel="008B6AF4" w:rsidRDefault="00ED1509">
            <w:pPr>
              <w:pStyle w:val="Heading1Numbered"/>
              <w:rPr>
                <w:del w:id="6854" w:author="Donovan Goode" w:date="2018-11-09T10:04:00Z"/>
                <w:rFonts w:ascii="Consolas" w:eastAsia="Times New Roman" w:hAnsi="Consolas" w:cs="Times New Roman"/>
                <w:color w:val="D4D4D4"/>
                <w:sz w:val="21"/>
                <w:szCs w:val="21"/>
              </w:rPr>
              <w:pPrChange w:id="6855" w:author="Donovan Goode" w:date="2018-11-09T10:05:00Z">
                <w:pPr>
                  <w:shd w:val="clear" w:color="auto" w:fill="1E1E1E"/>
                  <w:spacing w:line="285" w:lineRule="atLeast"/>
                </w:pPr>
              </w:pPrChange>
            </w:pPr>
            <w:del w:id="68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716EAD2" w14:textId="77777777" w:rsidR="00ED1509" w:rsidRPr="007520B6" w:rsidDel="008B6AF4" w:rsidRDefault="00ED1509">
            <w:pPr>
              <w:pStyle w:val="Heading1Numbered"/>
              <w:rPr>
                <w:del w:id="6857" w:author="Donovan Goode" w:date="2018-11-09T10:04:00Z"/>
                <w:rFonts w:ascii="Consolas" w:eastAsia="Times New Roman" w:hAnsi="Consolas" w:cs="Times New Roman"/>
                <w:color w:val="D4D4D4"/>
                <w:sz w:val="21"/>
                <w:szCs w:val="21"/>
              </w:rPr>
              <w:pPrChange w:id="6858" w:author="Donovan Goode" w:date="2018-11-09T10:05:00Z">
                <w:pPr>
                  <w:shd w:val="clear" w:color="auto" w:fill="1E1E1E"/>
                  <w:spacing w:line="285" w:lineRule="atLeast"/>
                </w:pPr>
              </w:pPrChange>
            </w:pPr>
            <w:del w:id="685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530px</w:delText>
              </w:r>
              <w:r w:rsidRPr="007520B6" w:rsidDel="008B6AF4">
                <w:rPr>
                  <w:rFonts w:ascii="Consolas" w:eastAsia="Times New Roman" w:hAnsi="Consolas" w:cs="Times New Roman"/>
                  <w:color w:val="D4D4D4"/>
                  <w:sz w:val="21"/>
                  <w:szCs w:val="21"/>
                </w:rPr>
                <w:delText>;</w:delText>
              </w:r>
            </w:del>
          </w:p>
          <w:p w14:paraId="753B5686" w14:textId="77777777" w:rsidR="00ED1509" w:rsidRPr="007520B6" w:rsidDel="008B6AF4" w:rsidRDefault="00ED1509">
            <w:pPr>
              <w:pStyle w:val="Heading1Numbered"/>
              <w:rPr>
                <w:del w:id="6860" w:author="Donovan Goode" w:date="2018-11-09T10:04:00Z"/>
                <w:rFonts w:ascii="Consolas" w:eastAsia="Times New Roman" w:hAnsi="Consolas" w:cs="Times New Roman"/>
                <w:color w:val="D4D4D4"/>
                <w:sz w:val="21"/>
                <w:szCs w:val="21"/>
              </w:rPr>
              <w:pPrChange w:id="6861" w:author="Donovan Goode" w:date="2018-11-09T10:05:00Z">
                <w:pPr>
                  <w:shd w:val="clear" w:color="auto" w:fill="1E1E1E"/>
                  <w:spacing w:line="285" w:lineRule="atLeast"/>
                </w:pPr>
              </w:pPrChange>
            </w:pPr>
            <w:del w:id="68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-500px</w:delText>
              </w:r>
              <w:r w:rsidRPr="007520B6" w:rsidDel="008B6AF4">
                <w:rPr>
                  <w:rFonts w:ascii="Consolas" w:eastAsia="Times New Roman" w:hAnsi="Consolas" w:cs="Times New Roman"/>
                  <w:color w:val="D4D4D4"/>
                  <w:sz w:val="21"/>
                  <w:szCs w:val="21"/>
                </w:rPr>
                <w:delText>;</w:delText>
              </w:r>
            </w:del>
          </w:p>
          <w:p w14:paraId="00734387" w14:textId="77777777" w:rsidR="00ED1509" w:rsidRPr="007520B6" w:rsidDel="008B6AF4" w:rsidRDefault="00ED1509">
            <w:pPr>
              <w:pStyle w:val="Heading1Numbered"/>
              <w:rPr>
                <w:del w:id="6863" w:author="Donovan Goode" w:date="2018-11-09T10:04:00Z"/>
                <w:rFonts w:ascii="Consolas" w:eastAsia="Times New Roman" w:hAnsi="Consolas" w:cs="Times New Roman"/>
                <w:color w:val="D4D4D4"/>
                <w:sz w:val="21"/>
                <w:szCs w:val="21"/>
              </w:rPr>
              <w:pPrChange w:id="6864" w:author="Donovan Goode" w:date="2018-11-09T10:05:00Z">
                <w:pPr>
                  <w:shd w:val="clear" w:color="auto" w:fill="1E1E1E"/>
                  <w:spacing w:line="285" w:lineRule="atLeast"/>
                </w:pPr>
              </w:pPrChange>
            </w:pPr>
            <w:del w:id="68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0F2346F" w14:textId="77777777" w:rsidR="00ED1509" w:rsidRPr="007520B6" w:rsidDel="008B6AF4" w:rsidRDefault="00ED1509">
            <w:pPr>
              <w:pStyle w:val="Heading1Numbered"/>
              <w:rPr>
                <w:del w:id="6866" w:author="Donovan Goode" w:date="2018-11-09T10:04:00Z"/>
                <w:rFonts w:ascii="Consolas" w:eastAsia="Times New Roman" w:hAnsi="Consolas" w:cs="Times New Roman"/>
                <w:color w:val="D4D4D4"/>
                <w:sz w:val="21"/>
                <w:szCs w:val="21"/>
              </w:rPr>
              <w:pPrChange w:id="6867" w:author="Donovan Goode" w:date="2018-11-09T10:05:00Z">
                <w:pPr>
                  <w:shd w:val="clear" w:color="auto" w:fill="1E1E1E"/>
                  <w:spacing w:line="285" w:lineRule="atLeast"/>
                </w:pPr>
              </w:pPrChange>
            </w:pPr>
            <w:del w:id="68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47px</w:delText>
              </w:r>
              <w:r w:rsidRPr="007520B6" w:rsidDel="008B6AF4">
                <w:rPr>
                  <w:rFonts w:ascii="Consolas" w:eastAsia="Times New Roman" w:hAnsi="Consolas" w:cs="Times New Roman"/>
                  <w:color w:val="D4D4D4"/>
                  <w:sz w:val="21"/>
                  <w:szCs w:val="21"/>
                </w:rPr>
                <w:delText>;</w:delText>
              </w:r>
            </w:del>
          </w:p>
          <w:p w14:paraId="46D26E7A" w14:textId="77777777" w:rsidR="00ED1509" w:rsidRPr="007520B6" w:rsidDel="008B6AF4" w:rsidRDefault="00ED1509">
            <w:pPr>
              <w:pStyle w:val="Heading1Numbered"/>
              <w:rPr>
                <w:del w:id="6869" w:author="Donovan Goode" w:date="2018-11-09T10:04:00Z"/>
                <w:rFonts w:ascii="Consolas" w:eastAsia="Times New Roman" w:hAnsi="Consolas" w:cs="Times New Roman"/>
                <w:color w:val="D4D4D4"/>
                <w:sz w:val="21"/>
                <w:szCs w:val="21"/>
              </w:rPr>
              <w:pPrChange w:id="6870" w:author="Donovan Goode" w:date="2018-11-09T10:05:00Z">
                <w:pPr>
                  <w:shd w:val="clear" w:color="auto" w:fill="1E1E1E"/>
                  <w:spacing w:line="285" w:lineRule="atLeast"/>
                </w:pPr>
              </w:pPrChange>
            </w:pPr>
            <w:del w:id="68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549px</w:delText>
              </w:r>
              <w:r w:rsidRPr="007520B6" w:rsidDel="008B6AF4">
                <w:rPr>
                  <w:rFonts w:ascii="Consolas" w:eastAsia="Times New Roman" w:hAnsi="Consolas" w:cs="Times New Roman"/>
                  <w:color w:val="D4D4D4"/>
                  <w:sz w:val="21"/>
                  <w:szCs w:val="21"/>
                </w:rPr>
                <w:delText>;</w:delText>
              </w:r>
            </w:del>
          </w:p>
          <w:p w14:paraId="11E50FB2" w14:textId="77777777" w:rsidR="00ED1509" w:rsidRPr="007520B6" w:rsidDel="008B6AF4" w:rsidRDefault="00ED1509">
            <w:pPr>
              <w:pStyle w:val="Heading1Numbered"/>
              <w:rPr>
                <w:del w:id="6872" w:author="Donovan Goode" w:date="2018-11-09T10:04:00Z"/>
                <w:rFonts w:ascii="Consolas" w:eastAsia="Times New Roman" w:hAnsi="Consolas" w:cs="Times New Roman"/>
                <w:color w:val="D4D4D4"/>
                <w:sz w:val="21"/>
                <w:szCs w:val="21"/>
              </w:rPr>
              <w:pPrChange w:id="6873" w:author="Donovan Goode" w:date="2018-11-09T10:05:00Z">
                <w:pPr>
                  <w:shd w:val="clear" w:color="auto" w:fill="1E1E1E"/>
                  <w:spacing w:line="285" w:lineRule="atLeast"/>
                </w:pPr>
              </w:pPrChange>
            </w:pPr>
            <w:del w:id="68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1B97DD2F" w14:textId="77777777" w:rsidR="00ED1509" w:rsidRPr="007520B6" w:rsidDel="008B6AF4" w:rsidRDefault="00ED1509">
            <w:pPr>
              <w:pStyle w:val="Heading1Numbered"/>
              <w:rPr>
                <w:del w:id="6875" w:author="Donovan Goode" w:date="2018-11-09T10:04:00Z"/>
                <w:rFonts w:ascii="Consolas" w:eastAsia="Times New Roman" w:hAnsi="Consolas" w:cs="Times New Roman"/>
                <w:color w:val="D4D4D4"/>
                <w:sz w:val="21"/>
                <w:szCs w:val="21"/>
              </w:rPr>
              <w:pPrChange w:id="6876" w:author="Donovan Goode" w:date="2018-11-09T10:05:00Z">
                <w:pPr>
                  <w:shd w:val="clear" w:color="auto" w:fill="1E1E1E"/>
                  <w:spacing w:line="285" w:lineRule="atLeast"/>
                </w:pPr>
              </w:pPrChange>
            </w:pPr>
          </w:p>
          <w:p w14:paraId="2C0D0C6C" w14:textId="77777777" w:rsidR="00ED1509" w:rsidRPr="007520B6" w:rsidDel="008B6AF4" w:rsidRDefault="00ED1509">
            <w:pPr>
              <w:pStyle w:val="Heading1Numbered"/>
              <w:rPr>
                <w:del w:id="6877" w:author="Donovan Goode" w:date="2018-11-09T10:04:00Z"/>
                <w:rFonts w:ascii="Consolas" w:eastAsia="Times New Roman" w:hAnsi="Consolas" w:cs="Times New Roman"/>
                <w:color w:val="D4D4D4"/>
                <w:sz w:val="21"/>
                <w:szCs w:val="21"/>
              </w:rPr>
              <w:pPrChange w:id="6878" w:author="Donovan Goode" w:date="2018-11-09T10:05:00Z">
                <w:pPr>
                  <w:shd w:val="clear" w:color="auto" w:fill="1E1E1E"/>
                  <w:spacing w:line="285" w:lineRule="atLeast"/>
                </w:pPr>
              </w:pPrChange>
            </w:pPr>
            <w:del w:id="6879" w:author="Donovan Goode" w:date="2018-11-09T10:04:00Z">
              <w:r w:rsidRPr="007520B6" w:rsidDel="008B6AF4">
                <w:rPr>
                  <w:rFonts w:ascii="Consolas" w:eastAsia="Times New Roman" w:hAnsi="Consolas" w:cs="Times New Roman"/>
                  <w:color w:val="D4D4D4"/>
                  <w:sz w:val="21"/>
                  <w:szCs w:val="21"/>
                </w:rPr>
                <w:delText xml:space="preserve">    }</w:delText>
              </w:r>
            </w:del>
          </w:p>
          <w:p w14:paraId="0BA2557E" w14:textId="77777777" w:rsidR="00ED1509" w:rsidRPr="007520B6" w:rsidDel="008B6AF4" w:rsidRDefault="00ED1509">
            <w:pPr>
              <w:pStyle w:val="Heading1Numbered"/>
              <w:rPr>
                <w:del w:id="6880" w:author="Donovan Goode" w:date="2018-11-09T10:04:00Z"/>
                <w:rFonts w:ascii="Consolas" w:eastAsia="Times New Roman" w:hAnsi="Consolas" w:cs="Times New Roman"/>
                <w:color w:val="D4D4D4"/>
                <w:sz w:val="21"/>
                <w:szCs w:val="21"/>
              </w:rPr>
              <w:pPrChange w:id="6881" w:author="Donovan Goode" w:date="2018-11-09T10:05:00Z">
                <w:pPr>
                  <w:shd w:val="clear" w:color="auto" w:fill="1E1E1E"/>
                  <w:spacing w:line="285" w:lineRule="atLeast"/>
                </w:pPr>
              </w:pPrChange>
            </w:pPr>
          </w:p>
          <w:p w14:paraId="6DB67679" w14:textId="77777777" w:rsidR="00ED1509" w:rsidRPr="007520B6" w:rsidDel="008B6AF4" w:rsidRDefault="00ED1509">
            <w:pPr>
              <w:pStyle w:val="Heading1Numbered"/>
              <w:rPr>
                <w:del w:id="6882" w:author="Donovan Goode" w:date="2018-11-09T10:04:00Z"/>
                <w:rFonts w:ascii="Consolas" w:eastAsia="Times New Roman" w:hAnsi="Consolas" w:cs="Times New Roman"/>
                <w:color w:val="D4D4D4"/>
                <w:sz w:val="21"/>
                <w:szCs w:val="21"/>
              </w:rPr>
              <w:pPrChange w:id="6883" w:author="Donovan Goode" w:date="2018-11-09T10:05:00Z">
                <w:pPr>
                  <w:shd w:val="clear" w:color="auto" w:fill="1E1E1E"/>
                  <w:spacing w:line="285" w:lineRule="atLeast"/>
                </w:pPr>
              </w:pPrChange>
            </w:pPr>
            <w:del w:id="68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#holder4b .ff</w:delText>
              </w:r>
              <w:r w:rsidRPr="007520B6" w:rsidDel="008B6AF4">
                <w:rPr>
                  <w:rFonts w:ascii="Consolas" w:eastAsia="Times New Roman" w:hAnsi="Consolas" w:cs="Times New Roman"/>
                  <w:color w:val="D4D4D4"/>
                  <w:sz w:val="21"/>
                  <w:szCs w:val="21"/>
                </w:rPr>
                <w:delText xml:space="preserve"> {</w:delText>
              </w:r>
            </w:del>
          </w:p>
          <w:p w14:paraId="0BEBE68A" w14:textId="77777777" w:rsidR="00ED1509" w:rsidRPr="007520B6" w:rsidDel="008B6AF4" w:rsidRDefault="00ED1509">
            <w:pPr>
              <w:pStyle w:val="Heading1Numbered"/>
              <w:rPr>
                <w:del w:id="6885" w:author="Donovan Goode" w:date="2018-11-09T10:04:00Z"/>
                <w:rFonts w:ascii="Consolas" w:eastAsia="Times New Roman" w:hAnsi="Consolas" w:cs="Times New Roman"/>
                <w:color w:val="D4D4D4"/>
                <w:sz w:val="21"/>
                <w:szCs w:val="21"/>
              </w:rPr>
              <w:pPrChange w:id="6886" w:author="Donovan Goode" w:date="2018-11-09T10:05:00Z">
                <w:pPr>
                  <w:shd w:val="clear" w:color="auto" w:fill="1E1E1E"/>
                  <w:spacing w:line="285" w:lineRule="atLeast"/>
                </w:pPr>
              </w:pPrChange>
            </w:pPr>
            <w:del w:id="68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3F7E2DE" w14:textId="77777777" w:rsidR="00ED1509" w:rsidRPr="007520B6" w:rsidDel="008B6AF4" w:rsidRDefault="00ED1509">
            <w:pPr>
              <w:pStyle w:val="Heading1Numbered"/>
              <w:rPr>
                <w:del w:id="6888" w:author="Donovan Goode" w:date="2018-11-09T10:04:00Z"/>
                <w:rFonts w:ascii="Consolas" w:eastAsia="Times New Roman" w:hAnsi="Consolas" w:cs="Times New Roman"/>
                <w:color w:val="D4D4D4"/>
                <w:sz w:val="21"/>
                <w:szCs w:val="21"/>
              </w:rPr>
              <w:pPrChange w:id="6889" w:author="Donovan Goode" w:date="2018-11-09T10:05:00Z">
                <w:pPr>
                  <w:shd w:val="clear" w:color="auto" w:fill="1E1E1E"/>
                  <w:spacing w:line="285" w:lineRule="atLeast"/>
                </w:pPr>
              </w:pPrChange>
            </w:pPr>
            <w:del w:id="68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-9999px</w:delText>
              </w:r>
              <w:r w:rsidRPr="007520B6" w:rsidDel="008B6AF4">
                <w:rPr>
                  <w:rFonts w:ascii="Consolas" w:eastAsia="Times New Roman" w:hAnsi="Consolas" w:cs="Times New Roman"/>
                  <w:color w:val="D4D4D4"/>
                  <w:sz w:val="21"/>
                  <w:szCs w:val="21"/>
                </w:rPr>
                <w:delText>;</w:delText>
              </w:r>
            </w:del>
          </w:p>
          <w:p w14:paraId="07C75B55" w14:textId="77777777" w:rsidR="00ED1509" w:rsidRPr="007520B6" w:rsidDel="008B6AF4" w:rsidRDefault="00ED1509">
            <w:pPr>
              <w:pStyle w:val="Heading1Numbered"/>
              <w:rPr>
                <w:del w:id="6891" w:author="Donovan Goode" w:date="2018-11-09T10:04:00Z"/>
                <w:rFonts w:ascii="Consolas" w:eastAsia="Times New Roman" w:hAnsi="Consolas" w:cs="Times New Roman"/>
                <w:color w:val="D4D4D4"/>
                <w:sz w:val="21"/>
                <w:szCs w:val="21"/>
              </w:rPr>
              <w:pPrChange w:id="6892" w:author="Donovan Goode" w:date="2018-11-09T10:05:00Z">
                <w:pPr>
                  <w:shd w:val="clear" w:color="auto" w:fill="1E1E1E"/>
                  <w:spacing w:line="285" w:lineRule="atLeast"/>
                </w:pPr>
              </w:pPrChange>
            </w:pPr>
            <w:del w:id="6893" w:author="Donovan Goode" w:date="2018-11-09T10:04:00Z">
              <w:r w:rsidRPr="007520B6" w:rsidDel="008B6AF4">
                <w:rPr>
                  <w:rFonts w:ascii="Consolas" w:eastAsia="Times New Roman" w:hAnsi="Consolas" w:cs="Times New Roman"/>
                  <w:color w:val="D4D4D4"/>
                  <w:sz w:val="21"/>
                  <w:szCs w:val="21"/>
                </w:rPr>
                <w:delText xml:space="preserve">    }</w:delText>
              </w:r>
            </w:del>
          </w:p>
          <w:p w14:paraId="060788F3" w14:textId="77777777" w:rsidR="00ED1509" w:rsidRPr="007520B6" w:rsidDel="008B6AF4" w:rsidRDefault="00ED1509">
            <w:pPr>
              <w:pStyle w:val="Heading1Numbered"/>
              <w:rPr>
                <w:del w:id="6894" w:author="Donovan Goode" w:date="2018-11-09T10:04:00Z"/>
                <w:rFonts w:ascii="Consolas" w:eastAsia="Times New Roman" w:hAnsi="Consolas" w:cs="Times New Roman"/>
                <w:color w:val="D4D4D4"/>
                <w:sz w:val="21"/>
                <w:szCs w:val="21"/>
              </w:rPr>
              <w:pPrChange w:id="6895" w:author="Donovan Goode" w:date="2018-11-09T10:05:00Z">
                <w:pPr>
                  <w:shd w:val="clear" w:color="auto" w:fill="1E1E1E"/>
                  <w:spacing w:line="285" w:lineRule="atLeast"/>
                </w:pPr>
              </w:pPrChange>
            </w:pPr>
          </w:p>
          <w:p w14:paraId="6A1D872D" w14:textId="77777777" w:rsidR="00ED1509" w:rsidRPr="007520B6" w:rsidDel="008B6AF4" w:rsidRDefault="00ED1509">
            <w:pPr>
              <w:pStyle w:val="Heading1Numbered"/>
              <w:rPr>
                <w:del w:id="6896" w:author="Donovan Goode" w:date="2018-11-09T10:04:00Z"/>
                <w:rFonts w:ascii="Consolas" w:eastAsia="Times New Roman" w:hAnsi="Consolas" w:cs="Times New Roman"/>
                <w:color w:val="D4D4D4"/>
                <w:sz w:val="21"/>
                <w:szCs w:val="21"/>
              </w:rPr>
              <w:pPrChange w:id="6897" w:author="Donovan Goode" w:date="2018-11-09T10:05:00Z">
                <w:pPr>
                  <w:shd w:val="clear" w:color="auto" w:fill="1E1E1E"/>
                  <w:spacing w:line="285" w:lineRule="atLeast"/>
                </w:pPr>
              </w:pPrChange>
            </w:pPr>
            <w:del w:id="68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#holder4b .ff1</w:delText>
              </w:r>
              <w:r w:rsidRPr="007520B6" w:rsidDel="008B6AF4">
                <w:rPr>
                  <w:rFonts w:ascii="Consolas" w:eastAsia="Times New Roman" w:hAnsi="Consolas" w:cs="Times New Roman"/>
                  <w:color w:val="D4D4D4"/>
                  <w:sz w:val="21"/>
                  <w:szCs w:val="21"/>
                </w:rPr>
                <w:delText xml:space="preserve"> {</w:delText>
              </w:r>
            </w:del>
          </w:p>
          <w:p w14:paraId="09D7AC55" w14:textId="77777777" w:rsidR="00ED1509" w:rsidRPr="007520B6" w:rsidDel="008B6AF4" w:rsidRDefault="00ED1509">
            <w:pPr>
              <w:pStyle w:val="Heading1Numbered"/>
              <w:rPr>
                <w:del w:id="6899" w:author="Donovan Goode" w:date="2018-11-09T10:04:00Z"/>
                <w:rFonts w:ascii="Consolas" w:eastAsia="Times New Roman" w:hAnsi="Consolas" w:cs="Times New Roman"/>
                <w:color w:val="D4D4D4"/>
                <w:sz w:val="21"/>
                <w:szCs w:val="21"/>
              </w:rPr>
              <w:pPrChange w:id="6900" w:author="Donovan Goode" w:date="2018-11-09T10:05:00Z">
                <w:pPr>
                  <w:shd w:val="clear" w:color="auto" w:fill="1E1E1E"/>
                  <w:spacing w:line="285" w:lineRule="atLeast"/>
                </w:pPr>
              </w:pPrChange>
            </w:pPr>
            <w:del w:id="69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https://www.opm.gov/Banner/images/Spotlights/Spotlights_fevs.jpg</w:delText>
              </w:r>
              <w:r w:rsidRPr="007520B6" w:rsidDel="008B6AF4">
                <w:rPr>
                  <w:rFonts w:ascii="Consolas" w:eastAsia="Times New Roman" w:hAnsi="Consolas" w:cs="Times New Roman"/>
                  <w:color w:val="D4D4D4"/>
                  <w:sz w:val="21"/>
                  <w:szCs w:val="21"/>
                </w:rPr>
                <w:delText>);</w:delText>
              </w:r>
            </w:del>
          </w:p>
          <w:p w14:paraId="31FAEA55" w14:textId="77777777" w:rsidR="00ED1509" w:rsidRPr="007520B6" w:rsidDel="008B6AF4" w:rsidRDefault="00ED1509">
            <w:pPr>
              <w:pStyle w:val="Heading1Numbered"/>
              <w:rPr>
                <w:del w:id="6902" w:author="Donovan Goode" w:date="2018-11-09T10:04:00Z"/>
                <w:rFonts w:ascii="Consolas" w:eastAsia="Times New Roman" w:hAnsi="Consolas" w:cs="Times New Roman"/>
                <w:color w:val="D4D4D4"/>
                <w:sz w:val="21"/>
                <w:szCs w:val="21"/>
              </w:rPr>
              <w:pPrChange w:id="6903" w:author="Donovan Goode" w:date="2018-11-09T10:05:00Z">
                <w:pPr>
                  <w:shd w:val="clear" w:color="auto" w:fill="1E1E1E"/>
                  <w:spacing w:line="285" w:lineRule="atLeast"/>
                </w:pPr>
              </w:pPrChange>
            </w:pPr>
            <w:del w:id="69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01FC943A" w14:textId="77777777" w:rsidR="00ED1509" w:rsidRPr="007520B6" w:rsidDel="008B6AF4" w:rsidRDefault="00ED1509">
            <w:pPr>
              <w:pStyle w:val="Heading1Numbered"/>
              <w:rPr>
                <w:del w:id="6905" w:author="Donovan Goode" w:date="2018-11-09T10:04:00Z"/>
                <w:rFonts w:ascii="Consolas" w:eastAsia="Times New Roman" w:hAnsi="Consolas" w:cs="Times New Roman"/>
                <w:color w:val="D4D4D4"/>
                <w:sz w:val="21"/>
                <w:szCs w:val="21"/>
              </w:rPr>
              <w:pPrChange w:id="6906" w:author="Donovan Goode" w:date="2018-11-09T10:05:00Z">
                <w:pPr>
                  <w:shd w:val="clear" w:color="auto" w:fill="1E1E1E"/>
                  <w:spacing w:line="285" w:lineRule="atLeast"/>
                </w:pPr>
              </w:pPrChange>
            </w:pPr>
            <w:del w:id="6907" w:author="Donovan Goode" w:date="2018-11-09T10:04:00Z">
              <w:r w:rsidRPr="007520B6" w:rsidDel="008B6AF4">
                <w:rPr>
                  <w:rFonts w:ascii="Consolas" w:eastAsia="Times New Roman" w:hAnsi="Consolas" w:cs="Times New Roman"/>
                  <w:color w:val="D4D4D4"/>
                  <w:sz w:val="21"/>
                  <w:szCs w:val="21"/>
                </w:rPr>
                <w:delText xml:space="preserve">    }</w:delText>
              </w:r>
            </w:del>
          </w:p>
          <w:p w14:paraId="51CF2446" w14:textId="77777777" w:rsidR="00ED1509" w:rsidRPr="007520B6" w:rsidDel="008B6AF4" w:rsidRDefault="00ED1509">
            <w:pPr>
              <w:pStyle w:val="Heading1Numbered"/>
              <w:rPr>
                <w:del w:id="6908" w:author="Donovan Goode" w:date="2018-11-09T10:04:00Z"/>
                <w:rFonts w:ascii="Consolas" w:eastAsia="Times New Roman" w:hAnsi="Consolas" w:cs="Times New Roman"/>
                <w:color w:val="D4D4D4"/>
                <w:sz w:val="21"/>
                <w:szCs w:val="21"/>
              </w:rPr>
              <w:pPrChange w:id="6909" w:author="Donovan Goode" w:date="2018-11-09T10:05:00Z">
                <w:pPr>
                  <w:shd w:val="clear" w:color="auto" w:fill="1E1E1E"/>
                  <w:spacing w:line="285" w:lineRule="atLeast"/>
                </w:pPr>
              </w:pPrChange>
            </w:pPr>
          </w:p>
          <w:p w14:paraId="12AF7BE9" w14:textId="77777777" w:rsidR="00ED1509" w:rsidRPr="007520B6" w:rsidDel="008B6AF4" w:rsidRDefault="00ED1509">
            <w:pPr>
              <w:pStyle w:val="Heading1Numbered"/>
              <w:rPr>
                <w:del w:id="6910" w:author="Donovan Goode" w:date="2018-11-09T10:04:00Z"/>
                <w:rFonts w:ascii="Consolas" w:eastAsia="Times New Roman" w:hAnsi="Consolas" w:cs="Times New Roman"/>
                <w:color w:val="D4D4D4"/>
                <w:sz w:val="21"/>
                <w:szCs w:val="21"/>
              </w:rPr>
              <w:pPrChange w:id="6911" w:author="Donovan Goode" w:date="2018-11-09T10:05:00Z">
                <w:pPr>
                  <w:shd w:val="clear" w:color="auto" w:fill="1E1E1E"/>
                  <w:spacing w:line="285" w:lineRule="atLeast"/>
                </w:pPr>
              </w:pPrChange>
            </w:pPr>
            <w:del w:id="69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#holder4b .ff2</w:delText>
              </w:r>
              <w:r w:rsidRPr="007520B6" w:rsidDel="008B6AF4">
                <w:rPr>
                  <w:rFonts w:ascii="Consolas" w:eastAsia="Times New Roman" w:hAnsi="Consolas" w:cs="Times New Roman"/>
                  <w:color w:val="D4D4D4"/>
                  <w:sz w:val="21"/>
                  <w:szCs w:val="21"/>
                </w:rPr>
                <w:delText xml:space="preserve"> {</w:delText>
              </w:r>
            </w:del>
          </w:p>
          <w:p w14:paraId="71314207" w14:textId="77777777" w:rsidR="00ED1509" w:rsidRPr="007520B6" w:rsidDel="008B6AF4" w:rsidRDefault="00ED1509">
            <w:pPr>
              <w:pStyle w:val="Heading1Numbered"/>
              <w:rPr>
                <w:del w:id="6913" w:author="Donovan Goode" w:date="2018-11-09T10:04:00Z"/>
                <w:rFonts w:ascii="Consolas" w:eastAsia="Times New Roman" w:hAnsi="Consolas" w:cs="Times New Roman"/>
                <w:color w:val="D4D4D4"/>
                <w:sz w:val="21"/>
                <w:szCs w:val="21"/>
              </w:rPr>
              <w:pPrChange w:id="6914" w:author="Donovan Goode" w:date="2018-11-09T10:05:00Z">
                <w:pPr>
                  <w:shd w:val="clear" w:color="auto" w:fill="1E1E1E"/>
                  <w:spacing w:line="285" w:lineRule="atLeast"/>
                </w:pPr>
              </w:pPrChange>
            </w:pPr>
            <w:del w:id="69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https://www.opm.gov/Banner/images/Spotlights/Spotlights_pathways.jpg</w:delText>
              </w:r>
              <w:r w:rsidRPr="007520B6" w:rsidDel="008B6AF4">
                <w:rPr>
                  <w:rFonts w:ascii="Consolas" w:eastAsia="Times New Roman" w:hAnsi="Consolas" w:cs="Times New Roman"/>
                  <w:color w:val="D4D4D4"/>
                  <w:sz w:val="21"/>
                  <w:szCs w:val="21"/>
                </w:rPr>
                <w:delText>);</w:delText>
              </w:r>
            </w:del>
          </w:p>
          <w:p w14:paraId="09BF0314" w14:textId="77777777" w:rsidR="00ED1509" w:rsidRPr="007520B6" w:rsidDel="008B6AF4" w:rsidRDefault="00ED1509">
            <w:pPr>
              <w:pStyle w:val="Heading1Numbered"/>
              <w:rPr>
                <w:del w:id="6916" w:author="Donovan Goode" w:date="2018-11-09T10:04:00Z"/>
                <w:rFonts w:ascii="Consolas" w:eastAsia="Times New Roman" w:hAnsi="Consolas" w:cs="Times New Roman"/>
                <w:color w:val="D4D4D4"/>
                <w:sz w:val="21"/>
                <w:szCs w:val="21"/>
              </w:rPr>
              <w:pPrChange w:id="6917" w:author="Donovan Goode" w:date="2018-11-09T10:05:00Z">
                <w:pPr>
                  <w:shd w:val="clear" w:color="auto" w:fill="1E1E1E"/>
                  <w:spacing w:line="285" w:lineRule="atLeast"/>
                </w:pPr>
              </w:pPrChange>
            </w:pPr>
            <w:del w:id="69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FE5C58B" w14:textId="77777777" w:rsidR="00ED1509" w:rsidRPr="007520B6" w:rsidDel="008B6AF4" w:rsidRDefault="00ED1509">
            <w:pPr>
              <w:pStyle w:val="Heading1Numbered"/>
              <w:rPr>
                <w:del w:id="6919" w:author="Donovan Goode" w:date="2018-11-09T10:04:00Z"/>
                <w:rFonts w:ascii="Consolas" w:eastAsia="Times New Roman" w:hAnsi="Consolas" w:cs="Times New Roman"/>
                <w:color w:val="D4D4D4"/>
                <w:sz w:val="21"/>
                <w:szCs w:val="21"/>
              </w:rPr>
              <w:pPrChange w:id="6920" w:author="Donovan Goode" w:date="2018-11-09T10:05:00Z">
                <w:pPr>
                  <w:shd w:val="clear" w:color="auto" w:fill="1E1E1E"/>
                  <w:spacing w:line="285" w:lineRule="atLeast"/>
                </w:pPr>
              </w:pPrChange>
            </w:pPr>
            <w:del w:id="6921" w:author="Donovan Goode" w:date="2018-11-09T10:04:00Z">
              <w:r w:rsidRPr="007520B6" w:rsidDel="008B6AF4">
                <w:rPr>
                  <w:rFonts w:ascii="Consolas" w:eastAsia="Times New Roman" w:hAnsi="Consolas" w:cs="Times New Roman"/>
                  <w:color w:val="D4D4D4"/>
                  <w:sz w:val="21"/>
                  <w:szCs w:val="21"/>
                </w:rPr>
                <w:delText xml:space="preserve">    }</w:delText>
              </w:r>
            </w:del>
          </w:p>
          <w:p w14:paraId="2CD856F0" w14:textId="77777777" w:rsidR="00ED1509" w:rsidRPr="007520B6" w:rsidDel="008B6AF4" w:rsidRDefault="00ED1509">
            <w:pPr>
              <w:pStyle w:val="Heading1Numbered"/>
              <w:rPr>
                <w:del w:id="6922" w:author="Donovan Goode" w:date="2018-11-09T10:04:00Z"/>
                <w:rFonts w:ascii="Consolas" w:eastAsia="Times New Roman" w:hAnsi="Consolas" w:cs="Times New Roman"/>
                <w:color w:val="D4D4D4"/>
                <w:sz w:val="21"/>
                <w:szCs w:val="21"/>
              </w:rPr>
              <w:pPrChange w:id="6923" w:author="Donovan Goode" w:date="2018-11-09T10:05:00Z">
                <w:pPr>
                  <w:shd w:val="clear" w:color="auto" w:fill="1E1E1E"/>
                  <w:spacing w:line="285" w:lineRule="atLeast"/>
                </w:pPr>
              </w:pPrChange>
            </w:pPr>
          </w:p>
          <w:p w14:paraId="028C0F55" w14:textId="77777777" w:rsidR="00ED1509" w:rsidRPr="007520B6" w:rsidDel="008B6AF4" w:rsidRDefault="00ED1509">
            <w:pPr>
              <w:pStyle w:val="Heading1Numbered"/>
              <w:rPr>
                <w:del w:id="6924" w:author="Donovan Goode" w:date="2018-11-09T10:04:00Z"/>
                <w:rFonts w:ascii="Consolas" w:eastAsia="Times New Roman" w:hAnsi="Consolas" w:cs="Times New Roman"/>
                <w:color w:val="D4D4D4"/>
                <w:sz w:val="21"/>
                <w:szCs w:val="21"/>
              </w:rPr>
              <w:pPrChange w:id="6925" w:author="Donovan Goode" w:date="2018-11-09T10:05:00Z">
                <w:pPr>
                  <w:shd w:val="clear" w:color="auto" w:fill="1E1E1E"/>
                  <w:spacing w:line="285" w:lineRule="atLeast"/>
                </w:pPr>
              </w:pPrChange>
            </w:pPr>
            <w:del w:id="69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#holder4b .ff3</w:delText>
              </w:r>
              <w:r w:rsidRPr="007520B6" w:rsidDel="008B6AF4">
                <w:rPr>
                  <w:rFonts w:ascii="Consolas" w:eastAsia="Times New Roman" w:hAnsi="Consolas" w:cs="Times New Roman"/>
                  <w:color w:val="D4D4D4"/>
                  <w:sz w:val="21"/>
                  <w:szCs w:val="21"/>
                </w:rPr>
                <w:delText xml:space="preserve"> {</w:delText>
              </w:r>
            </w:del>
          </w:p>
          <w:p w14:paraId="5234D0B2" w14:textId="77777777" w:rsidR="00ED1509" w:rsidRPr="007520B6" w:rsidDel="008B6AF4" w:rsidRDefault="00ED1509">
            <w:pPr>
              <w:pStyle w:val="Heading1Numbered"/>
              <w:rPr>
                <w:del w:id="6927" w:author="Donovan Goode" w:date="2018-11-09T10:04:00Z"/>
                <w:rFonts w:ascii="Consolas" w:eastAsia="Times New Roman" w:hAnsi="Consolas" w:cs="Times New Roman"/>
                <w:color w:val="D4D4D4"/>
                <w:sz w:val="21"/>
                <w:szCs w:val="21"/>
              </w:rPr>
              <w:pPrChange w:id="6928" w:author="Donovan Goode" w:date="2018-11-09T10:05:00Z">
                <w:pPr>
                  <w:shd w:val="clear" w:color="auto" w:fill="1E1E1E"/>
                  <w:spacing w:line="285" w:lineRule="atLeast"/>
                </w:pPr>
              </w:pPrChange>
            </w:pPr>
            <w:del w:id="69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https://www.opm.gov/Banner/images/Spotlights/Spotlights_hru.jpg</w:delText>
              </w:r>
              <w:r w:rsidRPr="007520B6" w:rsidDel="008B6AF4">
                <w:rPr>
                  <w:rFonts w:ascii="Consolas" w:eastAsia="Times New Roman" w:hAnsi="Consolas" w:cs="Times New Roman"/>
                  <w:color w:val="D4D4D4"/>
                  <w:sz w:val="21"/>
                  <w:szCs w:val="21"/>
                </w:rPr>
                <w:delText>);</w:delText>
              </w:r>
            </w:del>
          </w:p>
          <w:p w14:paraId="4F372BEF" w14:textId="77777777" w:rsidR="00ED1509" w:rsidRPr="007520B6" w:rsidDel="008B6AF4" w:rsidRDefault="00ED1509">
            <w:pPr>
              <w:pStyle w:val="Heading1Numbered"/>
              <w:rPr>
                <w:del w:id="6930" w:author="Donovan Goode" w:date="2018-11-09T10:04:00Z"/>
                <w:rFonts w:ascii="Consolas" w:eastAsia="Times New Roman" w:hAnsi="Consolas" w:cs="Times New Roman"/>
                <w:color w:val="D4D4D4"/>
                <w:sz w:val="21"/>
                <w:szCs w:val="21"/>
              </w:rPr>
              <w:pPrChange w:id="6931" w:author="Donovan Goode" w:date="2018-11-09T10:05:00Z">
                <w:pPr>
                  <w:shd w:val="clear" w:color="auto" w:fill="1E1E1E"/>
                  <w:spacing w:line="285" w:lineRule="atLeast"/>
                </w:pPr>
              </w:pPrChange>
            </w:pPr>
            <w:del w:id="69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29D568E" w14:textId="77777777" w:rsidR="00ED1509" w:rsidRPr="007520B6" w:rsidDel="008B6AF4" w:rsidRDefault="00ED1509">
            <w:pPr>
              <w:pStyle w:val="Heading1Numbered"/>
              <w:rPr>
                <w:del w:id="6933" w:author="Donovan Goode" w:date="2018-11-09T10:04:00Z"/>
                <w:rFonts w:ascii="Consolas" w:eastAsia="Times New Roman" w:hAnsi="Consolas" w:cs="Times New Roman"/>
                <w:color w:val="D4D4D4"/>
                <w:sz w:val="21"/>
                <w:szCs w:val="21"/>
              </w:rPr>
              <w:pPrChange w:id="6934" w:author="Donovan Goode" w:date="2018-11-09T10:05:00Z">
                <w:pPr>
                  <w:shd w:val="clear" w:color="auto" w:fill="1E1E1E"/>
                  <w:spacing w:line="285" w:lineRule="atLeast"/>
                </w:pPr>
              </w:pPrChange>
            </w:pPr>
            <w:del w:id="6935" w:author="Donovan Goode" w:date="2018-11-09T10:04:00Z">
              <w:r w:rsidRPr="007520B6" w:rsidDel="008B6AF4">
                <w:rPr>
                  <w:rFonts w:ascii="Consolas" w:eastAsia="Times New Roman" w:hAnsi="Consolas" w:cs="Times New Roman"/>
                  <w:color w:val="D4D4D4"/>
                  <w:sz w:val="21"/>
                  <w:szCs w:val="21"/>
                </w:rPr>
                <w:delText xml:space="preserve">    }</w:delText>
              </w:r>
            </w:del>
          </w:p>
          <w:p w14:paraId="390E3A30" w14:textId="77777777" w:rsidR="00ED1509" w:rsidRPr="007520B6" w:rsidDel="008B6AF4" w:rsidRDefault="00ED1509">
            <w:pPr>
              <w:pStyle w:val="Heading1Numbered"/>
              <w:rPr>
                <w:del w:id="6936" w:author="Donovan Goode" w:date="2018-11-09T10:04:00Z"/>
                <w:rFonts w:ascii="Consolas" w:eastAsia="Times New Roman" w:hAnsi="Consolas" w:cs="Times New Roman"/>
                <w:color w:val="D4D4D4"/>
                <w:sz w:val="21"/>
                <w:szCs w:val="21"/>
              </w:rPr>
              <w:pPrChange w:id="6937" w:author="Donovan Goode" w:date="2018-11-09T10:05:00Z">
                <w:pPr>
                  <w:shd w:val="clear" w:color="auto" w:fill="1E1E1E"/>
                  <w:spacing w:after="240" w:line="285" w:lineRule="atLeast"/>
                </w:pPr>
              </w:pPrChange>
            </w:pPr>
          </w:p>
          <w:p w14:paraId="71DB0A8B" w14:textId="77777777" w:rsidR="00ED1509" w:rsidRPr="007520B6" w:rsidDel="008B6AF4" w:rsidRDefault="00ED1509">
            <w:pPr>
              <w:pStyle w:val="Heading1Numbered"/>
              <w:rPr>
                <w:del w:id="6938" w:author="Donovan Goode" w:date="2018-11-09T10:04:00Z"/>
                <w:rFonts w:ascii="Consolas" w:eastAsia="Times New Roman" w:hAnsi="Consolas" w:cs="Times New Roman"/>
                <w:color w:val="D4D4D4"/>
                <w:sz w:val="21"/>
                <w:szCs w:val="21"/>
              </w:rPr>
              <w:pPrChange w:id="6939" w:author="Donovan Goode" w:date="2018-11-09T10:05:00Z">
                <w:pPr>
                  <w:shd w:val="clear" w:color="auto" w:fill="1E1E1E"/>
                  <w:spacing w:line="285" w:lineRule="atLeast"/>
                </w:pPr>
              </w:pPrChange>
            </w:pPr>
            <w:del w:id="69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.ff1</w:delText>
              </w:r>
              <w:r w:rsidRPr="007520B6" w:rsidDel="008B6AF4">
                <w:rPr>
                  <w:rFonts w:ascii="Consolas" w:eastAsia="Times New Roman" w:hAnsi="Consolas" w:cs="Times New Roman"/>
                  <w:color w:val="D4D4D4"/>
                  <w:sz w:val="21"/>
                  <w:szCs w:val="21"/>
                </w:rPr>
                <w:delText xml:space="preserve"> {</w:delText>
              </w:r>
            </w:del>
          </w:p>
          <w:p w14:paraId="7B305ECB" w14:textId="77777777" w:rsidR="00ED1509" w:rsidRPr="007520B6" w:rsidDel="008B6AF4" w:rsidRDefault="00ED1509">
            <w:pPr>
              <w:pStyle w:val="Heading1Numbered"/>
              <w:rPr>
                <w:del w:id="6941" w:author="Donovan Goode" w:date="2018-11-09T10:04:00Z"/>
                <w:rFonts w:ascii="Consolas" w:eastAsia="Times New Roman" w:hAnsi="Consolas" w:cs="Times New Roman"/>
                <w:color w:val="D4D4D4"/>
                <w:sz w:val="21"/>
                <w:szCs w:val="21"/>
              </w:rPr>
              <w:pPrChange w:id="6942" w:author="Donovan Goode" w:date="2018-11-09T10:05:00Z">
                <w:pPr>
                  <w:shd w:val="clear" w:color="auto" w:fill="1E1E1E"/>
                  <w:spacing w:line="285" w:lineRule="atLeast"/>
                </w:pPr>
              </w:pPrChange>
            </w:pPr>
            <w:del w:id="69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https://www.opm.gov/Banner/images/listgreen.png</w:delText>
              </w:r>
              <w:r w:rsidRPr="007520B6" w:rsidDel="008B6AF4">
                <w:rPr>
                  <w:rFonts w:ascii="Consolas" w:eastAsia="Times New Roman" w:hAnsi="Consolas" w:cs="Times New Roman"/>
                  <w:color w:val="D4D4D4"/>
                  <w:sz w:val="21"/>
                  <w:szCs w:val="21"/>
                </w:rPr>
                <w:delText>);</w:delText>
              </w:r>
            </w:del>
          </w:p>
          <w:p w14:paraId="09B18BF5" w14:textId="77777777" w:rsidR="00ED1509" w:rsidRPr="007520B6" w:rsidDel="008B6AF4" w:rsidRDefault="00ED1509">
            <w:pPr>
              <w:pStyle w:val="Heading1Numbered"/>
              <w:rPr>
                <w:del w:id="6944" w:author="Donovan Goode" w:date="2018-11-09T10:04:00Z"/>
                <w:rFonts w:ascii="Consolas" w:eastAsia="Times New Roman" w:hAnsi="Consolas" w:cs="Times New Roman"/>
                <w:color w:val="D4D4D4"/>
                <w:sz w:val="21"/>
                <w:szCs w:val="21"/>
              </w:rPr>
              <w:pPrChange w:id="6945" w:author="Donovan Goode" w:date="2018-11-09T10:05:00Z">
                <w:pPr>
                  <w:shd w:val="clear" w:color="auto" w:fill="1E1E1E"/>
                  <w:spacing w:line="285" w:lineRule="atLeast"/>
                </w:pPr>
              </w:pPrChange>
            </w:pPr>
            <w:del w:id="69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B52F35E" w14:textId="77777777" w:rsidR="00ED1509" w:rsidRPr="007520B6" w:rsidDel="008B6AF4" w:rsidRDefault="00ED1509">
            <w:pPr>
              <w:pStyle w:val="Heading1Numbered"/>
              <w:rPr>
                <w:del w:id="6947" w:author="Donovan Goode" w:date="2018-11-09T10:04:00Z"/>
                <w:rFonts w:ascii="Consolas" w:eastAsia="Times New Roman" w:hAnsi="Consolas" w:cs="Times New Roman"/>
                <w:color w:val="D4D4D4"/>
                <w:sz w:val="21"/>
                <w:szCs w:val="21"/>
              </w:rPr>
              <w:pPrChange w:id="6948" w:author="Donovan Goode" w:date="2018-11-09T10:05:00Z">
                <w:pPr>
                  <w:shd w:val="clear" w:color="auto" w:fill="1E1E1E"/>
                  <w:spacing w:line="285" w:lineRule="atLeast"/>
                </w:pPr>
              </w:pPrChange>
            </w:pPr>
            <w:del w:id="69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6px</w:delText>
              </w:r>
              <w:r w:rsidRPr="007520B6" w:rsidDel="008B6AF4">
                <w:rPr>
                  <w:rFonts w:ascii="Consolas" w:eastAsia="Times New Roman" w:hAnsi="Consolas" w:cs="Times New Roman"/>
                  <w:color w:val="D4D4D4"/>
                  <w:sz w:val="21"/>
                  <w:szCs w:val="21"/>
                </w:rPr>
                <w:delText>;</w:delText>
              </w:r>
            </w:del>
          </w:p>
          <w:p w14:paraId="384F5449" w14:textId="77777777" w:rsidR="00ED1509" w:rsidRPr="007520B6" w:rsidDel="008B6AF4" w:rsidRDefault="00ED1509">
            <w:pPr>
              <w:pStyle w:val="Heading1Numbered"/>
              <w:rPr>
                <w:del w:id="6950" w:author="Donovan Goode" w:date="2018-11-09T10:04:00Z"/>
                <w:rFonts w:ascii="Consolas" w:eastAsia="Times New Roman" w:hAnsi="Consolas" w:cs="Times New Roman"/>
                <w:color w:val="D4D4D4"/>
                <w:sz w:val="21"/>
                <w:szCs w:val="21"/>
              </w:rPr>
              <w:pPrChange w:id="6951" w:author="Donovan Goode" w:date="2018-11-09T10:05:00Z">
                <w:pPr>
                  <w:shd w:val="clear" w:color="auto" w:fill="1E1E1E"/>
                  <w:spacing w:line="285" w:lineRule="atLeast"/>
                </w:pPr>
              </w:pPrChange>
            </w:pPr>
            <w:del w:id="6952" w:author="Donovan Goode" w:date="2018-11-09T10:04:00Z">
              <w:r w:rsidRPr="007520B6" w:rsidDel="008B6AF4">
                <w:rPr>
                  <w:rFonts w:ascii="Consolas" w:eastAsia="Times New Roman" w:hAnsi="Consolas" w:cs="Times New Roman"/>
                  <w:color w:val="D4D4D4"/>
                  <w:sz w:val="21"/>
                  <w:szCs w:val="21"/>
                </w:rPr>
                <w:delText xml:space="preserve">    }</w:delText>
              </w:r>
            </w:del>
          </w:p>
          <w:p w14:paraId="5661472A" w14:textId="77777777" w:rsidR="00ED1509" w:rsidRPr="007520B6" w:rsidDel="008B6AF4" w:rsidRDefault="00ED1509">
            <w:pPr>
              <w:pStyle w:val="Heading1Numbered"/>
              <w:rPr>
                <w:del w:id="6953" w:author="Donovan Goode" w:date="2018-11-09T10:04:00Z"/>
                <w:rFonts w:ascii="Consolas" w:eastAsia="Times New Roman" w:hAnsi="Consolas" w:cs="Times New Roman"/>
                <w:color w:val="D4D4D4"/>
                <w:sz w:val="21"/>
                <w:szCs w:val="21"/>
              </w:rPr>
              <w:pPrChange w:id="6954" w:author="Donovan Goode" w:date="2018-11-09T10:05:00Z">
                <w:pPr>
                  <w:shd w:val="clear" w:color="auto" w:fill="1E1E1E"/>
                  <w:spacing w:line="285" w:lineRule="atLeast"/>
                </w:pPr>
              </w:pPrChange>
            </w:pPr>
          </w:p>
          <w:p w14:paraId="6CF3FD82" w14:textId="77777777" w:rsidR="00ED1509" w:rsidRPr="007520B6" w:rsidDel="008B6AF4" w:rsidRDefault="00ED1509">
            <w:pPr>
              <w:pStyle w:val="Heading1Numbered"/>
              <w:rPr>
                <w:del w:id="6955" w:author="Donovan Goode" w:date="2018-11-09T10:04:00Z"/>
                <w:rFonts w:ascii="Consolas" w:eastAsia="Times New Roman" w:hAnsi="Consolas" w:cs="Times New Roman"/>
                <w:color w:val="D4D4D4"/>
                <w:sz w:val="21"/>
                <w:szCs w:val="21"/>
              </w:rPr>
              <w:pPrChange w:id="6956" w:author="Donovan Goode" w:date="2018-11-09T10:05:00Z">
                <w:pPr>
                  <w:shd w:val="clear" w:color="auto" w:fill="1E1E1E"/>
                  <w:spacing w:line="285" w:lineRule="atLeast"/>
                </w:pPr>
              </w:pPrChange>
            </w:pPr>
            <w:del w:id="69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.ff2</w:delText>
              </w:r>
              <w:r w:rsidRPr="007520B6" w:rsidDel="008B6AF4">
                <w:rPr>
                  <w:rFonts w:ascii="Consolas" w:eastAsia="Times New Roman" w:hAnsi="Consolas" w:cs="Times New Roman"/>
                  <w:color w:val="D4D4D4"/>
                  <w:sz w:val="21"/>
                  <w:szCs w:val="21"/>
                </w:rPr>
                <w:delText xml:space="preserve"> {</w:delText>
              </w:r>
            </w:del>
          </w:p>
          <w:p w14:paraId="6751499A" w14:textId="77777777" w:rsidR="00ED1509" w:rsidRPr="007520B6" w:rsidDel="008B6AF4" w:rsidRDefault="00ED1509">
            <w:pPr>
              <w:pStyle w:val="Heading1Numbered"/>
              <w:rPr>
                <w:del w:id="6958" w:author="Donovan Goode" w:date="2018-11-09T10:04:00Z"/>
                <w:rFonts w:ascii="Consolas" w:eastAsia="Times New Roman" w:hAnsi="Consolas" w:cs="Times New Roman"/>
                <w:color w:val="D4D4D4"/>
                <w:sz w:val="21"/>
                <w:szCs w:val="21"/>
              </w:rPr>
              <w:pPrChange w:id="6959" w:author="Donovan Goode" w:date="2018-11-09T10:05:00Z">
                <w:pPr>
                  <w:shd w:val="clear" w:color="auto" w:fill="1E1E1E"/>
                  <w:spacing w:line="285" w:lineRule="atLeast"/>
                </w:pPr>
              </w:pPrChange>
            </w:pPr>
            <w:del w:id="69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https://www.opm.gov/images/listblue.png</w:delText>
              </w:r>
              <w:r w:rsidRPr="007520B6" w:rsidDel="008B6AF4">
                <w:rPr>
                  <w:rFonts w:ascii="Consolas" w:eastAsia="Times New Roman" w:hAnsi="Consolas" w:cs="Times New Roman"/>
                  <w:color w:val="D4D4D4"/>
                  <w:sz w:val="21"/>
                  <w:szCs w:val="21"/>
                </w:rPr>
                <w:delText>);</w:delText>
              </w:r>
            </w:del>
          </w:p>
          <w:p w14:paraId="34819002" w14:textId="77777777" w:rsidR="00ED1509" w:rsidRPr="007520B6" w:rsidDel="008B6AF4" w:rsidRDefault="00ED1509">
            <w:pPr>
              <w:pStyle w:val="Heading1Numbered"/>
              <w:rPr>
                <w:del w:id="6961" w:author="Donovan Goode" w:date="2018-11-09T10:04:00Z"/>
                <w:rFonts w:ascii="Consolas" w:eastAsia="Times New Roman" w:hAnsi="Consolas" w:cs="Times New Roman"/>
                <w:color w:val="D4D4D4"/>
                <w:sz w:val="21"/>
                <w:szCs w:val="21"/>
              </w:rPr>
              <w:pPrChange w:id="6962" w:author="Donovan Goode" w:date="2018-11-09T10:05:00Z">
                <w:pPr>
                  <w:shd w:val="clear" w:color="auto" w:fill="1E1E1E"/>
                  <w:spacing w:line="285" w:lineRule="atLeast"/>
                </w:pPr>
              </w:pPrChange>
            </w:pPr>
            <w:del w:id="69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697E6841" w14:textId="77777777" w:rsidR="00ED1509" w:rsidRPr="007520B6" w:rsidDel="008B6AF4" w:rsidRDefault="00ED1509">
            <w:pPr>
              <w:pStyle w:val="Heading1Numbered"/>
              <w:rPr>
                <w:del w:id="6964" w:author="Donovan Goode" w:date="2018-11-09T10:04:00Z"/>
                <w:rFonts w:ascii="Consolas" w:eastAsia="Times New Roman" w:hAnsi="Consolas" w:cs="Times New Roman"/>
                <w:color w:val="D4D4D4"/>
                <w:sz w:val="21"/>
                <w:szCs w:val="21"/>
              </w:rPr>
              <w:pPrChange w:id="6965" w:author="Donovan Goode" w:date="2018-11-09T10:05:00Z">
                <w:pPr>
                  <w:shd w:val="clear" w:color="auto" w:fill="1E1E1E"/>
                  <w:spacing w:line="285" w:lineRule="atLeast"/>
                </w:pPr>
              </w:pPrChange>
            </w:pPr>
            <w:del w:id="69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6px</w:delText>
              </w:r>
              <w:r w:rsidRPr="007520B6" w:rsidDel="008B6AF4">
                <w:rPr>
                  <w:rFonts w:ascii="Consolas" w:eastAsia="Times New Roman" w:hAnsi="Consolas" w:cs="Times New Roman"/>
                  <w:color w:val="D4D4D4"/>
                  <w:sz w:val="21"/>
                  <w:szCs w:val="21"/>
                </w:rPr>
                <w:delText>;</w:delText>
              </w:r>
            </w:del>
          </w:p>
          <w:p w14:paraId="3172630D" w14:textId="77777777" w:rsidR="00ED1509" w:rsidRPr="007520B6" w:rsidDel="008B6AF4" w:rsidRDefault="00ED1509">
            <w:pPr>
              <w:pStyle w:val="Heading1Numbered"/>
              <w:rPr>
                <w:del w:id="6967" w:author="Donovan Goode" w:date="2018-11-09T10:04:00Z"/>
                <w:rFonts w:ascii="Consolas" w:eastAsia="Times New Roman" w:hAnsi="Consolas" w:cs="Times New Roman"/>
                <w:color w:val="D4D4D4"/>
                <w:sz w:val="21"/>
                <w:szCs w:val="21"/>
              </w:rPr>
              <w:pPrChange w:id="6968" w:author="Donovan Goode" w:date="2018-11-09T10:05:00Z">
                <w:pPr>
                  <w:shd w:val="clear" w:color="auto" w:fill="1E1E1E"/>
                  <w:spacing w:line="285" w:lineRule="atLeast"/>
                </w:pPr>
              </w:pPrChange>
            </w:pPr>
          </w:p>
          <w:p w14:paraId="0C4EB09C" w14:textId="77777777" w:rsidR="00ED1509" w:rsidRPr="007520B6" w:rsidDel="008B6AF4" w:rsidRDefault="00ED1509">
            <w:pPr>
              <w:pStyle w:val="Heading1Numbered"/>
              <w:rPr>
                <w:del w:id="6969" w:author="Donovan Goode" w:date="2018-11-09T10:04:00Z"/>
                <w:rFonts w:ascii="Consolas" w:eastAsia="Times New Roman" w:hAnsi="Consolas" w:cs="Times New Roman"/>
                <w:color w:val="D4D4D4"/>
                <w:sz w:val="21"/>
                <w:szCs w:val="21"/>
              </w:rPr>
              <w:pPrChange w:id="6970" w:author="Donovan Goode" w:date="2018-11-09T10:05:00Z">
                <w:pPr>
                  <w:shd w:val="clear" w:color="auto" w:fill="1E1E1E"/>
                  <w:spacing w:line="285" w:lineRule="atLeast"/>
                </w:pPr>
              </w:pPrChange>
            </w:pPr>
            <w:del w:id="6971" w:author="Donovan Goode" w:date="2018-11-09T10:04:00Z">
              <w:r w:rsidRPr="007520B6" w:rsidDel="008B6AF4">
                <w:rPr>
                  <w:rFonts w:ascii="Consolas" w:eastAsia="Times New Roman" w:hAnsi="Consolas" w:cs="Times New Roman"/>
                  <w:color w:val="D4D4D4"/>
                  <w:sz w:val="21"/>
                  <w:szCs w:val="21"/>
                </w:rPr>
                <w:delText xml:space="preserve">    }</w:delText>
              </w:r>
            </w:del>
          </w:p>
          <w:p w14:paraId="41D9FDB4" w14:textId="77777777" w:rsidR="00ED1509" w:rsidRPr="007520B6" w:rsidDel="008B6AF4" w:rsidRDefault="00ED1509">
            <w:pPr>
              <w:pStyle w:val="Heading1Numbered"/>
              <w:rPr>
                <w:del w:id="6972" w:author="Donovan Goode" w:date="2018-11-09T10:04:00Z"/>
                <w:rFonts w:ascii="Consolas" w:eastAsia="Times New Roman" w:hAnsi="Consolas" w:cs="Times New Roman"/>
                <w:color w:val="D4D4D4"/>
                <w:sz w:val="21"/>
                <w:szCs w:val="21"/>
              </w:rPr>
              <w:pPrChange w:id="6973" w:author="Donovan Goode" w:date="2018-11-09T10:05:00Z">
                <w:pPr>
                  <w:shd w:val="clear" w:color="auto" w:fill="1E1E1E"/>
                  <w:spacing w:after="240" w:line="285" w:lineRule="atLeast"/>
                </w:pPr>
              </w:pPrChange>
            </w:pPr>
          </w:p>
          <w:p w14:paraId="62E6C299" w14:textId="77777777" w:rsidR="00ED1509" w:rsidRPr="007520B6" w:rsidDel="008B6AF4" w:rsidRDefault="00ED1509">
            <w:pPr>
              <w:pStyle w:val="Heading1Numbered"/>
              <w:rPr>
                <w:del w:id="6974" w:author="Donovan Goode" w:date="2018-11-09T10:04:00Z"/>
                <w:rFonts w:ascii="Consolas" w:eastAsia="Times New Roman" w:hAnsi="Consolas" w:cs="Times New Roman"/>
                <w:color w:val="D4D4D4"/>
                <w:sz w:val="21"/>
                <w:szCs w:val="21"/>
              </w:rPr>
              <w:pPrChange w:id="6975" w:author="Donovan Goode" w:date="2018-11-09T10:05:00Z">
                <w:pPr>
                  <w:shd w:val="clear" w:color="auto" w:fill="1E1E1E"/>
                  <w:spacing w:line="285" w:lineRule="atLeast"/>
                </w:pPr>
              </w:pPrChange>
            </w:pPr>
            <w:del w:id="69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w:delText>
              </w:r>
              <w:r w:rsidRPr="007520B6" w:rsidDel="008B6AF4">
                <w:rPr>
                  <w:rFonts w:ascii="Consolas" w:eastAsia="Times New Roman" w:hAnsi="Consolas" w:cs="Times New Roman"/>
                  <w:color w:val="D4D4D4"/>
                  <w:sz w:val="21"/>
                  <w:szCs w:val="21"/>
                </w:rPr>
                <w:delText xml:space="preserve"> {</w:delText>
              </w:r>
            </w:del>
          </w:p>
          <w:p w14:paraId="49C44A1D" w14:textId="77777777" w:rsidR="00ED1509" w:rsidRPr="007520B6" w:rsidDel="008B6AF4" w:rsidRDefault="00ED1509">
            <w:pPr>
              <w:pStyle w:val="Heading1Numbered"/>
              <w:rPr>
                <w:del w:id="6977" w:author="Donovan Goode" w:date="2018-11-09T10:04:00Z"/>
                <w:rFonts w:ascii="Consolas" w:eastAsia="Times New Roman" w:hAnsi="Consolas" w:cs="Times New Roman"/>
                <w:color w:val="D4D4D4"/>
                <w:sz w:val="21"/>
                <w:szCs w:val="21"/>
              </w:rPr>
              <w:pPrChange w:id="6978" w:author="Donovan Goode" w:date="2018-11-09T10:05:00Z">
                <w:pPr>
                  <w:shd w:val="clear" w:color="auto" w:fill="1E1E1E"/>
                  <w:spacing w:line="285" w:lineRule="atLeast"/>
                </w:pPr>
              </w:pPrChange>
            </w:pPr>
            <w:del w:id="69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https://www.opm.gov/images/listyellow.png</w:delText>
              </w:r>
              <w:r w:rsidRPr="007520B6" w:rsidDel="008B6AF4">
                <w:rPr>
                  <w:rFonts w:ascii="Consolas" w:eastAsia="Times New Roman" w:hAnsi="Consolas" w:cs="Times New Roman"/>
                  <w:color w:val="D4D4D4"/>
                  <w:sz w:val="21"/>
                  <w:szCs w:val="21"/>
                </w:rPr>
                <w:delText>);</w:delText>
              </w:r>
            </w:del>
          </w:p>
          <w:p w14:paraId="0A5C0EE8" w14:textId="77777777" w:rsidR="00ED1509" w:rsidRPr="007520B6" w:rsidDel="008B6AF4" w:rsidRDefault="00ED1509">
            <w:pPr>
              <w:pStyle w:val="Heading1Numbered"/>
              <w:rPr>
                <w:del w:id="6980" w:author="Donovan Goode" w:date="2018-11-09T10:04:00Z"/>
                <w:rFonts w:ascii="Consolas" w:eastAsia="Times New Roman" w:hAnsi="Consolas" w:cs="Times New Roman"/>
                <w:color w:val="D4D4D4"/>
                <w:sz w:val="21"/>
                <w:szCs w:val="21"/>
              </w:rPr>
              <w:pPrChange w:id="6981" w:author="Donovan Goode" w:date="2018-11-09T10:05:00Z">
                <w:pPr>
                  <w:shd w:val="clear" w:color="auto" w:fill="1E1E1E"/>
                  <w:spacing w:line="285" w:lineRule="atLeast"/>
                </w:pPr>
              </w:pPrChange>
            </w:pPr>
            <w:del w:id="69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08B4A1FE" w14:textId="77777777" w:rsidR="00ED1509" w:rsidRPr="007520B6" w:rsidDel="008B6AF4" w:rsidRDefault="00ED1509">
            <w:pPr>
              <w:pStyle w:val="Heading1Numbered"/>
              <w:rPr>
                <w:del w:id="6983" w:author="Donovan Goode" w:date="2018-11-09T10:04:00Z"/>
                <w:rFonts w:ascii="Consolas" w:eastAsia="Times New Roman" w:hAnsi="Consolas" w:cs="Times New Roman"/>
                <w:color w:val="D4D4D4"/>
                <w:sz w:val="21"/>
                <w:szCs w:val="21"/>
              </w:rPr>
              <w:pPrChange w:id="6984" w:author="Donovan Goode" w:date="2018-11-09T10:05:00Z">
                <w:pPr>
                  <w:shd w:val="clear" w:color="auto" w:fill="1E1E1E"/>
                  <w:spacing w:line="285" w:lineRule="atLeast"/>
                </w:pPr>
              </w:pPrChange>
            </w:pPr>
            <w:del w:id="6985" w:author="Donovan Goode" w:date="2018-11-09T10:04:00Z">
              <w:r w:rsidRPr="007520B6" w:rsidDel="008B6AF4">
                <w:rPr>
                  <w:rFonts w:ascii="Consolas" w:eastAsia="Times New Roman" w:hAnsi="Consolas" w:cs="Times New Roman"/>
                  <w:color w:val="D4D4D4"/>
                  <w:sz w:val="21"/>
                  <w:szCs w:val="21"/>
                </w:rPr>
                <w:delText xml:space="preserve">    }</w:delText>
              </w:r>
            </w:del>
          </w:p>
          <w:p w14:paraId="14B73A3C" w14:textId="77777777" w:rsidR="00ED1509" w:rsidRPr="007520B6" w:rsidDel="008B6AF4" w:rsidRDefault="00ED1509">
            <w:pPr>
              <w:pStyle w:val="Heading1Numbered"/>
              <w:rPr>
                <w:del w:id="6986" w:author="Donovan Goode" w:date="2018-11-09T10:04:00Z"/>
                <w:rFonts w:ascii="Consolas" w:eastAsia="Times New Roman" w:hAnsi="Consolas" w:cs="Times New Roman"/>
                <w:color w:val="D4D4D4"/>
                <w:sz w:val="21"/>
                <w:szCs w:val="21"/>
              </w:rPr>
              <w:pPrChange w:id="6987" w:author="Donovan Goode" w:date="2018-11-09T10:05:00Z">
                <w:pPr>
                  <w:shd w:val="clear" w:color="auto" w:fill="1E1E1E"/>
                  <w:spacing w:line="285" w:lineRule="atLeast"/>
                </w:pPr>
              </w:pPrChange>
            </w:pPr>
          </w:p>
          <w:p w14:paraId="5441C2AC" w14:textId="77777777" w:rsidR="00ED1509" w:rsidRPr="007520B6" w:rsidDel="008B6AF4" w:rsidRDefault="00ED1509">
            <w:pPr>
              <w:pStyle w:val="Heading1Numbered"/>
              <w:rPr>
                <w:del w:id="6988" w:author="Donovan Goode" w:date="2018-11-09T10:04:00Z"/>
                <w:rFonts w:ascii="Consolas" w:eastAsia="Times New Roman" w:hAnsi="Consolas" w:cs="Times New Roman"/>
                <w:color w:val="D4D4D4"/>
                <w:sz w:val="21"/>
                <w:szCs w:val="21"/>
              </w:rPr>
              <w:pPrChange w:id="6989" w:author="Donovan Goode" w:date="2018-11-09T10:05:00Z">
                <w:pPr>
                  <w:shd w:val="clear" w:color="auto" w:fill="1E1E1E"/>
                  <w:spacing w:line="285" w:lineRule="atLeast"/>
                </w:pPr>
              </w:pPrChange>
            </w:pPr>
            <w:del w:id="69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.ff4</w:delText>
              </w:r>
              <w:r w:rsidRPr="007520B6" w:rsidDel="008B6AF4">
                <w:rPr>
                  <w:rFonts w:ascii="Consolas" w:eastAsia="Times New Roman" w:hAnsi="Consolas" w:cs="Times New Roman"/>
                  <w:color w:val="D4D4D4"/>
                  <w:sz w:val="21"/>
                  <w:szCs w:val="21"/>
                </w:rPr>
                <w:delText xml:space="preserve"> {</w:delText>
              </w:r>
            </w:del>
          </w:p>
          <w:p w14:paraId="79D62722" w14:textId="77777777" w:rsidR="00ED1509" w:rsidRPr="007520B6" w:rsidDel="008B6AF4" w:rsidRDefault="00ED1509">
            <w:pPr>
              <w:pStyle w:val="Heading1Numbered"/>
              <w:rPr>
                <w:del w:id="6991" w:author="Donovan Goode" w:date="2018-11-09T10:04:00Z"/>
                <w:rFonts w:ascii="Consolas" w:eastAsia="Times New Roman" w:hAnsi="Consolas" w:cs="Times New Roman"/>
                <w:color w:val="D4D4D4"/>
                <w:sz w:val="21"/>
                <w:szCs w:val="21"/>
              </w:rPr>
              <w:pPrChange w:id="6992" w:author="Donovan Goode" w:date="2018-11-09T10:05:00Z">
                <w:pPr>
                  <w:shd w:val="clear" w:color="auto" w:fill="1E1E1E"/>
                  <w:spacing w:line="285" w:lineRule="atLeast"/>
                </w:pPr>
              </w:pPrChange>
            </w:pPr>
            <w:del w:id="69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https://www.opm.gov/images/listred.png</w:delText>
              </w:r>
              <w:r w:rsidRPr="007520B6" w:rsidDel="008B6AF4">
                <w:rPr>
                  <w:rFonts w:ascii="Consolas" w:eastAsia="Times New Roman" w:hAnsi="Consolas" w:cs="Times New Roman"/>
                  <w:color w:val="D4D4D4"/>
                  <w:sz w:val="21"/>
                  <w:szCs w:val="21"/>
                </w:rPr>
                <w:delText>);</w:delText>
              </w:r>
            </w:del>
          </w:p>
          <w:p w14:paraId="27A83DB6" w14:textId="77777777" w:rsidR="00ED1509" w:rsidRPr="007520B6" w:rsidDel="008B6AF4" w:rsidRDefault="00ED1509">
            <w:pPr>
              <w:pStyle w:val="Heading1Numbered"/>
              <w:rPr>
                <w:del w:id="6994" w:author="Donovan Goode" w:date="2018-11-09T10:04:00Z"/>
                <w:rFonts w:ascii="Consolas" w:eastAsia="Times New Roman" w:hAnsi="Consolas" w:cs="Times New Roman"/>
                <w:color w:val="D4D4D4"/>
                <w:sz w:val="21"/>
                <w:szCs w:val="21"/>
              </w:rPr>
              <w:pPrChange w:id="6995" w:author="Donovan Goode" w:date="2018-11-09T10:05:00Z">
                <w:pPr>
                  <w:shd w:val="clear" w:color="auto" w:fill="1E1E1E"/>
                  <w:spacing w:line="285" w:lineRule="atLeast"/>
                </w:pPr>
              </w:pPrChange>
            </w:pPr>
            <w:del w:id="69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C543A6B" w14:textId="77777777" w:rsidR="00ED1509" w:rsidRPr="007520B6" w:rsidDel="008B6AF4" w:rsidRDefault="00ED1509">
            <w:pPr>
              <w:pStyle w:val="Heading1Numbered"/>
              <w:rPr>
                <w:del w:id="6997" w:author="Donovan Goode" w:date="2018-11-09T10:04:00Z"/>
                <w:rFonts w:ascii="Consolas" w:eastAsia="Times New Roman" w:hAnsi="Consolas" w:cs="Times New Roman"/>
                <w:color w:val="D4D4D4"/>
                <w:sz w:val="21"/>
                <w:szCs w:val="21"/>
              </w:rPr>
              <w:pPrChange w:id="6998" w:author="Donovan Goode" w:date="2018-11-09T10:05:00Z">
                <w:pPr>
                  <w:shd w:val="clear" w:color="auto" w:fill="1E1E1E"/>
                  <w:spacing w:line="285" w:lineRule="atLeast"/>
                </w:pPr>
              </w:pPrChange>
            </w:pPr>
            <w:del w:id="6999" w:author="Donovan Goode" w:date="2018-11-09T10:04:00Z">
              <w:r w:rsidRPr="007520B6" w:rsidDel="008B6AF4">
                <w:rPr>
                  <w:rFonts w:ascii="Consolas" w:eastAsia="Times New Roman" w:hAnsi="Consolas" w:cs="Times New Roman"/>
                  <w:color w:val="D4D4D4"/>
                  <w:sz w:val="21"/>
                  <w:szCs w:val="21"/>
                </w:rPr>
                <w:delText xml:space="preserve">    }</w:delText>
              </w:r>
            </w:del>
          </w:p>
          <w:p w14:paraId="465209C4" w14:textId="77777777" w:rsidR="00ED1509" w:rsidRPr="007520B6" w:rsidDel="008B6AF4" w:rsidRDefault="00ED1509">
            <w:pPr>
              <w:pStyle w:val="Heading1Numbered"/>
              <w:rPr>
                <w:del w:id="7000" w:author="Donovan Goode" w:date="2018-11-09T10:04:00Z"/>
                <w:rFonts w:ascii="Consolas" w:eastAsia="Times New Roman" w:hAnsi="Consolas" w:cs="Times New Roman"/>
                <w:color w:val="D4D4D4"/>
                <w:sz w:val="21"/>
                <w:szCs w:val="21"/>
              </w:rPr>
              <w:pPrChange w:id="7001" w:author="Donovan Goode" w:date="2018-11-09T10:05:00Z">
                <w:pPr>
                  <w:shd w:val="clear" w:color="auto" w:fill="1E1E1E"/>
                  <w:spacing w:line="285" w:lineRule="atLeast"/>
                </w:pPr>
              </w:pPrChange>
            </w:pPr>
          </w:p>
          <w:p w14:paraId="544D7773" w14:textId="77777777" w:rsidR="00ED1509" w:rsidRPr="007520B6" w:rsidDel="008B6AF4" w:rsidRDefault="00ED1509">
            <w:pPr>
              <w:pStyle w:val="Heading1Numbered"/>
              <w:rPr>
                <w:del w:id="7002" w:author="Donovan Goode" w:date="2018-11-09T10:04:00Z"/>
                <w:rFonts w:ascii="Consolas" w:eastAsia="Times New Roman" w:hAnsi="Consolas" w:cs="Times New Roman"/>
                <w:color w:val="D4D4D4"/>
                <w:sz w:val="21"/>
                <w:szCs w:val="21"/>
              </w:rPr>
              <w:pPrChange w:id="7003" w:author="Donovan Goode" w:date="2018-11-09T10:05:00Z">
                <w:pPr>
                  <w:shd w:val="clear" w:color="auto" w:fill="1E1E1E"/>
                  <w:spacing w:line="285" w:lineRule="atLeast"/>
                </w:pPr>
              </w:pPrChange>
            </w:pPr>
            <w:del w:id="70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.row,</w:delText>
              </w:r>
            </w:del>
          </w:p>
          <w:p w14:paraId="3AEC490D" w14:textId="77777777" w:rsidR="00ED1509" w:rsidRPr="007520B6" w:rsidDel="008B6AF4" w:rsidRDefault="00ED1509">
            <w:pPr>
              <w:pStyle w:val="Heading1Numbered"/>
              <w:rPr>
                <w:del w:id="7005" w:author="Donovan Goode" w:date="2018-11-09T10:04:00Z"/>
                <w:rFonts w:ascii="Consolas" w:eastAsia="Times New Roman" w:hAnsi="Consolas" w:cs="Times New Roman"/>
                <w:color w:val="D4D4D4"/>
                <w:sz w:val="21"/>
                <w:szCs w:val="21"/>
              </w:rPr>
              <w:pPrChange w:id="7006" w:author="Donovan Goode" w:date="2018-11-09T10:05:00Z">
                <w:pPr>
                  <w:shd w:val="clear" w:color="auto" w:fill="1E1E1E"/>
                  <w:spacing w:line="285" w:lineRule="atLeast"/>
                </w:pPr>
              </w:pPrChange>
            </w:pPr>
            <w:del w:id="7007" w:author="Donovan Goode" w:date="2018-11-09T10:04:00Z">
              <w:r w:rsidRPr="007520B6" w:rsidDel="008B6AF4">
                <w:rPr>
                  <w:rFonts w:ascii="Consolas" w:eastAsia="Times New Roman" w:hAnsi="Consolas" w:cs="Times New Roman"/>
                  <w:color w:val="D7BA7D"/>
                  <w:sz w:val="21"/>
                  <w:szCs w:val="21"/>
                </w:rPr>
                <w:delText xml:space="preserve">    #holder4b .ff .row</w:delText>
              </w:r>
              <w:r w:rsidRPr="007520B6" w:rsidDel="008B6AF4">
                <w:rPr>
                  <w:rFonts w:ascii="Consolas" w:eastAsia="Times New Roman" w:hAnsi="Consolas" w:cs="Times New Roman"/>
                  <w:color w:val="D4D4D4"/>
                  <w:sz w:val="21"/>
                  <w:szCs w:val="21"/>
                </w:rPr>
                <w:delText xml:space="preserve"> {</w:delText>
              </w:r>
            </w:del>
          </w:p>
          <w:p w14:paraId="15BB3C23" w14:textId="77777777" w:rsidR="00ED1509" w:rsidRPr="007520B6" w:rsidDel="008B6AF4" w:rsidRDefault="00ED1509">
            <w:pPr>
              <w:pStyle w:val="Heading1Numbered"/>
              <w:rPr>
                <w:del w:id="7008" w:author="Donovan Goode" w:date="2018-11-09T10:04:00Z"/>
                <w:rFonts w:ascii="Consolas" w:eastAsia="Times New Roman" w:hAnsi="Consolas" w:cs="Times New Roman"/>
                <w:color w:val="D4D4D4"/>
                <w:sz w:val="21"/>
                <w:szCs w:val="21"/>
              </w:rPr>
              <w:pPrChange w:id="7009" w:author="Donovan Goode" w:date="2018-11-09T10:05:00Z">
                <w:pPr>
                  <w:shd w:val="clear" w:color="auto" w:fill="1E1E1E"/>
                  <w:spacing w:line="285" w:lineRule="atLeast"/>
                </w:pPr>
              </w:pPrChange>
            </w:pPr>
            <w:del w:id="70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4AFEB7F9" w14:textId="77777777" w:rsidR="00ED1509" w:rsidRPr="007520B6" w:rsidDel="008B6AF4" w:rsidRDefault="00ED1509">
            <w:pPr>
              <w:pStyle w:val="Heading1Numbered"/>
              <w:rPr>
                <w:del w:id="7011" w:author="Donovan Goode" w:date="2018-11-09T10:04:00Z"/>
                <w:rFonts w:ascii="Consolas" w:eastAsia="Times New Roman" w:hAnsi="Consolas" w:cs="Times New Roman"/>
                <w:color w:val="D4D4D4"/>
                <w:sz w:val="21"/>
                <w:szCs w:val="21"/>
              </w:rPr>
              <w:pPrChange w:id="7012" w:author="Donovan Goode" w:date="2018-11-09T10:05:00Z">
                <w:pPr>
                  <w:shd w:val="clear" w:color="auto" w:fill="1E1E1E"/>
                  <w:spacing w:line="285" w:lineRule="atLeast"/>
                </w:pPr>
              </w:pPrChange>
            </w:pPr>
            <w:del w:id="70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57px</w:delText>
              </w:r>
              <w:r w:rsidRPr="007520B6" w:rsidDel="008B6AF4">
                <w:rPr>
                  <w:rFonts w:ascii="Consolas" w:eastAsia="Times New Roman" w:hAnsi="Consolas" w:cs="Times New Roman"/>
                  <w:color w:val="D4D4D4"/>
                  <w:sz w:val="21"/>
                  <w:szCs w:val="21"/>
                </w:rPr>
                <w:delText>;</w:delText>
              </w:r>
            </w:del>
          </w:p>
          <w:p w14:paraId="28E49A35" w14:textId="77777777" w:rsidR="00ED1509" w:rsidRPr="007520B6" w:rsidDel="008B6AF4" w:rsidRDefault="00ED1509">
            <w:pPr>
              <w:pStyle w:val="Heading1Numbered"/>
              <w:rPr>
                <w:del w:id="7014" w:author="Donovan Goode" w:date="2018-11-09T10:04:00Z"/>
                <w:rFonts w:ascii="Consolas" w:eastAsia="Times New Roman" w:hAnsi="Consolas" w:cs="Times New Roman"/>
                <w:color w:val="D4D4D4"/>
                <w:sz w:val="21"/>
                <w:szCs w:val="21"/>
              </w:rPr>
              <w:pPrChange w:id="7015" w:author="Donovan Goode" w:date="2018-11-09T10:05:00Z">
                <w:pPr>
                  <w:shd w:val="clear" w:color="auto" w:fill="1E1E1E"/>
                  <w:spacing w:line="285" w:lineRule="atLeast"/>
                </w:pPr>
              </w:pPrChange>
            </w:pPr>
            <w:del w:id="70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64FCB96B" w14:textId="77777777" w:rsidR="00ED1509" w:rsidRPr="007520B6" w:rsidDel="008B6AF4" w:rsidRDefault="00ED1509">
            <w:pPr>
              <w:pStyle w:val="Heading1Numbered"/>
              <w:rPr>
                <w:del w:id="7017" w:author="Donovan Goode" w:date="2018-11-09T10:04:00Z"/>
                <w:rFonts w:ascii="Consolas" w:eastAsia="Times New Roman" w:hAnsi="Consolas" w:cs="Times New Roman"/>
                <w:color w:val="D4D4D4"/>
                <w:sz w:val="21"/>
                <w:szCs w:val="21"/>
              </w:rPr>
              <w:pPrChange w:id="7018" w:author="Donovan Goode" w:date="2018-11-09T10:05:00Z">
                <w:pPr>
                  <w:shd w:val="clear" w:color="auto" w:fill="1E1E1E"/>
                  <w:spacing w:line="285" w:lineRule="atLeast"/>
                </w:pPr>
              </w:pPrChange>
            </w:pPr>
            <w:del w:id="70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4E6239BA" w14:textId="77777777" w:rsidR="00ED1509" w:rsidRPr="007520B6" w:rsidDel="008B6AF4" w:rsidRDefault="00ED1509">
            <w:pPr>
              <w:pStyle w:val="Heading1Numbered"/>
              <w:rPr>
                <w:del w:id="7020" w:author="Donovan Goode" w:date="2018-11-09T10:04:00Z"/>
                <w:rFonts w:ascii="Consolas" w:eastAsia="Times New Roman" w:hAnsi="Consolas" w:cs="Times New Roman"/>
                <w:color w:val="D4D4D4"/>
                <w:sz w:val="21"/>
                <w:szCs w:val="21"/>
              </w:rPr>
              <w:pPrChange w:id="7021" w:author="Donovan Goode" w:date="2018-11-09T10:05:00Z">
                <w:pPr>
                  <w:shd w:val="clear" w:color="auto" w:fill="1E1E1E"/>
                  <w:spacing w:line="285" w:lineRule="atLeast"/>
                </w:pPr>
              </w:pPrChange>
            </w:pPr>
            <w:del w:id="7022" w:author="Donovan Goode" w:date="2018-11-09T10:04:00Z">
              <w:r w:rsidRPr="007520B6" w:rsidDel="008B6AF4">
                <w:rPr>
                  <w:rFonts w:ascii="Consolas" w:eastAsia="Times New Roman" w:hAnsi="Consolas" w:cs="Times New Roman"/>
                  <w:color w:val="D4D4D4"/>
                  <w:sz w:val="21"/>
                  <w:szCs w:val="21"/>
                </w:rPr>
                <w:delText xml:space="preserve">    }</w:delText>
              </w:r>
            </w:del>
          </w:p>
          <w:p w14:paraId="294D7814" w14:textId="77777777" w:rsidR="00ED1509" w:rsidRPr="007520B6" w:rsidDel="008B6AF4" w:rsidRDefault="00ED1509">
            <w:pPr>
              <w:pStyle w:val="Heading1Numbered"/>
              <w:rPr>
                <w:del w:id="7023" w:author="Donovan Goode" w:date="2018-11-09T10:04:00Z"/>
                <w:rFonts w:ascii="Consolas" w:eastAsia="Times New Roman" w:hAnsi="Consolas" w:cs="Times New Roman"/>
                <w:color w:val="D4D4D4"/>
                <w:sz w:val="21"/>
                <w:szCs w:val="21"/>
              </w:rPr>
              <w:pPrChange w:id="7024" w:author="Donovan Goode" w:date="2018-11-09T10:05:00Z">
                <w:pPr>
                  <w:shd w:val="clear" w:color="auto" w:fill="1E1E1E"/>
                  <w:spacing w:line="285" w:lineRule="atLeast"/>
                </w:pPr>
              </w:pPrChange>
            </w:pPr>
          </w:p>
          <w:p w14:paraId="1C045323" w14:textId="77777777" w:rsidR="00ED1509" w:rsidRPr="007520B6" w:rsidDel="008B6AF4" w:rsidRDefault="00ED1509">
            <w:pPr>
              <w:pStyle w:val="Heading1Numbered"/>
              <w:rPr>
                <w:del w:id="7025" w:author="Donovan Goode" w:date="2018-11-09T10:04:00Z"/>
                <w:rFonts w:ascii="Consolas" w:eastAsia="Times New Roman" w:hAnsi="Consolas" w:cs="Times New Roman"/>
                <w:color w:val="D4D4D4"/>
                <w:sz w:val="21"/>
                <w:szCs w:val="21"/>
              </w:rPr>
              <w:pPrChange w:id="7026" w:author="Donovan Goode" w:date="2018-11-09T10:05:00Z">
                <w:pPr>
                  <w:shd w:val="clear" w:color="auto" w:fill="1E1E1E"/>
                  <w:spacing w:line="285" w:lineRule="atLeast"/>
                </w:pPr>
              </w:pPrChange>
            </w:pPr>
            <w:del w:id="70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.ff1 .row1,</w:delText>
              </w:r>
            </w:del>
          </w:p>
          <w:p w14:paraId="6CF61E35" w14:textId="77777777" w:rsidR="00ED1509" w:rsidRPr="007520B6" w:rsidDel="008B6AF4" w:rsidRDefault="00ED1509">
            <w:pPr>
              <w:pStyle w:val="Heading1Numbered"/>
              <w:rPr>
                <w:del w:id="7028" w:author="Donovan Goode" w:date="2018-11-09T10:04:00Z"/>
                <w:rFonts w:ascii="Consolas" w:eastAsia="Times New Roman" w:hAnsi="Consolas" w:cs="Times New Roman"/>
                <w:color w:val="D4D4D4"/>
                <w:sz w:val="21"/>
                <w:szCs w:val="21"/>
              </w:rPr>
              <w:pPrChange w:id="7029" w:author="Donovan Goode" w:date="2018-11-09T10:05:00Z">
                <w:pPr>
                  <w:shd w:val="clear" w:color="auto" w:fill="1E1E1E"/>
                  <w:spacing w:line="285" w:lineRule="atLeast"/>
                </w:pPr>
              </w:pPrChange>
            </w:pPr>
            <w:del w:id="7030" w:author="Donovan Goode" w:date="2018-11-09T10:04:00Z">
              <w:r w:rsidRPr="007520B6" w:rsidDel="008B6AF4">
                <w:rPr>
                  <w:rFonts w:ascii="Consolas" w:eastAsia="Times New Roman" w:hAnsi="Consolas" w:cs="Times New Roman"/>
                  <w:color w:val="D7BA7D"/>
                  <w:sz w:val="21"/>
                  <w:szCs w:val="21"/>
                </w:rPr>
                <w:delText xml:space="preserve">    #holder4b .ff1 .row1</w:delText>
              </w:r>
              <w:r w:rsidRPr="007520B6" w:rsidDel="008B6AF4">
                <w:rPr>
                  <w:rFonts w:ascii="Consolas" w:eastAsia="Times New Roman" w:hAnsi="Consolas" w:cs="Times New Roman"/>
                  <w:color w:val="D4D4D4"/>
                  <w:sz w:val="21"/>
                  <w:szCs w:val="21"/>
                </w:rPr>
                <w:delText xml:space="preserve"> {</w:delText>
              </w:r>
            </w:del>
          </w:p>
          <w:p w14:paraId="38F1D5CF" w14:textId="77777777" w:rsidR="00ED1509" w:rsidRPr="007520B6" w:rsidDel="008B6AF4" w:rsidRDefault="00ED1509">
            <w:pPr>
              <w:pStyle w:val="Heading1Numbered"/>
              <w:rPr>
                <w:del w:id="7031" w:author="Donovan Goode" w:date="2018-11-09T10:04:00Z"/>
                <w:rFonts w:ascii="Consolas" w:eastAsia="Times New Roman" w:hAnsi="Consolas" w:cs="Times New Roman"/>
                <w:color w:val="D4D4D4"/>
                <w:sz w:val="21"/>
                <w:szCs w:val="21"/>
              </w:rPr>
              <w:pPrChange w:id="7032" w:author="Donovan Goode" w:date="2018-11-09T10:05:00Z">
                <w:pPr>
                  <w:shd w:val="clear" w:color="auto" w:fill="1E1E1E"/>
                  <w:spacing w:line="285" w:lineRule="atLeast"/>
                </w:pPr>
              </w:pPrChange>
            </w:pPr>
            <w:del w:id="70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30A43819" w14:textId="77777777" w:rsidR="00ED1509" w:rsidRPr="007520B6" w:rsidDel="008B6AF4" w:rsidRDefault="00ED1509">
            <w:pPr>
              <w:pStyle w:val="Heading1Numbered"/>
              <w:rPr>
                <w:del w:id="7034" w:author="Donovan Goode" w:date="2018-11-09T10:04:00Z"/>
                <w:rFonts w:ascii="Consolas" w:eastAsia="Times New Roman" w:hAnsi="Consolas" w:cs="Times New Roman"/>
                <w:color w:val="D4D4D4"/>
                <w:sz w:val="21"/>
                <w:szCs w:val="21"/>
              </w:rPr>
              <w:pPrChange w:id="7035" w:author="Donovan Goode" w:date="2018-11-09T10:05:00Z">
                <w:pPr>
                  <w:shd w:val="clear" w:color="auto" w:fill="1E1E1E"/>
                  <w:spacing w:line="285" w:lineRule="atLeast"/>
                </w:pPr>
              </w:pPrChange>
            </w:pPr>
            <w:del w:id="70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66px</w:delText>
              </w:r>
              <w:r w:rsidRPr="007520B6" w:rsidDel="008B6AF4">
                <w:rPr>
                  <w:rFonts w:ascii="Consolas" w:eastAsia="Times New Roman" w:hAnsi="Consolas" w:cs="Times New Roman"/>
                  <w:color w:val="D4D4D4"/>
                  <w:sz w:val="21"/>
                  <w:szCs w:val="21"/>
                </w:rPr>
                <w:delText>;</w:delText>
              </w:r>
            </w:del>
          </w:p>
          <w:p w14:paraId="2708DF04" w14:textId="77777777" w:rsidR="00ED1509" w:rsidRPr="007520B6" w:rsidDel="008B6AF4" w:rsidRDefault="00ED1509">
            <w:pPr>
              <w:pStyle w:val="Heading1Numbered"/>
              <w:rPr>
                <w:del w:id="7037" w:author="Donovan Goode" w:date="2018-11-09T10:04:00Z"/>
                <w:rFonts w:ascii="Consolas" w:eastAsia="Times New Roman" w:hAnsi="Consolas" w:cs="Times New Roman"/>
                <w:color w:val="D4D4D4"/>
                <w:sz w:val="21"/>
                <w:szCs w:val="21"/>
              </w:rPr>
              <w:pPrChange w:id="7038" w:author="Donovan Goode" w:date="2018-11-09T10:05:00Z">
                <w:pPr>
                  <w:shd w:val="clear" w:color="auto" w:fill="1E1E1E"/>
                  <w:spacing w:line="285" w:lineRule="atLeast"/>
                </w:pPr>
              </w:pPrChange>
            </w:pPr>
            <w:del w:id="70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1A605E51" w14:textId="77777777" w:rsidR="00ED1509" w:rsidRPr="007520B6" w:rsidDel="008B6AF4" w:rsidRDefault="00ED1509">
            <w:pPr>
              <w:pStyle w:val="Heading1Numbered"/>
              <w:rPr>
                <w:del w:id="7040" w:author="Donovan Goode" w:date="2018-11-09T10:04:00Z"/>
                <w:rFonts w:ascii="Consolas" w:eastAsia="Times New Roman" w:hAnsi="Consolas" w:cs="Times New Roman"/>
                <w:color w:val="D4D4D4"/>
                <w:sz w:val="21"/>
                <w:szCs w:val="21"/>
              </w:rPr>
              <w:pPrChange w:id="7041" w:author="Donovan Goode" w:date="2018-11-09T10:05:00Z">
                <w:pPr>
                  <w:shd w:val="clear" w:color="auto" w:fill="1E1E1E"/>
                  <w:spacing w:line="285" w:lineRule="atLeast"/>
                </w:pPr>
              </w:pPrChange>
            </w:pPr>
            <w:del w:id="70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7E0F164C" w14:textId="77777777" w:rsidR="00ED1509" w:rsidRPr="007520B6" w:rsidDel="008B6AF4" w:rsidRDefault="00ED1509">
            <w:pPr>
              <w:pStyle w:val="Heading1Numbered"/>
              <w:rPr>
                <w:del w:id="7043" w:author="Donovan Goode" w:date="2018-11-09T10:04:00Z"/>
                <w:rFonts w:ascii="Consolas" w:eastAsia="Times New Roman" w:hAnsi="Consolas" w:cs="Times New Roman"/>
                <w:color w:val="D4D4D4"/>
                <w:sz w:val="21"/>
                <w:szCs w:val="21"/>
              </w:rPr>
              <w:pPrChange w:id="7044" w:author="Donovan Goode" w:date="2018-11-09T10:05:00Z">
                <w:pPr>
                  <w:shd w:val="clear" w:color="auto" w:fill="1E1E1E"/>
                  <w:spacing w:line="285" w:lineRule="atLeast"/>
                </w:pPr>
              </w:pPrChange>
            </w:pPr>
            <w:del w:id="7045" w:author="Donovan Goode" w:date="2018-11-09T10:04:00Z">
              <w:r w:rsidRPr="007520B6" w:rsidDel="008B6AF4">
                <w:rPr>
                  <w:rFonts w:ascii="Consolas" w:eastAsia="Times New Roman" w:hAnsi="Consolas" w:cs="Times New Roman"/>
                  <w:color w:val="D4D4D4"/>
                  <w:sz w:val="21"/>
                  <w:szCs w:val="21"/>
                </w:rPr>
                <w:delText xml:space="preserve">    }</w:delText>
              </w:r>
            </w:del>
          </w:p>
          <w:p w14:paraId="23D76FC0" w14:textId="77777777" w:rsidR="00ED1509" w:rsidRPr="007520B6" w:rsidDel="008B6AF4" w:rsidRDefault="00ED1509">
            <w:pPr>
              <w:pStyle w:val="Heading1Numbered"/>
              <w:rPr>
                <w:del w:id="7046" w:author="Donovan Goode" w:date="2018-11-09T10:04:00Z"/>
                <w:rFonts w:ascii="Consolas" w:eastAsia="Times New Roman" w:hAnsi="Consolas" w:cs="Times New Roman"/>
                <w:color w:val="D4D4D4"/>
                <w:sz w:val="21"/>
                <w:szCs w:val="21"/>
              </w:rPr>
              <w:pPrChange w:id="7047" w:author="Donovan Goode" w:date="2018-11-09T10:05:00Z">
                <w:pPr>
                  <w:shd w:val="clear" w:color="auto" w:fill="1E1E1E"/>
                  <w:spacing w:line="285" w:lineRule="atLeast"/>
                </w:pPr>
              </w:pPrChange>
            </w:pPr>
          </w:p>
          <w:p w14:paraId="1AE6E242" w14:textId="77777777" w:rsidR="00ED1509" w:rsidRPr="007520B6" w:rsidDel="008B6AF4" w:rsidRDefault="00ED1509">
            <w:pPr>
              <w:pStyle w:val="Heading1Numbered"/>
              <w:rPr>
                <w:del w:id="7048" w:author="Donovan Goode" w:date="2018-11-09T10:04:00Z"/>
                <w:rFonts w:ascii="Consolas" w:eastAsia="Times New Roman" w:hAnsi="Consolas" w:cs="Times New Roman"/>
                <w:color w:val="D4D4D4"/>
                <w:sz w:val="21"/>
                <w:szCs w:val="21"/>
              </w:rPr>
              <w:pPrChange w:id="7049" w:author="Donovan Goode" w:date="2018-11-09T10:05:00Z">
                <w:pPr>
                  <w:shd w:val="clear" w:color="auto" w:fill="1E1E1E"/>
                  <w:spacing w:line="285" w:lineRule="atLeast"/>
                </w:pPr>
              </w:pPrChange>
            </w:pPr>
            <w:del w:id="70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.ff2 .row2,</w:delText>
              </w:r>
            </w:del>
          </w:p>
          <w:p w14:paraId="2682B8B9" w14:textId="77777777" w:rsidR="00ED1509" w:rsidRPr="007520B6" w:rsidDel="008B6AF4" w:rsidRDefault="00ED1509">
            <w:pPr>
              <w:pStyle w:val="Heading1Numbered"/>
              <w:rPr>
                <w:del w:id="7051" w:author="Donovan Goode" w:date="2018-11-09T10:04:00Z"/>
                <w:rFonts w:ascii="Consolas" w:eastAsia="Times New Roman" w:hAnsi="Consolas" w:cs="Times New Roman"/>
                <w:color w:val="D4D4D4"/>
                <w:sz w:val="21"/>
                <w:szCs w:val="21"/>
              </w:rPr>
              <w:pPrChange w:id="7052" w:author="Donovan Goode" w:date="2018-11-09T10:05:00Z">
                <w:pPr>
                  <w:shd w:val="clear" w:color="auto" w:fill="1E1E1E"/>
                  <w:spacing w:line="285" w:lineRule="atLeast"/>
                </w:pPr>
              </w:pPrChange>
            </w:pPr>
            <w:del w:id="7053" w:author="Donovan Goode" w:date="2018-11-09T10:04:00Z">
              <w:r w:rsidRPr="007520B6" w:rsidDel="008B6AF4">
                <w:rPr>
                  <w:rFonts w:ascii="Consolas" w:eastAsia="Times New Roman" w:hAnsi="Consolas" w:cs="Times New Roman"/>
                  <w:color w:val="D7BA7D"/>
                  <w:sz w:val="21"/>
                  <w:szCs w:val="21"/>
                </w:rPr>
                <w:delText xml:space="preserve">    #holder4b .ff2 .row2</w:delText>
              </w:r>
              <w:r w:rsidRPr="007520B6" w:rsidDel="008B6AF4">
                <w:rPr>
                  <w:rFonts w:ascii="Consolas" w:eastAsia="Times New Roman" w:hAnsi="Consolas" w:cs="Times New Roman"/>
                  <w:color w:val="D4D4D4"/>
                  <w:sz w:val="21"/>
                  <w:szCs w:val="21"/>
                </w:rPr>
                <w:delText xml:space="preserve"> {</w:delText>
              </w:r>
            </w:del>
          </w:p>
          <w:p w14:paraId="7FF55444" w14:textId="77777777" w:rsidR="00ED1509" w:rsidRPr="007520B6" w:rsidDel="008B6AF4" w:rsidRDefault="00ED1509">
            <w:pPr>
              <w:pStyle w:val="Heading1Numbered"/>
              <w:rPr>
                <w:del w:id="7054" w:author="Donovan Goode" w:date="2018-11-09T10:04:00Z"/>
                <w:rFonts w:ascii="Consolas" w:eastAsia="Times New Roman" w:hAnsi="Consolas" w:cs="Times New Roman"/>
                <w:color w:val="D4D4D4"/>
                <w:sz w:val="21"/>
                <w:szCs w:val="21"/>
              </w:rPr>
              <w:pPrChange w:id="7055" w:author="Donovan Goode" w:date="2018-11-09T10:05:00Z">
                <w:pPr>
                  <w:shd w:val="clear" w:color="auto" w:fill="1E1E1E"/>
                  <w:spacing w:line="285" w:lineRule="atLeast"/>
                </w:pPr>
              </w:pPrChange>
            </w:pPr>
            <w:del w:id="70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01AEA45A" w14:textId="77777777" w:rsidR="00ED1509" w:rsidRPr="007520B6" w:rsidDel="008B6AF4" w:rsidRDefault="00ED1509">
            <w:pPr>
              <w:pStyle w:val="Heading1Numbered"/>
              <w:rPr>
                <w:del w:id="7057" w:author="Donovan Goode" w:date="2018-11-09T10:04:00Z"/>
                <w:rFonts w:ascii="Consolas" w:eastAsia="Times New Roman" w:hAnsi="Consolas" w:cs="Times New Roman"/>
                <w:color w:val="D4D4D4"/>
                <w:sz w:val="21"/>
                <w:szCs w:val="21"/>
              </w:rPr>
              <w:pPrChange w:id="7058" w:author="Donovan Goode" w:date="2018-11-09T10:05:00Z">
                <w:pPr>
                  <w:shd w:val="clear" w:color="auto" w:fill="1E1E1E"/>
                  <w:spacing w:line="285" w:lineRule="atLeast"/>
                </w:pPr>
              </w:pPrChange>
            </w:pPr>
            <w:del w:id="705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63px</w:delText>
              </w:r>
              <w:r w:rsidRPr="007520B6" w:rsidDel="008B6AF4">
                <w:rPr>
                  <w:rFonts w:ascii="Consolas" w:eastAsia="Times New Roman" w:hAnsi="Consolas" w:cs="Times New Roman"/>
                  <w:color w:val="D4D4D4"/>
                  <w:sz w:val="21"/>
                  <w:szCs w:val="21"/>
                </w:rPr>
                <w:delText>;</w:delText>
              </w:r>
            </w:del>
          </w:p>
          <w:p w14:paraId="23E3B6B0" w14:textId="77777777" w:rsidR="00ED1509" w:rsidRPr="007520B6" w:rsidDel="008B6AF4" w:rsidRDefault="00ED1509">
            <w:pPr>
              <w:pStyle w:val="Heading1Numbered"/>
              <w:rPr>
                <w:del w:id="7060" w:author="Donovan Goode" w:date="2018-11-09T10:04:00Z"/>
                <w:rFonts w:ascii="Consolas" w:eastAsia="Times New Roman" w:hAnsi="Consolas" w:cs="Times New Roman"/>
                <w:color w:val="D4D4D4"/>
                <w:sz w:val="21"/>
                <w:szCs w:val="21"/>
              </w:rPr>
              <w:pPrChange w:id="7061" w:author="Donovan Goode" w:date="2018-11-09T10:05:00Z">
                <w:pPr>
                  <w:shd w:val="clear" w:color="auto" w:fill="1E1E1E"/>
                  <w:spacing w:line="285" w:lineRule="atLeast"/>
                </w:pPr>
              </w:pPrChange>
            </w:pPr>
            <w:del w:id="70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71E434EF" w14:textId="77777777" w:rsidR="00ED1509" w:rsidRPr="007520B6" w:rsidDel="008B6AF4" w:rsidRDefault="00ED1509">
            <w:pPr>
              <w:pStyle w:val="Heading1Numbered"/>
              <w:rPr>
                <w:del w:id="7063" w:author="Donovan Goode" w:date="2018-11-09T10:04:00Z"/>
                <w:rFonts w:ascii="Consolas" w:eastAsia="Times New Roman" w:hAnsi="Consolas" w:cs="Times New Roman"/>
                <w:color w:val="D4D4D4"/>
                <w:sz w:val="21"/>
                <w:szCs w:val="21"/>
              </w:rPr>
              <w:pPrChange w:id="7064" w:author="Donovan Goode" w:date="2018-11-09T10:05:00Z">
                <w:pPr>
                  <w:shd w:val="clear" w:color="auto" w:fill="1E1E1E"/>
                  <w:spacing w:line="285" w:lineRule="atLeast"/>
                </w:pPr>
              </w:pPrChange>
            </w:pPr>
            <w:del w:id="70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5ACFB21A" w14:textId="77777777" w:rsidR="00ED1509" w:rsidRPr="007520B6" w:rsidDel="008B6AF4" w:rsidRDefault="00ED1509">
            <w:pPr>
              <w:pStyle w:val="Heading1Numbered"/>
              <w:rPr>
                <w:del w:id="7066" w:author="Donovan Goode" w:date="2018-11-09T10:04:00Z"/>
                <w:rFonts w:ascii="Consolas" w:eastAsia="Times New Roman" w:hAnsi="Consolas" w:cs="Times New Roman"/>
                <w:color w:val="D4D4D4"/>
                <w:sz w:val="21"/>
                <w:szCs w:val="21"/>
              </w:rPr>
              <w:pPrChange w:id="7067" w:author="Donovan Goode" w:date="2018-11-09T10:05:00Z">
                <w:pPr>
                  <w:shd w:val="clear" w:color="auto" w:fill="1E1E1E"/>
                  <w:spacing w:line="285" w:lineRule="atLeast"/>
                </w:pPr>
              </w:pPrChange>
            </w:pPr>
            <w:del w:id="7068" w:author="Donovan Goode" w:date="2018-11-09T10:04:00Z">
              <w:r w:rsidRPr="007520B6" w:rsidDel="008B6AF4">
                <w:rPr>
                  <w:rFonts w:ascii="Consolas" w:eastAsia="Times New Roman" w:hAnsi="Consolas" w:cs="Times New Roman"/>
                  <w:color w:val="D4D4D4"/>
                  <w:sz w:val="21"/>
                  <w:szCs w:val="21"/>
                </w:rPr>
                <w:delText xml:space="preserve">    }</w:delText>
              </w:r>
            </w:del>
          </w:p>
          <w:p w14:paraId="6CF08442" w14:textId="77777777" w:rsidR="00ED1509" w:rsidRPr="007520B6" w:rsidDel="008B6AF4" w:rsidRDefault="00ED1509">
            <w:pPr>
              <w:pStyle w:val="Heading1Numbered"/>
              <w:rPr>
                <w:del w:id="7069" w:author="Donovan Goode" w:date="2018-11-09T10:04:00Z"/>
                <w:rFonts w:ascii="Consolas" w:eastAsia="Times New Roman" w:hAnsi="Consolas" w:cs="Times New Roman"/>
                <w:color w:val="D4D4D4"/>
                <w:sz w:val="21"/>
                <w:szCs w:val="21"/>
              </w:rPr>
              <w:pPrChange w:id="7070" w:author="Donovan Goode" w:date="2018-11-09T10:05:00Z">
                <w:pPr>
                  <w:shd w:val="clear" w:color="auto" w:fill="1E1E1E"/>
                  <w:spacing w:after="240" w:line="285" w:lineRule="atLeast"/>
                </w:pPr>
              </w:pPrChange>
            </w:pPr>
            <w:del w:id="7071" w:author="Donovan Goode" w:date="2018-11-09T10:04:00Z">
              <w:r w:rsidRPr="007520B6" w:rsidDel="008B6AF4">
                <w:rPr>
                  <w:rFonts w:ascii="Consolas" w:eastAsia="Times New Roman" w:hAnsi="Consolas" w:cs="Times New Roman"/>
                  <w:color w:val="D4D4D4"/>
                  <w:sz w:val="21"/>
                  <w:szCs w:val="21"/>
                </w:rPr>
                <w:br/>
              </w:r>
            </w:del>
          </w:p>
          <w:p w14:paraId="620EB8A2" w14:textId="77777777" w:rsidR="00ED1509" w:rsidRPr="007520B6" w:rsidDel="008B6AF4" w:rsidRDefault="00ED1509">
            <w:pPr>
              <w:pStyle w:val="Heading1Numbered"/>
              <w:rPr>
                <w:del w:id="7072" w:author="Donovan Goode" w:date="2018-11-09T10:04:00Z"/>
                <w:rFonts w:ascii="Consolas" w:eastAsia="Times New Roman" w:hAnsi="Consolas" w:cs="Times New Roman"/>
                <w:color w:val="D4D4D4"/>
                <w:sz w:val="21"/>
                <w:szCs w:val="21"/>
              </w:rPr>
              <w:pPrChange w:id="7073" w:author="Donovan Goode" w:date="2018-11-09T10:05:00Z">
                <w:pPr>
                  <w:shd w:val="clear" w:color="auto" w:fill="1E1E1E"/>
                  <w:spacing w:line="285" w:lineRule="atLeast"/>
                </w:pPr>
              </w:pPrChange>
            </w:pPr>
            <w:del w:id="70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.number,</w:delText>
              </w:r>
            </w:del>
          </w:p>
          <w:p w14:paraId="69CE04FA" w14:textId="77777777" w:rsidR="00ED1509" w:rsidRPr="007520B6" w:rsidDel="008B6AF4" w:rsidRDefault="00ED1509">
            <w:pPr>
              <w:pStyle w:val="Heading1Numbered"/>
              <w:rPr>
                <w:del w:id="7075" w:author="Donovan Goode" w:date="2018-11-09T10:04:00Z"/>
                <w:rFonts w:ascii="Consolas" w:eastAsia="Times New Roman" w:hAnsi="Consolas" w:cs="Times New Roman"/>
                <w:color w:val="D4D4D4"/>
                <w:sz w:val="21"/>
                <w:szCs w:val="21"/>
              </w:rPr>
              <w:pPrChange w:id="7076" w:author="Donovan Goode" w:date="2018-11-09T10:05:00Z">
                <w:pPr>
                  <w:shd w:val="clear" w:color="auto" w:fill="1E1E1E"/>
                  <w:spacing w:line="285" w:lineRule="atLeast"/>
                </w:pPr>
              </w:pPrChange>
            </w:pPr>
            <w:del w:id="7077" w:author="Donovan Goode" w:date="2018-11-09T10:04:00Z">
              <w:r w:rsidRPr="007520B6" w:rsidDel="008B6AF4">
                <w:rPr>
                  <w:rFonts w:ascii="Consolas" w:eastAsia="Times New Roman" w:hAnsi="Consolas" w:cs="Times New Roman"/>
                  <w:color w:val="D7BA7D"/>
                  <w:sz w:val="21"/>
                  <w:szCs w:val="21"/>
                </w:rPr>
                <w:delText xml:space="preserve">    #holder4b .ff .number</w:delText>
              </w:r>
              <w:r w:rsidRPr="007520B6" w:rsidDel="008B6AF4">
                <w:rPr>
                  <w:rFonts w:ascii="Consolas" w:eastAsia="Times New Roman" w:hAnsi="Consolas" w:cs="Times New Roman"/>
                  <w:color w:val="D4D4D4"/>
                  <w:sz w:val="21"/>
                  <w:szCs w:val="21"/>
                </w:rPr>
                <w:delText xml:space="preserve"> {</w:delText>
              </w:r>
            </w:del>
          </w:p>
          <w:p w14:paraId="1FA1DAC4" w14:textId="77777777" w:rsidR="00ED1509" w:rsidRPr="007520B6" w:rsidDel="008B6AF4" w:rsidRDefault="00ED1509">
            <w:pPr>
              <w:pStyle w:val="Heading1Numbered"/>
              <w:rPr>
                <w:del w:id="7078" w:author="Donovan Goode" w:date="2018-11-09T10:04:00Z"/>
                <w:rFonts w:ascii="Consolas" w:eastAsia="Times New Roman" w:hAnsi="Consolas" w:cs="Times New Roman"/>
                <w:color w:val="D4D4D4"/>
                <w:sz w:val="21"/>
                <w:szCs w:val="21"/>
              </w:rPr>
              <w:pPrChange w:id="7079" w:author="Donovan Goode" w:date="2018-11-09T10:05:00Z">
                <w:pPr>
                  <w:shd w:val="clear" w:color="auto" w:fill="1E1E1E"/>
                  <w:spacing w:line="285" w:lineRule="atLeast"/>
                </w:pPr>
              </w:pPrChange>
            </w:pPr>
            <w:del w:id="70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260px</w:delText>
              </w:r>
              <w:r w:rsidRPr="007520B6" w:rsidDel="008B6AF4">
                <w:rPr>
                  <w:rFonts w:ascii="Consolas" w:eastAsia="Times New Roman" w:hAnsi="Consolas" w:cs="Times New Roman"/>
                  <w:color w:val="D4D4D4"/>
                  <w:sz w:val="21"/>
                  <w:szCs w:val="21"/>
                </w:rPr>
                <w:delText>;</w:delText>
              </w:r>
            </w:del>
          </w:p>
          <w:p w14:paraId="1F5252EB" w14:textId="77777777" w:rsidR="00ED1509" w:rsidRPr="007520B6" w:rsidDel="008B6AF4" w:rsidRDefault="00ED1509">
            <w:pPr>
              <w:pStyle w:val="Heading1Numbered"/>
              <w:rPr>
                <w:del w:id="7081" w:author="Donovan Goode" w:date="2018-11-09T10:04:00Z"/>
                <w:rFonts w:ascii="Consolas" w:eastAsia="Times New Roman" w:hAnsi="Consolas" w:cs="Times New Roman"/>
                <w:color w:val="D4D4D4"/>
                <w:sz w:val="21"/>
                <w:szCs w:val="21"/>
              </w:rPr>
              <w:pPrChange w:id="7082" w:author="Donovan Goode" w:date="2018-11-09T10:05:00Z">
                <w:pPr>
                  <w:shd w:val="clear" w:color="auto" w:fill="1E1E1E"/>
                  <w:spacing w:line="285" w:lineRule="atLeast"/>
                </w:pPr>
              </w:pPrChange>
            </w:pPr>
            <w:del w:id="70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3443C050" w14:textId="77777777" w:rsidR="00ED1509" w:rsidRPr="007520B6" w:rsidDel="008B6AF4" w:rsidRDefault="00ED1509">
            <w:pPr>
              <w:pStyle w:val="Heading1Numbered"/>
              <w:rPr>
                <w:del w:id="7084" w:author="Donovan Goode" w:date="2018-11-09T10:04:00Z"/>
                <w:rFonts w:ascii="Consolas" w:eastAsia="Times New Roman" w:hAnsi="Consolas" w:cs="Times New Roman"/>
                <w:color w:val="D4D4D4"/>
                <w:sz w:val="21"/>
                <w:szCs w:val="21"/>
              </w:rPr>
              <w:pPrChange w:id="7085" w:author="Donovan Goode" w:date="2018-11-09T10:05:00Z">
                <w:pPr>
                  <w:shd w:val="clear" w:color="auto" w:fill="1E1E1E"/>
                  <w:spacing w:line="285" w:lineRule="atLeast"/>
                </w:pPr>
              </w:pPrChange>
            </w:pPr>
            <w:del w:id="708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63586B8" w14:textId="77777777" w:rsidR="00ED1509" w:rsidRPr="007520B6" w:rsidDel="008B6AF4" w:rsidRDefault="00ED1509">
            <w:pPr>
              <w:pStyle w:val="Heading1Numbered"/>
              <w:rPr>
                <w:del w:id="7087" w:author="Donovan Goode" w:date="2018-11-09T10:04:00Z"/>
                <w:rFonts w:ascii="Consolas" w:eastAsia="Times New Roman" w:hAnsi="Consolas" w:cs="Times New Roman"/>
                <w:color w:val="D4D4D4"/>
                <w:sz w:val="21"/>
                <w:szCs w:val="21"/>
              </w:rPr>
              <w:pPrChange w:id="7088" w:author="Donovan Goode" w:date="2018-11-09T10:05:00Z">
                <w:pPr>
                  <w:shd w:val="clear" w:color="auto" w:fill="1E1E1E"/>
                  <w:spacing w:line="285" w:lineRule="atLeast"/>
                </w:pPr>
              </w:pPrChange>
            </w:pPr>
            <w:del w:id="70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57px</w:delText>
              </w:r>
              <w:r w:rsidRPr="007520B6" w:rsidDel="008B6AF4">
                <w:rPr>
                  <w:rFonts w:ascii="Consolas" w:eastAsia="Times New Roman" w:hAnsi="Consolas" w:cs="Times New Roman"/>
                  <w:color w:val="D4D4D4"/>
                  <w:sz w:val="21"/>
                  <w:szCs w:val="21"/>
                </w:rPr>
                <w:delText>;</w:delText>
              </w:r>
            </w:del>
          </w:p>
          <w:p w14:paraId="6E7E0986" w14:textId="77777777" w:rsidR="00ED1509" w:rsidRPr="007520B6" w:rsidDel="008B6AF4" w:rsidRDefault="00ED1509">
            <w:pPr>
              <w:pStyle w:val="Heading1Numbered"/>
              <w:rPr>
                <w:del w:id="7090" w:author="Donovan Goode" w:date="2018-11-09T10:04:00Z"/>
                <w:rFonts w:ascii="Consolas" w:eastAsia="Times New Roman" w:hAnsi="Consolas" w:cs="Times New Roman"/>
                <w:color w:val="D4D4D4"/>
                <w:sz w:val="21"/>
                <w:szCs w:val="21"/>
              </w:rPr>
              <w:pPrChange w:id="7091" w:author="Donovan Goode" w:date="2018-11-09T10:05:00Z">
                <w:pPr>
                  <w:shd w:val="clear" w:color="auto" w:fill="1E1E1E"/>
                  <w:spacing w:line="285" w:lineRule="atLeast"/>
                </w:pPr>
              </w:pPrChange>
            </w:pPr>
            <w:del w:id="70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51px</w:delText>
              </w:r>
              <w:r w:rsidRPr="007520B6" w:rsidDel="008B6AF4">
                <w:rPr>
                  <w:rFonts w:ascii="Consolas" w:eastAsia="Times New Roman" w:hAnsi="Consolas" w:cs="Times New Roman"/>
                  <w:color w:val="D4D4D4"/>
                  <w:sz w:val="21"/>
                  <w:szCs w:val="21"/>
                </w:rPr>
                <w:delText>;</w:delText>
              </w:r>
            </w:del>
          </w:p>
          <w:p w14:paraId="74403ADC" w14:textId="77777777" w:rsidR="00ED1509" w:rsidRPr="007520B6" w:rsidDel="008B6AF4" w:rsidRDefault="00ED1509">
            <w:pPr>
              <w:pStyle w:val="Heading1Numbered"/>
              <w:rPr>
                <w:del w:id="7093" w:author="Donovan Goode" w:date="2018-11-09T10:04:00Z"/>
                <w:rFonts w:ascii="Consolas" w:eastAsia="Times New Roman" w:hAnsi="Consolas" w:cs="Times New Roman"/>
                <w:color w:val="D4D4D4"/>
                <w:sz w:val="21"/>
                <w:szCs w:val="21"/>
              </w:rPr>
              <w:pPrChange w:id="7094" w:author="Donovan Goode" w:date="2018-11-09T10:05:00Z">
                <w:pPr>
                  <w:shd w:val="clear" w:color="auto" w:fill="1E1E1E"/>
                  <w:spacing w:line="285" w:lineRule="atLeast"/>
                </w:pPr>
              </w:pPrChange>
            </w:pPr>
            <w:del w:id="7095" w:author="Donovan Goode" w:date="2018-11-09T10:04:00Z">
              <w:r w:rsidRPr="007520B6" w:rsidDel="008B6AF4">
                <w:rPr>
                  <w:rFonts w:ascii="Consolas" w:eastAsia="Times New Roman" w:hAnsi="Consolas" w:cs="Times New Roman"/>
                  <w:color w:val="D4D4D4"/>
                  <w:sz w:val="21"/>
                  <w:szCs w:val="21"/>
                </w:rPr>
                <w:delText xml:space="preserve">    }</w:delText>
              </w:r>
            </w:del>
          </w:p>
          <w:p w14:paraId="5F1EFA63" w14:textId="77777777" w:rsidR="00ED1509" w:rsidRPr="007520B6" w:rsidDel="008B6AF4" w:rsidRDefault="00ED1509">
            <w:pPr>
              <w:pStyle w:val="Heading1Numbered"/>
              <w:rPr>
                <w:del w:id="7096" w:author="Donovan Goode" w:date="2018-11-09T10:04:00Z"/>
                <w:rFonts w:ascii="Consolas" w:eastAsia="Times New Roman" w:hAnsi="Consolas" w:cs="Times New Roman"/>
                <w:color w:val="D4D4D4"/>
                <w:sz w:val="21"/>
                <w:szCs w:val="21"/>
              </w:rPr>
              <w:pPrChange w:id="7097" w:author="Donovan Goode" w:date="2018-11-09T10:05:00Z">
                <w:pPr>
                  <w:shd w:val="clear" w:color="auto" w:fill="1E1E1E"/>
                  <w:spacing w:line="285" w:lineRule="atLeast"/>
                </w:pPr>
              </w:pPrChange>
            </w:pPr>
          </w:p>
          <w:p w14:paraId="42789A88" w14:textId="77777777" w:rsidR="00ED1509" w:rsidRPr="007520B6" w:rsidDel="008B6AF4" w:rsidRDefault="00ED1509">
            <w:pPr>
              <w:pStyle w:val="Heading1Numbered"/>
              <w:rPr>
                <w:del w:id="7098" w:author="Donovan Goode" w:date="2018-11-09T10:04:00Z"/>
                <w:rFonts w:ascii="Consolas" w:eastAsia="Times New Roman" w:hAnsi="Consolas" w:cs="Times New Roman"/>
                <w:color w:val="D4D4D4"/>
                <w:sz w:val="21"/>
                <w:szCs w:val="21"/>
              </w:rPr>
              <w:pPrChange w:id="7099" w:author="Donovan Goode" w:date="2018-11-09T10:05:00Z">
                <w:pPr>
                  <w:shd w:val="clear" w:color="auto" w:fill="1E1E1E"/>
                  <w:spacing w:line="285" w:lineRule="atLeast"/>
                </w:pPr>
              </w:pPrChange>
            </w:pPr>
            <w:del w:id="71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.description,</w:delText>
              </w:r>
            </w:del>
          </w:p>
          <w:p w14:paraId="27CD22D5" w14:textId="77777777" w:rsidR="00ED1509" w:rsidRPr="007520B6" w:rsidDel="008B6AF4" w:rsidRDefault="00ED1509">
            <w:pPr>
              <w:pStyle w:val="Heading1Numbered"/>
              <w:rPr>
                <w:del w:id="7101" w:author="Donovan Goode" w:date="2018-11-09T10:04:00Z"/>
                <w:rFonts w:ascii="Consolas" w:eastAsia="Times New Roman" w:hAnsi="Consolas" w:cs="Times New Roman"/>
                <w:color w:val="D4D4D4"/>
                <w:sz w:val="21"/>
                <w:szCs w:val="21"/>
              </w:rPr>
              <w:pPrChange w:id="7102" w:author="Donovan Goode" w:date="2018-11-09T10:05:00Z">
                <w:pPr>
                  <w:shd w:val="clear" w:color="auto" w:fill="1E1E1E"/>
                  <w:spacing w:line="285" w:lineRule="atLeast"/>
                </w:pPr>
              </w:pPrChange>
            </w:pPr>
            <w:del w:id="7103" w:author="Donovan Goode" w:date="2018-11-09T10:04:00Z">
              <w:r w:rsidRPr="007520B6" w:rsidDel="008B6AF4">
                <w:rPr>
                  <w:rFonts w:ascii="Consolas" w:eastAsia="Times New Roman" w:hAnsi="Consolas" w:cs="Times New Roman"/>
                  <w:color w:val="D7BA7D"/>
                  <w:sz w:val="21"/>
                  <w:szCs w:val="21"/>
                </w:rPr>
                <w:delText xml:space="preserve">    #holder4b .ff .description</w:delText>
              </w:r>
              <w:r w:rsidRPr="007520B6" w:rsidDel="008B6AF4">
                <w:rPr>
                  <w:rFonts w:ascii="Consolas" w:eastAsia="Times New Roman" w:hAnsi="Consolas" w:cs="Times New Roman"/>
                  <w:color w:val="D4D4D4"/>
                  <w:sz w:val="21"/>
                  <w:szCs w:val="21"/>
                </w:rPr>
                <w:delText xml:space="preserve"> {</w:delText>
              </w:r>
            </w:del>
          </w:p>
          <w:p w14:paraId="03BE0D8A" w14:textId="77777777" w:rsidR="00ED1509" w:rsidRPr="007520B6" w:rsidDel="008B6AF4" w:rsidRDefault="00ED1509">
            <w:pPr>
              <w:pStyle w:val="Heading1Numbered"/>
              <w:rPr>
                <w:del w:id="7104" w:author="Donovan Goode" w:date="2018-11-09T10:04:00Z"/>
                <w:rFonts w:ascii="Consolas" w:eastAsia="Times New Roman" w:hAnsi="Consolas" w:cs="Times New Roman"/>
                <w:color w:val="D4D4D4"/>
                <w:sz w:val="21"/>
                <w:szCs w:val="21"/>
              </w:rPr>
              <w:pPrChange w:id="7105" w:author="Donovan Goode" w:date="2018-11-09T10:05:00Z">
                <w:pPr>
                  <w:shd w:val="clear" w:color="auto" w:fill="1E1E1E"/>
                  <w:spacing w:line="285" w:lineRule="atLeast"/>
                </w:pPr>
              </w:pPrChange>
            </w:pPr>
            <w:del w:id="71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D1A178A" w14:textId="77777777" w:rsidR="00ED1509" w:rsidRPr="007520B6" w:rsidDel="008B6AF4" w:rsidRDefault="00ED1509">
            <w:pPr>
              <w:pStyle w:val="Heading1Numbered"/>
              <w:rPr>
                <w:del w:id="7107" w:author="Donovan Goode" w:date="2018-11-09T10:04:00Z"/>
                <w:rFonts w:ascii="Consolas" w:eastAsia="Times New Roman" w:hAnsi="Consolas" w:cs="Times New Roman"/>
                <w:color w:val="D4D4D4"/>
                <w:sz w:val="21"/>
                <w:szCs w:val="21"/>
              </w:rPr>
              <w:pPrChange w:id="7108" w:author="Donovan Goode" w:date="2018-11-09T10:05:00Z">
                <w:pPr>
                  <w:shd w:val="clear" w:color="auto" w:fill="1E1E1E"/>
                  <w:spacing w:line="285" w:lineRule="atLeast"/>
                </w:pPr>
              </w:pPrChange>
            </w:pPr>
            <w:del w:id="71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38px</w:delText>
              </w:r>
              <w:r w:rsidRPr="007520B6" w:rsidDel="008B6AF4">
                <w:rPr>
                  <w:rFonts w:ascii="Consolas" w:eastAsia="Times New Roman" w:hAnsi="Consolas" w:cs="Times New Roman"/>
                  <w:color w:val="D4D4D4"/>
                  <w:sz w:val="21"/>
                  <w:szCs w:val="21"/>
                </w:rPr>
                <w:delText>;</w:delText>
              </w:r>
            </w:del>
          </w:p>
          <w:p w14:paraId="5D05C9A5" w14:textId="77777777" w:rsidR="00ED1509" w:rsidRPr="007520B6" w:rsidDel="008B6AF4" w:rsidRDefault="00ED1509">
            <w:pPr>
              <w:pStyle w:val="Heading1Numbered"/>
              <w:rPr>
                <w:del w:id="7110" w:author="Donovan Goode" w:date="2018-11-09T10:04:00Z"/>
                <w:rFonts w:ascii="Consolas" w:eastAsia="Times New Roman" w:hAnsi="Consolas" w:cs="Times New Roman"/>
                <w:color w:val="D4D4D4"/>
                <w:sz w:val="21"/>
                <w:szCs w:val="21"/>
              </w:rPr>
              <w:pPrChange w:id="7111" w:author="Donovan Goode" w:date="2018-11-09T10:05:00Z">
                <w:pPr>
                  <w:shd w:val="clear" w:color="auto" w:fill="1E1E1E"/>
                  <w:spacing w:line="285" w:lineRule="atLeast"/>
                </w:pPr>
              </w:pPrChange>
            </w:pPr>
            <w:del w:id="71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11px</w:delText>
              </w:r>
              <w:r w:rsidRPr="007520B6" w:rsidDel="008B6AF4">
                <w:rPr>
                  <w:rFonts w:ascii="Consolas" w:eastAsia="Times New Roman" w:hAnsi="Consolas" w:cs="Times New Roman"/>
                  <w:color w:val="D4D4D4"/>
                  <w:sz w:val="21"/>
                  <w:szCs w:val="21"/>
                </w:rPr>
                <w:delText>;</w:delText>
              </w:r>
            </w:del>
          </w:p>
          <w:p w14:paraId="4215A7D7" w14:textId="77777777" w:rsidR="00ED1509" w:rsidRPr="007520B6" w:rsidDel="008B6AF4" w:rsidRDefault="00ED1509">
            <w:pPr>
              <w:pStyle w:val="Heading1Numbered"/>
              <w:rPr>
                <w:del w:id="7113" w:author="Donovan Goode" w:date="2018-11-09T10:04:00Z"/>
                <w:rFonts w:ascii="Consolas" w:eastAsia="Times New Roman" w:hAnsi="Consolas" w:cs="Times New Roman"/>
                <w:color w:val="D4D4D4"/>
                <w:sz w:val="21"/>
                <w:szCs w:val="21"/>
              </w:rPr>
              <w:pPrChange w:id="7114" w:author="Donovan Goode" w:date="2018-11-09T10:05:00Z">
                <w:pPr>
                  <w:shd w:val="clear" w:color="auto" w:fill="1E1E1E"/>
                  <w:spacing w:line="285" w:lineRule="atLeast"/>
                </w:pPr>
              </w:pPrChange>
            </w:pPr>
            <w:del w:id="71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53D4C855" w14:textId="77777777" w:rsidR="00ED1509" w:rsidRPr="007520B6" w:rsidDel="008B6AF4" w:rsidRDefault="00ED1509">
            <w:pPr>
              <w:pStyle w:val="Heading1Numbered"/>
              <w:rPr>
                <w:del w:id="7116" w:author="Donovan Goode" w:date="2018-11-09T10:04:00Z"/>
                <w:rFonts w:ascii="Consolas" w:eastAsia="Times New Roman" w:hAnsi="Consolas" w:cs="Times New Roman"/>
                <w:color w:val="D4D4D4"/>
                <w:sz w:val="21"/>
                <w:szCs w:val="21"/>
              </w:rPr>
              <w:pPrChange w:id="7117" w:author="Donovan Goode" w:date="2018-11-09T10:05:00Z">
                <w:pPr>
                  <w:shd w:val="clear" w:color="auto" w:fill="1E1E1E"/>
                  <w:spacing w:line="285" w:lineRule="atLeast"/>
                </w:pPr>
              </w:pPrChange>
            </w:pPr>
            <w:del w:id="71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5164DEE" w14:textId="77777777" w:rsidR="00ED1509" w:rsidRPr="007520B6" w:rsidDel="008B6AF4" w:rsidRDefault="00ED1509">
            <w:pPr>
              <w:pStyle w:val="Heading1Numbered"/>
              <w:rPr>
                <w:del w:id="7119" w:author="Donovan Goode" w:date="2018-11-09T10:04:00Z"/>
                <w:rFonts w:ascii="Consolas" w:eastAsia="Times New Roman" w:hAnsi="Consolas" w:cs="Times New Roman"/>
                <w:color w:val="D4D4D4"/>
                <w:sz w:val="21"/>
                <w:szCs w:val="21"/>
              </w:rPr>
              <w:pPrChange w:id="7120" w:author="Donovan Goode" w:date="2018-11-09T10:05:00Z">
                <w:pPr>
                  <w:shd w:val="clear" w:color="auto" w:fill="1E1E1E"/>
                  <w:spacing w:line="285" w:lineRule="atLeast"/>
                </w:pPr>
              </w:pPrChange>
            </w:pPr>
            <w:del w:id="71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11px</w:delText>
              </w:r>
              <w:r w:rsidRPr="007520B6" w:rsidDel="008B6AF4">
                <w:rPr>
                  <w:rFonts w:ascii="Consolas" w:eastAsia="Times New Roman" w:hAnsi="Consolas" w:cs="Times New Roman"/>
                  <w:color w:val="D4D4D4"/>
                  <w:sz w:val="21"/>
                  <w:szCs w:val="21"/>
                </w:rPr>
                <w:delText>;</w:delText>
              </w:r>
            </w:del>
          </w:p>
          <w:p w14:paraId="63B87043" w14:textId="77777777" w:rsidR="00ED1509" w:rsidRPr="007520B6" w:rsidDel="008B6AF4" w:rsidRDefault="00ED1509">
            <w:pPr>
              <w:pStyle w:val="Heading1Numbered"/>
              <w:rPr>
                <w:del w:id="7122" w:author="Donovan Goode" w:date="2018-11-09T10:04:00Z"/>
                <w:rFonts w:ascii="Consolas" w:eastAsia="Times New Roman" w:hAnsi="Consolas" w:cs="Times New Roman"/>
                <w:color w:val="D4D4D4"/>
                <w:sz w:val="21"/>
                <w:szCs w:val="21"/>
              </w:rPr>
              <w:pPrChange w:id="7123" w:author="Donovan Goode" w:date="2018-11-09T10:05:00Z">
                <w:pPr>
                  <w:shd w:val="clear" w:color="auto" w:fill="1E1E1E"/>
                  <w:spacing w:line="285" w:lineRule="atLeast"/>
                </w:pPr>
              </w:pPrChange>
            </w:pPr>
            <w:del w:id="71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200px</w:delText>
              </w:r>
              <w:r w:rsidRPr="007520B6" w:rsidDel="008B6AF4">
                <w:rPr>
                  <w:rFonts w:ascii="Consolas" w:eastAsia="Times New Roman" w:hAnsi="Consolas" w:cs="Times New Roman"/>
                  <w:color w:val="D4D4D4"/>
                  <w:sz w:val="21"/>
                  <w:szCs w:val="21"/>
                </w:rPr>
                <w:delText>;</w:delText>
              </w:r>
            </w:del>
          </w:p>
          <w:p w14:paraId="35B79B26" w14:textId="77777777" w:rsidR="00ED1509" w:rsidRPr="007520B6" w:rsidDel="008B6AF4" w:rsidRDefault="00ED1509">
            <w:pPr>
              <w:pStyle w:val="Heading1Numbered"/>
              <w:rPr>
                <w:del w:id="7125" w:author="Donovan Goode" w:date="2018-11-09T10:04:00Z"/>
                <w:rFonts w:ascii="Consolas" w:eastAsia="Times New Roman" w:hAnsi="Consolas" w:cs="Times New Roman"/>
                <w:color w:val="D4D4D4"/>
                <w:sz w:val="21"/>
                <w:szCs w:val="21"/>
              </w:rPr>
              <w:pPrChange w:id="7126" w:author="Donovan Goode" w:date="2018-11-09T10:05:00Z">
                <w:pPr>
                  <w:shd w:val="clear" w:color="auto" w:fill="1E1E1E"/>
                  <w:spacing w:line="285" w:lineRule="atLeast"/>
                </w:pPr>
              </w:pPrChange>
            </w:pPr>
            <w:del w:id="7127" w:author="Donovan Goode" w:date="2018-11-09T10:04:00Z">
              <w:r w:rsidRPr="007520B6" w:rsidDel="008B6AF4">
                <w:rPr>
                  <w:rFonts w:ascii="Consolas" w:eastAsia="Times New Roman" w:hAnsi="Consolas" w:cs="Times New Roman"/>
                  <w:color w:val="D4D4D4"/>
                  <w:sz w:val="21"/>
                  <w:szCs w:val="21"/>
                </w:rPr>
                <w:delText xml:space="preserve">    }</w:delText>
              </w:r>
            </w:del>
          </w:p>
          <w:p w14:paraId="5FC7CE5B" w14:textId="77777777" w:rsidR="00ED1509" w:rsidRPr="007520B6" w:rsidDel="008B6AF4" w:rsidRDefault="00ED1509">
            <w:pPr>
              <w:pStyle w:val="Heading1Numbered"/>
              <w:rPr>
                <w:del w:id="7128" w:author="Donovan Goode" w:date="2018-11-09T10:04:00Z"/>
                <w:rFonts w:ascii="Consolas" w:eastAsia="Times New Roman" w:hAnsi="Consolas" w:cs="Times New Roman"/>
                <w:color w:val="D4D4D4"/>
                <w:sz w:val="21"/>
                <w:szCs w:val="21"/>
              </w:rPr>
              <w:pPrChange w:id="7129" w:author="Donovan Goode" w:date="2018-11-09T10:05:00Z">
                <w:pPr>
                  <w:shd w:val="clear" w:color="auto" w:fill="1E1E1E"/>
                  <w:spacing w:line="285" w:lineRule="atLeast"/>
                </w:pPr>
              </w:pPrChange>
            </w:pPr>
          </w:p>
          <w:p w14:paraId="0F4452D3" w14:textId="77777777" w:rsidR="00ED1509" w:rsidRPr="007520B6" w:rsidDel="008B6AF4" w:rsidRDefault="00ED1509">
            <w:pPr>
              <w:pStyle w:val="Heading1Numbered"/>
              <w:rPr>
                <w:del w:id="7130" w:author="Donovan Goode" w:date="2018-11-09T10:04:00Z"/>
                <w:rFonts w:ascii="Consolas" w:eastAsia="Times New Roman" w:hAnsi="Consolas" w:cs="Times New Roman"/>
                <w:color w:val="D4D4D4"/>
                <w:sz w:val="21"/>
                <w:szCs w:val="21"/>
              </w:rPr>
              <w:pPrChange w:id="7131" w:author="Donovan Goode" w:date="2018-11-09T10:05:00Z">
                <w:pPr>
                  <w:shd w:val="clear" w:color="auto" w:fill="1E1E1E"/>
                  <w:spacing w:line="285" w:lineRule="atLeast"/>
                </w:pPr>
              </w:pPrChange>
            </w:pPr>
            <w:del w:id="71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.row,</w:delText>
              </w:r>
            </w:del>
          </w:p>
          <w:p w14:paraId="4B2A335B" w14:textId="77777777" w:rsidR="00ED1509" w:rsidRPr="007520B6" w:rsidDel="008B6AF4" w:rsidRDefault="00ED1509">
            <w:pPr>
              <w:pStyle w:val="Heading1Numbered"/>
              <w:rPr>
                <w:del w:id="7133" w:author="Donovan Goode" w:date="2018-11-09T10:04:00Z"/>
                <w:rFonts w:ascii="Consolas" w:eastAsia="Times New Roman" w:hAnsi="Consolas" w:cs="Times New Roman"/>
                <w:color w:val="D4D4D4"/>
                <w:sz w:val="21"/>
                <w:szCs w:val="21"/>
              </w:rPr>
              <w:pPrChange w:id="7134" w:author="Donovan Goode" w:date="2018-11-09T10:05:00Z">
                <w:pPr>
                  <w:shd w:val="clear" w:color="auto" w:fill="1E1E1E"/>
                  <w:spacing w:line="285" w:lineRule="atLeast"/>
                </w:pPr>
              </w:pPrChange>
            </w:pPr>
            <w:del w:id="7135" w:author="Donovan Goode" w:date="2018-11-09T10:04:00Z">
              <w:r w:rsidRPr="007520B6" w:rsidDel="008B6AF4">
                <w:rPr>
                  <w:rFonts w:ascii="Consolas" w:eastAsia="Times New Roman" w:hAnsi="Consolas" w:cs="Times New Roman"/>
                  <w:color w:val="D7BA7D"/>
                  <w:sz w:val="21"/>
                  <w:szCs w:val="21"/>
                </w:rPr>
                <w:delText xml:space="preserve">    #holder4b .ff .row</w:delText>
              </w:r>
              <w:r w:rsidRPr="007520B6" w:rsidDel="008B6AF4">
                <w:rPr>
                  <w:rFonts w:ascii="Consolas" w:eastAsia="Times New Roman" w:hAnsi="Consolas" w:cs="Times New Roman"/>
                  <w:color w:val="D4D4D4"/>
                  <w:sz w:val="21"/>
                  <w:szCs w:val="21"/>
                </w:rPr>
                <w:delText xml:space="preserve"> {</w:delText>
              </w:r>
            </w:del>
          </w:p>
          <w:p w14:paraId="2D010792" w14:textId="77777777" w:rsidR="00ED1509" w:rsidRPr="007520B6" w:rsidDel="008B6AF4" w:rsidRDefault="00ED1509">
            <w:pPr>
              <w:pStyle w:val="Heading1Numbered"/>
              <w:rPr>
                <w:del w:id="7136" w:author="Donovan Goode" w:date="2018-11-09T10:04:00Z"/>
                <w:rFonts w:ascii="Consolas" w:eastAsia="Times New Roman" w:hAnsi="Consolas" w:cs="Times New Roman"/>
                <w:color w:val="D4D4D4"/>
                <w:sz w:val="21"/>
                <w:szCs w:val="21"/>
              </w:rPr>
              <w:pPrChange w:id="7137" w:author="Donovan Goode" w:date="2018-11-09T10:05:00Z">
                <w:pPr>
                  <w:shd w:val="clear" w:color="auto" w:fill="1E1E1E"/>
                  <w:spacing w:line="285" w:lineRule="atLeast"/>
                </w:pPr>
              </w:pPrChange>
            </w:pPr>
            <w:del w:id="71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59px</w:delText>
              </w:r>
              <w:r w:rsidRPr="007520B6" w:rsidDel="008B6AF4">
                <w:rPr>
                  <w:rFonts w:ascii="Consolas" w:eastAsia="Times New Roman" w:hAnsi="Consolas" w:cs="Times New Roman"/>
                  <w:color w:val="D4D4D4"/>
                  <w:sz w:val="21"/>
                  <w:szCs w:val="21"/>
                </w:rPr>
                <w:delText>;</w:delText>
              </w:r>
            </w:del>
          </w:p>
          <w:p w14:paraId="1B8C39E4" w14:textId="77777777" w:rsidR="00ED1509" w:rsidRPr="007520B6" w:rsidDel="008B6AF4" w:rsidRDefault="00ED1509">
            <w:pPr>
              <w:pStyle w:val="Heading1Numbered"/>
              <w:rPr>
                <w:del w:id="7139" w:author="Donovan Goode" w:date="2018-11-09T10:04:00Z"/>
                <w:rFonts w:ascii="Consolas" w:eastAsia="Times New Roman" w:hAnsi="Consolas" w:cs="Times New Roman"/>
                <w:color w:val="D4D4D4"/>
                <w:sz w:val="21"/>
                <w:szCs w:val="21"/>
              </w:rPr>
              <w:pPrChange w:id="7140" w:author="Donovan Goode" w:date="2018-11-09T10:05:00Z">
                <w:pPr>
                  <w:shd w:val="clear" w:color="auto" w:fill="1E1E1E"/>
                  <w:spacing w:line="285" w:lineRule="atLeast"/>
                </w:pPr>
              </w:pPrChange>
            </w:pPr>
            <w:del w:id="7141" w:author="Donovan Goode" w:date="2018-11-09T10:04:00Z">
              <w:r w:rsidRPr="007520B6" w:rsidDel="008B6AF4">
                <w:rPr>
                  <w:rFonts w:ascii="Consolas" w:eastAsia="Times New Roman" w:hAnsi="Consolas" w:cs="Times New Roman"/>
                  <w:color w:val="D4D4D4"/>
                  <w:sz w:val="21"/>
                  <w:szCs w:val="21"/>
                </w:rPr>
                <w:delText xml:space="preserve">    }</w:delText>
              </w:r>
            </w:del>
          </w:p>
          <w:p w14:paraId="6D95AF1A" w14:textId="77777777" w:rsidR="00ED1509" w:rsidRPr="007520B6" w:rsidDel="008B6AF4" w:rsidRDefault="00ED1509">
            <w:pPr>
              <w:pStyle w:val="Heading1Numbered"/>
              <w:rPr>
                <w:del w:id="7142" w:author="Donovan Goode" w:date="2018-11-09T10:04:00Z"/>
                <w:rFonts w:ascii="Consolas" w:eastAsia="Times New Roman" w:hAnsi="Consolas" w:cs="Times New Roman"/>
                <w:color w:val="D4D4D4"/>
                <w:sz w:val="21"/>
                <w:szCs w:val="21"/>
              </w:rPr>
              <w:pPrChange w:id="7143" w:author="Donovan Goode" w:date="2018-11-09T10:05:00Z">
                <w:pPr>
                  <w:shd w:val="clear" w:color="auto" w:fill="1E1E1E"/>
                  <w:spacing w:line="285" w:lineRule="atLeast"/>
                </w:pPr>
              </w:pPrChange>
            </w:pPr>
          </w:p>
          <w:p w14:paraId="226B5908" w14:textId="77777777" w:rsidR="00ED1509" w:rsidRPr="007520B6" w:rsidDel="008B6AF4" w:rsidRDefault="00ED1509">
            <w:pPr>
              <w:pStyle w:val="Heading1Numbered"/>
              <w:rPr>
                <w:del w:id="7144" w:author="Donovan Goode" w:date="2018-11-09T10:04:00Z"/>
                <w:rFonts w:ascii="Consolas" w:eastAsia="Times New Roman" w:hAnsi="Consolas" w:cs="Times New Roman"/>
                <w:color w:val="D4D4D4"/>
                <w:sz w:val="21"/>
                <w:szCs w:val="21"/>
              </w:rPr>
              <w:pPrChange w:id="7145" w:author="Donovan Goode" w:date="2018-11-09T10:05:00Z">
                <w:pPr>
                  <w:shd w:val="clear" w:color="auto" w:fill="1E1E1E"/>
                  <w:spacing w:line="285" w:lineRule="atLeast"/>
                </w:pPr>
              </w:pPrChange>
            </w:pPr>
            <w:del w:id="71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.number,</w:delText>
              </w:r>
            </w:del>
          </w:p>
          <w:p w14:paraId="0B4340A1" w14:textId="77777777" w:rsidR="00ED1509" w:rsidRPr="007520B6" w:rsidDel="008B6AF4" w:rsidRDefault="00ED1509">
            <w:pPr>
              <w:pStyle w:val="Heading1Numbered"/>
              <w:rPr>
                <w:del w:id="7147" w:author="Donovan Goode" w:date="2018-11-09T10:04:00Z"/>
                <w:rFonts w:ascii="Consolas" w:eastAsia="Times New Roman" w:hAnsi="Consolas" w:cs="Times New Roman"/>
                <w:color w:val="D4D4D4"/>
                <w:sz w:val="21"/>
                <w:szCs w:val="21"/>
              </w:rPr>
              <w:pPrChange w:id="7148" w:author="Donovan Goode" w:date="2018-11-09T10:05:00Z">
                <w:pPr>
                  <w:shd w:val="clear" w:color="auto" w:fill="1E1E1E"/>
                  <w:spacing w:line="285" w:lineRule="atLeast"/>
                </w:pPr>
              </w:pPrChange>
            </w:pPr>
            <w:del w:id="7149" w:author="Donovan Goode" w:date="2018-11-09T10:04:00Z">
              <w:r w:rsidRPr="007520B6" w:rsidDel="008B6AF4">
                <w:rPr>
                  <w:rFonts w:ascii="Consolas" w:eastAsia="Times New Roman" w:hAnsi="Consolas" w:cs="Times New Roman"/>
                  <w:color w:val="D7BA7D"/>
                  <w:sz w:val="21"/>
                  <w:szCs w:val="21"/>
                </w:rPr>
                <w:delText xml:space="preserve">    #holder4b .ff.ff1 .number</w:delText>
              </w:r>
              <w:r w:rsidRPr="007520B6" w:rsidDel="008B6AF4">
                <w:rPr>
                  <w:rFonts w:ascii="Consolas" w:eastAsia="Times New Roman" w:hAnsi="Consolas" w:cs="Times New Roman"/>
                  <w:color w:val="D4D4D4"/>
                  <w:sz w:val="21"/>
                  <w:szCs w:val="21"/>
                </w:rPr>
                <w:delText xml:space="preserve"> {</w:delText>
              </w:r>
            </w:del>
          </w:p>
          <w:p w14:paraId="2E132739" w14:textId="77777777" w:rsidR="00ED1509" w:rsidRPr="007520B6" w:rsidDel="008B6AF4" w:rsidRDefault="00ED1509">
            <w:pPr>
              <w:pStyle w:val="Heading1Numbered"/>
              <w:rPr>
                <w:del w:id="7150" w:author="Donovan Goode" w:date="2018-11-09T10:04:00Z"/>
                <w:rFonts w:ascii="Consolas" w:eastAsia="Times New Roman" w:hAnsi="Consolas" w:cs="Times New Roman"/>
                <w:color w:val="D4D4D4"/>
                <w:sz w:val="21"/>
                <w:szCs w:val="21"/>
              </w:rPr>
              <w:pPrChange w:id="7151" w:author="Donovan Goode" w:date="2018-11-09T10:05:00Z">
                <w:pPr>
                  <w:shd w:val="clear" w:color="auto" w:fill="1E1E1E"/>
                  <w:spacing w:line="285" w:lineRule="atLeast"/>
                </w:pPr>
              </w:pPrChange>
            </w:pPr>
            <w:del w:id="71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2FD47B2B" w14:textId="77777777" w:rsidR="00ED1509" w:rsidRPr="007520B6" w:rsidDel="008B6AF4" w:rsidRDefault="00ED1509">
            <w:pPr>
              <w:pStyle w:val="Heading1Numbered"/>
              <w:rPr>
                <w:del w:id="7153" w:author="Donovan Goode" w:date="2018-11-09T10:04:00Z"/>
                <w:rFonts w:ascii="Consolas" w:eastAsia="Times New Roman" w:hAnsi="Consolas" w:cs="Times New Roman"/>
                <w:color w:val="D4D4D4"/>
                <w:sz w:val="21"/>
                <w:szCs w:val="21"/>
              </w:rPr>
              <w:pPrChange w:id="7154" w:author="Donovan Goode" w:date="2018-11-09T10:05:00Z">
                <w:pPr>
                  <w:shd w:val="clear" w:color="auto" w:fill="1E1E1E"/>
                  <w:spacing w:line="285" w:lineRule="atLeast"/>
                </w:pPr>
              </w:pPrChange>
            </w:pPr>
            <w:del w:id="71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65px</w:delText>
              </w:r>
              <w:r w:rsidRPr="007520B6" w:rsidDel="008B6AF4">
                <w:rPr>
                  <w:rFonts w:ascii="Consolas" w:eastAsia="Times New Roman" w:hAnsi="Consolas" w:cs="Times New Roman"/>
                  <w:color w:val="D4D4D4"/>
                  <w:sz w:val="21"/>
                  <w:szCs w:val="21"/>
                </w:rPr>
                <w:delText>;</w:delText>
              </w:r>
            </w:del>
          </w:p>
          <w:p w14:paraId="0585E2B6" w14:textId="77777777" w:rsidR="00ED1509" w:rsidRPr="007520B6" w:rsidDel="008B6AF4" w:rsidRDefault="00ED1509">
            <w:pPr>
              <w:pStyle w:val="Heading1Numbered"/>
              <w:rPr>
                <w:del w:id="7156" w:author="Donovan Goode" w:date="2018-11-09T10:04:00Z"/>
                <w:rFonts w:ascii="Consolas" w:eastAsia="Times New Roman" w:hAnsi="Consolas" w:cs="Times New Roman"/>
                <w:color w:val="D4D4D4"/>
                <w:sz w:val="21"/>
                <w:szCs w:val="21"/>
              </w:rPr>
              <w:pPrChange w:id="7157" w:author="Donovan Goode" w:date="2018-11-09T10:05:00Z">
                <w:pPr>
                  <w:shd w:val="clear" w:color="auto" w:fill="1E1E1E"/>
                  <w:spacing w:line="285" w:lineRule="atLeast"/>
                </w:pPr>
              </w:pPrChange>
            </w:pPr>
            <w:del w:id="71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58px</w:delText>
              </w:r>
              <w:r w:rsidRPr="007520B6" w:rsidDel="008B6AF4">
                <w:rPr>
                  <w:rFonts w:ascii="Consolas" w:eastAsia="Times New Roman" w:hAnsi="Consolas" w:cs="Times New Roman"/>
                  <w:color w:val="D4D4D4"/>
                  <w:sz w:val="21"/>
                  <w:szCs w:val="21"/>
                </w:rPr>
                <w:delText>;</w:delText>
              </w:r>
            </w:del>
          </w:p>
          <w:p w14:paraId="7C571B88" w14:textId="77777777" w:rsidR="00ED1509" w:rsidRPr="007520B6" w:rsidDel="008B6AF4" w:rsidRDefault="00ED1509">
            <w:pPr>
              <w:pStyle w:val="Heading1Numbered"/>
              <w:rPr>
                <w:del w:id="7159" w:author="Donovan Goode" w:date="2018-11-09T10:04:00Z"/>
                <w:rFonts w:ascii="Consolas" w:eastAsia="Times New Roman" w:hAnsi="Consolas" w:cs="Times New Roman"/>
                <w:color w:val="D4D4D4"/>
                <w:sz w:val="21"/>
                <w:szCs w:val="21"/>
              </w:rPr>
              <w:pPrChange w:id="7160" w:author="Donovan Goode" w:date="2018-11-09T10:05:00Z">
                <w:pPr>
                  <w:shd w:val="clear" w:color="auto" w:fill="1E1E1E"/>
                  <w:spacing w:line="285" w:lineRule="atLeast"/>
                </w:pPr>
              </w:pPrChange>
            </w:pPr>
            <w:del w:id="71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34C8322F" w14:textId="77777777" w:rsidR="00ED1509" w:rsidRPr="007520B6" w:rsidDel="008B6AF4" w:rsidRDefault="00ED1509">
            <w:pPr>
              <w:pStyle w:val="Heading1Numbered"/>
              <w:rPr>
                <w:del w:id="7162" w:author="Donovan Goode" w:date="2018-11-09T10:04:00Z"/>
                <w:rFonts w:ascii="Consolas" w:eastAsia="Times New Roman" w:hAnsi="Consolas" w:cs="Times New Roman"/>
                <w:color w:val="D4D4D4"/>
                <w:sz w:val="21"/>
                <w:szCs w:val="21"/>
              </w:rPr>
              <w:pPrChange w:id="7163" w:author="Donovan Goode" w:date="2018-11-09T10:05:00Z">
                <w:pPr>
                  <w:shd w:val="clear" w:color="auto" w:fill="1E1E1E"/>
                  <w:spacing w:line="285" w:lineRule="atLeast"/>
                </w:pPr>
              </w:pPrChange>
            </w:pPr>
            <w:del w:id="71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316px</w:delText>
              </w:r>
              <w:r w:rsidRPr="007520B6" w:rsidDel="008B6AF4">
                <w:rPr>
                  <w:rFonts w:ascii="Consolas" w:eastAsia="Times New Roman" w:hAnsi="Consolas" w:cs="Times New Roman"/>
                  <w:color w:val="D4D4D4"/>
                  <w:sz w:val="21"/>
                  <w:szCs w:val="21"/>
                </w:rPr>
                <w:delText>;</w:delText>
              </w:r>
            </w:del>
          </w:p>
          <w:p w14:paraId="7F39FFA0" w14:textId="77777777" w:rsidR="00ED1509" w:rsidRPr="007520B6" w:rsidDel="008B6AF4" w:rsidRDefault="00ED1509">
            <w:pPr>
              <w:pStyle w:val="Heading1Numbered"/>
              <w:rPr>
                <w:del w:id="7165" w:author="Donovan Goode" w:date="2018-11-09T10:04:00Z"/>
                <w:rFonts w:ascii="Consolas" w:eastAsia="Times New Roman" w:hAnsi="Consolas" w:cs="Times New Roman"/>
                <w:color w:val="D4D4D4"/>
                <w:sz w:val="21"/>
                <w:szCs w:val="21"/>
              </w:rPr>
              <w:pPrChange w:id="7166" w:author="Donovan Goode" w:date="2018-11-09T10:05:00Z">
                <w:pPr>
                  <w:shd w:val="clear" w:color="auto" w:fill="1E1E1E"/>
                  <w:spacing w:line="285" w:lineRule="atLeast"/>
                </w:pPr>
              </w:pPrChange>
            </w:pPr>
            <w:del w:id="7167" w:author="Donovan Goode" w:date="2018-11-09T10:04:00Z">
              <w:r w:rsidRPr="007520B6" w:rsidDel="008B6AF4">
                <w:rPr>
                  <w:rFonts w:ascii="Consolas" w:eastAsia="Times New Roman" w:hAnsi="Consolas" w:cs="Times New Roman"/>
                  <w:color w:val="D4D4D4"/>
                  <w:sz w:val="21"/>
                  <w:szCs w:val="21"/>
                </w:rPr>
                <w:delText xml:space="preserve">    }</w:delText>
              </w:r>
            </w:del>
          </w:p>
          <w:p w14:paraId="6F10930F" w14:textId="77777777" w:rsidR="00ED1509" w:rsidRPr="007520B6" w:rsidDel="008B6AF4" w:rsidRDefault="00ED1509">
            <w:pPr>
              <w:pStyle w:val="Heading1Numbered"/>
              <w:rPr>
                <w:del w:id="7168" w:author="Donovan Goode" w:date="2018-11-09T10:04:00Z"/>
                <w:rFonts w:ascii="Consolas" w:eastAsia="Times New Roman" w:hAnsi="Consolas" w:cs="Times New Roman"/>
                <w:color w:val="D4D4D4"/>
                <w:sz w:val="21"/>
                <w:szCs w:val="21"/>
              </w:rPr>
              <w:pPrChange w:id="7169" w:author="Donovan Goode" w:date="2018-11-09T10:05:00Z">
                <w:pPr>
                  <w:shd w:val="clear" w:color="auto" w:fill="1E1E1E"/>
                  <w:spacing w:line="285" w:lineRule="atLeast"/>
                </w:pPr>
              </w:pPrChange>
            </w:pPr>
          </w:p>
          <w:p w14:paraId="69E6A30E" w14:textId="77777777" w:rsidR="00ED1509" w:rsidRPr="007520B6" w:rsidDel="008B6AF4" w:rsidRDefault="00ED1509">
            <w:pPr>
              <w:pStyle w:val="Heading1Numbered"/>
              <w:rPr>
                <w:del w:id="7170" w:author="Donovan Goode" w:date="2018-11-09T10:04:00Z"/>
                <w:rFonts w:ascii="Consolas" w:eastAsia="Times New Roman" w:hAnsi="Consolas" w:cs="Times New Roman"/>
                <w:color w:val="D4D4D4"/>
                <w:sz w:val="21"/>
                <w:szCs w:val="21"/>
              </w:rPr>
              <w:pPrChange w:id="7171" w:author="Donovan Goode" w:date="2018-11-09T10:05:00Z">
                <w:pPr>
                  <w:shd w:val="clear" w:color="auto" w:fill="1E1E1E"/>
                  <w:spacing w:line="285" w:lineRule="atLeast"/>
                </w:pPr>
              </w:pPrChange>
            </w:pPr>
            <w:del w:id="71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.row1,</w:delText>
              </w:r>
            </w:del>
          </w:p>
          <w:p w14:paraId="500A2C9F" w14:textId="77777777" w:rsidR="00ED1509" w:rsidRPr="007520B6" w:rsidDel="008B6AF4" w:rsidRDefault="00ED1509">
            <w:pPr>
              <w:pStyle w:val="Heading1Numbered"/>
              <w:rPr>
                <w:del w:id="7173" w:author="Donovan Goode" w:date="2018-11-09T10:04:00Z"/>
                <w:rFonts w:ascii="Consolas" w:eastAsia="Times New Roman" w:hAnsi="Consolas" w:cs="Times New Roman"/>
                <w:color w:val="D4D4D4"/>
                <w:sz w:val="21"/>
                <w:szCs w:val="21"/>
              </w:rPr>
              <w:pPrChange w:id="7174" w:author="Donovan Goode" w:date="2018-11-09T10:05:00Z">
                <w:pPr>
                  <w:shd w:val="clear" w:color="auto" w:fill="1E1E1E"/>
                  <w:spacing w:line="285" w:lineRule="atLeast"/>
                </w:pPr>
              </w:pPrChange>
            </w:pPr>
            <w:del w:id="7175" w:author="Donovan Goode" w:date="2018-11-09T10:04:00Z">
              <w:r w:rsidRPr="007520B6" w:rsidDel="008B6AF4">
                <w:rPr>
                  <w:rFonts w:ascii="Consolas" w:eastAsia="Times New Roman" w:hAnsi="Consolas" w:cs="Times New Roman"/>
                  <w:color w:val="D7BA7D"/>
                  <w:sz w:val="21"/>
                  <w:szCs w:val="21"/>
                </w:rPr>
                <w:delText xml:space="preserve">    #holder4b .ff.ff1 .row1</w:delText>
              </w:r>
              <w:r w:rsidRPr="007520B6" w:rsidDel="008B6AF4">
                <w:rPr>
                  <w:rFonts w:ascii="Consolas" w:eastAsia="Times New Roman" w:hAnsi="Consolas" w:cs="Times New Roman"/>
                  <w:color w:val="D4D4D4"/>
                  <w:sz w:val="21"/>
                  <w:szCs w:val="21"/>
                </w:rPr>
                <w:delText xml:space="preserve"> {}</w:delText>
              </w:r>
            </w:del>
          </w:p>
          <w:p w14:paraId="315EB61D" w14:textId="77777777" w:rsidR="00ED1509" w:rsidRPr="007520B6" w:rsidDel="008B6AF4" w:rsidRDefault="00ED1509">
            <w:pPr>
              <w:pStyle w:val="Heading1Numbered"/>
              <w:rPr>
                <w:del w:id="7176" w:author="Donovan Goode" w:date="2018-11-09T10:04:00Z"/>
                <w:rFonts w:ascii="Consolas" w:eastAsia="Times New Roman" w:hAnsi="Consolas" w:cs="Times New Roman"/>
                <w:color w:val="D4D4D4"/>
                <w:sz w:val="21"/>
                <w:szCs w:val="21"/>
              </w:rPr>
              <w:pPrChange w:id="7177" w:author="Donovan Goode" w:date="2018-11-09T10:05:00Z">
                <w:pPr>
                  <w:shd w:val="clear" w:color="auto" w:fill="1E1E1E"/>
                  <w:spacing w:line="285" w:lineRule="atLeast"/>
                </w:pPr>
              </w:pPrChange>
            </w:pPr>
          </w:p>
          <w:p w14:paraId="197D5506" w14:textId="77777777" w:rsidR="00ED1509" w:rsidRPr="007520B6" w:rsidDel="008B6AF4" w:rsidRDefault="00ED1509">
            <w:pPr>
              <w:pStyle w:val="Heading1Numbered"/>
              <w:rPr>
                <w:del w:id="7178" w:author="Donovan Goode" w:date="2018-11-09T10:04:00Z"/>
                <w:rFonts w:ascii="Consolas" w:eastAsia="Times New Roman" w:hAnsi="Consolas" w:cs="Times New Roman"/>
                <w:color w:val="D4D4D4"/>
                <w:sz w:val="21"/>
                <w:szCs w:val="21"/>
              </w:rPr>
              <w:pPrChange w:id="7179" w:author="Donovan Goode" w:date="2018-11-09T10:05:00Z">
                <w:pPr>
                  <w:shd w:val="clear" w:color="auto" w:fill="1E1E1E"/>
                  <w:spacing w:line="285" w:lineRule="atLeast"/>
                </w:pPr>
              </w:pPrChange>
            </w:pPr>
            <w:del w:id="71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.row2,</w:delText>
              </w:r>
            </w:del>
          </w:p>
          <w:p w14:paraId="78337C87" w14:textId="77777777" w:rsidR="00ED1509" w:rsidRPr="007520B6" w:rsidDel="008B6AF4" w:rsidRDefault="00ED1509">
            <w:pPr>
              <w:pStyle w:val="Heading1Numbered"/>
              <w:rPr>
                <w:del w:id="7181" w:author="Donovan Goode" w:date="2018-11-09T10:04:00Z"/>
                <w:rFonts w:ascii="Consolas" w:eastAsia="Times New Roman" w:hAnsi="Consolas" w:cs="Times New Roman"/>
                <w:color w:val="D4D4D4"/>
                <w:sz w:val="21"/>
                <w:szCs w:val="21"/>
              </w:rPr>
              <w:pPrChange w:id="7182" w:author="Donovan Goode" w:date="2018-11-09T10:05:00Z">
                <w:pPr>
                  <w:shd w:val="clear" w:color="auto" w:fill="1E1E1E"/>
                  <w:spacing w:line="285" w:lineRule="atLeast"/>
                </w:pPr>
              </w:pPrChange>
            </w:pPr>
            <w:del w:id="7183" w:author="Donovan Goode" w:date="2018-11-09T10:04:00Z">
              <w:r w:rsidRPr="007520B6" w:rsidDel="008B6AF4">
                <w:rPr>
                  <w:rFonts w:ascii="Consolas" w:eastAsia="Times New Roman" w:hAnsi="Consolas" w:cs="Times New Roman"/>
                  <w:color w:val="D7BA7D"/>
                  <w:sz w:val="21"/>
                  <w:szCs w:val="21"/>
                </w:rPr>
                <w:delText xml:space="preserve">    #holder4b .ff.ff1 .row2</w:delText>
              </w:r>
              <w:r w:rsidRPr="007520B6" w:rsidDel="008B6AF4">
                <w:rPr>
                  <w:rFonts w:ascii="Consolas" w:eastAsia="Times New Roman" w:hAnsi="Consolas" w:cs="Times New Roman"/>
                  <w:color w:val="D4D4D4"/>
                  <w:sz w:val="21"/>
                  <w:szCs w:val="21"/>
                </w:rPr>
                <w:delText xml:space="preserve"> {}</w:delText>
              </w:r>
            </w:del>
          </w:p>
          <w:p w14:paraId="6A3D2D78" w14:textId="77777777" w:rsidR="00ED1509" w:rsidRPr="007520B6" w:rsidDel="008B6AF4" w:rsidRDefault="00ED1509">
            <w:pPr>
              <w:pStyle w:val="Heading1Numbered"/>
              <w:rPr>
                <w:del w:id="7184" w:author="Donovan Goode" w:date="2018-11-09T10:04:00Z"/>
                <w:rFonts w:ascii="Consolas" w:eastAsia="Times New Roman" w:hAnsi="Consolas" w:cs="Times New Roman"/>
                <w:color w:val="D4D4D4"/>
                <w:sz w:val="21"/>
                <w:szCs w:val="21"/>
              </w:rPr>
              <w:pPrChange w:id="7185" w:author="Donovan Goode" w:date="2018-11-09T10:05:00Z">
                <w:pPr>
                  <w:shd w:val="clear" w:color="auto" w:fill="1E1E1E"/>
                  <w:spacing w:line="285" w:lineRule="atLeast"/>
                </w:pPr>
              </w:pPrChange>
            </w:pPr>
          </w:p>
          <w:p w14:paraId="48063A1F" w14:textId="77777777" w:rsidR="00ED1509" w:rsidRPr="007520B6" w:rsidDel="008B6AF4" w:rsidRDefault="00ED1509">
            <w:pPr>
              <w:pStyle w:val="Heading1Numbered"/>
              <w:rPr>
                <w:del w:id="7186" w:author="Donovan Goode" w:date="2018-11-09T10:04:00Z"/>
                <w:rFonts w:ascii="Consolas" w:eastAsia="Times New Roman" w:hAnsi="Consolas" w:cs="Times New Roman"/>
                <w:color w:val="D4D4D4"/>
                <w:sz w:val="21"/>
                <w:szCs w:val="21"/>
              </w:rPr>
              <w:pPrChange w:id="7187" w:author="Donovan Goode" w:date="2018-11-09T10:05:00Z">
                <w:pPr>
                  <w:shd w:val="clear" w:color="auto" w:fill="1E1E1E"/>
                  <w:spacing w:line="285" w:lineRule="atLeast"/>
                </w:pPr>
              </w:pPrChange>
            </w:pPr>
            <w:del w:id="71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.row3,</w:delText>
              </w:r>
            </w:del>
          </w:p>
          <w:p w14:paraId="31F095D3" w14:textId="77777777" w:rsidR="00ED1509" w:rsidRPr="007520B6" w:rsidDel="008B6AF4" w:rsidRDefault="00ED1509">
            <w:pPr>
              <w:pStyle w:val="Heading1Numbered"/>
              <w:rPr>
                <w:del w:id="7189" w:author="Donovan Goode" w:date="2018-11-09T10:04:00Z"/>
                <w:rFonts w:ascii="Consolas" w:eastAsia="Times New Roman" w:hAnsi="Consolas" w:cs="Times New Roman"/>
                <w:color w:val="D4D4D4"/>
                <w:sz w:val="21"/>
                <w:szCs w:val="21"/>
              </w:rPr>
              <w:pPrChange w:id="7190" w:author="Donovan Goode" w:date="2018-11-09T10:05:00Z">
                <w:pPr>
                  <w:shd w:val="clear" w:color="auto" w:fill="1E1E1E"/>
                  <w:spacing w:line="285" w:lineRule="atLeast"/>
                </w:pPr>
              </w:pPrChange>
            </w:pPr>
            <w:del w:id="7191" w:author="Donovan Goode" w:date="2018-11-09T10:04:00Z">
              <w:r w:rsidRPr="007520B6" w:rsidDel="008B6AF4">
                <w:rPr>
                  <w:rFonts w:ascii="Consolas" w:eastAsia="Times New Roman" w:hAnsi="Consolas" w:cs="Times New Roman"/>
                  <w:color w:val="D7BA7D"/>
                  <w:sz w:val="21"/>
                  <w:szCs w:val="21"/>
                </w:rPr>
                <w:delText xml:space="preserve">    #holder4b .ff.ff1 .row3</w:delText>
              </w:r>
              <w:r w:rsidRPr="007520B6" w:rsidDel="008B6AF4">
                <w:rPr>
                  <w:rFonts w:ascii="Consolas" w:eastAsia="Times New Roman" w:hAnsi="Consolas" w:cs="Times New Roman"/>
                  <w:color w:val="D4D4D4"/>
                  <w:sz w:val="21"/>
                  <w:szCs w:val="21"/>
                </w:rPr>
                <w:delText xml:space="preserve"> {}</w:delText>
              </w:r>
            </w:del>
          </w:p>
          <w:p w14:paraId="75B07BF7" w14:textId="77777777" w:rsidR="00ED1509" w:rsidRPr="007520B6" w:rsidDel="008B6AF4" w:rsidRDefault="00ED1509">
            <w:pPr>
              <w:pStyle w:val="Heading1Numbered"/>
              <w:rPr>
                <w:del w:id="7192" w:author="Donovan Goode" w:date="2018-11-09T10:04:00Z"/>
                <w:rFonts w:ascii="Consolas" w:eastAsia="Times New Roman" w:hAnsi="Consolas" w:cs="Times New Roman"/>
                <w:color w:val="D4D4D4"/>
                <w:sz w:val="21"/>
                <w:szCs w:val="21"/>
              </w:rPr>
              <w:pPrChange w:id="7193" w:author="Donovan Goode" w:date="2018-11-09T10:05:00Z">
                <w:pPr>
                  <w:shd w:val="clear" w:color="auto" w:fill="1E1E1E"/>
                  <w:spacing w:line="285" w:lineRule="atLeast"/>
                </w:pPr>
              </w:pPrChange>
            </w:pPr>
          </w:p>
          <w:p w14:paraId="0E90BB67" w14:textId="77777777" w:rsidR="00ED1509" w:rsidRPr="007520B6" w:rsidDel="008B6AF4" w:rsidRDefault="00ED1509">
            <w:pPr>
              <w:pStyle w:val="Heading1Numbered"/>
              <w:rPr>
                <w:del w:id="7194" w:author="Donovan Goode" w:date="2018-11-09T10:04:00Z"/>
                <w:rFonts w:ascii="Consolas" w:eastAsia="Times New Roman" w:hAnsi="Consolas" w:cs="Times New Roman"/>
                <w:color w:val="D4D4D4"/>
                <w:sz w:val="21"/>
                <w:szCs w:val="21"/>
              </w:rPr>
              <w:pPrChange w:id="7195" w:author="Donovan Goode" w:date="2018-11-09T10:05:00Z">
                <w:pPr>
                  <w:shd w:val="clear" w:color="auto" w:fill="1E1E1E"/>
                  <w:spacing w:line="285" w:lineRule="atLeast"/>
                </w:pPr>
              </w:pPrChange>
            </w:pPr>
            <w:del w:id="71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.ff.ff1 .description,</w:delText>
              </w:r>
            </w:del>
          </w:p>
          <w:p w14:paraId="61721DE1" w14:textId="77777777" w:rsidR="00ED1509" w:rsidRPr="007520B6" w:rsidDel="008B6AF4" w:rsidRDefault="00ED1509">
            <w:pPr>
              <w:pStyle w:val="Heading1Numbered"/>
              <w:rPr>
                <w:del w:id="7197" w:author="Donovan Goode" w:date="2018-11-09T10:04:00Z"/>
                <w:rFonts w:ascii="Consolas" w:eastAsia="Times New Roman" w:hAnsi="Consolas" w:cs="Times New Roman"/>
                <w:color w:val="D4D4D4"/>
                <w:sz w:val="21"/>
                <w:szCs w:val="21"/>
              </w:rPr>
              <w:pPrChange w:id="7198" w:author="Donovan Goode" w:date="2018-11-09T10:05:00Z">
                <w:pPr>
                  <w:shd w:val="clear" w:color="auto" w:fill="1E1E1E"/>
                  <w:spacing w:line="285" w:lineRule="atLeast"/>
                </w:pPr>
              </w:pPrChange>
            </w:pPr>
            <w:del w:id="7199" w:author="Donovan Goode" w:date="2018-11-09T10:04:00Z">
              <w:r w:rsidRPr="007520B6" w:rsidDel="008B6AF4">
                <w:rPr>
                  <w:rFonts w:ascii="Consolas" w:eastAsia="Times New Roman" w:hAnsi="Consolas" w:cs="Times New Roman"/>
                  <w:color w:val="D7BA7D"/>
                  <w:sz w:val="21"/>
                  <w:szCs w:val="21"/>
                </w:rPr>
                <w:delText xml:space="preserve">    #holder4b .ff.ff1 .description,</w:delText>
              </w:r>
            </w:del>
          </w:p>
          <w:p w14:paraId="71F13B2B" w14:textId="77777777" w:rsidR="00ED1509" w:rsidRPr="007520B6" w:rsidDel="008B6AF4" w:rsidRDefault="00ED1509">
            <w:pPr>
              <w:pStyle w:val="Heading1Numbered"/>
              <w:rPr>
                <w:del w:id="7200" w:author="Donovan Goode" w:date="2018-11-09T10:04:00Z"/>
                <w:rFonts w:ascii="Consolas" w:eastAsia="Times New Roman" w:hAnsi="Consolas" w:cs="Times New Roman"/>
                <w:color w:val="D4D4D4"/>
                <w:sz w:val="21"/>
                <w:szCs w:val="21"/>
              </w:rPr>
              <w:pPrChange w:id="7201" w:author="Donovan Goode" w:date="2018-11-09T10:05:00Z">
                <w:pPr>
                  <w:shd w:val="clear" w:color="auto" w:fill="1E1E1E"/>
                  <w:spacing w:line="285" w:lineRule="atLeast"/>
                </w:pPr>
              </w:pPrChange>
            </w:pPr>
            <w:del w:id="7202" w:author="Donovan Goode" w:date="2018-11-09T10:04:00Z">
              <w:r w:rsidRPr="007520B6" w:rsidDel="008B6AF4">
                <w:rPr>
                  <w:rFonts w:ascii="Consolas" w:eastAsia="Times New Roman" w:hAnsi="Consolas" w:cs="Times New Roman"/>
                  <w:color w:val="D7BA7D"/>
                  <w:sz w:val="21"/>
                  <w:szCs w:val="21"/>
                </w:rPr>
                <w:delText xml:space="preserve">    #holder4 .ff.ff2 .description,</w:delText>
              </w:r>
            </w:del>
          </w:p>
          <w:p w14:paraId="4E77D92E" w14:textId="77777777" w:rsidR="00ED1509" w:rsidRPr="007520B6" w:rsidDel="008B6AF4" w:rsidRDefault="00ED1509">
            <w:pPr>
              <w:pStyle w:val="Heading1Numbered"/>
              <w:rPr>
                <w:del w:id="7203" w:author="Donovan Goode" w:date="2018-11-09T10:04:00Z"/>
                <w:rFonts w:ascii="Consolas" w:eastAsia="Times New Roman" w:hAnsi="Consolas" w:cs="Times New Roman"/>
                <w:color w:val="D4D4D4"/>
                <w:sz w:val="21"/>
                <w:szCs w:val="21"/>
              </w:rPr>
              <w:pPrChange w:id="7204" w:author="Donovan Goode" w:date="2018-11-09T10:05:00Z">
                <w:pPr>
                  <w:shd w:val="clear" w:color="auto" w:fill="1E1E1E"/>
                  <w:spacing w:line="285" w:lineRule="atLeast"/>
                </w:pPr>
              </w:pPrChange>
            </w:pPr>
            <w:del w:id="7205" w:author="Donovan Goode" w:date="2018-11-09T10:04:00Z">
              <w:r w:rsidRPr="007520B6" w:rsidDel="008B6AF4">
                <w:rPr>
                  <w:rFonts w:ascii="Consolas" w:eastAsia="Times New Roman" w:hAnsi="Consolas" w:cs="Times New Roman"/>
                  <w:color w:val="D7BA7D"/>
                  <w:sz w:val="21"/>
                  <w:szCs w:val="21"/>
                </w:rPr>
                <w:delText xml:space="preserve">    #holder4b .ff.ff2 .description</w:delText>
              </w:r>
              <w:r w:rsidRPr="007520B6" w:rsidDel="008B6AF4">
                <w:rPr>
                  <w:rFonts w:ascii="Consolas" w:eastAsia="Times New Roman" w:hAnsi="Consolas" w:cs="Times New Roman"/>
                  <w:color w:val="D4D4D4"/>
                  <w:sz w:val="21"/>
                  <w:szCs w:val="21"/>
                </w:rPr>
                <w:delText xml:space="preserve"> {</w:delText>
              </w:r>
            </w:del>
          </w:p>
          <w:p w14:paraId="66D39D97" w14:textId="77777777" w:rsidR="00ED1509" w:rsidRPr="007520B6" w:rsidDel="008B6AF4" w:rsidRDefault="00ED1509">
            <w:pPr>
              <w:pStyle w:val="Heading1Numbered"/>
              <w:rPr>
                <w:del w:id="7206" w:author="Donovan Goode" w:date="2018-11-09T10:04:00Z"/>
                <w:rFonts w:ascii="Consolas" w:eastAsia="Times New Roman" w:hAnsi="Consolas" w:cs="Times New Roman"/>
                <w:color w:val="D4D4D4"/>
                <w:sz w:val="21"/>
                <w:szCs w:val="21"/>
              </w:rPr>
              <w:pPrChange w:id="7207" w:author="Donovan Goode" w:date="2018-11-09T10:05:00Z">
                <w:pPr>
                  <w:shd w:val="clear" w:color="auto" w:fill="1E1E1E"/>
                  <w:spacing w:line="285" w:lineRule="atLeast"/>
                </w:pPr>
              </w:pPrChange>
            </w:pPr>
            <w:del w:id="720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5F518890" w14:textId="77777777" w:rsidR="00ED1509" w:rsidRPr="007520B6" w:rsidDel="008B6AF4" w:rsidRDefault="00ED1509">
            <w:pPr>
              <w:pStyle w:val="Heading1Numbered"/>
              <w:rPr>
                <w:del w:id="7209" w:author="Donovan Goode" w:date="2018-11-09T10:04:00Z"/>
                <w:rFonts w:ascii="Consolas" w:eastAsia="Times New Roman" w:hAnsi="Consolas" w:cs="Times New Roman"/>
                <w:color w:val="D4D4D4"/>
                <w:sz w:val="21"/>
                <w:szCs w:val="21"/>
              </w:rPr>
              <w:pPrChange w:id="7210" w:author="Donovan Goode" w:date="2018-11-09T10:05:00Z">
                <w:pPr>
                  <w:shd w:val="clear" w:color="auto" w:fill="1E1E1E"/>
                  <w:spacing w:line="285" w:lineRule="atLeast"/>
                </w:pPr>
              </w:pPrChange>
            </w:pPr>
            <w:del w:id="72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22px</w:delText>
              </w:r>
              <w:r w:rsidRPr="007520B6" w:rsidDel="008B6AF4">
                <w:rPr>
                  <w:rFonts w:ascii="Consolas" w:eastAsia="Times New Roman" w:hAnsi="Consolas" w:cs="Times New Roman"/>
                  <w:color w:val="D4D4D4"/>
                  <w:sz w:val="21"/>
                  <w:szCs w:val="21"/>
                </w:rPr>
                <w:delText>;</w:delText>
              </w:r>
            </w:del>
          </w:p>
          <w:p w14:paraId="55F0ECEE" w14:textId="77777777" w:rsidR="00ED1509" w:rsidRPr="007520B6" w:rsidDel="008B6AF4" w:rsidRDefault="00ED1509">
            <w:pPr>
              <w:pStyle w:val="Heading1Numbered"/>
              <w:rPr>
                <w:del w:id="7212" w:author="Donovan Goode" w:date="2018-11-09T10:04:00Z"/>
                <w:rFonts w:ascii="Consolas" w:eastAsia="Times New Roman" w:hAnsi="Consolas" w:cs="Times New Roman"/>
                <w:color w:val="D4D4D4"/>
                <w:sz w:val="21"/>
                <w:szCs w:val="21"/>
              </w:rPr>
              <w:pPrChange w:id="7213" w:author="Donovan Goode" w:date="2018-11-09T10:05:00Z">
                <w:pPr>
                  <w:shd w:val="clear" w:color="auto" w:fill="1E1E1E"/>
                  <w:spacing w:line="285" w:lineRule="atLeast"/>
                </w:pPr>
              </w:pPrChange>
            </w:pPr>
            <w:del w:id="7214" w:author="Donovan Goode" w:date="2018-11-09T10:04:00Z">
              <w:r w:rsidRPr="007520B6" w:rsidDel="008B6AF4">
                <w:rPr>
                  <w:rFonts w:ascii="Consolas" w:eastAsia="Times New Roman" w:hAnsi="Consolas" w:cs="Times New Roman"/>
                  <w:color w:val="D4D4D4"/>
                  <w:sz w:val="21"/>
                  <w:szCs w:val="21"/>
                </w:rPr>
                <w:delText xml:space="preserve">    }</w:delText>
              </w:r>
            </w:del>
          </w:p>
          <w:p w14:paraId="16BE4087" w14:textId="77777777" w:rsidR="00ED1509" w:rsidRPr="007520B6" w:rsidDel="008B6AF4" w:rsidRDefault="00ED1509">
            <w:pPr>
              <w:pStyle w:val="Heading1Numbered"/>
              <w:rPr>
                <w:del w:id="7215" w:author="Donovan Goode" w:date="2018-11-09T10:04:00Z"/>
                <w:rFonts w:ascii="Consolas" w:eastAsia="Times New Roman" w:hAnsi="Consolas" w:cs="Times New Roman"/>
                <w:color w:val="D4D4D4"/>
                <w:sz w:val="21"/>
                <w:szCs w:val="21"/>
              </w:rPr>
              <w:pPrChange w:id="7216" w:author="Donovan Goode" w:date="2018-11-09T10:05:00Z">
                <w:pPr>
                  <w:shd w:val="clear" w:color="auto" w:fill="1E1E1E"/>
                  <w:spacing w:line="285" w:lineRule="atLeast"/>
                </w:pPr>
              </w:pPrChange>
            </w:pPr>
          </w:p>
          <w:p w14:paraId="1BBE3B42" w14:textId="77777777" w:rsidR="00ED1509" w:rsidRPr="007520B6" w:rsidDel="008B6AF4" w:rsidRDefault="00ED1509">
            <w:pPr>
              <w:pStyle w:val="Heading1Numbered"/>
              <w:rPr>
                <w:del w:id="7217" w:author="Donovan Goode" w:date="2018-11-09T10:04:00Z"/>
                <w:rFonts w:ascii="Consolas" w:eastAsia="Times New Roman" w:hAnsi="Consolas" w:cs="Times New Roman"/>
                <w:color w:val="D4D4D4"/>
                <w:sz w:val="21"/>
                <w:szCs w:val="21"/>
              </w:rPr>
              <w:pPrChange w:id="7218" w:author="Donovan Goode" w:date="2018-11-09T10:05:00Z">
                <w:pPr>
                  <w:shd w:val="clear" w:color="auto" w:fill="1E1E1E"/>
                  <w:spacing w:line="285" w:lineRule="atLeast"/>
                </w:pPr>
              </w:pPrChange>
            </w:pPr>
            <w:del w:id="72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.ff.ff2 .number,</w:delText>
              </w:r>
            </w:del>
          </w:p>
          <w:p w14:paraId="6BF42000" w14:textId="77777777" w:rsidR="00ED1509" w:rsidRPr="007520B6" w:rsidDel="008B6AF4" w:rsidRDefault="00ED1509">
            <w:pPr>
              <w:pStyle w:val="Heading1Numbered"/>
              <w:rPr>
                <w:del w:id="7220" w:author="Donovan Goode" w:date="2018-11-09T10:04:00Z"/>
                <w:rFonts w:ascii="Consolas" w:eastAsia="Times New Roman" w:hAnsi="Consolas" w:cs="Times New Roman"/>
                <w:color w:val="D4D4D4"/>
                <w:sz w:val="21"/>
                <w:szCs w:val="21"/>
              </w:rPr>
              <w:pPrChange w:id="7221" w:author="Donovan Goode" w:date="2018-11-09T10:05:00Z">
                <w:pPr>
                  <w:shd w:val="clear" w:color="auto" w:fill="1E1E1E"/>
                  <w:spacing w:line="285" w:lineRule="atLeast"/>
                </w:pPr>
              </w:pPrChange>
            </w:pPr>
            <w:del w:id="7222" w:author="Donovan Goode" w:date="2018-11-09T10:04:00Z">
              <w:r w:rsidRPr="007520B6" w:rsidDel="008B6AF4">
                <w:rPr>
                  <w:rFonts w:ascii="Consolas" w:eastAsia="Times New Roman" w:hAnsi="Consolas" w:cs="Times New Roman"/>
                  <w:color w:val="D7BA7D"/>
                  <w:sz w:val="21"/>
                  <w:szCs w:val="21"/>
                </w:rPr>
                <w:delText xml:space="preserve">    #holder4b .ff.ff2 .number</w:delText>
              </w:r>
              <w:r w:rsidRPr="007520B6" w:rsidDel="008B6AF4">
                <w:rPr>
                  <w:rFonts w:ascii="Consolas" w:eastAsia="Times New Roman" w:hAnsi="Consolas" w:cs="Times New Roman"/>
                  <w:color w:val="D4D4D4"/>
                  <w:sz w:val="21"/>
                  <w:szCs w:val="21"/>
                </w:rPr>
                <w:delText xml:space="preserve"> {</w:delText>
              </w:r>
            </w:del>
          </w:p>
          <w:p w14:paraId="0F7C95B7" w14:textId="77777777" w:rsidR="00ED1509" w:rsidRPr="007520B6" w:rsidDel="008B6AF4" w:rsidRDefault="00ED1509">
            <w:pPr>
              <w:pStyle w:val="Heading1Numbered"/>
              <w:rPr>
                <w:del w:id="7223" w:author="Donovan Goode" w:date="2018-11-09T10:04:00Z"/>
                <w:rFonts w:ascii="Consolas" w:eastAsia="Times New Roman" w:hAnsi="Consolas" w:cs="Times New Roman"/>
                <w:color w:val="D4D4D4"/>
                <w:sz w:val="21"/>
                <w:szCs w:val="21"/>
              </w:rPr>
              <w:pPrChange w:id="7224" w:author="Donovan Goode" w:date="2018-11-09T10:05:00Z">
                <w:pPr>
                  <w:shd w:val="clear" w:color="auto" w:fill="1E1E1E"/>
                  <w:spacing w:line="285" w:lineRule="atLeast"/>
                </w:pPr>
              </w:pPrChange>
            </w:pPr>
            <w:del w:id="722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39884EBE" w14:textId="77777777" w:rsidR="00ED1509" w:rsidRPr="007520B6" w:rsidDel="008B6AF4" w:rsidRDefault="00ED1509">
            <w:pPr>
              <w:pStyle w:val="Heading1Numbered"/>
              <w:rPr>
                <w:del w:id="7226" w:author="Donovan Goode" w:date="2018-11-09T10:04:00Z"/>
                <w:rFonts w:ascii="Consolas" w:eastAsia="Times New Roman" w:hAnsi="Consolas" w:cs="Times New Roman"/>
                <w:color w:val="D4D4D4"/>
                <w:sz w:val="21"/>
                <w:szCs w:val="21"/>
              </w:rPr>
              <w:pPrChange w:id="7227" w:author="Donovan Goode" w:date="2018-11-09T10:05:00Z">
                <w:pPr>
                  <w:shd w:val="clear" w:color="auto" w:fill="1E1E1E"/>
                  <w:spacing w:line="285" w:lineRule="atLeast"/>
                </w:pPr>
              </w:pPrChange>
            </w:pPr>
            <w:del w:id="722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65px</w:delText>
              </w:r>
              <w:r w:rsidRPr="007520B6" w:rsidDel="008B6AF4">
                <w:rPr>
                  <w:rFonts w:ascii="Consolas" w:eastAsia="Times New Roman" w:hAnsi="Consolas" w:cs="Times New Roman"/>
                  <w:color w:val="D4D4D4"/>
                  <w:sz w:val="21"/>
                  <w:szCs w:val="21"/>
                </w:rPr>
                <w:delText>;</w:delText>
              </w:r>
            </w:del>
          </w:p>
          <w:p w14:paraId="3D41B0E1" w14:textId="77777777" w:rsidR="00ED1509" w:rsidRPr="007520B6" w:rsidDel="008B6AF4" w:rsidRDefault="00ED1509">
            <w:pPr>
              <w:pStyle w:val="Heading1Numbered"/>
              <w:rPr>
                <w:del w:id="7229" w:author="Donovan Goode" w:date="2018-11-09T10:04:00Z"/>
                <w:rFonts w:ascii="Consolas" w:eastAsia="Times New Roman" w:hAnsi="Consolas" w:cs="Times New Roman"/>
                <w:color w:val="D4D4D4"/>
                <w:sz w:val="21"/>
                <w:szCs w:val="21"/>
              </w:rPr>
              <w:pPrChange w:id="7230" w:author="Donovan Goode" w:date="2018-11-09T10:05:00Z">
                <w:pPr>
                  <w:shd w:val="clear" w:color="auto" w:fill="1E1E1E"/>
                  <w:spacing w:line="285" w:lineRule="atLeast"/>
                </w:pPr>
              </w:pPrChange>
            </w:pPr>
            <w:del w:id="723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58px</w:delText>
              </w:r>
              <w:r w:rsidRPr="007520B6" w:rsidDel="008B6AF4">
                <w:rPr>
                  <w:rFonts w:ascii="Consolas" w:eastAsia="Times New Roman" w:hAnsi="Consolas" w:cs="Times New Roman"/>
                  <w:color w:val="D4D4D4"/>
                  <w:sz w:val="21"/>
                  <w:szCs w:val="21"/>
                </w:rPr>
                <w:delText>;</w:delText>
              </w:r>
            </w:del>
          </w:p>
          <w:p w14:paraId="1C2B8A1F" w14:textId="77777777" w:rsidR="00ED1509" w:rsidRPr="007520B6" w:rsidDel="008B6AF4" w:rsidRDefault="00ED1509">
            <w:pPr>
              <w:pStyle w:val="Heading1Numbered"/>
              <w:rPr>
                <w:del w:id="7232" w:author="Donovan Goode" w:date="2018-11-09T10:04:00Z"/>
                <w:rFonts w:ascii="Consolas" w:eastAsia="Times New Roman" w:hAnsi="Consolas" w:cs="Times New Roman"/>
                <w:color w:val="D4D4D4"/>
                <w:sz w:val="21"/>
                <w:szCs w:val="21"/>
              </w:rPr>
              <w:pPrChange w:id="7233" w:author="Donovan Goode" w:date="2018-11-09T10:05:00Z">
                <w:pPr>
                  <w:shd w:val="clear" w:color="auto" w:fill="1E1E1E"/>
                  <w:spacing w:line="285" w:lineRule="atLeast"/>
                </w:pPr>
              </w:pPrChange>
            </w:pPr>
            <w:del w:id="72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right</w:delText>
              </w:r>
              <w:r w:rsidRPr="007520B6" w:rsidDel="008B6AF4">
                <w:rPr>
                  <w:rFonts w:ascii="Consolas" w:eastAsia="Times New Roman" w:hAnsi="Consolas" w:cs="Times New Roman"/>
                  <w:color w:val="D4D4D4"/>
                  <w:sz w:val="21"/>
                  <w:szCs w:val="21"/>
                </w:rPr>
                <w:delText>;</w:delText>
              </w:r>
            </w:del>
          </w:p>
          <w:p w14:paraId="4D5E8DB2" w14:textId="77777777" w:rsidR="00ED1509" w:rsidRPr="007520B6" w:rsidDel="008B6AF4" w:rsidRDefault="00ED1509">
            <w:pPr>
              <w:pStyle w:val="Heading1Numbered"/>
              <w:rPr>
                <w:del w:id="7235" w:author="Donovan Goode" w:date="2018-11-09T10:04:00Z"/>
                <w:rFonts w:ascii="Consolas" w:eastAsia="Times New Roman" w:hAnsi="Consolas" w:cs="Times New Roman"/>
                <w:color w:val="D4D4D4"/>
                <w:sz w:val="21"/>
                <w:szCs w:val="21"/>
              </w:rPr>
              <w:pPrChange w:id="7236" w:author="Donovan Goode" w:date="2018-11-09T10:05:00Z">
                <w:pPr>
                  <w:shd w:val="clear" w:color="auto" w:fill="1E1E1E"/>
                  <w:spacing w:line="285" w:lineRule="atLeast"/>
                </w:pPr>
              </w:pPrChange>
            </w:pPr>
            <w:del w:id="72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316px</w:delText>
              </w:r>
              <w:r w:rsidRPr="007520B6" w:rsidDel="008B6AF4">
                <w:rPr>
                  <w:rFonts w:ascii="Consolas" w:eastAsia="Times New Roman" w:hAnsi="Consolas" w:cs="Times New Roman"/>
                  <w:color w:val="D4D4D4"/>
                  <w:sz w:val="21"/>
                  <w:szCs w:val="21"/>
                </w:rPr>
                <w:delText>;</w:delText>
              </w:r>
            </w:del>
          </w:p>
          <w:p w14:paraId="3F6EB59D" w14:textId="77777777" w:rsidR="00ED1509" w:rsidRPr="007520B6" w:rsidDel="008B6AF4" w:rsidRDefault="00ED1509">
            <w:pPr>
              <w:pStyle w:val="Heading1Numbered"/>
              <w:rPr>
                <w:del w:id="7238" w:author="Donovan Goode" w:date="2018-11-09T10:04:00Z"/>
                <w:rFonts w:ascii="Consolas" w:eastAsia="Times New Roman" w:hAnsi="Consolas" w:cs="Times New Roman"/>
                <w:color w:val="D4D4D4"/>
                <w:sz w:val="21"/>
                <w:szCs w:val="21"/>
              </w:rPr>
              <w:pPrChange w:id="7239" w:author="Donovan Goode" w:date="2018-11-09T10:05:00Z">
                <w:pPr>
                  <w:shd w:val="clear" w:color="auto" w:fill="1E1E1E"/>
                  <w:spacing w:line="285" w:lineRule="atLeast"/>
                </w:pPr>
              </w:pPrChange>
            </w:pPr>
            <w:del w:id="7240" w:author="Donovan Goode" w:date="2018-11-09T10:04:00Z">
              <w:r w:rsidRPr="007520B6" w:rsidDel="008B6AF4">
                <w:rPr>
                  <w:rFonts w:ascii="Consolas" w:eastAsia="Times New Roman" w:hAnsi="Consolas" w:cs="Times New Roman"/>
                  <w:color w:val="D4D4D4"/>
                  <w:sz w:val="21"/>
                  <w:szCs w:val="21"/>
                </w:rPr>
                <w:delText xml:space="preserve">    }</w:delText>
              </w:r>
            </w:del>
          </w:p>
          <w:p w14:paraId="153A1A9C" w14:textId="77777777" w:rsidR="00ED1509" w:rsidRPr="007520B6" w:rsidDel="008B6AF4" w:rsidRDefault="00ED1509">
            <w:pPr>
              <w:pStyle w:val="Heading1Numbered"/>
              <w:rPr>
                <w:del w:id="7241" w:author="Donovan Goode" w:date="2018-11-09T10:04:00Z"/>
                <w:rFonts w:ascii="Consolas" w:eastAsia="Times New Roman" w:hAnsi="Consolas" w:cs="Times New Roman"/>
                <w:color w:val="D4D4D4"/>
                <w:sz w:val="21"/>
                <w:szCs w:val="21"/>
              </w:rPr>
              <w:pPrChange w:id="7242" w:author="Donovan Goode" w:date="2018-11-09T10:05:00Z">
                <w:pPr>
                  <w:shd w:val="clear" w:color="auto" w:fill="1E1E1E"/>
                  <w:spacing w:line="285" w:lineRule="atLeast"/>
                </w:pPr>
              </w:pPrChange>
            </w:pPr>
          </w:p>
          <w:p w14:paraId="711B8C97" w14:textId="77777777" w:rsidR="00ED1509" w:rsidRPr="007520B6" w:rsidDel="008B6AF4" w:rsidRDefault="00ED1509">
            <w:pPr>
              <w:pStyle w:val="Heading1Numbered"/>
              <w:rPr>
                <w:del w:id="7243" w:author="Donovan Goode" w:date="2018-11-09T10:04:00Z"/>
                <w:rFonts w:ascii="Consolas" w:eastAsia="Times New Roman" w:hAnsi="Consolas" w:cs="Times New Roman"/>
                <w:color w:val="D4D4D4"/>
                <w:sz w:val="21"/>
                <w:szCs w:val="21"/>
              </w:rPr>
              <w:pPrChange w:id="7244" w:author="Donovan Goode" w:date="2018-11-09T10:05:00Z">
                <w:pPr>
                  <w:shd w:val="clear" w:color="auto" w:fill="1E1E1E"/>
                  <w:spacing w:line="285" w:lineRule="atLeast"/>
                </w:pPr>
              </w:pPrChange>
            </w:pPr>
            <w:del w:id="72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.ff.ff2 .row1,</w:delText>
              </w:r>
            </w:del>
          </w:p>
          <w:p w14:paraId="48ED665B" w14:textId="77777777" w:rsidR="00ED1509" w:rsidRPr="007520B6" w:rsidDel="008B6AF4" w:rsidRDefault="00ED1509">
            <w:pPr>
              <w:pStyle w:val="Heading1Numbered"/>
              <w:rPr>
                <w:del w:id="7246" w:author="Donovan Goode" w:date="2018-11-09T10:04:00Z"/>
                <w:rFonts w:ascii="Consolas" w:eastAsia="Times New Roman" w:hAnsi="Consolas" w:cs="Times New Roman"/>
                <w:color w:val="D4D4D4"/>
                <w:sz w:val="21"/>
                <w:szCs w:val="21"/>
              </w:rPr>
              <w:pPrChange w:id="7247" w:author="Donovan Goode" w:date="2018-11-09T10:05:00Z">
                <w:pPr>
                  <w:shd w:val="clear" w:color="auto" w:fill="1E1E1E"/>
                  <w:spacing w:line="285" w:lineRule="atLeast"/>
                </w:pPr>
              </w:pPrChange>
            </w:pPr>
            <w:del w:id="7248" w:author="Donovan Goode" w:date="2018-11-09T10:04:00Z">
              <w:r w:rsidRPr="007520B6" w:rsidDel="008B6AF4">
                <w:rPr>
                  <w:rFonts w:ascii="Consolas" w:eastAsia="Times New Roman" w:hAnsi="Consolas" w:cs="Times New Roman"/>
                  <w:color w:val="D7BA7D"/>
                  <w:sz w:val="21"/>
                  <w:szCs w:val="21"/>
                </w:rPr>
                <w:delText xml:space="preserve">    #holder4b .ff.ff2 .row1</w:delText>
              </w:r>
              <w:r w:rsidRPr="007520B6" w:rsidDel="008B6AF4">
                <w:rPr>
                  <w:rFonts w:ascii="Consolas" w:eastAsia="Times New Roman" w:hAnsi="Consolas" w:cs="Times New Roman"/>
                  <w:color w:val="D4D4D4"/>
                  <w:sz w:val="21"/>
                  <w:szCs w:val="21"/>
                </w:rPr>
                <w:delText xml:space="preserve"> {}</w:delText>
              </w:r>
            </w:del>
          </w:p>
          <w:p w14:paraId="567C814E" w14:textId="77777777" w:rsidR="00ED1509" w:rsidRPr="007520B6" w:rsidDel="008B6AF4" w:rsidRDefault="00ED1509">
            <w:pPr>
              <w:pStyle w:val="Heading1Numbered"/>
              <w:rPr>
                <w:del w:id="7249" w:author="Donovan Goode" w:date="2018-11-09T10:04:00Z"/>
                <w:rFonts w:ascii="Consolas" w:eastAsia="Times New Roman" w:hAnsi="Consolas" w:cs="Times New Roman"/>
                <w:color w:val="D4D4D4"/>
                <w:sz w:val="21"/>
                <w:szCs w:val="21"/>
              </w:rPr>
              <w:pPrChange w:id="7250" w:author="Donovan Goode" w:date="2018-11-09T10:05:00Z">
                <w:pPr>
                  <w:shd w:val="clear" w:color="auto" w:fill="1E1E1E"/>
                  <w:spacing w:line="285" w:lineRule="atLeast"/>
                </w:pPr>
              </w:pPrChange>
            </w:pPr>
          </w:p>
          <w:p w14:paraId="01797BC9" w14:textId="77777777" w:rsidR="00ED1509" w:rsidRPr="007520B6" w:rsidDel="008B6AF4" w:rsidRDefault="00ED1509">
            <w:pPr>
              <w:pStyle w:val="Heading1Numbered"/>
              <w:rPr>
                <w:del w:id="7251" w:author="Donovan Goode" w:date="2018-11-09T10:04:00Z"/>
                <w:rFonts w:ascii="Consolas" w:eastAsia="Times New Roman" w:hAnsi="Consolas" w:cs="Times New Roman"/>
                <w:color w:val="D4D4D4"/>
                <w:sz w:val="21"/>
                <w:szCs w:val="21"/>
              </w:rPr>
              <w:pPrChange w:id="7252" w:author="Donovan Goode" w:date="2018-11-09T10:05:00Z">
                <w:pPr>
                  <w:shd w:val="clear" w:color="auto" w:fill="1E1E1E"/>
                  <w:spacing w:line="285" w:lineRule="atLeast"/>
                </w:pPr>
              </w:pPrChange>
            </w:pPr>
            <w:del w:id="72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.ff.ff2 .row2,</w:delText>
              </w:r>
            </w:del>
          </w:p>
          <w:p w14:paraId="2C8E7775" w14:textId="77777777" w:rsidR="00ED1509" w:rsidRPr="007520B6" w:rsidDel="008B6AF4" w:rsidRDefault="00ED1509">
            <w:pPr>
              <w:pStyle w:val="Heading1Numbered"/>
              <w:rPr>
                <w:del w:id="7254" w:author="Donovan Goode" w:date="2018-11-09T10:04:00Z"/>
                <w:rFonts w:ascii="Consolas" w:eastAsia="Times New Roman" w:hAnsi="Consolas" w:cs="Times New Roman"/>
                <w:color w:val="D4D4D4"/>
                <w:sz w:val="21"/>
                <w:szCs w:val="21"/>
              </w:rPr>
              <w:pPrChange w:id="7255" w:author="Donovan Goode" w:date="2018-11-09T10:05:00Z">
                <w:pPr>
                  <w:shd w:val="clear" w:color="auto" w:fill="1E1E1E"/>
                  <w:spacing w:line="285" w:lineRule="atLeast"/>
                </w:pPr>
              </w:pPrChange>
            </w:pPr>
            <w:del w:id="7256" w:author="Donovan Goode" w:date="2018-11-09T10:04:00Z">
              <w:r w:rsidRPr="007520B6" w:rsidDel="008B6AF4">
                <w:rPr>
                  <w:rFonts w:ascii="Consolas" w:eastAsia="Times New Roman" w:hAnsi="Consolas" w:cs="Times New Roman"/>
                  <w:color w:val="D7BA7D"/>
                  <w:sz w:val="21"/>
                  <w:szCs w:val="21"/>
                </w:rPr>
                <w:delText xml:space="preserve">    #holder4b .ff.ff2 .row2</w:delText>
              </w:r>
              <w:r w:rsidRPr="007520B6" w:rsidDel="008B6AF4">
                <w:rPr>
                  <w:rFonts w:ascii="Consolas" w:eastAsia="Times New Roman" w:hAnsi="Consolas" w:cs="Times New Roman"/>
                  <w:color w:val="D4D4D4"/>
                  <w:sz w:val="21"/>
                  <w:szCs w:val="21"/>
                </w:rPr>
                <w:delText xml:space="preserve"> {}</w:delText>
              </w:r>
            </w:del>
          </w:p>
          <w:p w14:paraId="70898823" w14:textId="77777777" w:rsidR="00ED1509" w:rsidRPr="007520B6" w:rsidDel="008B6AF4" w:rsidRDefault="00ED1509">
            <w:pPr>
              <w:pStyle w:val="Heading1Numbered"/>
              <w:rPr>
                <w:del w:id="7257" w:author="Donovan Goode" w:date="2018-11-09T10:04:00Z"/>
                <w:rFonts w:ascii="Consolas" w:eastAsia="Times New Roman" w:hAnsi="Consolas" w:cs="Times New Roman"/>
                <w:color w:val="D4D4D4"/>
                <w:sz w:val="21"/>
                <w:szCs w:val="21"/>
              </w:rPr>
              <w:pPrChange w:id="7258" w:author="Donovan Goode" w:date="2018-11-09T10:05:00Z">
                <w:pPr>
                  <w:shd w:val="clear" w:color="auto" w:fill="1E1E1E"/>
                  <w:spacing w:line="285" w:lineRule="atLeast"/>
                </w:pPr>
              </w:pPrChange>
            </w:pPr>
          </w:p>
          <w:p w14:paraId="67389ABD" w14:textId="77777777" w:rsidR="00ED1509" w:rsidRPr="007520B6" w:rsidDel="008B6AF4" w:rsidRDefault="00ED1509">
            <w:pPr>
              <w:pStyle w:val="Heading1Numbered"/>
              <w:rPr>
                <w:del w:id="7259" w:author="Donovan Goode" w:date="2018-11-09T10:04:00Z"/>
                <w:rFonts w:ascii="Consolas" w:eastAsia="Times New Roman" w:hAnsi="Consolas" w:cs="Times New Roman"/>
                <w:color w:val="D4D4D4"/>
                <w:sz w:val="21"/>
                <w:szCs w:val="21"/>
              </w:rPr>
              <w:pPrChange w:id="7260" w:author="Donovan Goode" w:date="2018-11-09T10:05:00Z">
                <w:pPr>
                  <w:shd w:val="clear" w:color="auto" w:fill="1E1E1E"/>
                  <w:spacing w:line="285" w:lineRule="atLeast"/>
                </w:pPr>
              </w:pPrChange>
            </w:pPr>
            <w:del w:id="72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.ff.ff2 .row3,</w:delText>
              </w:r>
            </w:del>
          </w:p>
          <w:p w14:paraId="01953C2D" w14:textId="77777777" w:rsidR="00ED1509" w:rsidRPr="007520B6" w:rsidDel="008B6AF4" w:rsidRDefault="00ED1509">
            <w:pPr>
              <w:pStyle w:val="Heading1Numbered"/>
              <w:rPr>
                <w:del w:id="7262" w:author="Donovan Goode" w:date="2018-11-09T10:04:00Z"/>
                <w:rFonts w:ascii="Consolas" w:eastAsia="Times New Roman" w:hAnsi="Consolas" w:cs="Times New Roman"/>
                <w:color w:val="D4D4D4"/>
                <w:sz w:val="21"/>
                <w:szCs w:val="21"/>
              </w:rPr>
              <w:pPrChange w:id="7263" w:author="Donovan Goode" w:date="2018-11-09T10:05:00Z">
                <w:pPr>
                  <w:shd w:val="clear" w:color="auto" w:fill="1E1E1E"/>
                  <w:spacing w:line="285" w:lineRule="atLeast"/>
                </w:pPr>
              </w:pPrChange>
            </w:pPr>
            <w:del w:id="7264" w:author="Donovan Goode" w:date="2018-11-09T10:04:00Z">
              <w:r w:rsidRPr="007520B6" w:rsidDel="008B6AF4">
                <w:rPr>
                  <w:rFonts w:ascii="Consolas" w:eastAsia="Times New Roman" w:hAnsi="Consolas" w:cs="Times New Roman"/>
                  <w:color w:val="D7BA7D"/>
                  <w:sz w:val="21"/>
                  <w:szCs w:val="21"/>
                </w:rPr>
                <w:delText xml:space="preserve">    #holder4b .ff.ff2 .row3</w:delText>
              </w:r>
              <w:r w:rsidRPr="007520B6" w:rsidDel="008B6AF4">
                <w:rPr>
                  <w:rFonts w:ascii="Consolas" w:eastAsia="Times New Roman" w:hAnsi="Consolas" w:cs="Times New Roman"/>
                  <w:color w:val="D4D4D4"/>
                  <w:sz w:val="21"/>
                  <w:szCs w:val="21"/>
                </w:rPr>
                <w:delText xml:space="preserve"> {}</w:delText>
              </w:r>
            </w:del>
          </w:p>
          <w:p w14:paraId="553232F5" w14:textId="77777777" w:rsidR="00ED1509" w:rsidRPr="007520B6" w:rsidDel="008B6AF4" w:rsidRDefault="00ED1509">
            <w:pPr>
              <w:pStyle w:val="Heading1Numbered"/>
              <w:rPr>
                <w:del w:id="7265" w:author="Donovan Goode" w:date="2018-11-09T10:04:00Z"/>
                <w:rFonts w:ascii="Consolas" w:eastAsia="Times New Roman" w:hAnsi="Consolas" w:cs="Times New Roman"/>
                <w:color w:val="D4D4D4"/>
                <w:sz w:val="21"/>
                <w:szCs w:val="21"/>
              </w:rPr>
              <w:pPrChange w:id="7266" w:author="Donovan Goode" w:date="2018-11-09T10:05:00Z">
                <w:pPr>
                  <w:shd w:val="clear" w:color="auto" w:fill="1E1E1E"/>
                  <w:spacing w:after="240" w:line="285" w:lineRule="atLeast"/>
                </w:pPr>
              </w:pPrChange>
            </w:pPr>
          </w:p>
          <w:p w14:paraId="01D9CC15" w14:textId="77777777" w:rsidR="00ED1509" w:rsidRPr="007520B6" w:rsidDel="008B6AF4" w:rsidRDefault="00ED1509">
            <w:pPr>
              <w:pStyle w:val="Heading1Numbered"/>
              <w:rPr>
                <w:del w:id="7267" w:author="Donovan Goode" w:date="2018-11-09T10:04:00Z"/>
                <w:rFonts w:ascii="Consolas" w:eastAsia="Times New Roman" w:hAnsi="Consolas" w:cs="Times New Roman"/>
                <w:color w:val="D4D4D4"/>
                <w:sz w:val="21"/>
                <w:szCs w:val="21"/>
              </w:rPr>
              <w:pPrChange w:id="7268" w:author="Donovan Goode" w:date="2018-11-09T10:05:00Z">
                <w:pPr>
                  <w:shd w:val="clear" w:color="auto" w:fill="1E1E1E"/>
                  <w:spacing w:line="285" w:lineRule="atLeast"/>
                </w:pPr>
              </w:pPrChange>
            </w:pPr>
            <w:del w:id="72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.small,</w:delText>
              </w:r>
            </w:del>
          </w:p>
          <w:p w14:paraId="1B76EFDD" w14:textId="77777777" w:rsidR="00ED1509" w:rsidRPr="007520B6" w:rsidDel="008B6AF4" w:rsidRDefault="00ED1509">
            <w:pPr>
              <w:pStyle w:val="Heading1Numbered"/>
              <w:rPr>
                <w:del w:id="7270" w:author="Donovan Goode" w:date="2018-11-09T10:04:00Z"/>
                <w:rFonts w:ascii="Consolas" w:eastAsia="Times New Roman" w:hAnsi="Consolas" w:cs="Times New Roman"/>
                <w:color w:val="D4D4D4"/>
                <w:sz w:val="21"/>
                <w:szCs w:val="21"/>
              </w:rPr>
              <w:pPrChange w:id="7271" w:author="Donovan Goode" w:date="2018-11-09T10:05:00Z">
                <w:pPr>
                  <w:shd w:val="clear" w:color="auto" w:fill="1E1E1E"/>
                  <w:spacing w:line="285" w:lineRule="atLeast"/>
                </w:pPr>
              </w:pPrChange>
            </w:pPr>
            <w:del w:id="7272" w:author="Donovan Goode" w:date="2018-11-09T10:04:00Z">
              <w:r w:rsidRPr="007520B6" w:rsidDel="008B6AF4">
                <w:rPr>
                  <w:rFonts w:ascii="Consolas" w:eastAsia="Times New Roman" w:hAnsi="Consolas" w:cs="Times New Roman"/>
                  <w:color w:val="D7BA7D"/>
                  <w:sz w:val="21"/>
                  <w:szCs w:val="21"/>
                </w:rPr>
                <w:delText xml:space="preserve">    #holder4b .ff3 .small</w:delText>
              </w:r>
              <w:r w:rsidRPr="007520B6" w:rsidDel="008B6AF4">
                <w:rPr>
                  <w:rFonts w:ascii="Consolas" w:eastAsia="Times New Roman" w:hAnsi="Consolas" w:cs="Times New Roman"/>
                  <w:color w:val="D4D4D4"/>
                  <w:sz w:val="21"/>
                  <w:szCs w:val="21"/>
                </w:rPr>
                <w:delText xml:space="preserve"> {</w:delText>
              </w:r>
            </w:del>
          </w:p>
          <w:p w14:paraId="3CDCA789" w14:textId="77777777" w:rsidR="00ED1509" w:rsidRPr="007520B6" w:rsidDel="008B6AF4" w:rsidRDefault="00ED1509">
            <w:pPr>
              <w:pStyle w:val="Heading1Numbered"/>
              <w:rPr>
                <w:del w:id="7273" w:author="Donovan Goode" w:date="2018-11-09T10:04:00Z"/>
                <w:rFonts w:ascii="Consolas" w:eastAsia="Times New Roman" w:hAnsi="Consolas" w:cs="Times New Roman"/>
                <w:color w:val="D4D4D4"/>
                <w:sz w:val="21"/>
                <w:szCs w:val="21"/>
              </w:rPr>
              <w:pPrChange w:id="7274" w:author="Donovan Goode" w:date="2018-11-09T10:05:00Z">
                <w:pPr>
                  <w:shd w:val="clear" w:color="auto" w:fill="1E1E1E"/>
                  <w:spacing w:line="285" w:lineRule="atLeast"/>
                </w:pPr>
              </w:pPrChange>
            </w:pPr>
            <w:del w:id="72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0.5em</w:delText>
              </w:r>
              <w:r w:rsidRPr="007520B6" w:rsidDel="008B6AF4">
                <w:rPr>
                  <w:rFonts w:ascii="Consolas" w:eastAsia="Times New Roman" w:hAnsi="Consolas" w:cs="Times New Roman"/>
                  <w:color w:val="D4D4D4"/>
                  <w:sz w:val="21"/>
                  <w:szCs w:val="21"/>
                </w:rPr>
                <w:delText>;</w:delText>
              </w:r>
            </w:del>
          </w:p>
          <w:p w14:paraId="781410BA" w14:textId="77777777" w:rsidR="00ED1509" w:rsidRPr="007520B6" w:rsidDel="008B6AF4" w:rsidRDefault="00ED1509">
            <w:pPr>
              <w:pStyle w:val="Heading1Numbered"/>
              <w:rPr>
                <w:del w:id="7276" w:author="Donovan Goode" w:date="2018-11-09T10:04:00Z"/>
                <w:rFonts w:ascii="Consolas" w:eastAsia="Times New Roman" w:hAnsi="Consolas" w:cs="Times New Roman"/>
                <w:color w:val="D4D4D4"/>
                <w:sz w:val="21"/>
                <w:szCs w:val="21"/>
              </w:rPr>
              <w:pPrChange w:id="7277" w:author="Donovan Goode" w:date="2018-11-09T10:05:00Z">
                <w:pPr>
                  <w:shd w:val="clear" w:color="auto" w:fill="1E1E1E"/>
                  <w:spacing w:line="285" w:lineRule="atLeast"/>
                </w:pPr>
              </w:pPrChange>
            </w:pPr>
            <w:del w:id="7278" w:author="Donovan Goode" w:date="2018-11-09T10:04:00Z">
              <w:r w:rsidRPr="007520B6" w:rsidDel="008B6AF4">
                <w:rPr>
                  <w:rFonts w:ascii="Consolas" w:eastAsia="Times New Roman" w:hAnsi="Consolas" w:cs="Times New Roman"/>
                  <w:color w:val="D4D4D4"/>
                  <w:sz w:val="21"/>
                  <w:szCs w:val="21"/>
                </w:rPr>
                <w:delText xml:space="preserve">    }</w:delText>
              </w:r>
            </w:del>
          </w:p>
          <w:p w14:paraId="34D2A73B" w14:textId="77777777" w:rsidR="00ED1509" w:rsidRPr="007520B6" w:rsidDel="008B6AF4" w:rsidRDefault="00ED1509">
            <w:pPr>
              <w:pStyle w:val="Heading1Numbered"/>
              <w:rPr>
                <w:del w:id="7279" w:author="Donovan Goode" w:date="2018-11-09T10:04:00Z"/>
                <w:rFonts w:ascii="Consolas" w:eastAsia="Times New Roman" w:hAnsi="Consolas" w:cs="Times New Roman"/>
                <w:color w:val="D4D4D4"/>
                <w:sz w:val="21"/>
                <w:szCs w:val="21"/>
              </w:rPr>
              <w:pPrChange w:id="7280" w:author="Donovan Goode" w:date="2018-11-09T10:05:00Z">
                <w:pPr>
                  <w:shd w:val="clear" w:color="auto" w:fill="1E1E1E"/>
                  <w:spacing w:line="285" w:lineRule="atLeast"/>
                </w:pPr>
              </w:pPrChange>
            </w:pPr>
          </w:p>
          <w:p w14:paraId="10665F6C" w14:textId="77777777" w:rsidR="00ED1509" w:rsidRPr="007520B6" w:rsidDel="008B6AF4" w:rsidRDefault="00ED1509">
            <w:pPr>
              <w:pStyle w:val="Heading1Numbered"/>
              <w:rPr>
                <w:del w:id="7281" w:author="Donovan Goode" w:date="2018-11-09T10:04:00Z"/>
                <w:rFonts w:ascii="Consolas" w:eastAsia="Times New Roman" w:hAnsi="Consolas" w:cs="Times New Roman"/>
                <w:color w:val="D4D4D4"/>
                <w:sz w:val="21"/>
                <w:szCs w:val="21"/>
              </w:rPr>
              <w:pPrChange w:id="7282" w:author="Donovan Goode" w:date="2018-11-09T10:05:00Z">
                <w:pPr>
                  <w:shd w:val="clear" w:color="auto" w:fill="1E1E1E"/>
                  <w:spacing w:line="285" w:lineRule="atLeast"/>
                </w:pPr>
              </w:pPrChange>
            </w:pPr>
            <w:del w:id="72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.number,</w:delText>
              </w:r>
            </w:del>
          </w:p>
          <w:p w14:paraId="426775AC" w14:textId="77777777" w:rsidR="00ED1509" w:rsidRPr="007520B6" w:rsidDel="008B6AF4" w:rsidRDefault="00ED1509">
            <w:pPr>
              <w:pStyle w:val="Heading1Numbered"/>
              <w:rPr>
                <w:del w:id="7284" w:author="Donovan Goode" w:date="2018-11-09T10:04:00Z"/>
                <w:rFonts w:ascii="Consolas" w:eastAsia="Times New Roman" w:hAnsi="Consolas" w:cs="Times New Roman"/>
                <w:color w:val="D4D4D4"/>
                <w:sz w:val="21"/>
                <w:szCs w:val="21"/>
              </w:rPr>
              <w:pPrChange w:id="7285" w:author="Donovan Goode" w:date="2018-11-09T10:05:00Z">
                <w:pPr>
                  <w:shd w:val="clear" w:color="auto" w:fill="1E1E1E"/>
                  <w:spacing w:line="285" w:lineRule="atLeast"/>
                </w:pPr>
              </w:pPrChange>
            </w:pPr>
            <w:del w:id="7286" w:author="Donovan Goode" w:date="2018-11-09T10:04:00Z">
              <w:r w:rsidRPr="007520B6" w:rsidDel="008B6AF4">
                <w:rPr>
                  <w:rFonts w:ascii="Consolas" w:eastAsia="Times New Roman" w:hAnsi="Consolas" w:cs="Times New Roman"/>
                  <w:color w:val="D7BA7D"/>
                  <w:sz w:val="21"/>
                  <w:szCs w:val="21"/>
                </w:rPr>
                <w:delText xml:space="preserve">    #holder4b .ff3 .number</w:delText>
              </w:r>
              <w:r w:rsidRPr="007520B6" w:rsidDel="008B6AF4">
                <w:rPr>
                  <w:rFonts w:ascii="Consolas" w:eastAsia="Times New Roman" w:hAnsi="Consolas" w:cs="Times New Roman"/>
                  <w:color w:val="D4D4D4"/>
                  <w:sz w:val="21"/>
                  <w:szCs w:val="21"/>
                </w:rPr>
                <w:delText xml:space="preserve"> {</w:delText>
              </w:r>
            </w:del>
          </w:p>
          <w:p w14:paraId="161A0D3F" w14:textId="77777777" w:rsidR="00ED1509" w:rsidRPr="007520B6" w:rsidDel="008B6AF4" w:rsidRDefault="00ED1509">
            <w:pPr>
              <w:pStyle w:val="Heading1Numbered"/>
              <w:rPr>
                <w:del w:id="7287" w:author="Donovan Goode" w:date="2018-11-09T10:04:00Z"/>
                <w:rFonts w:ascii="Consolas" w:eastAsia="Times New Roman" w:hAnsi="Consolas" w:cs="Times New Roman"/>
                <w:color w:val="D4D4D4"/>
                <w:sz w:val="21"/>
                <w:szCs w:val="21"/>
              </w:rPr>
              <w:pPrChange w:id="7288" w:author="Donovan Goode" w:date="2018-11-09T10:05:00Z">
                <w:pPr>
                  <w:shd w:val="clear" w:color="auto" w:fill="1E1E1E"/>
                  <w:spacing w:line="285" w:lineRule="atLeast"/>
                </w:pPr>
              </w:pPrChange>
            </w:pPr>
            <w:del w:id="72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260px</w:delText>
              </w:r>
              <w:r w:rsidRPr="007520B6" w:rsidDel="008B6AF4">
                <w:rPr>
                  <w:rFonts w:ascii="Consolas" w:eastAsia="Times New Roman" w:hAnsi="Consolas" w:cs="Times New Roman"/>
                  <w:color w:val="D4D4D4"/>
                  <w:sz w:val="21"/>
                  <w:szCs w:val="21"/>
                </w:rPr>
                <w:delText>;</w:delText>
              </w:r>
            </w:del>
          </w:p>
          <w:p w14:paraId="007AE17D" w14:textId="77777777" w:rsidR="00ED1509" w:rsidRPr="007520B6" w:rsidDel="008B6AF4" w:rsidRDefault="00ED1509">
            <w:pPr>
              <w:pStyle w:val="Heading1Numbered"/>
              <w:rPr>
                <w:del w:id="7290" w:author="Donovan Goode" w:date="2018-11-09T10:04:00Z"/>
                <w:rFonts w:ascii="Consolas" w:eastAsia="Times New Roman" w:hAnsi="Consolas" w:cs="Times New Roman"/>
                <w:color w:val="D4D4D4"/>
                <w:sz w:val="21"/>
                <w:szCs w:val="21"/>
              </w:rPr>
              <w:pPrChange w:id="7291" w:author="Donovan Goode" w:date="2018-11-09T10:05:00Z">
                <w:pPr>
                  <w:shd w:val="clear" w:color="auto" w:fill="1E1E1E"/>
                  <w:spacing w:line="285" w:lineRule="atLeast"/>
                </w:pPr>
              </w:pPrChange>
            </w:pPr>
            <w:del w:id="7292" w:author="Donovan Goode" w:date="2018-11-09T10:04:00Z">
              <w:r w:rsidRPr="007520B6" w:rsidDel="008B6AF4">
                <w:rPr>
                  <w:rFonts w:ascii="Consolas" w:eastAsia="Times New Roman" w:hAnsi="Consolas" w:cs="Times New Roman"/>
                  <w:color w:val="D4D4D4"/>
                  <w:sz w:val="21"/>
                  <w:szCs w:val="21"/>
                </w:rPr>
                <w:delText xml:space="preserve">    }</w:delText>
              </w:r>
            </w:del>
          </w:p>
          <w:p w14:paraId="05292359" w14:textId="77777777" w:rsidR="00ED1509" w:rsidRPr="007520B6" w:rsidDel="008B6AF4" w:rsidRDefault="00ED1509">
            <w:pPr>
              <w:pStyle w:val="Heading1Numbered"/>
              <w:rPr>
                <w:del w:id="7293" w:author="Donovan Goode" w:date="2018-11-09T10:04:00Z"/>
                <w:rFonts w:ascii="Consolas" w:eastAsia="Times New Roman" w:hAnsi="Consolas" w:cs="Times New Roman"/>
                <w:color w:val="D4D4D4"/>
                <w:sz w:val="21"/>
                <w:szCs w:val="21"/>
              </w:rPr>
              <w:pPrChange w:id="7294" w:author="Donovan Goode" w:date="2018-11-09T10:05:00Z">
                <w:pPr>
                  <w:shd w:val="clear" w:color="auto" w:fill="1E1E1E"/>
                  <w:spacing w:line="285" w:lineRule="atLeast"/>
                </w:pPr>
              </w:pPrChange>
            </w:pPr>
          </w:p>
          <w:p w14:paraId="163DC3E2" w14:textId="77777777" w:rsidR="00ED1509" w:rsidRPr="007520B6" w:rsidDel="008B6AF4" w:rsidRDefault="00ED1509">
            <w:pPr>
              <w:pStyle w:val="Heading1Numbered"/>
              <w:rPr>
                <w:del w:id="7295" w:author="Donovan Goode" w:date="2018-11-09T10:04:00Z"/>
                <w:rFonts w:ascii="Consolas" w:eastAsia="Times New Roman" w:hAnsi="Consolas" w:cs="Times New Roman"/>
                <w:color w:val="D4D4D4"/>
                <w:sz w:val="21"/>
                <w:szCs w:val="21"/>
              </w:rPr>
              <w:pPrChange w:id="7296" w:author="Donovan Goode" w:date="2018-11-09T10:05:00Z">
                <w:pPr>
                  <w:shd w:val="clear" w:color="auto" w:fill="1E1E1E"/>
                  <w:spacing w:line="285" w:lineRule="atLeast"/>
                </w:pPr>
              </w:pPrChange>
            </w:pPr>
            <w:del w:id="729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.description,</w:delText>
              </w:r>
            </w:del>
          </w:p>
          <w:p w14:paraId="5A907D10" w14:textId="77777777" w:rsidR="00ED1509" w:rsidRPr="007520B6" w:rsidDel="008B6AF4" w:rsidRDefault="00ED1509">
            <w:pPr>
              <w:pStyle w:val="Heading1Numbered"/>
              <w:rPr>
                <w:del w:id="7298" w:author="Donovan Goode" w:date="2018-11-09T10:04:00Z"/>
                <w:rFonts w:ascii="Consolas" w:eastAsia="Times New Roman" w:hAnsi="Consolas" w:cs="Times New Roman"/>
                <w:color w:val="D4D4D4"/>
                <w:sz w:val="21"/>
                <w:szCs w:val="21"/>
              </w:rPr>
              <w:pPrChange w:id="7299" w:author="Donovan Goode" w:date="2018-11-09T10:05:00Z">
                <w:pPr>
                  <w:shd w:val="clear" w:color="auto" w:fill="1E1E1E"/>
                  <w:spacing w:line="285" w:lineRule="atLeast"/>
                </w:pPr>
              </w:pPrChange>
            </w:pPr>
            <w:del w:id="7300" w:author="Donovan Goode" w:date="2018-11-09T10:04:00Z">
              <w:r w:rsidRPr="007520B6" w:rsidDel="008B6AF4">
                <w:rPr>
                  <w:rFonts w:ascii="Consolas" w:eastAsia="Times New Roman" w:hAnsi="Consolas" w:cs="Times New Roman"/>
                  <w:color w:val="D7BA7D"/>
                  <w:sz w:val="21"/>
                  <w:szCs w:val="21"/>
                </w:rPr>
                <w:delText xml:space="preserve">    #holder4b .ff3 .description</w:delText>
              </w:r>
              <w:r w:rsidRPr="007520B6" w:rsidDel="008B6AF4">
                <w:rPr>
                  <w:rFonts w:ascii="Consolas" w:eastAsia="Times New Roman" w:hAnsi="Consolas" w:cs="Times New Roman"/>
                  <w:color w:val="D4D4D4"/>
                  <w:sz w:val="21"/>
                  <w:szCs w:val="21"/>
                </w:rPr>
                <w:delText xml:space="preserve"> {</w:delText>
              </w:r>
            </w:del>
          </w:p>
          <w:p w14:paraId="741AC614" w14:textId="77777777" w:rsidR="00ED1509" w:rsidRPr="007520B6" w:rsidDel="008B6AF4" w:rsidRDefault="00ED1509">
            <w:pPr>
              <w:pStyle w:val="Heading1Numbered"/>
              <w:rPr>
                <w:del w:id="7301" w:author="Donovan Goode" w:date="2018-11-09T10:04:00Z"/>
                <w:rFonts w:ascii="Consolas" w:eastAsia="Times New Roman" w:hAnsi="Consolas" w:cs="Times New Roman"/>
                <w:color w:val="D4D4D4"/>
                <w:sz w:val="21"/>
                <w:szCs w:val="21"/>
              </w:rPr>
              <w:pPrChange w:id="7302" w:author="Donovan Goode" w:date="2018-11-09T10:05:00Z">
                <w:pPr>
                  <w:shd w:val="clear" w:color="auto" w:fill="1E1E1E"/>
                  <w:spacing w:line="285" w:lineRule="atLeast"/>
                </w:pPr>
              </w:pPrChange>
            </w:pPr>
            <w:del w:id="73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253px</w:delText>
              </w:r>
              <w:r w:rsidRPr="007520B6" w:rsidDel="008B6AF4">
                <w:rPr>
                  <w:rFonts w:ascii="Consolas" w:eastAsia="Times New Roman" w:hAnsi="Consolas" w:cs="Times New Roman"/>
                  <w:color w:val="D4D4D4"/>
                  <w:sz w:val="21"/>
                  <w:szCs w:val="21"/>
                </w:rPr>
                <w:delText>;</w:delText>
              </w:r>
            </w:del>
          </w:p>
          <w:p w14:paraId="422DD591" w14:textId="77777777" w:rsidR="00ED1509" w:rsidRPr="007520B6" w:rsidDel="008B6AF4" w:rsidRDefault="00ED1509">
            <w:pPr>
              <w:pStyle w:val="Heading1Numbered"/>
              <w:rPr>
                <w:del w:id="7304" w:author="Donovan Goode" w:date="2018-11-09T10:04:00Z"/>
                <w:rFonts w:ascii="Consolas" w:eastAsia="Times New Roman" w:hAnsi="Consolas" w:cs="Times New Roman"/>
                <w:color w:val="D4D4D4"/>
                <w:sz w:val="21"/>
                <w:szCs w:val="21"/>
              </w:rPr>
              <w:pPrChange w:id="7305" w:author="Donovan Goode" w:date="2018-11-09T10:05:00Z">
                <w:pPr>
                  <w:shd w:val="clear" w:color="auto" w:fill="1E1E1E"/>
                  <w:spacing w:line="285" w:lineRule="atLeast"/>
                </w:pPr>
              </w:pPrChange>
            </w:pPr>
            <w:del w:id="7306" w:author="Donovan Goode" w:date="2018-11-09T10:04:00Z">
              <w:r w:rsidRPr="007520B6" w:rsidDel="008B6AF4">
                <w:rPr>
                  <w:rFonts w:ascii="Consolas" w:eastAsia="Times New Roman" w:hAnsi="Consolas" w:cs="Times New Roman"/>
                  <w:color w:val="D4D4D4"/>
                  <w:sz w:val="21"/>
                  <w:szCs w:val="21"/>
                </w:rPr>
                <w:delText xml:space="preserve">    }</w:delText>
              </w:r>
            </w:del>
          </w:p>
          <w:p w14:paraId="7366EF85" w14:textId="77777777" w:rsidR="00ED1509" w:rsidRPr="007520B6" w:rsidDel="008B6AF4" w:rsidRDefault="00ED1509">
            <w:pPr>
              <w:pStyle w:val="Heading1Numbered"/>
              <w:rPr>
                <w:del w:id="7307" w:author="Donovan Goode" w:date="2018-11-09T10:04:00Z"/>
                <w:rFonts w:ascii="Consolas" w:eastAsia="Times New Roman" w:hAnsi="Consolas" w:cs="Times New Roman"/>
                <w:color w:val="D4D4D4"/>
                <w:sz w:val="21"/>
                <w:szCs w:val="21"/>
              </w:rPr>
              <w:pPrChange w:id="7308" w:author="Donovan Goode" w:date="2018-11-09T10:05:00Z">
                <w:pPr>
                  <w:shd w:val="clear" w:color="auto" w:fill="1E1E1E"/>
                  <w:spacing w:line="285" w:lineRule="atLeast"/>
                </w:pPr>
              </w:pPrChange>
            </w:pPr>
          </w:p>
          <w:p w14:paraId="4EFFA4F8" w14:textId="77777777" w:rsidR="00ED1509" w:rsidRPr="007520B6" w:rsidDel="008B6AF4" w:rsidRDefault="00ED1509">
            <w:pPr>
              <w:pStyle w:val="Heading1Numbered"/>
              <w:rPr>
                <w:del w:id="7309" w:author="Donovan Goode" w:date="2018-11-09T10:04:00Z"/>
                <w:rFonts w:ascii="Consolas" w:eastAsia="Times New Roman" w:hAnsi="Consolas" w:cs="Times New Roman"/>
                <w:color w:val="D4D4D4"/>
                <w:sz w:val="21"/>
                <w:szCs w:val="21"/>
              </w:rPr>
              <w:pPrChange w:id="7310" w:author="Donovan Goode" w:date="2018-11-09T10:05:00Z">
                <w:pPr>
                  <w:shd w:val="clear" w:color="auto" w:fill="1E1E1E"/>
                  <w:spacing w:line="285" w:lineRule="atLeast"/>
                </w:pPr>
              </w:pPrChange>
            </w:pPr>
            <w:del w:id="73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.row2 .description,</w:delText>
              </w:r>
            </w:del>
          </w:p>
          <w:p w14:paraId="4068AE69" w14:textId="77777777" w:rsidR="00ED1509" w:rsidRPr="007520B6" w:rsidDel="008B6AF4" w:rsidRDefault="00ED1509">
            <w:pPr>
              <w:pStyle w:val="Heading1Numbered"/>
              <w:rPr>
                <w:del w:id="7312" w:author="Donovan Goode" w:date="2018-11-09T10:04:00Z"/>
                <w:rFonts w:ascii="Consolas" w:eastAsia="Times New Roman" w:hAnsi="Consolas" w:cs="Times New Roman"/>
                <w:color w:val="D4D4D4"/>
                <w:sz w:val="21"/>
                <w:szCs w:val="21"/>
              </w:rPr>
              <w:pPrChange w:id="7313" w:author="Donovan Goode" w:date="2018-11-09T10:05:00Z">
                <w:pPr>
                  <w:shd w:val="clear" w:color="auto" w:fill="1E1E1E"/>
                  <w:spacing w:line="285" w:lineRule="atLeast"/>
                </w:pPr>
              </w:pPrChange>
            </w:pPr>
            <w:del w:id="7314" w:author="Donovan Goode" w:date="2018-11-09T10:04:00Z">
              <w:r w:rsidRPr="007520B6" w:rsidDel="008B6AF4">
                <w:rPr>
                  <w:rFonts w:ascii="Consolas" w:eastAsia="Times New Roman" w:hAnsi="Consolas" w:cs="Times New Roman"/>
                  <w:color w:val="D7BA7D"/>
                  <w:sz w:val="21"/>
                  <w:szCs w:val="21"/>
                </w:rPr>
                <w:delText xml:space="preserve">    #holder4b .ff3 .row2 .description</w:delText>
              </w:r>
              <w:r w:rsidRPr="007520B6" w:rsidDel="008B6AF4">
                <w:rPr>
                  <w:rFonts w:ascii="Consolas" w:eastAsia="Times New Roman" w:hAnsi="Consolas" w:cs="Times New Roman"/>
                  <w:color w:val="D4D4D4"/>
                  <w:sz w:val="21"/>
                  <w:szCs w:val="21"/>
                </w:rPr>
                <w:delText xml:space="preserve"> {}</w:delText>
              </w:r>
            </w:del>
          </w:p>
          <w:p w14:paraId="0AF7D6B4" w14:textId="77777777" w:rsidR="00ED1509" w:rsidRPr="007520B6" w:rsidDel="008B6AF4" w:rsidRDefault="00ED1509">
            <w:pPr>
              <w:pStyle w:val="Heading1Numbered"/>
              <w:rPr>
                <w:del w:id="7315" w:author="Donovan Goode" w:date="2018-11-09T10:04:00Z"/>
                <w:rFonts w:ascii="Consolas" w:eastAsia="Times New Roman" w:hAnsi="Consolas" w:cs="Times New Roman"/>
                <w:color w:val="D4D4D4"/>
                <w:sz w:val="21"/>
                <w:szCs w:val="21"/>
              </w:rPr>
              <w:pPrChange w:id="7316" w:author="Donovan Goode" w:date="2018-11-09T10:05:00Z">
                <w:pPr>
                  <w:shd w:val="clear" w:color="auto" w:fill="1E1E1E"/>
                  <w:spacing w:line="285" w:lineRule="atLeast"/>
                </w:pPr>
              </w:pPrChange>
            </w:pPr>
          </w:p>
          <w:p w14:paraId="60F461B9" w14:textId="77777777" w:rsidR="00ED1509" w:rsidRPr="007520B6" w:rsidDel="008B6AF4" w:rsidRDefault="00ED1509">
            <w:pPr>
              <w:pStyle w:val="Heading1Numbered"/>
              <w:rPr>
                <w:del w:id="7317" w:author="Donovan Goode" w:date="2018-11-09T10:04:00Z"/>
                <w:rFonts w:ascii="Consolas" w:eastAsia="Times New Roman" w:hAnsi="Consolas" w:cs="Times New Roman"/>
                <w:color w:val="D4D4D4"/>
                <w:sz w:val="21"/>
                <w:szCs w:val="21"/>
              </w:rPr>
              <w:pPrChange w:id="7318" w:author="Donovan Goode" w:date="2018-11-09T10:05:00Z">
                <w:pPr>
                  <w:shd w:val="clear" w:color="auto" w:fill="1E1E1E"/>
                  <w:spacing w:line="285" w:lineRule="atLeast"/>
                </w:pPr>
              </w:pPrChange>
            </w:pPr>
            <w:del w:id="73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.row4 .number,</w:delText>
              </w:r>
            </w:del>
          </w:p>
          <w:p w14:paraId="1A55E81A" w14:textId="77777777" w:rsidR="00ED1509" w:rsidRPr="007520B6" w:rsidDel="008B6AF4" w:rsidRDefault="00ED1509">
            <w:pPr>
              <w:pStyle w:val="Heading1Numbered"/>
              <w:rPr>
                <w:del w:id="7320" w:author="Donovan Goode" w:date="2018-11-09T10:04:00Z"/>
                <w:rFonts w:ascii="Consolas" w:eastAsia="Times New Roman" w:hAnsi="Consolas" w:cs="Times New Roman"/>
                <w:color w:val="D4D4D4"/>
                <w:sz w:val="21"/>
                <w:szCs w:val="21"/>
              </w:rPr>
              <w:pPrChange w:id="7321" w:author="Donovan Goode" w:date="2018-11-09T10:05:00Z">
                <w:pPr>
                  <w:shd w:val="clear" w:color="auto" w:fill="1E1E1E"/>
                  <w:spacing w:line="285" w:lineRule="atLeast"/>
                </w:pPr>
              </w:pPrChange>
            </w:pPr>
            <w:del w:id="7322" w:author="Donovan Goode" w:date="2018-11-09T10:04:00Z">
              <w:r w:rsidRPr="007520B6" w:rsidDel="008B6AF4">
                <w:rPr>
                  <w:rFonts w:ascii="Consolas" w:eastAsia="Times New Roman" w:hAnsi="Consolas" w:cs="Times New Roman"/>
                  <w:color w:val="D7BA7D"/>
                  <w:sz w:val="21"/>
                  <w:szCs w:val="21"/>
                </w:rPr>
                <w:delText xml:space="preserve">    #holder4b .ff3 .row4 .number</w:delText>
              </w:r>
              <w:r w:rsidRPr="007520B6" w:rsidDel="008B6AF4">
                <w:rPr>
                  <w:rFonts w:ascii="Consolas" w:eastAsia="Times New Roman" w:hAnsi="Consolas" w:cs="Times New Roman"/>
                  <w:color w:val="D4D4D4"/>
                  <w:sz w:val="21"/>
                  <w:szCs w:val="21"/>
                </w:rPr>
                <w:delText xml:space="preserve"> {</w:delText>
              </w:r>
            </w:del>
          </w:p>
          <w:p w14:paraId="6CB5E484" w14:textId="77777777" w:rsidR="00ED1509" w:rsidRPr="007520B6" w:rsidDel="008B6AF4" w:rsidRDefault="00ED1509">
            <w:pPr>
              <w:pStyle w:val="Heading1Numbered"/>
              <w:rPr>
                <w:del w:id="7323" w:author="Donovan Goode" w:date="2018-11-09T10:04:00Z"/>
                <w:rFonts w:ascii="Consolas" w:eastAsia="Times New Roman" w:hAnsi="Consolas" w:cs="Times New Roman"/>
                <w:color w:val="D4D4D4"/>
                <w:sz w:val="21"/>
                <w:szCs w:val="21"/>
              </w:rPr>
              <w:pPrChange w:id="7324" w:author="Donovan Goode" w:date="2018-11-09T10:05:00Z">
                <w:pPr>
                  <w:shd w:val="clear" w:color="auto" w:fill="1E1E1E"/>
                  <w:spacing w:line="285" w:lineRule="atLeast"/>
                </w:pPr>
              </w:pPrChange>
            </w:pPr>
            <w:del w:id="732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293px</w:delText>
              </w:r>
              <w:r w:rsidRPr="007520B6" w:rsidDel="008B6AF4">
                <w:rPr>
                  <w:rFonts w:ascii="Consolas" w:eastAsia="Times New Roman" w:hAnsi="Consolas" w:cs="Times New Roman"/>
                  <w:color w:val="D4D4D4"/>
                  <w:sz w:val="21"/>
                  <w:szCs w:val="21"/>
                </w:rPr>
                <w:delText>;</w:delText>
              </w:r>
            </w:del>
          </w:p>
          <w:p w14:paraId="190C8934" w14:textId="77777777" w:rsidR="00ED1509" w:rsidRPr="007520B6" w:rsidDel="008B6AF4" w:rsidRDefault="00ED1509">
            <w:pPr>
              <w:pStyle w:val="Heading1Numbered"/>
              <w:rPr>
                <w:del w:id="7326" w:author="Donovan Goode" w:date="2018-11-09T10:04:00Z"/>
                <w:rFonts w:ascii="Consolas" w:eastAsia="Times New Roman" w:hAnsi="Consolas" w:cs="Times New Roman"/>
                <w:color w:val="D4D4D4"/>
                <w:sz w:val="21"/>
                <w:szCs w:val="21"/>
              </w:rPr>
              <w:pPrChange w:id="7327" w:author="Donovan Goode" w:date="2018-11-09T10:05:00Z">
                <w:pPr>
                  <w:shd w:val="clear" w:color="auto" w:fill="1E1E1E"/>
                  <w:spacing w:line="285" w:lineRule="atLeast"/>
                </w:pPr>
              </w:pPrChange>
            </w:pPr>
            <w:del w:id="7328" w:author="Donovan Goode" w:date="2018-11-09T10:04:00Z">
              <w:r w:rsidRPr="007520B6" w:rsidDel="008B6AF4">
                <w:rPr>
                  <w:rFonts w:ascii="Consolas" w:eastAsia="Times New Roman" w:hAnsi="Consolas" w:cs="Times New Roman"/>
                  <w:color w:val="D4D4D4"/>
                  <w:sz w:val="21"/>
                  <w:szCs w:val="21"/>
                </w:rPr>
                <w:delText xml:space="preserve">    }</w:delText>
              </w:r>
            </w:del>
          </w:p>
          <w:p w14:paraId="10F83D13" w14:textId="77777777" w:rsidR="00ED1509" w:rsidRPr="007520B6" w:rsidDel="008B6AF4" w:rsidRDefault="00ED1509">
            <w:pPr>
              <w:pStyle w:val="Heading1Numbered"/>
              <w:rPr>
                <w:del w:id="7329" w:author="Donovan Goode" w:date="2018-11-09T10:04:00Z"/>
                <w:rFonts w:ascii="Consolas" w:eastAsia="Times New Roman" w:hAnsi="Consolas" w:cs="Times New Roman"/>
                <w:color w:val="D4D4D4"/>
                <w:sz w:val="21"/>
                <w:szCs w:val="21"/>
              </w:rPr>
              <w:pPrChange w:id="7330" w:author="Donovan Goode" w:date="2018-11-09T10:05:00Z">
                <w:pPr>
                  <w:shd w:val="clear" w:color="auto" w:fill="1E1E1E"/>
                  <w:spacing w:line="285" w:lineRule="atLeast"/>
                </w:pPr>
              </w:pPrChange>
            </w:pPr>
          </w:p>
          <w:p w14:paraId="1E4BC9B0" w14:textId="77777777" w:rsidR="00ED1509" w:rsidRPr="007520B6" w:rsidDel="008B6AF4" w:rsidRDefault="00ED1509">
            <w:pPr>
              <w:pStyle w:val="Heading1Numbered"/>
              <w:rPr>
                <w:del w:id="7331" w:author="Donovan Goode" w:date="2018-11-09T10:04:00Z"/>
                <w:rFonts w:ascii="Consolas" w:eastAsia="Times New Roman" w:hAnsi="Consolas" w:cs="Times New Roman"/>
                <w:color w:val="D4D4D4"/>
                <w:sz w:val="21"/>
                <w:szCs w:val="21"/>
              </w:rPr>
              <w:pPrChange w:id="7332" w:author="Donovan Goode" w:date="2018-11-09T10:05:00Z">
                <w:pPr>
                  <w:shd w:val="clear" w:color="auto" w:fill="1E1E1E"/>
                  <w:spacing w:line="285" w:lineRule="atLeast"/>
                </w:pPr>
              </w:pPrChange>
            </w:pPr>
            <w:del w:id="73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.ff3 .row4 .description,</w:delText>
              </w:r>
            </w:del>
          </w:p>
          <w:p w14:paraId="5C8518DD" w14:textId="77777777" w:rsidR="00ED1509" w:rsidRPr="007520B6" w:rsidDel="008B6AF4" w:rsidRDefault="00ED1509">
            <w:pPr>
              <w:pStyle w:val="Heading1Numbered"/>
              <w:rPr>
                <w:del w:id="7334" w:author="Donovan Goode" w:date="2018-11-09T10:04:00Z"/>
                <w:rFonts w:ascii="Consolas" w:eastAsia="Times New Roman" w:hAnsi="Consolas" w:cs="Times New Roman"/>
                <w:color w:val="D4D4D4"/>
                <w:sz w:val="21"/>
                <w:szCs w:val="21"/>
              </w:rPr>
              <w:pPrChange w:id="7335" w:author="Donovan Goode" w:date="2018-11-09T10:05:00Z">
                <w:pPr>
                  <w:shd w:val="clear" w:color="auto" w:fill="1E1E1E"/>
                  <w:spacing w:line="285" w:lineRule="atLeast"/>
                </w:pPr>
              </w:pPrChange>
            </w:pPr>
            <w:del w:id="7336" w:author="Donovan Goode" w:date="2018-11-09T10:04:00Z">
              <w:r w:rsidRPr="007520B6" w:rsidDel="008B6AF4">
                <w:rPr>
                  <w:rFonts w:ascii="Consolas" w:eastAsia="Times New Roman" w:hAnsi="Consolas" w:cs="Times New Roman"/>
                  <w:color w:val="D7BA7D"/>
                  <w:sz w:val="21"/>
                  <w:szCs w:val="21"/>
                </w:rPr>
                <w:delText xml:space="preserve">    #holder4b .ff3 .row4 .description</w:delText>
              </w:r>
              <w:r w:rsidRPr="007520B6" w:rsidDel="008B6AF4">
                <w:rPr>
                  <w:rFonts w:ascii="Consolas" w:eastAsia="Times New Roman" w:hAnsi="Consolas" w:cs="Times New Roman"/>
                  <w:color w:val="D4D4D4"/>
                  <w:sz w:val="21"/>
                  <w:szCs w:val="21"/>
                </w:rPr>
                <w:delText xml:space="preserve"> {</w:delText>
              </w:r>
            </w:del>
          </w:p>
          <w:p w14:paraId="7917AB67" w14:textId="77777777" w:rsidR="00ED1509" w:rsidRPr="007520B6" w:rsidDel="008B6AF4" w:rsidRDefault="00ED1509">
            <w:pPr>
              <w:pStyle w:val="Heading1Numbered"/>
              <w:rPr>
                <w:del w:id="7337" w:author="Donovan Goode" w:date="2018-11-09T10:04:00Z"/>
                <w:rFonts w:ascii="Consolas" w:eastAsia="Times New Roman" w:hAnsi="Consolas" w:cs="Times New Roman"/>
                <w:color w:val="D4D4D4"/>
                <w:sz w:val="21"/>
                <w:szCs w:val="21"/>
              </w:rPr>
              <w:pPrChange w:id="7338" w:author="Donovan Goode" w:date="2018-11-09T10:05:00Z">
                <w:pPr>
                  <w:shd w:val="clear" w:color="auto" w:fill="1E1E1E"/>
                  <w:spacing w:line="285" w:lineRule="atLeast"/>
                </w:pPr>
              </w:pPrChange>
            </w:pPr>
            <w:del w:id="73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223px</w:delText>
              </w:r>
              <w:r w:rsidRPr="007520B6" w:rsidDel="008B6AF4">
                <w:rPr>
                  <w:rFonts w:ascii="Consolas" w:eastAsia="Times New Roman" w:hAnsi="Consolas" w:cs="Times New Roman"/>
                  <w:color w:val="D4D4D4"/>
                  <w:sz w:val="21"/>
                  <w:szCs w:val="21"/>
                </w:rPr>
                <w:delText>;</w:delText>
              </w:r>
            </w:del>
          </w:p>
          <w:p w14:paraId="1C177572" w14:textId="77777777" w:rsidR="00ED1509" w:rsidRPr="007520B6" w:rsidDel="008B6AF4" w:rsidRDefault="00ED1509">
            <w:pPr>
              <w:pStyle w:val="Heading1Numbered"/>
              <w:rPr>
                <w:del w:id="7340" w:author="Donovan Goode" w:date="2018-11-09T10:04:00Z"/>
                <w:rFonts w:ascii="Consolas" w:eastAsia="Times New Roman" w:hAnsi="Consolas" w:cs="Times New Roman"/>
                <w:color w:val="D4D4D4"/>
                <w:sz w:val="21"/>
                <w:szCs w:val="21"/>
              </w:rPr>
              <w:pPrChange w:id="7341" w:author="Donovan Goode" w:date="2018-11-09T10:05:00Z">
                <w:pPr>
                  <w:shd w:val="clear" w:color="auto" w:fill="1E1E1E"/>
                  <w:spacing w:line="285" w:lineRule="atLeast"/>
                </w:pPr>
              </w:pPrChange>
            </w:pPr>
            <w:del w:id="7342" w:author="Donovan Goode" w:date="2018-11-09T10:04:00Z">
              <w:r w:rsidRPr="007520B6" w:rsidDel="008B6AF4">
                <w:rPr>
                  <w:rFonts w:ascii="Consolas" w:eastAsia="Times New Roman" w:hAnsi="Consolas" w:cs="Times New Roman"/>
                  <w:color w:val="D4D4D4"/>
                  <w:sz w:val="21"/>
                  <w:szCs w:val="21"/>
                </w:rPr>
                <w:delText xml:space="preserve">    }</w:delText>
              </w:r>
            </w:del>
          </w:p>
          <w:p w14:paraId="4B0166F6" w14:textId="77777777" w:rsidR="00ED1509" w:rsidRPr="007520B6" w:rsidDel="008B6AF4" w:rsidRDefault="00ED1509">
            <w:pPr>
              <w:pStyle w:val="Heading1Numbered"/>
              <w:rPr>
                <w:del w:id="7343" w:author="Donovan Goode" w:date="2018-11-09T10:04:00Z"/>
                <w:rFonts w:ascii="Consolas" w:eastAsia="Times New Roman" w:hAnsi="Consolas" w:cs="Times New Roman"/>
                <w:color w:val="D4D4D4"/>
                <w:sz w:val="21"/>
                <w:szCs w:val="21"/>
              </w:rPr>
              <w:pPrChange w:id="7344" w:author="Donovan Goode" w:date="2018-11-09T10:05:00Z">
                <w:pPr>
                  <w:shd w:val="clear" w:color="auto" w:fill="1E1E1E"/>
                  <w:spacing w:line="285" w:lineRule="atLeast"/>
                </w:pPr>
              </w:pPrChange>
            </w:pPr>
          </w:p>
          <w:p w14:paraId="0FD7CF53" w14:textId="77777777" w:rsidR="00ED1509" w:rsidRPr="007520B6" w:rsidDel="008B6AF4" w:rsidRDefault="00ED1509">
            <w:pPr>
              <w:pStyle w:val="Heading1Numbered"/>
              <w:rPr>
                <w:del w:id="7345" w:author="Donovan Goode" w:date="2018-11-09T10:04:00Z"/>
                <w:rFonts w:ascii="Consolas" w:eastAsia="Times New Roman" w:hAnsi="Consolas" w:cs="Times New Roman"/>
                <w:color w:val="D4D4D4"/>
                <w:sz w:val="21"/>
                <w:szCs w:val="21"/>
              </w:rPr>
              <w:pPrChange w:id="7346" w:author="Donovan Goode" w:date="2018-11-09T10:05:00Z">
                <w:pPr>
                  <w:shd w:val="clear" w:color="auto" w:fill="1E1E1E"/>
                  <w:spacing w:line="285" w:lineRule="atLeast"/>
                </w:pPr>
              </w:pPrChange>
            </w:pPr>
            <w:del w:id="73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 .number,</w:delText>
              </w:r>
            </w:del>
          </w:p>
          <w:p w14:paraId="65396277" w14:textId="77777777" w:rsidR="00ED1509" w:rsidRPr="007520B6" w:rsidDel="008B6AF4" w:rsidRDefault="00ED1509">
            <w:pPr>
              <w:pStyle w:val="Heading1Numbered"/>
              <w:rPr>
                <w:del w:id="7348" w:author="Donovan Goode" w:date="2018-11-09T10:04:00Z"/>
                <w:rFonts w:ascii="Consolas" w:eastAsia="Times New Roman" w:hAnsi="Consolas" w:cs="Times New Roman"/>
                <w:color w:val="D4D4D4"/>
                <w:sz w:val="21"/>
                <w:szCs w:val="21"/>
              </w:rPr>
              <w:pPrChange w:id="7349" w:author="Donovan Goode" w:date="2018-11-09T10:05:00Z">
                <w:pPr>
                  <w:shd w:val="clear" w:color="auto" w:fill="1E1E1E"/>
                  <w:spacing w:line="285" w:lineRule="atLeast"/>
                </w:pPr>
              </w:pPrChange>
            </w:pPr>
            <w:del w:id="7350" w:author="Donovan Goode" w:date="2018-11-09T10:04:00Z">
              <w:r w:rsidRPr="007520B6" w:rsidDel="008B6AF4">
                <w:rPr>
                  <w:rFonts w:ascii="Consolas" w:eastAsia="Times New Roman" w:hAnsi="Consolas" w:cs="Times New Roman"/>
                  <w:color w:val="D7BA7D"/>
                  <w:sz w:val="21"/>
                  <w:szCs w:val="21"/>
                </w:rPr>
                <w:delText xml:space="preserve">    #holder4b .ff .number</w:delText>
              </w:r>
              <w:r w:rsidRPr="007520B6" w:rsidDel="008B6AF4">
                <w:rPr>
                  <w:rFonts w:ascii="Consolas" w:eastAsia="Times New Roman" w:hAnsi="Consolas" w:cs="Times New Roman"/>
                  <w:color w:val="D4D4D4"/>
                  <w:sz w:val="21"/>
                  <w:szCs w:val="21"/>
                </w:rPr>
                <w:delText xml:space="preserve"> {</w:delText>
              </w:r>
            </w:del>
          </w:p>
          <w:p w14:paraId="65835BBA" w14:textId="77777777" w:rsidR="00ED1509" w:rsidRPr="007520B6" w:rsidDel="008B6AF4" w:rsidRDefault="00ED1509">
            <w:pPr>
              <w:pStyle w:val="Heading1Numbered"/>
              <w:rPr>
                <w:del w:id="7351" w:author="Donovan Goode" w:date="2018-11-09T10:04:00Z"/>
                <w:rFonts w:ascii="Consolas" w:eastAsia="Times New Roman" w:hAnsi="Consolas" w:cs="Times New Roman"/>
                <w:color w:val="D4D4D4"/>
                <w:sz w:val="21"/>
                <w:szCs w:val="21"/>
              </w:rPr>
              <w:pPrChange w:id="7352" w:author="Donovan Goode" w:date="2018-11-09T10:05:00Z">
                <w:pPr>
                  <w:shd w:val="clear" w:color="auto" w:fill="1E1E1E"/>
                  <w:spacing w:line="285" w:lineRule="atLeast"/>
                </w:pPr>
              </w:pPrChange>
            </w:pPr>
            <w:del w:id="73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262px</w:delText>
              </w:r>
              <w:r w:rsidRPr="007520B6" w:rsidDel="008B6AF4">
                <w:rPr>
                  <w:rFonts w:ascii="Consolas" w:eastAsia="Times New Roman" w:hAnsi="Consolas" w:cs="Times New Roman"/>
                  <w:color w:val="D4D4D4"/>
                  <w:sz w:val="21"/>
                  <w:szCs w:val="21"/>
                </w:rPr>
                <w:delText>;</w:delText>
              </w:r>
            </w:del>
          </w:p>
          <w:p w14:paraId="7B62C901" w14:textId="77777777" w:rsidR="00ED1509" w:rsidRPr="007520B6" w:rsidDel="008B6AF4" w:rsidRDefault="00ED1509">
            <w:pPr>
              <w:pStyle w:val="Heading1Numbered"/>
              <w:rPr>
                <w:del w:id="7354" w:author="Donovan Goode" w:date="2018-11-09T10:04:00Z"/>
                <w:rFonts w:ascii="Consolas" w:eastAsia="Times New Roman" w:hAnsi="Consolas" w:cs="Times New Roman"/>
                <w:color w:val="D4D4D4"/>
                <w:sz w:val="21"/>
                <w:szCs w:val="21"/>
              </w:rPr>
              <w:pPrChange w:id="7355" w:author="Donovan Goode" w:date="2018-11-09T10:05:00Z">
                <w:pPr>
                  <w:shd w:val="clear" w:color="auto" w:fill="1E1E1E"/>
                  <w:spacing w:line="285" w:lineRule="atLeast"/>
                </w:pPr>
              </w:pPrChange>
            </w:pPr>
            <w:del w:id="7356" w:author="Donovan Goode" w:date="2018-11-09T10:04:00Z">
              <w:r w:rsidRPr="007520B6" w:rsidDel="008B6AF4">
                <w:rPr>
                  <w:rFonts w:ascii="Consolas" w:eastAsia="Times New Roman" w:hAnsi="Consolas" w:cs="Times New Roman"/>
                  <w:color w:val="D4D4D4"/>
                  <w:sz w:val="21"/>
                  <w:szCs w:val="21"/>
                </w:rPr>
                <w:delText xml:space="preserve">    }</w:delText>
              </w:r>
            </w:del>
          </w:p>
          <w:p w14:paraId="17C634C9" w14:textId="77777777" w:rsidR="00ED1509" w:rsidRPr="007520B6" w:rsidDel="008B6AF4" w:rsidRDefault="00ED1509">
            <w:pPr>
              <w:pStyle w:val="Heading1Numbered"/>
              <w:rPr>
                <w:del w:id="7357" w:author="Donovan Goode" w:date="2018-11-09T10:04:00Z"/>
                <w:rFonts w:ascii="Consolas" w:eastAsia="Times New Roman" w:hAnsi="Consolas" w:cs="Times New Roman"/>
                <w:color w:val="D4D4D4"/>
                <w:sz w:val="21"/>
                <w:szCs w:val="21"/>
              </w:rPr>
              <w:pPrChange w:id="7358" w:author="Donovan Goode" w:date="2018-11-09T10:05:00Z">
                <w:pPr>
                  <w:shd w:val="clear" w:color="auto" w:fill="1E1E1E"/>
                  <w:spacing w:line="285" w:lineRule="atLeast"/>
                </w:pPr>
              </w:pPrChange>
            </w:pPr>
          </w:p>
          <w:p w14:paraId="29E3BB98" w14:textId="77777777" w:rsidR="00ED1509" w:rsidRPr="007520B6" w:rsidDel="008B6AF4" w:rsidRDefault="00ED1509">
            <w:pPr>
              <w:pStyle w:val="Heading1Numbered"/>
              <w:rPr>
                <w:del w:id="7359" w:author="Donovan Goode" w:date="2018-11-09T10:04:00Z"/>
                <w:rFonts w:ascii="Consolas" w:eastAsia="Times New Roman" w:hAnsi="Consolas" w:cs="Times New Roman"/>
                <w:color w:val="D4D4D4"/>
                <w:sz w:val="21"/>
                <w:szCs w:val="21"/>
              </w:rPr>
              <w:pPrChange w:id="7360" w:author="Donovan Goode" w:date="2018-11-09T10:05:00Z">
                <w:pPr>
                  <w:shd w:val="clear" w:color="auto" w:fill="1E1E1E"/>
                  <w:spacing w:line="285" w:lineRule="atLeast"/>
                </w:pPr>
              </w:pPrChange>
            </w:pPr>
            <w:del w:id="73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#holder4 .ff4 .number,</w:delText>
              </w:r>
            </w:del>
          </w:p>
          <w:p w14:paraId="20A06F04" w14:textId="77777777" w:rsidR="00ED1509" w:rsidRPr="007520B6" w:rsidDel="008B6AF4" w:rsidRDefault="00ED1509">
            <w:pPr>
              <w:pStyle w:val="Heading1Numbered"/>
              <w:rPr>
                <w:del w:id="7362" w:author="Donovan Goode" w:date="2018-11-09T10:04:00Z"/>
                <w:rFonts w:ascii="Consolas" w:eastAsia="Times New Roman" w:hAnsi="Consolas" w:cs="Times New Roman"/>
                <w:color w:val="D4D4D4"/>
                <w:sz w:val="21"/>
                <w:szCs w:val="21"/>
              </w:rPr>
              <w:pPrChange w:id="7363" w:author="Donovan Goode" w:date="2018-11-09T10:05:00Z">
                <w:pPr>
                  <w:shd w:val="clear" w:color="auto" w:fill="1E1E1E"/>
                  <w:spacing w:line="285" w:lineRule="atLeast"/>
                </w:pPr>
              </w:pPrChange>
            </w:pPr>
            <w:del w:id="7364" w:author="Donovan Goode" w:date="2018-11-09T10:04:00Z">
              <w:r w:rsidRPr="007520B6" w:rsidDel="008B6AF4">
                <w:rPr>
                  <w:rFonts w:ascii="Consolas" w:eastAsia="Times New Roman" w:hAnsi="Consolas" w:cs="Times New Roman"/>
                  <w:color w:val="D7BA7D"/>
                  <w:sz w:val="21"/>
                  <w:szCs w:val="21"/>
                </w:rPr>
                <w:delText xml:space="preserve">    #holder4b .ff4 .number</w:delText>
              </w:r>
              <w:r w:rsidRPr="007520B6" w:rsidDel="008B6AF4">
                <w:rPr>
                  <w:rFonts w:ascii="Consolas" w:eastAsia="Times New Roman" w:hAnsi="Consolas" w:cs="Times New Roman"/>
                  <w:color w:val="D4D4D4"/>
                  <w:sz w:val="21"/>
                  <w:szCs w:val="21"/>
                </w:rPr>
                <w:delText xml:space="preserve"> {</w:delText>
              </w:r>
            </w:del>
          </w:p>
          <w:p w14:paraId="45CFBA27" w14:textId="77777777" w:rsidR="00ED1509" w:rsidRPr="007520B6" w:rsidDel="008B6AF4" w:rsidRDefault="00ED1509">
            <w:pPr>
              <w:pStyle w:val="Heading1Numbered"/>
              <w:rPr>
                <w:del w:id="7365" w:author="Donovan Goode" w:date="2018-11-09T10:04:00Z"/>
                <w:rFonts w:ascii="Consolas" w:eastAsia="Times New Roman" w:hAnsi="Consolas" w:cs="Times New Roman"/>
                <w:color w:val="D4D4D4"/>
                <w:sz w:val="21"/>
                <w:szCs w:val="21"/>
              </w:rPr>
              <w:pPrChange w:id="7366" w:author="Donovan Goode" w:date="2018-11-09T10:05:00Z">
                <w:pPr>
                  <w:shd w:val="clear" w:color="auto" w:fill="1E1E1E"/>
                  <w:spacing w:line="285" w:lineRule="atLeast"/>
                </w:pPr>
              </w:pPrChange>
            </w:pPr>
            <w:del w:id="73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310px</w:delText>
              </w:r>
              <w:r w:rsidRPr="007520B6" w:rsidDel="008B6AF4">
                <w:rPr>
                  <w:rFonts w:ascii="Consolas" w:eastAsia="Times New Roman" w:hAnsi="Consolas" w:cs="Times New Roman"/>
                  <w:color w:val="D4D4D4"/>
                  <w:sz w:val="21"/>
                  <w:szCs w:val="21"/>
                </w:rPr>
                <w:delText>;</w:delText>
              </w:r>
            </w:del>
          </w:p>
          <w:p w14:paraId="4D2551DE" w14:textId="77777777" w:rsidR="00ED1509" w:rsidRPr="007520B6" w:rsidDel="008B6AF4" w:rsidRDefault="00ED1509">
            <w:pPr>
              <w:pStyle w:val="Heading1Numbered"/>
              <w:rPr>
                <w:del w:id="7368" w:author="Donovan Goode" w:date="2018-11-09T10:04:00Z"/>
                <w:rFonts w:ascii="Consolas" w:eastAsia="Times New Roman" w:hAnsi="Consolas" w:cs="Times New Roman"/>
                <w:color w:val="D4D4D4"/>
                <w:sz w:val="21"/>
                <w:szCs w:val="21"/>
              </w:rPr>
              <w:pPrChange w:id="7369" w:author="Donovan Goode" w:date="2018-11-09T10:05:00Z">
                <w:pPr>
                  <w:shd w:val="clear" w:color="auto" w:fill="1E1E1E"/>
                  <w:spacing w:line="285" w:lineRule="atLeast"/>
                </w:pPr>
              </w:pPrChange>
            </w:pPr>
            <w:del w:id="7370" w:author="Donovan Goode" w:date="2018-11-09T10:04:00Z">
              <w:r w:rsidRPr="007520B6" w:rsidDel="008B6AF4">
                <w:rPr>
                  <w:rFonts w:ascii="Consolas" w:eastAsia="Times New Roman" w:hAnsi="Consolas" w:cs="Times New Roman"/>
                  <w:color w:val="D4D4D4"/>
                  <w:sz w:val="21"/>
                  <w:szCs w:val="21"/>
                </w:rPr>
                <w:delText xml:space="preserve">    }</w:delText>
              </w:r>
            </w:del>
          </w:p>
          <w:p w14:paraId="2BC29A7A" w14:textId="77777777" w:rsidR="00ED1509" w:rsidRPr="007520B6" w:rsidDel="008B6AF4" w:rsidRDefault="00ED1509">
            <w:pPr>
              <w:pStyle w:val="Heading1Numbered"/>
              <w:rPr>
                <w:del w:id="7371" w:author="Donovan Goode" w:date="2018-11-09T10:04:00Z"/>
                <w:rFonts w:ascii="Consolas" w:eastAsia="Times New Roman" w:hAnsi="Consolas" w:cs="Times New Roman"/>
                <w:color w:val="D4D4D4"/>
                <w:sz w:val="21"/>
                <w:szCs w:val="21"/>
              </w:rPr>
              <w:pPrChange w:id="7372" w:author="Donovan Goode" w:date="2018-11-09T10:05:00Z">
                <w:pPr>
                  <w:shd w:val="clear" w:color="auto" w:fill="1E1E1E"/>
                  <w:spacing w:after="240" w:line="285" w:lineRule="atLeast"/>
                </w:pPr>
              </w:pPrChange>
            </w:pPr>
          </w:p>
          <w:p w14:paraId="63ACF237" w14:textId="77777777" w:rsidR="00ED1509" w:rsidRPr="007520B6" w:rsidDel="008B6AF4" w:rsidRDefault="00ED1509">
            <w:pPr>
              <w:pStyle w:val="Heading1Numbered"/>
              <w:rPr>
                <w:del w:id="7373" w:author="Donovan Goode" w:date="2018-11-09T10:04:00Z"/>
                <w:rFonts w:ascii="Consolas" w:eastAsia="Times New Roman" w:hAnsi="Consolas" w:cs="Times New Roman"/>
                <w:color w:val="D4D4D4"/>
                <w:sz w:val="21"/>
                <w:szCs w:val="21"/>
              </w:rPr>
              <w:pPrChange w:id="7374" w:author="Donovan Goode" w:date="2018-11-09T10:05:00Z">
                <w:pPr>
                  <w:shd w:val="clear" w:color="auto" w:fill="1E1E1E"/>
                  <w:spacing w:line="285" w:lineRule="atLeast"/>
                </w:pPr>
              </w:pPrChange>
            </w:pPr>
            <w:del w:id="73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w:delText>
              </w:r>
              <w:r w:rsidRPr="007520B6" w:rsidDel="008B6AF4">
                <w:rPr>
                  <w:rFonts w:ascii="Consolas" w:eastAsia="Times New Roman" w:hAnsi="Consolas" w:cs="Times New Roman"/>
                  <w:color w:val="D4D4D4"/>
                  <w:sz w:val="21"/>
                  <w:szCs w:val="21"/>
                </w:rPr>
                <w:delText xml:space="preserve"> {</w:delText>
              </w:r>
            </w:del>
          </w:p>
          <w:p w14:paraId="7CD51526" w14:textId="77777777" w:rsidR="00ED1509" w:rsidRPr="007520B6" w:rsidDel="008B6AF4" w:rsidRDefault="00ED1509">
            <w:pPr>
              <w:pStyle w:val="Heading1Numbered"/>
              <w:rPr>
                <w:del w:id="7376" w:author="Donovan Goode" w:date="2018-11-09T10:04:00Z"/>
                <w:rFonts w:ascii="Consolas" w:eastAsia="Times New Roman" w:hAnsi="Consolas" w:cs="Times New Roman"/>
                <w:color w:val="D4D4D4"/>
                <w:sz w:val="21"/>
                <w:szCs w:val="21"/>
              </w:rPr>
              <w:pPrChange w:id="7377" w:author="Donovan Goode" w:date="2018-11-09T10:05:00Z">
                <w:pPr>
                  <w:shd w:val="clear" w:color="auto" w:fill="1E1E1E"/>
                  <w:spacing w:line="285" w:lineRule="atLeast"/>
                </w:pPr>
              </w:pPrChange>
            </w:pPr>
            <w:del w:id="73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15994599" w14:textId="77777777" w:rsidR="00ED1509" w:rsidRPr="007520B6" w:rsidDel="008B6AF4" w:rsidRDefault="00ED1509">
            <w:pPr>
              <w:pStyle w:val="Heading1Numbered"/>
              <w:rPr>
                <w:del w:id="7379" w:author="Donovan Goode" w:date="2018-11-09T10:04:00Z"/>
                <w:rFonts w:ascii="Consolas" w:eastAsia="Times New Roman" w:hAnsi="Consolas" w:cs="Times New Roman"/>
                <w:color w:val="D4D4D4"/>
                <w:sz w:val="21"/>
                <w:szCs w:val="21"/>
              </w:rPr>
              <w:pPrChange w:id="7380" w:author="Donovan Goode" w:date="2018-11-09T10:05:00Z">
                <w:pPr>
                  <w:shd w:val="clear" w:color="auto" w:fill="1E1E1E"/>
                  <w:spacing w:line="285" w:lineRule="atLeast"/>
                </w:pPr>
              </w:pPrChange>
            </w:pPr>
            <w:del w:id="73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44px</w:delText>
              </w:r>
              <w:r w:rsidRPr="007520B6" w:rsidDel="008B6AF4">
                <w:rPr>
                  <w:rFonts w:ascii="Consolas" w:eastAsia="Times New Roman" w:hAnsi="Consolas" w:cs="Times New Roman"/>
                  <w:color w:val="D4D4D4"/>
                  <w:sz w:val="21"/>
                  <w:szCs w:val="21"/>
                </w:rPr>
                <w:delText>;</w:delText>
              </w:r>
            </w:del>
          </w:p>
          <w:p w14:paraId="340FBC8C" w14:textId="77777777" w:rsidR="00ED1509" w:rsidRPr="007520B6" w:rsidDel="008B6AF4" w:rsidRDefault="00ED1509">
            <w:pPr>
              <w:pStyle w:val="Heading1Numbered"/>
              <w:rPr>
                <w:del w:id="7382" w:author="Donovan Goode" w:date="2018-11-09T10:04:00Z"/>
                <w:rFonts w:ascii="Consolas" w:eastAsia="Times New Roman" w:hAnsi="Consolas" w:cs="Times New Roman"/>
                <w:color w:val="D4D4D4"/>
                <w:sz w:val="21"/>
                <w:szCs w:val="21"/>
              </w:rPr>
              <w:pPrChange w:id="7383" w:author="Donovan Goode" w:date="2018-11-09T10:05:00Z">
                <w:pPr>
                  <w:shd w:val="clear" w:color="auto" w:fill="1E1E1E"/>
                  <w:spacing w:line="285" w:lineRule="atLeast"/>
                </w:pPr>
              </w:pPrChange>
            </w:pPr>
            <w:del w:id="73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AC12904" w14:textId="77777777" w:rsidR="00ED1509" w:rsidRPr="007520B6" w:rsidDel="008B6AF4" w:rsidRDefault="00ED1509">
            <w:pPr>
              <w:pStyle w:val="Heading1Numbered"/>
              <w:rPr>
                <w:del w:id="7385" w:author="Donovan Goode" w:date="2018-11-09T10:04:00Z"/>
                <w:rFonts w:ascii="Consolas" w:eastAsia="Times New Roman" w:hAnsi="Consolas" w:cs="Times New Roman"/>
                <w:color w:val="D4D4D4"/>
                <w:sz w:val="21"/>
                <w:szCs w:val="21"/>
              </w:rPr>
              <w:pPrChange w:id="7386" w:author="Donovan Goode" w:date="2018-11-09T10:05:00Z">
                <w:pPr>
                  <w:shd w:val="clear" w:color="auto" w:fill="1E1E1E"/>
                  <w:spacing w:line="285" w:lineRule="atLeast"/>
                </w:pPr>
              </w:pPrChange>
            </w:pPr>
            <w:del w:id="73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3F4F5658" w14:textId="77777777" w:rsidR="00ED1509" w:rsidRPr="007520B6" w:rsidDel="008B6AF4" w:rsidRDefault="00ED1509">
            <w:pPr>
              <w:pStyle w:val="Heading1Numbered"/>
              <w:rPr>
                <w:del w:id="7388" w:author="Donovan Goode" w:date="2018-11-09T10:04:00Z"/>
                <w:rFonts w:ascii="Consolas" w:eastAsia="Times New Roman" w:hAnsi="Consolas" w:cs="Times New Roman"/>
                <w:color w:val="D4D4D4"/>
                <w:sz w:val="21"/>
                <w:szCs w:val="21"/>
              </w:rPr>
              <w:pPrChange w:id="7389" w:author="Donovan Goode" w:date="2018-11-09T10:05:00Z">
                <w:pPr>
                  <w:shd w:val="clear" w:color="auto" w:fill="1E1E1E"/>
                  <w:spacing w:line="285" w:lineRule="atLeast"/>
                </w:pPr>
              </w:pPrChange>
            </w:pPr>
            <w:del w:id="73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229px</w:delText>
              </w:r>
              <w:r w:rsidRPr="007520B6" w:rsidDel="008B6AF4">
                <w:rPr>
                  <w:rFonts w:ascii="Consolas" w:eastAsia="Times New Roman" w:hAnsi="Consolas" w:cs="Times New Roman"/>
                  <w:color w:val="D4D4D4"/>
                  <w:sz w:val="21"/>
                  <w:szCs w:val="21"/>
                </w:rPr>
                <w:delText>;</w:delText>
              </w:r>
            </w:del>
          </w:p>
          <w:p w14:paraId="61B04A47" w14:textId="77777777" w:rsidR="00ED1509" w:rsidRPr="007520B6" w:rsidDel="008B6AF4" w:rsidRDefault="00ED1509">
            <w:pPr>
              <w:pStyle w:val="Heading1Numbered"/>
              <w:rPr>
                <w:del w:id="7391" w:author="Donovan Goode" w:date="2018-11-09T10:04:00Z"/>
                <w:rFonts w:ascii="Consolas" w:eastAsia="Times New Roman" w:hAnsi="Consolas" w:cs="Times New Roman"/>
                <w:color w:val="D4D4D4"/>
                <w:sz w:val="21"/>
                <w:szCs w:val="21"/>
              </w:rPr>
              <w:pPrChange w:id="7392" w:author="Donovan Goode" w:date="2018-11-09T10:05:00Z">
                <w:pPr>
                  <w:shd w:val="clear" w:color="auto" w:fill="1E1E1E"/>
                  <w:spacing w:line="285" w:lineRule="atLeast"/>
                </w:pPr>
              </w:pPrChange>
            </w:pPr>
            <w:del w:id="73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.7em</w:delText>
              </w:r>
              <w:r w:rsidRPr="007520B6" w:rsidDel="008B6AF4">
                <w:rPr>
                  <w:rFonts w:ascii="Consolas" w:eastAsia="Times New Roman" w:hAnsi="Consolas" w:cs="Times New Roman"/>
                  <w:color w:val="D4D4D4"/>
                  <w:sz w:val="21"/>
                  <w:szCs w:val="21"/>
                </w:rPr>
                <w:delText>;</w:delText>
              </w:r>
            </w:del>
          </w:p>
          <w:p w14:paraId="431E7D9A" w14:textId="77777777" w:rsidR="00ED1509" w:rsidRPr="007520B6" w:rsidDel="008B6AF4" w:rsidRDefault="00ED1509">
            <w:pPr>
              <w:pStyle w:val="Heading1Numbered"/>
              <w:rPr>
                <w:del w:id="7394" w:author="Donovan Goode" w:date="2018-11-09T10:04:00Z"/>
                <w:rFonts w:ascii="Consolas" w:eastAsia="Times New Roman" w:hAnsi="Consolas" w:cs="Times New Roman"/>
                <w:color w:val="D4D4D4"/>
                <w:sz w:val="21"/>
                <w:szCs w:val="21"/>
              </w:rPr>
              <w:pPrChange w:id="7395" w:author="Donovan Goode" w:date="2018-11-09T10:05:00Z">
                <w:pPr>
                  <w:shd w:val="clear" w:color="auto" w:fill="1E1E1E"/>
                  <w:spacing w:line="285" w:lineRule="atLeast"/>
                </w:pPr>
              </w:pPrChange>
            </w:pPr>
            <w:del w:id="73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text-transform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uppercase</w:delText>
              </w:r>
              <w:r w:rsidRPr="007520B6" w:rsidDel="008B6AF4">
                <w:rPr>
                  <w:rFonts w:ascii="Consolas" w:eastAsia="Times New Roman" w:hAnsi="Consolas" w:cs="Times New Roman"/>
                  <w:color w:val="D4D4D4"/>
                  <w:sz w:val="21"/>
                  <w:szCs w:val="21"/>
                </w:rPr>
                <w:delText>;</w:delText>
              </w:r>
            </w:del>
          </w:p>
          <w:p w14:paraId="03C567CC" w14:textId="77777777" w:rsidR="00ED1509" w:rsidRPr="007520B6" w:rsidDel="008B6AF4" w:rsidRDefault="00ED1509">
            <w:pPr>
              <w:pStyle w:val="Heading1Numbered"/>
              <w:rPr>
                <w:del w:id="7397" w:author="Donovan Goode" w:date="2018-11-09T10:04:00Z"/>
                <w:rFonts w:ascii="Consolas" w:eastAsia="Times New Roman" w:hAnsi="Consolas" w:cs="Times New Roman"/>
                <w:color w:val="D4D4D4"/>
                <w:sz w:val="21"/>
                <w:szCs w:val="21"/>
              </w:rPr>
              <w:pPrChange w:id="7398" w:author="Donovan Goode" w:date="2018-11-09T10:05:00Z">
                <w:pPr>
                  <w:shd w:val="clear" w:color="auto" w:fill="1E1E1E"/>
                  <w:spacing w:line="285" w:lineRule="atLeast"/>
                </w:pPr>
              </w:pPrChange>
            </w:pPr>
            <w:del w:id="7399" w:author="Donovan Goode" w:date="2018-11-09T10:04:00Z">
              <w:r w:rsidRPr="007520B6" w:rsidDel="008B6AF4">
                <w:rPr>
                  <w:rFonts w:ascii="Consolas" w:eastAsia="Times New Roman" w:hAnsi="Consolas" w:cs="Times New Roman"/>
                  <w:color w:val="D4D4D4"/>
                  <w:sz w:val="21"/>
                  <w:szCs w:val="21"/>
                </w:rPr>
                <w:delText xml:space="preserve">    }</w:delText>
              </w:r>
            </w:del>
          </w:p>
          <w:p w14:paraId="472BB156" w14:textId="77777777" w:rsidR="00ED1509" w:rsidRPr="007520B6" w:rsidDel="008B6AF4" w:rsidRDefault="00ED1509">
            <w:pPr>
              <w:pStyle w:val="Heading1Numbered"/>
              <w:rPr>
                <w:del w:id="7400" w:author="Donovan Goode" w:date="2018-11-09T10:04:00Z"/>
                <w:rFonts w:ascii="Consolas" w:eastAsia="Times New Roman" w:hAnsi="Consolas" w:cs="Times New Roman"/>
                <w:color w:val="D4D4D4"/>
                <w:sz w:val="21"/>
                <w:szCs w:val="21"/>
              </w:rPr>
              <w:pPrChange w:id="7401" w:author="Donovan Goode" w:date="2018-11-09T10:05:00Z">
                <w:pPr>
                  <w:shd w:val="clear" w:color="auto" w:fill="1E1E1E"/>
                  <w:spacing w:line="285" w:lineRule="atLeast"/>
                </w:pPr>
              </w:pPrChange>
            </w:pPr>
          </w:p>
          <w:p w14:paraId="723EFADE" w14:textId="77777777" w:rsidR="00ED1509" w:rsidRPr="007520B6" w:rsidDel="008B6AF4" w:rsidRDefault="00ED1509">
            <w:pPr>
              <w:pStyle w:val="Heading1Numbered"/>
              <w:rPr>
                <w:del w:id="7402" w:author="Donovan Goode" w:date="2018-11-09T10:04:00Z"/>
                <w:rFonts w:ascii="Consolas" w:eastAsia="Times New Roman" w:hAnsi="Consolas" w:cs="Times New Roman"/>
                <w:color w:val="D4D4D4"/>
                <w:sz w:val="21"/>
                <w:szCs w:val="21"/>
              </w:rPr>
              <w:pPrChange w:id="7403" w:author="Donovan Goode" w:date="2018-11-09T10:05:00Z">
                <w:pPr>
                  <w:shd w:val="clear" w:color="auto" w:fill="1E1E1E"/>
                  <w:spacing w:line="285" w:lineRule="atLeast"/>
                </w:pPr>
              </w:pPrChange>
            </w:pPr>
            <w:del w:id="74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 .title</w:delText>
              </w:r>
              <w:r w:rsidRPr="007520B6" w:rsidDel="008B6AF4">
                <w:rPr>
                  <w:rFonts w:ascii="Consolas" w:eastAsia="Times New Roman" w:hAnsi="Consolas" w:cs="Times New Roman"/>
                  <w:color w:val="D4D4D4"/>
                  <w:sz w:val="21"/>
                  <w:szCs w:val="21"/>
                </w:rPr>
                <w:delText xml:space="preserve"> {</w:delText>
              </w:r>
            </w:del>
          </w:p>
          <w:p w14:paraId="752B138D" w14:textId="77777777" w:rsidR="00ED1509" w:rsidRPr="007520B6" w:rsidDel="008B6AF4" w:rsidRDefault="00ED1509">
            <w:pPr>
              <w:pStyle w:val="Heading1Numbered"/>
              <w:rPr>
                <w:del w:id="7405" w:author="Donovan Goode" w:date="2018-11-09T10:04:00Z"/>
                <w:rFonts w:ascii="Consolas" w:eastAsia="Times New Roman" w:hAnsi="Consolas" w:cs="Times New Roman"/>
                <w:color w:val="D4D4D4"/>
                <w:sz w:val="21"/>
                <w:szCs w:val="21"/>
              </w:rPr>
              <w:pPrChange w:id="7406" w:author="Donovan Goode" w:date="2018-11-09T10:05:00Z">
                <w:pPr>
                  <w:shd w:val="clear" w:color="auto" w:fill="1E1E1E"/>
                  <w:spacing w:line="285" w:lineRule="atLeast"/>
                </w:pPr>
              </w:pPrChange>
            </w:pPr>
            <w:del w:id="74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109A00A3" w14:textId="77777777" w:rsidR="00ED1509" w:rsidRPr="007520B6" w:rsidDel="008B6AF4" w:rsidRDefault="00ED1509">
            <w:pPr>
              <w:pStyle w:val="Heading1Numbered"/>
              <w:rPr>
                <w:del w:id="7408" w:author="Donovan Goode" w:date="2018-11-09T10:04:00Z"/>
                <w:rFonts w:ascii="Consolas" w:eastAsia="Times New Roman" w:hAnsi="Consolas" w:cs="Times New Roman"/>
                <w:color w:val="D4D4D4"/>
                <w:sz w:val="21"/>
                <w:szCs w:val="21"/>
              </w:rPr>
              <w:pPrChange w:id="7409" w:author="Donovan Goode" w:date="2018-11-09T10:05:00Z">
                <w:pPr>
                  <w:shd w:val="clear" w:color="auto" w:fill="1E1E1E"/>
                  <w:spacing w:line="285" w:lineRule="atLeast"/>
                </w:pPr>
              </w:pPrChange>
            </w:pPr>
            <w:del w:id="7410" w:author="Donovan Goode" w:date="2018-11-09T10:04:00Z">
              <w:r w:rsidRPr="007520B6" w:rsidDel="008B6AF4">
                <w:rPr>
                  <w:rFonts w:ascii="Consolas" w:eastAsia="Times New Roman" w:hAnsi="Consolas" w:cs="Times New Roman"/>
                  <w:color w:val="D4D4D4"/>
                  <w:sz w:val="21"/>
                  <w:szCs w:val="21"/>
                </w:rPr>
                <w:delText xml:space="preserve">    }</w:delText>
              </w:r>
            </w:del>
          </w:p>
          <w:p w14:paraId="7F171CCA" w14:textId="77777777" w:rsidR="00ED1509" w:rsidRPr="007520B6" w:rsidDel="008B6AF4" w:rsidRDefault="00ED1509">
            <w:pPr>
              <w:pStyle w:val="Heading1Numbered"/>
              <w:rPr>
                <w:del w:id="7411" w:author="Donovan Goode" w:date="2018-11-09T10:04:00Z"/>
                <w:rFonts w:ascii="Consolas" w:eastAsia="Times New Roman" w:hAnsi="Consolas" w:cs="Times New Roman"/>
                <w:color w:val="D4D4D4"/>
                <w:sz w:val="21"/>
                <w:szCs w:val="21"/>
              </w:rPr>
              <w:pPrChange w:id="7412" w:author="Donovan Goode" w:date="2018-11-09T10:05:00Z">
                <w:pPr>
                  <w:shd w:val="clear" w:color="auto" w:fill="1E1E1E"/>
                  <w:spacing w:line="285" w:lineRule="atLeast"/>
                </w:pPr>
              </w:pPrChange>
            </w:pPr>
          </w:p>
          <w:p w14:paraId="34B87EB3" w14:textId="77777777" w:rsidR="00ED1509" w:rsidRPr="007520B6" w:rsidDel="008B6AF4" w:rsidRDefault="00ED1509">
            <w:pPr>
              <w:pStyle w:val="Heading1Numbered"/>
              <w:rPr>
                <w:del w:id="7413" w:author="Donovan Goode" w:date="2018-11-09T10:04:00Z"/>
                <w:rFonts w:ascii="Consolas" w:eastAsia="Times New Roman" w:hAnsi="Consolas" w:cs="Times New Roman"/>
                <w:color w:val="D4D4D4"/>
                <w:sz w:val="21"/>
                <w:szCs w:val="21"/>
              </w:rPr>
              <w:pPrChange w:id="7414" w:author="Donovan Goode" w:date="2018-11-09T10:05:00Z">
                <w:pPr>
                  <w:shd w:val="clear" w:color="auto" w:fill="1E1E1E"/>
                  <w:spacing w:line="285" w:lineRule="atLeast"/>
                </w:pPr>
              </w:pPrChange>
            </w:pPr>
            <w:del w:id="74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#w4b_text h2,</w:delText>
              </w:r>
            </w:del>
          </w:p>
          <w:p w14:paraId="24E162AF" w14:textId="77777777" w:rsidR="00ED1509" w:rsidRPr="007520B6" w:rsidDel="008B6AF4" w:rsidRDefault="00ED1509">
            <w:pPr>
              <w:pStyle w:val="Heading1Numbered"/>
              <w:rPr>
                <w:del w:id="7416" w:author="Donovan Goode" w:date="2018-11-09T10:04:00Z"/>
                <w:rFonts w:ascii="Consolas" w:eastAsia="Times New Roman" w:hAnsi="Consolas" w:cs="Times New Roman"/>
                <w:color w:val="D4D4D4"/>
                <w:sz w:val="21"/>
                <w:szCs w:val="21"/>
              </w:rPr>
              <w:pPrChange w:id="7417" w:author="Donovan Goode" w:date="2018-11-09T10:05:00Z">
                <w:pPr>
                  <w:shd w:val="clear" w:color="auto" w:fill="1E1E1E"/>
                  <w:spacing w:line="285" w:lineRule="atLeast"/>
                </w:pPr>
              </w:pPrChange>
            </w:pPr>
            <w:del w:id="7418" w:author="Donovan Goode" w:date="2018-11-09T10:04:00Z">
              <w:r w:rsidRPr="007520B6" w:rsidDel="008B6AF4">
                <w:rPr>
                  <w:rFonts w:ascii="Consolas" w:eastAsia="Times New Roman" w:hAnsi="Consolas" w:cs="Times New Roman"/>
                  <w:color w:val="D7BA7D"/>
                  <w:sz w:val="21"/>
                  <w:szCs w:val="21"/>
                </w:rPr>
                <w:delText xml:space="preserve">    #w4b_text div</w:delText>
              </w:r>
              <w:r w:rsidRPr="007520B6" w:rsidDel="008B6AF4">
                <w:rPr>
                  <w:rFonts w:ascii="Consolas" w:eastAsia="Times New Roman" w:hAnsi="Consolas" w:cs="Times New Roman"/>
                  <w:color w:val="D4D4D4"/>
                  <w:sz w:val="21"/>
                  <w:szCs w:val="21"/>
                </w:rPr>
                <w:delText xml:space="preserve"> {</w:delText>
              </w:r>
            </w:del>
          </w:p>
          <w:p w14:paraId="75939C40" w14:textId="77777777" w:rsidR="00ED1509" w:rsidRPr="007520B6" w:rsidDel="008B6AF4" w:rsidRDefault="00ED1509">
            <w:pPr>
              <w:pStyle w:val="Heading1Numbered"/>
              <w:rPr>
                <w:del w:id="7419" w:author="Donovan Goode" w:date="2018-11-09T10:04:00Z"/>
                <w:rFonts w:ascii="Consolas" w:eastAsia="Times New Roman" w:hAnsi="Consolas" w:cs="Times New Roman"/>
                <w:color w:val="D4D4D4"/>
                <w:sz w:val="21"/>
                <w:szCs w:val="21"/>
              </w:rPr>
              <w:pPrChange w:id="7420" w:author="Donovan Goode" w:date="2018-11-09T10:05:00Z">
                <w:pPr>
                  <w:shd w:val="clear" w:color="auto" w:fill="1E1E1E"/>
                  <w:spacing w:line="285" w:lineRule="atLeast"/>
                </w:pPr>
              </w:pPrChange>
            </w:pPr>
            <w:del w:id="74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3ADE4ACC" w14:textId="77777777" w:rsidR="00ED1509" w:rsidRPr="007520B6" w:rsidDel="008B6AF4" w:rsidRDefault="00ED1509">
            <w:pPr>
              <w:pStyle w:val="Heading1Numbered"/>
              <w:rPr>
                <w:del w:id="7422" w:author="Donovan Goode" w:date="2018-11-09T10:04:00Z"/>
                <w:rFonts w:ascii="Consolas" w:eastAsia="Times New Roman" w:hAnsi="Consolas" w:cs="Times New Roman"/>
                <w:color w:val="D4D4D4"/>
                <w:sz w:val="21"/>
                <w:szCs w:val="21"/>
              </w:rPr>
              <w:pPrChange w:id="7423" w:author="Donovan Goode" w:date="2018-11-09T10:05:00Z">
                <w:pPr>
                  <w:shd w:val="clear" w:color="auto" w:fill="1E1E1E"/>
                  <w:spacing w:line="285" w:lineRule="atLeast"/>
                </w:pPr>
              </w:pPrChange>
            </w:pPr>
            <w:del w:id="74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7CE83E36" w14:textId="77777777" w:rsidR="00ED1509" w:rsidRPr="007520B6" w:rsidDel="008B6AF4" w:rsidRDefault="00ED1509">
            <w:pPr>
              <w:pStyle w:val="Heading1Numbered"/>
              <w:rPr>
                <w:del w:id="7425" w:author="Donovan Goode" w:date="2018-11-09T10:04:00Z"/>
                <w:rFonts w:ascii="Consolas" w:eastAsia="Times New Roman" w:hAnsi="Consolas" w:cs="Times New Roman"/>
                <w:color w:val="D4D4D4"/>
                <w:sz w:val="21"/>
                <w:szCs w:val="21"/>
              </w:rPr>
              <w:pPrChange w:id="7426" w:author="Donovan Goode" w:date="2018-11-09T10:05:00Z">
                <w:pPr>
                  <w:shd w:val="clear" w:color="auto" w:fill="1E1E1E"/>
                  <w:spacing w:line="285" w:lineRule="atLeast"/>
                </w:pPr>
              </w:pPrChange>
            </w:pPr>
            <w:del w:id="7427" w:author="Donovan Goode" w:date="2018-11-09T10:04:00Z">
              <w:r w:rsidRPr="007520B6" w:rsidDel="008B6AF4">
                <w:rPr>
                  <w:rFonts w:ascii="Consolas" w:eastAsia="Times New Roman" w:hAnsi="Consolas" w:cs="Times New Roman"/>
                  <w:color w:val="D4D4D4"/>
                  <w:sz w:val="21"/>
                  <w:szCs w:val="21"/>
                </w:rPr>
                <w:delText xml:space="preserve">    }</w:delText>
              </w:r>
            </w:del>
          </w:p>
          <w:p w14:paraId="74A7901B" w14:textId="77777777" w:rsidR="00ED1509" w:rsidRPr="007520B6" w:rsidDel="008B6AF4" w:rsidRDefault="00ED1509">
            <w:pPr>
              <w:pStyle w:val="Heading1Numbered"/>
              <w:rPr>
                <w:del w:id="7428" w:author="Donovan Goode" w:date="2018-11-09T10:04:00Z"/>
                <w:rFonts w:ascii="Consolas" w:eastAsia="Times New Roman" w:hAnsi="Consolas" w:cs="Times New Roman"/>
                <w:color w:val="D4D4D4"/>
                <w:sz w:val="21"/>
                <w:szCs w:val="21"/>
              </w:rPr>
              <w:pPrChange w:id="7429" w:author="Donovan Goode" w:date="2018-11-09T10:05:00Z">
                <w:pPr>
                  <w:shd w:val="clear" w:color="auto" w:fill="1E1E1E"/>
                  <w:spacing w:line="285" w:lineRule="atLeast"/>
                </w:pPr>
              </w:pPrChange>
            </w:pPr>
          </w:p>
          <w:p w14:paraId="5B504AA0" w14:textId="77777777" w:rsidR="00ED1509" w:rsidRPr="007520B6" w:rsidDel="008B6AF4" w:rsidRDefault="00ED1509">
            <w:pPr>
              <w:pStyle w:val="Heading1Numbered"/>
              <w:rPr>
                <w:del w:id="7430" w:author="Donovan Goode" w:date="2018-11-09T10:04:00Z"/>
                <w:rFonts w:ascii="Consolas" w:eastAsia="Times New Roman" w:hAnsi="Consolas" w:cs="Times New Roman"/>
                <w:color w:val="D4D4D4"/>
                <w:sz w:val="21"/>
                <w:szCs w:val="21"/>
              </w:rPr>
              <w:pPrChange w:id="7431" w:author="Donovan Goode" w:date="2018-11-09T10:05:00Z">
                <w:pPr>
                  <w:shd w:val="clear" w:color="auto" w:fill="1E1E1E"/>
                  <w:spacing w:line="285" w:lineRule="atLeast"/>
                </w:pPr>
              </w:pPrChange>
            </w:pPr>
            <w:del w:id="74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#w4b_text a</w:delText>
              </w:r>
              <w:r w:rsidRPr="007520B6" w:rsidDel="008B6AF4">
                <w:rPr>
                  <w:rFonts w:ascii="Consolas" w:eastAsia="Times New Roman" w:hAnsi="Consolas" w:cs="Times New Roman"/>
                  <w:color w:val="D4D4D4"/>
                  <w:sz w:val="21"/>
                  <w:szCs w:val="21"/>
                </w:rPr>
                <w:delText xml:space="preserve"> {</w:delText>
              </w:r>
            </w:del>
          </w:p>
          <w:p w14:paraId="324BCED7" w14:textId="77777777" w:rsidR="00ED1509" w:rsidRPr="007520B6" w:rsidDel="008B6AF4" w:rsidRDefault="00ED1509">
            <w:pPr>
              <w:pStyle w:val="Heading1Numbered"/>
              <w:rPr>
                <w:del w:id="7433" w:author="Donovan Goode" w:date="2018-11-09T10:04:00Z"/>
                <w:rFonts w:ascii="Consolas" w:eastAsia="Times New Roman" w:hAnsi="Consolas" w:cs="Times New Roman"/>
                <w:color w:val="D4D4D4"/>
                <w:sz w:val="21"/>
                <w:szCs w:val="21"/>
              </w:rPr>
              <w:pPrChange w:id="7434" w:author="Donovan Goode" w:date="2018-11-09T10:05:00Z">
                <w:pPr>
                  <w:shd w:val="clear" w:color="auto" w:fill="1E1E1E"/>
                  <w:spacing w:line="285" w:lineRule="atLeast"/>
                </w:pPr>
              </w:pPrChange>
            </w:pPr>
            <w:del w:id="74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214AEB78" w14:textId="77777777" w:rsidR="00ED1509" w:rsidRPr="007520B6" w:rsidDel="008B6AF4" w:rsidRDefault="00ED1509">
            <w:pPr>
              <w:pStyle w:val="Heading1Numbered"/>
              <w:rPr>
                <w:del w:id="7436" w:author="Donovan Goode" w:date="2018-11-09T10:04:00Z"/>
                <w:rFonts w:ascii="Consolas" w:eastAsia="Times New Roman" w:hAnsi="Consolas" w:cs="Times New Roman"/>
                <w:color w:val="D4D4D4"/>
                <w:sz w:val="21"/>
                <w:szCs w:val="21"/>
              </w:rPr>
              <w:pPrChange w:id="7437" w:author="Donovan Goode" w:date="2018-11-09T10:05:00Z">
                <w:pPr>
                  <w:shd w:val="clear" w:color="auto" w:fill="1E1E1E"/>
                  <w:spacing w:line="285" w:lineRule="atLeast"/>
                </w:pPr>
              </w:pPrChange>
            </w:pPr>
            <w:del w:id="74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52381A82" w14:textId="77777777" w:rsidR="00ED1509" w:rsidRPr="007520B6" w:rsidDel="008B6AF4" w:rsidRDefault="00ED1509">
            <w:pPr>
              <w:pStyle w:val="Heading1Numbered"/>
              <w:rPr>
                <w:del w:id="7439" w:author="Donovan Goode" w:date="2018-11-09T10:04:00Z"/>
                <w:rFonts w:ascii="Consolas" w:eastAsia="Times New Roman" w:hAnsi="Consolas" w:cs="Times New Roman"/>
                <w:color w:val="D4D4D4"/>
                <w:sz w:val="21"/>
                <w:szCs w:val="21"/>
              </w:rPr>
              <w:pPrChange w:id="7440" w:author="Donovan Goode" w:date="2018-11-09T10:05:00Z">
                <w:pPr>
                  <w:shd w:val="clear" w:color="auto" w:fill="1E1E1E"/>
                  <w:spacing w:line="285" w:lineRule="atLeast"/>
                </w:pPr>
              </w:pPrChange>
            </w:pPr>
            <w:del w:id="7441" w:author="Donovan Goode" w:date="2018-11-09T10:04:00Z">
              <w:r w:rsidRPr="007520B6" w:rsidDel="008B6AF4">
                <w:rPr>
                  <w:rFonts w:ascii="Consolas" w:eastAsia="Times New Roman" w:hAnsi="Consolas" w:cs="Times New Roman"/>
                  <w:color w:val="D4D4D4"/>
                  <w:sz w:val="21"/>
                  <w:szCs w:val="21"/>
                </w:rPr>
                <w:delText xml:space="preserve">    }</w:delText>
              </w:r>
            </w:del>
          </w:p>
          <w:p w14:paraId="4D5DC4BE" w14:textId="77777777" w:rsidR="00ED1509" w:rsidRPr="007520B6" w:rsidDel="008B6AF4" w:rsidRDefault="00ED1509">
            <w:pPr>
              <w:pStyle w:val="Heading1Numbered"/>
              <w:rPr>
                <w:del w:id="7442" w:author="Donovan Goode" w:date="2018-11-09T10:04:00Z"/>
                <w:rFonts w:ascii="Consolas" w:eastAsia="Times New Roman" w:hAnsi="Consolas" w:cs="Times New Roman"/>
                <w:color w:val="D4D4D4"/>
                <w:sz w:val="21"/>
                <w:szCs w:val="21"/>
              </w:rPr>
              <w:pPrChange w:id="7443" w:author="Donovan Goode" w:date="2018-11-09T10:05:00Z">
                <w:pPr>
                  <w:shd w:val="clear" w:color="auto" w:fill="1E1E1E"/>
                  <w:spacing w:line="285" w:lineRule="atLeast"/>
                </w:pPr>
              </w:pPrChange>
            </w:pPr>
          </w:p>
          <w:p w14:paraId="21518CDC" w14:textId="77777777" w:rsidR="00ED1509" w:rsidRPr="007520B6" w:rsidDel="008B6AF4" w:rsidRDefault="00ED1509">
            <w:pPr>
              <w:pStyle w:val="Heading1Numbered"/>
              <w:rPr>
                <w:del w:id="7444" w:author="Donovan Goode" w:date="2018-11-09T10:04:00Z"/>
                <w:rFonts w:ascii="Consolas" w:eastAsia="Times New Roman" w:hAnsi="Consolas" w:cs="Times New Roman"/>
                <w:color w:val="D4D4D4"/>
                <w:sz w:val="21"/>
                <w:szCs w:val="21"/>
              </w:rPr>
              <w:pPrChange w:id="7445" w:author="Donovan Goode" w:date="2018-11-09T10:05:00Z">
                <w:pPr>
                  <w:shd w:val="clear" w:color="auto" w:fill="1E1E1E"/>
                  <w:spacing w:line="285" w:lineRule="atLeast"/>
                </w:pPr>
              </w:pPrChange>
            </w:pPr>
            <w:del w:id="74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 .title4</w:delText>
              </w:r>
              <w:r w:rsidRPr="007520B6" w:rsidDel="008B6AF4">
                <w:rPr>
                  <w:rFonts w:ascii="Consolas" w:eastAsia="Times New Roman" w:hAnsi="Consolas" w:cs="Times New Roman"/>
                  <w:color w:val="D4D4D4"/>
                  <w:sz w:val="21"/>
                  <w:szCs w:val="21"/>
                </w:rPr>
                <w:delText xml:space="preserve"> {</w:delText>
              </w:r>
            </w:del>
          </w:p>
          <w:p w14:paraId="5095939C" w14:textId="77777777" w:rsidR="00ED1509" w:rsidRPr="007520B6" w:rsidDel="008B6AF4" w:rsidRDefault="00ED1509">
            <w:pPr>
              <w:pStyle w:val="Heading1Numbered"/>
              <w:rPr>
                <w:del w:id="7447" w:author="Donovan Goode" w:date="2018-11-09T10:04:00Z"/>
                <w:rFonts w:ascii="Consolas" w:eastAsia="Times New Roman" w:hAnsi="Consolas" w:cs="Times New Roman"/>
                <w:color w:val="D4D4D4"/>
                <w:sz w:val="21"/>
                <w:szCs w:val="21"/>
              </w:rPr>
              <w:pPrChange w:id="7448" w:author="Donovan Goode" w:date="2018-11-09T10:05:00Z">
                <w:pPr>
                  <w:shd w:val="clear" w:color="auto" w:fill="1E1E1E"/>
                  <w:spacing w:line="285" w:lineRule="atLeast"/>
                </w:pPr>
              </w:pPrChange>
            </w:pPr>
            <w:del w:id="74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154CB0A6" w14:textId="77777777" w:rsidR="00ED1509" w:rsidRPr="007520B6" w:rsidDel="008B6AF4" w:rsidRDefault="00ED1509">
            <w:pPr>
              <w:pStyle w:val="Heading1Numbered"/>
              <w:rPr>
                <w:del w:id="7450" w:author="Donovan Goode" w:date="2018-11-09T10:04:00Z"/>
                <w:rFonts w:ascii="Consolas" w:eastAsia="Times New Roman" w:hAnsi="Consolas" w:cs="Times New Roman"/>
                <w:color w:val="D4D4D4"/>
                <w:sz w:val="21"/>
                <w:szCs w:val="21"/>
              </w:rPr>
              <w:pPrChange w:id="7451" w:author="Donovan Goode" w:date="2018-11-09T10:05:00Z">
                <w:pPr>
                  <w:shd w:val="clear" w:color="auto" w:fill="1E1E1E"/>
                  <w:spacing w:line="285" w:lineRule="atLeast"/>
                </w:pPr>
              </w:pPrChange>
            </w:pPr>
            <w:del w:id="74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A219623" w14:textId="77777777" w:rsidR="00ED1509" w:rsidRPr="007520B6" w:rsidDel="008B6AF4" w:rsidRDefault="00ED1509">
            <w:pPr>
              <w:pStyle w:val="Heading1Numbered"/>
              <w:rPr>
                <w:del w:id="7453" w:author="Donovan Goode" w:date="2018-11-09T10:04:00Z"/>
                <w:rFonts w:ascii="Consolas" w:eastAsia="Times New Roman" w:hAnsi="Consolas" w:cs="Times New Roman"/>
                <w:color w:val="D4D4D4"/>
                <w:sz w:val="21"/>
                <w:szCs w:val="21"/>
              </w:rPr>
              <w:pPrChange w:id="7454" w:author="Donovan Goode" w:date="2018-11-09T10:05:00Z">
                <w:pPr>
                  <w:shd w:val="clear" w:color="auto" w:fill="1E1E1E"/>
                  <w:spacing w:line="285" w:lineRule="atLeast"/>
                </w:pPr>
              </w:pPrChange>
            </w:pPr>
            <w:del w:id="7455" w:author="Donovan Goode" w:date="2018-11-09T10:04:00Z">
              <w:r w:rsidRPr="007520B6" w:rsidDel="008B6AF4">
                <w:rPr>
                  <w:rFonts w:ascii="Consolas" w:eastAsia="Times New Roman" w:hAnsi="Consolas" w:cs="Times New Roman"/>
                  <w:color w:val="D4D4D4"/>
                  <w:sz w:val="21"/>
                  <w:szCs w:val="21"/>
                </w:rPr>
                <w:delText xml:space="preserve">    }</w:delText>
              </w:r>
            </w:del>
          </w:p>
          <w:p w14:paraId="3589A1A5" w14:textId="77777777" w:rsidR="00ED1509" w:rsidRPr="007520B6" w:rsidDel="008B6AF4" w:rsidRDefault="00ED1509">
            <w:pPr>
              <w:pStyle w:val="Heading1Numbered"/>
              <w:rPr>
                <w:del w:id="7456" w:author="Donovan Goode" w:date="2018-11-09T10:04:00Z"/>
                <w:rFonts w:ascii="Consolas" w:eastAsia="Times New Roman" w:hAnsi="Consolas" w:cs="Times New Roman"/>
                <w:color w:val="D4D4D4"/>
                <w:sz w:val="21"/>
                <w:szCs w:val="21"/>
              </w:rPr>
              <w:pPrChange w:id="7457" w:author="Donovan Goode" w:date="2018-11-09T10:05:00Z">
                <w:pPr>
                  <w:shd w:val="clear" w:color="auto" w:fill="1E1E1E"/>
                  <w:spacing w:line="285" w:lineRule="atLeast"/>
                </w:pPr>
              </w:pPrChange>
            </w:pPr>
          </w:p>
          <w:p w14:paraId="7C0B041D" w14:textId="77777777" w:rsidR="00ED1509" w:rsidRPr="007520B6" w:rsidDel="008B6AF4" w:rsidRDefault="00ED1509">
            <w:pPr>
              <w:pStyle w:val="Heading1Numbered"/>
              <w:rPr>
                <w:del w:id="7458" w:author="Donovan Goode" w:date="2018-11-09T10:04:00Z"/>
                <w:rFonts w:ascii="Consolas" w:eastAsia="Times New Roman" w:hAnsi="Consolas" w:cs="Times New Roman"/>
                <w:color w:val="D4D4D4"/>
                <w:sz w:val="21"/>
                <w:szCs w:val="21"/>
              </w:rPr>
              <w:pPrChange w:id="7459" w:author="Donovan Goode" w:date="2018-11-09T10:05:00Z">
                <w:pPr>
                  <w:shd w:val="clear" w:color="auto" w:fill="1E1E1E"/>
                  <w:spacing w:line="285" w:lineRule="atLeast"/>
                </w:pPr>
              </w:pPrChange>
            </w:pPr>
            <w:del w:id="74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 .title2</w:delText>
              </w:r>
              <w:r w:rsidRPr="007520B6" w:rsidDel="008B6AF4">
                <w:rPr>
                  <w:rFonts w:ascii="Consolas" w:eastAsia="Times New Roman" w:hAnsi="Consolas" w:cs="Times New Roman"/>
                  <w:color w:val="D4D4D4"/>
                  <w:sz w:val="21"/>
                  <w:szCs w:val="21"/>
                </w:rPr>
                <w:delText xml:space="preserve"> {</w:delText>
              </w:r>
            </w:del>
          </w:p>
          <w:p w14:paraId="4DA9D02F" w14:textId="77777777" w:rsidR="00ED1509" w:rsidRPr="007520B6" w:rsidDel="008B6AF4" w:rsidRDefault="00ED1509">
            <w:pPr>
              <w:pStyle w:val="Heading1Numbered"/>
              <w:rPr>
                <w:del w:id="7461" w:author="Donovan Goode" w:date="2018-11-09T10:04:00Z"/>
                <w:rFonts w:ascii="Consolas" w:eastAsia="Times New Roman" w:hAnsi="Consolas" w:cs="Times New Roman"/>
                <w:color w:val="D4D4D4"/>
                <w:sz w:val="21"/>
                <w:szCs w:val="21"/>
              </w:rPr>
              <w:pPrChange w:id="7462" w:author="Donovan Goode" w:date="2018-11-09T10:05:00Z">
                <w:pPr>
                  <w:shd w:val="clear" w:color="auto" w:fill="1E1E1E"/>
                  <w:spacing w:line="285" w:lineRule="atLeast"/>
                </w:pPr>
              </w:pPrChange>
            </w:pPr>
            <w:del w:id="74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06A47A76" w14:textId="77777777" w:rsidR="00ED1509" w:rsidRPr="007520B6" w:rsidDel="008B6AF4" w:rsidRDefault="00ED1509">
            <w:pPr>
              <w:pStyle w:val="Heading1Numbered"/>
              <w:rPr>
                <w:del w:id="7464" w:author="Donovan Goode" w:date="2018-11-09T10:04:00Z"/>
                <w:rFonts w:ascii="Consolas" w:eastAsia="Times New Roman" w:hAnsi="Consolas" w:cs="Times New Roman"/>
                <w:color w:val="D4D4D4"/>
                <w:sz w:val="21"/>
                <w:szCs w:val="21"/>
              </w:rPr>
              <w:pPrChange w:id="7465" w:author="Donovan Goode" w:date="2018-11-09T10:05:00Z">
                <w:pPr>
                  <w:shd w:val="clear" w:color="auto" w:fill="1E1E1E"/>
                  <w:spacing w:line="285" w:lineRule="atLeast"/>
                </w:pPr>
              </w:pPrChange>
            </w:pPr>
            <w:del w:id="74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6EFABD1B" w14:textId="77777777" w:rsidR="00ED1509" w:rsidRPr="007520B6" w:rsidDel="008B6AF4" w:rsidRDefault="00ED1509">
            <w:pPr>
              <w:pStyle w:val="Heading1Numbered"/>
              <w:rPr>
                <w:del w:id="7467" w:author="Donovan Goode" w:date="2018-11-09T10:04:00Z"/>
                <w:rFonts w:ascii="Consolas" w:eastAsia="Times New Roman" w:hAnsi="Consolas" w:cs="Times New Roman"/>
                <w:color w:val="D4D4D4"/>
                <w:sz w:val="21"/>
                <w:szCs w:val="21"/>
              </w:rPr>
              <w:pPrChange w:id="7468" w:author="Donovan Goode" w:date="2018-11-09T10:05:00Z">
                <w:pPr>
                  <w:shd w:val="clear" w:color="auto" w:fill="1E1E1E"/>
                  <w:spacing w:line="285" w:lineRule="atLeast"/>
                </w:pPr>
              </w:pPrChange>
            </w:pPr>
            <w:del w:id="7469" w:author="Donovan Goode" w:date="2018-11-09T10:04:00Z">
              <w:r w:rsidRPr="007520B6" w:rsidDel="008B6AF4">
                <w:rPr>
                  <w:rFonts w:ascii="Consolas" w:eastAsia="Times New Roman" w:hAnsi="Consolas" w:cs="Times New Roman"/>
                  <w:color w:val="D4D4D4"/>
                  <w:sz w:val="21"/>
                  <w:szCs w:val="21"/>
                </w:rPr>
                <w:delText xml:space="preserve">    }</w:delText>
              </w:r>
            </w:del>
          </w:p>
          <w:p w14:paraId="2435B683" w14:textId="77777777" w:rsidR="00ED1509" w:rsidRPr="007520B6" w:rsidDel="008B6AF4" w:rsidRDefault="00ED1509">
            <w:pPr>
              <w:pStyle w:val="Heading1Numbered"/>
              <w:rPr>
                <w:del w:id="7470" w:author="Donovan Goode" w:date="2018-11-09T10:04:00Z"/>
                <w:rFonts w:ascii="Consolas" w:eastAsia="Times New Roman" w:hAnsi="Consolas" w:cs="Times New Roman"/>
                <w:color w:val="D4D4D4"/>
                <w:sz w:val="21"/>
                <w:szCs w:val="21"/>
              </w:rPr>
              <w:pPrChange w:id="7471" w:author="Donovan Goode" w:date="2018-11-09T10:05:00Z">
                <w:pPr>
                  <w:shd w:val="clear" w:color="auto" w:fill="1E1E1E"/>
                  <w:spacing w:line="285" w:lineRule="atLeast"/>
                </w:pPr>
              </w:pPrChange>
            </w:pPr>
          </w:p>
          <w:p w14:paraId="3BA78340" w14:textId="77777777" w:rsidR="00ED1509" w:rsidRPr="007520B6" w:rsidDel="008B6AF4" w:rsidRDefault="00ED1509">
            <w:pPr>
              <w:pStyle w:val="Heading1Numbered"/>
              <w:rPr>
                <w:del w:id="7472" w:author="Donovan Goode" w:date="2018-11-09T10:04:00Z"/>
                <w:rFonts w:ascii="Consolas" w:eastAsia="Times New Roman" w:hAnsi="Consolas" w:cs="Times New Roman"/>
                <w:color w:val="D4D4D4"/>
                <w:sz w:val="21"/>
                <w:szCs w:val="21"/>
              </w:rPr>
              <w:pPrChange w:id="7473" w:author="Donovan Goode" w:date="2018-11-09T10:05:00Z">
                <w:pPr>
                  <w:shd w:val="clear" w:color="auto" w:fill="1E1E1E"/>
                  <w:spacing w:line="285" w:lineRule="atLeast"/>
                </w:pPr>
              </w:pPrChange>
            </w:pPr>
            <w:del w:id="74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w:delText>
              </w:r>
            </w:del>
          </w:p>
          <w:p w14:paraId="246308EA" w14:textId="77777777" w:rsidR="00ED1509" w:rsidRPr="007520B6" w:rsidDel="008B6AF4" w:rsidRDefault="00ED1509">
            <w:pPr>
              <w:pStyle w:val="Heading1Numbered"/>
              <w:rPr>
                <w:del w:id="7475" w:author="Donovan Goode" w:date="2018-11-09T10:04:00Z"/>
                <w:rFonts w:ascii="Consolas" w:eastAsia="Times New Roman" w:hAnsi="Consolas" w:cs="Times New Roman"/>
                <w:color w:val="D4D4D4"/>
                <w:sz w:val="21"/>
                <w:szCs w:val="21"/>
              </w:rPr>
              <w:pPrChange w:id="7476" w:author="Donovan Goode" w:date="2018-11-09T10:05:00Z">
                <w:pPr>
                  <w:shd w:val="clear" w:color="auto" w:fill="1E1E1E"/>
                  <w:spacing w:line="285" w:lineRule="atLeast"/>
                </w:pPr>
              </w:pPrChange>
            </w:pPr>
            <w:del w:id="7477" w:author="Donovan Goode" w:date="2018-11-09T10:04:00Z">
              <w:r w:rsidRPr="007520B6" w:rsidDel="008B6AF4">
                <w:rPr>
                  <w:rFonts w:ascii="Consolas" w:eastAsia="Times New Roman" w:hAnsi="Consolas" w:cs="Times New Roman"/>
                  <w:color w:val="D7BA7D"/>
                  <w:sz w:val="21"/>
                  <w:szCs w:val="21"/>
                </w:rPr>
                <w:delText xml:space="preserve">    #widget4b .pagination</w:delText>
              </w:r>
              <w:r w:rsidRPr="007520B6" w:rsidDel="008B6AF4">
                <w:rPr>
                  <w:rFonts w:ascii="Consolas" w:eastAsia="Times New Roman" w:hAnsi="Consolas" w:cs="Times New Roman"/>
                  <w:color w:val="D4D4D4"/>
                  <w:sz w:val="21"/>
                  <w:szCs w:val="21"/>
                </w:rPr>
                <w:delText xml:space="preserve"> {</w:delText>
              </w:r>
            </w:del>
          </w:p>
          <w:p w14:paraId="0659CA9C" w14:textId="77777777" w:rsidR="00ED1509" w:rsidRPr="007520B6" w:rsidDel="008B6AF4" w:rsidRDefault="00ED1509">
            <w:pPr>
              <w:pStyle w:val="Heading1Numbered"/>
              <w:rPr>
                <w:del w:id="7478" w:author="Donovan Goode" w:date="2018-11-09T10:04:00Z"/>
                <w:rFonts w:ascii="Consolas" w:eastAsia="Times New Roman" w:hAnsi="Consolas" w:cs="Times New Roman"/>
                <w:color w:val="D4D4D4"/>
                <w:sz w:val="21"/>
                <w:szCs w:val="21"/>
              </w:rPr>
              <w:pPrChange w:id="7479" w:author="Donovan Goode" w:date="2018-11-09T10:05:00Z">
                <w:pPr>
                  <w:shd w:val="clear" w:color="auto" w:fill="1E1E1E"/>
                  <w:spacing w:line="285" w:lineRule="atLeast"/>
                </w:pPr>
              </w:pPrChange>
            </w:pPr>
            <w:del w:id="74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35px</w:delText>
              </w:r>
              <w:r w:rsidRPr="007520B6" w:rsidDel="008B6AF4">
                <w:rPr>
                  <w:rFonts w:ascii="Consolas" w:eastAsia="Times New Roman" w:hAnsi="Consolas" w:cs="Times New Roman"/>
                  <w:color w:val="D4D4D4"/>
                  <w:sz w:val="21"/>
                  <w:szCs w:val="21"/>
                </w:rPr>
                <w:delText>;</w:delText>
              </w:r>
            </w:del>
          </w:p>
          <w:p w14:paraId="3DBE6EBB" w14:textId="77777777" w:rsidR="00ED1509" w:rsidRPr="007520B6" w:rsidDel="008B6AF4" w:rsidRDefault="00ED1509">
            <w:pPr>
              <w:pStyle w:val="Heading1Numbered"/>
              <w:rPr>
                <w:del w:id="7481" w:author="Donovan Goode" w:date="2018-11-09T10:04:00Z"/>
                <w:rFonts w:ascii="Consolas" w:eastAsia="Times New Roman" w:hAnsi="Consolas" w:cs="Times New Roman"/>
                <w:color w:val="D4D4D4"/>
                <w:sz w:val="21"/>
                <w:szCs w:val="21"/>
              </w:rPr>
              <w:pPrChange w:id="7482" w:author="Donovan Goode" w:date="2018-11-09T10:05:00Z">
                <w:pPr>
                  <w:shd w:val="clear" w:color="auto" w:fill="1E1E1E"/>
                  <w:spacing w:line="285" w:lineRule="atLeast"/>
                </w:pPr>
              </w:pPrChange>
            </w:pPr>
            <w:del w:id="74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DAACE47" w14:textId="77777777" w:rsidR="00ED1509" w:rsidRPr="007520B6" w:rsidDel="008B6AF4" w:rsidRDefault="00ED1509">
            <w:pPr>
              <w:pStyle w:val="Heading1Numbered"/>
              <w:rPr>
                <w:del w:id="7484" w:author="Donovan Goode" w:date="2018-11-09T10:04:00Z"/>
                <w:rFonts w:ascii="Consolas" w:eastAsia="Times New Roman" w:hAnsi="Consolas" w:cs="Times New Roman"/>
                <w:color w:val="D4D4D4"/>
                <w:sz w:val="21"/>
                <w:szCs w:val="21"/>
              </w:rPr>
              <w:pPrChange w:id="7485" w:author="Donovan Goode" w:date="2018-11-09T10:05:00Z">
                <w:pPr>
                  <w:shd w:val="clear" w:color="auto" w:fill="1E1E1E"/>
                  <w:spacing w:line="285" w:lineRule="atLeast"/>
                </w:pPr>
              </w:pPrChange>
            </w:pPr>
            <w:del w:id="748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2CB86B89" w14:textId="77777777" w:rsidR="00ED1509" w:rsidRPr="007520B6" w:rsidDel="008B6AF4" w:rsidRDefault="00ED1509">
            <w:pPr>
              <w:pStyle w:val="Heading1Numbered"/>
              <w:rPr>
                <w:del w:id="7487" w:author="Donovan Goode" w:date="2018-11-09T10:04:00Z"/>
                <w:rFonts w:ascii="Consolas" w:eastAsia="Times New Roman" w:hAnsi="Consolas" w:cs="Times New Roman"/>
                <w:color w:val="D4D4D4"/>
                <w:sz w:val="21"/>
                <w:szCs w:val="21"/>
              </w:rPr>
              <w:pPrChange w:id="7488" w:author="Donovan Goode" w:date="2018-11-09T10:05:00Z">
                <w:pPr>
                  <w:shd w:val="clear" w:color="auto" w:fill="1E1E1E"/>
                  <w:spacing w:line="285" w:lineRule="atLeast"/>
                </w:pPr>
              </w:pPrChange>
            </w:pPr>
            <w:del w:id="74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233px</w:delText>
              </w:r>
              <w:r w:rsidRPr="007520B6" w:rsidDel="008B6AF4">
                <w:rPr>
                  <w:rFonts w:ascii="Consolas" w:eastAsia="Times New Roman" w:hAnsi="Consolas" w:cs="Times New Roman"/>
                  <w:color w:val="D4D4D4"/>
                  <w:sz w:val="21"/>
                  <w:szCs w:val="21"/>
                </w:rPr>
                <w:delText>;</w:delText>
              </w:r>
            </w:del>
          </w:p>
          <w:p w14:paraId="3A023645" w14:textId="77777777" w:rsidR="00ED1509" w:rsidRPr="007520B6" w:rsidDel="008B6AF4" w:rsidRDefault="00ED1509">
            <w:pPr>
              <w:pStyle w:val="Heading1Numbered"/>
              <w:rPr>
                <w:del w:id="7490" w:author="Donovan Goode" w:date="2018-11-09T10:04:00Z"/>
                <w:rFonts w:ascii="Consolas" w:eastAsia="Times New Roman" w:hAnsi="Consolas" w:cs="Times New Roman"/>
                <w:color w:val="D4D4D4"/>
                <w:sz w:val="21"/>
                <w:szCs w:val="21"/>
              </w:rPr>
              <w:pPrChange w:id="7491" w:author="Donovan Goode" w:date="2018-11-09T10:05:00Z">
                <w:pPr>
                  <w:shd w:val="clear" w:color="auto" w:fill="1E1E1E"/>
                  <w:spacing w:line="285" w:lineRule="atLeast"/>
                </w:pPr>
              </w:pPrChange>
            </w:pPr>
            <w:del w:id="74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01E8C432" w14:textId="77777777" w:rsidR="00ED1509" w:rsidRPr="007520B6" w:rsidDel="008B6AF4" w:rsidRDefault="00ED1509">
            <w:pPr>
              <w:pStyle w:val="Heading1Numbered"/>
              <w:rPr>
                <w:del w:id="7493" w:author="Donovan Goode" w:date="2018-11-09T10:04:00Z"/>
                <w:rFonts w:ascii="Consolas" w:eastAsia="Times New Roman" w:hAnsi="Consolas" w:cs="Times New Roman"/>
                <w:color w:val="D4D4D4"/>
                <w:sz w:val="21"/>
                <w:szCs w:val="21"/>
              </w:rPr>
              <w:pPrChange w:id="7494" w:author="Donovan Goode" w:date="2018-11-09T10:05:00Z">
                <w:pPr>
                  <w:shd w:val="clear" w:color="auto" w:fill="1E1E1E"/>
                  <w:spacing w:line="285" w:lineRule="atLeast"/>
                </w:pPr>
              </w:pPrChange>
            </w:pPr>
            <w:del w:id="7495" w:author="Donovan Goode" w:date="2018-11-09T10:04:00Z">
              <w:r w:rsidRPr="007520B6" w:rsidDel="008B6AF4">
                <w:rPr>
                  <w:rFonts w:ascii="Consolas" w:eastAsia="Times New Roman" w:hAnsi="Consolas" w:cs="Times New Roman"/>
                  <w:color w:val="D4D4D4"/>
                  <w:sz w:val="21"/>
                  <w:szCs w:val="21"/>
                </w:rPr>
                <w:delText xml:space="preserve">    }</w:delText>
              </w:r>
            </w:del>
          </w:p>
          <w:p w14:paraId="59BB5E72" w14:textId="77777777" w:rsidR="00ED1509" w:rsidRPr="007520B6" w:rsidDel="008B6AF4" w:rsidRDefault="00ED1509">
            <w:pPr>
              <w:pStyle w:val="Heading1Numbered"/>
              <w:rPr>
                <w:del w:id="7496" w:author="Donovan Goode" w:date="2018-11-09T10:04:00Z"/>
                <w:rFonts w:ascii="Consolas" w:eastAsia="Times New Roman" w:hAnsi="Consolas" w:cs="Times New Roman"/>
                <w:color w:val="D4D4D4"/>
                <w:sz w:val="21"/>
                <w:szCs w:val="21"/>
              </w:rPr>
              <w:pPrChange w:id="7497" w:author="Donovan Goode" w:date="2018-11-09T10:05:00Z">
                <w:pPr>
                  <w:shd w:val="clear" w:color="auto" w:fill="1E1E1E"/>
                  <w:spacing w:line="285" w:lineRule="atLeast"/>
                </w:pPr>
              </w:pPrChange>
            </w:pPr>
          </w:p>
          <w:p w14:paraId="042322AC" w14:textId="77777777" w:rsidR="00ED1509" w:rsidRPr="007520B6" w:rsidDel="008B6AF4" w:rsidRDefault="00ED1509">
            <w:pPr>
              <w:pStyle w:val="Heading1Numbered"/>
              <w:rPr>
                <w:del w:id="7498" w:author="Donovan Goode" w:date="2018-11-09T10:04:00Z"/>
                <w:rFonts w:ascii="Consolas" w:eastAsia="Times New Roman" w:hAnsi="Consolas" w:cs="Times New Roman"/>
                <w:color w:val="D4D4D4"/>
                <w:sz w:val="21"/>
                <w:szCs w:val="21"/>
              </w:rPr>
              <w:pPrChange w:id="7499" w:author="Donovan Goode" w:date="2018-11-09T10:05:00Z">
                <w:pPr>
                  <w:shd w:val="clear" w:color="auto" w:fill="1E1E1E"/>
                  <w:spacing w:line="285" w:lineRule="atLeast"/>
                </w:pPr>
              </w:pPrChange>
            </w:pPr>
            <w:del w:id="75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#widget4b .pagination a span</w:delText>
              </w:r>
              <w:r w:rsidRPr="007520B6" w:rsidDel="008B6AF4">
                <w:rPr>
                  <w:rFonts w:ascii="Consolas" w:eastAsia="Times New Roman" w:hAnsi="Consolas" w:cs="Times New Roman"/>
                  <w:color w:val="D4D4D4"/>
                  <w:sz w:val="21"/>
                  <w:szCs w:val="21"/>
                </w:rPr>
                <w:delText xml:space="preserve"> {</w:delText>
              </w:r>
            </w:del>
          </w:p>
          <w:p w14:paraId="52F5D023" w14:textId="77777777" w:rsidR="00ED1509" w:rsidRPr="007520B6" w:rsidDel="008B6AF4" w:rsidRDefault="00ED1509">
            <w:pPr>
              <w:pStyle w:val="Heading1Numbered"/>
              <w:rPr>
                <w:del w:id="7501" w:author="Donovan Goode" w:date="2018-11-09T10:04:00Z"/>
                <w:rFonts w:ascii="Consolas" w:eastAsia="Times New Roman" w:hAnsi="Consolas" w:cs="Times New Roman"/>
                <w:color w:val="D4D4D4"/>
                <w:sz w:val="21"/>
                <w:szCs w:val="21"/>
              </w:rPr>
              <w:pPrChange w:id="7502" w:author="Donovan Goode" w:date="2018-11-09T10:05:00Z">
                <w:pPr>
                  <w:shd w:val="clear" w:color="auto" w:fill="1E1E1E"/>
                  <w:spacing w:line="285" w:lineRule="atLeast"/>
                </w:pPr>
              </w:pPrChange>
            </w:pPr>
            <w:del w:id="75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-9999em</w:delText>
              </w:r>
              <w:r w:rsidRPr="007520B6" w:rsidDel="008B6AF4">
                <w:rPr>
                  <w:rFonts w:ascii="Consolas" w:eastAsia="Times New Roman" w:hAnsi="Consolas" w:cs="Times New Roman"/>
                  <w:color w:val="D4D4D4"/>
                  <w:sz w:val="21"/>
                  <w:szCs w:val="21"/>
                </w:rPr>
                <w:delText>;</w:delText>
              </w:r>
            </w:del>
          </w:p>
          <w:p w14:paraId="3B3EBCA3" w14:textId="77777777" w:rsidR="00ED1509" w:rsidRPr="007520B6" w:rsidDel="008B6AF4" w:rsidRDefault="00ED1509">
            <w:pPr>
              <w:pStyle w:val="Heading1Numbered"/>
              <w:rPr>
                <w:del w:id="7504" w:author="Donovan Goode" w:date="2018-11-09T10:04:00Z"/>
                <w:rFonts w:ascii="Consolas" w:eastAsia="Times New Roman" w:hAnsi="Consolas" w:cs="Times New Roman"/>
                <w:color w:val="D4D4D4"/>
                <w:sz w:val="21"/>
                <w:szCs w:val="21"/>
              </w:rPr>
              <w:pPrChange w:id="7505" w:author="Donovan Goode" w:date="2018-11-09T10:05:00Z">
                <w:pPr>
                  <w:shd w:val="clear" w:color="auto" w:fill="1E1E1E"/>
                  <w:spacing w:line="285" w:lineRule="atLeast"/>
                </w:pPr>
              </w:pPrChange>
            </w:pPr>
            <w:del w:id="75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70D77E99" w14:textId="77777777" w:rsidR="00ED1509" w:rsidRPr="007520B6" w:rsidDel="008B6AF4" w:rsidRDefault="00ED1509">
            <w:pPr>
              <w:pStyle w:val="Heading1Numbered"/>
              <w:rPr>
                <w:del w:id="7507" w:author="Donovan Goode" w:date="2018-11-09T10:04:00Z"/>
                <w:rFonts w:ascii="Consolas" w:eastAsia="Times New Roman" w:hAnsi="Consolas" w:cs="Times New Roman"/>
                <w:color w:val="D4D4D4"/>
                <w:sz w:val="21"/>
                <w:szCs w:val="21"/>
              </w:rPr>
              <w:pPrChange w:id="7508" w:author="Donovan Goode" w:date="2018-11-09T10:05:00Z">
                <w:pPr>
                  <w:shd w:val="clear" w:color="auto" w:fill="1E1E1E"/>
                  <w:spacing w:line="285" w:lineRule="atLeast"/>
                </w:pPr>
              </w:pPrChange>
            </w:pPr>
            <w:del w:id="7509" w:author="Donovan Goode" w:date="2018-11-09T10:04:00Z">
              <w:r w:rsidRPr="007520B6" w:rsidDel="008B6AF4">
                <w:rPr>
                  <w:rFonts w:ascii="Consolas" w:eastAsia="Times New Roman" w:hAnsi="Consolas" w:cs="Times New Roman"/>
                  <w:color w:val="D4D4D4"/>
                  <w:sz w:val="21"/>
                  <w:szCs w:val="21"/>
                </w:rPr>
                <w:delText xml:space="preserve">    }</w:delText>
              </w:r>
            </w:del>
          </w:p>
          <w:p w14:paraId="16209511" w14:textId="77777777" w:rsidR="00ED1509" w:rsidRPr="007520B6" w:rsidDel="008B6AF4" w:rsidRDefault="00ED1509">
            <w:pPr>
              <w:pStyle w:val="Heading1Numbered"/>
              <w:rPr>
                <w:del w:id="7510" w:author="Donovan Goode" w:date="2018-11-09T10:04:00Z"/>
                <w:rFonts w:ascii="Consolas" w:eastAsia="Times New Roman" w:hAnsi="Consolas" w:cs="Times New Roman"/>
                <w:color w:val="D4D4D4"/>
                <w:sz w:val="21"/>
                <w:szCs w:val="21"/>
              </w:rPr>
              <w:pPrChange w:id="7511" w:author="Donovan Goode" w:date="2018-11-09T10:05:00Z">
                <w:pPr>
                  <w:shd w:val="clear" w:color="auto" w:fill="1E1E1E"/>
                  <w:spacing w:line="285" w:lineRule="atLeast"/>
                </w:pPr>
              </w:pPrChange>
            </w:pPr>
          </w:p>
          <w:p w14:paraId="7B036CC9" w14:textId="77777777" w:rsidR="00ED1509" w:rsidRPr="007520B6" w:rsidDel="008B6AF4" w:rsidRDefault="00ED1509">
            <w:pPr>
              <w:pStyle w:val="Heading1Numbered"/>
              <w:rPr>
                <w:del w:id="7512" w:author="Donovan Goode" w:date="2018-11-09T10:04:00Z"/>
                <w:rFonts w:ascii="Consolas" w:eastAsia="Times New Roman" w:hAnsi="Consolas" w:cs="Times New Roman"/>
                <w:color w:val="D4D4D4"/>
                <w:sz w:val="21"/>
                <w:szCs w:val="21"/>
              </w:rPr>
              <w:pPrChange w:id="7513" w:author="Donovan Goode" w:date="2018-11-09T10:05:00Z">
                <w:pPr>
                  <w:shd w:val="clear" w:color="auto" w:fill="1E1E1E"/>
                  <w:spacing w:line="285" w:lineRule="atLeast"/>
                </w:pPr>
              </w:pPrChange>
            </w:pPr>
            <w:del w:id="751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h3,</w:delText>
              </w:r>
            </w:del>
          </w:p>
          <w:p w14:paraId="4D716363" w14:textId="77777777" w:rsidR="00ED1509" w:rsidRPr="007520B6" w:rsidDel="008B6AF4" w:rsidRDefault="00ED1509">
            <w:pPr>
              <w:pStyle w:val="Heading1Numbered"/>
              <w:rPr>
                <w:del w:id="7515" w:author="Donovan Goode" w:date="2018-11-09T10:04:00Z"/>
                <w:rFonts w:ascii="Consolas" w:eastAsia="Times New Roman" w:hAnsi="Consolas" w:cs="Times New Roman"/>
                <w:color w:val="D4D4D4"/>
                <w:sz w:val="21"/>
                <w:szCs w:val="21"/>
              </w:rPr>
              <w:pPrChange w:id="7516" w:author="Donovan Goode" w:date="2018-11-09T10:05:00Z">
                <w:pPr>
                  <w:shd w:val="clear" w:color="auto" w:fill="1E1E1E"/>
                  <w:spacing w:line="285" w:lineRule="atLeast"/>
                </w:pPr>
              </w:pPrChange>
            </w:pPr>
            <w:del w:id="7517" w:author="Donovan Goode" w:date="2018-11-09T10:04:00Z">
              <w:r w:rsidRPr="007520B6" w:rsidDel="008B6AF4">
                <w:rPr>
                  <w:rFonts w:ascii="Consolas" w:eastAsia="Times New Roman" w:hAnsi="Consolas" w:cs="Times New Roman"/>
                  <w:color w:val="D7BA7D"/>
                  <w:sz w:val="21"/>
                  <w:szCs w:val="21"/>
                </w:rPr>
                <w:delText xml:space="preserve">    #widget4b .pagination h3</w:delText>
              </w:r>
              <w:r w:rsidRPr="007520B6" w:rsidDel="008B6AF4">
                <w:rPr>
                  <w:rFonts w:ascii="Consolas" w:eastAsia="Times New Roman" w:hAnsi="Consolas" w:cs="Times New Roman"/>
                  <w:color w:val="D4D4D4"/>
                  <w:sz w:val="21"/>
                  <w:szCs w:val="21"/>
                </w:rPr>
                <w:delText xml:space="preserve"> {</w:delText>
              </w:r>
            </w:del>
          </w:p>
          <w:p w14:paraId="11FEBD49" w14:textId="77777777" w:rsidR="00ED1509" w:rsidRPr="007520B6" w:rsidDel="008B6AF4" w:rsidRDefault="00ED1509">
            <w:pPr>
              <w:pStyle w:val="Heading1Numbered"/>
              <w:rPr>
                <w:del w:id="7518" w:author="Donovan Goode" w:date="2018-11-09T10:04:00Z"/>
                <w:rFonts w:ascii="Consolas" w:eastAsia="Times New Roman" w:hAnsi="Consolas" w:cs="Times New Roman"/>
                <w:color w:val="D4D4D4"/>
                <w:sz w:val="21"/>
                <w:szCs w:val="21"/>
              </w:rPr>
              <w:pPrChange w:id="7519" w:author="Donovan Goode" w:date="2018-11-09T10:05:00Z">
                <w:pPr>
                  <w:shd w:val="clear" w:color="auto" w:fill="1E1E1E"/>
                  <w:spacing w:line="285" w:lineRule="atLeast"/>
                </w:pPr>
              </w:pPrChange>
            </w:pPr>
            <w:del w:id="75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74B057B5" w14:textId="77777777" w:rsidR="00ED1509" w:rsidRPr="007520B6" w:rsidDel="008B6AF4" w:rsidRDefault="00ED1509">
            <w:pPr>
              <w:pStyle w:val="Heading1Numbered"/>
              <w:rPr>
                <w:del w:id="7521" w:author="Donovan Goode" w:date="2018-11-09T10:04:00Z"/>
                <w:rFonts w:ascii="Consolas" w:eastAsia="Times New Roman" w:hAnsi="Consolas" w:cs="Times New Roman"/>
                <w:color w:val="D4D4D4"/>
                <w:sz w:val="21"/>
                <w:szCs w:val="21"/>
              </w:rPr>
              <w:pPrChange w:id="7522" w:author="Donovan Goode" w:date="2018-11-09T10:05:00Z">
                <w:pPr>
                  <w:shd w:val="clear" w:color="auto" w:fill="1E1E1E"/>
                  <w:spacing w:line="285" w:lineRule="atLeast"/>
                </w:pPr>
              </w:pPrChange>
            </w:pPr>
          </w:p>
          <w:p w14:paraId="2C21B1D1" w14:textId="77777777" w:rsidR="00ED1509" w:rsidRPr="007520B6" w:rsidDel="008B6AF4" w:rsidRDefault="00ED1509">
            <w:pPr>
              <w:pStyle w:val="Heading1Numbered"/>
              <w:rPr>
                <w:del w:id="7523" w:author="Donovan Goode" w:date="2018-11-09T10:04:00Z"/>
                <w:rFonts w:ascii="Consolas" w:eastAsia="Times New Roman" w:hAnsi="Consolas" w:cs="Times New Roman"/>
                <w:color w:val="D4D4D4"/>
                <w:sz w:val="21"/>
                <w:szCs w:val="21"/>
              </w:rPr>
              <w:pPrChange w:id="7524" w:author="Donovan Goode" w:date="2018-11-09T10:05:00Z">
                <w:pPr>
                  <w:shd w:val="clear" w:color="auto" w:fill="1E1E1E"/>
                  <w:spacing w:line="285" w:lineRule="atLeast"/>
                </w:pPr>
              </w:pPrChange>
            </w:pPr>
            <w:del w:id="7525" w:author="Donovan Goode" w:date="2018-11-09T10:04:00Z">
              <w:r w:rsidRPr="007520B6" w:rsidDel="008B6AF4">
                <w:rPr>
                  <w:rFonts w:ascii="Consolas" w:eastAsia="Times New Roman" w:hAnsi="Consolas" w:cs="Times New Roman"/>
                  <w:color w:val="D4D4D4"/>
                  <w:sz w:val="21"/>
                  <w:szCs w:val="21"/>
                </w:rPr>
                <w:delText xml:space="preserve">    }</w:delText>
              </w:r>
            </w:del>
          </w:p>
          <w:p w14:paraId="23AF6A88" w14:textId="77777777" w:rsidR="00ED1509" w:rsidRPr="007520B6" w:rsidDel="008B6AF4" w:rsidRDefault="00ED1509">
            <w:pPr>
              <w:pStyle w:val="Heading1Numbered"/>
              <w:rPr>
                <w:del w:id="7526" w:author="Donovan Goode" w:date="2018-11-09T10:04:00Z"/>
                <w:rFonts w:ascii="Consolas" w:eastAsia="Times New Roman" w:hAnsi="Consolas" w:cs="Times New Roman"/>
                <w:color w:val="D4D4D4"/>
                <w:sz w:val="21"/>
                <w:szCs w:val="21"/>
              </w:rPr>
              <w:pPrChange w:id="7527" w:author="Donovan Goode" w:date="2018-11-09T10:05:00Z">
                <w:pPr>
                  <w:shd w:val="clear" w:color="auto" w:fill="1E1E1E"/>
                  <w:spacing w:line="285" w:lineRule="atLeast"/>
                </w:pPr>
              </w:pPrChange>
            </w:pPr>
          </w:p>
          <w:p w14:paraId="1B96A173" w14:textId="77777777" w:rsidR="00ED1509" w:rsidRPr="007520B6" w:rsidDel="008B6AF4" w:rsidRDefault="00ED1509">
            <w:pPr>
              <w:pStyle w:val="Heading1Numbered"/>
              <w:rPr>
                <w:del w:id="7528" w:author="Donovan Goode" w:date="2018-11-09T10:04:00Z"/>
                <w:rFonts w:ascii="Consolas" w:eastAsia="Times New Roman" w:hAnsi="Consolas" w:cs="Times New Roman"/>
                <w:color w:val="D4D4D4"/>
                <w:sz w:val="21"/>
                <w:szCs w:val="21"/>
              </w:rPr>
              <w:pPrChange w:id="7529" w:author="Donovan Goode" w:date="2018-11-09T10:05:00Z">
                <w:pPr>
                  <w:shd w:val="clear" w:color="auto" w:fill="1E1E1E"/>
                  <w:spacing w:line="285" w:lineRule="atLeast"/>
                </w:pPr>
              </w:pPrChange>
            </w:pPr>
            <w:del w:id="75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D4D4D4"/>
                  <w:sz w:val="21"/>
                  <w:szCs w:val="21"/>
                </w:rPr>
                <w:delText xml:space="preserve"> {</w:delText>
              </w:r>
            </w:del>
          </w:p>
          <w:p w14:paraId="7CBC7B89" w14:textId="77777777" w:rsidR="00ED1509" w:rsidRPr="007520B6" w:rsidDel="008B6AF4" w:rsidRDefault="00ED1509">
            <w:pPr>
              <w:pStyle w:val="Heading1Numbered"/>
              <w:rPr>
                <w:del w:id="7531" w:author="Donovan Goode" w:date="2018-11-09T10:04:00Z"/>
                <w:rFonts w:ascii="Consolas" w:eastAsia="Times New Roman" w:hAnsi="Consolas" w:cs="Times New Roman"/>
                <w:color w:val="D4D4D4"/>
                <w:sz w:val="21"/>
                <w:szCs w:val="21"/>
              </w:rPr>
              <w:pPrChange w:id="7532" w:author="Donovan Goode" w:date="2018-11-09T10:05:00Z">
                <w:pPr>
                  <w:shd w:val="clear" w:color="auto" w:fill="1E1E1E"/>
                  <w:spacing w:line="285" w:lineRule="atLeast"/>
                </w:pPr>
              </w:pPrChange>
            </w:pPr>
            <w:del w:id="75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65DC30E7" w14:textId="77777777" w:rsidR="00ED1509" w:rsidRPr="007520B6" w:rsidDel="008B6AF4" w:rsidRDefault="00ED1509">
            <w:pPr>
              <w:pStyle w:val="Heading1Numbered"/>
              <w:rPr>
                <w:del w:id="7534" w:author="Donovan Goode" w:date="2018-11-09T10:04:00Z"/>
                <w:rFonts w:ascii="Consolas" w:eastAsia="Times New Roman" w:hAnsi="Consolas" w:cs="Times New Roman"/>
                <w:color w:val="D4D4D4"/>
                <w:sz w:val="21"/>
                <w:szCs w:val="21"/>
              </w:rPr>
              <w:pPrChange w:id="7535" w:author="Donovan Goode" w:date="2018-11-09T10:05:00Z">
                <w:pPr>
                  <w:shd w:val="clear" w:color="auto" w:fill="1E1E1E"/>
                  <w:spacing w:line="285" w:lineRule="atLeast"/>
                </w:pPr>
              </w:pPrChange>
            </w:pPr>
            <w:del w:id="75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 Black'</w:delText>
              </w:r>
              <w:r w:rsidRPr="007520B6" w:rsidDel="008B6AF4">
                <w:rPr>
                  <w:rFonts w:ascii="Consolas" w:eastAsia="Times New Roman" w:hAnsi="Consolas" w:cs="Times New Roman"/>
                  <w:color w:val="D4D4D4"/>
                  <w:sz w:val="21"/>
                  <w:szCs w:val="21"/>
                </w:rPr>
                <w:delText>;</w:delText>
              </w:r>
            </w:del>
          </w:p>
          <w:p w14:paraId="4B4CEAC1" w14:textId="77777777" w:rsidR="00ED1509" w:rsidRPr="007520B6" w:rsidDel="008B6AF4" w:rsidRDefault="00ED1509">
            <w:pPr>
              <w:pStyle w:val="Heading1Numbered"/>
              <w:rPr>
                <w:del w:id="7537" w:author="Donovan Goode" w:date="2018-11-09T10:04:00Z"/>
                <w:rFonts w:ascii="Consolas" w:eastAsia="Times New Roman" w:hAnsi="Consolas" w:cs="Times New Roman"/>
                <w:color w:val="D4D4D4"/>
                <w:sz w:val="21"/>
                <w:szCs w:val="21"/>
              </w:rPr>
              <w:pPrChange w:id="7538" w:author="Donovan Goode" w:date="2018-11-09T10:05:00Z">
                <w:pPr>
                  <w:shd w:val="clear" w:color="auto" w:fill="1E1E1E"/>
                  <w:spacing w:line="285" w:lineRule="atLeast"/>
                </w:pPr>
              </w:pPrChange>
            </w:pPr>
            <w:del w:id="75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2.6em</w:delText>
              </w:r>
              <w:r w:rsidRPr="007520B6" w:rsidDel="008B6AF4">
                <w:rPr>
                  <w:rFonts w:ascii="Consolas" w:eastAsia="Times New Roman" w:hAnsi="Consolas" w:cs="Times New Roman"/>
                  <w:color w:val="D4D4D4"/>
                  <w:sz w:val="21"/>
                  <w:szCs w:val="21"/>
                </w:rPr>
                <w:delText>;</w:delText>
              </w:r>
            </w:del>
          </w:p>
          <w:p w14:paraId="60D6C9F9" w14:textId="77777777" w:rsidR="00ED1509" w:rsidRPr="007520B6" w:rsidDel="008B6AF4" w:rsidRDefault="00ED1509">
            <w:pPr>
              <w:pStyle w:val="Heading1Numbered"/>
              <w:rPr>
                <w:del w:id="7540" w:author="Donovan Goode" w:date="2018-11-09T10:04:00Z"/>
                <w:rFonts w:ascii="Consolas" w:eastAsia="Times New Roman" w:hAnsi="Consolas" w:cs="Times New Roman"/>
                <w:color w:val="D4D4D4"/>
                <w:sz w:val="21"/>
                <w:szCs w:val="21"/>
              </w:rPr>
              <w:pPrChange w:id="7541" w:author="Donovan Goode" w:date="2018-11-09T10:05:00Z">
                <w:pPr>
                  <w:shd w:val="clear" w:color="auto" w:fill="1E1E1E"/>
                  <w:spacing w:line="285" w:lineRule="atLeast"/>
                </w:pPr>
              </w:pPrChange>
            </w:pPr>
            <w:del w:id="75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#4D901E</w:delText>
              </w:r>
              <w:r w:rsidRPr="007520B6" w:rsidDel="008B6AF4">
                <w:rPr>
                  <w:rFonts w:ascii="Consolas" w:eastAsia="Times New Roman" w:hAnsi="Consolas" w:cs="Times New Roman"/>
                  <w:color w:val="D4D4D4"/>
                  <w:sz w:val="21"/>
                  <w:szCs w:val="21"/>
                </w:rPr>
                <w:delText>;</w:delText>
              </w:r>
            </w:del>
          </w:p>
          <w:p w14:paraId="2B0F49D3" w14:textId="77777777" w:rsidR="00ED1509" w:rsidRPr="007520B6" w:rsidDel="008B6AF4" w:rsidRDefault="00ED1509">
            <w:pPr>
              <w:pStyle w:val="Heading1Numbered"/>
              <w:rPr>
                <w:del w:id="7543" w:author="Donovan Goode" w:date="2018-11-09T10:04:00Z"/>
                <w:rFonts w:ascii="Consolas" w:eastAsia="Times New Roman" w:hAnsi="Consolas" w:cs="Times New Roman"/>
                <w:color w:val="D4D4D4"/>
                <w:sz w:val="21"/>
                <w:szCs w:val="21"/>
              </w:rPr>
              <w:pPrChange w:id="7544" w:author="Donovan Goode" w:date="2018-11-09T10:05:00Z">
                <w:pPr>
                  <w:shd w:val="clear" w:color="auto" w:fill="1E1E1E"/>
                  <w:spacing w:line="285" w:lineRule="atLeast"/>
                </w:pPr>
              </w:pPrChange>
            </w:pPr>
            <w:del w:id="75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.4em</w:delText>
              </w:r>
              <w:r w:rsidRPr="007520B6" w:rsidDel="008B6AF4">
                <w:rPr>
                  <w:rFonts w:ascii="Consolas" w:eastAsia="Times New Roman" w:hAnsi="Consolas" w:cs="Times New Roman"/>
                  <w:color w:val="D4D4D4"/>
                  <w:sz w:val="21"/>
                  <w:szCs w:val="21"/>
                </w:rPr>
                <w:delText>;</w:delText>
              </w:r>
            </w:del>
          </w:p>
          <w:p w14:paraId="048FDA81" w14:textId="77777777" w:rsidR="00ED1509" w:rsidRPr="007520B6" w:rsidDel="008B6AF4" w:rsidRDefault="00ED1509">
            <w:pPr>
              <w:pStyle w:val="Heading1Numbered"/>
              <w:rPr>
                <w:del w:id="7546" w:author="Donovan Goode" w:date="2018-11-09T10:04:00Z"/>
                <w:rFonts w:ascii="Consolas" w:eastAsia="Times New Roman" w:hAnsi="Consolas" w:cs="Times New Roman"/>
                <w:color w:val="D4D4D4"/>
                <w:sz w:val="21"/>
                <w:szCs w:val="21"/>
              </w:rPr>
              <w:pPrChange w:id="7547" w:author="Donovan Goode" w:date="2018-11-09T10:05:00Z">
                <w:pPr>
                  <w:shd w:val="clear" w:color="auto" w:fill="1E1E1E"/>
                  <w:spacing w:line="285" w:lineRule="atLeast"/>
                </w:pPr>
              </w:pPrChange>
            </w:pPr>
            <w:del w:id="75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1DBE38D8" w14:textId="77777777" w:rsidR="00ED1509" w:rsidRPr="007520B6" w:rsidDel="008B6AF4" w:rsidRDefault="00ED1509">
            <w:pPr>
              <w:pStyle w:val="Heading1Numbered"/>
              <w:rPr>
                <w:del w:id="7549" w:author="Donovan Goode" w:date="2018-11-09T10:04:00Z"/>
                <w:rFonts w:ascii="Consolas" w:eastAsia="Times New Roman" w:hAnsi="Consolas" w:cs="Times New Roman"/>
                <w:color w:val="D4D4D4"/>
                <w:sz w:val="21"/>
                <w:szCs w:val="21"/>
              </w:rPr>
              <w:pPrChange w:id="7550" w:author="Donovan Goode" w:date="2018-11-09T10:05:00Z">
                <w:pPr>
                  <w:shd w:val="clear" w:color="auto" w:fill="1E1E1E"/>
                  <w:spacing w:line="285" w:lineRule="atLeast"/>
                </w:pPr>
              </w:pPrChange>
            </w:pPr>
            <w:del w:id="75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inline-block</w:delText>
              </w:r>
              <w:r w:rsidRPr="007520B6" w:rsidDel="008B6AF4">
                <w:rPr>
                  <w:rFonts w:ascii="Consolas" w:eastAsia="Times New Roman" w:hAnsi="Consolas" w:cs="Times New Roman"/>
                  <w:color w:val="D4D4D4"/>
                  <w:sz w:val="21"/>
                  <w:szCs w:val="21"/>
                </w:rPr>
                <w:delText>;</w:delText>
              </w:r>
            </w:del>
          </w:p>
          <w:p w14:paraId="25976FDE" w14:textId="77777777" w:rsidR="00ED1509" w:rsidRPr="007520B6" w:rsidDel="008B6AF4" w:rsidRDefault="00ED1509">
            <w:pPr>
              <w:pStyle w:val="Heading1Numbered"/>
              <w:rPr>
                <w:del w:id="7552" w:author="Donovan Goode" w:date="2018-11-09T10:04:00Z"/>
                <w:rFonts w:ascii="Consolas" w:eastAsia="Times New Roman" w:hAnsi="Consolas" w:cs="Times New Roman"/>
                <w:color w:val="D4D4D4"/>
                <w:sz w:val="21"/>
                <w:szCs w:val="21"/>
              </w:rPr>
              <w:pPrChange w:id="7553" w:author="Donovan Goode" w:date="2018-11-09T10:05:00Z">
                <w:pPr>
                  <w:shd w:val="clear" w:color="auto" w:fill="1E1E1E"/>
                  <w:spacing w:line="285" w:lineRule="atLeast"/>
                </w:pPr>
              </w:pPrChange>
            </w:pPr>
            <w:del w:id="7554" w:author="Donovan Goode" w:date="2018-11-09T10:04:00Z">
              <w:r w:rsidRPr="007520B6" w:rsidDel="008B6AF4">
                <w:rPr>
                  <w:rFonts w:ascii="Consolas" w:eastAsia="Times New Roman" w:hAnsi="Consolas" w:cs="Times New Roman"/>
                  <w:color w:val="D4D4D4"/>
                  <w:sz w:val="21"/>
                  <w:szCs w:val="21"/>
                </w:rPr>
                <w:delText xml:space="preserve">    }</w:delText>
              </w:r>
            </w:del>
          </w:p>
          <w:p w14:paraId="3DAB505F" w14:textId="77777777" w:rsidR="00ED1509" w:rsidRPr="007520B6" w:rsidDel="008B6AF4" w:rsidRDefault="00ED1509">
            <w:pPr>
              <w:pStyle w:val="Heading1Numbered"/>
              <w:rPr>
                <w:del w:id="7555" w:author="Donovan Goode" w:date="2018-11-09T10:04:00Z"/>
                <w:rFonts w:ascii="Consolas" w:eastAsia="Times New Roman" w:hAnsi="Consolas" w:cs="Times New Roman"/>
                <w:color w:val="D4D4D4"/>
                <w:sz w:val="21"/>
                <w:szCs w:val="21"/>
              </w:rPr>
              <w:pPrChange w:id="7556" w:author="Donovan Goode" w:date="2018-11-09T10:05:00Z">
                <w:pPr>
                  <w:shd w:val="clear" w:color="auto" w:fill="1E1E1E"/>
                  <w:spacing w:line="285" w:lineRule="atLeast"/>
                </w:pPr>
              </w:pPrChange>
            </w:pPr>
          </w:p>
          <w:p w14:paraId="7037133E" w14:textId="77777777" w:rsidR="00ED1509" w:rsidRPr="007520B6" w:rsidDel="008B6AF4" w:rsidRDefault="00ED1509">
            <w:pPr>
              <w:pStyle w:val="Heading1Numbered"/>
              <w:rPr>
                <w:del w:id="7557" w:author="Donovan Goode" w:date="2018-11-09T10:04:00Z"/>
                <w:rFonts w:ascii="Consolas" w:eastAsia="Times New Roman" w:hAnsi="Consolas" w:cs="Times New Roman"/>
                <w:color w:val="D4D4D4"/>
                <w:sz w:val="21"/>
                <w:szCs w:val="21"/>
              </w:rPr>
              <w:pPrChange w:id="7558" w:author="Donovan Goode" w:date="2018-11-09T10:05:00Z">
                <w:pPr>
                  <w:shd w:val="clear" w:color="auto" w:fill="1E1E1E"/>
                  <w:spacing w:line="285" w:lineRule="atLeast"/>
                </w:pPr>
              </w:pPrChange>
            </w:pPr>
            <w:del w:id="755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7BA7D"/>
                  <w:sz w:val="21"/>
                  <w:szCs w:val="21"/>
                </w:rPr>
                <w:delText>a</w:delText>
              </w:r>
              <w:r w:rsidRPr="007520B6" w:rsidDel="008B6AF4">
                <w:rPr>
                  <w:rFonts w:ascii="Consolas" w:eastAsia="Times New Roman" w:hAnsi="Consolas" w:cs="Times New Roman"/>
                  <w:color w:val="D4D4D4"/>
                  <w:sz w:val="21"/>
                  <w:szCs w:val="21"/>
                </w:rPr>
                <w:delText xml:space="preserve"> {</w:delText>
              </w:r>
            </w:del>
          </w:p>
          <w:p w14:paraId="0BEA1D59" w14:textId="77777777" w:rsidR="00ED1509" w:rsidRPr="007520B6" w:rsidDel="008B6AF4" w:rsidRDefault="00ED1509">
            <w:pPr>
              <w:pStyle w:val="Heading1Numbered"/>
              <w:rPr>
                <w:del w:id="7560" w:author="Donovan Goode" w:date="2018-11-09T10:04:00Z"/>
                <w:rFonts w:ascii="Consolas" w:eastAsia="Times New Roman" w:hAnsi="Consolas" w:cs="Times New Roman"/>
                <w:color w:val="D4D4D4"/>
                <w:sz w:val="21"/>
                <w:szCs w:val="21"/>
              </w:rPr>
              <w:pPrChange w:id="7561" w:author="Donovan Goode" w:date="2018-11-09T10:05:00Z">
                <w:pPr>
                  <w:shd w:val="clear" w:color="auto" w:fill="1E1E1E"/>
                  <w:spacing w:line="285" w:lineRule="atLeast"/>
                </w:pPr>
              </w:pPrChange>
            </w:pPr>
            <w:del w:id="75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F74A17F" w14:textId="77777777" w:rsidR="00ED1509" w:rsidRPr="007520B6" w:rsidDel="008B6AF4" w:rsidRDefault="00ED1509">
            <w:pPr>
              <w:pStyle w:val="Heading1Numbered"/>
              <w:rPr>
                <w:del w:id="7563" w:author="Donovan Goode" w:date="2018-11-09T10:04:00Z"/>
                <w:rFonts w:ascii="Consolas" w:eastAsia="Times New Roman" w:hAnsi="Consolas" w:cs="Times New Roman"/>
                <w:color w:val="D4D4D4"/>
                <w:sz w:val="21"/>
                <w:szCs w:val="21"/>
              </w:rPr>
              <w:pPrChange w:id="7564" w:author="Donovan Goode" w:date="2018-11-09T10:05:00Z">
                <w:pPr>
                  <w:shd w:val="clear" w:color="auto" w:fill="1E1E1E"/>
                  <w:spacing w:line="285" w:lineRule="atLeast"/>
                </w:pPr>
              </w:pPrChange>
            </w:pPr>
            <w:del w:id="7565" w:author="Donovan Goode" w:date="2018-11-09T10:04:00Z">
              <w:r w:rsidRPr="007520B6" w:rsidDel="008B6AF4">
                <w:rPr>
                  <w:rFonts w:ascii="Consolas" w:eastAsia="Times New Roman" w:hAnsi="Consolas" w:cs="Times New Roman"/>
                  <w:color w:val="D4D4D4"/>
                  <w:sz w:val="21"/>
                  <w:szCs w:val="21"/>
                </w:rPr>
                <w:delText xml:space="preserve">    }</w:delText>
              </w:r>
            </w:del>
          </w:p>
          <w:p w14:paraId="28644786" w14:textId="77777777" w:rsidR="00ED1509" w:rsidRPr="007520B6" w:rsidDel="008B6AF4" w:rsidRDefault="00ED1509">
            <w:pPr>
              <w:pStyle w:val="Heading1Numbered"/>
              <w:rPr>
                <w:del w:id="7566" w:author="Donovan Goode" w:date="2018-11-09T10:04:00Z"/>
                <w:rFonts w:ascii="Consolas" w:eastAsia="Times New Roman" w:hAnsi="Consolas" w:cs="Times New Roman"/>
                <w:color w:val="D4D4D4"/>
                <w:sz w:val="21"/>
                <w:szCs w:val="21"/>
              </w:rPr>
              <w:pPrChange w:id="7567" w:author="Donovan Goode" w:date="2018-11-09T10:05:00Z">
                <w:pPr>
                  <w:shd w:val="clear" w:color="auto" w:fill="1E1E1E"/>
                  <w:spacing w:line="285" w:lineRule="atLeast"/>
                </w:pPr>
              </w:pPrChange>
            </w:pPr>
          </w:p>
          <w:p w14:paraId="2A18B6F9" w14:textId="77777777" w:rsidR="00ED1509" w:rsidRPr="007520B6" w:rsidDel="008B6AF4" w:rsidRDefault="00ED1509">
            <w:pPr>
              <w:pStyle w:val="Heading1Numbered"/>
              <w:rPr>
                <w:del w:id="7568" w:author="Donovan Goode" w:date="2018-11-09T10:04:00Z"/>
                <w:rFonts w:ascii="Consolas" w:eastAsia="Times New Roman" w:hAnsi="Consolas" w:cs="Times New Roman"/>
                <w:color w:val="D4D4D4"/>
                <w:sz w:val="21"/>
                <w:szCs w:val="21"/>
              </w:rPr>
              <w:pPrChange w:id="7569" w:author="Donovan Goode" w:date="2018-11-09T10:05:00Z">
                <w:pPr>
                  <w:shd w:val="clear" w:color="auto" w:fill="1E1E1E"/>
                  <w:spacing w:line="285" w:lineRule="atLeast"/>
                </w:pPr>
              </w:pPrChange>
            </w:pPr>
            <w:del w:id="75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#widget4b .pagination a</w:delText>
              </w:r>
              <w:r w:rsidRPr="007520B6" w:rsidDel="008B6AF4">
                <w:rPr>
                  <w:rFonts w:ascii="Consolas" w:eastAsia="Times New Roman" w:hAnsi="Consolas" w:cs="Times New Roman"/>
                  <w:color w:val="D4D4D4"/>
                  <w:sz w:val="21"/>
                  <w:szCs w:val="21"/>
                </w:rPr>
                <w:delText xml:space="preserve"> {</w:delText>
              </w:r>
            </w:del>
          </w:p>
          <w:p w14:paraId="11303963" w14:textId="77777777" w:rsidR="00ED1509" w:rsidRPr="007520B6" w:rsidDel="008B6AF4" w:rsidRDefault="00ED1509">
            <w:pPr>
              <w:pStyle w:val="Heading1Numbered"/>
              <w:rPr>
                <w:del w:id="7571" w:author="Donovan Goode" w:date="2018-11-09T10:04:00Z"/>
                <w:rFonts w:ascii="Consolas" w:eastAsia="Times New Roman" w:hAnsi="Consolas" w:cs="Times New Roman"/>
                <w:color w:val="D4D4D4"/>
                <w:sz w:val="21"/>
                <w:szCs w:val="21"/>
              </w:rPr>
              <w:pPrChange w:id="7572" w:author="Donovan Goode" w:date="2018-11-09T10:05:00Z">
                <w:pPr>
                  <w:shd w:val="clear" w:color="auto" w:fill="1E1E1E"/>
                  <w:spacing w:line="285" w:lineRule="atLeast"/>
                </w:pPr>
              </w:pPrChange>
            </w:pPr>
            <w:del w:id="75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w:delText>
              </w:r>
              <w:r w:rsidRPr="007520B6" w:rsidDel="008B6AF4">
                <w:rPr>
                  <w:rFonts w:ascii="Consolas" w:eastAsia="Times New Roman" w:hAnsi="Consolas" w:cs="Times New Roman"/>
                  <w:color w:val="D4D4D4"/>
                  <w:sz w:val="21"/>
                  <w:szCs w:val="21"/>
                </w:rPr>
                <w:delText>;</w:delText>
              </w:r>
            </w:del>
          </w:p>
          <w:p w14:paraId="02165705" w14:textId="77777777" w:rsidR="00ED1509" w:rsidRPr="007520B6" w:rsidDel="008B6AF4" w:rsidRDefault="00ED1509">
            <w:pPr>
              <w:pStyle w:val="Heading1Numbered"/>
              <w:rPr>
                <w:del w:id="7574" w:author="Donovan Goode" w:date="2018-11-09T10:04:00Z"/>
                <w:rFonts w:ascii="Consolas" w:eastAsia="Times New Roman" w:hAnsi="Consolas" w:cs="Times New Roman"/>
                <w:color w:val="D4D4D4"/>
                <w:sz w:val="21"/>
                <w:szCs w:val="21"/>
              </w:rPr>
              <w:pPrChange w:id="7575" w:author="Donovan Goode" w:date="2018-11-09T10:05:00Z">
                <w:pPr>
                  <w:shd w:val="clear" w:color="auto" w:fill="1E1E1E"/>
                  <w:spacing w:line="285" w:lineRule="atLeast"/>
                </w:pPr>
              </w:pPrChange>
            </w:pPr>
            <w:del w:id="75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 Black'</w:delText>
              </w:r>
              <w:r w:rsidRPr="007520B6" w:rsidDel="008B6AF4">
                <w:rPr>
                  <w:rFonts w:ascii="Consolas" w:eastAsia="Times New Roman" w:hAnsi="Consolas" w:cs="Times New Roman"/>
                  <w:color w:val="D4D4D4"/>
                  <w:sz w:val="21"/>
                  <w:szCs w:val="21"/>
                </w:rPr>
                <w:delText>;</w:delText>
              </w:r>
            </w:del>
          </w:p>
          <w:p w14:paraId="2E151C4E" w14:textId="77777777" w:rsidR="00ED1509" w:rsidRPr="007520B6" w:rsidDel="008B6AF4" w:rsidRDefault="00ED1509">
            <w:pPr>
              <w:pStyle w:val="Heading1Numbered"/>
              <w:rPr>
                <w:del w:id="7577" w:author="Donovan Goode" w:date="2018-11-09T10:04:00Z"/>
                <w:rFonts w:ascii="Consolas" w:eastAsia="Times New Roman" w:hAnsi="Consolas" w:cs="Times New Roman"/>
                <w:color w:val="D4D4D4"/>
                <w:sz w:val="21"/>
                <w:szCs w:val="21"/>
              </w:rPr>
              <w:pPrChange w:id="7578" w:author="Donovan Goode" w:date="2018-11-09T10:05:00Z">
                <w:pPr>
                  <w:shd w:val="clear" w:color="auto" w:fill="1E1E1E"/>
                  <w:spacing w:line="285" w:lineRule="atLeast"/>
                </w:pPr>
              </w:pPrChange>
            </w:pPr>
            <w:del w:id="75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2.6em</w:delText>
              </w:r>
              <w:r w:rsidRPr="007520B6" w:rsidDel="008B6AF4">
                <w:rPr>
                  <w:rFonts w:ascii="Consolas" w:eastAsia="Times New Roman" w:hAnsi="Consolas" w:cs="Times New Roman"/>
                  <w:color w:val="D4D4D4"/>
                  <w:sz w:val="21"/>
                  <w:szCs w:val="21"/>
                </w:rPr>
                <w:delText>;</w:delText>
              </w:r>
            </w:del>
          </w:p>
          <w:p w14:paraId="7AEBACBC" w14:textId="77777777" w:rsidR="00ED1509" w:rsidRPr="007520B6" w:rsidDel="008B6AF4" w:rsidRDefault="00ED1509">
            <w:pPr>
              <w:pStyle w:val="Heading1Numbered"/>
              <w:rPr>
                <w:del w:id="7580" w:author="Donovan Goode" w:date="2018-11-09T10:04:00Z"/>
                <w:rFonts w:ascii="Consolas" w:eastAsia="Times New Roman" w:hAnsi="Consolas" w:cs="Times New Roman"/>
                <w:color w:val="D4D4D4"/>
                <w:sz w:val="21"/>
                <w:szCs w:val="21"/>
              </w:rPr>
              <w:pPrChange w:id="7581" w:author="Donovan Goode" w:date="2018-11-09T10:05:00Z">
                <w:pPr>
                  <w:shd w:val="clear" w:color="auto" w:fill="1E1E1E"/>
                  <w:spacing w:line="285" w:lineRule="atLeast"/>
                </w:pPr>
              </w:pPrChange>
            </w:pPr>
            <w:del w:id="75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#666666</w:delText>
              </w:r>
              <w:r w:rsidRPr="007520B6" w:rsidDel="008B6AF4">
                <w:rPr>
                  <w:rFonts w:ascii="Consolas" w:eastAsia="Times New Roman" w:hAnsi="Consolas" w:cs="Times New Roman"/>
                  <w:color w:val="D4D4D4"/>
                  <w:sz w:val="21"/>
                  <w:szCs w:val="21"/>
                </w:rPr>
                <w:delText>;</w:delText>
              </w:r>
            </w:del>
          </w:p>
          <w:p w14:paraId="3E4E9551" w14:textId="77777777" w:rsidR="00ED1509" w:rsidRPr="007520B6" w:rsidDel="008B6AF4" w:rsidRDefault="00ED1509">
            <w:pPr>
              <w:pStyle w:val="Heading1Numbered"/>
              <w:rPr>
                <w:del w:id="7583" w:author="Donovan Goode" w:date="2018-11-09T10:04:00Z"/>
                <w:rFonts w:ascii="Consolas" w:eastAsia="Times New Roman" w:hAnsi="Consolas" w:cs="Times New Roman"/>
                <w:color w:val="D4D4D4"/>
                <w:sz w:val="21"/>
                <w:szCs w:val="21"/>
              </w:rPr>
              <w:pPrChange w:id="7584" w:author="Donovan Goode" w:date="2018-11-09T10:05:00Z">
                <w:pPr>
                  <w:shd w:val="clear" w:color="auto" w:fill="1E1E1E"/>
                  <w:spacing w:line="285" w:lineRule="atLeast"/>
                </w:pPr>
              </w:pPrChange>
            </w:pPr>
            <w:del w:id="75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.5em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.4em</w:delText>
              </w:r>
              <w:r w:rsidRPr="007520B6" w:rsidDel="008B6AF4">
                <w:rPr>
                  <w:rFonts w:ascii="Consolas" w:eastAsia="Times New Roman" w:hAnsi="Consolas" w:cs="Times New Roman"/>
                  <w:color w:val="D4D4D4"/>
                  <w:sz w:val="21"/>
                  <w:szCs w:val="21"/>
                </w:rPr>
                <w:delText>;</w:delText>
              </w:r>
            </w:del>
          </w:p>
          <w:p w14:paraId="67C3295A" w14:textId="77777777" w:rsidR="00ED1509" w:rsidRPr="007520B6" w:rsidDel="008B6AF4" w:rsidRDefault="00ED1509">
            <w:pPr>
              <w:pStyle w:val="Heading1Numbered"/>
              <w:rPr>
                <w:del w:id="7586" w:author="Donovan Goode" w:date="2018-11-09T10:04:00Z"/>
                <w:rFonts w:ascii="Consolas" w:eastAsia="Times New Roman" w:hAnsi="Consolas" w:cs="Times New Roman"/>
                <w:color w:val="D4D4D4"/>
                <w:sz w:val="21"/>
                <w:szCs w:val="21"/>
              </w:rPr>
              <w:pPrChange w:id="7587" w:author="Donovan Goode" w:date="2018-11-09T10:05:00Z">
                <w:pPr>
                  <w:shd w:val="clear" w:color="auto" w:fill="1E1E1E"/>
                  <w:spacing w:line="285" w:lineRule="atLeast"/>
                </w:pPr>
              </w:pPrChange>
            </w:pPr>
            <w:del w:id="75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516553C" w14:textId="77777777" w:rsidR="00ED1509" w:rsidRPr="007520B6" w:rsidDel="008B6AF4" w:rsidRDefault="00ED1509">
            <w:pPr>
              <w:pStyle w:val="Heading1Numbered"/>
              <w:rPr>
                <w:del w:id="7589" w:author="Donovan Goode" w:date="2018-11-09T10:04:00Z"/>
                <w:rFonts w:ascii="Consolas" w:eastAsia="Times New Roman" w:hAnsi="Consolas" w:cs="Times New Roman"/>
                <w:color w:val="D4D4D4"/>
                <w:sz w:val="21"/>
                <w:szCs w:val="21"/>
              </w:rPr>
              <w:pPrChange w:id="7590" w:author="Donovan Goode" w:date="2018-11-09T10:05:00Z">
                <w:pPr>
                  <w:shd w:val="clear" w:color="auto" w:fill="1E1E1E"/>
                  <w:spacing w:line="285" w:lineRule="atLeast"/>
                </w:pPr>
              </w:pPrChange>
            </w:pPr>
            <w:del w:id="759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inline-block</w:delText>
              </w:r>
              <w:r w:rsidRPr="007520B6" w:rsidDel="008B6AF4">
                <w:rPr>
                  <w:rFonts w:ascii="Consolas" w:eastAsia="Times New Roman" w:hAnsi="Consolas" w:cs="Times New Roman"/>
                  <w:color w:val="D4D4D4"/>
                  <w:sz w:val="21"/>
                  <w:szCs w:val="21"/>
                </w:rPr>
                <w:delText>;</w:delText>
              </w:r>
            </w:del>
          </w:p>
          <w:p w14:paraId="04D0BC16" w14:textId="77777777" w:rsidR="00ED1509" w:rsidRPr="007520B6" w:rsidDel="008B6AF4" w:rsidRDefault="00ED1509">
            <w:pPr>
              <w:pStyle w:val="Heading1Numbered"/>
              <w:rPr>
                <w:del w:id="7592" w:author="Donovan Goode" w:date="2018-11-09T10:04:00Z"/>
                <w:rFonts w:ascii="Consolas" w:eastAsia="Times New Roman" w:hAnsi="Consolas" w:cs="Times New Roman"/>
                <w:color w:val="D4D4D4"/>
                <w:sz w:val="21"/>
                <w:szCs w:val="21"/>
              </w:rPr>
              <w:pPrChange w:id="7593" w:author="Donovan Goode" w:date="2018-11-09T10:05:00Z">
                <w:pPr>
                  <w:shd w:val="clear" w:color="auto" w:fill="1E1E1E"/>
                  <w:spacing w:line="285" w:lineRule="atLeast"/>
                </w:pPr>
              </w:pPrChange>
            </w:pPr>
            <w:del w:id="7594" w:author="Donovan Goode" w:date="2018-11-09T10:04:00Z">
              <w:r w:rsidRPr="007520B6" w:rsidDel="008B6AF4">
                <w:rPr>
                  <w:rFonts w:ascii="Consolas" w:eastAsia="Times New Roman" w:hAnsi="Consolas" w:cs="Times New Roman"/>
                  <w:color w:val="D4D4D4"/>
                  <w:sz w:val="21"/>
                  <w:szCs w:val="21"/>
                </w:rPr>
                <w:delText xml:space="preserve">    }</w:delText>
              </w:r>
            </w:del>
          </w:p>
          <w:p w14:paraId="56CC50F0" w14:textId="77777777" w:rsidR="00ED1509" w:rsidRPr="007520B6" w:rsidDel="008B6AF4" w:rsidRDefault="00ED1509">
            <w:pPr>
              <w:pStyle w:val="Heading1Numbered"/>
              <w:rPr>
                <w:del w:id="7595" w:author="Donovan Goode" w:date="2018-11-09T10:04:00Z"/>
                <w:rFonts w:ascii="Consolas" w:eastAsia="Times New Roman" w:hAnsi="Consolas" w:cs="Times New Roman"/>
                <w:color w:val="D4D4D4"/>
                <w:sz w:val="21"/>
                <w:szCs w:val="21"/>
              </w:rPr>
              <w:pPrChange w:id="7596" w:author="Donovan Goode" w:date="2018-11-09T10:05:00Z">
                <w:pPr>
                  <w:shd w:val="clear" w:color="auto" w:fill="1E1E1E"/>
                  <w:spacing w:line="285" w:lineRule="atLeast"/>
                </w:pPr>
              </w:pPrChange>
            </w:pPr>
          </w:p>
          <w:p w14:paraId="7749E2D2" w14:textId="77777777" w:rsidR="00ED1509" w:rsidRPr="007520B6" w:rsidDel="008B6AF4" w:rsidRDefault="00ED1509">
            <w:pPr>
              <w:pStyle w:val="Heading1Numbered"/>
              <w:rPr>
                <w:del w:id="7597" w:author="Donovan Goode" w:date="2018-11-09T10:04:00Z"/>
                <w:rFonts w:ascii="Consolas" w:eastAsia="Times New Roman" w:hAnsi="Consolas" w:cs="Times New Roman"/>
                <w:color w:val="D4D4D4"/>
                <w:sz w:val="21"/>
                <w:szCs w:val="21"/>
              </w:rPr>
              <w:pPrChange w:id="7598" w:author="Donovan Goode" w:date="2018-11-09T10:05:00Z">
                <w:pPr>
                  <w:shd w:val="clear" w:color="auto" w:fill="1E1E1E"/>
                  <w:spacing w:line="285" w:lineRule="atLeast"/>
                </w:pPr>
              </w:pPrChange>
            </w:pPr>
            <w:del w:id="75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#widget4b .pagination a</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7BA7D"/>
                  <w:sz w:val="21"/>
                  <w:szCs w:val="21"/>
                </w:rPr>
                <w:delText>a</w:delText>
              </w:r>
              <w:r w:rsidRPr="007520B6" w:rsidDel="008B6AF4">
                <w:rPr>
                  <w:rFonts w:ascii="Consolas" w:eastAsia="Times New Roman" w:hAnsi="Consolas" w:cs="Times New Roman"/>
                  <w:color w:val="D4D4D4"/>
                  <w:sz w:val="21"/>
                  <w:szCs w:val="21"/>
                </w:rPr>
                <w:delText xml:space="preserve"> {</w:delText>
              </w:r>
            </w:del>
          </w:p>
          <w:p w14:paraId="688F981C" w14:textId="77777777" w:rsidR="00ED1509" w:rsidRPr="007520B6" w:rsidDel="008B6AF4" w:rsidRDefault="00ED1509">
            <w:pPr>
              <w:pStyle w:val="Heading1Numbered"/>
              <w:rPr>
                <w:del w:id="7600" w:author="Donovan Goode" w:date="2018-11-09T10:04:00Z"/>
                <w:rFonts w:ascii="Consolas" w:eastAsia="Times New Roman" w:hAnsi="Consolas" w:cs="Times New Roman"/>
                <w:color w:val="D4D4D4"/>
                <w:sz w:val="21"/>
                <w:szCs w:val="21"/>
              </w:rPr>
              <w:pPrChange w:id="7601" w:author="Donovan Goode" w:date="2018-11-09T10:05:00Z">
                <w:pPr>
                  <w:shd w:val="clear" w:color="auto" w:fill="1E1E1E"/>
                  <w:spacing w:line="285" w:lineRule="atLeast"/>
                </w:pPr>
              </w:pPrChange>
            </w:pPr>
            <w:del w:id="76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67CB53E5" w14:textId="77777777" w:rsidR="00ED1509" w:rsidRPr="007520B6" w:rsidDel="008B6AF4" w:rsidRDefault="00ED1509">
            <w:pPr>
              <w:pStyle w:val="Heading1Numbered"/>
              <w:rPr>
                <w:del w:id="7603" w:author="Donovan Goode" w:date="2018-11-09T10:04:00Z"/>
                <w:rFonts w:ascii="Consolas" w:eastAsia="Times New Roman" w:hAnsi="Consolas" w:cs="Times New Roman"/>
                <w:color w:val="D4D4D4"/>
                <w:sz w:val="21"/>
                <w:szCs w:val="21"/>
              </w:rPr>
              <w:pPrChange w:id="7604" w:author="Donovan Goode" w:date="2018-11-09T10:05:00Z">
                <w:pPr>
                  <w:shd w:val="clear" w:color="auto" w:fill="1E1E1E"/>
                  <w:spacing w:line="285" w:lineRule="atLeast"/>
                </w:pPr>
              </w:pPrChange>
            </w:pPr>
            <w:del w:id="7605" w:author="Donovan Goode" w:date="2018-11-09T10:04:00Z">
              <w:r w:rsidRPr="007520B6" w:rsidDel="008B6AF4">
                <w:rPr>
                  <w:rFonts w:ascii="Consolas" w:eastAsia="Times New Roman" w:hAnsi="Consolas" w:cs="Times New Roman"/>
                  <w:color w:val="D4D4D4"/>
                  <w:sz w:val="21"/>
                  <w:szCs w:val="21"/>
                </w:rPr>
                <w:delText xml:space="preserve">    }</w:delText>
              </w:r>
            </w:del>
          </w:p>
          <w:p w14:paraId="7E5E5D57" w14:textId="77777777" w:rsidR="00ED1509" w:rsidRPr="007520B6" w:rsidDel="008B6AF4" w:rsidRDefault="00ED1509">
            <w:pPr>
              <w:pStyle w:val="Heading1Numbered"/>
              <w:rPr>
                <w:del w:id="7606" w:author="Donovan Goode" w:date="2018-11-09T10:04:00Z"/>
                <w:rFonts w:ascii="Consolas" w:eastAsia="Times New Roman" w:hAnsi="Consolas" w:cs="Times New Roman"/>
                <w:color w:val="D4D4D4"/>
                <w:sz w:val="21"/>
                <w:szCs w:val="21"/>
              </w:rPr>
              <w:pPrChange w:id="7607" w:author="Donovan Goode" w:date="2018-11-09T10:05:00Z">
                <w:pPr>
                  <w:shd w:val="clear" w:color="auto" w:fill="1E1E1E"/>
                  <w:spacing w:line="285" w:lineRule="atLeast"/>
                </w:pPr>
              </w:pPrChange>
            </w:pPr>
          </w:p>
          <w:p w14:paraId="052FDB0E" w14:textId="77777777" w:rsidR="00ED1509" w:rsidRPr="007520B6" w:rsidDel="008B6AF4" w:rsidRDefault="00ED1509">
            <w:pPr>
              <w:pStyle w:val="Heading1Numbered"/>
              <w:rPr>
                <w:del w:id="7608" w:author="Donovan Goode" w:date="2018-11-09T10:04:00Z"/>
                <w:rFonts w:ascii="Consolas" w:eastAsia="Times New Roman" w:hAnsi="Consolas" w:cs="Times New Roman"/>
                <w:color w:val="D4D4D4"/>
                <w:sz w:val="21"/>
                <w:szCs w:val="21"/>
              </w:rPr>
              <w:pPrChange w:id="7609" w:author="Donovan Goode" w:date="2018-11-09T10:05:00Z">
                <w:pPr>
                  <w:shd w:val="clear" w:color="auto" w:fill="1E1E1E"/>
                  <w:spacing w:line="285" w:lineRule="atLeast"/>
                </w:pPr>
              </w:pPrChange>
            </w:pPr>
            <w:del w:id="76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9CDCFE"/>
                  <w:sz w:val="21"/>
                  <w:szCs w:val="21"/>
                </w:rPr>
                <w:delText>nid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"2"</w:delText>
              </w:r>
              <w:r w:rsidRPr="007520B6" w:rsidDel="008B6AF4">
                <w:rPr>
                  <w:rFonts w:ascii="Consolas" w:eastAsia="Times New Roman" w:hAnsi="Consolas" w:cs="Times New Roman"/>
                  <w:color w:val="D7BA7D"/>
                  <w:sz w:val="21"/>
                  <w:szCs w:val="21"/>
                </w:rPr>
                <w:delText>]</w:delText>
              </w:r>
              <w:r w:rsidRPr="007520B6" w:rsidDel="008B6AF4">
                <w:rPr>
                  <w:rFonts w:ascii="Consolas" w:eastAsia="Times New Roman" w:hAnsi="Consolas" w:cs="Times New Roman"/>
                  <w:color w:val="D4D4D4"/>
                  <w:sz w:val="21"/>
                  <w:szCs w:val="21"/>
                </w:rPr>
                <w:delText xml:space="preserve"> {</w:delText>
              </w:r>
            </w:del>
          </w:p>
          <w:p w14:paraId="17F352B9" w14:textId="77777777" w:rsidR="00ED1509" w:rsidRPr="007520B6" w:rsidDel="008B6AF4" w:rsidRDefault="00ED1509">
            <w:pPr>
              <w:pStyle w:val="Heading1Numbered"/>
              <w:rPr>
                <w:del w:id="7611" w:author="Donovan Goode" w:date="2018-11-09T10:04:00Z"/>
                <w:rFonts w:ascii="Consolas" w:eastAsia="Times New Roman" w:hAnsi="Consolas" w:cs="Times New Roman"/>
                <w:color w:val="D4D4D4"/>
                <w:sz w:val="21"/>
                <w:szCs w:val="21"/>
              </w:rPr>
              <w:pPrChange w:id="7612" w:author="Donovan Goode" w:date="2018-11-09T10:05:00Z">
                <w:pPr>
                  <w:shd w:val="clear" w:color="auto" w:fill="1E1E1E"/>
                  <w:spacing w:line="285" w:lineRule="atLeast"/>
                </w:pPr>
              </w:pPrChange>
            </w:pPr>
            <w:del w:id="76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#1F5592</w:delText>
              </w:r>
              <w:r w:rsidRPr="007520B6" w:rsidDel="008B6AF4">
                <w:rPr>
                  <w:rFonts w:ascii="Consolas" w:eastAsia="Times New Roman" w:hAnsi="Consolas" w:cs="Times New Roman"/>
                  <w:color w:val="D4D4D4"/>
                  <w:sz w:val="21"/>
                  <w:szCs w:val="21"/>
                </w:rPr>
                <w:delText>;</w:delText>
              </w:r>
            </w:del>
          </w:p>
          <w:p w14:paraId="6CB9443E" w14:textId="77777777" w:rsidR="00ED1509" w:rsidRPr="007520B6" w:rsidDel="008B6AF4" w:rsidRDefault="00ED1509">
            <w:pPr>
              <w:pStyle w:val="Heading1Numbered"/>
              <w:rPr>
                <w:del w:id="7614" w:author="Donovan Goode" w:date="2018-11-09T10:04:00Z"/>
                <w:rFonts w:ascii="Consolas" w:eastAsia="Times New Roman" w:hAnsi="Consolas" w:cs="Times New Roman"/>
                <w:color w:val="D4D4D4"/>
                <w:sz w:val="21"/>
                <w:szCs w:val="21"/>
              </w:rPr>
              <w:pPrChange w:id="7615" w:author="Donovan Goode" w:date="2018-11-09T10:05:00Z">
                <w:pPr>
                  <w:shd w:val="clear" w:color="auto" w:fill="1E1E1E"/>
                  <w:spacing w:line="285" w:lineRule="atLeast"/>
                </w:pPr>
              </w:pPrChange>
            </w:pPr>
            <w:del w:id="7616" w:author="Donovan Goode" w:date="2018-11-09T10:04:00Z">
              <w:r w:rsidRPr="007520B6" w:rsidDel="008B6AF4">
                <w:rPr>
                  <w:rFonts w:ascii="Consolas" w:eastAsia="Times New Roman" w:hAnsi="Consolas" w:cs="Times New Roman"/>
                  <w:color w:val="D4D4D4"/>
                  <w:sz w:val="21"/>
                  <w:szCs w:val="21"/>
                </w:rPr>
                <w:delText xml:space="preserve">    }</w:delText>
              </w:r>
            </w:del>
          </w:p>
          <w:p w14:paraId="1A7BF1D7" w14:textId="77777777" w:rsidR="00ED1509" w:rsidRPr="007520B6" w:rsidDel="008B6AF4" w:rsidRDefault="00ED1509">
            <w:pPr>
              <w:pStyle w:val="Heading1Numbered"/>
              <w:rPr>
                <w:del w:id="7617" w:author="Donovan Goode" w:date="2018-11-09T10:04:00Z"/>
                <w:rFonts w:ascii="Consolas" w:eastAsia="Times New Roman" w:hAnsi="Consolas" w:cs="Times New Roman"/>
                <w:color w:val="D4D4D4"/>
                <w:sz w:val="21"/>
                <w:szCs w:val="21"/>
              </w:rPr>
              <w:pPrChange w:id="7618" w:author="Donovan Goode" w:date="2018-11-09T10:05:00Z">
                <w:pPr>
                  <w:shd w:val="clear" w:color="auto" w:fill="1E1E1E"/>
                  <w:spacing w:line="285" w:lineRule="atLeast"/>
                </w:pPr>
              </w:pPrChange>
            </w:pPr>
          </w:p>
          <w:p w14:paraId="1FF98D90" w14:textId="77777777" w:rsidR="00ED1509" w:rsidRPr="007520B6" w:rsidDel="008B6AF4" w:rsidRDefault="00ED1509">
            <w:pPr>
              <w:pStyle w:val="Heading1Numbered"/>
              <w:rPr>
                <w:del w:id="7619" w:author="Donovan Goode" w:date="2018-11-09T10:04:00Z"/>
                <w:rFonts w:ascii="Consolas" w:eastAsia="Times New Roman" w:hAnsi="Consolas" w:cs="Times New Roman"/>
                <w:color w:val="D4D4D4"/>
                <w:sz w:val="21"/>
                <w:szCs w:val="21"/>
              </w:rPr>
              <w:pPrChange w:id="7620" w:author="Donovan Goode" w:date="2018-11-09T10:05:00Z">
                <w:pPr>
                  <w:shd w:val="clear" w:color="auto" w:fill="1E1E1E"/>
                  <w:spacing w:line="285" w:lineRule="atLeast"/>
                </w:pPr>
              </w:pPrChange>
            </w:pPr>
            <w:del w:id="76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9CDCFE"/>
                  <w:sz w:val="21"/>
                  <w:szCs w:val="21"/>
                </w:rPr>
                <w:delText>nid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"3"</w:delText>
              </w:r>
              <w:r w:rsidRPr="007520B6" w:rsidDel="008B6AF4">
                <w:rPr>
                  <w:rFonts w:ascii="Consolas" w:eastAsia="Times New Roman" w:hAnsi="Consolas" w:cs="Times New Roman"/>
                  <w:color w:val="D7BA7D"/>
                  <w:sz w:val="21"/>
                  <w:szCs w:val="21"/>
                </w:rPr>
                <w:delText>]</w:delText>
              </w:r>
              <w:r w:rsidRPr="007520B6" w:rsidDel="008B6AF4">
                <w:rPr>
                  <w:rFonts w:ascii="Consolas" w:eastAsia="Times New Roman" w:hAnsi="Consolas" w:cs="Times New Roman"/>
                  <w:color w:val="D4D4D4"/>
                  <w:sz w:val="21"/>
                  <w:szCs w:val="21"/>
                </w:rPr>
                <w:delText xml:space="preserve"> {</w:delText>
              </w:r>
            </w:del>
          </w:p>
          <w:p w14:paraId="43B89997" w14:textId="77777777" w:rsidR="00ED1509" w:rsidRPr="007520B6" w:rsidDel="008B6AF4" w:rsidRDefault="00ED1509">
            <w:pPr>
              <w:pStyle w:val="Heading1Numbered"/>
              <w:rPr>
                <w:del w:id="7622" w:author="Donovan Goode" w:date="2018-11-09T10:04:00Z"/>
                <w:rFonts w:ascii="Consolas" w:eastAsia="Times New Roman" w:hAnsi="Consolas" w:cs="Times New Roman"/>
                <w:color w:val="D4D4D4"/>
                <w:sz w:val="21"/>
                <w:szCs w:val="21"/>
              </w:rPr>
              <w:pPrChange w:id="7623" w:author="Donovan Goode" w:date="2018-11-09T10:05:00Z">
                <w:pPr>
                  <w:shd w:val="clear" w:color="auto" w:fill="1E1E1E"/>
                  <w:spacing w:line="285" w:lineRule="atLeast"/>
                </w:pPr>
              </w:pPrChange>
            </w:pPr>
            <w:del w:id="76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#D8A104</w:delText>
              </w:r>
              <w:r w:rsidRPr="007520B6" w:rsidDel="008B6AF4">
                <w:rPr>
                  <w:rFonts w:ascii="Consolas" w:eastAsia="Times New Roman" w:hAnsi="Consolas" w:cs="Times New Roman"/>
                  <w:color w:val="D4D4D4"/>
                  <w:sz w:val="21"/>
                  <w:szCs w:val="21"/>
                </w:rPr>
                <w:delText>;</w:delText>
              </w:r>
            </w:del>
          </w:p>
          <w:p w14:paraId="1BE90C40" w14:textId="77777777" w:rsidR="00ED1509" w:rsidRPr="007520B6" w:rsidDel="008B6AF4" w:rsidRDefault="00ED1509">
            <w:pPr>
              <w:pStyle w:val="Heading1Numbered"/>
              <w:rPr>
                <w:del w:id="7625" w:author="Donovan Goode" w:date="2018-11-09T10:04:00Z"/>
                <w:rFonts w:ascii="Consolas" w:eastAsia="Times New Roman" w:hAnsi="Consolas" w:cs="Times New Roman"/>
                <w:color w:val="D4D4D4"/>
                <w:sz w:val="21"/>
                <w:szCs w:val="21"/>
              </w:rPr>
              <w:pPrChange w:id="7626" w:author="Donovan Goode" w:date="2018-11-09T10:05:00Z">
                <w:pPr>
                  <w:shd w:val="clear" w:color="auto" w:fill="1E1E1E"/>
                  <w:spacing w:line="285" w:lineRule="atLeast"/>
                </w:pPr>
              </w:pPrChange>
            </w:pPr>
            <w:del w:id="7627" w:author="Donovan Goode" w:date="2018-11-09T10:04:00Z">
              <w:r w:rsidRPr="007520B6" w:rsidDel="008B6AF4">
                <w:rPr>
                  <w:rFonts w:ascii="Consolas" w:eastAsia="Times New Roman" w:hAnsi="Consolas" w:cs="Times New Roman"/>
                  <w:color w:val="D4D4D4"/>
                  <w:sz w:val="21"/>
                  <w:szCs w:val="21"/>
                </w:rPr>
                <w:delText xml:space="preserve">    }</w:delText>
              </w:r>
            </w:del>
          </w:p>
          <w:p w14:paraId="5687B749" w14:textId="77777777" w:rsidR="00ED1509" w:rsidRPr="007520B6" w:rsidDel="008B6AF4" w:rsidRDefault="00ED1509">
            <w:pPr>
              <w:pStyle w:val="Heading1Numbered"/>
              <w:rPr>
                <w:del w:id="7628" w:author="Donovan Goode" w:date="2018-11-09T10:04:00Z"/>
                <w:rFonts w:ascii="Consolas" w:eastAsia="Times New Roman" w:hAnsi="Consolas" w:cs="Times New Roman"/>
                <w:color w:val="D4D4D4"/>
                <w:sz w:val="21"/>
                <w:szCs w:val="21"/>
              </w:rPr>
              <w:pPrChange w:id="7629" w:author="Donovan Goode" w:date="2018-11-09T10:05:00Z">
                <w:pPr>
                  <w:shd w:val="clear" w:color="auto" w:fill="1E1E1E"/>
                  <w:spacing w:line="285" w:lineRule="atLeast"/>
                </w:pPr>
              </w:pPrChange>
            </w:pPr>
          </w:p>
          <w:p w14:paraId="2F8F42AA" w14:textId="77777777" w:rsidR="00ED1509" w:rsidRPr="007520B6" w:rsidDel="008B6AF4" w:rsidRDefault="00ED1509">
            <w:pPr>
              <w:pStyle w:val="Heading1Numbered"/>
              <w:rPr>
                <w:del w:id="7630" w:author="Donovan Goode" w:date="2018-11-09T10:04:00Z"/>
                <w:rFonts w:ascii="Consolas" w:eastAsia="Times New Roman" w:hAnsi="Consolas" w:cs="Times New Roman"/>
                <w:color w:val="D4D4D4"/>
                <w:sz w:val="21"/>
                <w:szCs w:val="21"/>
              </w:rPr>
              <w:pPrChange w:id="7631" w:author="Donovan Goode" w:date="2018-11-09T10:05:00Z">
                <w:pPr>
                  <w:shd w:val="clear" w:color="auto" w:fill="1E1E1E"/>
                  <w:spacing w:line="285" w:lineRule="atLeast"/>
                </w:pPr>
              </w:pPrChange>
            </w:pPr>
            <w:del w:id="76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w:delText>
              </w:r>
              <w:r w:rsidRPr="007520B6" w:rsidDel="008B6AF4">
                <w:rPr>
                  <w:rFonts w:ascii="Consolas" w:eastAsia="Times New Roman" w:hAnsi="Consolas" w:cs="Times New Roman"/>
                  <w:color w:val="9CDCFE"/>
                  <w:sz w:val="21"/>
                  <w:szCs w:val="21"/>
                </w:rPr>
                <w:delText>nid</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CE9178"/>
                  <w:sz w:val="21"/>
                  <w:szCs w:val="21"/>
                </w:rPr>
                <w:delText>"4"</w:delText>
              </w:r>
              <w:r w:rsidRPr="007520B6" w:rsidDel="008B6AF4">
                <w:rPr>
                  <w:rFonts w:ascii="Consolas" w:eastAsia="Times New Roman" w:hAnsi="Consolas" w:cs="Times New Roman"/>
                  <w:color w:val="D7BA7D"/>
                  <w:sz w:val="21"/>
                  <w:szCs w:val="21"/>
                </w:rPr>
                <w:delText>]</w:delText>
              </w:r>
              <w:r w:rsidRPr="007520B6" w:rsidDel="008B6AF4">
                <w:rPr>
                  <w:rFonts w:ascii="Consolas" w:eastAsia="Times New Roman" w:hAnsi="Consolas" w:cs="Times New Roman"/>
                  <w:color w:val="D4D4D4"/>
                  <w:sz w:val="21"/>
                  <w:szCs w:val="21"/>
                </w:rPr>
                <w:delText xml:space="preserve"> {</w:delText>
              </w:r>
            </w:del>
          </w:p>
          <w:p w14:paraId="25FD30C0" w14:textId="77777777" w:rsidR="00ED1509" w:rsidRPr="007520B6" w:rsidDel="008B6AF4" w:rsidRDefault="00ED1509">
            <w:pPr>
              <w:pStyle w:val="Heading1Numbered"/>
              <w:rPr>
                <w:del w:id="7633" w:author="Donovan Goode" w:date="2018-11-09T10:04:00Z"/>
                <w:rFonts w:ascii="Consolas" w:eastAsia="Times New Roman" w:hAnsi="Consolas" w:cs="Times New Roman"/>
                <w:color w:val="D4D4D4"/>
                <w:sz w:val="21"/>
                <w:szCs w:val="21"/>
              </w:rPr>
              <w:pPrChange w:id="7634" w:author="Donovan Goode" w:date="2018-11-09T10:05:00Z">
                <w:pPr>
                  <w:shd w:val="clear" w:color="auto" w:fill="1E1E1E"/>
                  <w:spacing w:line="285" w:lineRule="atLeast"/>
                </w:pPr>
              </w:pPrChange>
            </w:pPr>
            <w:del w:id="76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#9E2F23</w:delText>
              </w:r>
              <w:r w:rsidRPr="007520B6" w:rsidDel="008B6AF4">
                <w:rPr>
                  <w:rFonts w:ascii="Consolas" w:eastAsia="Times New Roman" w:hAnsi="Consolas" w:cs="Times New Roman"/>
                  <w:color w:val="D4D4D4"/>
                  <w:sz w:val="21"/>
                  <w:szCs w:val="21"/>
                </w:rPr>
                <w:delText>;</w:delText>
              </w:r>
            </w:del>
          </w:p>
          <w:p w14:paraId="7D440A0A" w14:textId="77777777" w:rsidR="00ED1509" w:rsidRPr="007520B6" w:rsidDel="008B6AF4" w:rsidRDefault="00ED1509">
            <w:pPr>
              <w:pStyle w:val="Heading1Numbered"/>
              <w:rPr>
                <w:del w:id="7636" w:author="Donovan Goode" w:date="2018-11-09T10:04:00Z"/>
                <w:rFonts w:ascii="Consolas" w:eastAsia="Times New Roman" w:hAnsi="Consolas" w:cs="Times New Roman"/>
                <w:color w:val="D4D4D4"/>
                <w:sz w:val="21"/>
                <w:szCs w:val="21"/>
              </w:rPr>
              <w:pPrChange w:id="7637" w:author="Donovan Goode" w:date="2018-11-09T10:05:00Z">
                <w:pPr>
                  <w:shd w:val="clear" w:color="auto" w:fill="1E1E1E"/>
                  <w:spacing w:line="285" w:lineRule="atLeast"/>
                </w:pPr>
              </w:pPrChange>
            </w:pPr>
            <w:del w:id="7638" w:author="Donovan Goode" w:date="2018-11-09T10:04:00Z">
              <w:r w:rsidRPr="007520B6" w:rsidDel="008B6AF4">
                <w:rPr>
                  <w:rFonts w:ascii="Consolas" w:eastAsia="Times New Roman" w:hAnsi="Consolas" w:cs="Times New Roman"/>
                  <w:color w:val="D4D4D4"/>
                  <w:sz w:val="21"/>
                  <w:szCs w:val="21"/>
                </w:rPr>
                <w:delText xml:space="preserve">    }</w:delText>
              </w:r>
            </w:del>
          </w:p>
          <w:p w14:paraId="36422F19" w14:textId="77777777" w:rsidR="00ED1509" w:rsidRPr="007520B6" w:rsidDel="008B6AF4" w:rsidRDefault="00ED1509">
            <w:pPr>
              <w:pStyle w:val="Heading1Numbered"/>
              <w:rPr>
                <w:del w:id="7639" w:author="Donovan Goode" w:date="2018-11-09T10:04:00Z"/>
                <w:rFonts w:ascii="Consolas" w:eastAsia="Times New Roman" w:hAnsi="Consolas" w:cs="Times New Roman"/>
                <w:color w:val="D4D4D4"/>
                <w:sz w:val="21"/>
                <w:szCs w:val="21"/>
              </w:rPr>
              <w:pPrChange w:id="7640" w:author="Donovan Goode" w:date="2018-11-09T10:05:00Z">
                <w:pPr>
                  <w:shd w:val="clear" w:color="auto" w:fill="1E1E1E"/>
                  <w:spacing w:line="285" w:lineRule="atLeast"/>
                </w:pPr>
              </w:pPrChange>
            </w:pPr>
          </w:p>
          <w:p w14:paraId="2415A986" w14:textId="77777777" w:rsidR="00ED1509" w:rsidRPr="007520B6" w:rsidDel="008B6AF4" w:rsidRDefault="00ED1509">
            <w:pPr>
              <w:pStyle w:val="Heading1Numbered"/>
              <w:rPr>
                <w:del w:id="7641" w:author="Donovan Goode" w:date="2018-11-09T10:04:00Z"/>
                <w:rFonts w:ascii="Consolas" w:eastAsia="Times New Roman" w:hAnsi="Consolas" w:cs="Times New Roman"/>
                <w:color w:val="D4D4D4"/>
                <w:sz w:val="21"/>
                <w:szCs w:val="21"/>
              </w:rPr>
              <w:pPrChange w:id="7642" w:author="Donovan Goode" w:date="2018-11-09T10:05:00Z">
                <w:pPr>
                  <w:shd w:val="clear" w:color="auto" w:fill="1E1E1E"/>
                  <w:spacing w:line="285" w:lineRule="atLeast"/>
                </w:pPr>
              </w:pPrChange>
            </w:pPr>
            <w:del w:id="76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a:hover,</w:delText>
              </w:r>
            </w:del>
          </w:p>
          <w:p w14:paraId="6E15528B" w14:textId="77777777" w:rsidR="00ED1509" w:rsidRPr="007520B6" w:rsidDel="008B6AF4" w:rsidRDefault="00ED1509">
            <w:pPr>
              <w:pStyle w:val="Heading1Numbered"/>
              <w:rPr>
                <w:del w:id="7644" w:author="Donovan Goode" w:date="2018-11-09T10:04:00Z"/>
                <w:rFonts w:ascii="Consolas" w:eastAsia="Times New Roman" w:hAnsi="Consolas" w:cs="Times New Roman"/>
                <w:color w:val="D4D4D4"/>
                <w:sz w:val="21"/>
                <w:szCs w:val="21"/>
              </w:rPr>
              <w:pPrChange w:id="7645" w:author="Donovan Goode" w:date="2018-11-09T10:05:00Z">
                <w:pPr>
                  <w:shd w:val="clear" w:color="auto" w:fill="1E1E1E"/>
                  <w:spacing w:line="285" w:lineRule="atLeast"/>
                </w:pPr>
              </w:pPrChange>
            </w:pPr>
            <w:del w:id="7646" w:author="Donovan Goode" w:date="2018-11-09T10:04:00Z">
              <w:r w:rsidRPr="007520B6" w:rsidDel="008B6AF4">
                <w:rPr>
                  <w:rFonts w:ascii="Consolas" w:eastAsia="Times New Roman" w:hAnsi="Consolas" w:cs="Times New Roman"/>
                  <w:color w:val="D7BA7D"/>
                  <w:sz w:val="21"/>
                  <w:szCs w:val="21"/>
                </w:rPr>
                <w:delText xml:space="preserve">    #widget4b .pagination a:hover</w:delText>
              </w:r>
              <w:r w:rsidRPr="007520B6" w:rsidDel="008B6AF4">
                <w:rPr>
                  <w:rFonts w:ascii="Consolas" w:eastAsia="Times New Roman" w:hAnsi="Consolas" w:cs="Times New Roman"/>
                  <w:color w:val="D4D4D4"/>
                  <w:sz w:val="21"/>
                  <w:szCs w:val="21"/>
                </w:rPr>
                <w:delText xml:space="preserve"> {</w:delText>
              </w:r>
            </w:del>
          </w:p>
          <w:p w14:paraId="430C88AB" w14:textId="77777777" w:rsidR="00ED1509" w:rsidRPr="007520B6" w:rsidDel="008B6AF4" w:rsidRDefault="00ED1509">
            <w:pPr>
              <w:pStyle w:val="Heading1Numbered"/>
              <w:rPr>
                <w:del w:id="7647" w:author="Donovan Goode" w:date="2018-11-09T10:04:00Z"/>
                <w:rFonts w:ascii="Consolas" w:eastAsia="Times New Roman" w:hAnsi="Consolas" w:cs="Times New Roman"/>
                <w:color w:val="D4D4D4"/>
                <w:sz w:val="21"/>
                <w:szCs w:val="21"/>
              </w:rPr>
              <w:pPrChange w:id="7648" w:author="Donovan Goode" w:date="2018-11-09T10:05:00Z">
                <w:pPr>
                  <w:shd w:val="clear" w:color="auto" w:fill="1E1E1E"/>
                  <w:spacing w:line="285" w:lineRule="atLeast"/>
                </w:pPr>
              </w:pPrChange>
            </w:pPr>
            <w:del w:id="76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52E3F0CC" w14:textId="77777777" w:rsidR="00ED1509" w:rsidRPr="007520B6" w:rsidDel="008B6AF4" w:rsidRDefault="00ED1509">
            <w:pPr>
              <w:pStyle w:val="Heading1Numbered"/>
              <w:rPr>
                <w:del w:id="7650" w:author="Donovan Goode" w:date="2018-11-09T10:04:00Z"/>
                <w:rFonts w:ascii="Consolas" w:eastAsia="Times New Roman" w:hAnsi="Consolas" w:cs="Times New Roman"/>
                <w:color w:val="D4D4D4"/>
                <w:sz w:val="21"/>
                <w:szCs w:val="21"/>
              </w:rPr>
              <w:pPrChange w:id="7651" w:author="Donovan Goode" w:date="2018-11-09T10:05:00Z">
                <w:pPr>
                  <w:shd w:val="clear" w:color="auto" w:fill="1E1E1E"/>
                  <w:spacing w:line="285" w:lineRule="atLeast"/>
                </w:pPr>
              </w:pPrChange>
            </w:pPr>
            <w:del w:id="7652" w:author="Donovan Goode" w:date="2018-11-09T10:04:00Z">
              <w:r w:rsidRPr="007520B6" w:rsidDel="008B6AF4">
                <w:rPr>
                  <w:rFonts w:ascii="Consolas" w:eastAsia="Times New Roman" w:hAnsi="Consolas" w:cs="Times New Roman"/>
                  <w:color w:val="D4D4D4"/>
                  <w:sz w:val="21"/>
                  <w:szCs w:val="21"/>
                </w:rPr>
                <w:delText xml:space="preserve">    }</w:delText>
              </w:r>
            </w:del>
          </w:p>
          <w:p w14:paraId="0D999270" w14:textId="77777777" w:rsidR="00ED1509" w:rsidRPr="007520B6" w:rsidDel="008B6AF4" w:rsidRDefault="00ED1509">
            <w:pPr>
              <w:pStyle w:val="Heading1Numbered"/>
              <w:rPr>
                <w:del w:id="7653" w:author="Donovan Goode" w:date="2018-11-09T10:04:00Z"/>
                <w:rFonts w:ascii="Consolas" w:eastAsia="Times New Roman" w:hAnsi="Consolas" w:cs="Times New Roman"/>
                <w:color w:val="D4D4D4"/>
                <w:sz w:val="21"/>
                <w:szCs w:val="21"/>
              </w:rPr>
              <w:pPrChange w:id="7654" w:author="Donovan Goode" w:date="2018-11-09T10:05:00Z">
                <w:pPr>
                  <w:shd w:val="clear" w:color="auto" w:fill="1E1E1E"/>
                  <w:spacing w:line="285" w:lineRule="atLeast"/>
                </w:pPr>
              </w:pPrChange>
            </w:pPr>
          </w:p>
          <w:p w14:paraId="57937B5F" w14:textId="77777777" w:rsidR="00ED1509" w:rsidRPr="007520B6" w:rsidDel="008B6AF4" w:rsidRDefault="00ED1509">
            <w:pPr>
              <w:pStyle w:val="Heading1Numbered"/>
              <w:rPr>
                <w:del w:id="7655" w:author="Donovan Goode" w:date="2018-11-09T10:04:00Z"/>
                <w:rFonts w:ascii="Consolas" w:eastAsia="Times New Roman" w:hAnsi="Consolas" w:cs="Times New Roman"/>
                <w:color w:val="D4D4D4"/>
                <w:sz w:val="21"/>
                <w:szCs w:val="21"/>
              </w:rPr>
              <w:pPrChange w:id="7656" w:author="Donovan Goode" w:date="2018-11-09T10:05:00Z">
                <w:pPr>
                  <w:shd w:val="clear" w:color="auto" w:fill="1E1E1E"/>
                  <w:spacing w:line="285" w:lineRule="atLeast"/>
                </w:pPr>
              </w:pPrChange>
            </w:pPr>
            <w:del w:id="76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a.selected,</w:delText>
              </w:r>
            </w:del>
          </w:p>
          <w:p w14:paraId="4FF0DD8D" w14:textId="77777777" w:rsidR="00ED1509" w:rsidRPr="007520B6" w:rsidDel="008B6AF4" w:rsidRDefault="00ED1509">
            <w:pPr>
              <w:pStyle w:val="Heading1Numbered"/>
              <w:rPr>
                <w:del w:id="7658" w:author="Donovan Goode" w:date="2018-11-09T10:04:00Z"/>
                <w:rFonts w:ascii="Consolas" w:eastAsia="Times New Roman" w:hAnsi="Consolas" w:cs="Times New Roman"/>
                <w:color w:val="D4D4D4"/>
                <w:sz w:val="21"/>
                <w:szCs w:val="21"/>
              </w:rPr>
              <w:pPrChange w:id="7659" w:author="Donovan Goode" w:date="2018-11-09T10:05:00Z">
                <w:pPr>
                  <w:shd w:val="clear" w:color="auto" w:fill="1E1E1E"/>
                  <w:spacing w:line="285" w:lineRule="atLeast"/>
                </w:pPr>
              </w:pPrChange>
            </w:pPr>
            <w:del w:id="7660" w:author="Donovan Goode" w:date="2018-11-09T10:04:00Z">
              <w:r w:rsidRPr="007520B6" w:rsidDel="008B6AF4">
                <w:rPr>
                  <w:rFonts w:ascii="Consolas" w:eastAsia="Times New Roman" w:hAnsi="Consolas" w:cs="Times New Roman"/>
                  <w:color w:val="D7BA7D"/>
                  <w:sz w:val="21"/>
                  <w:szCs w:val="21"/>
                </w:rPr>
                <w:delText xml:space="preserve">    #widget4b .pagination a.selected</w:delText>
              </w:r>
              <w:r w:rsidRPr="007520B6" w:rsidDel="008B6AF4">
                <w:rPr>
                  <w:rFonts w:ascii="Consolas" w:eastAsia="Times New Roman" w:hAnsi="Consolas" w:cs="Times New Roman"/>
                  <w:color w:val="D4D4D4"/>
                  <w:sz w:val="21"/>
                  <w:szCs w:val="21"/>
                </w:rPr>
                <w:delText xml:space="preserve"> {</w:delText>
              </w:r>
            </w:del>
          </w:p>
          <w:p w14:paraId="66705598" w14:textId="77777777" w:rsidR="00ED1509" w:rsidRPr="007520B6" w:rsidDel="008B6AF4" w:rsidRDefault="00ED1509">
            <w:pPr>
              <w:pStyle w:val="Heading1Numbered"/>
              <w:rPr>
                <w:del w:id="7661" w:author="Donovan Goode" w:date="2018-11-09T10:04:00Z"/>
                <w:rFonts w:ascii="Consolas" w:eastAsia="Times New Roman" w:hAnsi="Consolas" w:cs="Times New Roman"/>
                <w:color w:val="D4D4D4"/>
                <w:sz w:val="21"/>
                <w:szCs w:val="21"/>
              </w:rPr>
              <w:pPrChange w:id="7662" w:author="Donovan Goode" w:date="2018-11-09T10:05:00Z">
                <w:pPr>
                  <w:shd w:val="clear" w:color="auto" w:fill="1E1E1E"/>
                  <w:spacing w:line="285" w:lineRule="atLeast"/>
                </w:pPr>
              </w:pPrChange>
            </w:pPr>
            <w:del w:id="76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7E908D38" w14:textId="77777777" w:rsidR="00ED1509" w:rsidRPr="007520B6" w:rsidDel="008B6AF4" w:rsidRDefault="00ED1509">
            <w:pPr>
              <w:pStyle w:val="Heading1Numbered"/>
              <w:rPr>
                <w:del w:id="7664" w:author="Donovan Goode" w:date="2018-11-09T10:04:00Z"/>
                <w:rFonts w:ascii="Consolas" w:eastAsia="Times New Roman" w:hAnsi="Consolas" w:cs="Times New Roman"/>
                <w:color w:val="D4D4D4"/>
                <w:sz w:val="21"/>
                <w:szCs w:val="21"/>
              </w:rPr>
              <w:pPrChange w:id="7665" w:author="Donovan Goode" w:date="2018-11-09T10:05:00Z">
                <w:pPr>
                  <w:shd w:val="clear" w:color="auto" w:fill="1E1E1E"/>
                  <w:spacing w:line="285" w:lineRule="atLeast"/>
                </w:pPr>
              </w:pPrChange>
            </w:pPr>
            <w:del w:id="7666" w:author="Donovan Goode" w:date="2018-11-09T10:04:00Z">
              <w:r w:rsidRPr="007520B6" w:rsidDel="008B6AF4">
                <w:rPr>
                  <w:rFonts w:ascii="Consolas" w:eastAsia="Times New Roman" w:hAnsi="Consolas" w:cs="Times New Roman"/>
                  <w:color w:val="D4D4D4"/>
                  <w:sz w:val="21"/>
                  <w:szCs w:val="21"/>
                </w:rPr>
                <w:delText xml:space="preserve">    }</w:delText>
              </w:r>
            </w:del>
          </w:p>
          <w:p w14:paraId="0A8697DB" w14:textId="77777777" w:rsidR="00ED1509" w:rsidRPr="007520B6" w:rsidDel="008B6AF4" w:rsidRDefault="00ED1509">
            <w:pPr>
              <w:pStyle w:val="Heading1Numbered"/>
              <w:rPr>
                <w:del w:id="7667" w:author="Donovan Goode" w:date="2018-11-09T10:04:00Z"/>
                <w:rFonts w:ascii="Consolas" w:eastAsia="Times New Roman" w:hAnsi="Consolas" w:cs="Times New Roman"/>
                <w:color w:val="D4D4D4"/>
                <w:sz w:val="21"/>
                <w:szCs w:val="21"/>
              </w:rPr>
              <w:pPrChange w:id="7668" w:author="Donovan Goode" w:date="2018-11-09T10:05:00Z">
                <w:pPr>
                  <w:shd w:val="clear" w:color="auto" w:fill="1E1E1E"/>
                  <w:spacing w:after="240" w:line="285" w:lineRule="atLeast"/>
                </w:pPr>
              </w:pPrChange>
            </w:pPr>
          </w:p>
          <w:p w14:paraId="687C5F6F" w14:textId="77777777" w:rsidR="00ED1509" w:rsidRPr="007520B6" w:rsidDel="008B6AF4" w:rsidRDefault="00ED1509">
            <w:pPr>
              <w:pStyle w:val="Heading1Numbered"/>
              <w:rPr>
                <w:del w:id="7669" w:author="Donovan Goode" w:date="2018-11-09T10:04:00Z"/>
                <w:rFonts w:ascii="Consolas" w:eastAsia="Times New Roman" w:hAnsi="Consolas" w:cs="Times New Roman"/>
                <w:color w:val="D4D4D4"/>
                <w:sz w:val="21"/>
                <w:szCs w:val="21"/>
              </w:rPr>
              <w:pPrChange w:id="7670" w:author="Donovan Goode" w:date="2018-11-09T10:05:00Z">
                <w:pPr>
                  <w:shd w:val="clear" w:color="auto" w:fill="1E1E1E"/>
                  <w:spacing w:line="285" w:lineRule="atLeast"/>
                </w:pPr>
              </w:pPrChange>
            </w:pPr>
            <w:del w:id="76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div.next,</w:delText>
              </w:r>
            </w:del>
          </w:p>
          <w:p w14:paraId="06660BFB" w14:textId="77777777" w:rsidR="00ED1509" w:rsidRPr="007520B6" w:rsidDel="008B6AF4" w:rsidRDefault="00ED1509">
            <w:pPr>
              <w:pStyle w:val="Heading1Numbered"/>
              <w:rPr>
                <w:del w:id="7672" w:author="Donovan Goode" w:date="2018-11-09T10:04:00Z"/>
                <w:rFonts w:ascii="Consolas" w:eastAsia="Times New Roman" w:hAnsi="Consolas" w:cs="Times New Roman"/>
                <w:color w:val="D4D4D4"/>
                <w:sz w:val="21"/>
                <w:szCs w:val="21"/>
              </w:rPr>
              <w:pPrChange w:id="7673" w:author="Donovan Goode" w:date="2018-11-09T10:05:00Z">
                <w:pPr>
                  <w:shd w:val="clear" w:color="auto" w:fill="1E1E1E"/>
                  <w:spacing w:line="285" w:lineRule="atLeast"/>
                </w:pPr>
              </w:pPrChange>
            </w:pPr>
            <w:del w:id="7674" w:author="Donovan Goode" w:date="2018-11-09T10:04:00Z">
              <w:r w:rsidRPr="007520B6" w:rsidDel="008B6AF4">
                <w:rPr>
                  <w:rFonts w:ascii="Consolas" w:eastAsia="Times New Roman" w:hAnsi="Consolas" w:cs="Times New Roman"/>
                  <w:color w:val="D7BA7D"/>
                  <w:sz w:val="21"/>
                  <w:szCs w:val="21"/>
                </w:rPr>
                <w:delText xml:space="preserve">    #widget4b div.next</w:delText>
              </w:r>
              <w:r w:rsidRPr="007520B6" w:rsidDel="008B6AF4">
                <w:rPr>
                  <w:rFonts w:ascii="Consolas" w:eastAsia="Times New Roman" w:hAnsi="Consolas" w:cs="Times New Roman"/>
                  <w:color w:val="D4D4D4"/>
                  <w:sz w:val="21"/>
                  <w:szCs w:val="21"/>
                </w:rPr>
                <w:delText xml:space="preserve"> {</w:delText>
              </w:r>
            </w:del>
          </w:p>
          <w:p w14:paraId="13E649D1" w14:textId="77777777" w:rsidR="00ED1509" w:rsidRPr="007520B6" w:rsidDel="008B6AF4" w:rsidRDefault="00ED1509">
            <w:pPr>
              <w:pStyle w:val="Heading1Numbered"/>
              <w:rPr>
                <w:del w:id="7675" w:author="Donovan Goode" w:date="2018-11-09T10:04:00Z"/>
                <w:rFonts w:ascii="Consolas" w:eastAsia="Times New Roman" w:hAnsi="Consolas" w:cs="Times New Roman"/>
                <w:color w:val="D4D4D4"/>
                <w:sz w:val="21"/>
                <w:szCs w:val="21"/>
              </w:rPr>
              <w:pPrChange w:id="7676" w:author="Donovan Goode" w:date="2018-11-09T10:05:00Z">
                <w:pPr>
                  <w:shd w:val="clear" w:color="auto" w:fill="1E1E1E"/>
                  <w:spacing w:line="285" w:lineRule="atLeast"/>
                </w:pPr>
              </w:pPrChange>
            </w:pPr>
            <w:del w:id="76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128px</w:delText>
              </w:r>
              <w:r w:rsidRPr="007520B6" w:rsidDel="008B6AF4">
                <w:rPr>
                  <w:rFonts w:ascii="Consolas" w:eastAsia="Times New Roman" w:hAnsi="Consolas" w:cs="Times New Roman"/>
                  <w:color w:val="D4D4D4"/>
                  <w:sz w:val="21"/>
                  <w:szCs w:val="21"/>
                </w:rPr>
                <w:delText>;</w:delText>
              </w:r>
            </w:del>
          </w:p>
          <w:p w14:paraId="04AAA228" w14:textId="77777777" w:rsidR="00ED1509" w:rsidRPr="007520B6" w:rsidDel="008B6AF4" w:rsidRDefault="00ED1509">
            <w:pPr>
              <w:pStyle w:val="Heading1Numbered"/>
              <w:rPr>
                <w:del w:id="7678" w:author="Donovan Goode" w:date="2018-11-09T10:04:00Z"/>
                <w:rFonts w:ascii="Consolas" w:eastAsia="Times New Roman" w:hAnsi="Consolas" w:cs="Times New Roman"/>
                <w:color w:val="D4D4D4"/>
                <w:sz w:val="21"/>
                <w:szCs w:val="21"/>
              </w:rPr>
              <w:pPrChange w:id="7679" w:author="Donovan Goode" w:date="2018-11-09T10:05:00Z">
                <w:pPr>
                  <w:shd w:val="clear" w:color="auto" w:fill="1E1E1E"/>
                  <w:spacing w:line="285" w:lineRule="atLeast"/>
                </w:pPr>
              </w:pPrChange>
            </w:pPr>
            <w:del w:id="76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211B9A19" w14:textId="77777777" w:rsidR="00ED1509" w:rsidRPr="007520B6" w:rsidDel="008B6AF4" w:rsidRDefault="00ED1509">
            <w:pPr>
              <w:pStyle w:val="Heading1Numbered"/>
              <w:rPr>
                <w:del w:id="7681" w:author="Donovan Goode" w:date="2018-11-09T10:04:00Z"/>
                <w:rFonts w:ascii="Consolas" w:eastAsia="Times New Roman" w:hAnsi="Consolas" w:cs="Times New Roman"/>
                <w:color w:val="D4D4D4"/>
                <w:sz w:val="21"/>
                <w:szCs w:val="21"/>
              </w:rPr>
              <w:pPrChange w:id="7682" w:author="Donovan Goode" w:date="2018-11-09T10:05:00Z">
                <w:pPr>
                  <w:shd w:val="clear" w:color="auto" w:fill="1E1E1E"/>
                  <w:spacing w:line="285" w:lineRule="atLeast"/>
                </w:pPr>
              </w:pPrChange>
            </w:pPr>
            <w:del w:id="76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101</w:delText>
              </w:r>
              <w:r w:rsidRPr="007520B6" w:rsidDel="008B6AF4">
                <w:rPr>
                  <w:rFonts w:ascii="Consolas" w:eastAsia="Times New Roman" w:hAnsi="Consolas" w:cs="Times New Roman"/>
                  <w:color w:val="D4D4D4"/>
                  <w:sz w:val="21"/>
                  <w:szCs w:val="21"/>
                </w:rPr>
                <w:delText>;</w:delText>
              </w:r>
            </w:del>
          </w:p>
          <w:p w14:paraId="3AF36216" w14:textId="77777777" w:rsidR="00ED1509" w:rsidRPr="007520B6" w:rsidDel="008B6AF4" w:rsidRDefault="00ED1509">
            <w:pPr>
              <w:pStyle w:val="Heading1Numbered"/>
              <w:rPr>
                <w:del w:id="7684" w:author="Donovan Goode" w:date="2018-11-09T10:04:00Z"/>
                <w:rFonts w:ascii="Consolas" w:eastAsia="Times New Roman" w:hAnsi="Consolas" w:cs="Times New Roman"/>
                <w:color w:val="D4D4D4"/>
                <w:sz w:val="21"/>
                <w:szCs w:val="21"/>
              </w:rPr>
              <w:pPrChange w:id="7685" w:author="Donovan Goode" w:date="2018-11-09T10:05:00Z">
                <w:pPr>
                  <w:shd w:val="clear" w:color="auto" w:fill="1E1E1E"/>
                  <w:spacing w:line="285" w:lineRule="atLeast"/>
                </w:pPr>
              </w:pPrChange>
            </w:pPr>
            <w:del w:id="7686" w:author="Donovan Goode" w:date="2018-11-09T10:04:00Z">
              <w:r w:rsidRPr="007520B6" w:rsidDel="008B6AF4">
                <w:rPr>
                  <w:rFonts w:ascii="Consolas" w:eastAsia="Times New Roman" w:hAnsi="Consolas" w:cs="Times New Roman"/>
                  <w:color w:val="D4D4D4"/>
                  <w:sz w:val="21"/>
                  <w:szCs w:val="21"/>
                </w:rPr>
                <w:delText xml:space="preserve">    }</w:delText>
              </w:r>
            </w:del>
          </w:p>
          <w:p w14:paraId="2606B7E4" w14:textId="77777777" w:rsidR="00ED1509" w:rsidRPr="007520B6" w:rsidDel="008B6AF4" w:rsidRDefault="00ED1509">
            <w:pPr>
              <w:pStyle w:val="Heading1Numbered"/>
              <w:rPr>
                <w:del w:id="7687" w:author="Donovan Goode" w:date="2018-11-09T10:04:00Z"/>
                <w:rFonts w:ascii="Consolas" w:eastAsia="Times New Roman" w:hAnsi="Consolas" w:cs="Times New Roman"/>
                <w:color w:val="D4D4D4"/>
                <w:sz w:val="21"/>
                <w:szCs w:val="21"/>
              </w:rPr>
              <w:pPrChange w:id="7688" w:author="Donovan Goode" w:date="2018-11-09T10:05:00Z">
                <w:pPr>
                  <w:shd w:val="clear" w:color="auto" w:fill="1E1E1E"/>
                  <w:spacing w:line="285" w:lineRule="atLeast"/>
                </w:pPr>
              </w:pPrChange>
            </w:pPr>
          </w:p>
          <w:p w14:paraId="6AC96DC2" w14:textId="77777777" w:rsidR="00ED1509" w:rsidRPr="007520B6" w:rsidDel="008B6AF4" w:rsidRDefault="00ED1509">
            <w:pPr>
              <w:pStyle w:val="Heading1Numbered"/>
              <w:rPr>
                <w:del w:id="7689" w:author="Donovan Goode" w:date="2018-11-09T10:04:00Z"/>
                <w:rFonts w:ascii="Consolas" w:eastAsia="Times New Roman" w:hAnsi="Consolas" w:cs="Times New Roman"/>
                <w:color w:val="D4D4D4"/>
                <w:sz w:val="21"/>
                <w:szCs w:val="21"/>
              </w:rPr>
              <w:pPrChange w:id="7690" w:author="Donovan Goode" w:date="2018-11-09T10:05:00Z">
                <w:pPr>
                  <w:shd w:val="clear" w:color="auto" w:fill="1E1E1E"/>
                  <w:spacing w:line="285" w:lineRule="atLeast"/>
                </w:pPr>
              </w:pPrChange>
            </w:pPr>
            <w:del w:id="769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.pagination .pipe:hover,</w:delText>
              </w:r>
            </w:del>
          </w:p>
          <w:p w14:paraId="4C8493B4" w14:textId="77777777" w:rsidR="00ED1509" w:rsidRPr="007520B6" w:rsidDel="008B6AF4" w:rsidRDefault="00ED1509">
            <w:pPr>
              <w:pStyle w:val="Heading1Numbered"/>
              <w:rPr>
                <w:del w:id="7692" w:author="Donovan Goode" w:date="2018-11-09T10:04:00Z"/>
                <w:rFonts w:ascii="Consolas" w:eastAsia="Times New Roman" w:hAnsi="Consolas" w:cs="Times New Roman"/>
                <w:color w:val="D4D4D4"/>
                <w:sz w:val="21"/>
                <w:szCs w:val="21"/>
              </w:rPr>
              <w:pPrChange w:id="7693" w:author="Donovan Goode" w:date="2018-11-09T10:05:00Z">
                <w:pPr>
                  <w:shd w:val="clear" w:color="auto" w:fill="1E1E1E"/>
                  <w:spacing w:line="285" w:lineRule="atLeast"/>
                </w:pPr>
              </w:pPrChange>
            </w:pPr>
            <w:del w:id="7694" w:author="Donovan Goode" w:date="2018-11-09T10:04:00Z">
              <w:r w:rsidRPr="007520B6" w:rsidDel="008B6AF4">
                <w:rPr>
                  <w:rFonts w:ascii="Consolas" w:eastAsia="Times New Roman" w:hAnsi="Consolas" w:cs="Times New Roman"/>
                  <w:color w:val="D7BA7D"/>
                  <w:sz w:val="21"/>
                  <w:szCs w:val="21"/>
                </w:rPr>
                <w:delText xml:space="preserve">    #widget4b .pagination .pipe:hover,</w:delText>
              </w:r>
            </w:del>
          </w:p>
          <w:p w14:paraId="15232D58" w14:textId="77777777" w:rsidR="00ED1509" w:rsidRPr="007520B6" w:rsidDel="008B6AF4" w:rsidRDefault="00ED1509">
            <w:pPr>
              <w:pStyle w:val="Heading1Numbered"/>
              <w:rPr>
                <w:del w:id="7695" w:author="Donovan Goode" w:date="2018-11-09T10:04:00Z"/>
                <w:rFonts w:ascii="Consolas" w:eastAsia="Times New Roman" w:hAnsi="Consolas" w:cs="Times New Roman"/>
                <w:color w:val="D4D4D4"/>
                <w:sz w:val="21"/>
                <w:szCs w:val="21"/>
              </w:rPr>
              <w:pPrChange w:id="7696" w:author="Donovan Goode" w:date="2018-11-09T10:05:00Z">
                <w:pPr>
                  <w:shd w:val="clear" w:color="auto" w:fill="1E1E1E"/>
                  <w:spacing w:line="285" w:lineRule="atLeast"/>
                </w:pPr>
              </w:pPrChange>
            </w:pPr>
            <w:del w:id="7697" w:author="Donovan Goode" w:date="2018-11-09T10:04:00Z">
              <w:r w:rsidRPr="007520B6" w:rsidDel="008B6AF4">
                <w:rPr>
                  <w:rFonts w:ascii="Consolas" w:eastAsia="Times New Roman" w:hAnsi="Consolas" w:cs="Times New Roman"/>
                  <w:color w:val="D7BA7D"/>
                  <w:sz w:val="21"/>
                  <w:szCs w:val="21"/>
                </w:rPr>
                <w:delText xml:space="preserve">    #widget4 .pagination .pipe:hover,</w:delText>
              </w:r>
            </w:del>
          </w:p>
          <w:p w14:paraId="018F515B" w14:textId="77777777" w:rsidR="00ED1509" w:rsidRPr="007520B6" w:rsidDel="008B6AF4" w:rsidRDefault="00ED1509">
            <w:pPr>
              <w:pStyle w:val="Heading1Numbered"/>
              <w:rPr>
                <w:del w:id="7698" w:author="Donovan Goode" w:date="2018-11-09T10:04:00Z"/>
                <w:rFonts w:ascii="Consolas" w:eastAsia="Times New Roman" w:hAnsi="Consolas" w:cs="Times New Roman"/>
                <w:color w:val="D4D4D4"/>
                <w:sz w:val="21"/>
                <w:szCs w:val="21"/>
              </w:rPr>
              <w:pPrChange w:id="7699" w:author="Donovan Goode" w:date="2018-11-09T10:05:00Z">
                <w:pPr>
                  <w:shd w:val="clear" w:color="auto" w:fill="1E1E1E"/>
                  <w:spacing w:line="285" w:lineRule="atLeast"/>
                </w:pPr>
              </w:pPrChange>
            </w:pPr>
            <w:del w:id="7700" w:author="Donovan Goode" w:date="2018-11-09T10:04:00Z">
              <w:r w:rsidRPr="007520B6" w:rsidDel="008B6AF4">
                <w:rPr>
                  <w:rFonts w:ascii="Consolas" w:eastAsia="Times New Roman" w:hAnsi="Consolas" w:cs="Times New Roman"/>
                  <w:color w:val="D7BA7D"/>
                  <w:sz w:val="21"/>
                  <w:szCs w:val="21"/>
                </w:rPr>
                <w:delText xml:space="preserve">    #widget4b .pagination .pipe:hover</w:delText>
              </w:r>
              <w:r w:rsidRPr="007520B6" w:rsidDel="008B6AF4">
                <w:rPr>
                  <w:rFonts w:ascii="Consolas" w:eastAsia="Times New Roman" w:hAnsi="Consolas" w:cs="Times New Roman"/>
                  <w:color w:val="D4D4D4"/>
                  <w:sz w:val="21"/>
                  <w:szCs w:val="21"/>
                </w:rPr>
                <w:delText xml:space="preserve"> {</w:delText>
              </w:r>
            </w:del>
          </w:p>
          <w:p w14:paraId="7230AF00" w14:textId="77777777" w:rsidR="00ED1509" w:rsidRPr="007520B6" w:rsidDel="008B6AF4" w:rsidRDefault="00ED1509">
            <w:pPr>
              <w:pStyle w:val="Heading1Numbered"/>
              <w:rPr>
                <w:del w:id="7701" w:author="Donovan Goode" w:date="2018-11-09T10:04:00Z"/>
                <w:rFonts w:ascii="Consolas" w:eastAsia="Times New Roman" w:hAnsi="Consolas" w:cs="Times New Roman"/>
                <w:color w:val="D4D4D4"/>
                <w:sz w:val="21"/>
                <w:szCs w:val="21"/>
              </w:rPr>
              <w:pPrChange w:id="7702" w:author="Donovan Goode" w:date="2018-11-09T10:05:00Z">
                <w:pPr>
                  <w:shd w:val="clear" w:color="auto" w:fill="1E1E1E"/>
                  <w:spacing w:line="285" w:lineRule="atLeast"/>
                </w:pPr>
              </w:pPrChange>
            </w:pPr>
            <w:del w:id="77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0B693E1" w14:textId="77777777" w:rsidR="00ED1509" w:rsidRPr="007520B6" w:rsidDel="008B6AF4" w:rsidRDefault="00ED1509">
            <w:pPr>
              <w:pStyle w:val="Heading1Numbered"/>
              <w:rPr>
                <w:del w:id="7704" w:author="Donovan Goode" w:date="2018-11-09T10:04:00Z"/>
                <w:rFonts w:ascii="Consolas" w:eastAsia="Times New Roman" w:hAnsi="Consolas" w:cs="Times New Roman"/>
                <w:color w:val="D4D4D4"/>
                <w:sz w:val="21"/>
                <w:szCs w:val="21"/>
              </w:rPr>
              <w:pPrChange w:id="7705" w:author="Donovan Goode" w:date="2018-11-09T10:05:00Z">
                <w:pPr>
                  <w:shd w:val="clear" w:color="auto" w:fill="1E1E1E"/>
                  <w:spacing w:line="285" w:lineRule="atLeast"/>
                </w:pPr>
              </w:pPrChange>
            </w:pPr>
            <w:del w:id="7706" w:author="Donovan Goode" w:date="2018-11-09T10:04:00Z">
              <w:r w:rsidRPr="007520B6" w:rsidDel="008B6AF4">
                <w:rPr>
                  <w:rFonts w:ascii="Consolas" w:eastAsia="Times New Roman" w:hAnsi="Consolas" w:cs="Times New Roman"/>
                  <w:color w:val="D4D4D4"/>
                  <w:sz w:val="21"/>
                  <w:szCs w:val="21"/>
                </w:rPr>
                <w:delText xml:space="preserve">    }</w:delText>
              </w:r>
            </w:del>
          </w:p>
          <w:p w14:paraId="0753EDF1" w14:textId="77777777" w:rsidR="00ED1509" w:rsidRPr="007520B6" w:rsidDel="008B6AF4" w:rsidRDefault="00ED1509">
            <w:pPr>
              <w:pStyle w:val="Heading1Numbered"/>
              <w:rPr>
                <w:del w:id="7707" w:author="Donovan Goode" w:date="2018-11-09T10:04:00Z"/>
                <w:rFonts w:ascii="Consolas" w:eastAsia="Times New Roman" w:hAnsi="Consolas" w:cs="Times New Roman"/>
                <w:color w:val="D4D4D4"/>
                <w:sz w:val="21"/>
                <w:szCs w:val="21"/>
              </w:rPr>
              <w:pPrChange w:id="7708" w:author="Donovan Goode" w:date="2018-11-09T10:05:00Z">
                <w:pPr>
                  <w:shd w:val="clear" w:color="auto" w:fill="1E1E1E"/>
                  <w:spacing w:line="285" w:lineRule="atLeast"/>
                </w:pPr>
              </w:pPrChange>
            </w:pPr>
          </w:p>
          <w:p w14:paraId="39DBE9CD" w14:textId="77777777" w:rsidR="00ED1509" w:rsidRPr="007520B6" w:rsidDel="008B6AF4" w:rsidRDefault="00ED1509">
            <w:pPr>
              <w:pStyle w:val="Heading1Numbered"/>
              <w:rPr>
                <w:del w:id="7709" w:author="Donovan Goode" w:date="2018-11-09T10:04:00Z"/>
                <w:rFonts w:ascii="Consolas" w:eastAsia="Times New Roman" w:hAnsi="Consolas" w:cs="Times New Roman"/>
                <w:color w:val="D4D4D4"/>
                <w:sz w:val="21"/>
                <w:szCs w:val="21"/>
              </w:rPr>
              <w:pPrChange w:id="7710" w:author="Donovan Goode" w:date="2018-11-09T10:05:00Z">
                <w:pPr>
                  <w:shd w:val="clear" w:color="auto" w:fill="1E1E1E"/>
                  <w:spacing w:line="285" w:lineRule="atLeast"/>
                </w:pPr>
              </w:pPrChange>
            </w:pPr>
            <w:del w:id="77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#W4Arrow</w:delText>
              </w:r>
              <w:r w:rsidRPr="007520B6" w:rsidDel="008B6AF4">
                <w:rPr>
                  <w:rFonts w:ascii="Consolas" w:eastAsia="Times New Roman" w:hAnsi="Consolas" w:cs="Times New Roman"/>
                  <w:color w:val="D4D4D4"/>
                  <w:sz w:val="21"/>
                  <w:szCs w:val="21"/>
                </w:rPr>
                <w:delText xml:space="preserve"> {</w:delText>
              </w:r>
            </w:del>
          </w:p>
          <w:p w14:paraId="44A5409A" w14:textId="77777777" w:rsidR="00ED1509" w:rsidRPr="007520B6" w:rsidDel="008B6AF4" w:rsidRDefault="00ED1509">
            <w:pPr>
              <w:pStyle w:val="Heading1Numbered"/>
              <w:rPr>
                <w:del w:id="7712" w:author="Donovan Goode" w:date="2018-11-09T10:04:00Z"/>
                <w:rFonts w:ascii="Consolas" w:eastAsia="Times New Roman" w:hAnsi="Consolas" w:cs="Times New Roman"/>
                <w:color w:val="D4D4D4"/>
                <w:sz w:val="21"/>
                <w:szCs w:val="21"/>
              </w:rPr>
              <w:pPrChange w:id="7713" w:author="Donovan Goode" w:date="2018-11-09T10:05:00Z">
                <w:pPr>
                  <w:shd w:val="clear" w:color="auto" w:fill="1E1E1E"/>
                  <w:spacing w:line="285" w:lineRule="atLeast"/>
                </w:pPr>
              </w:pPrChange>
            </w:pPr>
            <w:del w:id="771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2AC39B3" w14:textId="77777777" w:rsidR="00ED1509" w:rsidRPr="007520B6" w:rsidDel="008B6AF4" w:rsidRDefault="00ED1509">
            <w:pPr>
              <w:pStyle w:val="Heading1Numbered"/>
              <w:rPr>
                <w:del w:id="7715" w:author="Donovan Goode" w:date="2018-11-09T10:04:00Z"/>
                <w:rFonts w:ascii="Consolas" w:eastAsia="Times New Roman" w:hAnsi="Consolas" w:cs="Times New Roman"/>
                <w:color w:val="D4D4D4"/>
                <w:sz w:val="21"/>
                <w:szCs w:val="21"/>
              </w:rPr>
              <w:pPrChange w:id="7716" w:author="Donovan Goode" w:date="2018-11-09T10:05:00Z">
                <w:pPr>
                  <w:shd w:val="clear" w:color="auto" w:fill="1E1E1E"/>
                  <w:spacing w:line="285" w:lineRule="atLeast"/>
                </w:pPr>
              </w:pPrChange>
            </w:pPr>
            <w:del w:id="77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42E5520" w14:textId="77777777" w:rsidR="00ED1509" w:rsidRPr="007520B6" w:rsidDel="008B6AF4" w:rsidRDefault="00ED1509">
            <w:pPr>
              <w:pStyle w:val="Heading1Numbered"/>
              <w:rPr>
                <w:del w:id="7718" w:author="Donovan Goode" w:date="2018-11-09T10:04:00Z"/>
                <w:rFonts w:ascii="Consolas" w:eastAsia="Times New Roman" w:hAnsi="Consolas" w:cs="Times New Roman"/>
                <w:color w:val="D4D4D4"/>
                <w:sz w:val="21"/>
                <w:szCs w:val="21"/>
              </w:rPr>
              <w:pPrChange w:id="7719" w:author="Donovan Goode" w:date="2018-11-09T10:05:00Z">
                <w:pPr>
                  <w:shd w:val="clear" w:color="auto" w:fill="1E1E1E"/>
                  <w:spacing w:line="285" w:lineRule="atLeast"/>
                </w:pPr>
              </w:pPrChange>
            </w:pPr>
            <w:del w:id="77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084A94F" w14:textId="77777777" w:rsidR="00ED1509" w:rsidRPr="007520B6" w:rsidDel="008B6AF4" w:rsidRDefault="00ED1509">
            <w:pPr>
              <w:pStyle w:val="Heading1Numbered"/>
              <w:rPr>
                <w:del w:id="7721" w:author="Donovan Goode" w:date="2018-11-09T10:04:00Z"/>
                <w:rFonts w:ascii="Consolas" w:eastAsia="Times New Roman" w:hAnsi="Consolas" w:cs="Times New Roman"/>
                <w:color w:val="D4D4D4"/>
                <w:sz w:val="21"/>
                <w:szCs w:val="21"/>
              </w:rPr>
              <w:pPrChange w:id="7722" w:author="Donovan Goode" w:date="2018-11-09T10:05:00Z">
                <w:pPr>
                  <w:shd w:val="clear" w:color="auto" w:fill="1E1E1E"/>
                  <w:spacing w:line="285" w:lineRule="atLeast"/>
                </w:pPr>
              </w:pPrChange>
            </w:pPr>
            <w:del w:id="77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6C5FF8C3" w14:textId="77777777" w:rsidR="00ED1509" w:rsidRPr="007520B6" w:rsidDel="008B6AF4" w:rsidRDefault="00ED1509">
            <w:pPr>
              <w:pStyle w:val="Heading1Numbered"/>
              <w:rPr>
                <w:del w:id="7724" w:author="Donovan Goode" w:date="2018-11-09T10:04:00Z"/>
                <w:rFonts w:ascii="Consolas" w:eastAsia="Times New Roman" w:hAnsi="Consolas" w:cs="Times New Roman"/>
                <w:color w:val="D4D4D4"/>
                <w:sz w:val="21"/>
                <w:szCs w:val="21"/>
              </w:rPr>
              <w:pPrChange w:id="7725" w:author="Donovan Goode" w:date="2018-11-09T10:05:00Z">
                <w:pPr>
                  <w:shd w:val="clear" w:color="auto" w:fill="1E1E1E"/>
                  <w:spacing w:line="285" w:lineRule="atLeast"/>
                </w:pPr>
              </w:pPrChange>
            </w:pPr>
            <w:del w:id="77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273px</w:delText>
              </w:r>
              <w:r w:rsidRPr="007520B6" w:rsidDel="008B6AF4">
                <w:rPr>
                  <w:rFonts w:ascii="Consolas" w:eastAsia="Times New Roman" w:hAnsi="Consolas" w:cs="Times New Roman"/>
                  <w:color w:val="D4D4D4"/>
                  <w:sz w:val="21"/>
                  <w:szCs w:val="21"/>
                </w:rPr>
                <w:delText>;</w:delText>
              </w:r>
            </w:del>
          </w:p>
          <w:p w14:paraId="38D75277" w14:textId="77777777" w:rsidR="00ED1509" w:rsidRPr="007520B6" w:rsidDel="008B6AF4" w:rsidRDefault="00ED1509">
            <w:pPr>
              <w:pStyle w:val="Heading1Numbered"/>
              <w:rPr>
                <w:del w:id="7727" w:author="Donovan Goode" w:date="2018-11-09T10:04:00Z"/>
                <w:rFonts w:ascii="Consolas" w:eastAsia="Times New Roman" w:hAnsi="Consolas" w:cs="Times New Roman"/>
                <w:color w:val="D4D4D4"/>
                <w:sz w:val="21"/>
                <w:szCs w:val="21"/>
              </w:rPr>
              <w:pPrChange w:id="7728" w:author="Donovan Goode" w:date="2018-11-09T10:05:00Z">
                <w:pPr>
                  <w:shd w:val="clear" w:color="auto" w:fill="1E1E1E"/>
                  <w:spacing w:line="285" w:lineRule="atLeast"/>
                </w:pPr>
              </w:pPrChange>
            </w:pPr>
            <w:del w:id="77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#aaa</w:delText>
              </w:r>
              <w:r w:rsidRPr="007520B6" w:rsidDel="008B6AF4">
                <w:rPr>
                  <w:rFonts w:ascii="Consolas" w:eastAsia="Times New Roman" w:hAnsi="Consolas" w:cs="Times New Roman"/>
                  <w:color w:val="D4D4D4"/>
                  <w:sz w:val="21"/>
                  <w:szCs w:val="21"/>
                </w:rPr>
                <w:delText>;</w:delText>
              </w:r>
            </w:del>
          </w:p>
          <w:p w14:paraId="3783825D" w14:textId="77777777" w:rsidR="00ED1509" w:rsidRPr="007520B6" w:rsidDel="008B6AF4" w:rsidRDefault="00ED1509">
            <w:pPr>
              <w:pStyle w:val="Heading1Numbered"/>
              <w:rPr>
                <w:del w:id="7730" w:author="Donovan Goode" w:date="2018-11-09T10:04:00Z"/>
                <w:rFonts w:ascii="Consolas" w:eastAsia="Times New Roman" w:hAnsi="Consolas" w:cs="Times New Roman"/>
                <w:color w:val="D4D4D4"/>
                <w:sz w:val="21"/>
                <w:szCs w:val="21"/>
              </w:rPr>
              <w:pPrChange w:id="7731" w:author="Donovan Goode" w:date="2018-11-09T10:05:00Z">
                <w:pPr>
                  <w:shd w:val="clear" w:color="auto" w:fill="1E1E1E"/>
                  <w:spacing w:line="285" w:lineRule="atLeast"/>
                </w:pPr>
              </w:pPrChange>
            </w:pPr>
            <w:del w:id="77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w:delText>
              </w:r>
              <w:r w:rsidRPr="007520B6" w:rsidDel="008B6AF4">
                <w:rPr>
                  <w:rFonts w:ascii="Consolas" w:eastAsia="Times New Roman" w:hAnsi="Consolas" w:cs="Times New Roman"/>
                  <w:color w:val="D4D4D4"/>
                  <w:sz w:val="21"/>
                  <w:szCs w:val="21"/>
                </w:rPr>
                <w:delText>;</w:delText>
              </w:r>
            </w:del>
          </w:p>
          <w:p w14:paraId="4B2CE92D" w14:textId="77777777" w:rsidR="00ED1509" w:rsidRPr="007520B6" w:rsidDel="008B6AF4" w:rsidRDefault="00ED1509">
            <w:pPr>
              <w:pStyle w:val="Heading1Numbered"/>
              <w:rPr>
                <w:del w:id="7733" w:author="Donovan Goode" w:date="2018-11-09T10:04:00Z"/>
                <w:rFonts w:ascii="Consolas" w:eastAsia="Times New Roman" w:hAnsi="Consolas" w:cs="Times New Roman"/>
                <w:color w:val="D4D4D4"/>
                <w:sz w:val="21"/>
                <w:szCs w:val="21"/>
              </w:rPr>
              <w:pPrChange w:id="7734" w:author="Donovan Goode" w:date="2018-11-09T10:05:00Z">
                <w:pPr>
                  <w:shd w:val="clear" w:color="auto" w:fill="1E1E1E"/>
                  <w:spacing w:line="285" w:lineRule="atLeast"/>
                </w:pPr>
              </w:pPrChange>
            </w:pPr>
            <w:del w:id="77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box-shadow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#999</w:delText>
              </w:r>
              <w:r w:rsidRPr="007520B6" w:rsidDel="008B6AF4">
                <w:rPr>
                  <w:rFonts w:ascii="Consolas" w:eastAsia="Times New Roman" w:hAnsi="Consolas" w:cs="Times New Roman"/>
                  <w:color w:val="D4D4D4"/>
                  <w:sz w:val="21"/>
                  <w:szCs w:val="21"/>
                </w:rPr>
                <w:delText>;</w:delText>
              </w:r>
            </w:del>
          </w:p>
          <w:p w14:paraId="14FA3074" w14:textId="77777777" w:rsidR="00ED1509" w:rsidRPr="007520B6" w:rsidDel="008B6AF4" w:rsidRDefault="00ED1509">
            <w:pPr>
              <w:pStyle w:val="Heading1Numbered"/>
              <w:rPr>
                <w:del w:id="7736" w:author="Donovan Goode" w:date="2018-11-09T10:04:00Z"/>
                <w:rFonts w:ascii="Consolas" w:eastAsia="Times New Roman" w:hAnsi="Consolas" w:cs="Times New Roman"/>
                <w:color w:val="D4D4D4"/>
                <w:sz w:val="21"/>
                <w:szCs w:val="21"/>
              </w:rPr>
              <w:pPrChange w:id="7737" w:author="Donovan Goode" w:date="2018-11-09T10:05:00Z">
                <w:pPr>
                  <w:shd w:val="clear" w:color="auto" w:fill="1E1E1E"/>
                  <w:spacing w:line="285" w:lineRule="atLeast"/>
                </w:pPr>
              </w:pPrChange>
            </w:pPr>
            <w:del w:id="7738" w:author="Donovan Goode" w:date="2018-11-09T10:04:00Z">
              <w:r w:rsidRPr="007520B6" w:rsidDel="008B6AF4">
                <w:rPr>
                  <w:rFonts w:ascii="Consolas" w:eastAsia="Times New Roman" w:hAnsi="Consolas" w:cs="Times New Roman"/>
                  <w:color w:val="D4D4D4"/>
                  <w:sz w:val="21"/>
                  <w:szCs w:val="21"/>
                </w:rPr>
                <w:delText xml:space="preserve">    }</w:delText>
              </w:r>
            </w:del>
          </w:p>
          <w:p w14:paraId="5D218218" w14:textId="77777777" w:rsidR="00ED1509" w:rsidRPr="007520B6" w:rsidDel="008B6AF4" w:rsidRDefault="00ED1509">
            <w:pPr>
              <w:pStyle w:val="Heading1Numbered"/>
              <w:rPr>
                <w:del w:id="7739" w:author="Donovan Goode" w:date="2018-11-09T10:04:00Z"/>
                <w:rFonts w:ascii="Consolas" w:eastAsia="Times New Roman" w:hAnsi="Consolas" w:cs="Times New Roman"/>
                <w:color w:val="D4D4D4"/>
                <w:sz w:val="21"/>
                <w:szCs w:val="21"/>
              </w:rPr>
              <w:pPrChange w:id="7740" w:author="Donovan Goode" w:date="2018-11-09T10:05:00Z">
                <w:pPr>
                  <w:shd w:val="clear" w:color="auto" w:fill="1E1E1E"/>
                  <w:spacing w:line="285" w:lineRule="atLeast"/>
                </w:pPr>
              </w:pPrChange>
            </w:pPr>
          </w:p>
          <w:p w14:paraId="6988B625" w14:textId="77777777" w:rsidR="00ED1509" w:rsidRPr="007520B6" w:rsidDel="008B6AF4" w:rsidRDefault="00ED1509">
            <w:pPr>
              <w:pStyle w:val="Heading1Numbered"/>
              <w:rPr>
                <w:del w:id="7741" w:author="Donovan Goode" w:date="2018-11-09T10:04:00Z"/>
                <w:rFonts w:ascii="Consolas" w:eastAsia="Times New Roman" w:hAnsi="Consolas" w:cs="Times New Roman"/>
                <w:color w:val="D4D4D4"/>
                <w:sz w:val="21"/>
                <w:szCs w:val="21"/>
              </w:rPr>
              <w:pPrChange w:id="7742" w:author="Donovan Goode" w:date="2018-11-09T10:05:00Z">
                <w:pPr>
                  <w:shd w:val="clear" w:color="auto" w:fill="1E1E1E"/>
                  <w:spacing w:line="285" w:lineRule="atLeast"/>
                </w:pPr>
              </w:pPrChange>
            </w:pPr>
            <w:del w:id="77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#W4bArrow</w:delText>
              </w:r>
              <w:r w:rsidRPr="007520B6" w:rsidDel="008B6AF4">
                <w:rPr>
                  <w:rFonts w:ascii="Consolas" w:eastAsia="Times New Roman" w:hAnsi="Consolas" w:cs="Times New Roman"/>
                  <w:color w:val="D4D4D4"/>
                  <w:sz w:val="21"/>
                  <w:szCs w:val="21"/>
                </w:rPr>
                <w:delText xml:space="preserve"> {</w:delText>
              </w:r>
            </w:del>
          </w:p>
          <w:p w14:paraId="3CC0AB11" w14:textId="77777777" w:rsidR="00ED1509" w:rsidRPr="007520B6" w:rsidDel="008B6AF4" w:rsidRDefault="00ED1509">
            <w:pPr>
              <w:pStyle w:val="Heading1Numbered"/>
              <w:rPr>
                <w:del w:id="7744" w:author="Donovan Goode" w:date="2018-11-09T10:04:00Z"/>
                <w:rFonts w:ascii="Consolas" w:eastAsia="Times New Roman" w:hAnsi="Consolas" w:cs="Times New Roman"/>
                <w:color w:val="D4D4D4"/>
                <w:sz w:val="21"/>
                <w:szCs w:val="21"/>
              </w:rPr>
              <w:pPrChange w:id="7745" w:author="Donovan Goode" w:date="2018-11-09T10:05:00Z">
                <w:pPr>
                  <w:shd w:val="clear" w:color="auto" w:fill="1E1E1E"/>
                  <w:spacing w:line="285" w:lineRule="atLeast"/>
                </w:pPr>
              </w:pPrChange>
            </w:pPr>
            <w:del w:id="77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66F8E28" w14:textId="77777777" w:rsidR="00ED1509" w:rsidRPr="007520B6" w:rsidDel="008B6AF4" w:rsidRDefault="00ED1509">
            <w:pPr>
              <w:pStyle w:val="Heading1Numbered"/>
              <w:rPr>
                <w:del w:id="7747" w:author="Donovan Goode" w:date="2018-11-09T10:04:00Z"/>
                <w:rFonts w:ascii="Consolas" w:eastAsia="Times New Roman" w:hAnsi="Consolas" w:cs="Times New Roman"/>
                <w:color w:val="D4D4D4"/>
                <w:sz w:val="21"/>
                <w:szCs w:val="21"/>
              </w:rPr>
              <w:pPrChange w:id="7748" w:author="Donovan Goode" w:date="2018-11-09T10:05:00Z">
                <w:pPr>
                  <w:shd w:val="clear" w:color="auto" w:fill="1E1E1E"/>
                  <w:spacing w:line="285" w:lineRule="atLeast"/>
                </w:pPr>
              </w:pPrChange>
            </w:pPr>
            <w:del w:id="77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0AD6C59" w14:textId="77777777" w:rsidR="00ED1509" w:rsidRPr="007520B6" w:rsidDel="008B6AF4" w:rsidRDefault="00ED1509">
            <w:pPr>
              <w:pStyle w:val="Heading1Numbered"/>
              <w:rPr>
                <w:del w:id="7750" w:author="Donovan Goode" w:date="2018-11-09T10:04:00Z"/>
                <w:rFonts w:ascii="Consolas" w:eastAsia="Times New Roman" w:hAnsi="Consolas" w:cs="Times New Roman"/>
                <w:color w:val="D4D4D4"/>
                <w:sz w:val="21"/>
                <w:szCs w:val="21"/>
              </w:rPr>
              <w:pPrChange w:id="7751" w:author="Donovan Goode" w:date="2018-11-09T10:05:00Z">
                <w:pPr>
                  <w:shd w:val="clear" w:color="auto" w:fill="1E1E1E"/>
                  <w:spacing w:line="285" w:lineRule="atLeast"/>
                </w:pPr>
              </w:pPrChange>
            </w:pPr>
            <w:del w:id="77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82267AD" w14:textId="77777777" w:rsidR="00ED1509" w:rsidRPr="007520B6" w:rsidDel="008B6AF4" w:rsidRDefault="00ED1509">
            <w:pPr>
              <w:pStyle w:val="Heading1Numbered"/>
              <w:rPr>
                <w:del w:id="7753" w:author="Donovan Goode" w:date="2018-11-09T10:04:00Z"/>
                <w:rFonts w:ascii="Consolas" w:eastAsia="Times New Roman" w:hAnsi="Consolas" w:cs="Times New Roman"/>
                <w:color w:val="D4D4D4"/>
                <w:sz w:val="21"/>
                <w:szCs w:val="21"/>
              </w:rPr>
              <w:pPrChange w:id="7754" w:author="Donovan Goode" w:date="2018-11-09T10:05:00Z">
                <w:pPr>
                  <w:shd w:val="clear" w:color="auto" w:fill="1E1E1E"/>
                  <w:spacing w:line="285" w:lineRule="atLeast"/>
                </w:pPr>
              </w:pPrChange>
            </w:pPr>
            <w:del w:id="77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3AF02D6B" w14:textId="77777777" w:rsidR="00ED1509" w:rsidRPr="007520B6" w:rsidDel="008B6AF4" w:rsidRDefault="00ED1509">
            <w:pPr>
              <w:pStyle w:val="Heading1Numbered"/>
              <w:rPr>
                <w:del w:id="7756" w:author="Donovan Goode" w:date="2018-11-09T10:04:00Z"/>
                <w:rFonts w:ascii="Consolas" w:eastAsia="Times New Roman" w:hAnsi="Consolas" w:cs="Times New Roman"/>
                <w:color w:val="D4D4D4"/>
                <w:sz w:val="21"/>
                <w:szCs w:val="21"/>
              </w:rPr>
              <w:pPrChange w:id="7757" w:author="Donovan Goode" w:date="2018-11-09T10:05:00Z">
                <w:pPr>
                  <w:shd w:val="clear" w:color="auto" w:fill="1E1E1E"/>
                  <w:spacing w:line="285" w:lineRule="atLeast"/>
                </w:pPr>
              </w:pPrChange>
            </w:pPr>
            <w:del w:id="77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273px</w:delText>
              </w:r>
              <w:r w:rsidRPr="007520B6" w:rsidDel="008B6AF4">
                <w:rPr>
                  <w:rFonts w:ascii="Consolas" w:eastAsia="Times New Roman" w:hAnsi="Consolas" w:cs="Times New Roman"/>
                  <w:color w:val="D4D4D4"/>
                  <w:sz w:val="21"/>
                  <w:szCs w:val="21"/>
                </w:rPr>
                <w:delText>;</w:delText>
              </w:r>
            </w:del>
          </w:p>
          <w:p w14:paraId="2B0B25FC" w14:textId="77777777" w:rsidR="00ED1509" w:rsidRPr="007520B6" w:rsidDel="008B6AF4" w:rsidRDefault="00ED1509">
            <w:pPr>
              <w:pStyle w:val="Heading1Numbered"/>
              <w:rPr>
                <w:del w:id="7759" w:author="Donovan Goode" w:date="2018-11-09T10:04:00Z"/>
                <w:rFonts w:ascii="Consolas" w:eastAsia="Times New Roman" w:hAnsi="Consolas" w:cs="Times New Roman"/>
                <w:color w:val="D4D4D4"/>
                <w:sz w:val="21"/>
                <w:szCs w:val="21"/>
              </w:rPr>
              <w:pPrChange w:id="7760" w:author="Donovan Goode" w:date="2018-11-09T10:05:00Z">
                <w:pPr>
                  <w:shd w:val="clear" w:color="auto" w:fill="1E1E1E"/>
                  <w:spacing w:line="285" w:lineRule="atLeast"/>
                </w:pPr>
              </w:pPrChange>
            </w:pPr>
            <w:del w:id="77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#333</w:delText>
              </w:r>
              <w:r w:rsidRPr="007520B6" w:rsidDel="008B6AF4">
                <w:rPr>
                  <w:rFonts w:ascii="Consolas" w:eastAsia="Times New Roman" w:hAnsi="Consolas" w:cs="Times New Roman"/>
                  <w:color w:val="D4D4D4"/>
                  <w:sz w:val="21"/>
                  <w:szCs w:val="21"/>
                </w:rPr>
                <w:delText>;</w:delText>
              </w:r>
            </w:del>
          </w:p>
          <w:p w14:paraId="65BCEC4B" w14:textId="77777777" w:rsidR="00ED1509" w:rsidRPr="007520B6" w:rsidDel="008B6AF4" w:rsidRDefault="00ED1509">
            <w:pPr>
              <w:pStyle w:val="Heading1Numbered"/>
              <w:rPr>
                <w:del w:id="7762" w:author="Donovan Goode" w:date="2018-11-09T10:04:00Z"/>
                <w:rFonts w:ascii="Consolas" w:eastAsia="Times New Roman" w:hAnsi="Consolas" w:cs="Times New Roman"/>
                <w:color w:val="D4D4D4"/>
                <w:sz w:val="21"/>
                <w:szCs w:val="21"/>
              </w:rPr>
              <w:pPrChange w:id="7763" w:author="Donovan Goode" w:date="2018-11-09T10:05:00Z">
                <w:pPr>
                  <w:shd w:val="clear" w:color="auto" w:fill="1E1E1E"/>
                  <w:spacing w:line="285" w:lineRule="atLeast"/>
                </w:pPr>
              </w:pPrChange>
            </w:pPr>
            <w:del w:id="77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w:delText>
              </w:r>
              <w:r w:rsidRPr="007520B6" w:rsidDel="008B6AF4">
                <w:rPr>
                  <w:rFonts w:ascii="Consolas" w:eastAsia="Times New Roman" w:hAnsi="Consolas" w:cs="Times New Roman"/>
                  <w:color w:val="D4D4D4"/>
                  <w:sz w:val="21"/>
                  <w:szCs w:val="21"/>
                </w:rPr>
                <w:delText>;</w:delText>
              </w:r>
            </w:del>
          </w:p>
          <w:p w14:paraId="1BC1D87C" w14:textId="77777777" w:rsidR="00ED1509" w:rsidRPr="007520B6" w:rsidDel="008B6AF4" w:rsidRDefault="00ED1509">
            <w:pPr>
              <w:pStyle w:val="Heading1Numbered"/>
              <w:rPr>
                <w:del w:id="7765" w:author="Donovan Goode" w:date="2018-11-09T10:04:00Z"/>
                <w:rFonts w:ascii="Consolas" w:eastAsia="Times New Roman" w:hAnsi="Consolas" w:cs="Times New Roman"/>
                <w:color w:val="D4D4D4"/>
                <w:sz w:val="21"/>
                <w:szCs w:val="21"/>
              </w:rPr>
              <w:pPrChange w:id="7766" w:author="Donovan Goode" w:date="2018-11-09T10:05:00Z">
                <w:pPr>
                  <w:shd w:val="clear" w:color="auto" w:fill="1E1E1E"/>
                  <w:spacing w:line="285" w:lineRule="atLeast"/>
                </w:pPr>
              </w:pPrChange>
            </w:pPr>
            <w:del w:id="77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box-shadow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#000</w:delText>
              </w:r>
              <w:r w:rsidRPr="007520B6" w:rsidDel="008B6AF4">
                <w:rPr>
                  <w:rFonts w:ascii="Consolas" w:eastAsia="Times New Roman" w:hAnsi="Consolas" w:cs="Times New Roman"/>
                  <w:color w:val="D4D4D4"/>
                  <w:sz w:val="21"/>
                  <w:szCs w:val="21"/>
                </w:rPr>
                <w:delText>;</w:delText>
              </w:r>
            </w:del>
          </w:p>
          <w:p w14:paraId="769ABB59" w14:textId="77777777" w:rsidR="00ED1509" w:rsidRPr="007520B6" w:rsidDel="008B6AF4" w:rsidRDefault="00ED1509">
            <w:pPr>
              <w:pStyle w:val="Heading1Numbered"/>
              <w:rPr>
                <w:del w:id="7768" w:author="Donovan Goode" w:date="2018-11-09T10:04:00Z"/>
                <w:rFonts w:ascii="Consolas" w:eastAsia="Times New Roman" w:hAnsi="Consolas" w:cs="Times New Roman"/>
                <w:color w:val="D4D4D4"/>
                <w:sz w:val="21"/>
                <w:szCs w:val="21"/>
              </w:rPr>
              <w:pPrChange w:id="7769" w:author="Donovan Goode" w:date="2018-11-09T10:05:00Z">
                <w:pPr>
                  <w:shd w:val="clear" w:color="auto" w:fill="1E1E1E"/>
                  <w:spacing w:line="285" w:lineRule="atLeast"/>
                </w:pPr>
              </w:pPrChange>
            </w:pPr>
            <w:del w:id="7770" w:author="Donovan Goode" w:date="2018-11-09T10:04:00Z">
              <w:r w:rsidRPr="007520B6" w:rsidDel="008B6AF4">
                <w:rPr>
                  <w:rFonts w:ascii="Consolas" w:eastAsia="Times New Roman" w:hAnsi="Consolas" w:cs="Times New Roman"/>
                  <w:color w:val="D4D4D4"/>
                  <w:sz w:val="21"/>
                  <w:szCs w:val="21"/>
                </w:rPr>
                <w:delText xml:space="preserve">    }</w:delText>
              </w:r>
            </w:del>
          </w:p>
          <w:p w14:paraId="29124F47" w14:textId="77777777" w:rsidR="00ED1509" w:rsidRPr="007520B6" w:rsidDel="008B6AF4" w:rsidRDefault="00ED1509">
            <w:pPr>
              <w:pStyle w:val="Heading1Numbered"/>
              <w:rPr>
                <w:del w:id="7771" w:author="Donovan Goode" w:date="2018-11-09T10:04:00Z"/>
                <w:rFonts w:ascii="Consolas" w:eastAsia="Times New Roman" w:hAnsi="Consolas" w:cs="Times New Roman"/>
                <w:color w:val="D4D4D4"/>
                <w:sz w:val="21"/>
                <w:szCs w:val="21"/>
              </w:rPr>
              <w:pPrChange w:id="7772" w:author="Donovan Goode" w:date="2018-11-09T10:05:00Z">
                <w:pPr>
                  <w:shd w:val="clear" w:color="auto" w:fill="1E1E1E"/>
                  <w:spacing w:line="285" w:lineRule="atLeast"/>
                </w:pPr>
              </w:pPrChange>
            </w:pPr>
          </w:p>
          <w:p w14:paraId="3E7819B4" w14:textId="77777777" w:rsidR="00ED1509" w:rsidRPr="007520B6" w:rsidDel="008B6AF4" w:rsidRDefault="00ED1509">
            <w:pPr>
              <w:pStyle w:val="Heading1Numbered"/>
              <w:rPr>
                <w:del w:id="7773" w:author="Donovan Goode" w:date="2018-11-09T10:04:00Z"/>
                <w:rFonts w:ascii="Consolas" w:eastAsia="Times New Roman" w:hAnsi="Consolas" w:cs="Times New Roman"/>
                <w:color w:val="D4D4D4"/>
                <w:sz w:val="21"/>
                <w:szCs w:val="21"/>
              </w:rPr>
              <w:pPrChange w:id="7774" w:author="Donovan Goode" w:date="2018-11-09T10:05:00Z">
                <w:pPr>
                  <w:shd w:val="clear" w:color="auto" w:fill="1E1E1E"/>
                  <w:spacing w:line="285" w:lineRule="atLeast"/>
                </w:pPr>
              </w:pPrChange>
            </w:pPr>
            <w:del w:id="77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#W4Arrow .note,</w:delText>
              </w:r>
            </w:del>
          </w:p>
          <w:p w14:paraId="207EF019" w14:textId="77777777" w:rsidR="00ED1509" w:rsidRPr="007520B6" w:rsidDel="008B6AF4" w:rsidRDefault="00ED1509">
            <w:pPr>
              <w:pStyle w:val="Heading1Numbered"/>
              <w:rPr>
                <w:del w:id="7776" w:author="Donovan Goode" w:date="2018-11-09T10:04:00Z"/>
                <w:rFonts w:ascii="Consolas" w:eastAsia="Times New Roman" w:hAnsi="Consolas" w:cs="Times New Roman"/>
                <w:color w:val="D4D4D4"/>
                <w:sz w:val="21"/>
                <w:szCs w:val="21"/>
              </w:rPr>
              <w:pPrChange w:id="7777" w:author="Donovan Goode" w:date="2018-11-09T10:05:00Z">
                <w:pPr>
                  <w:shd w:val="clear" w:color="auto" w:fill="1E1E1E"/>
                  <w:spacing w:line="285" w:lineRule="atLeast"/>
                </w:pPr>
              </w:pPrChange>
            </w:pPr>
            <w:del w:id="7778" w:author="Donovan Goode" w:date="2018-11-09T10:04:00Z">
              <w:r w:rsidRPr="007520B6" w:rsidDel="008B6AF4">
                <w:rPr>
                  <w:rFonts w:ascii="Consolas" w:eastAsia="Times New Roman" w:hAnsi="Consolas" w:cs="Times New Roman"/>
                  <w:color w:val="D7BA7D"/>
                  <w:sz w:val="21"/>
                  <w:szCs w:val="21"/>
                </w:rPr>
                <w:delText xml:space="preserve">    #W4bArrow .note</w:delText>
              </w:r>
              <w:r w:rsidRPr="007520B6" w:rsidDel="008B6AF4">
                <w:rPr>
                  <w:rFonts w:ascii="Consolas" w:eastAsia="Times New Roman" w:hAnsi="Consolas" w:cs="Times New Roman"/>
                  <w:color w:val="D4D4D4"/>
                  <w:sz w:val="21"/>
                  <w:szCs w:val="21"/>
                </w:rPr>
                <w:delText xml:space="preserve"> {</w:delText>
              </w:r>
            </w:del>
          </w:p>
          <w:p w14:paraId="40CDC387" w14:textId="77777777" w:rsidR="00ED1509" w:rsidRPr="007520B6" w:rsidDel="008B6AF4" w:rsidRDefault="00ED1509">
            <w:pPr>
              <w:pStyle w:val="Heading1Numbered"/>
              <w:rPr>
                <w:del w:id="7779" w:author="Donovan Goode" w:date="2018-11-09T10:04:00Z"/>
                <w:rFonts w:ascii="Consolas" w:eastAsia="Times New Roman" w:hAnsi="Consolas" w:cs="Times New Roman"/>
                <w:color w:val="D4D4D4"/>
                <w:sz w:val="21"/>
                <w:szCs w:val="21"/>
              </w:rPr>
              <w:pPrChange w:id="7780" w:author="Donovan Goode" w:date="2018-11-09T10:05:00Z">
                <w:pPr>
                  <w:shd w:val="clear" w:color="auto" w:fill="1E1E1E"/>
                  <w:spacing w:line="285" w:lineRule="atLeast"/>
                </w:pPr>
              </w:pPrChange>
            </w:pPr>
            <w:del w:id="77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14px</w:delText>
              </w:r>
              <w:r w:rsidRPr="007520B6" w:rsidDel="008B6AF4">
                <w:rPr>
                  <w:rFonts w:ascii="Consolas" w:eastAsia="Times New Roman" w:hAnsi="Consolas" w:cs="Times New Roman"/>
                  <w:color w:val="D4D4D4"/>
                  <w:sz w:val="21"/>
                  <w:szCs w:val="21"/>
                </w:rPr>
                <w:delText>;</w:delText>
              </w:r>
            </w:del>
          </w:p>
          <w:p w14:paraId="30D2E0B8" w14:textId="77777777" w:rsidR="00ED1509" w:rsidRPr="007520B6" w:rsidDel="008B6AF4" w:rsidRDefault="00ED1509">
            <w:pPr>
              <w:pStyle w:val="Heading1Numbered"/>
              <w:rPr>
                <w:del w:id="7782" w:author="Donovan Goode" w:date="2018-11-09T10:04:00Z"/>
                <w:rFonts w:ascii="Consolas" w:eastAsia="Times New Roman" w:hAnsi="Consolas" w:cs="Times New Roman"/>
                <w:color w:val="D4D4D4"/>
                <w:sz w:val="21"/>
                <w:szCs w:val="21"/>
              </w:rPr>
              <w:pPrChange w:id="7783" w:author="Donovan Goode" w:date="2018-11-09T10:05:00Z">
                <w:pPr>
                  <w:shd w:val="clear" w:color="auto" w:fill="1E1E1E"/>
                  <w:spacing w:line="285" w:lineRule="atLeast"/>
                </w:pPr>
              </w:pPrChange>
            </w:pPr>
            <w:del w:id="77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#585858</w:delText>
              </w:r>
              <w:r w:rsidRPr="007520B6" w:rsidDel="008B6AF4">
                <w:rPr>
                  <w:rFonts w:ascii="Consolas" w:eastAsia="Times New Roman" w:hAnsi="Consolas" w:cs="Times New Roman"/>
                  <w:color w:val="D4D4D4"/>
                  <w:sz w:val="21"/>
                  <w:szCs w:val="21"/>
                </w:rPr>
                <w:delText>;</w:delText>
              </w:r>
            </w:del>
          </w:p>
          <w:p w14:paraId="2503C20C" w14:textId="77777777" w:rsidR="00ED1509" w:rsidRPr="007520B6" w:rsidDel="008B6AF4" w:rsidRDefault="00ED1509">
            <w:pPr>
              <w:pStyle w:val="Heading1Numbered"/>
              <w:rPr>
                <w:del w:id="7785" w:author="Donovan Goode" w:date="2018-11-09T10:04:00Z"/>
                <w:rFonts w:ascii="Consolas" w:eastAsia="Times New Roman" w:hAnsi="Consolas" w:cs="Times New Roman"/>
                <w:color w:val="D4D4D4"/>
                <w:sz w:val="21"/>
                <w:szCs w:val="21"/>
              </w:rPr>
              <w:pPrChange w:id="7786" w:author="Donovan Goode" w:date="2018-11-09T10:05:00Z">
                <w:pPr>
                  <w:shd w:val="clear" w:color="auto" w:fill="1E1E1E"/>
                  <w:spacing w:line="285" w:lineRule="atLeast"/>
                </w:pPr>
              </w:pPrChange>
            </w:pPr>
            <w:del w:id="77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0.75em</w:delText>
              </w:r>
              <w:r w:rsidRPr="007520B6" w:rsidDel="008B6AF4">
                <w:rPr>
                  <w:rFonts w:ascii="Consolas" w:eastAsia="Times New Roman" w:hAnsi="Consolas" w:cs="Times New Roman"/>
                  <w:color w:val="D4D4D4"/>
                  <w:sz w:val="21"/>
                  <w:szCs w:val="21"/>
                </w:rPr>
                <w:delText>;</w:delText>
              </w:r>
            </w:del>
          </w:p>
          <w:p w14:paraId="1C37F99D" w14:textId="77777777" w:rsidR="00ED1509" w:rsidRPr="007520B6" w:rsidDel="008B6AF4" w:rsidRDefault="00ED1509">
            <w:pPr>
              <w:pStyle w:val="Heading1Numbered"/>
              <w:rPr>
                <w:del w:id="7788" w:author="Donovan Goode" w:date="2018-11-09T10:04:00Z"/>
                <w:rFonts w:ascii="Consolas" w:eastAsia="Times New Roman" w:hAnsi="Consolas" w:cs="Times New Roman"/>
                <w:color w:val="D4D4D4"/>
                <w:sz w:val="21"/>
                <w:szCs w:val="21"/>
              </w:rPr>
              <w:pPrChange w:id="7789" w:author="Donovan Goode" w:date="2018-11-09T10:05:00Z">
                <w:pPr>
                  <w:shd w:val="clear" w:color="auto" w:fill="1E1E1E"/>
                  <w:spacing w:line="285" w:lineRule="atLeast"/>
                </w:pPr>
              </w:pPrChange>
            </w:pPr>
            <w:del w:id="77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46px</w:delText>
              </w:r>
              <w:r w:rsidRPr="007520B6" w:rsidDel="008B6AF4">
                <w:rPr>
                  <w:rFonts w:ascii="Consolas" w:eastAsia="Times New Roman" w:hAnsi="Consolas" w:cs="Times New Roman"/>
                  <w:color w:val="D4D4D4"/>
                  <w:sz w:val="21"/>
                  <w:szCs w:val="21"/>
                </w:rPr>
                <w:delText>;</w:delText>
              </w:r>
            </w:del>
          </w:p>
          <w:p w14:paraId="2A6FB8CE" w14:textId="77777777" w:rsidR="00ED1509" w:rsidRPr="007520B6" w:rsidDel="008B6AF4" w:rsidRDefault="00ED1509">
            <w:pPr>
              <w:pStyle w:val="Heading1Numbered"/>
              <w:rPr>
                <w:del w:id="7791" w:author="Donovan Goode" w:date="2018-11-09T10:04:00Z"/>
                <w:rFonts w:ascii="Consolas" w:eastAsia="Times New Roman" w:hAnsi="Consolas" w:cs="Times New Roman"/>
                <w:color w:val="D4D4D4"/>
                <w:sz w:val="21"/>
                <w:szCs w:val="21"/>
              </w:rPr>
              <w:pPrChange w:id="7792" w:author="Donovan Goode" w:date="2018-11-09T10:05:00Z">
                <w:pPr>
                  <w:shd w:val="clear" w:color="auto" w:fill="1E1E1E"/>
                  <w:spacing w:line="285" w:lineRule="atLeast"/>
                </w:pPr>
              </w:pPrChange>
            </w:pPr>
            <w:del w:id="77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B11763A" w14:textId="77777777" w:rsidR="00ED1509" w:rsidRPr="007520B6" w:rsidDel="008B6AF4" w:rsidRDefault="00ED1509">
            <w:pPr>
              <w:pStyle w:val="Heading1Numbered"/>
              <w:rPr>
                <w:del w:id="7794" w:author="Donovan Goode" w:date="2018-11-09T10:04:00Z"/>
                <w:rFonts w:ascii="Consolas" w:eastAsia="Times New Roman" w:hAnsi="Consolas" w:cs="Times New Roman"/>
                <w:color w:val="D4D4D4"/>
                <w:sz w:val="21"/>
                <w:szCs w:val="21"/>
              </w:rPr>
              <w:pPrChange w:id="7795" w:author="Donovan Goode" w:date="2018-11-09T10:05:00Z">
                <w:pPr>
                  <w:shd w:val="clear" w:color="auto" w:fill="1E1E1E"/>
                  <w:spacing w:line="285" w:lineRule="atLeast"/>
                </w:pPr>
              </w:pPrChange>
            </w:pPr>
            <w:del w:id="7796" w:author="Donovan Goode" w:date="2018-11-09T10:04:00Z">
              <w:r w:rsidRPr="007520B6" w:rsidDel="008B6AF4">
                <w:rPr>
                  <w:rFonts w:ascii="Consolas" w:eastAsia="Times New Roman" w:hAnsi="Consolas" w:cs="Times New Roman"/>
                  <w:color w:val="D4D4D4"/>
                  <w:sz w:val="21"/>
                  <w:szCs w:val="21"/>
                </w:rPr>
                <w:delText xml:space="preserve">    }</w:delText>
              </w:r>
            </w:del>
          </w:p>
          <w:p w14:paraId="07F15C2D" w14:textId="77777777" w:rsidR="00ED1509" w:rsidRPr="007520B6" w:rsidDel="008B6AF4" w:rsidRDefault="00ED1509">
            <w:pPr>
              <w:pStyle w:val="Heading1Numbered"/>
              <w:rPr>
                <w:del w:id="7797" w:author="Donovan Goode" w:date="2018-11-09T10:04:00Z"/>
                <w:rFonts w:ascii="Consolas" w:eastAsia="Times New Roman" w:hAnsi="Consolas" w:cs="Times New Roman"/>
                <w:color w:val="D4D4D4"/>
                <w:sz w:val="21"/>
                <w:szCs w:val="21"/>
              </w:rPr>
              <w:pPrChange w:id="7798" w:author="Donovan Goode" w:date="2018-11-09T10:05:00Z">
                <w:pPr>
                  <w:shd w:val="clear" w:color="auto" w:fill="1E1E1E"/>
                  <w:spacing w:after="240" w:line="285" w:lineRule="atLeast"/>
                </w:pPr>
              </w:pPrChange>
            </w:pPr>
          </w:p>
          <w:p w14:paraId="5169DA4D" w14:textId="77777777" w:rsidR="00ED1509" w:rsidRPr="007520B6" w:rsidDel="008B6AF4" w:rsidRDefault="00ED1509">
            <w:pPr>
              <w:pStyle w:val="Heading1Numbered"/>
              <w:rPr>
                <w:del w:id="7799" w:author="Donovan Goode" w:date="2018-11-09T10:04:00Z"/>
                <w:rFonts w:ascii="Consolas" w:eastAsia="Times New Roman" w:hAnsi="Consolas" w:cs="Times New Roman"/>
                <w:color w:val="D4D4D4"/>
                <w:sz w:val="21"/>
                <w:szCs w:val="21"/>
              </w:rPr>
              <w:pPrChange w:id="7800" w:author="Donovan Goode" w:date="2018-11-09T10:05:00Z">
                <w:pPr>
                  <w:shd w:val="clear" w:color="auto" w:fill="1E1E1E"/>
                  <w:spacing w:line="285" w:lineRule="atLeast"/>
                </w:pPr>
              </w:pPrChange>
            </w:pPr>
            <w:del w:id="78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Grey Arrow Typeography */</w:delText>
              </w:r>
            </w:del>
          </w:p>
          <w:p w14:paraId="64E89F67" w14:textId="77777777" w:rsidR="00ED1509" w:rsidRPr="007520B6" w:rsidDel="008B6AF4" w:rsidRDefault="00ED1509">
            <w:pPr>
              <w:pStyle w:val="Heading1Numbered"/>
              <w:rPr>
                <w:del w:id="7802" w:author="Donovan Goode" w:date="2018-11-09T10:04:00Z"/>
                <w:rFonts w:ascii="Consolas" w:eastAsia="Times New Roman" w:hAnsi="Consolas" w:cs="Times New Roman"/>
                <w:color w:val="D4D4D4"/>
                <w:sz w:val="21"/>
                <w:szCs w:val="21"/>
              </w:rPr>
              <w:pPrChange w:id="7803" w:author="Donovan Goode" w:date="2018-11-09T10:05:00Z">
                <w:pPr>
                  <w:shd w:val="clear" w:color="auto" w:fill="1E1E1E"/>
                  <w:spacing w:line="285" w:lineRule="atLeast"/>
                </w:pPr>
              </w:pPrChange>
            </w:pPr>
            <w:del w:id="78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.arrowhead,</w:delText>
              </w:r>
            </w:del>
          </w:p>
          <w:p w14:paraId="4B380DAE" w14:textId="77777777" w:rsidR="00ED1509" w:rsidRPr="007520B6" w:rsidDel="008B6AF4" w:rsidRDefault="00ED1509">
            <w:pPr>
              <w:pStyle w:val="Heading1Numbered"/>
              <w:rPr>
                <w:del w:id="7805" w:author="Donovan Goode" w:date="2018-11-09T10:04:00Z"/>
                <w:rFonts w:ascii="Consolas" w:eastAsia="Times New Roman" w:hAnsi="Consolas" w:cs="Times New Roman"/>
                <w:color w:val="D4D4D4"/>
                <w:sz w:val="21"/>
                <w:szCs w:val="21"/>
              </w:rPr>
              <w:pPrChange w:id="7806" w:author="Donovan Goode" w:date="2018-11-09T10:05:00Z">
                <w:pPr>
                  <w:shd w:val="clear" w:color="auto" w:fill="1E1E1E"/>
                  <w:spacing w:line="285" w:lineRule="atLeast"/>
                </w:pPr>
              </w:pPrChange>
            </w:pPr>
            <w:del w:id="7807" w:author="Donovan Goode" w:date="2018-11-09T10:04:00Z">
              <w:r w:rsidRPr="007520B6" w:rsidDel="008B6AF4">
                <w:rPr>
                  <w:rFonts w:ascii="Consolas" w:eastAsia="Times New Roman" w:hAnsi="Consolas" w:cs="Times New Roman"/>
                  <w:color w:val="D7BA7D"/>
                  <w:sz w:val="21"/>
                  <w:szCs w:val="21"/>
                </w:rPr>
                <w:delText xml:space="preserve">    #widget4b .arrowhead</w:delText>
              </w:r>
              <w:r w:rsidRPr="007520B6" w:rsidDel="008B6AF4">
                <w:rPr>
                  <w:rFonts w:ascii="Consolas" w:eastAsia="Times New Roman" w:hAnsi="Consolas" w:cs="Times New Roman"/>
                  <w:color w:val="D4D4D4"/>
                  <w:sz w:val="21"/>
                  <w:szCs w:val="21"/>
                </w:rPr>
                <w:delText xml:space="preserve"> {</w:delText>
              </w:r>
            </w:del>
          </w:p>
          <w:p w14:paraId="4071AF31" w14:textId="77777777" w:rsidR="00ED1509" w:rsidRPr="007520B6" w:rsidDel="008B6AF4" w:rsidRDefault="00ED1509">
            <w:pPr>
              <w:pStyle w:val="Heading1Numbered"/>
              <w:rPr>
                <w:del w:id="7808" w:author="Donovan Goode" w:date="2018-11-09T10:04:00Z"/>
                <w:rFonts w:ascii="Consolas" w:eastAsia="Times New Roman" w:hAnsi="Consolas" w:cs="Times New Roman"/>
                <w:color w:val="D4D4D4"/>
                <w:sz w:val="21"/>
                <w:szCs w:val="21"/>
              </w:rPr>
              <w:pPrChange w:id="7809" w:author="Donovan Goode" w:date="2018-11-09T10:05:00Z">
                <w:pPr>
                  <w:shd w:val="clear" w:color="auto" w:fill="1E1E1E"/>
                  <w:spacing w:line="285" w:lineRule="atLeast"/>
                </w:pPr>
              </w:pPrChange>
            </w:pPr>
            <w:del w:id="78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 Black'</w:delText>
              </w:r>
              <w:r w:rsidRPr="007520B6" w:rsidDel="008B6AF4">
                <w:rPr>
                  <w:rFonts w:ascii="Consolas" w:eastAsia="Times New Roman" w:hAnsi="Consolas" w:cs="Times New Roman"/>
                  <w:color w:val="D4D4D4"/>
                  <w:sz w:val="21"/>
                  <w:szCs w:val="21"/>
                </w:rPr>
                <w:delText>;</w:delText>
              </w:r>
            </w:del>
          </w:p>
          <w:p w14:paraId="645AC29D" w14:textId="77777777" w:rsidR="00ED1509" w:rsidRPr="007520B6" w:rsidDel="008B6AF4" w:rsidRDefault="00ED1509">
            <w:pPr>
              <w:pStyle w:val="Heading1Numbered"/>
              <w:rPr>
                <w:del w:id="7811" w:author="Donovan Goode" w:date="2018-11-09T10:04:00Z"/>
                <w:rFonts w:ascii="Consolas" w:eastAsia="Times New Roman" w:hAnsi="Consolas" w:cs="Times New Roman"/>
                <w:color w:val="D4D4D4"/>
                <w:sz w:val="21"/>
                <w:szCs w:val="21"/>
              </w:rPr>
              <w:pPrChange w:id="7812" w:author="Donovan Goode" w:date="2018-11-09T10:05:00Z">
                <w:pPr>
                  <w:shd w:val="clear" w:color="auto" w:fill="1E1E1E"/>
                  <w:spacing w:line="285" w:lineRule="atLeast"/>
                </w:pPr>
              </w:pPrChange>
            </w:pPr>
            <w:del w:id="78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24px</w:delText>
              </w:r>
              <w:r w:rsidRPr="007520B6" w:rsidDel="008B6AF4">
                <w:rPr>
                  <w:rFonts w:ascii="Consolas" w:eastAsia="Times New Roman" w:hAnsi="Consolas" w:cs="Times New Roman"/>
                  <w:color w:val="D4D4D4"/>
                  <w:sz w:val="21"/>
                  <w:szCs w:val="21"/>
                </w:rPr>
                <w:delText>;</w:delText>
              </w:r>
            </w:del>
          </w:p>
          <w:p w14:paraId="08E8FCBF" w14:textId="77777777" w:rsidR="00ED1509" w:rsidRPr="007520B6" w:rsidDel="008B6AF4" w:rsidRDefault="00ED1509">
            <w:pPr>
              <w:pStyle w:val="Heading1Numbered"/>
              <w:rPr>
                <w:del w:id="7814" w:author="Donovan Goode" w:date="2018-11-09T10:04:00Z"/>
                <w:rFonts w:ascii="Consolas" w:eastAsia="Times New Roman" w:hAnsi="Consolas" w:cs="Times New Roman"/>
                <w:color w:val="D4D4D4"/>
                <w:sz w:val="21"/>
                <w:szCs w:val="21"/>
              </w:rPr>
              <w:pPrChange w:id="7815" w:author="Donovan Goode" w:date="2018-11-09T10:05:00Z">
                <w:pPr>
                  <w:shd w:val="clear" w:color="auto" w:fill="1E1E1E"/>
                  <w:spacing w:line="285" w:lineRule="atLeast"/>
                </w:pPr>
              </w:pPrChange>
            </w:pPr>
            <w:del w:id="78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6D34DA97" w14:textId="77777777" w:rsidR="00ED1509" w:rsidRPr="007520B6" w:rsidDel="008B6AF4" w:rsidRDefault="00ED1509">
            <w:pPr>
              <w:pStyle w:val="Heading1Numbered"/>
              <w:rPr>
                <w:del w:id="7817" w:author="Donovan Goode" w:date="2018-11-09T10:04:00Z"/>
                <w:rFonts w:ascii="Consolas" w:eastAsia="Times New Roman" w:hAnsi="Consolas" w:cs="Times New Roman"/>
                <w:color w:val="D4D4D4"/>
                <w:sz w:val="21"/>
                <w:szCs w:val="21"/>
              </w:rPr>
              <w:pPrChange w:id="7818" w:author="Donovan Goode" w:date="2018-11-09T10:05:00Z">
                <w:pPr>
                  <w:shd w:val="clear" w:color="auto" w:fill="1E1E1E"/>
                  <w:spacing w:line="285" w:lineRule="atLeast"/>
                </w:pPr>
              </w:pPrChange>
            </w:pPr>
            <w:del w:id="78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1FB2BD55" w14:textId="77777777" w:rsidR="00ED1509" w:rsidRPr="007520B6" w:rsidDel="008B6AF4" w:rsidRDefault="00ED1509">
            <w:pPr>
              <w:pStyle w:val="Heading1Numbered"/>
              <w:rPr>
                <w:del w:id="7820" w:author="Donovan Goode" w:date="2018-11-09T10:04:00Z"/>
                <w:rFonts w:ascii="Consolas" w:eastAsia="Times New Roman" w:hAnsi="Consolas" w:cs="Times New Roman"/>
                <w:color w:val="D4D4D4"/>
                <w:sz w:val="21"/>
                <w:szCs w:val="21"/>
              </w:rPr>
              <w:pPrChange w:id="7821" w:author="Donovan Goode" w:date="2018-11-09T10:05:00Z">
                <w:pPr>
                  <w:shd w:val="clear" w:color="auto" w:fill="1E1E1E"/>
                  <w:spacing w:line="285" w:lineRule="atLeast"/>
                </w:pPr>
              </w:pPrChange>
            </w:pPr>
            <w:del w:id="7822" w:author="Donovan Goode" w:date="2018-11-09T10:04:00Z">
              <w:r w:rsidRPr="007520B6" w:rsidDel="008B6AF4">
                <w:rPr>
                  <w:rFonts w:ascii="Consolas" w:eastAsia="Times New Roman" w:hAnsi="Consolas" w:cs="Times New Roman"/>
                  <w:color w:val="D4D4D4"/>
                  <w:sz w:val="21"/>
                  <w:szCs w:val="21"/>
                </w:rPr>
                <w:delText xml:space="preserve">    }</w:delText>
              </w:r>
            </w:del>
          </w:p>
          <w:p w14:paraId="27161DB4" w14:textId="77777777" w:rsidR="00ED1509" w:rsidRPr="007520B6" w:rsidDel="008B6AF4" w:rsidRDefault="00ED1509">
            <w:pPr>
              <w:pStyle w:val="Heading1Numbered"/>
              <w:rPr>
                <w:del w:id="7823" w:author="Donovan Goode" w:date="2018-11-09T10:04:00Z"/>
                <w:rFonts w:ascii="Consolas" w:eastAsia="Times New Roman" w:hAnsi="Consolas" w:cs="Times New Roman"/>
                <w:color w:val="D4D4D4"/>
                <w:sz w:val="21"/>
                <w:szCs w:val="21"/>
              </w:rPr>
              <w:pPrChange w:id="7824" w:author="Donovan Goode" w:date="2018-11-09T10:05:00Z">
                <w:pPr>
                  <w:shd w:val="clear" w:color="auto" w:fill="1E1E1E"/>
                  <w:spacing w:line="285" w:lineRule="atLeast"/>
                </w:pPr>
              </w:pPrChange>
            </w:pPr>
          </w:p>
          <w:p w14:paraId="167E423B" w14:textId="77777777" w:rsidR="00ED1509" w:rsidRPr="007520B6" w:rsidDel="008B6AF4" w:rsidRDefault="00ED1509">
            <w:pPr>
              <w:pStyle w:val="Heading1Numbered"/>
              <w:rPr>
                <w:del w:id="7825" w:author="Donovan Goode" w:date="2018-11-09T10:04:00Z"/>
                <w:rFonts w:ascii="Consolas" w:eastAsia="Times New Roman" w:hAnsi="Consolas" w:cs="Times New Roman"/>
                <w:color w:val="D4D4D4"/>
                <w:sz w:val="21"/>
                <w:szCs w:val="21"/>
              </w:rPr>
              <w:pPrChange w:id="7826" w:author="Donovan Goode" w:date="2018-11-09T10:05:00Z">
                <w:pPr>
                  <w:shd w:val="clear" w:color="auto" w:fill="1E1E1E"/>
                  <w:spacing w:line="285" w:lineRule="atLeast"/>
                </w:pPr>
              </w:pPrChange>
            </w:pPr>
            <w:del w:id="78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.arrowgrey,</w:delText>
              </w:r>
            </w:del>
          </w:p>
          <w:p w14:paraId="04BFA1FC" w14:textId="77777777" w:rsidR="00ED1509" w:rsidRPr="007520B6" w:rsidDel="008B6AF4" w:rsidRDefault="00ED1509">
            <w:pPr>
              <w:pStyle w:val="Heading1Numbered"/>
              <w:rPr>
                <w:del w:id="7828" w:author="Donovan Goode" w:date="2018-11-09T10:04:00Z"/>
                <w:rFonts w:ascii="Consolas" w:eastAsia="Times New Roman" w:hAnsi="Consolas" w:cs="Times New Roman"/>
                <w:color w:val="D4D4D4"/>
                <w:sz w:val="21"/>
                <w:szCs w:val="21"/>
              </w:rPr>
              <w:pPrChange w:id="7829" w:author="Donovan Goode" w:date="2018-11-09T10:05:00Z">
                <w:pPr>
                  <w:shd w:val="clear" w:color="auto" w:fill="1E1E1E"/>
                  <w:spacing w:line="285" w:lineRule="atLeast"/>
                </w:pPr>
              </w:pPrChange>
            </w:pPr>
            <w:del w:id="7830" w:author="Donovan Goode" w:date="2018-11-09T10:04:00Z">
              <w:r w:rsidRPr="007520B6" w:rsidDel="008B6AF4">
                <w:rPr>
                  <w:rFonts w:ascii="Consolas" w:eastAsia="Times New Roman" w:hAnsi="Consolas" w:cs="Times New Roman"/>
                  <w:color w:val="D7BA7D"/>
                  <w:sz w:val="21"/>
                  <w:szCs w:val="21"/>
                </w:rPr>
                <w:delText xml:space="preserve">    #widget4b .arrowgrey</w:delText>
              </w:r>
              <w:r w:rsidRPr="007520B6" w:rsidDel="008B6AF4">
                <w:rPr>
                  <w:rFonts w:ascii="Consolas" w:eastAsia="Times New Roman" w:hAnsi="Consolas" w:cs="Times New Roman"/>
                  <w:color w:val="D4D4D4"/>
                  <w:sz w:val="21"/>
                  <w:szCs w:val="21"/>
                </w:rPr>
                <w:delText xml:space="preserve"> {</w:delText>
              </w:r>
            </w:del>
          </w:p>
          <w:p w14:paraId="46B5FE23" w14:textId="77777777" w:rsidR="00ED1509" w:rsidRPr="007520B6" w:rsidDel="008B6AF4" w:rsidRDefault="00ED1509">
            <w:pPr>
              <w:pStyle w:val="Heading1Numbered"/>
              <w:rPr>
                <w:del w:id="7831" w:author="Donovan Goode" w:date="2018-11-09T10:04:00Z"/>
                <w:rFonts w:ascii="Consolas" w:eastAsia="Times New Roman" w:hAnsi="Consolas" w:cs="Times New Roman"/>
                <w:color w:val="D4D4D4"/>
                <w:sz w:val="21"/>
                <w:szCs w:val="21"/>
              </w:rPr>
              <w:pPrChange w:id="7832" w:author="Donovan Goode" w:date="2018-11-09T10:05:00Z">
                <w:pPr>
                  <w:shd w:val="clear" w:color="auto" w:fill="1E1E1E"/>
                  <w:spacing w:line="285" w:lineRule="atLeast"/>
                </w:pPr>
              </w:pPrChange>
            </w:pPr>
            <w:del w:id="78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#d0d0d0</w:delText>
              </w:r>
              <w:r w:rsidRPr="007520B6" w:rsidDel="008B6AF4">
                <w:rPr>
                  <w:rFonts w:ascii="Consolas" w:eastAsia="Times New Roman" w:hAnsi="Consolas" w:cs="Times New Roman"/>
                  <w:color w:val="D4D4D4"/>
                  <w:sz w:val="21"/>
                  <w:szCs w:val="21"/>
                </w:rPr>
                <w:delText>;</w:delText>
              </w:r>
            </w:del>
          </w:p>
          <w:p w14:paraId="4EE36A64" w14:textId="77777777" w:rsidR="00ED1509" w:rsidRPr="007520B6" w:rsidDel="008B6AF4" w:rsidRDefault="00ED1509">
            <w:pPr>
              <w:pStyle w:val="Heading1Numbered"/>
              <w:rPr>
                <w:del w:id="7834" w:author="Donovan Goode" w:date="2018-11-09T10:04:00Z"/>
                <w:rFonts w:ascii="Consolas" w:eastAsia="Times New Roman" w:hAnsi="Consolas" w:cs="Times New Roman"/>
                <w:color w:val="D4D4D4"/>
                <w:sz w:val="21"/>
                <w:szCs w:val="21"/>
              </w:rPr>
              <w:pPrChange w:id="7835" w:author="Donovan Goode" w:date="2018-11-09T10:05:00Z">
                <w:pPr>
                  <w:shd w:val="clear" w:color="auto" w:fill="1E1E1E"/>
                  <w:spacing w:line="285" w:lineRule="atLeast"/>
                </w:pPr>
              </w:pPrChange>
            </w:pPr>
            <w:del w:id="7836" w:author="Donovan Goode" w:date="2018-11-09T10:04:00Z">
              <w:r w:rsidRPr="007520B6" w:rsidDel="008B6AF4">
                <w:rPr>
                  <w:rFonts w:ascii="Consolas" w:eastAsia="Times New Roman" w:hAnsi="Consolas" w:cs="Times New Roman"/>
                  <w:color w:val="D4D4D4"/>
                  <w:sz w:val="21"/>
                  <w:szCs w:val="21"/>
                </w:rPr>
                <w:delText xml:space="preserve">    }</w:delText>
              </w:r>
            </w:del>
          </w:p>
          <w:p w14:paraId="05756AD4" w14:textId="77777777" w:rsidR="00ED1509" w:rsidRPr="007520B6" w:rsidDel="008B6AF4" w:rsidRDefault="00ED1509">
            <w:pPr>
              <w:pStyle w:val="Heading1Numbered"/>
              <w:rPr>
                <w:del w:id="7837" w:author="Donovan Goode" w:date="2018-11-09T10:04:00Z"/>
                <w:rFonts w:ascii="Consolas" w:eastAsia="Times New Roman" w:hAnsi="Consolas" w:cs="Times New Roman"/>
                <w:color w:val="D4D4D4"/>
                <w:sz w:val="21"/>
                <w:szCs w:val="21"/>
              </w:rPr>
              <w:pPrChange w:id="7838" w:author="Donovan Goode" w:date="2018-11-09T10:05:00Z">
                <w:pPr>
                  <w:shd w:val="clear" w:color="auto" w:fill="1E1E1E"/>
                  <w:spacing w:line="285" w:lineRule="atLeast"/>
                </w:pPr>
              </w:pPrChange>
            </w:pPr>
          </w:p>
          <w:p w14:paraId="048FFB18" w14:textId="77777777" w:rsidR="00ED1509" w:rsidRPr="007520B6" w:rsidDel="008B6AF4" w:rsidRDefault="00ED1509">
            <w:pPr>
              <w:pStyle w:val="Heading1Numbered"/>
              <w:rPr>
                <w:del w:id="7839" w:author="Donovan Goode" w:date="2018-11-09T10:04:00Z"/>
                <w:rFonts w:ascii="Consolas" w:eastAsia="Times New Roman" w:hAnsi="Consolas" w:cs="Times New Roman"/>
                <w:color w:val="D4D4D4"/>
                <w:sz w:val="21"/>
                <w:szCs w:val="21"/>
              </w:rPr>
              <w:pPrChange w:id="7840" w:author="Donovan Goode" w:date="2018-11-09T10:05:00Z">
                <w:pPr>
                  <w:shd w:val="clear" w:color="auto" w:fill="1E1E1E"/>
                  <w:spacing w:line="285" w:lineRule="atLeast"/>
                </w:pPr>
              </w:pPrChange>
            </w:pPr>
            <w:del w:id="784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.arrowbig,</w:delText>
              </w:r>
            </w:del>
          </w:p>
          <w:p w14:paraId="22A0846A" w14:textId="77777777" w:rsidR="00ED1509" w:rsidRPr="007520B6" w:rsidDel="008B6AF4" w:rsidRDefault="00ED1509">
            <w:pPr>
              <w:pStyle w:val="Heading1Numbered"/>
              <w:rPr>
                <w:del w:id="7842" w:author="Donovan Goode" w:date="2018-11-09T10:04:00Z"/>
                <w:rFonts w:ascii="Consolas" w:eastAsia="Times New Roman" w:hAnsi="Consolas" w:cs="Times New Roman"/>
                <w:color w:val="D4D4D4"/>
                <w:sz w:val="21"/>
                <w:szCs w:val="21"/>
              </w:rPr>
              <w:pPrChange w:id="7843" w:author="Donovan Goode" w:date="2018-11-09T10:05:00Z">
                <w:pPr>
                  <w:shd w:val="clear" w:color="auto" w:fill="1E1E1E"/>
                  <w:spacing w:line="285" w:lineRule="atLeast"/>
                </w:pPr>
              </w:pPrChange>
            </w:pPr>
            <w:del w:id="7844" w:author="Donovan Goode" w:date="2018-11-09T10:04:00Z">
              <w:r w:rsidRPr="007520B6" w:rsidDel="008B6AF4">
                <w:rPr>
                  <w:rFonts w:ascii="Consolas" w:eastAsia="Times New Roman" w:hAnsi="Consolas" w:cs="Times New Roman"/>
                  <w:color w:val="D7BA7D"/>
                  <w:sz w:val="21"/>
                  <w:szCs w:val="21"/>
                </w:rPr>
                <w:delText xml:space="preserve">    #widget4b .arrowbig</w:delText>
              </w:r>
              <w:r w:rsidRPr="007520B6" w:rsidDel="008B6AF4">
                <w:rPr>
                  <w:rFonts w:ascii="Consolas" w:eastAsia="Times New Roman" w:hAnsi="Consolas" w:cs="Times New Roman"/>
                  <w:color w:val="D4D4D4"/>
                  <w:sz w:val="21"/>
                  <w:szCs w:val="21"/>
                </w:rPr>
                <w:delText xml:space="preserve"> {</w:delText>
              </w:r>
            </w:del>
          </w:p>
          <w:p w14:paraId="03048EEF" w14:textId="77777777" w:rsidR="00ED1509" w:rsidRPr="007520B6" w:rsidDel="008B6AF4" w:rsidRDefault="00ED1509">
            <w:pPr>
              <w:pStyle w:val="Heading1Numbered"/>
              <w:rPr>
                <w:del w:id="7845" w:author="Donovan Goode" w:date="2018-11-09T10:04:00Z"/>
                <w:rFonts w:ascii="Consolas" w:eastAsia="Times New Roman" w:hAnsi="Consolas" w:cs="Times New Roman"/>
                <w:color w:val="D4D4D4"/>
                <w:sz w:val="21"/>
                <w:szCs w:val="21"/>
              </w:rPr>
              <w:pPrChange w:id="7846" w:author="Donovan Goode" w:date="2018-11-09T10:05:00Z">
                <w:pPr>
                  <w:shd w:val="clear" w:color="auto" w:fill="1E1E1E"/>
                  <w:spacing w:line="285" w:lineRule="atLeast"/>
                </w:pPr>
              </w:pPrChange>
            </w:pPr>
            <w:del w:id="78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4.2em</w:delText>
              </w:r>
              <w:r w:rsidRPr="007520B6" w:rsidDel="008B6AF4">
                <w:rPr>
                  <w:rFonts w:ascii="Consolas" w:eastAsia="Times New Roman" w:hAnsi="Consolas" w:cs="Times New Roman"/>
                  <w:color w:val="D4D4D4"/>
                  <w:sz w:val="21"/>
                  <w:szCs w:val="21"/>
                </w:rPr>
                <w:delText>;</w:delText>
              </w:r>
            </w:del>
          </w:p>
          <w:p w14:paraId="60EC11AE" w14:textId="77777777" w:rsidR="00ED1509" w:rsidRPr="007520B6" w:rsidDel="008B6AF4" w:rsidRDefault="00ED1509">
            <w:pPr>
              <w:pStyle w:val="Heading1Numbered"/>
              <w:rPr>
                <w:del w:id="7848" w:author="Donovan Goode" w:date="2018-11-09T10:04:00Z"/>
                <w:rFonts w:ascii="Consolas" w:eastAsia="Times New Roman" w:hAnsi="Consolas" w:cs="Times New Roman"/>
                <w:color w:val="D4D4D4"/>
                <w:sz w:val="21"/>
                <w:szCs w:val="21"/>
              </w:rPr>
              <w:pPrChange w:id="7849" w:author="Donovan Goode" w:date="2018-11-09T10:05:00Z">
                <w:pPr>
                  <w:shd w:val="clear" w:color="auto" w:fill="1E1E1E"/>
                  <w:spacing w:line="285" w:lineRule="atLeast"/>
                </w:pPr>
              </w:pPrChange>
            </w:pPr>
            <w:del w:id="78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5B6F3C85" w14:textId="77777777" w:rsidR="00ED1509" w:rsidRPr="007520B6" w:rsidDel="008B6AF4" w:rsidRDefault="00ED1509">
            <w:pPr>
              <w:pStyle w:val="Heading1Numbered"/>
              <w:rPr>
                <w:del w:id="7851" w:author="Donovan Goode" w:date="2018-11-09T10:04:00Z"/>
                <w:rFonts w:ascii="Consolas" w:eastAsia="Times New Roman" w:hAnsi="Consolas" w:cs="Times New Roman"/>
                <w:color w:val="D4D4D4"/>
                <w:sz w:val="21"/>
                <w:szCs w:val="21"/>
              </w:rPr>
              <w:pPrChange w:id="7852" w:author="Donovan Goode" w:date="2018-11-09T10:05:00Z">
                <w:pPr>
                  <w:shd w:val="clear" w:color="auto" w:fill="1E1E1E"/>
                  <w:spacing w:line="285" w:lineRule="atLeast"/>
                </w:pPr>
              </w:pPrChange>
            </w:pPr>
            <w:del w:id="7853" w:author="Donovan Goode" w:date="2018-11-09T10:04:00Z">
              <w:r w:rsidRPr="007520B6" w:rsidDel="008B6AF4">
                <w:rPr>
                  <w:rFonts w:ascii="Consolas" w:eastAsia="Times New Roman" w:hAnsi="Consolas" w:cs="Times New Roman"/>
                  <w:color w:val="D4D4D4"/>
                  <w:sz w:val="21"/>
                  <w:szCs w:val="21"/>
                </w:rPr>
                <w:delText xml:space="preserve">    }</w:delText>
              </w:r>
            </w:del>
          </w:p>
          <w:p w14:paraId="557191E8" w14:textId="77777777" w:rsidR="00ED1509" w:rsidRPr="007520B6" w:rsidDel="008B6AF4" w:rsidRDefault="00ED1509">
            <w:pPr>
              <w:pStyle w:val="Heading1Numbered"/>
              <w:rPr>
                <w:del w:id="7854" w:author="Donovan Goode" w:date="2018-11-09T10:04:00Z"/>
                <w:rFonts w:ascii="Consolas" w:eastAsia="Times New Roman" w:hAnsi="Consolas" w:cs="Times New Roman"/>
                <w:color w:val="D4D4D4"/>
                <w:sz w:val="21"/>
                <w:szCs w:val="21"/>
              </w:rPr>
              <w:pPrChange w:id="7855" w:author="Donovan Goode" w:date="2018-11-09T10:05:00Z">
                <w:pPr>
                  <w:shd w:val="clear" w:color="auto" w:fill="1E1E1E"/>
                  <w:spacing w:line="285" w:lineRule="atLeast"/>
                </w:pPr>
              </w:pPrChange>
            </w:pPr>
          </w:p>
          <w:p w14:paraId="00F75816" w14:textId="77777777" w:rsidR="00ED1509" w:rsidRPr="007520B6" w:rsidDel="008B6AF4" w:rsidRDefault="00ED1509">
            <w:pPr>
              <w:pStyle w:val="Heading1Numbered"/>
              <w:rPr>
                <w:del w:id="7856" w:author="Donovan Goode" w:date="2018-11-09T10:04:00Z"/>
                <w:rFonts w:ascii="Consolas" w:eastAsia="Times New Roman" w:hAnsi="Consolas" w:cs="Times New Roman"/>
                <w:color w:val="D4D4D4"/>
                <w:sz w:val="21"/>
                <w:szCs w:val="21"/>
              </w:rPr>
              <w:pPrChange w:id="7857" w:author="Donovan Goode" w:date="2018-11-09T10:05:00Z">
                <w:pPr>
                  <w:shd w:val="clear" w:color="auto" w:fill="1E1E1E"/>
                  <w:spacing w:line="285" w:lineRule="atLeast"/>
                </w:pPr>
              </w:pPrChange>
            </w:pPr>
            <w:del w:id="78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.arrowxbig,</w:delText>
              </w:r>
            </w:del>
          </w:p>
          <w:p w14:paraId="2BFAFF90" w14:textId="77777777" w:rsidR="00ED1509" w:rsidRPr="007520B6" w:rsidDel="008B6AF4" w:rsidRDefault="00ED1509">
            <w:pPr>
              <w:pStyle w:val="Heading1Numbered"/>
              <w:rPr>
                <w:del w:id="7859" w:author="Donovan Goode" w:date="2018-11-09T10:04:00Z"/>
                <w:rFonts w:ascii="Consolas" w:eastAsia="Times New Roman" w:hAnsi="Consolas" w:cs="Times New Roman"/>
                <w:color w:val="D4D4D4"/>
                <w:sz w:val="21"/>
                <w:szCs w:val="21"/>
              </w:rPr>
              <w:pPrChange w:id="7860" w:author="Donovan Goode" w:date="2018-11-09T10:05:00Z">
                <w:pPr>
                  <w:shd w:val="clear" w:color="auto" w:fill="1E1E1E"/>
                  <w:spacing w:line="285" w:lineRule="atLeast"/>
                </w:pPr>
              </w:pPrChange>
            </w:pPr>
            <w:del w:id="7861" w:author="Donovan Goode" w:date="2018-11-09T10:04:00Z">
              <w:r w:rsidRPr="007520B6" w:rsidDel="008B6AF4">
                <w:rPr>
                  <w:rFonts w:ascii="Consolas" w:eastAsia="Times New Roman" w:hAnsi="Consolas" w:cs="Times New Roman"/>
                  <w:color w:val="D7BA7D"/>
                  <w:sz w:val="21"/>
                  <w:szCs w:val="21"/>
                </w:rPr>
                <w:delText xml:space="preserve">    #widget4b .arrowxbig</w:delText>
              </w:r>
              <w:r w:rsidRPr="007520B6" w:rsidDel="008B6AF4">
                <w:rPr>
                  <w:rFonts w:ascii="Consolas" w:eastAsia="Times New Roman" w:hAnsi="Consolas" w:cs="Times New Roman"/>
                  <w:color w:val="D4D4D4"/>
                  <w:sz w:val="21"/>
                  <w:szCs w:val="21"/>
                </w:rPr>
                <w:delText xml:space="preserve"> {</w:delText>
              </w:r>
            </w:del>
          </w:p>
          <w:p w14:paraId="572AFA4C" w14:textId="77777777" w:rsidR="00ED1509" w:rsidRPr="007520B6" w:rsidDel="008B6AF4" w:rsidRDefault="00ED1509">
            <w:pPr>
              <w:pStyle w:val="Heading1Numbered"/>
              <w:rPr>
                <w:del w:id="7862" w:author="Donovan Goode" w:date="2018-11-09T10:04:00Z"/>
                <w:rFonts w:ascii="Consolas" w:eastAsia="Times New Roman" w:hAnsi="Consolas" w:cs="Times New Roman"/>
                <w:color w:val="D4D4D4"/>
                <w:sz w:val="21"/>
                <w:szCs w:val="21"/>
              </w:rPr>
              <w:pPrChange w:id="7863" w:author="Donovan Goode" w:date="2018-11-09T10:05:00Z">
                <w:pPr>
                  <w:shd w:val="clear" w:color="auto" w:fill="1E1E1E"/>
                  <w:spacing w:line="285" w:lineRule="atLeast"/>
                </w:pPr>
              </w:pPrChange>
            </w:pPr>
            <w:del w:id="78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5.0em</w:delText>
              </w:r>
              <w:r w:rsidRPr="007520B6" w:rsidDel="008B6AF4">
                <w:rPr>
                  <w:rFonts w:ascii="Consolas" w:eastAsia="Times New Roman" w:hAnsi="Consolas" w:cs="Times New Roman"/>
                  <w:color w:val="D4D4D4"/>
                  <w:sz w:val="21"/>
                  <w:szCs w:val="21"/>
                </w:rPr>
                <w:delText>;</w:delText>
              </w:r>
            </w:del>
          </w:p>
          <w:p w14:paraId="26D129CA" w14:textId="77777777" w:rsidR="00ED1509" w:rsidRPr="007520B6" w:rsidDel="008B6AF4" w:rsidRDefault="00ED1509">
            <w:pPr>
              <w:pStyle w:val="Heading1Numbered"/>
              <w:rPr>
                <w:del w:id="7865" w:author="Donovan Goode" w:date="2018-11-09T10:04:00Z"/>
                <w:rFonts w:ascii="Consolas" w:eastAsia="Times New Roman" w:hAnsi="Consolas" w:cs="Times New Roman"/>
                <w:color w:val="D4D4D4"/>
                <w:sz w:val="21"/>
                <w:szCs w:val="21"/>
              </w:rPr>
              <w:pPrChange w:id="7866" w:author="Donovan Goode" w:date="2018-11-09T10:05:00Z">
                <w:pPr>
                  <w:shd w:val="clear" w:color="auto" w:fill="1E1E1E"/>
                  <w:spacing w:line="285" w:lineRule="atLeast"/>
                </w:pPr>
              </w:pPrChange>
            </w:pPr>
            <w:del w:id="78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80%</w:delText>
              </w:r>
              <w:r w:rsidRPr="007520B6" w:rsidDel="008B6AF4">
                <w:rPr>
                  <w:rFonts w:ascii="Consolas" w:eastAsia="Times New Roman" w:hAnsi="Consolas" w:cs="Times New Roman"/>
                  <w:color w:val="D4D4D4"/>
                  <w:sz w:val="21"/>
                  <w:szCs w:val="21"/>
                </w:rPr>
                <w:delText>;</w:delText>
              </w:r>
            </w:del>
          </w:p>
          <w:p w14:paraId="413CE307" w14:textId="77777777" w:rsidR="00ED1509" w:rsidRPr="007520B6" w:rsidDel="008B6AF4" w:rsidRDefault="00ED1509">
            <w:pPr>
              <w:pStyle w:val="Heading1Numbered"/>
              <w:rPr>
                <w:del w:id="7868" w:author="Donovan Goode" w:date="2018-11-09T10:04:00Z"/>
                <w:rFonts w:ascii="Consolas" w:eastAsia="Times New Roman" w:hAnsi="Consolas" w:cs="Times New Roman"/>
                <w:color w:val="D4D4D4"/>
                <w:sz w:val="21"/>
                <w:szCs w:val="21"/>
              </w:rPr>
              <w:pPrChange w:id="7869" w:author="Donovan Goode" w:date="2018-11-09T10:05:00Z">
                <w:pPr>
                  <w:shd w:val="clear" w:color="auto" w:fill="1E1E1E"/>
                  <w:spacing w:line="285" w:lineRule="atLeast"/>
                </w:pPr>
              </w:pPrChange>
            </w:pPr>
            <w:del w:id="7870" w:author="Donovan Goode" w:date="2018-11-09T10:04:00Z">
              <w:r w:rsidRPr="007520B6" w:rsidDel="008B6AF4">
                <w:rPr>
                  <w:rFonts w:ascii="Consolas" w:eastAsia="Times New Roman" w:hAnsi="Consolas" w:cs="Times New Roman"/>
                  <w:color w:val="D4D4D4"/>
                  <w:sz w:val="21"/>
                  <w:szCs w:val="21"/>
                </w:rPr>
                <w:delText xml:space="preserve">    }</w:delText>
              </w:r>
            </w:del>
          </w:p>
          <w:p w14:paraId="57DE69AB" w14:textId="77777777" w:rsidR="00ED1509" w:rsidRPr="007520B6" w:rsidDel="008B6AF4" w:rsidRDefault="00ED1509">
            <w:pPr>
              <w:pStyle w:val="Heading1Numbered"/>
              <w:rPr>
                <w:del w:id="7871" w:author="Donovan Goode" w:date="2018-11-09T10:04:00Z"/>
                <w:rFonts w:ascii="Consolas" w:eastAsia="Times New Roman" w:hAnsi="Consolas" w:cs="Times New Roman"/>
                <w:color w:val="D4D4D4"/>
                <w:sz w:val="21"/>
                <w:szCs w:val="21"/>
              </w:rPr>
              <w:pPrChange w:id="7872" w:author="Donovan Goode" w:date="2018-11-09T10:05:00Z">
                <w:pPr>
                  <w:shd w:val="clear" w:color="auto" w:fill="1E1E1E"/>
                  <w:spacing w:line="285" w:lineRule="atLeast"/>
                </w:pPr>
              </w:pPrChange>
            </w:pPr>
          </w:p>
          <w:p w14:paraId="0A88B511" w14:textId="77777777" w:rsidR="00ED1509" w:rsidRPr="007520B6" w:rsidDel="008B6AF4" w:rsidRDefault="00ED1509">
            <w:pPr>
              <w:pStyle w:val="Heading1Numbered"/>
              <w:rPr>
                <w:del w:id="7873" w:author="Donovan Goode" w:date="2018-11-09T10:04:00Z"/>
                <w:rFonts w:ascii="Consolas" w:eastAsia="Times New Roman" w:hAnsi="Consolas" w:cs="Times New Roman"/>
                <w:color w:val="D4D4D4"/>
                <w:sz w:val="21"/>
                <w:szCs w:val="21"/>
              </w:rPr>
              <w:pPrChange w:id="7874" w:author="Donovan Goode" w:date="2018-11-09T10:05:00Z">
                <w:pPr>
                  <w:shd w:val="clear" w:color="auto" w:fill="1E1E1E"/>
                  <w:spacing w:line="285" w:lineRule="atLeast"/>
                </w:pPr>
              </w:pPrChange>
            </w:pPr>
            <w:del w:id="78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.arrowxxbig,</w:delText>
              </w:r>
            </w:del>
          </w:p>
          <w:p w14:paraId="39970EE3" w14:textId="77777777" w:rsidR="00ED1509" w:rsidRPr="007520B6" w:rsidDel="008B6AF4" w:rsidRDefault="00ED1509">
            <w:pPr>
              <w:pStyle w:val="Heading1Numbered"/>
              <w:rPr>
                <w:del w:id="7876" w:author="Donovan Goode" w:date="2018-11-09T10:04:00Z"/>
                <w:rFonts w:ascii="Consolas" w:eastAsia="Times New Roman" w:hAnsi="Consolas" w:cs="Times New Roman"/>
                <w:color w:val="D4D4D4"/>
                <w:sz w:val="21"/>
                <w:szCs w:val="21"/>
              </w:rPr>
              <w:pPrChange w:id="7877" w:author="Donovan Goode" w:date="2018-11-09T10:05:00Z">
                <w:pPr>
                  <w:shd w:val="clear" w:color="auto" w:fill="1E1E1E"/>
                  <w:spacing w:line="285" w:lineRule="atLeast"/>
                </w:pPr>
              </w:pPrChange>
            </w:pPr>
            <w:del w:id="7878" w:author="Donovan Goode" w:date="2018-11-09T10:04:00Z">
              <w:r w:rsidRPr="007520B6" w:rsidDel="008B6AF4">
                <w:rPr>
                  <w:rFonts w:ascii="Consolas" w:eastAsia="Times New Roman" w:hAnsi="Consolas" w:cs="Times New Roman"/>
                  <w:color w:val="D7BA7D"/>
                  <w:sz w:val="21"/>
                  <w:szCs w:val="21"/>
                </w:rPr>
                <w:delText xml:space="preserve">    #widget4b .arrowxxbig</w:delText>
              </w:r>
              <w:r w:rsidRPr="007520B6" w:rsidDel="008B6AF4">
                <w:rPr>
                  <w:rFonts w:ascii="Consolas" w:eastAsia="Times New Roman" w:hAnsi="Consolas" w:cs="Times New Roman"/>
                  <w:color w:val="D4D4D4"/>
                  <w:sz w:val="21"/>
                  <w:szCs w:val="21"/>
                </w:rPr>
                <w:delText xml:space="preserve"> {</w:delText>
              </w:r>
            </w:del>
          </w:p>
          <w:p w14:paraId="7322FFC4" w14:textId="77777777" w:rsidR="00ED1509" w:rsidRPr="007520B6" w:rsidDel="008B6AF4" w:rsidRDefault="00ED1509">
            <w:pPr>
              <w:pStyle w:val="Heading1Numbered"/>
              <w:rPr>
                <w:del w:id="7879" w:author="Donovan Goode" w:date="2018-11-09T10:04:00Z"/>
                <w:rFonts w:ascii="Consolas" w:eastAsia="Times New Roman" w:hAnsi="Consolas" w:cs="Times New Roman"/>
                <w:color w:val="D4D4D4"/>
                <w:sz w:val="21"/>
                <w:szCs w:val="21"/>
              </w:rPr>
              <w:pPrChange w:id="7880" w:author="Donovan Goode" w:date="2018-11-09T10:05:00Z">
                <w:pPr>
                  <w:shd w:val="clear" w:color="auto" w:fill="1E1E1E"/>
                  <w:spacing w:line="285" w:lineRule="atLeast"/>
                </w:pPr>
              </w:pPrChange>
            </w:pPr>
            <w:del w:id="78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6.03em</w:delText>
              </w:r>
              <w:r w:rsidRPr="007520B6" w:rsidDel="008B6AF4">
                <w:rPr>
                  <w:rFonts w:ascii="Consolas" w:eastAsia="Times New Roman" w:hAnsi="Consolas" w:cs="Times New Roman"/>
                  <w:color w:val="D4D4D4"/>
                  <w:sz w:val="21"/>
                  <w:szCs w:val="21"/>
                </w:rPr>
                <w:delText>;</w:delText>
              </w:r>
            </w:del>
          </w:p>
          <w:p w14:paraId="20BAF239" w14:textId="77777777" w:rsidR="00ED1509" w:rsidRPr="007520B6" w:rsidDel="008B6AF4" w:rsidRDefault="00ED1509">
            <w:pPr>
              <w:pStyle w:val="Heading1Numbered"/>
              <w:rPr>
                <w:del w:id="7882" w:author="Donovan Goode" w:date="2018-11-09T10:04:00Z"/>
                <w:rFonts w:ascii="Consolas" w:eastAsia="Times New Roman" w:hAnsi="Consolas" w:cs="Times New Roman"/>
                <w:color w:val="D4D4D4"/>
                <w:sz w:val="21"/>
                <w:szCs w:val="21"/>
              </w:rPr>
              <w:pPrChange w:id="7883" w:author="Donovan Goode" w:date="2018-11-09T10:05:00Z">
                <w:pPr>
                  <w:shd w:val="clear" w:color="auto" w:fill="1E1E1E"/>
                  <w:spacing w:line="285" w:lineRule="atLeast"/>
                </w:pPr>
              </w:pPrChange>
            </w:pPr>
            <w:del w:id="78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3EEB3D76" w14:textId="77777777" w:rsidR="00ED1509" w:rsidRPr="007520B6" w:rsidDel="008B6AF4" w:rsidRDefault="00ED1509">
            <w:pPr>
              <w:pStyle w:val="Heading1Numbered"/>
              <w:rPr>
                <w:del w:id="7885" w:author="Donovan Goode" w:date="2018-11-09T10:04:00Z"/>
                <w:rFonts w:ascii="Consolas" w:eastAsia="Times New Roman" w:hAnsi="Consolas" w:cs="Times New Roman"/>
                <w:color w:val="D4D4D4"/>
                <w:sz w:val="21"/>
                <w:szCs w:val="21"/>
              </w:rPr>
              <w:pPrChange w:id="7886" w:author="Donovan Goode" w:date="2018-11-09T10:05:00Z">
                <w:pPr>
                  <w:shd w:val="clear" w:color="auto" w:fill="1E1E1E"/>
                  <w:spacing w:line="285" w:lineRule="atLeast"/>
                </w:pPr>
              </w:pPrChange>
            </w:pPr>
            <w:del w:id="7887" w:author="Donovan Goode" w:date="2018-11-09T10:04:00Z">
              <w:r w:rsidRPr="007520B6" w:rsidDel="008B6AF4">
                <w:rPr>
                  <w:rFonts w:ascii="Consolas" w:eastAsia="Times New Roman" w:hAnsi="Consolas" w:cs="Times New Roman"/>
                  <w:color w:val="D4D4D4"/>
                  <w:sz w:val="21"/>
                  <w:szCs w:val="21"/>
                </w:rPr>
                <w:delText xml:space="preserve">    }</w:delText>
              </w:r>
            </w:del>
          </w:p>
          <w:p w14:paraId="61A1C004" w14:textId="77777777" w:rsidR="00ED1509" w:rsidRPr="007520B6" w:rsidDel="008B6AF4" w:rsidRDefault="00ED1509">
            <w:pPr>
              <w:pStyle w:val="Heading1Numbered"/>
              <w:rPr>
                <w:del w:id="7888" w:author="Donovan Goode" w:date="2018-11-09T10:04:00Z"/>
                <w:rFonts w:ascii="Consolas" w:eastAsia="Times New Roman" w:hAnsi="Consolas" w:cs="Times New Roman"/>
                <w:color w:val="D4D4D4"/>
                <w:sz w:val="21"/>
                <w:szCs w:val="21"/>
              </w:rPr>
              <w:pPrChange w:id="7889" w:author="Donovan Goode" w:date="2018-11-09T10:05:00Z">
                <w:pPr>
                  <w:shd w:val="clear" w:color="auto" w:fill="1E1E1E"/>
                  <w:spacing w:line="285" w:lineRule="atLeast"/>
                </w:pPr>
              </w:pPrChange>
            </w:pPr>
          </w:p>
          <w:p w14:paraId="155045BA" w14:textId="77777777" w:rsidR="00ED1509" w:rsidRPr="007520B6" w:rsidDel="008B6AF4" w:rsidRDefault="00ED1509">
            <w:pPr>
              <w:pStyle w:val="Heading1Numbered"/>
              <w:rPr>
                <w:del w:id="7890" w:author="Donovan Goode" w:date="2018-11-09T10:04:00Z"/>
                <w:rFonts w:ascii="Consolas" w:eastAsia="Times New Roman" w:hAnsi="Consolas" w:cs="Times New Roman"/>
                <w:color w:val="D4D4D4"/>
                <w:sz w:val="21"/>
                <w:szCs w:val="21"/>
              </w:rPr>
              <w:pPrChange w:id="7891" w:author="Donovan Goode" w:date="2018-11-09T10:05:00Z">
                <w:pPr>
                  <w:shd w:val="clear" w:color="auto" w:fill="1E1E1E"/>
                  <w:spacing w:line="285" w:lineRule="atLeast"/>
                </w:pPr>
              </w:pPrChange>
            </w:pPr>
            <w:del w:id="78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.arrowmed,</w:delText>
              </w:r>
            </w:del>
          </w:p>
          <w:p w14:paraId="438FB61B" w14:textId="77777777" w:rsidR="00ED1509" w:rsidRPr="007520B6" w:rsidDel="008B6AF4" w:rsidRDefault="00ED1509">
            <w:pPr>
              <w:pStyle w:val="Heading1Numbered"/>
              <w:rPr>
                <w:del w:id="7893" w:author="Donovan Goode" w:date="2018-11-09T10:04:00Z"/>
                <w:rFonts w:ascii="Consolas" w:eastAsia="Times New Roman" w:hAnsi="Consolas" w:cs="Times New Roman"/>
                <w:color w:val="D4D4D4"/>
                <w:sz w:val="21"/>
                <w:szCs w:val="21"/>
              </w:rPr>
              <w:pPrChange w:id="7894" w:author="Donovan Goode" w:date="2018-11-09T10:05:00Z">
                <w:pPr>
                  <w:shd w:val="clear" w:color="auto" w:fill="1E1E1E"/>
                  <w:spacing w:line="285" w:lineRule="atLeast"/>
                </w:pPr>
              </w:pPrChange>
            </w:pPr>
            <w:del w:id="7895" w:author="Donovan Goode" w:date="2018-11-09T10:04:00Z">
              <w:r w:rsidRPr="007520B6" w:rsidDel="008B6AF4">
                <w:rPr>
                  <w:rFonts w:ascii="Consolas" w:eastAsia="Times New Roman" w:hAnsi="Consolas" w:cs="Times New Roman"/>
                  <w:color w:val="D7BA7D"/>
                  <w:sz w:val="21"/>
                  <w:szCs w:val="21"/>
                </w:rPr>
                <w:delText xml:space="preserve">    #widget4b .arrowmed</w:delText>
              </w:r>
              <w:r w:rsidRPr="007520B6" w:rsidDel="008B6AF4">
                <w:rPr>
                  <w:rFonts w:ascii="Consolas" w:eastAsia="Times New Roman" w:hAnsi="Consolas" w:cs="Times New Roman"/>
                  <w:color w:val="D4D4D4"/>
                  <w:sz w:val="21"/>
                  <w:szCs w:val="21"/>
                </w:rPr>
                <w:delText xml:space="preserve"> {</w:delText>
              </w:r>
            </w:del>
          </w:p>
          <w:p w14:paraId="7B49F2DC" w14:textId="77777777" w:rsidR="00ED1509" w:rsidRPr="007520B6" w:rsidDel="008B6AF4" w:rsidRDefault="00ED1509">
            <w:pPr>
              <w:pStyle w:val="Heading1Numbered"/>
              <w:rPr>
                <w:del w:id="7896" w:author="Donovan Goode" w:date="2018-11-09T10:04:00Z"/>
                <w:rFonts w:ascii="Consolas" w:eastAsia="Times New Roman" w:hAnsi="Consolas" w:cs="Times New Roman"/>
                <w:color w:val="D4D4D4"/>
                <w:sz w:val="21"/>
                <w:szCs w:val="21"/>
              </w:rPr>
              <w:pPrChange w:id="7897" w:author="Donovan Goode" w:date="2018-11-09T10:05:00Z">
                <w:pPr>
                  <w:shd w:val="clear" w:color="auto" w:fill="1E1E1E"/>
                  <w:spacing w:line="285" w:lineRule="atLeast"/>
                </w:pPr>
              </w:pPrChange>
            </w:pPr>
            <w:del w:id="78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2.35em</w:delText>
              </w:r>
              <w:r w:rsidRPr="007520B6" w:rsidDel="008B6AF4">
                <w:rPr>
                  <w:rFonts w:ascii="Consolas" w:eastAsia="Times New Roman" w:hAnsi="Consolas" w:cs="Times New Roman"/>
                  <w:color w:val="D4D4D4"/>
                  <w:sz w:val="21"/>
                  <w:szCs w:val="21"/>
                </w:rPr>
                <w:delText>;</w:delText>
              </w:r>
            </w:del>
          </w:p>
          <w:p w14:paraId="5EF6E5F2" w14:textId="77777777" w:rsidR="00ED1509" w:rsidRPr="007520B6" w:rsidDel="008B6AF4" w:rsidRDefault="00ED1509">
            <w:pPr>
              <w:pStyle w:val="Heading1Numbered"/>
              <w:rPr>
                <w:del w:id="7899" w:author="Donovan Goode" w:date="2018-11-09T10:04:00Z"/>
                <w:rFonts w:ascii="Consolas" w:eastAsia="Times New Roman" w:hAnsi="Consolas" w:cs="Times New Roman"/>
                <w:color w:val="D4D4D4"/>
                <w:sz w:val="21"/>
                <w:szCs w:val="21"/>
              </w:rPr>
              <w:pPrChange w:id="7900" w:author="Donovan Goode" w:date="2018-11-09T10:05:00Z">
                <w:pPr>
                  <w:shd w:val="clear" w:color="auto" w:fill="1E1E1E"/>
                  <w:spacing w:line="285" w:lineRule="atLeast"/>
                </w:pPr>
              </w:pPrChange>
            </w:pPr>
            <w:del w:id="79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40E050DA" w14:textId="77777777" w:rsidR="00ED1509" w:rsidRPr="007520B6" w:rsidDel="008B6AF4" w:rsidRDefault="00ED1509">
            <w:pPr>
              <w:pStyle w:val="Heading1Numbered"/>
              <w:rPr>
                <w:del w:id="7902" w:author="Donovan Goode" w:date="2018-11-09T10:04:00Z"/>
                <w:rFonts w:ascii="Consolas" w:eastAsia="Times New Roman" w:hAnsi="Consolas" w:cs="Times New Roman"/>
                <w:color w:val="D4D4D4"/>
                <w:sz w:val="21"/>
                <w:szCs w:val="21"/>
              </w:rPr>
              <w:pPrChange w:id="7903" w:author="Donovan Goode" w:date="2018-11-09T10:05:00Z">
                <w:pPr>
                  <w:shd w:val="clear" w:color="auto" w:fill="1E1E1E"/>
                  <w:spacing w:line="285" w:lineRule="atLeast"/>
                </w:pPr>
              </w:pPrChange>
            </w:pPr>
            <w:del w:id="7904" w:author="Donovan Goode" w:date="2018-11-09T10:04:00Z">
              <w:r w:rsidRPr="007520B6" w:rsidDel="008B6AF4">
                <w:rPr>
                  <w:rFonts w:ascii="Consolas" w:eastAsia="Times New Roman" w:hAnsi="Consolas" w:cs="Times New Roman"/>
                  <w:color w:val="D4D4D4"/>
                  <w:sz w:val="21"/>
                  <w:szCs w:val="21"/>
                </w:rPr>
                <w:delText xml:space="preserve">    }</w:delText>
              </w:r>
            </w:del>
          </w:p>
          <w:p w14:paraId="788A9029" w14:textId="77777777" w:rsidR="00ED1509" w:rsidRPr="007520B6" w:rsidDel="008B6AF4" w:rsidRDefault="00ED1509">
            <w:pPr>
              <w:pStyle w:val="Heading1Numbered"/>
              <w:rPr>
                <w:del w:id="7905" w:author="Donovan Goode" w:date="2018-11-09T10:04:00Z"/>
                <w:rFonts w:ascii="Consolas" w:eastAsia="Times New Roman" w:hAnsi="Consolas" w:cs="Times New Roman"/>
                <w:color w:val="D4D4D4"/>
                <w:sz w:val="21"/>
                <w:szCs w:val="21"/>
              </w:rPr>
              <w:pPrChange w:id="7906" w:author="Donovan Goode" w:date="2018-11-09T10:05:00Z">
                <w:pPr>
                  <w:shd w:val="clear" w:color="auto" w:fill="1E1E1E"/>
                  <w:spacing w:line="285" w:lineRule="atLeast"/>
                </w:pPr>
              </w:pPrChange>
            </w:pPr>
          </w:p>
          <w:p w14:paraId="76C97458" w14:textId="77777777" w:rsidR="00ED1509" w:rsidRPr="007520B6" w:rsidDel="008B6AF4" w:rsidRDefault="00ED1509">
            <w:pPr>
              <w:pStyle w:val="Heading1Numbered"/>
              <w:rPr>
                <w:del w:id="7907" w:author="Donovan Goode" w:date="2018-11-09T10:04:00Z"/>
                <w:rFonts w:ascii="Consolas" w:eastAsia="Times New Roman" w:hAnsi="Consolas" w:cs="Times New Roman"/>
                <w:color w:val="D4D4D4"/>
                <w:sz w:val="21"/>
                <w:szCs w:val="21"/>
              </w:rPr>
              <w:pPrChange w:id="7908" w:author="Donovan Goode" w:date="2018-11-09T10:05:00Z">
                <w:pPr>
                  <w:shd w:val="clear" w:color="auto" w:fill="1E1E1E"/>
                  <w:spacing w:line="285" w:lineRule="atLeast"/>
                </w:pPr>
              </w:pPrChange>
            </w:pPr>
            <w:del w:id="79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.arrowxmed,</w:delText>
              </w:r>
            </w:del>
          </w:p>
          <w:p w14:paraId="29815320" w14:textId="77777777" w:rsidR="00ED1509" w:rsidRPr="007520B6" w:rsidDel="008B6AF4" w:rsidRDefault="00ED1509">
            <w:pPr>
              <w:pStyle w:val="Heading1Numbered"/>
              <w:rPr>
                <w:del w:id="7910" w:author="Donovan Goode" w:date="2018-11-09T10:04:00Z"/>
                <w:rFonts w:ascii="Consolas" w:eastAsia="Times New Roman" w:hAnsi="Consolas" w:cs="Times New Roman"/>
                <w:color w:val="D4D4D4"/>
                <w:sz w:val="21"/>
                <w:szCs w:val="21"/>
              </w:rPr>
              <w:pPrChange w:id="7911" w:author="Donovan Goode" w:date="2018-11-09T10:05:00Z">
                <w:pPr>
                  <w:shd w:val="clear" w:color="auto" w:fill="1E1E1E"/>
                  <w:spacing w:line="285" w:lineRule="atLeast"/>
                </w:pPr>
              </w:pPrChange>
            </w:pPr>
            <w:del w:id="7912" w:author="Donovan Goode" w:date="2018-11-09T10:04:00Z">
              <w:r w:rsidRPr="007520B6" w:rsidDel="008B6AF4">
                <w:rPr>
                  <w:rFonts w:ascii="Consolas" w:eastAsia="Times New Roman" w:hAnsi="Consolas" w:cs="Times New Roman"/>
                  <w:color w:val="D7BA7D"/>
                  <w:sz w:val="21"/>
                  <w:szCs w:val="21"/>
                </w:rPr>
                <w:delText xml:space="preserve">    #widget4b .arrowxmed</w:delText>
              </w:r>
              <w:r w:rsidRPr="007520B6" w:rsidDel="008B6AF4">
                <w:rPr>
                  <w:rFonts w:ascii="Consolas" w:eastAsia="Times New Roman" w:hAnsi="Consolas" w:cs="Times New Roman"/>
                  <w:color w:val="D4D4D4"/>
                  <w:sz w:val="21"/>
                  <w:szCs w:val="21"/>
                </w:rPr>
                <w:delText xml:space="preserve"> {</w:delText>
              </w:r>
            </w:del>
          </w:p>
          <w:p w14:paraId="615EAF8A" w14:textId="77777777" w:rsidR="00ED1509" w:rsidRPr="007520B6" w:rsidDel="008B6AF4" w:rsidRDefault="00ED1509">
            <w:pPr>
              <w:pStyle w:val="Heading1Numbered"/>
              <w:rPr>
                <w:del w:id="7913" w:author="Donovan Goode" w:date="2018-11-09T10:04:00Z"/>
                <w:rFonts w:ascii="Consolas" w:eastAsia="Times New Roman" w:hAnsi="Consolas" w:cs="Times New Roman"/>
                <w:color w:val="D4D4D4"/>
                <w:sz w:val="21"/>
                <w:szCs w:val="21"/>
              </w:rPr>
              <w:pPrChange w:id="7914" w:author="Donovan Goode" w:date="2018-11-09T10:05:00Z">
                <w:pPr>
                  <w:shd w:val="clear" w:color="auto" w:fill="1E1E1E"/>
                  <w:spacing w:line="285" w:lineRule="atLeast"/>
                </w:pPr>
              </w:pPrChange>
            </w:pPr>
            <w:del w:id="79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3.0em</w:delText>
              </w:r>
              <w:r w:rsidRPr="007520B6" w:rsidDel="008B6AF4">
                <w:rPr>
                  <w:rFonts w:ascii="Consolas" w:eastAsia="Times New Roman" w:hAnsi="Consolas" w:cs="Times New Roman"/>
                  <w:color w:val="D4D4D4"/>
                  <w:sz w:val="21"/>
                  <w:szCs w:val="21"/>
                </w:rPr>
                <w:delText>;</w:delText>
              </w:r>
            </w:del>
          </w:p>
          <w:p w14:paraId="088134D3" w14:textId="77777777" w:rsidR="00ED1509" w:rsidRPr="007520B6" w:rsidDel="008B6AF4" w:rsidRDefault="00ED1509">
            <w:pPr>
              <w:pStyle w:val="Heading1Numbered"/>
              <w:rPr>
                <w:del w:id="7916" w:author="Donovan Goode" w:date="2018-11-09T10:04:00Z"/>
                <w:rFonts w:ascii="Consolas" w:eastAsia="Times New Roman" w:hAnsi="Consolas" w:cs="Times New Roman"/>
                <w:color w:val="D4D4D4"/>
                <w:sz w:val="21"/>
                <w:szCs w:val="21"/>
              </w:rPr>
              <w:pPrChange w:id="7917" w:author="Donovan Goode" w:date="2018-11-09T10:05:00Z">
                <w:pPr>
                  <w:shd w:val="clear" w:color="auto" w:fill="1E1E1E"/>
                  <w:spacing w:line="285" w:lineRule="atLeast"/>
                </w:pPr>
              </w:pPrChange>
            </w:pPr>
            <w:del w:id="79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5FD44783" w14:textId="77777777" w:rsidR="00ED1509" w:rsidRPr="007520B6" w:rsidDel="008B6AF4" w:rsidRDefault="00ED1509">
            <w:pPr>
              <w:pStyle w:val="Heading1Numbered"/>
              <w:rPr>
                <w:del w:id="7919" w:author="Donovan Goode" w:date="2018-11-09T10:04:00Z"/>
                <w:rFonts w:ascii="Consolas" w:eastAsia="Times New Roman" w:hAnsi="Consolas" w:cs="Times New Roman"/>
                <w:color w:val="D4D4D4"/>
                <w:sz w:val="21"/>
                <w:szCs w:val="21"/>
              </w:rPr>
              <w:pPrChange w:id="7920" w:author="Donovan Goode" w:date="2018-11-09T10:05:00Z">
                <w:pPr>
                  <w:shd w:val="clear" w:color="auto" w:fill="1E1E1E"/>
                  <w:spacing w:line="285" w:lineRule="atLeast"/>
                </w:pPr>
              </w:pPrChange>
            </w:pPr>
            <w:del w:id="7921" w:author="Donovan Goode" w:date="2018-11-09T10:04:00Z">
              <w:r w:rsidRPr="007520B6" w:rsidDel="008B6AF4">
                <w:rPr>
                  <w:rFonts w:ascii="Consolas" w:eastAsia="Times New Roman" w:hAnsi="Consolas" w:cs="Times New Roman"/>
                  <w:color w:val="D4D4D4"/>
                  <w:sz w:val="21"/>
                  <w:szCs w:val="21"/>
                </w:rPr>
                <w:delText xml:space="preserve">    }</w:delText>
              </w:r>
            </w:del>
          </w:p>
          <w:p w14:paraId="6DC843A7" w14:textId="77777777" w:rsidR="00ED1509" w:rsidRPr="007520B6" w:rsidDel="008B6AF4" w:rsidRDefault="00ED1509">
            <w:pPr>
              <w:pStyle w:val="Heading1Numbered"/>
              <w:rPr>
                <w:del w:id="7922" w:author="Donovan Goode" w:date="2018-11-09T10:04:00Z"/>
                <w:rFonts w:ascii="Consolas" w:eastAsia="Times New Roman" w:hAnsi="Consolas" w:cs="Times New Roman"/>
                <w:color w:val="D4D4D4"/>
                <w:sz w:val="21"/>
                <w:szCs w:val="21"/>
              </w:rPr>
              <w:pPrChange w:id="7923" w:author="Donovan Goode" w:date="2018-11-09T10:05:00Z">
                <w:pPr>
                  <w:shd w:val="clear" w:color="auto" w:fill="1E1E1E"/>
                  <w:spacing w:line="285" w:lineRule="atLeast"/>
                </w:pPr>
              </w:pPrChange>
            </w:pPr>
          </w:p>
          <w:p w14:paraId="36D8606B" w14:textId="77777777" w:rsidR="00ED1509" w:rsidRPr="007520B6" w:rsidDel="008B6AF4" w:rsidRDefault="00ED1509">
            <w:pPr>
              <w:pStyle w:val="Heading1Numbered"/>
              <w:rPr>
                <w:del w:id="7924" w:author="Donovan Goode" w:date="2018-11-09T10:04:00Z"/>
                <w:rFonts w:ascii="Consolas" w:eastAsia="Times New Roman" w:hAnsi="Consolas" w:cs="Times New Roman"/>
                <w:color w:val="D4D4D4"/>
                <w:sz w:val="21"/>
                <w:szCs w:val="21"/>
              </w:rPr>
              <w:pPrChange w:id="7925" w:author="Donovan Goode" w:date="2018-11-09T10:05:00Z">
                <w:pPr>
                  <w:shd w:val="clear" w:color="auto" w:fill="1E1E1E"/>
                  <w:spacing w:line="285" w:lineRule="atLeast"/>
                </w:pPr>
              </w:pPrChange>
            </w:pPr>
            <w:del w:id="79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.arrowsmall,</w:delText>
              </w:r>
            </w:del>
          </w:p>
          <w:p w14:paraId="25F7C15D" w14:textId="77777777" w:rsidR="00ED1509" w:rsidRPr="007520B6" w:rsidDel="008B6AF4" w:rsidRDefault="00ED1509">
            <w:pPr>
              <w:pStyle w:val="Heading1Numbered"/>
              <w:rPr>
                <w:del w:id="7927" w:author="Donovan Goode" w:date="2018-11-09T10:04:00Z"/>
                <w:rFonts w:ascii="Consolas" w:eastAsia="Times New Roman" w:hAnsi="Consolas" w:cs="Times New Roman"/>
                <w:color w:val="D4D4D4"/>
                <w:sz w:val="21"/>
                <w:szCs w:val="21"/>
              </w:rPr>
              <w:pPrChange w:id="7928" w:author="Donovan Goode" w:date="2018-11-09T10:05:00Z">
                <w:pPr>
                  <w:shd w:val="clear" w:color="auto" w:fill="1E1E1E"/>
                  <w:spacing w:line="285" w:lineRule="atLeast"/>
                </w:pPr>
              </w:pPrChange>
            </w:pPr>
            <w:del w:id="7929" w:author="Donovan Goode" w:date="2018-11-09T10:04:00Z">
              <w:r w:rsidRPr="007520B6" w:rsidDel="008B6AF4">
                <w:rPr>
                  <w:rFonts w:ascii="Consolas" w:eastAsia="Times New Roman" w:hAnsi="Consolas" w:cs="Times New Roman"/>
                  <w:color w:val="D7BA7D"/>
                  <w:sz w:val="21"/>
                  <w:szCs w:val="21"/>
                </w:rPr>
                <w:delText xml:space="preserve">    #widget4b .arrowsmall</w:delText>
              </w:r>
              <w:r w:rsidRPr="007520B6" w:rsidDel="008B6AF4">
                <w:rPr>
                  <w:rFonts w:ascii="Consolas" w:eastAsia="Times New Roman" w:hAnsi="Consolas" w:cs="Times New Roman"/>
                  <w:color w:val="D4D4D4"/>
                  <w:sz w:val="21"/>
                  <w:szCs w:val="21"/>
                </w:rPr>
                <w:delText xml:space="preserve"> {</w:delText>
              </w:r>
            </w:del>
          </w:p>
          <w:p w14:paraId="2CC1D41E" w14:textId="77777777" w:rsidR="00ED1509" w:rsidRPr="007520B6" w:rsidDel="008B6AF4" w:rsidRDefault="00ED1509">
            <w:pPr>
              <w:pStyle w:val="Heading1Numbered"/>
              <w:rPr>
                <w:del w:id="7930" w:author="Donovan Goode" w:date="2018-11-09T10:04:00Z"/>
                <w:rFonts w:ascii="Consolas" w:eastAsia="Times New Roman" w:hAnsi="Consolas" w:cs="Times New Roman"/>
                <w:color w:val="D4D4D4"/>
                <w:sz w:val="21"/>
                <w:szCs w:val="21"/>
              </w:rPr>
              <w:pPrChange w:id="7931" w:author="Donovan Goode" w:date="2018-11-09T10:05:00Z">
                <w:pPr>
                  <w:shd w:val="clear" w:color="auto" w:fill="1E1E1E"/>
                  <w:spacing w:line="285" w:lineRule="atLeast"/>
                </w:pPr>
              </w:pPrChange>
            </w:pPr>
            <w:del w:id="79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1.8em</w:delText>
              </w:r>
              <w:r w:rsidRPr="007520B6" w:rsidDel="008B6AF4">
                <w:rPr>
                  <w:rFonts w:ascii="Consolas" w:eastAsia="Times New Roman" w:hAnsi="Consolas" w:cs="Times New Roman"/>
                  <w:color w:val="D4D4D4"/>
                  <w:sz w:val="21"/>
                  <w:szCs w:val="21"/>
                </w:rPr>
                <w:delText>;</w:delText>
              </w:r>
            </w:del>
          </w:p>
          <w:p w14:paraId="22F359BE" w14:textId="77777777" w:rsidR="00ED1509" w:rsidRPr="007520B6" w:rsidDel="008B6AF4" w:rsidRDefault="00ED1509">
            <w:pPr>
              <w:pStyle w:val="Heading1Numbered"/>
              <w:rPr>
                <w:del w:id="7933" w:author="Donovan Goode" w:date="2018-11-09T10:04:00Z"/>
                <w:rFonts w:ascii="Consolas" w:eastAsia="Times New Roman" w:hAnsi="Consolas" w:cs="Times New Roman"/>
                <w:color w:val="D4D4D4"/>
                <w:sz w:val="21"/>
                <w:szCs w:val="21"/>
              </w:rPr>
              <w:pPrChange w:id="7934" w:author="Donovan Goode" w:date="2018-11-09T10:05:00Z">
                <w:pPr>
                  <w:shd w:val="clear" w:color="auto" w:fill="1E1E1E"/>
                  <w:spacing w:line="285" w:lineRule="atLeast"/>
                </w:pPr>
              </w:pPrChange>
            </w:pPr>
            <w:del w:id="7935" w:author="Donovan Goode" w:date="2018-11-09T10:04:00Z">
              <w:r w:rsidRPr="007520B6" w:rsidDel="008B6AF4">
                <w:rPr>
                  <w:rFonts w:ascii="Consolas" w:eastAsia="Times New Roman" w:hAnsi="Consolas" w:cs="Times New Roman"/>
                  <w:color w:val="D4D4D4"/>
                  <w:sz w:val="21"/>
                  <w:szCs w:val="21"/>
                </w:rPr>
                <w:delText xml:space="preserve">    }</w:delText>
              </w:r>
            </w:del>
          </w:p>
          <w:p w14:paraId="6CC69581" w14:textId="77777777" w:rsidR="00ED1509" w:rsidRPr="007520B6" w:rsidDel="008B6AF4" w:rsidRDefault="00ED1509">
            <w:pPr>
              <w:pStyle w:val="Heading1Numbered"/>
              <w:rPr>
                <w:del w:id="7936" w:author="Donovan Goode" w:date="2018-11-09T10:04:00Z"/>
                <w:rFonts w:ascii="Consolas" w:eastAsia="Times New Roman" w:hAnsi="Consolas" w:cs="Times New Roman"/>
                <w:color w:val="D4D4D4"/>
                <w:sz w:val="21"/>
                <w:szCs w:val="21"/>
              </w:rPr>
              <w:pPrChange w:id="7937" w:author="Donovan Goode" w:date="2018-11-09T10:05:00Z">
                <w:pPr>
                  <w:shd w:val="clear" w:color="auto" w:fill="1E1E1E"/>
                  <w:spacing w:line="285" w:lineRule="atLeast"/>
                </w:pPr>
              </w:pPrChange>
            </w:pPr>
          </w:p>
          <w:p w14:paraId="19625AA5" w14:textId="77777777" w:rsidR="00ED1509" w:rsidRPr="007520B6" w:rsidDel="008B6AF4" w:rsidRDefault="00ED1509">
            <w:pPr>
              <w:pStyle w:val="Heading1Numbered"/>
              <w:rPr>
                <w:del w:id="7938" w:author="Donovan Goode" w:date="2018-11-09T10:04:00Z"/>
                <w:rFonts w:ascii="Consolas" w:eastAsia="Times New Roman" w:hAnsi="Consolas" w:cs="Times New Roman"/>
                <w:color w:val="D4D4D4"/>
                <w:sz w:val="21"/>
                <w:szCs w:val="21"/>
              </w:rPr>
              <w:pPrChange w:id="7939" w:author="Donovan Goode" w:date="2018-11-09T10:05:00Z">
                <w:pPr>
                  <w:shd w:val="clear" w:color="auto" w:fill="1E1E1E"/>
                  <w:spacing w:line="285" w:lineRule="atLeast"/>
                </w:pPr>
              </w:pPrChange>
            </w:pPr>
            <w:del w:id="79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.arrowxsmall,</w:delText>
              </w:r>
            </w:del>
          </w:p>
          <w:p w14:paraId="6D3C2B41" w14:textId="77777777" w:rsidR="00ED1509" w:rsidRPr="007520B6" w:rsidDel="008B6AF4" w:rsidRDefault="00ED1509">
            <w:pPr>
              <w:pStyle w:val="Heading1Numbered"/>
              <w:rPr>
                <w:del w:id="7941" w:author="Donovan Goode" w:date="2018-11-09T10:04:00Z"/>
                <w:rFonts w:ascii="Consolas" w:eastAsia="Times New Roman" w:hAnsi="Consolas" w:cs="Times New Roman"/>
                <w:color w:val="D4D4D4"/>
                <w:sz w:val="21"/>
                <w:szCs w:val="21"/>
              </w:rPr>
              <w:pPrChange w:id="7942" w:author="Donovan Goode" w:date="2018-11-09T10:05:00Z">
                <w:pPr>
                  <w:shd w:val="clear" w:color="auto" w:fill="1E1E1E"/>
                  <w:spacing w:line="285" w:lineRule="atLeast"/>
                </w:pPr>
              </w:pPrChange>
            </w:pPr>
            <w:del w:id="7943" w:author="Donovan Goode" w:date="2018-11-09T10:04:00Z">
              <w:r w:rsidRPr="007520B6" w:rsidDel="008B6AF4">
                <w:rPr>
                  <w:rFonts w:ascii="Consolas" w:eastAsia="Times New Roman" w:hAnsi="Consolas" w:cs="Times New Roman"/>
                  <w:color w:val="D7BA7D"/>
                  <w:sz w:val="21"/>
                  <w:szCs w:val="21"/>
                </w:rPr>
                <w:delText xml:space="preserve">    #widget4b .arrowxsmall</w:delText>
              </w:r>
              <w:r w:rsidRPr="007520B6" w:rsidDel="008B6AF4">
                <w:rPr>
                  <w:rFonts w:ascii="Consolas" w:eastAsia="Times New Roman" w:hAnsi="Consolas" w:cs="Times New Roman"/>
                  <w:color w:val="D4D4D4"/>
                  <w:sz w:val="21"/>
                  <w:szCs w:val="21"/>
                </w:rPr>
                <w:delText xml:space="preserve"> {</w:delText>
              </w:r>
            </w:del>
          </w:p>
          <w:p w14:paraId="3854491C" w14:textId="77777777" w:rsidR="00ED1509" w:rsidRPr="007520B6" w:rsidDel="008B6AF4" w:rsidRDefault="00ED1509">
            <w:pPr>
              <w:pStyle w:val="Heading1Numbered"/>
              <w:rPr>
                <w:del w:id="7944" w:author="Donovan Goode" w:date="2018-11-09T10:04:00Z"/>
                <w:rFonts w:ascii="Consolas" w:eastAsia="Times New Roman" w:hAnsi="Consolas" w:cs="Times New Roman"/>
                <w:color w:val="D4D4D4"/>
                <w:sz w:val="21"/>
                <w:szCs w:val="21"/>
              </w:rPr>
              <w:pPrChange w:id="7945" w:author="Donovan Goode" w:date="2018-11-09T10:05:00Z">
                <w:pPr>
                  <w:shd w:val="clear" w:color="auto" w:fill="1E1E1E"/>
                  <w:spacing w:line="285" w:lineRule="atLeast"/>
                </w:pPr>
              </w:pPrChange>
            </w:pPr>
            <w:del w:id="79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1.3em</w:delText>
              </w:r>
              <w:r w:rsidRPr="007520B6" w:rsidDel="008B6AF4">
                <w:rPr>
                  <w:rFonts w:ascii="Consolas" w:eastAsia="Times New Roman" w:hAnsi="Consolas" w:cs="Times New Roman"/>
                  <w:color w:val="D4D4D4"/>
                  <w:sz w:val="21"/>
                  <w:szCs w:val="21"/>
                </w:rPr>
                <w:delText>;</w:delText>
              </w:r>
            </w:del>
          </w:p>
          <w:p w14:paraId="1485919D" w14:textId="77777777" w:rsidR="00ED1509" w:rsidRPr="007520B6" w:rsidDel="008B6AF4" w:rsidRDefault="00ED1509">
            <w:pPr>
              <w:pStyle w:val="Heading1Numbered"/>
              <w:rPr>
                <w:del w:id="7947" w:author="Donovan Goode" w:date="2018-11-09T10:04:00Z"/>
                <w:rFonts w:ascii="Consolas" w:eastAsia="Times New Roman" w:hAnsi="Consolas" w:cs="Times New Roman"/>
                <w:color w:val="D4D4D4"/>
                <w:sz w:val="21"/>
                <w:szCs w:val="21"/>
              </w:rPr>
              <w:pPrChange w:id="7948" w:author="Donovan Goode" w:date="2018-11-09T10:05:00Z">
                <w:pPr>
                  <w:shd w:val="clear" w:color="auto" w:fill="1E1E1E"/>
                  <w:spacing w:line="285" w:lineRule="atLeast"/>
                </w:pPr>
              </w:pPrChange>
            </w:pPr>
            <w:del w:id="79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632FF0BA" w14:textId="77777777" w:rsidR="00ED1509" w:rsidRPr="007520B6" w:rsidDel="008B6AF4" w:rsidRDefault="00ED1509">
            <w:pPr>
              <w:pStyle w:val="Heading1Numbered"/>
              <w:rPr>
                <w:del w:id="7950" w:author="Donovan Goode" w:date="2018-11-09T10:04:00Z"/>
                <w:rFonts w:ascii="Consolas" w:eastAsia="Times New Roman" w:hAnsi="Consolas" w:cs="Times New Roman"/>
                <w:color w:val="D4D4D4"/>
                <w:sz w:val="21"/>
                <w:szCs w:val="21"/>
              </w:rPr>
              <w:pPrChange w:id="7951" w:author="Donovan Goode" w:date="2018-11-09T10:05:00Z">
                <w:pPr>
                  <w:shd w:val="clear" w:color="auto" w:fill="1E1E1E"/>
                  <w:spacing w:line="285" w:lineRule="atLeast"/>
                </w:pPr>
              </w:pPrChange>
            </w:pPr>
            <w:del w:id="7952" w:author="Donovan Goode" w:date="2018-11-09T10:04:00Z">
              <w:r w:rsidRPr="007520B6" w:rsidDel="008B6AF4">
                <w:rPr>
                  <w:rFonts w:ascii="Consolas" w:eastAsia="Times New Roman" w:hAnsi="Consolas" w:cs="Times New Roman"/>
                  <w:color w:val="D4D4D4"/>
                  <w:sz w:val="21"/>
                  <w:szCs w:val="21"/>
                </w:rPr>
                <w:delText xml:space="preserve">    }</w:delText>
              </w:r>
            </w:del>
          </w:p>
          <w:p w14:paraId="4132EE5B" w14:textId="77777777" w:rsidR="00ED1509" w:rsidRPr="007520B6" w:rsidDel="008B6AF4" w:rsidRDefault="00ED1509">
            <w:pPr>
              <w:pStyle w:val="Heading1Numbered"/>
              <w:rPr>
                <w:del w:id="7953" w:author="Donovan Goode" w:date="2018-11-09T10:04:00Z"/>
                <w:rFonts w:ascii="Consolas" w:eastAsia="Times New Roman" w:hAnsi="Consolas" w:cs="Times New Roman"/>
                <w:color w:val="D4D4D4"/>
                <w:sz w:val="21"/>
                <w:szCs w:val="21"/>
              </w:rPr>
              <w:pPrChange w:id="7954" w:author="Donovan Goode" w:date="2018-11-09T10:05:00Z">
                <w:pPr>
                  <w:shd w:val="clear" w:color="auto" w:fill="1E1E1E"/>
                  <w:spacing w:line="285" w:lineRule="atLeast"/>
                </w:pPr>
              </w:pPrChange>
            </w:pPr>
          </w:p>
          <w:p w14:paraId="59EEEA48" w14:textId="77777777" w:rsidR="00ED1509" w:rsidRPr="007520B6" w:rsidDel="008B6AF4" w:rsidRDefault="00ED1509">
            <w:pPr>
              <w:pStyle w:val="Heading1Numbered"/>
              <w:rPr>
                <w:del w:id="7955" w:author="Donovan Goode" w:date="2018-11-09T10:04:00Z"/>
                <w:rFonts w:ascii="Consolas" w:eastAsia="Times New Roman" w:hAnsi="Consolas" w:cs="Times New Roman"/>
                <w:color w:val="D4D4D4"/>
                <w:sz w:val="21"/>
                <w:szCs w:val="21"/>
              </w:rPr>
              <w:pPrChange w:id="7956" w:author="Donovan Goode" w:date="2018-11-09T10:05:00Z">
                <w:pPr>
                  <w:shd w:val="clear" w:color="auto" w:fill="1E1E1E"/>
                  <w:spacing w:line="285" w:lineRule="atLeast"/>
                </w:pPr>
              </w:pPrChange>
            </w:pPr>
            <w:del w:id="79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List Typeography */</w:delText>
              </w:r>
            </w:del>
          </w:p>
          <w:p w14:paraId="3D9EA219" w14:textId="77777777" w:rsidR="00ED1509" w:rsidRPr="007520B6" w:rsidDel="008B6AF4" w:rsidRDefault="00ED1509">
            <w:pPr>
              <w:pStyle w:val="Heading1Numbered"/>
              <w:rPr>
                <w:del w:id="7958" w:author="Donovan Goode" w:date="2018-11-09T10:04:00Z"/>
                <w:rFonts w:ascii="Consolas" w:eastAsia="Times New Roman" w:hAnsi="Consolas" w:cs="Times New Roman"/>
                <w:color w:val="D4D4D4"/>
                <w:sz w:val="21"/>
                <w:szCs w:val="21"/>
              </w:rPr>
              <w:pPrChange w:id="7959" w:author="Donovan Goode" w:date="2018-11-09T10:05:00Z">
                <w:pPr>
                  <w:shd w:val="clear" w:color="auto" w:fill="1E1E1E"/>
                  <w:spacing w:line="285" w:lineRule="atLeast"/>
                </w:pPr>
              </w:pPrChange>
            </w:pPr>
            <w:del w:id="79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.listhead,</w:delText>
              </w:r>
            </w:del>
          </w:p>
          <w:p w14:paraId="09BD800A" w14:textId="77777777" w:rsidR="00ED1509" w:rsidRPr="007520B6" w:rsidDel="008B6AF4" w:rsidRDefault="00ED1509">
            <w:pPr>
              <w:pStyle w:val="Heading1Numbered"/>
              <w:rPr>
                <w:del w:id="7961" w:author="Donovan Goode" w:date="2018-11-09T10:04:00Z"/>
                <w:rFonts w:ascii="Consolas" w:eastAsia="Times New Roman" w:hAnsi="Consolas" w:cs="Times New Roman"/>
                <w:color w:val="D4D4D4"/>
                <w:sz w:val="21"/>
                <w:szCs w:val="21"/>
              </w:rPr>
              <w:pPrChange w:id="7962" w:author="Donovan Goode" w:date="2018-11-09T10:05:00Z">
                <w:pPr>
                  <w:shd w:val="clear" w:color="auto" w:fill="1E1E1E"/>
                  <w:spacing w:line="285" w:lineRule="atLeast"/>
                </w:pPr>
              </w:pPrChange>
            </w:pPr>
            <w:del w:id="7963" w:author="Donovan Goode" w:date="2018-11-09T10:04:00Z">
              <w:r w:rsidRPr="007520B6" w:rsidDel="008B6AF4">
                <w:rPr>
                  <w:rFonts w:ascii="Consolas" w:eastAsia="Times New Roman" w:hAnsi="Consolas" w:cs="Times New Roman"/>
                  <w:color w:val="D7BA7D"/>
                  <w:sz w:val="21"/>
                  <w:szCs w:val="21"/>
                </w:rPr>
                <w:delText xml:space="preserve">    #widget4b .listhead</w:delText>
              </w:r>
              <w:r w:rsidRPr="007520B6" w:rsidDel="008B6AF4">
                <w:rPr>
                  <w:rFonts w:ascii="Consolas" w:eastAsia="Times New Roman" w:hAnsi="Consolas" w:cs="Times New Roman"/>
                  <w:color w:val="D4D4D4"/>
                  <w:sz w:val="21"/>
                  <w:szCs w:val="21"/>
                </w:rPr>
                <w:delText xml:space="preserve"> {</w:delText>
              </w:r>
            </w:del>
          </w:p>
          <w:p w14:paraId="45E5A2C6" w14:textId="77777777" w:rsidR="00ED1509" w:rsidRPr="007520B6" w:rsidDel="008B6AF4" w:rsidRDefault="00ED1509">
            <w:pPr>
              <w:pStyle w:val="Heading1Numbered"/>
              <w:rPr>
                <w:del w:id="7964" w:author="Donovan Goode" w:date="2018-11-09T10:04:00Z"/>
                <w:rFonts w:ascii="Consolas" w:eastAsia="Times New Roman" w:hAnsi="Consolas" w:cs="Times New Roman"/>
                <w:color w:val="D4D4D4"/>
                <w:sz w:val="21"/>
                <w:szCs w:val="21"/>
              </w:rPr>
              <w:pPrChange w:id="7965" w:author="Donovan Goode" w:date="2018-11-09T10:05:00Z">
                <w:pPr>
                  <w:shd w:val="clear" w:color="auto" w:fill="1E1E1E"/>
                  <w:spacing w:line="285" w:lineRule="atLeast"/>
                </w:pPr>
              </w:pPrChange>
            </w:pPr>
            <w:del w:id="79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 Black'</w:delText>
              </w:r>
              <w:r w:rsidRPr="007520B6" w:rsidDel="008B6AF4">
                <w:rPr>
                  <w:rFonts w:ascii="Consolas" w:eastAsia="Times New Roman" w:hAnsi="Consolas" w:cs="Times New Roman"/>
                  <w:color w:val="D4D4D4"/>
                  <w:sz w:val="21"/>
                  <w:szCs w:val="21"/>
                </w:rPr>
                <w:delText>;</w:delText>
              </w:r>
            </w:del>
          </w:p>
          <w:p w14:paraId="15A2670A" w14:textId="77777777" w:rsidR="00ED1509" w:rsidRPr="007520B6" w:rsidDel="008B6AF4" w:rsidRDefault="00ED1509">
            <w:pPr>
              <w:pStyle w:val="Heading1Numbered"/>
              <w:rPr>
                <w:del w:id="7967" w:author="Donovan Goode" w:date="2018-11-09T10:04:00Z"/>
                <w:rFonts w:ascii="Consolas" w:eastAsia="Times New Roman" w:hAnsi="Consolas" w:cs="Times New Roman"/>
                <w:color w:val="D4D4D4"/>
                <w:sz w:val="21"/>
                <w:szCs w:val="21"/>
              </w:rPr>
              <w:pPrChange w:id="7968" w:author="Donovan Goode" w:date="2018-11-09T10:05:00Z">
                <w:pPr>
                  <w:shd w:val="clear" w:color="auto" w:fill="1E1E1E"/>
                  <w:spacing w:line="285" w:lineRule="atLeast"/>
                </w:pPr>
              </w:pPrChange>
            </w:pPr>
            <w:del w:id="79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44px</w:delText>
              </w:r>
              <w:r w:rsidRPr="007520B6" w:rsidDel="008B6AF4">
                <w:rPr>
                  <w:rFonts w:ascii="Consolas" w:eastAsia="Times New Roman" w:hAnsi="Consolas" w:cs="Times New Roman"/>
                  <w:color w:val="D4D4D4"/>
                  <w:sz w:val="21"/>
                  <w:szCs w:val="21"/>
                </w:rPr>
                <w:delText>;</w:delText>
              </w:r>
            </w:del>
          </w:p>
          <w:p w14:paraId="1257ADB2" w14:textId="77777777" w:rsidR="00ED1509" w:rsidRPr="007520B6" w:rsidDel="008B6AF4" w:rsidRDefault="00ED1509">
            <w:pPr>
              <w:pStyle w:val="Heading1Numbered"/>
              <w:rPr>
                <w:del w:id="7970" w:author="Donovan Goode" w:date="2018-11-09T10:04:00Z"/>
                <w:rFonts w:ascii="Consolas" w:eastAsia="Times New Roman" w:hAnsi="Consolas" w:cs="Times New Roman"/>
                <w:color w:val="D4D4D4"/>
                <w:sz w:val="21"/>
                <w:szCs w:val="21"/>
              </w:rPr>
              <w:pPrChange w:id="7971" w:author="Donovan Goode" w:date="2018-11-09T10:05:00Z">
                <w:pPr>
                  <w:shd w:val="clear" w:color="auto" w:fill="1E1E1E"/>
                  <w:spacing w:line="285" w:lineRule="atLeast"/>
                </w:pPr>
              </w:pPrChange>
            </w:pPr>
            <w:del w:id="7972" w:author="Donovan Goode" w:date="2018-11-09T10:04:00Z">
              <w:r w:rsidRPr="007520B6" w:rsidDel="008B6AF4">
                <w:rPr>
                  <w:rFonts w:ascii="Consolas" w:eastAsia="Times New Roman" w:hAnsi="Consolas" w:cs="Times New Roman"/>
                  <w:color w:val="D4D4D4"/>
                  <w:sz w:val="21"/>
                  <w:szCs w:val="21"/>
                </w:rPr>
                <w:delText xml:space="preserve">    }</w:delText>
              </w:r>
            </w:del>
          </w:p>
          <w:p w14:paraId="48AF4EF2" w14:textId="77777777" w:rsidR="00ED1509" w:rsidRPr="007520B6" w:rsidDel="008B6AF4" w:rsidRDefault="00ED1509">
            <w:pPr>
              <w:pStyle w:val="Heading1Numbered"/>
              <w:rPr>
                <w:del w:id="7973" w:author="Donovan Goode" w:date="2018-11-09T10:04:00Z"/>
                <w:rFonts w:ascii="Consolas" w:eastAsia="Times New Roman" w:hAnsi="Consolas" w:cs="Times New Roman"/>
                <w:color w:val="D4D4D4"/>
                <w:sz w:val="21"/>
                <w:szCs w:val="21"/>
              </w:rPr>
              <w:pPrChange w:id="7974" w:author="Donovan Goode" w:date="2018-11-09T10:05:00Z">
                <w:pPr>
                  <w:shd w:val="clear" w:color="auto" w:fill="1E1E1E"/>
                  <w:spacing w:line="285" w:lineRule="atLeast"/>
                </w:pPr>
              </w:pPrChange>
            </w:pPr>
          </w:p>
          <w:p w14:paraId="0874661F" w14:textId="77777777" w:rsidR="00ED1509" w:rsidRPr="007520B6" w:rsidDel="008B6AF4" w:rsidRDefault="00ED1509">
            <w:pPr>
              <w:pStyle w:val="Heading1Numbered"/>
              <w:rPr>
                <w:del w:id="7975" w:author="Donovan Goode" w:date="2018-11-09T10:04:00Z"/>
                <w:rFonts w:ascii="Consolas" w:eastAsia="Times New Roman" w:hAnsi="Consolas" w:cs="Times New Roman"/>
                <w:color w:val="D4D4D4"/>
                <w:sz w:val="21"/>
                <w:szCs w:val="21"/>
              </w:rPr>
              <w:pPrChange w:id="7976" w:author="Donovan Goode" w:date="2018-11-09T10:05:00Z">
                <w:pPr>
                  <w:shd w:val="clear" w:color="auto" w:fill="1E1E1E"/>
                  <w:spacing w:line="285" w:lineRule="atLeast"/>
                </w:pPr>
              </w:pPrChange>
            </w:pPr>
            <w:del w:id="79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.listsubhead,</w:delText>
              </w:r>
            </w:del>
          </w:p>
          <w:p w14:paraId="747E5C52" w14:textId="77777777" w:rsidR="00ED1509" w:rsidRPr="007520B6" w:rsidDel="008B6AF4" w:rsidRDefault="00ED1509">
            <w:pPr>
              <w:pStyle w:val="Heading1Numbered"/>
              <w:rPr>
                <w:del w:id="7978" w:author="Donovan Goode" w:date="2018-11-09T10:04:00Z"/>
                <w:rFonts w:ascii="Consolas" w:eastAsia="Times New Roman" w:hAnsi="Consolas" w:cs="Times New Roman"/>
                <w:color w:val="D4D4D4"/>
                <w:sz w:val="21"/>
                <w:szCs w:val="21"/>
              </w:rPr>
              <w:pPrChange w:id="7979" w:author="Donovan Goode" w:date="2018-11-09T10:05:00Z">
                <w:pPr>
                  <w:shd w:val="clear" w:color="auto" w:fill="1E1E1E"/>
                  <w:spacing w:line="285" w:lineRule="atLeast"/>
                </w:pPr>
              </w:pPrChange>
            </w:pPr>
            <w:del w:id="7980" w:author="Donovan Goode" w:date="2018-11-09T10:04:00Z">
              <w:r w:rsidRPr="007520B6" w:rsidDel="008B6AF4">
                <w:rPr>
                  <w:rFonts w:ascii="Consolas" w:eastAsia="Times New Roman" w:hAnsi="Consolas" w:cs="Times New Roman"/>
                  <w:color w:val="D7BA7D"/>
                  <w:sz w:val="21"/>
                  <w:szCs w:val="21"/>
                </w:rPr>
                <w:delText xml:space="preserve">    #widget4b .listsubhead</w:delText>
              </w:r>
              <w:r w:rsidRPr="007520B6" w:rsidDel="008B6AF4">
                <w:rPr>
                  <w:rFonts w:ascii="Consolas" w:eastAsia="Times New Roman" w:hAnsi="Consolas" w:cs="Times New Roman"/>
                  <w:color w:val="D4D4D4"/>
                  <w:sz w:val="21"/>
                  <w:szCs w:val="21"/>
                </w:rPr>
                <w:delText xml:space="preserve"> {</w:delText>
              </w:r>
            </w:del>
          </w:p>
          <w:p w14:paraId="2EA8A44F" w14:textId="77777777" w:rsidR="00ED1509" w:rsidRPr="007520B6" w:rsidDel="008B6AF4" w:rsidRDefault="00ED1509">
            <w:pPr>
              <w:pStyle w:val="Heading1Numbered"/>
              <w:rPr>
                <w:del w:id="7981" w:author="Donovan Goode" w:date="2018-11-09T10:04:00Z"/>
                <w:rFonts w:ascii="Consolas" w:eastAsia="Times New Roman" w:hAnsi="Consolas" w:cs="Times New Roman"/>
                <w:color w:val="D4D4D4"/>
                <w:sz w:val="21"/>
                <w:szCs w:val="21"/>
              </w:rPr>
              <w:pPrChange w:id="7982" w:author="Donovan Goode" w:date="2018-11-09T10:05:00Z">
                <w:pPr>
                  <w:shd w:val="clear" w:color="auto" w:fill="1E1E1E"/>
                  <w:spacing w:line="285" w:lineRule="atLeast"/>
                </w:pPr>
              </w:pPrChange>
            </w:pPr>
            <w:del w:id="79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w:delText>
              </w:r>
            </w:del>
          </w:p>
          <w:p w14:paraId="16B4418B" w14:textId="77777777" w:rsidR="00ED1509" w:rsidRPr="007520B6" w:rsidDel="008B6AF4" w:rsidRDefault="00ED1509">
            <w:pPr>
              <w:pStyle w:val="Heading1Numbered"/>
              <w:rPr>
                <w:del w:id="7984" w:author="Donovan Goode" w:date="2018-11-09T10:04:00Z"/>
                <w:rFonts w:ascii="Consolas" w:eastAsia="Times New Roman" w:hAnsi="Consolas" w:cs="Times New Roman"/>
                <w:color w:val="D4D4D4"/>
                <w:sz w:val="21"/>
                <w:szCs w:val="21"/>
              </w:rPr>
              <w:pPrChange w:id="7985" w:author="Donovan Goode" w:date="2018-11-09T10:05:00Z">
                <w:pPr>
                  <w:shd w:val="clear" w:color="auto" w:fill="1E1E1E"/>
                  <w:spacing w:line="285" w:lineRule="atLeast"/>
                </w:pPr>
              </w:pPrChange>
            </w:pPr>
            <w:del w:id="798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1C4338FB" w14:textId="77777777" w:rsidR="00ED1509" w:rsidRPr="007520B6" w:rsidDel="008B6AF4" w:rsidRDefault="00ED1509">
            <w:pPr>
              <w:pStyle w:val="Heading1Numbered"/>
              <w:rPr>
                <w:del w:id="7987" w:author="Donovan Goode" w:date="2018-11-09T10:04:00Z"/>
                <w:rFonts w:ascii="Consolas" w:eastAsia="Times New Roman" w:hAnsi="Consolas" w:cs="Times New Roman"/>
                <w:color w:val="D4D4D4"/>
                <w:sz w:val="21"/>
                <w:szCs w:val="21"/>
              </w:rPr>
              <w:pPrChange w:id="7988" w:author="Donovan Goode" w:date="2018-11-09T10:05:00Z">
                <w:pPr>
                  <w:shd w:val="clear" w:color="auto" w:fill="1E1E1E"/>
                  <w:spacing w:line="285" w:lineRule="atLeast"/>
                </w:pPr>
              </w:pPrChange>
            </w:pPr>
            <w:del w:id="79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#ffffff</w:delText>
              </w:r>
              <w:r w:rsidRPr="007520B6" w:rsidDel="008B6AF4">
                <w:rPr>
                  <w:rFonts w:ascii="Consolas" w:eastAsia="Times New Roman" w:hAnsi="Consolas" w:cs="Times New Roman"/>
                  <w:color w:val="D4D4D4"/>
                  <w:sz w:val="21"/>
                  <w:szCs w:val="21"/>
                </w:rPr>
                <w:delText>;</w:delText>
              </w:r>
            </w:del>
          </w:p>
          <w:p w14:paraId="59EDB399" w14:textId="77777777" w:rsidR="00ED1509" w:rsidRPr="007520B6" w:rsidDel="008B6AF4" w:rsidRDefault="00ED1509">
            <w:pPr>
              <w:pStyle w:val="Heading1Numbered"/>
              <w:rPr>
                <w:del w:id="7990" w:author="Donovan Goode" w:date="2018-11-09T10:04:00Z"/>
                <w:rFonts w:ascii="Consolas" w:eastAsia="Times New Roman" w:hAnsi="Consolas" w:cs="Times New Roman"/>
                <w:color w:val="D4D4D4"/>
                <w:sz w:val="21"/>
                <w:szCs w:val="21"/>
              </w:rPr>
              <w:pPrChange w:id="7991" w:author="Donovan Goode" w:date="2018-11-09T10:05:00Z">
                <w:pPr>
                  <w:shd w:val="clear" w:color="auto" w:fill="1E1E1E"/>
                  <w:spacing w:line="285" w:lineRule="atLeast"/>
                </w:pPr>
              </w:pPrChange>
            </w:pPr>
            <w:del w:id="79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0F0FDA30" w14:textId="77777777" w:rsidR="00ED1509" w:rsidRPr="007520B6" w:rsidDel="008B6AF4" w:rsidRDefault="00ED1509">
            <w:pPr>
              <w:pStyle w:val="Heading1Numbered"/>
              <w:rPr>
                <w:del w:id="7993" w:author="Donovan Goode" w:date="2018-11-09T10:04:00Z"/>
                <w:rFonts w:ascii="Consolas" w:eastAsia="Times New Roman" w:hAnsi="Consolas" w:cs="Times New Roman"/>
                <w:color w:val="D4D4D4"/>
                <w:sz w:val="21"/>
                <w:szCs w:val="21"/>
              </w:rPr>
              <w:pPrChange w:id="7994" w:author="Donovan Goode" w:date="2018-11-09T10:05:00Z">
                <w:pPr>
                  <w:shd w:val="clear" w:color="auto" w:fill="1E1E1E"/>
                  <w:spacing w:line="285" w:lineRule="atLeast"/>
                </w:pPr>
              </w:pPrChange>
            </w:pPr>
            <w:del w:id="7995" w:author="Donovan Goode" w:date="2018-11-09T10:04:00Z">
              <w:r w:rsidRPr="007520B6" w:rsidDel="008B6AF4">
                <w:rPr>
                  <w:rFonts w:ascii="Consolas" w:eastAsia="Times New Roman" w:hAnsi="Consolas" w:cs="Times New Roman"/>
                  <w:color w:val="D4D4D4"/>
                  <w:sz w:val="21"/>
                  <w:szCs w:val="21"/>
                </w:rPr>
                <w:delText xml:space="preserve">    }</w:delText>
              </w:r>
            </w:del>
          </w:p>
          <w:p w14:paraId="6E322299" w14:textId="77777777" w:rsidR="00ED1509" w:rsidRPr="007520B6" w:rsidDel="008B6AF4" w:rsidRDefault="00ED1509">
            <w:pPr>
              <w:pStyle w:val="Heading1Numbered"/>
              <w:rPr>
                <w:del w:id="7996" w:author="Donovan Goode" w:date="2018-11-09T10:04:00Z"/>
                <w:rFonts w:ascii="Consolas" w:eastAsia="Times New Roman" w:hAnsi="Consolas" w:cs="Times New Roman"/>
                <w:color w:val="D4D4D4"/>
                <w:sz w:val="21"/>
                <w:szCs w:val="21"/>
              </w:rPr>
              <w:pPrChange w:id="7997" w:author="Donovan Goode" w:date="2018-11-09T10:05:00Z">
                <w:pPr>
                  <w:shd w:val="clear" w:color="auto" w:fill="1E1E1E"/>
                  <w:spacing w:line="285" w:lineRule="atLeast"/>
                </w:pPr>
              </w:pPrChange>
            </w:pPr>
          </w:p>
          <w:p w14:paraId="14664C82" w14:textId="77777777" w:rsidR="00ED1509" w:rsidRPr="007520B6" w:rsidDel="008B6AF4" w:rsidRDefault="00ED1509">
            <w:pPr>
              <w:pStyle w:val="Heading1Numbered"/>
              <w:rPr>
                <w:del w:id="7998" w:author="Donovan Goode" w:date="2018-11-09T10:04:00Z"/>
                <w:rFonts w:ascii="Consolas" w:eastAsia="Times New Roman" w:hAnsi="Consolas" w:cs="Times New Roman"/>
                <w:color w:val="D4D4D4"/>
                <w:sz w:val="21"/>
                <w:szCs w:val="21"/>
              </w:rPr>
              <w:pPrChange w:id="7999" w:author="Donovan Goode" w:date="2018-11-09T10:05:00Z">
                <w:pPr>
                  <w:shd w:val="clear" w:color="auto" w:fill="1E1E1E"/>
                  <w:spacing w:line="285" w:lineRule="atLeast"/>
                </w:pPr>
              </w:pPrChange>
            </w:pPr>
            <w:del w:id="80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.lshbig,</w:delText>
              </w:r>
            </w:del>
          </w:p>
          <w:p w14:paraId="3391D3B2" w14:textId="77777777" w:rsidR="00ED1509" w:rsidRPr="007520B6" w:rsidDel="008B6AF4" w:rsidRDefault="00ED1509">
            <w:pPr>
              <w:pStyle w:val="Heading1Numbered"/>
              <w:rPr>
                <w:del w:id="8001" w:author="Donovan Goode" w:date="2018-11-09T10:04:00Z"/>
                <w:rFonts w:ascii="Consolas" w:eastAsia="Times New Roman" w:hAnsi="Consolas" w:cs="Times New Roman"/>
                <w:color w:val="D4D4D4"/>
                <w:sz w:val="21"/>
                <w:szCs w:val="21"/>
              </w:rPr>
              <w:pPrChange w:id="8002" w:author="Donovan Goode" w:date="2018-11-09T10:05:00Z">
                <w:pPr>
                  <w:shd w:val="clear" w:color="auto" w:fill="1E1E1E"/>
                  <w:spacing w:line="285" w:lineRule="atLeast"/>
                </w:pPr>
              </w:pPrChange>
            </w:pPr>
            <w:del w:id="8003" w:author="Donovan Goode" w:date="2018-11-09T10:04:00Z">
              <w:r w:rsidRPr="007520B6" w:rsidDel="008B6AF4">
                <w:rPr>
                  <w:rFonts w:ascii="Consolas" w:eastAsia="Times New Roman" w:hAnsi="Consolas" w:cs="Times New Roman"/>
                  <w:color w:val="D7BA7D"/>
                  <w:sz w:val="21"/>
                  <w:szCs w:val="21"/>
                </w:rPr>
                <w:delText xml:space="preserve">    #widget4b .lshbig</w:delText>
              </w:r>
              <w:r w:rsidRPr="007520B6" w:rsidDel="008B6AF4">
                <w:rPr>
                  <w:rFonts w:ascii="Consolas" w:eastAsia="Times New Roman" w:hAnsi="Consolas" w:cs="Times New Roman"/>
                  <w:color w:val="D4D4D4"/>
                  <w:sz w:val="21"/>
                  <w:szCs w:val="21"/>
                </w:rPr>
                <w:delText xml:space="preserve"> {</w:delText>
              </w:r>
            </w:del>
          </w:p>
          <w:p w14:paraId="7C731D8A" w14:textId="77777777" w:rsidR="00ED1509" w:rsidRPr="007520B6" w:rsidDel="008B6AF4" w:rsidRDefault="00ED1509">
            <w:pPr>
              <w:pStyle w:val="Heading1Numbered"/>
              <w:rPr>
                <w:del w:id="8004" w:author="Donovan Goode" w:date="2018-11-09T10:04:00Z"/>
                <w:rFonts w:ascii="Consolas" w:eastAsia="Times New Roman" w:hAnsi="Consolas" w:cs="Times New Roman"/>
                <w:color w:val="D4D4D4"/>
                <w:sz w:val="21"/>
                <w:szCs w:val="21"/>
              </w:rPr>
              <w:pPrChange w:id="8005" w:author="Donovan Goode" w:date="2018-11-09T10:05:00Z">
                <w:pPr>
                  <w:shd w:val="clear" w:color="auto" w:fill="1E1E1E"/>
                  <w:spacing w:line="285" w:lineRule="atLeast"/>
                </w:pPr>
              </w:pPrChange>
            </w:pPr>
            <w:del w:id="80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67413B14" w14:textId="77777777" w:rsidR="00ED1509" w:rsidRPr="007520B6" w:rsidDel="008B6AF4" w:rsidRDefault="00ED1509">
            <w:pPr>
              <w:pStyle w:val="Heading1Numbered"/>
              <w:rPr>
                <w:del w:id="8007" w:author="Donovan Goode" w:date="2018-11-09T10:04:00Z"/>
                <w:rFonts w:ascii="Consolas" w:eastAsia="Times New Roman" w:hAnsi="Consolas" w:cs="Times New Roman"/>
                <w:color w:val="D4D4D4"/>
                <w:sz w:val="21"/>
                <w:szCs w:val="21"/>
              </w:rPr>
              <w:pPrChange w:id="8008" w:author="Donovan Goode" w:date="2018-11-09T10:05:00Z">
                <w:pPr>
                  <w:shd w:val="clear" w:color="auto" w:fill="1E1E1E"/>
                  <w:spacing w:line="285" w:lineRule="atLeast"/>
                </w:pPr>
              </w:pPrChange>
            </w:pPr>
            <w:del w:id="8009" w:author="Donovan Goode" w:date="2018-11-09T10:04:00Z">
              <w:r w:rsidRPr="007520B6" w:rsidDel="008B6AF4">
                <w:rPr>
                  <w:rFonts w:ascii="Consolas" w:eastAsia="Times New Roman" w:hAnsi="Consolas" w:cs="Times New Roman"/>
                  <w:color w:val="D4D4D4"/>
                  <w:sz w:val="21"/>
                  <w:szCs w:val="21"/>
                </w:rPr>
                <w:delText xml:space="preserve">    }</w:delText>
              </w:r>
            </w:del>
          </w:p>
          <w:p w14:paraId="4C846986" w14:textId="77777777" w:rsidR="00ED1509" w:rsidRPr="007520B6" w:rsidDel="008B6AF4" w:rsidRDefault="00ED1509">
            <w:pPr>
              <w:pStyle w:val="Heading1Numbered"/>
              <w:rPr>
                <w:del w:id="8010" w:author="Donovan Goode" w:date="2018-11-09T10:04:00Z"/>
                <w:rFonts w:ascii="Consolas" w:eastAsia="Times New Roman" w:hAnsi="Consolas" w:cs="Times New Roman"/>
                <w:color w:val="D4D4D4"/>
                <w:sz w:val="21"/>
                <w:szCs w:val="21"/>
              </w:rPr>
              <w:pPrChange w:id="8011" w:author="Donovan Goode" w:date="2018-11-09T10:05:00Z">
                <w:pPr>
                  <w:shd w:val="clear" w:color="auto" w:fill="1E1E1E"/>
                  <w:spacing w:line="285" w:lineRule="atLeast"/>
                </w:pPr>
              </w:pPrChange>
            </w:pPr>
          </w:p>
          <w:p w14:paraId="0ED10BCE" w14:textId="77777777" w:rsidR="00ED1509" w:rsidRPr="007520B6" w:rsidDel="008B6AF4" w:rsidRDefault="00ED1509">
            <w:pPr>
              <w:pStyle w:val="Heading1Numbered"/>
              <w:rPr>
                <w:del w:id="8012" w:author="Donovan Goode" w:date="2018-11-09T10:04:00Z"/>
                <w:rFonts w:ascii="Consolas" w:eastAsia="Times New Roman" w:hAnsi="Consolas" w:cs="Times New Roman"/>
                <w:color w:val="D4D4D4"/>
                <w:sz w:val="21"/>
                <w:szCs w:val="21"/>
              </w:rPr>
              <w:pPrChange w:id="8013" w:author="Donovan Goode" w:date="2018-11-09T10:05:00Z">
                <w:pPr>
                  <w:shd w:val="clear" w:color="auto" w:fill="1E1E1E"/>
                  <w:spacing w:line="285" w:lineRule="atLeast"/>
                </w:pPr>
              </w:pPrChange>
            </w:pPr>
            <w:del w:id="801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.blue,</w:delText>
              </w:r>
            </w:del>
          </w:p>
          <w:p w14:paraId="04BE9450" w14:textId="77777777" w:rsidR="00ED1509" w:rsidRPr="007520B6" w:rsidDel="008B6AF4" w:rsidRDefault="00ED1509">
            <w:pPr>
              <w:pStyle w:val="Heading1Numbered"/>
              <w:rPr>
                <w:del w:id="8015" w:author="Donovan Goode" w:date="2018-11-09T10:04:00Z"/>
                <w:rFonts w:ascii="Consolas" w:eastAsia="Times New Roman" w:hAnsi="Consolas" w:cs="Times New Roman"/>
                <w:color w:val="D4D4D4"/>
                <w:sz w:val="21"/>
                <w:szCs w:val="21"/>
              </w:rPr>
              <w:pPrChange w:id="8016" w:author="Donovan Goode" w:date="2018-11-09T10:05:00Z">
                <w:pPr>
                  <w:shd w:val="clear" w:color="auto" w:fill="1E1E1E"/>
                  <w:spacing w:line="285" w:lineRule="atLeast"/>
                </w:pPr>
              </w:pPrChange>
            </w:pPr>
            <w:del w:id="8017" w:author="Donovan Goode" w:date="2018-11-09T10:04:00Z">
              <w:r w:rsidRPr="007520B6" w:rsidDel="008B6AF4">
                <w:rPr>
                  <w:rFonts w:ascii="Consolas" w:eastAsia="Times New Roman" w:hAnsi="Consolas" w:cs="Times New Roman"/>
                  <w:color w:val="D7BA7D"/>
                  <w:sz w:val="21"/>
                  <w:szCs w:val="21"/>
                </w:rPr>
                <w:delText xml:space="preserve">    #widget4b .blue</w:delText>
              </w:r>
              <w:r w:rsidRPr="007520B6" w:rsidDel="008B6AF4">
                <w:rPr>
                  <w:rFonts w:ascii="Consolas" w:eastAsia="Times New Roman" w:hAnsi="Consolas" w:cs="Times New Roman"/>
                  <w:color w:val="D4D4D4"/>
                  <w:sz w:val="21"/>
                  <w:szCs w:val="21"/>
                </w:rPr>
                <w:delText xml:space="preserve"> {</w:delText>
              </w:r>
            </w:del>
          </w:p>
          <w:p w14:paraId="1E4C7690" w14:textId="77777777" w:rsidR="00ED1509" w:rsidRPr="007520B6" w:rsidDel="008B6AF4" w:rsidRDefault="00ED1509">
            <w:pPr>
              <w:pStyle w:val="Heading1Numbered"/>
              <w:rPr>
                <w:del w:id="8018" w:author="Donovan Goode" w:date="2018-11-09T10:04:00Z"/>
                <w:rFonts w:ascii="Consolas" w:eastAsia="Times New Roman" w:hAnsi="Consolas" w:cs="Times New Roman"/>
                <w:color w:val="D4D4D4"/>
                <w:sz w:val="21"/>
                <w:szCs w:val="21"/>
              </w:rPr>
              <w:pPrChange w:id="8019" w:author="Donovan Goode" w:date="2018-11-09T10:05:00Z">
                <w:pPr>
                  <w:shd w:val="clear" w:color="auto" w:fill="1E1E1E"/>
                  <w:spacing w:line="285" w:lineRule="atLeast"/>
                </w:pPr>
              </w:pPrChange>
            </w:pPr>
            <w:del w:id="80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#66dbfd</w:delText>
              </w:r>
              <w:r w:rsidRPr="007520B6" w:rsidDel="008B6AF4">
                <w:rPr>
                  <w:rFonts w:ascii="Consolas" w:eastAsia="Times New Roman" w:hAnsi="Consolas" w:cs="Times New Roman"/>
                  <w:color w:val="D4D4D4"/>
                  <w:sz w:val="21"/>
                  <w:szCs w:val="21"/>
                </w:rPr>
                <w:delText>;</w:delText>
              </w:r>
            </w:del>
          </w:p>
          <w:p w14:paraId="766D404F" w14:textId="77777777" w:rsidR="00ED1509" w:rsidRPr="007520B6" w:rsidDel="008B6AF4" w:rsidRDefault="00ED1509">
            <w:pPr>
              <w:pStyle w:val="Heading1Numbered"/>
              <w:rPr>
                <w:del w:id="8021" w:author="Donovan Goode" w:date="2018-11-09T10:04:00Z"/>
                <w:rFonts w:ascii="Consolas" w:eastAsia="Times New Roman" w:hAnsi="Consolas" w:cs="Times New Roman"/>
                <w:color w:val="D4D4D4"/>
                <w:sz w:val="21"/>
                <w:szCs w:val="21"/>
              </w:rPr>
              <w:pPrChange w:id="8022" w:author="Donovan Goode" w:date="2018-11-09T10:05:00Z">
                <w:pPr>
                  <w:shd w:val="clear" w:color="auto" w:fill="1E1E1E"/>
                  <w:spacing w:line="285" w:lineRule="atLeast"/>
                </w:pPr>
              </w:pPrChange>
            </w:pPr>
            <w:del w:id="8023" w:author="Donovan Goode" w:date="2018-11-09T10:04:00Z">
              <w:r w:rsidRPr="007520B6" w:rsidDel="008B6AF4">
                <w:rPr>
                  <w:rFonts w:ascii="Consolas" w:eastAsia="Times New Roman" w:hAnsi="Consolas" w:cs="Times New Roman"/>
                  <w:color w:val="D4D4D4"/>
                  <w:sz w:val="21"/>
                  <w:szCs w:val="21"/>
                </w:rPr>
                <w:delText xml:space="preserve">    }</w:delText>
              </w:r>
            </w:del>
          </w:p>
          <w:p w14:paraId="58491A46" w14:textId="77777777" w:rsidR="00ED1509" w:rsidRPr="007520B6" w:rsidDel="008B6AF4" w:rsidRDefault="00ED1509">
            <w:pPr>
              <w:pStyle w:val="Heading1Numbered"/>
              <w:rPr>
                <w:del w:id="8024" w:author="Donovan Goode" w:date="2018-11-09T10:04:00Z"/>
                <w:rFonts w:ascii="Consolas" w:eastAsia="Times New Roman" w:hAnsi="Consolas" w:cs="Times New Roman"/>
                <w:color w:val="D4D4D4"/>
                <w:sz w:val="21"/>
                <w:szCs w:val="21"/>
              </w:rPr>
              <w:pPrChange w:id="8025" w:author="Donovan Goode" w:date="2018-11-09T10:05:00Z">
                <w:pPr>
                  <w:shd w:val="clear" w:color="auto" w:fill="1E1E1E"/>
                  <w:spacing w:line="285" w:lineRule="atLeast"/>
                </w:pPr>
              </w:pPrChange>
            </w:pPr>
          </w:p>
          <w:p w14:paraId="0781C7C6" w14:textId="77777777" w:rsidR="00ED1509" w:rsidRPr="007520B6" w:rsidDel="008B6AF4" w:rsidRDefault="00ED1509">
            <w:pPr>
              <w:pStyle w:val="Heading1Numbered"/>
              <w:rPr>
                <w:del w:id="8026" w:author="Donovan Goode" w:date="2018-11-09T10:04:00Z"/>
                <w:rFonts w:ascii="Consolas" w:eastAsia="Times New Roman" w:hAnsi="Consolas" w:cs="Times New Roman"/>
                <w:color w:val="D4D4D4"/>
                <w:sz w:val="21"/>
                <w:szCs w:val="21"/>
              </w:rPr>
              <w:pPrChange w:id="8027" w:author="Donovan Goode" w:date="2018-11-09T10:05:00Z">
                <w:pPr>
                  <w:shd w:val="clear" w:color="auto" w:fill="1E1E1E"/>
                  <w:spacing w:line="285" w:lineRule="atLeast"/>
                </w:pPr>
              </w:pPrChange>
            </w:pPr>
            <w:del w:id="802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.red,</w:delText>
              </w:r>
            </w:del>
          </w:p>
          <w:p w14:paraId="18D9B054" w14:textId="77777777" w:rsidR="00ED1509" w:rsidRPr="007520B6" w:rsidDel="008B6AF4" w:rsidRDefault="00ED1509">
            <w:pPr>
              <w:pStyle w:val="Heading1Numbered"/>
              <w:rPr>
                <w:del w:id="8029" w:author="Donovan Goode" w:date="2018-11-09T10:04:00Z"/>
                <w:rFonts w:ascii="Consolas" w:eastAsia="Times New Roman" w:hAnsi="Consolas" w:cs="Times New Roman"/>
                <w:color w:val="D4D4D4"/>
                <w:sz w:val="21"/>
                <w:szCs w:val="21"/>
              </w:rPr>
              <w:pPrChange w:id="8030" w:author="Donovan Goode" w:date="2018-11-09T10:05:00Z">
                <w:pPr>
                  <w:shd w:val="clear" w:color="auto" w:fill="1E1E1E"/>
                  <w:spacing w:line="285" w:lineRule="atLeast"/>
                </w:pPr>
              </w:pPrChange>
            </w:pPr>
            <w:del w:id="8031" w:author="Donovan Goode" w:date="2018-11-09T10:04:00Z">
              <w:r w:rsidRPr="007520B6" w:rsidDel="008B6AF4">
                <w:rPr>
                  <w:rFonts w:ascii="Consolas" w:eastAsia="Times New Roman" w:hAnsi="Consolas" w:cs="Times New Roman"/>
                  <w:color w:val="D7BA7D"/>
                  <w:sz w:val="21"/>
                  <w:szCs w:val="21"/>
                </w:rPr>
                <w:delText xml:space="preserve">    #widget4b .red</w:delText>
              </w:r>
              <w:r w:rsidRPr="007520B6" w:rsidDel="008B6AF4">
                <w:rPr>
                  <w:rFonts w:ascii="Consolas" w:eastAsia="Times New Roman" w:hAnsi="Consolas" w:cs="Times New Roman"/>
                  <w:color w:val="D4D4D4"/>
                  <w:sz w:val="21"/>
                  <w:szCs w:val="21"/>
                </w:rPr>
                <w:delText xml:space="preserve"> {</w:delText>
              </w:r>
            </w:del>
          </w:p>
          <w:p w14:paraId="724E3F3C" w14:textId="77777777" w:rsidR="00ED1509" w:rsidRPr="007520B6" w:rsidDel="008B6AF4" w:rsidRDefault="00ED1509">
            <w:pPr>
              <w:pStyle w:val="Heading1Numbered"/>
              <w:rPr>
                <w:del w:id="8032" w:author="Donovan Goode" w:date="2018-11-09T10:04:00Z"/>
                <w:rFonts w:ascii="Consolas" w:eastAsia="Times New Roman" w:hAnsi="Consolas" w:cs="Times New Roman"/>
                <w:color w:val="D4D4D4"/>
                <w:sz w:val="21"/>
                <w:szCs w:val="21"/>
              </w:rPr>
              <w:pPrChange w:id="8033" w:author="Donovan Goode" w:date="2018-11-09T10:05:00Z">
                <w:pPr>
                  <w:shd w:val="clear" w:color="auto" w:fill="1E1E1E"/>
                  <w:spacing w:line="285" w:lineRule="atLeast"/>
                </w:pPr>
              </w:pPrChange>
            </w:pPr>
            <w:del w:id="80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#fe5443</w:delText>
              </w:r>
            </w:del>
          </w:p>
          <w:p w14:paraId="3EDCCDE5" w14:textId="77777777" w:rsidR="00ED1509" w:rsidRPr="007520B6" w:rsidDel="008B6AF4" w:rsidRDefault="00ED1509">
            <w:pPr>
              <w:pStyle w:val="Heading1Numbered"/>
              <w:rPr>
                <w:del w:id="8035" w:author="Donovan Goode" w:date="2018-11-09T10:04:00Z"/>
                <w:rFonts w:ascii="Consolas" w:eastAsia="Times New Roman" w:hAnsi="Consolas" w:cs="Times New Roman"/>
                <w:color w:val="D4D4D4"/>
                <w:sz w:val="21"/>
                <w:szCs w:val="21"/>
              </w:rPr>
              <w:pPrChange w:id="8036" w:author="Donovan Goode" w:date="2018-11-09T10:05:00Z">
                <w:pPr>
                  <w:shd w:val="clear" w:color="auto" w:fill="1E1E1E"/>
                  <w:spacing w:line="285" w:lineRule="atLeast"/>
                </w:pPr>
              </w:pPrChange>
            </w:pPr>
            <w:del w:id="8037" w:author="Donovan Goode" w:date="2018-11-09T10:04:00Z">
              <w:r w:rsidRPr="007520B6" w:rsidDel="008B6AF4">
                <w:rPr>
                  <w:rFonts w:ascii="Consolas" w:eastAsia="Times New Roman" w:hAnsi="Consolas" w:cs="Times New Roman"/>
                  <w:color w:val="D4D4D4"/>
                  <w:sz w:val="21"/>
                  <w:szCs w:val="21"/>
                </w:rPr>
                <w:delText xml:space="preserve">    }</w:delText>
              </w:r>
            </w:del>
          </w:p>
          <w:p w14:paraId="37D38FA7" w14:textId="77777777" w:rsidR="00ED1509" w:rsidRPr="007520B6" w:rsidDel="008B6AF4" w:rsidRDefault="00ED1509">
            <w:pPr>
              <w:pStyle w:val="Heading1Numbered"/>
              <w:rPr>
                <w:del w:id="8038" w:author="Donovan Goode" w:date="2018-11-09T10:04:00Z"/>
                <w:rFonts w:ascii="Consolas" w:eastAsia="Times New Roman" w:hAnsi="Consolas" w:cs="Times New Roman"/>
                <w:color w:val="D4D4D4"/>
                <w:sz w:val="21"/>
                <w:szCs w:val="21"/>
              </w:rPr>
              <w:pPrChange w:id="8039" w:author="Donovan Goode" w:date="2018-11-09T10:05:00Z">
                <w:pPr>
                  <w:shd w:val="clear" w:color="auto" w:fill="1E1E1E"/>
                  <w:spacing w:line="285" w:lineRule="atLeast"/>
                </w:pPr>
              </w:pPrChange>
            </w:pPr>
          </w:p>
          <w:p w14:paraId="4A3ABBC1" w14:textId="77777777" w:rsidR="00ED1509" w:rsidRPr="007520B6" w:rsidDel="008B6AF4" w:rsidRDefault="00ED1509">
            <w:pPr>
              <w:pStyle w:val="Heading1Numbered"/>
              <w:rPr>
                <w:del w:id="8040" w:author="Donovan Goode" w:date="2018-11-09T10:04:00Z"/>
                <w:rFonts w:ascii="Consolas" w:eastAsia="Times New Roman" w:hAnsi="Consolas" w:cs="Times New Roman"/>
                <w:color w:val="D4D4D4"/>
                <w:sz w:val="21"/>
                <w:szCs w:val="21"/>
              </w:rPr>
              <w:pPrChange w:id="8041" w:author="Donovan Goode" w:date="2018-11-09T10:05:00Z">
                <w:pPr>
                  <w:shd w:val="clear" w:color="auto" w:fill="1E1E1E"/>
                  <w:spacing w:line="285" w:lineRule="atLeast"/>
                </w:pPr>
              </w:pPrChange>
            </w:pPr>
            <w:del w:id="80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.yellow,</w:delText>
              </w:r>
            </w:del>
          </w:p>
          <w:p w14:paraId="4A41BCE5" w14:textId="77777777" w:rsidR="00ED1509" w:rsidRPr="007520B6" w:rsidDel="008B6AF4" w:rsidRDefault="00ED1509">
            <w:pPr>
              <w:pStyle w:val="Heading1Numbered"/>
              <w:rPr>
                <w:del w:id="8043" w:author="Donovan Goode" w:date="2018-11-09T10:04:00Z"/>
                <w:rFonts w:ascii="Consolas" w:eastAsia="Times New Roman" w:hAnsi="Consolas" w:cs="Times New Roman"/>
                <w:color w:val="D4D4D4"/>
                <w:sz w:val="21"/>
                <w:szCs w:val="21"/>
              </w:rPr>
              <w:pPrChange w:id="8044" w:author="Donovan Goode" w:date="2018-11-09T10:05:00Z">
                <w:pPr>
                  <w:shd w:val="clear" w:color="auto" w:fill="1E1E1E"/>
                  <w:spacing w:line="285" w:lineRule="atLeast"/>
                </w:pPr>
              </w:pPrChange>
            </w:pPr>
            <w:del w:id="8045" w:author="Donovan Goode" w:date="2018-11-09T10:04:00Z">
              <w:r w:rsidRPr="007520B6" w:rsidDel="008B6AF4">
                <w:rPr>
                  <w:rFonts w:ascii="Consolas" w:eastAsia="Times New Roman" w:hAnsi="Consolas" w:cs="Times New Roman"/>
                  <w:color w:val="D7BA7D"/>
                  <w:sz w:val="21"/>
                  <w:szCs w:val="21"/>
                </w:rPr>
                <w:delText xml:space="preserve">    #widget4b .yellow</w:delText>
              </w:r>
              <w:r w:rsidRPr="007520B6" w:rsidDel="008B6AF4">
                <w:rPr>
                  <w:rFonts w:ascii="Consolas" w:eastAsia="Times New Roman" w:hAnsi="Consolas" w:cs="Times New Roman"/>
                  <w:color w:val="D4D4D4"/>
                  <w:sz w:val="21"/>
                  <w:szCs w:val="21"/>
                </w:rPr>
                <w:delText xml:space="preserve"> {</w:delText>
              </w:r>
            </w:del>
          </w:p>
          <w:p w14:paraId="56F8789A" w14:textId="77777777" w:rsidR="00ED1509" w:rsidRPr="007520B6" w:rsidDel="008B6AF4" w:rsidRDefault="00ED1509">
            <w:pPr>
              <w:pStyle w:val="Heading1Numbered"/>
              <w:rPr>
                <w:del w:id="8046" w:author="Donovan Goode" w:date="2018-11-09T10:04:00Z"/>
                <w:rFonts w:ascii="Consolas" w:eastAsia="Times New Roman" w:hAnsi="Consolas" w:cs="Times New Roman"/>
                <w:color w:val="D4D4D4"/>
                <w:sz w:val="21"/>
                <w:szCs w:val="21"/>
              </w:rPr>
              <w:pPrChange w:id="8047" w:author="Donovan Goode" w:date="2018-11-09T10:05:00Z">
                <w:pPr>
                  <w:shd w:val="clear" w:color="auto" w:fill="1E1E1E"/>
                  <w:spacing w:line="285" w:lineRule="atLeast"/>
                </w:pPr>
              </w:pPrChange>
            </w:pPr>
            <w:del w:id="80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#f9ff47</w:delText>
              </w:r>
              <w:r w:rsidRPr="007520B6" w:rsidDel="008B6AF4">
                <w:rPr>
                  <w:rFonts w:ascii="Consolas" w:eastAsia="Times New Roman" w:hAnsi="Consolas" w:cs="Times New Roman"/>
                  <w:color w:val="D4D4D4"/>
                  <w:sz w:val="21"/>
                  <w:szCs w:val="21"/>
                </w:rPr>
                <w:delText>;</w:delText>
              </w:r>
            </w:del>
          </w:p>
          <w:p w14:paraId="15379CDD" w14:textId="77777777" w:rsidR="00ED1509" w:rsidRPr="007520B6" w:rsidDel="008B6AF4" w:rsidRDefault="00ED1509">
            <w:pPr>
              <w:pStyle w:val="Heading1Numbered"/>
              <w:rPr>
                <w:del w:id="8049" w:author="Donovan Goode" w:date="2018-11-09T10:04:00Z"/>
                <w:rFonts w:ascii="Consolas" w:eastAsia="Times New Roman" w:hAnsi="Consolas" w:cs="Times New Roman"/>
                <w:color w:val="D4D4D4"/>
                <w:sz w:val="21"/>
                <w:szCs w:val="21"/>
              </w:rPr>
              <w:pPrChange w:id="8050" w:author="Donovan Goode" w:date="2018-11-09T10:05:00Z">
                <w:pPr>
                  <w:shd w:val="clear" w:color="auto" w:fill="1E1E1E"/>
                  <w:spacing w:line="285" w:lineRule="atLeast"/>
                </w:pPr>
              </w:pPrChange>
            </w:pPr>
            <w:del w:id="8051" w:author="Donovan Goode" w:date="2018-11-09T10:04:00Z">
              <w:r w:rsidRPr="007520B6" w:rsidDel="008B6AF4">
                <w:rPr>
                  <w:rFonts w:ascii="Consolas" w:eastAsia="Times New Roman" w:hAnsi="Consolas" w:cs="Times New Roman"/>
                  <w:color w:val="D4D4D4"/>
                  <w:sz w:val="21"/>
                  <w:szCs w:val="21"/>
                </w:rPr>
                <w:delText xml:space="preserve">    }</w:delText>
              </w:r>
            </w:del>
          </w:p>
          <w:p w14:paraId="118999DD" w14:textId="77777777" w:rsidR="00ED1509" w:rsidRPr="007520B6" w:rsidDel="008B6AF4" w:rsidRDefault="00ED1509">
            <w:pPr>
              <w:pStyle w:val="Heading1Numbered"/>
              <w:rPr>
                <w:del w:id="8052" w:author="Donovan Goode" w:date="2018-11-09T10:04:00Z"/>
                <w:rFonts w:ascii="Consolas" w:eastAsia="Times New Roman" w:hAnsi="Consolas" w:cs="Times New Roman"/>
                <w:color w:val="D4D4D4"/>
                <w:sz w:val="21"/>
                <w:szCs w:val="21"/>
              </w:rPr>
              <w:pPrChange w:id="8053" w:author="Donovan Goode" w:date="2018-11-09T10:05:00Z">
                <w:pPr>
                  <w:shd w:val="clear" w:color="auto" w:fill="1E1E1E"/>
                  <w:spacing w:line="285" w:lineRule="atLeast"/>
                </w:pPr>
              </w:pPrChange>
            </w:pPr>
          </w:p>
          <w:p w14:paraId="66E06303" w14:textId="77777777" w:rsidR="00ED1509" w:rsidRPr="007520B6" w:rsidDel="008B6AF4" w:rsidRDefault="00ED1509">
            <w:pPr>
              <w:pStyle w:val="Heading1Numbered"/>
              <w:rPr>
                <w:del w:id="8054" w:author="Donovan Goode" w:date="2018-11-09T10:04:00Z"/>
                <w:rFonts w:ascii="Consolas" w:eastAsia="Times New Roman" w:hAnsi="Consolas" w:cs="Times New Roman"/>
                <w:color w:val="D4D4D4"/>
                <w:sz w:val="21"/>
                <w:szCs w:val="21"/>
              </w:rPr>
              <w:pPrChange w:id="8055" w:author="Donovan Goode" w:date="2018-11-09T10:05:00Z">
                <w:pPr>
                  <w:shd w:val="clear" w:color="auto" w:fill="1E1E1E"/>
                  <w:spacing w:line="285" w:lineRule="atLeast"/>
                </w:pPr>
              </w:pPrChange>
            </w:pPr>
            <w:del w:id="80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.green,</w:delText>
              </w:r>
            </w:del>
          </w:p>
          <w:p w14:paraId="49435EFA" w14:textId="77777777" w:rsidR="00ED1509" w:rsidRPr="007520B6" w:rsidDel="008B6AF4" w:rsidRDefault="00ED1509">
            <w:pPr>
              <w:pStyle w:val="Heading1Numbered"/>
              <w:rPr>
                <w:del w:id="8057" w:author="Donovan Goode" w:date="2018-11-09T10:04:00Z"/>
                <w:rFonts w:ascii="Consolas" w:eastAsia="Times New Roman" w:hAnsi="Consolas" w:cs="Times New Roman"/>
                <w:color w:val="D4D4D4"/>
                <w:sz w:val="21"/>
                <w:szCs w:val="21"/>
              </w:rPr>
              <w:pPrChange w:id="8058" w:author="Donovan Goode" w:date="2018-11-09T10:05:00Z">
                <w:pPr>
                  <w:shd w:val="clear" w:color="auto" w:fill="1E1E1E"/>
                  <w:spacing w:line="285" w:lineRule="atLeast"/>
                </w:pPr>
              </w:pPrChange>
            </w:pPr>
            <w:del w:id="8059" w:author="Donovan Goode" w:date="2018-11-09T10:04:00Z">
              <w:r w:rsidRPr="007520B6" w:rsidDel="008B6AF4">
                <w:rPr>
                  <w:rFonts w:ascii="Consolas" w:eastAsia="Times New Roman" w:hAnsi="Consolas" w:cs="Times New Roman"/>
                  <w:color w:val="D7BA7D"/>
                  <w:sz w:val="21"/>
                  <w:szCs w:val="21"/>
                </w:rPr>
                <w:delText xml:space="preserve">    #widget4b .green</w:delText>
              </w:r>
              <w:r w:rsidRPr="007520B6" w:rsidDel="008B6AF4">
                <w:rPr>
                  <w:rFonts w:ascii="Consolas" w:eastAsia="Times New Roman" w:hAnsi="Consolas" w:cs="Times New Roman"/>
                  <w:color w:val="D4D4D4"/>
                  <w:sz w:val="21"/>
                  <w:szCs w:val="21"/>
                </w:rPr>
                <w:delText xml:space="preserve"> {</w:delText>
              </w:r>
            </w:del>
          </w:p>
          <w:p w14:paraId="389F8472" w14:textId="77777777" w:rsidR="00ED1509" w:rsidRPr="007520B6" w:rsidDel="008B6AF4" w:rsidRDefault="00ED1509">
            <w:pPr>
              <w:pStyle w:val="Heading1Numbered"/>
              <w:rPr>
                <w:del w:id="8060" w:author="Donovan Goode" w:date="2018-11-09T10:04:00Z"/>
                <w:rFonts w:ascii="Consolas" w:eastAsia="Times New Roman" w:hAnsi="Consolas" w:cs="Times New Roman"/>
                <w:color w:val="D4D4D4"/>
                <w:sz w:val="21"/>
                <w:szCs w:val="21"/>
              </w:rPr>
              <w:pPrChange w:id="8061" w:author="Donovan Goode" w:date="2018-11-09T10:05:00Z">
                <w:pPr>
                  <w:shd w:val="clear" w:color="auto" w:fill="1E1E1E"/>
                  <w:spacing w:line="285" w:lineRule="atLeast"/>
                </w:pPr>
              </w:pPrChange>
            </w:pPr>
            <w:del w:id="80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#b6fe79</w:delText>
              </w:r>
              <w:r w:rsidRPr="007520B6" w:rsidDel="008B6AF4">
                <w:rPr>
                  <w:rFonts w:ascii="Consolas" w:eastAsia="Times New Roman" w:hAnsi="Consolas" w:cs="Times New Roman"/>
                  <w:color w:val="D4D4D4"/>
                  <w:sz w:val="21"/>
                  <w:szCs w:val="21"/>
                </w:rPr>
                <w:delText>;</w:delText>
              </w:r>
            </w:del>
          </w:p>
          <w:p w14:paraId="5AA8EB45" w14:textId="77777777" w:rsidR="00ED1509" w:rsidRPr="007520B6" w:rsidDel="008B6AF4" w:rsidRDefault="00ED1509">
            <w:pPr>
              <w:pStyle w:val="Heading1Numbered"/>
              <w:rPr>
                <w:del w:id="8063" w:author="Donovan Goode" w:date="2018-11-09T10:04:00Z"/>
                <w:rFonts w:ascii="Consolas" w:eastAsia="Times New Roman" w:hAnsi="Consolas" w:cs="Times New Roman"/>
                <w:color w:val="D4D4D4"/>
                <w:sz w:val="21"/>
                <w:szCs w:val="21"/>
              </w:rPr>
              <w:pPrChange w:id="8064" w:author="Donovan Goode" w:date="2018-11-09T10:05:00Z">
                <w:pPr>
                  <w:shd w:val="clear" w:color="auto" w:fill="1E1E1E"/>
                  <w:spacing w:line="285" w:lineRule="atLeast"/>
                </w:pPr>
              </w:pPrChange>
            </w:pPr>
            <w:del w:id="8065" w:author="Donovan Goode" w:date="2018-11-09T10:04:00Z">
              <w:r w:rsidRPr="007520B6" w:rsidDel="008B6AF4">
                <w:rPr>
                  <w:rFonts w:ascii="Consolas" w:eastAsia="Times New Roman" w:hAnsi="Consolas" w:cs="Times New Roman"/>
                  <w:color w:val="D4D4D4"/>
                  <w:sz w:val="21"/>
                  <w:szCs w:val="21"/>
                </w:rPr>
                <w:delText xml:space="preserve">    }</w:delText>
              </w:r>
            </w:del>
          </w:p>
          <w:p w14:paraId="1D569873" w14:textId="77777777" w:rsidR="00ED1509" w:rsidRPr="007520B6" w:rsidDel="008B6AF4" w:rsidRDefault="00ED1509">
            <w:pPr>
              <w:pStyle w:val="Heading1Numbered"/>
              <w:rPr>
                <w:del w:id="8066" w:author="Donovan Goode" w:date="2018-11-09T10:04:00Z"/>
                <w:rFonts w:ascii="Consolas" w:eastAsia="Times New Roman" w:hAnsi="Consolas" w:cs="Times New Roman"/>
                <w:color w:val="D4D4D4"/>
                <w:sz w:val="21"/>
                <w:szCs w:val="21"/>
              </w:rPr>
              <w:pPrChange w:id="8067" w:author="Donovan Goode" w:date="2018-11-09T10:05:00Z">
                <w:pPr>
                  <w:shd w:val="clear" w:color="auto" w:fill="1E1E1E"/>
                  <w:spacing w:line="285" w:lineRule="atLeast"/>
                </w:pPr>
              </w:pPrChange>
            </w:pPr>
          </w:p>
          <w:p w14:paraId="1E233A36" w14:textId="77777777" w:rsidR="00ED1509" w:rsidRPr="007520B6" w:rsidDel="008B6AF4" w:rsidRDefault="00ED1509">
            <w:pPr>
              <w:pStyle w:val="Heading1Numbered"/>
              <w:rPr>
                <w:del w:id="8068" w:author="Donovan Goode" w:date="2018-11-09T10:04:00Z"/>
                <w:rFonts w:ascii="Consolas" w:eastAsia="Times New Roman" w:hAnsi="Consolas" w:cs="Times New Roman"/>
                <w:color w:val="D4D4D4"/>
                <w:sz w:val="21"/>
                <w:szCs w:val="21"/>
              </w:rPr>
              <w:pPrChange w:id="8069" w:author="Donovan Goode" w:date="2018-11-09T10:05:00Z">
                <w:pPr>
                  <w:shd w:val="clear" w:color="auto" w:fill="1E1E1E"/>
                  <w:spacing w:line="285" w:lineRule="atLeast"/>
                </w:pPr>
              </w:pPrChange>
            </w:pPr>
            <w:del w:id="80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#w4_title .titles</w:delText>
              </w:r>
              <w:r w:rsidRPr="007520B6" w:rsidDel="008B6AF4">
                <w:rPr>
                  <w:rFonts w:ascii="Consolas" w:eastAsia="Times New Roman" w:hAnsi="Consolas" w:cs="Times New Roman"/>
                  <w:color w:val="D4D4D4"/>
                  <w:sz w:val="21"/>
                  <w:szCs w:val="21"/>
                </w:rPr>
                <w:delText xml:space="preserve"> {</w:delText>
              </w:r>
            </w:del>
          </w:p>
          <w:p w14:paraId="487CF991" w14:textId="77777777" w:rsidR="00ED1509" w:rsidRPr="007520B6" w:rsidDel="008B6AF4" w:rsidRDefault="00ED1509">
            <w:pPr>
              <w:pStyle w:val="Heading1Numbered"/>
              <w:rPr>
                <w:del w:id="8071" w:author="Donovan Goode" w:date="2018-11-09T10:04:00Z"/>
                <w:rFonts w:ascii="Consolas" w:eastAsia="Times New Roman" w:hAnsi="Consolas" w:cs="Times New Roman"/>
                <w:color w:val="D4D4D4"/>
                <w:sz w:val="21"/>
                <w:szCs w:val="21"/>
              </w:rPr>
              <w:pPrChange w:id="8072" w:author="Donovan Goode" w:date="2018-11-09T10:05:00Z">
                <w:pPr>
                  <w:shd w:val="clear" w:color="auto" w:fill="1E1E1E"/>
                  <w:spacing w:line="285" w:lineRule="atLeast"/>
                </w:pPr>
              </w:pPrChange>
            </w:pPr>
            <w:del w:id="80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D7F023E" w14:textId="77777777" w:rsidR="00ED1509" w:rsidRPr="007520B6" w:rsidDel="008B6AF4" w:rsidRDefault="00ED1509">
            <w:pPr>
              <w:pStyle w:val="Heading1Numbered"/>
              <w:rPr>
                <w:del w:id="8074" w:author="Donovan Goode" w:date="2018-11-09T10:04:00Z"/>
                <w:rFonts w:ascii="Consolas" w:eastAsia="Times New Roman" w:hAnsi="Consolas" w:cs="Times New Roman"/>
                <w:color w:val="D4D4D4"/>
                <w:sz w:val="21"/>
                <w:szCs w:val="21"/>
              </w:rPr>
              <w:pPrChange w:id="8075" w:author="Donovan Goode" w:date="2018-11-09T10:05:00Z">
                <w:pPr>
                  <w:shd w:val="clear" w:color="auto" w:fill="1E1E1E"/>
                  <w:spacing w:line="285" w:lineRule="atLeast"/>
                </w:pPr>
              </w:pPrChange>
            </w:pPr>
            <w:del w:id="8076" w:author="Donovan Goode" w:date="2018-11-09T10:04:00Z">
              <w:r w:rsidRPr="007520B6" w:rsidDel="008B6AF4">
                <w:rPr>
                  <w:rFonts w:ascii="Consolas" w:eastAsia="Times New Roman" w:hAnsi="Consolas" w:cs="Times New Roman"/>
                  <w:color w:val="D4D4D4"/>
                  <w:sz w:val="21"/>
                  <w:szCs w:val="21"/>
                </w:rPr>
                <w:delText xml:space="preserve">    }</w:delText>
              </w:r>
            </w:del>
          </w:p>
          <w:p w14:paraId="0C860B2C" w14:textId="77777777" w:rsidR="00ED1509" w:rsidRPr="007520B6" w:rsidDel="008B6AF4" w:rsidRDefault="00ED1509">
            <w:pPr>
              <w:pStyle w:val="Heading1Numbered"/>
              <w:rPr>
                <w:del w:id="8077" w:author="Donovan Goode" w:date="2018-11-09T10:04:00Z"/>
                <w:rFonts w:ascii="Consolas" w:eastAsia="Times New Roman" w:hAnsi="Consolas" w:cs="Times New Roman"/>
                <w:color w:val="D4D4D4"/>
                <w:sz w:val="21"/>
                <w:szCs w:val="21"/>
              </w:rPr>
              <w:pPrChange w:id="8078" w:author="Donovan Goode" w:date="2018-11-09T10:05:00Z">
                <w:pPr>
                  <w:shd w:val="clear" w:color="auto" w:fill="1E1E1E"/>
                  <w:spacing w:line="285" w:lineRule="atLeast"/>
                </w:pPr>
              </w:pPrChange>
            </w:pPr>
          </w:p>
          <w:p w14:paraId="0D675A33" w14:textId="77777777" w:rsidR="00ED1509" w:rsidRPr="007520B6" w:rsidDel="008B6AF4" w:rsidRDefault="00ED1509">
            <w:pPr>
              <w:pStyle w:val="Heading1Numbered"/>
              <w:rPr>
                <w:del w:id="8079" w:author="Donovan Goode" w:date="2018-11-09T10:04:00Z"/>
                <w:rFonts w:ascii="Consolas" w:eastAsia="Times New Roman" w:hAnsi="Consolas" w:cs="Times New Roman"/>
                <w:color w:val="D4D4D4"/>
                <w:sz w:val="21"/>
                <w:szCs w:val="21"/>
              </w:rPr>
              <w:pPrChange w:id="8080" w:author="Donovan Goode" w:date="2018-11-09T10:05:00Z">
                <w:pPr>
                  <w:shd w:val="clear" w:color="auto" w:fill="1E1E1E"/>
                  <w:spacing w:line="285" w:lineRule="atLeast"/>
                </w:pPr>
              </w:pPrChange>
            </w:pPr>
            <w:del w:id="80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#widget4 .percent,</w:delText>
              </w:r>
            </w:del>
          </w:p>
          <w:p w14:paraId="50FC0761" w14:textId="77777777" w:rsidR="00ED1509" w:rsidRPr="007520B6" w:rsidDel="008B6AF4" w:rsidRDefault="00ED1509">
            <w:pPr>
              <w:pStyle w:val="Heading1Numbered"/>
              <w:rPr>
                <w:del w:id="8082" w:author="Donovan Goode" w:date="2018-11-09T10:04:00Z"/>
                <w:rFonts w:ascii="Consolas" w:eastAsia="Times New Roman" w:hAnsi="Consolas" w:cs="Times New Roman"/>
                <w:color w:val="D4D4D4"/>
                <w:sz w:val="21"/>
                <w:szCs w:val="21"/>
              </w:rPr>
              <w:pPrChange w:id="8083" w:author="Donovan Goode" w:date="2018-11-09T10:05:00Z">
                <w:pPr>
                  <w:shd w:val="clear" w:color="auto" w:fill="1E1E1E"/>
                  <w:spacing w:line="285" w:lineRule="atLeast"/>
                </w:pPr>
              </w:pPrChange>
            </w:pPr>
            <w:del w:id="8084" w:author="Donovan Goode" w:date="2018-11-09T10:04:00Z">
              <w:r w:rsidRPr="007520B6" w:rsidDel="008B6AF4">
                <w:rPr>
                  <w:rFonts w:ascii="Consolas" w:eastAsia="Times New Roman" w:hAnsi="Consolas" w:cs="Times New Roman"/>
                  <w:color w:val="D7BA7D"/>
                  <w:sz w:val="21"/>
                  <w:szCs w:val="21"/>
                </w:rPr>
                <w:delText xml:space="preserve">    #widget4b .percent</w:delText>
              </w:r>
              <w:r w:rsidRPr="007520B6" w:rsidDel="008B6AF4">
                <w:rPr>
                  <w:rFonts w:ascii="Consolas" w:eastAsia="Times New Roman" w:hAnsi="Consolas" w:cs="Times New Roman"/>
                  <w:color w:val="D4D4D4"/>
                  <w:sz w:val="21"/>
                  <w:szCs w:val="21"/>
                </w:rPr>
                <w:delText xml:space="preserve"> {</w:delText>
              </w:r>
            </w:del>
          </w:p>
          <w:p w14:paraId="6FB3FE8F" w14:textId="77777777" w:rsidR="00ED1509" w:rsidRPr="007520B6" w:rsidDel="008B6AF4" w:rsidRDefault="00ED1509">
            <w:pPr>
              <w:pStyle w:val="Heading1Numbered"/>
              <w:rPr>
                <w:del w:id="8085" w:author="Donovan Goode" w:date="2018-11-09T10:04:00Z"/>
                <w:rFonts w:ascii="Consolas" w:eastAsia="Times New Roman" w:hAnsi="Consolas" w:cs="Times New Roman"/>
                <w:color w:val="D4D4D4"/>
                <w:sz w:val="21"/>
                <w:szCs w:val="21"/>
              </w:rPr>
              <w:pPrChange w:id="8086" w:author="Donovan Goode" w:date="2018-11-09T10:05:00Z">
                <w:pPr>
                  <w:shd w:val="clear" w:color="auto" w:fill="1E1E1E"/>
                  <w:spacing w:line="285" w:lineRule="atLeast"/>
                </w:pPr>
              </w:pPrChange>
            </w:pPr>
            <w:del w:id="80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'Arial'</w:delText>
              </w:r>
              <w:r w:rsidRPr="007520B6" w:rsidDel="008B6AF4">
                <w:rPr>
                  <w:rFonts w:ascii="Consolas" w:eastAsia="Times New Roman" w:hAnsi="Consolas" w:cs="Times New Roman"/>
                  <w:color w:val="D4D4D4"/>
                  <w:sz w:val="21"/>
                  <w:szCs w:val="21"/>
                </w:rPr>
                <w:delText>;</w:delText>
              </w:r>
            </w:del>
          </w:p>
          <w:p w14:paraId="6739AA7C" w14:textId="77777777" w:rsidR="00ED1509" w:rsidRPr="007520B6" w:rsidDel="008B6AF4" w:rsidRDefault="00ED1509">
            <w:pPr>
              <w:pStyle w:val="Heading1Numbered"/>
              <w:rPr>
                <w:del w:id="8088" w:author="Donovan Goode" w:date="2018-11-09T10:04:00Z"/>
                <w:rFonts w:ascii="Consolas" w:eastAsia="Times New Roman" w:hAnsi="Consolas" w:cs="Times New Roman"/>
                <w:color w:val="D4D4D4"/>
                <w:sz w:val="21"/>
                <w:szCs w:val="21"/>
              </w:rPr>
              <w:pPrChange w:id="8089" w:author="Donovan Goode" w:date="2018-11-09T10:05:00Z">
                <w:pPr>
                  <w:shd w:val="clear" w:color="auto" w:fill="1E1E1E"/>
                  <w:spacing w:line="285" w:lineRule="atLeast"/>
                </w:pPr>
              </w:pPrChange>
            </w:pPr>
            <w:del w:id="8090" w:author="Donovan Goode" w:date="2018-11-09T10:04:00Z">
              <w:r w:rsidRPr="007520B6" w:rsidDel="008B6AF4">
                <w:rPr>
                  <w:rFonts w:ascii="Consolas" w:eastAsia="Times New Roman" w:hAnsi="Consolas" w:cs="Times New Roman"/>
                  <w:color w:val="D4D4D4"/>
                  <w:sz w:val="21"/>
                  <w:szCs w:val="21"/>
                </w:rPr>
                <w:delText xml:space="preserve">    }</w:delText>
              </w:r>
            </w:del>
          </w:p>
          <w:p w14:paraId="2A4E3EAD" w14:textId="77777777" w:rsidR="00ED1509" w:rsidRPr="007520B6" w:rsidDel="008B6AF4" w:rsidRDefault="00ED1509">
            <w:pPr>
              <w:pStyle w:val="Heading1Numbered"/>
              <w:rPr>
                <w:del w:id="8091" w:author="Donovan Goode" w:date="2018-11-09T10:04:00Z"/>
                <w:rFonts w:ascii="Consolas" w:eastAsia="Times New Roman" w:hAnsi="Consolas" w:cs="Times New Roman"/>
                <w:color w:val="D4D4D4"/>
                <w:sz w:val="21"/>
                <w:szCs w:val="21"/>
              </w:rPr>
              <w:pPrChange w:id="8092" w:author="Donovan Goode" w:date="2018-11-09T10:05:00Z">
                <w:pPr>
                  <w:shd w:val="clear" w:color="auto" w:fill="1E1E1E"/>
                  <w:spacing w:after="240" w:line="285" w:lineRule="atLeast"/>
                </w:pPr>
              </w:pPrChange>
            </w:pPr>
          </w:p>
          <w:p w14:paraId="16C72E58" w14:textId="77777777" w:rsidR="00ED1509" w:rsidRPr="007520B6" w:rsidDel="008B6AF4" w:rsidRDefault="00ED1509">
            <w:pPr>
              <w:pStyle w:val="Heading1Numbered"/>
              <w:rPr>
                <w:del w:id="8093" w:author="Donovan Goode" w:date="2018-11-09T10:04:00Z"/>
                <w:rFonts w:ascii="Consolas" w:eastAsia="Times New Roman" w:hAnsi="Consolas" w:cs="Times New Roman"/>
                <w:color w:val="D4D4D4"/>
                <w:sz w:val="21"/>
                <w:szCs w:val="21"/>
              </w:rPr>
              <w:pPrChange w:id="8094" w:author="Donovan Goode" w:date="2018-11-09T10:05:00Z">
                <w:pPr>
                  <w:shd w:val="clear" w:color="auto" w:fill="1E1E1E"/>
                  <w:spacing w:line="285" w:lineRule="atLeast"/>
                </w:pPr>
              </w:pPrChange>
            </w:pPr>
            <w:del w:id="80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5 (SPOTLIGHT) --------------------- */</w:delText>
              </w:r>
            </w:del>
          </w:p>
          <w:p w14:paraId="7249A1FC" w14:textId="77777777" w:rsidR="00ED1509" w:rsidRPr="007520B6" w:rsidDel="008B6AF4" w:rsidRDefault="00ED1509">
            <w:pPr>
              <w:pStyle w:val="Heading1Numbered"/>
              <w:rPr>
                <w:del w:id="8096" w:author="Donovan Goode" w:date="2018-11-09T10:04:00Z"/>
                <w:rFonts w:ascii="Consolas" w:eastAsia="Times New Roman" w:hAnsi="Consolas" w:cs="Times New Roman"/>
                <w:color w:val="D4D4D4"/>
                <w:sz w:val="21"/>
                <w:szCs w:val="21"/>
              </w:rPr>
              <w:pPrChange w:id="8097" w:author="Donovan Goode" w:date="2018-11-09T10:05:00Z">
                <w:pPr>
                  <w:shd w:val="clear" w:color="auto" w:fill="1E1E1E"/>
                  <w:spacing w:line="285" w:lineRule="atLeast"/>
                </w:pPr>
              </w:pPrChange>
            </w:pPr>
            <w:del w:id="80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w:delText>
              </w:r>
              <w:r w:rsidRPr="007520B6" w:rsidDel="008B6AF4">
                <w:rPr>
                  <w:rFonts w:ascii="Consolas" w:eastAsia="Times New Roman" w:hAnsi="Consolas" w:cs="Times New Roman"/>
                  <w:color w:val="D4D4D4"/>
                  <w:sz w:val="21"/>
                  <w:szCs w:val="21"/>
                </w:rPr>
                <w:delText xml:space="preserve"> {</w:delText>
              </w:r>
            </w:del>
          </w:p>
          <w:p w14:paraId="0DD82D59" w14:textId="77777777" w:rsidR="00ED1509" w:rsidRPr="007520B6" w:rsidDel="008B6AF4" w:rsidRDefault="00ED1509">
            <w:pPr>
              <w:pStyle w:val="Heading1Numbered"/>
              <w:rPr>
                <w:del w:id="8099" w:author="Donovan Goode" w:date="2018-11-09T10:04:00Z"/>
                <w:rFonts w:ascii="Consolas" w:eastAsia="Times New Roman" w:hAnsi="Consolas" w:cs="Times New Roman"/>
                <w:color w:val="D4D4D4"/>
                <w:sz w:val="21"/>
                <w:szCs w:val="21"/>
              </w:rPr>
              <w:pPrChange w:id="8100" w:author="Donovan Goode" w:date="2018-11-09T10:05:00Z">
                <w:pPr>
                  <w:shd w:val="clear" w:color="auto" w:fill="1E1E1E"/>
                  <w:spacing w:line="285" w:lineRule="atLeast"/>
                </w:pPr>
              </w:pPrChange>
            </w:pPr>
            <w:del w:id="81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95058EB" w14:textId="77777777" w:rsidR="00ED1509" w:rsidRPr="007520B6" w:rsidDel="008B6AF4" w:rsidRDefault="00ED1509">
            <w:pPr>
              <w:pStyle w:val="Heading1Numbered"/>
              <w:rPr>
                <w:del w:id="8102" w:author="Donovan Goode" w:date="2018-11-09T10:04:00Z"/>
                <w:rFonts w:ascii="Consolas" w:eastAsia="Times New Roman" w:hAnsi="Consolas" w:cs="Times New Roman"/>
                <w:color w:val="D4D4D4"/>
                <w:sz w:val="21"/>
                <w:szCs w:val="21"/>
              </w:rPr>
              <w:pPrChange w:id="8103" w:author="Donovan Goode" w:date="2018-11-09T10:05:00Z">
                <w:pPr>
                  <w:shd w:val="clear" w:color="auto" w:fill="1E1E1E"/>
                  <w:spacing w:line="285" w:lineRule="atLeast"/>
                </w:pPr>
              </w:pPrChange>
            </w:pPr>
            <w:del w:id="8104" w:author="Donovan Goode" w:date="2018-11-09T10:04:00Z">
              <w:r w:rsidRPr="007520B6" w:rsidDel="008B6AF4">
                <w:rPr>
                  <w:rFonts w:ascii="Consolas" w:eastAsia="Times New Roman" w:hAnsi="Consolas" w:cs="Times New Roman"/>
                  <w:color w:val="D4D4D4"/>
                  <w:sz w:val="21"/>
                  <w:szCs w:val="21"/>
                </w:rPr>
                <w:delText xml:space="preserve">    }</w:delText>
              </w:r>
            </w:del>
          </w:p>
          <w:p w14:paraId="5A7001F1" w14:textId="77777777" w:rsidR="00ED1509" w:rsidRPr="007520B6" w:rsidDel="008B6AF4" w:rsidRDefault="00ED1509">
            <w:pPr>
              <w:pStyle w:val="Heading1Numbered"/>
              <w:rPr>
                <w:del w:id="8105" w:author="Donovan Goode" w:date="2018-11-09T10:04:00Z"/>
                <w:rFonts w:ascii="Consolas" w:eastAsia="Times New Roman" w:hAnsi="Consolas" w:cs="Times New Roman"/>
                <w:color w:val="D4D4D4"/>
                <w:sz w:val="21"/>
                <w:szCs w:val="21"/>
              </w:rPr>
              <w:pPrChange w:id="8106" w:author="Donovan Goode" w:date="2018-11-09T10:05:00Z">
                <w:pPr>
                  <w:shd w:val="clear" w:color="auto" w:fill="1E1E1E"/>
                  <w:spacing w:line="285" w:lineRule="atLeast"/>
                </w:pPr>
              </w:pPrChange>
            </w:pPr>
          </w:p>
          <w:p w14:paraId="16075AD6" w14:textId="77777777" w:rsidR="00ED1509" w:rsidRPr="007520B6" w:rsidDel="008B6AF4" w:rsidRDefault="00ED1509">
            <w:pPr>
              <w:pStyle w:val="Heading1Numbered"/>
              <w:rPr>
                <w:del w:id="8107" w:author="Donovan Goode" w:date="2018-11-09T10:04:00Z"/>
                <w:rFonts w:ascii="Consolas" w:eastAsia="Times New Roman" w:hAnsi="Consolas" w:cs="Times New Roman"/>
                <w:color w:val="D4D4D4"/>
                <w:sz w:val="21"/>
                <w:szCs w:val="21"/>
              </w:rPr>
              <w:pPrChange w:id="8108" w:author="Donovan Goode" w:date="2018-11-09T10:05:00Z">
                <w:pPr>
                  <w:shd w:val="clear" w:color="auto" w:fill="1E1E1E"/>
                  <w:spacing w:line="285" w:lineRule="atLeast"/>
                </w:pPr>
              </w:pPrChange>
            </w:pPr>
            <w:del w:id="81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#slide5</w:delText>
              </w:r>
              <w:r w:rsidRPr="007520B6" w:rsidDel="008B6AF4">
                <w:rPr>
                  <w:rFonts w:ascii="Consolas" w:eastAsia="Times New Roman" w:hAnsi="Consolas" w:cs="Times New Roman"/>
                  <w:color w:val="D4D4D4"/>
                  <w:sz w:val="21"/>
                  <w:szCs w:val="21"/>
                </w:rPr>
                <w:delText xml:space="preserve"> {</w:delText>
              </w:r>
            </w:del>
          </w:p>
          <w:p w14:paraId="333486E1" w14:textId="77777777" w:rsidR="00ED1509" w:rsidRPr="007520B6" w:rsidDel="008B6AF4" w:rsidRDefault="00ED1509">
            <w:pPr>
              <w:pStyle w:val="Heading1Numbered"/>
              <w:rPr>
                <w:del w:id="8110" w:author="Donovan Goode" w:date="2018-11-09T10:04:00Z"/>
                <w:rFonts w:ascii="Consolas" w:eastAsia="Times New Roman" w:hAnsi="Consolas" w:cs="Times New Roman"/>
                <w:color w:val="D4D4D4"/>
                <w:sz w:val="21"/>
                <w:szCs w:val="21"/>
              </w:rPr>
              <w:pPrChange w:id="8111" w:author="Donovan Goode" w:date="2018-11-09T10:05:00Z">
                <w:pPr>
                  <w:shd w:val="clear" w:color="auto" w:fill="1E1E1E"/>
                  <w:spacing w:line="285" w:lineRule="atLeast"/>
                </w:pPr>
              </w:pPrChange>
            </w:pPr>
            <w:del w:id="81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https://www.opm.gov/images/SpotlightBackground.png</w:delText>
              </w:r>
              <w:r w:rsidRPr="007520B6" w:rsidDel="008B6AF4">
                <w:rPr>
                  <w:rFonts w:ascii="Consolas" w:eastAsia="Times New Roman" w:hAnsi="Consolas" w:cs="Times New Roman"/>
                  <w:color w:val="D4D4D4"/>
                  <w:sz w:val="21"/>
                  <w:szCs w:val="21"/>
                </w:rPr>
                <w:delText>);</w:delText>
              </w:r>
            </w:del>
          </w:p>
          <w:p w14:paraId="012735FE" w14:textId="77777777" w:rsidR="00ED1509" w:rsidRPr="007520B6" w:rsidDel="008B6AF4" w:rsidRDefault="00ED1509">
            <w:pPr>
              <w:pStyle w:val="Heading1Numbered"/>
              <w:rPr>
                <w:del w:id="8113" w:author="Donovan Goode" w:date="2018-11-09T10:04:00Z"/>
                <w:rFonts w:ascii="Consolas" w:eastAsia="Times New Roman" w:hAnsi="Consolas" w:cs="Times New Roman"/>
                <w:color w:val="D4D4D4"/>
                <w:sz w:val="21"/>
                <w:szCs w:val="21"/>
              </w:rPr>
              <w:pPrChange w:id="8114" w:author="Donovan Goode" w:date="2018-11-09T10:05:00Z">
                <w:pPr>
                  <w:shd w:val="clear" w:color="auto" w:fill="1E1E1E"/>
                  <w:spacing w:line="285" w:lineRule="atLeast"/>
                </w:pPr>
              </w:pPrChange>
            </w:pPr>
            <w:del w:id="81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584EF2FD" w14:textId="77777777" w:rsidR="00ED1509" w:rsidRPr="007520B6" w:rsidDel="008B6AF4" w:rsidRDefault="00ED1509">
            <w:pPr>
              <w:pStyle w:val="Heading1Numbered"/>
              <w:rPr>
                <w:del w:id="8116" w:author="Donovan Goode" w:date="2018-11-09T10:04:00Z"/>
                <w:rFonts w:ascii="Consolas" w:eastAsia="Times New Roman" w:hAnsi="Consolas" w:cs="Times New Roman"/>
                <w:color w:val="D4D4D4"/>
                <w:sz w:val="21"/>
                <w:szCs w:val="21"/>
              </w:rPr>
              <w:pPrChange w:id="8117" w:author="Donovan Goode" w:date="2018-11-09T10:05:00Z">
                <w:pPr>
                  <w:shd w:val="clear" w:color="auto" w:fill="1E1E1E"/>
                  <w:spacing w:line="285" w:lineRule="atLeast"/>
                </w:pPr>
              </w:pPrChange>
            </w:pPr>
            <w:del w:id="8118" w:author="Donovan Goode" w:date="2018-11-09T10:04:00Z">
              <w:r w:rsidRPr="007520B6" w:rsidDel="008B6AF4">
                <w:rPr>
                  <w:rFonts w:ascii="Consolas" w:eastAsia="Times New Roman" w:hAnsi="Consolas" w:cs="Times New Roman"/>
                  <w:color w:val="D4D4D4"/>
                  <w:sz w:val="21"/>
                  <w:szCs w:val="21"/>
                </w:rPr>
                <w:delText xml:space="preserve">    }</w:delText>
              </w:r>
            </w:del>
          </w:p>
          <w:p w14:paraId="67CCCA12" w14:textId="77777777" w:rsidR="00ED1509" w:rsidRPr="007520B6" w:rsidDel="008B6AF4" w:rsidRDefault="00ED1509">
            <w:pPr>
              <w:pStyle w:val="Heading1Numbered"/>
              <w:rPr>
                <w:del w:id="8119" w:author="Donovan Goode" w:date="2018-11-09T10:04:00Z"/>
                <w:rFonts w:ascii="Consolas" w:eastAsia="Times New Roman" w:hAnsi="Consolas" w:cs="Times New Roman"/>
                <w:color w:val="D4D4D4"/>
                <w:sz w:val="21"/>
                <w:szCs w:val="21"/>
              </w:rPr>
              <w:pPrChange w:id="8120" w:author="Donovan Goode" w:date="2018-11-09T10:05:00Z">
                <w:pPr>
                  <w:shd w:val="clear" w:color="auto" w:fill="1E1E1E"/>
                  <w:spacing w:line="285" w:lineRule="atLeast"/>
                </w:pPr>
              </w:pPrChange>
            </w:pPr>
          </w:p>
          <w:p w14:paraId="36710B00" w14:textId="77777777" w:rsidR="00ED1509" w:rsidRPr="007520B6" w:rsidDel="008B6AF4" w:rsidRDefault="00ED1509">
            <w:pPr>
              <w:pStyle w:val="Heading1Numbered"/>
              <w:rPr>
                <w:del w:id="8121" w:author="Donovan Goode" w:date="2018-11-09T10:04:00Z"/>
                <w:rFonts w:ascii="Consolas" w:eastAsia="Times New Roman" w:hAnsi="Consolas" w:cs="Times New Roman"/>
                <w:color w:val="D4D4D4"/>
                <w:sz w:val="21"/>
                <w:szCs w:val="21"/>
              </w:rPr>
              <w:pPrChange w:id="8122" w:author="Donovan Goode" w:date="2018-11-09T10:05:00Z">
                <w:pPr>
                  <w:shd w:val="clear" w:color="auto" w:fill="1E1E1E"/>
                  <w:spacing w:line="285" w:lineRule="atLeast"/>
                </w:pPr>
              </w:pPrChange>
            </w:pPr>
            <w:del w:id="81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#pagination5</w:delText>
              </w:r>
              <w:r w:rsidRPr="007520B6" w:rsidDel="008B6AF4">
                <w:rPr>
                  <w:rFonts w:ascii="Consolas" w:eastAsia="Times New Roman" w:hAnsi="Consolas" w:cs="Times New Roman"/>
                  <w:color w:val="D4D4D4"/>
                  <w:sz w:val="21"/>
                  <w:szCs w:val="21"/>
                </w:rPr>
                <w:delText xml:space="preserve"> {</w:delText>
              </w:r>
            </w:del>
          </w:p>
          <w:p w14:paraId="29BFDF82" w14:textId="77777777" w:rsidR="00ED1509" w:rsidRPr="007520B6" w:rsidDel="008B6AF4" w:rsidRDefault="00ED1509">
            <w:pPr>
              <w:pStyle w:val="Heading1Numbered"/>
              <w:rPr>
                <w:del w:id="8124" w:author="Donovan Goode" w:date="2018-11-09T10:04:00Z"/>
                <w:rFonts w:ascii="Consolas" w:eastAsia="Times New Roman" w:hAnsi="Consolas" w:cs="Times New Roman"/>
                <w:color w:val="D4D4D4"/>
                <w:sz w:val="21"/>
                <w:szCs w:val="21"/>
              </w:rPr>
              <w:pPrChange w:id="8125" w:author="Donovan Goode" w:date="2018-11-09T10:05:00Z">
                <w:pPr>
                  <w:shd w:val="clear" w:color="auto" w:fill="1E1E1E"/>
                  <w:spacing w:line="285" w:lineRule="atLeast"/>
                </w:pPr>
              </w:pPrChange>
            </w:pPr>
            <w:del w:id="81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40EE5644" w14:textId="77777777" w:rsidR="00ED1509" w:rsidRPr="007520B6" w:rsidDel="008B6AF4" w:rsidRDefault="00ED1509">
            <w:pPr>
              <w:pStyle w:val="Heading1Numbered"/>
              <w:rPr>
                <w:del w:id="8127" w:author="Donovan Goode" w:date="2018-11-09T10:04:00Z"/>
                <w:rFonts w:ascii="Consolas" w:eastAsia="Times New Roman" w:hAnsi="Consolas" w:cs="Times New Roman"/>
                <w:color w:val="D4D4D4"/>
                <w:sz w:val="21"/>
                <w:szCs w:val="21"/>
              </w:rPr>
              <w:pPrChange w:id="8128" w:author="Donovan Goode" w:date="2018-11-09T10:05:00Z">
                <w:pPr>
                  <w:shd w:val="clear" w:color="auto" w:fill="1E1E1E"/>
                  <w:spacing w:line="285" w:lineRule="atLeast"/>
                </w:pPr>
              </w:pPrChange>
            </w:pPr>
            <w:del w:id="81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127058F4" w14:textId="77777777" w:rsidR="00ED1509" w:rsidRPr="007520B6" w:rsidDel="008B6AF4" w:rsidRDefault="00ED1509">
            <w:pPr>
              <w:pStyle w:val="Heading1Numbered"/>
              <w:rPr>
                <w:del w:id="8130" w:author="Donovan Goode" w:date="2018-11-09T10:04:00Z"/>
                <w:rFonts w:ascii="Consolas" w:eastAsia="Times New Roman" w:hAnsi="Consolas" w:cs="Times New Roman"/>
                <w:color w:val="D4D4D4"/>
                <w:sz w:val="21"/>
                <w:szCs w:val="21"/>
              </w:rPr>
              <w:pPrChange w:id="8131" w:author="Donovan Goode" w:date="2018-11-09T10:05:00Z">
                <w:pPr>
                  <w:shd w:val="clear" w:color="auto" w:fill="1E1E1E"/>
                  <w:spacing w:line="285" w:lineRule="atLeast"/>
                </w:pPr>
              </w:pPrChange>
            </w:pPr>
            <w:del w:id="8132" w:author="Donovan Goode" w:date="2018-11-09T10:04:00Z">
              <w:r w:rsidRPr="007520B6" w:rsidDel="008B6AF4">
                <w:rPr>
                  <w:rFonts w:ascii="Consolas" w:eastAsia="Times New Roman" w:hAnsi="Consolas" w:cs="Times New Roman"/>
                  <w:color w:val="D4D4D4"/>
                  <w:sz w:val="21"/>
                  <w:szCs w:val="21"/>
                </w:rPr>
                <w:delText xml:space="preserve">    }</w:delText>
              </w:r>
            </w:del>
          </w:p>
          <w:p w14:paraId="7B1151D8" w14:textId="77777777" w:rsidR="00ED1509" w:rsidRPr="007520B6" w:rsidDel="008B6AF4" w:rsidRDefault="00ED1509">
            <w:pPr>
              <w:pStyle w:val="Heading1Numbered"/>
              <w:rPr>
                <w:del w:id="8133" w:author="Donovan Goode" w:date="2018-11-09T10:04:00Z"/>
                <w:rFonts w:ascii="Consolas" w:eastAsia="Times New Roman" w:hAnsi="Consolas" w:cs="Times New Roman"/>
                <w:color w:val="D4D4D4"/>
                <w:sz w:val="21"/>
                <w:szCs w:val="21"/>
              </w:rPr>
              <w:pPrChange w:id="8134" w:author="Donovan Goode" w:date="2018-11-09T10:05:00Z">
                <w:pPr>
                  <w:shd w:val="clear" w:color="auto" w:fill="1E1E1E"/>
                  <w:spacing w:line="285" w:lineRule="atLeast"/>
                </w:pPr>
              </w:pPrChange>
            </w:pPr>
          </w:p>
          <w:p w14:paraId="627DB710" w14:textId="77777777" w:rsidR="00ED1509" w:rsidRPr="007520B6" w:rsidDel="008B6AF4" w:rsidRDefault="00ED1509">
            <w:pPr>
              <w:pStyle w:val="Heading1Numbered"/>
              <w:rPr>
                <w:del w:id="8135" w:author="Donovan Goode" w:date="2018-11-09T10:04:00Z"/>
                <w:rFonts w:ascii="Consolas" w:eastAsia="Times New Roman" w:hAnsi="Consolas" w:cs="Times New Roman"/>
                <w:color w:val="D4D4D4"/>
                <w:sz w:val="21"/>
                <w:szCs w:val="21"/>
              </w:rPr>
              <w:pPrChange w:id="8136" w:author="Donovan Goode" w:date="2018-11-09T10:05:00Z">
                <w:pPr>
                  <w:shd w:val="clear" w:color="auto" w:fill="1E1E1E"/>
                  <w:spacing w:line="285" w:lineRule="atLeast"/>
                </w:pPr>
              </w:pPrChange>
            </w:pPr>
            <w:del w:id="81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w:delText>
              </w:r>
              <w:r w:rsidRPr="007520B6" w:rsidDel="008B6AF4">
                <w:rPr>
                  <w:rFonts w:ascii="Consolas" w:eastAsia="Times New Roman" w:hAnsi="Consolas" w:cs="Times New Roman"/>
                  <w:color w:val="D4D4D4"/>
                  <w:sz w:val="21"/>
                  <w:szCs w:val="21"/>
                </w:rPr>
                <w:delText xml:space="preserve"> {</w:delText>
              </w:r>
            </w:del>
          </w:p>
          <w:p w14:paraId="0BE4DAB9" w14:textId="77777777" w:rsidR="00ED1509" w:rsidRPr="007520B6" w:rsidDel="008B6AF4" w:rsidRDefault="00ED1509">
            <w:pPr>
              <w:pStyle w:val="Heading1Numbered"/>
              <w:rPr>
                <w:del w:id="8138" w:author="Donovan Goode" w:date="2018-11-09T10:04:00Z"/>
                <w:rFonts w:ascii="Consolas" w:eastAsia="Times New Roman" w:hAnsi="Consolas" w:cs="Times New Roman"/>
                <w:color w:val="D4D4D4"/>
                <w:sz w:val="21"/>
                <w:szCs w:val="21"/>
              </w:rPr>
              <w:pPrChange w:id="8139" w:author="Donovan Goode" w:date="2018-11-09T10:05:00Z">
                <w:pPr>
                  <w:shd w:val="clear" w:color="auto" w:fill="1E1E1E"/>
                  <w:spacing w:line="285" w:lineRule="atLeast"/>
                </w:pPr>
              </w:pPrChange>
            </w:pPr>
            <w:del w:id="81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list-style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5A7B2FD" w14:textId="77777777" w:rsidR="00ED1509" w:rsidRPr="007520B6" w:rsidDel="008B6AF4" w:rsidRDefault="00ED1509">
            <w:pPr>
              <w:pStyle w:val="Heading1Numbered"/>
              <w:rPr>
                <w:del w:id="8141" w:author="Donovan Goode" w:date="2018-11-09T10:04:00Z"/>
                <w:rFonts w:ascii="Consolas" w:eastAsia="Times New Roman" w:hAnsi="Consolas" w:cs="Times New Roman"/>
                <w:color w:val="D4D4D4"/>
                <w:sz w:val="21"/>
                <w:szCs w:val="21"/>
              </w:rPr>
              <w:pPrChange w:id="8142" w:author="Donovan Goode" w:date="2018-11-09T10:05:00Z">
                <w:pPr>
                  <w:shd w:val="clear" w:color="auto" w:fill="1E1E1E"/>
                  <w:spacing w:line="285" w:lineRule="atLeast"/>
                </w:pPr>
              </w:pPrChange>
            </w:pPr>
            <w:del w:id="81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D8A6E32" w14:textId="77777777" w:rsidR="00ED1509" w:rsidRPr="007520B6" w:rsidDel="008B6AF4" w:rsidRDefault="00ED1509">
            <w:pPr>
              <w:pStyle w:val="Heading1Numbered"/>
              <w:rPr>
                <w:del w:id="8144" w:author="Donovan Goode" w:date="2018-11-09T10:04:00Z"/>
                <w:rFonts w:ascii="Consolas" w:eastAsia="Times New Roman" w:hAnsi="Consolas" w:cs="Times New Roman"/>
                <w:color w:val="D4D4D4"/>
                <w:sz w:val="21"/>
                <w:szCs w:val="21"/>
              </w:rPr>
              <w:pPrChange w:id="8145" w:author="Donovan Goode" w:date="2018-11-09T10:05:00Z">
                <w:pPr>
                  <w:shd w:val="clear" w:color="auto" w:fill="1E1E1E"/>
                  <w:spacing w:line="285" w:lineRule="atLeast"/>
                </w:pPr>
              </w:pPrChange>
            </w:pPr>
            <w:del w:id="81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2B26FA5" w14:textId="77777777" w:rsidR="00ED1509" w:rsidRPr="007520B6" w:rsidDel="008B6AF4" w:rsidRDefault="00ED1509">
            <w:pPr>
              <w:pStyle w:val="Heading1Numbered"/>
              <w:rPr>
                <w:del w:id="8147" w:author="Donovan Goode" w:date="2018-11-09T10:04:00Z"/>
                <w:rFonts w:ascii="Consolas" w:eastAsia="Times New Roman" w:hAnsi="Consolas" w:cs="Times New Roman"/>
                <w:color w:val="D4D4D4"/>
                <w:sz w:val="21"/>
                <w:szCs w:val="21"/>
              </w:rPr>
              <w:pPrChange w:id="8148" w:author="Donovan Goode" w:date="2018-11-09T10:05:00Z">
                <w:pPr>
                  <w:shd w:val="clear" w:color="auto" w:fill="1E1E1E"/>
                  <w:spacing w:line="285" w:lineRule="atLeast"/>
                </w:pPr>
              </w:pPrChange>
            </w:pPr>
            <w:del w:id="81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271F3F8" w14:textId="77777777" w:rsidR="00ED1509" w:rsidRPr="007520B6" w:rsidDel="008B6AF4" w:rsidRDefault="00ED1509">
            <w:pPr>
              <w:pStyle w:val="Heading1Numbered"/>
              <w:rPr>
                <w:del w:id="8150" w:author="Donovan Goode" w:date="2018-11-09T10:04:00Z"/>
                <w:rFonts w:ascii="Consolas" w:eastAsia="Times New Roman" w:hAnsi="Consolas" w:cs="Times New Roman"/>
                <w:color w:val="D4D4D4"/>
                <w:sz w:val="21"/>
                <w:szCs w:val="21"/>
              </w:rPr>
              <w:pPrChange w:id="8151" w:author="Donovan Goode" w:date="2018-11-09T10:05:00Z">
                <w:pPr>
                  <w:shd w:val="clear" w:color="auto" w:fill="1E1E1E"/>
                  <w:spacing w:line="285" w:lineRule="atLeast"/>
                </w:pPr>
              </w:pPrChange>
            </w:pPr>
            <w:del w:id="8152" w:author="Donovan Goode" w:date="2018-11-09T10:04:00Z">
              <w:r w:rsidRPr="007520B6" w:rsidDel="008B6AF4">
                <w:rPr>
                  <w:rFonts w:ascii="Consolas" w:eastAsia="Times New Roman" w:hAnsi="Consolas" w:cs="Times New Roman"/>
                  <w:color w:val="D4D4D4"/>
                  <w:sz w:val="21"/>
                  <w:szCs w:val="21"/>
                </w:rPr>
                <w:delText xml:space="preserve">    }</w:delText>
              </w:r>
            </w:del>
          </w:p>
          <w:p w14:paraId="28A941A5" w14:textId="77777777" w:rsidR="00ED1509" w:rsidRPr="007520B6" w:rsidDel="008B6AF4" w:rsidRDefault="00ED1509">
            <w:pPr>
              <w:pStyle w:val="Heading1Numbered"/>
              <w:rPr>
                <w:del w:id="8153" w:author="Donovan Goode" w:date="2018-11-09T10:04:00Z"/>
                <w:rFonts w:ascii="Consolas" w:eastAsia="Times New Roman" w:hAnsi="Consolas" w:cs="Times New Roman"/>
                <w:color w:val="D4D4D4"/>
                <w:sz w:val="21"/>
                <w:szCs w:val="21"/>
              </w:rPr>
              <w:pPrChange w:id="8154" w:author="Donovan Goode" w:date="2018-11-09T10:05:00Z">
                <w:pPr>
                  <w:shd w:val="clear" w:color="auto" w:fill="1E1E1E"/>
                  <w:spacing w:line="285" w:lineRule="atLeast"/>
                </w:pPr>
              </w:pPrChange>
            </w:pPr>
          </w:p>
          <w:p w14:paraId="00481489" w14:textId="77777777" w:rsidR="00ED1509" w:rsidRPr="007520B6" w:rsidDel="008B6AF4" w:rsidRDefault="00ED1509">
            <w:pPr>
              <w:pStyle w:val="Heading1Numbered"/>
              <w:rPr>
                <w:del w:id="8155" w:author="Donovan Goode" w:date="2018-11-09T10:04:00Z"/>
                <w:rFonts w:ascii="Consolas" w:eastAsia="Times New Roman" w:hAnsi="Consolas" w:cs="Times New Roman"/>
                <w:color w:val="D4D4D4"/>
                <w:sz w:val="21"/>
                <w:szCs w:val="21"/>
              </w:rPr>
              <w:pPrChange w:id="8156" w:author="Donovan Goode" w:date="2018-11-09T10:05:00Z">
                <w:pPr>
                  <w:shd w:val="clear" w:color="auto" w:fill="1E1E1E"/>
                  <w:spacing w:line="285" w:lineRule="atLeast"/>
                </w:pPr>
              </w:pPrChange>
            </w:pPr>
            <w:del w:id="81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 li</w:delText>
              </w:r>
              <w:r w:rsidRPr="007520B6" w:rsidDel="008B6AF4">
                <w:rPr>
                  <w:rFonts w:ascii="Consolas" w:eastAsia="Times New Roman" w:hAnsi="Consolas" w:cs="Times New Roman"/>
                  <w:color w:val="D4D4D4"/>
                  <w:sz w:val="21"/>
                  <w:szCs w:val="21"/>
                </w:rPr>
                <w:delText xml:space="preserve"> {</w:delText>
              </w:r>
            </w:del>
          </w:p>
          <w:p w14:paraId="68488B15" w14:textId="77777777" w:rsidR="00ED1509" w:rsidRPr="007520B6" w:rsidDel="008B6AF4" w:rsidRDefault="00ED1509">
            <w:pPr>
              <w:pStyle w:val="Heading1Numbered"/>
              <w:rPr>
                <w:del w:id="8158" w:author="Donovan Goode" w:date="2018-11-09T10:04:00Z"/>
                <w:rFonts w:ascii="Consolas" w:eastAsia="Times New Roman" w:hAnsi="Consolas" w:cs="Times New Roman"/>
                <w:color w:val="D4D4D4"/>
                <w:sz w:val="21"/>
                <w:szCs w:val="21"/>
              </w:rPr>
              <w:pPrChange w:id="8159" w:author="Donovan Goode" w:date="2018-11-09T10:05:00Z">
                <w:pPr>
                  <w:shd w:val="clear" w:color="auto" w:fill="1E1E1E"/>
                  <w:spacing w:line="285" w:lineRule="atLeast"/>
                </w:pPr>
              </w:pPrChange>
            </w:pPr>
            <w:del w:id="81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323px</w:delText>
              </w:r>
              <w:r w:rsidRPr="007520B6" w:rsidDel="008B6AF4">
                <w:rPr>
                  <w:rFonts w:ascii="Consolas" w:eastAsia="Times New Roman" w:hAnsi="Consolas" w:cs="Times New Roman"/>
                  <w:color w:val="D4D4D4"/>
                  <w:sz w:val="21"/>
                  <w:szCs w:val="21"/>
                </w:rPr>
                <w:delText>;</w:delText>
              </w:r>
            </w:del>
          </w:p>
          <w:p w14:paraId="420C9120" w14:textId="77777777" w:rsidR="00ED1509" w:rsidRPr="007520B6" w:rsidDel="008B6AF4" w:rsidRDefault="00ED1509">
            <w:pPr>
              <w:pStyle w:val="Heading1Numbered"/>
              <w:rPr>
                <w:del w:id="8161" w:author="Donovan Goode" w:date="2018-11-09T10:04:00Z"/>
                <w:rFonts w:ascii="Consolas" w:eastAsia="Times New Roman" w:hAnsi="Consolas" w:cs="Times New Roman"/>
                <w:color w:val="D4D4D4"/>
                <w:sz w:val="21"/>
                <w:szCs w:val="21"/>
              </w:rPr>
              <w:pPrChange w:id="8162" w:author="Donovan Goode" w:date="2018-11-09T10:05:00Z">
                <w:pPr>
                  <w:shd w:val="clear" w:color="auto" w:fill="1E1E1E"/>
                  <w:spacing w:line="285" w:lineRule="atLeast"/>
                </w:pPr>
              </w:pPrChange>
            </w:pPr>
            <w:del w:id="81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410px</w:delText>
              </w:r>
              <w:r w:rsidRPr="007520B6" w:rsidDel="008B6AF4">
                <w:rPr>
                  <w:rFonts w:ascii="Consolas" w:eastAsia="Times New Roman" w:hAnsi="Consolas" w:cs="Times New Roman"/>
                  <w:color w:val="D4D4D4"/>
                  <w:sz w:val="21"/>
                  <w:szCs w:val="21"/>
                </w:rPr>
                <w:delText>;</w:delText>
              </w:r>
            </w:del>
          </w:p>
          <w:p w14:paraId="77286172" w14:textId="77777777" w:rsidR="00ED1509" w:rsidRPr="007520B6" w:rsidDel="008B6AF4" w:rsidRDefault="00ED1509">
            <w:pPr>
              <w:pStyle w:val="Heading1Numbered"/>
              <w:rPr>
                <w:del w:id="8164" w:author="Donovan Goode" w:date="2018-11-09T10:04:00Z"/>
                <w:rFonts w:ascii="Consolas" w:eastAsia="Times New Roman" w:hAnsi="Consolas" w:cs="Times New Roman"/>
                <w:color w:val="D4D4D4"/>
                <w:sz w:val="21"/>
                <w:szCs w:val="21"/>
              </w:rPr>
              <w:pPrChange w:id="8165" w:author="Donovan Goode" w:date="2018-11-09T10:05:00Z">
                <w:pPr>
                  <w:shd w:val="clear" w:color="auto" w:fill="1E1E1E"/>
                  <w:spacing w:line="285" w:lineRule="atLeast"/>
                </w:pPr>
              </w:pPrChange>
            </w:pPr>
            <w:del w:id="8166" w:author="Donovan Goode" w:date="2018-11-09T10:04:00Z">
              <w:r w:rsidRPr="007520B6" w:rsidDel="008B6AF4">
                <w:rPr>
                  <w:rFonts w:ascii="Consolas" w:eastAsia="Times New Roman" w:hAnsi="Consolas" w:cs="Times New Roman"/>
                  <w:color w:val="D4D4D4"/>
                  <w:sz w:val="21"/>
                  <w:szCs w:val="21"/>
                </w:rPr>
                <w:delText xml:space="preserve">    }</w:delText>
              </w:r>
            </w:del>
          </w:p>
          <w:p w14:paraId="632F5709" w14:textId="77777777" w:rsidR="00ED1509" w:rsidRPr="007520B6" w:rsidDel="008B6AF4" w:rsidRDefault="00ED1509">
            <w:pPr>
              <w:pStyle w:val="Heading1Numbered"/>
              <w:rPr>
                <w:del w:id="8167" w:author="Donovan Goode" w:date="2018-11-09T10:04:00Z"/>
                <w:rFonts w:ascii="Consolas" w:eastAsia="Times New Roman" w:hAnsi="Consolas" w:cs="Times New Roman"/>
                <w:color w:val="D4D4D4"/>
                <w:sz w:val="21"/>
                <w:szCs w:val="21"/>
              </w:rPr>
              <w:pPrChange w:id="8168" w:author="Donovan Goode" w:date="2018-11-09T10:05:00Z">
                <w:pPr>
                  <w:shd w:val="clear" w:color="auto" w:fill="1E1E1E"/>
                  <w:spacing w:line="285" w:lineRule="atLeast"/>
                </w:pPr>
              </w:pPrChange>
            </w:pPr>
          </w:p>
          <w:p w14:paraId="2A2AE197" w14:textId="77777777" w:rsidR="00ED1509" w:rsidRPr="007520B6" w:rsidDel="008B6AF4" w:rsidRDefault="00ED1509">
            <w:pPr>
              <w:pStyle w:val="Heading1Numbered"/>
              <w:rPr>
                <w:del w:id="8169" w:author="Donovan Goode" w:date="2018-11-09T10:04:00Z"/>
                <w:rFonts w:ascii="Consolas" w:eastAsia="Times New Roman" w:hAnsi="Consolas" w:cs="Times New Roman"/>
                <w:color w:val="D4D4D4"/>
                <w:sz w:val="21"/>
                <w:szCs w:val="21"/>
              </w:rPr>
              <w:pPrChange w:id="8170" w:author="Donovan Goode" w:date="2018-11-09T10:05:00Z">
                <w:pPr>
                  <w:shd w:val="clear" w:color="auto" w:fill="1E1E1E"/>
                  <w:spacing w:line="285" w:lineRule="atLeast"/>
                </w:pPr>
              </w:pPrChange>
            </w:pPr>
            <w:del w:id="81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 img</w:delText>
              </w:r>
              <w:r w:rsidRPr="007520B6" w:rsidDel="008B6AF4">
                <w:rPr>
                  <w:rFonts w:ascii="Consolas" w:eastAsia="Times New Roman" w:hAnsi="Consolas" w:cs="Times New Roman"/>
                  <w:color w:val="D4D4D4"/>
                  <w:sz w:val="21"/>
                  <w:szCs w:val="21"/>
                </w:rPr>
                <w:delText xml:space="preserve"> {</w:delText>
              </w:r>
            </w:del>
          </w:p>
          <w:p w14:paraId="4A1D3838" w14:textId="77777777" w:rsidR="00ED1509" w:rsidRPr="007520B6" w:rsidDel="008B6AF4" w:rsidRDefault="00ED1509">
            <w:pPr>
              <w:pStyle w:val="Heading1Numbered"/>
              <w:rPr>
                <w:del w:id="8172" w:author="Donovan Goode" w:date="2018-11-09T10:04:00Z"/>
                <w:rFonts w:ascii="Consolas" w:eastAsia="Times New Roman" w:hAnsi="Consolas" w:cs="Times New Roman"/>
                <w:color w:val="D4D4D4"/>
                <w:sz w:val="21"/>
                <w:szCs w:val="21"/>
              </w:rPr>
              <w:pPrChange w:id="8173" w:author="Donovan Goode" w:date="2018-11-09T10:05:00Z">
                <w:pPr>
                  <w:shd w:val="clear" w:color="auto" w:fill="1E1E1E"/>
                  <w:spacing w:line="285" w:lineRule="atLeast"/>
                </w:pPr>
              </w:pPrChange>
            </w:pPr>
            <w:del w:id="81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5E02986E" w14:textId="77777777" w:rsidR="00ED1509" w:rsidRPr="007520B6" w:rsidDel="008B6AF4" w:rsidRDefault="00ED1509">
            <w:pPr>
              <w:pStyle w:val="Heading1Numbered"/>
              <w:rPr>
                <w:del w:id="8175" w:author="Donovan Goode" w:date="2018-11-09T10:04:00Z"/>
                <w:rFonts w:ascii="Consolas" w:eastAsia="Times New Roman" w:hAnsi="Consolas" w:cs="Times New Roman"/>
                <w:color w:val="D4D4D4"/>
                <w:sz w:val="21"/>
                <w:szCs w:val="21"/>
              </w:rPr>
              <w:pPrChange w:id="8176" w:author="Donovan Goode" w:date="2018-11-09T10:05:00Z">
                <w:pPr>
                  <w:shd w:val="clear" w:color="auto" w:fill="1E1E1E"/>
                  <w:spacing w:line="285" w:lineRule="atLeast"/>
                </w:pPr>
              </w:pPrChange>
            </w:pPr>
            <w:del w:id="81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default</w:delText>
              </w:r>
              <w:r w:rsidRPr="007520B6" w:rsidDel="008B6AF4">
                <w:rPr>
                  <w:rFonts w:ascii="Consolas" w:eastAsia="Times New Roman" w:hAnsi="Consolas" w:cs="Times New Roman"/>
                  <w:color w:val="D4D4D4"/>
                  <w:sz w:val="21"/>
                  <w:szCs w:val="21"/>
                </w:rPr>
                <w:delText>;</w:delText>
              </w:r>
            </w:del>
          </w:p>
          <w:p w14:paraId="249E96DE" w14:textId="77777777" w:rsidR="00ED1509" w:rsidRPr="007520B6" w:rsidDel="008B6AF4" w:rsidRDefault="00ED1509">
            <w:pPr>
              <w:pStyle w:val="Heading1Numbered"/>
              <w:rPr>
                <w:del w:id="8178" w:author="Donovan Goode" w:date="2018-11-09T10:04:00Z"/>
                <w:rFonts w:ascii="Consolas" w:eastAsia="Times New Roman" w:hAnsi="Consolas" w:cs="Times New Roman"/>
                <w:color w:val="D4D4D4"/>
                <w:sz w:val="21"/>
                <w:szCs w:val="21"/>
              </w:rPr>
              <w:pPrChange w:id="8179" w:author="Donovan Goode" w:date="2018-11-09T10:05:00Z">
                <w:pPr>
                  <w:shd w:val="clear" w:color="auto" w:fill="1E1E1E"/>
                  <w:spacing w:line="285" w:lineRule="atLeast"/>
                </w:pPr>
              </w:pPrChange>
            </w:pPr>
            <w:del w:id="81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730E937E" w14:textId="77777777" w:rsidR="00ED1509" w:rsidRPr="007520B6" w:rsidDel="008B6AF4" w:rsidRDefault="00ED1509">
            <w:pPr>
              <w:pStyle w:val="Heading1Numbered"/>
              <w:rPr>
                <w:del w:id="8181" w:author="Donovan Goode" w:date="2018-11-09T10:04:00Z"/>
                <w:rFonts w:ascii="Consolas" w:eastAsia="Times New Roman" w:hAnsi="Consolas" w:cs="Times New Roman"/>
                <w:color w:val="D4D4D4"/>
                <w:sz w:val="21"/>
                <w:szCs w:val="21"/>
              </w:rPr>
              <w:pPrChange w:id="8182" w:author="Donovan Goode" w:date="2018-11-09T10:05:00Z">
                <w:pPr>
                  <w:shd w:val="clear" w:color="auto" w:fill="1E1E1E"/>
                  <w:spacing w:line="285" w:lineRule="atLeast"/>
                </w:pPr>
              </w:pPrChange>
            </w:pPr>
            <w:del w:id="8183" w:author="Donovan Goode" w:date="2018-11-09T10:04:00Z">
              <w:r w:rsidRPr="007520B6" w:rsidDel="008B6AF4">
                <w:rPr>
                  <w:rFonts w:ascii="Consolas" w:eastAsia="Times New Roman" w:hAnsi="Consolas" w:cs="Times New Roman"/>
                  <w:color w:val="D4D4D4"/>
                  <w:sz w:val="21"/>
                  <w:szCs w:val="21"/>
                </w:rPr>
                <w:delText xml:space="preserve">    }</w:delText>
              </w:r>
            </w:del>
          </w:p>
          <w:p w14:paraId="113D489B" w14:textId="77777777" w:rsidR="00ED1509" w:rsidRPr="007520B6" w:rsidDel="008B6AF4" w:rsidRDefault="00ED1509">
            <w:pPr>
              <w:pStyle w:val="Heading1Numbered"/>
              <w:rPr>
                <w:del w:id="8184" w:author="Donovan Goode" w:date="2018-11-09T10:04:00Z"/>
                <w:rFonts w:ascii="Consolas" w:eastAsia="Times New Roman" w:hAnsi="Consolas" w:cs="Times New Roman"/>
                <w:color w:val="D4D4D4"/>
                <w:sz w:val="21"/>
                <w:szCs w:val="21"/>
              </w:rPr>
              <w:pPrChange w:id="8185" w:author="Donovan Goode" w:date="2018-11-09T10:05:00Z">
                <w:pPr>
                  <w:shd w:val="clear" w:color="auto" w:fill="1E1E1E"/>
                  <w:spacing w:line="285" w:lineRule="atLeast"/>
                </w:pPr>
              </w:pPrChange>
            </w:pPr>
          </w:p>
          <w:p w14:paraId="77171149" w14:textId="77777777" w:rsidR="00ED1509" w:rsidRPr="007520B6" w:rsidDel="008B6AF4" w:rsidRDefault="00ED1509">
            <w:pPr>
              <w:pStyle w:val="Heading1Numbered"/>
              <w:rPr>
                <w:del w:id="8186" w:author="Donovan Goode" w:date="2018-11-09T10:04:00Z"/>
                <w:rFonts w:ascii="Consolas" w:eastAsia="Times New Roman" w:hAnsi="Consolas" w:cs="Times New Roman"/>
                <w:color w:val="D4D4D4"/>
                <w:sz w:val="21"/>
                <w:szCs w:val="21"/>
              </w:rPr>
              <w:pPrChange w:id="8187" w:author="Donovan Goode" w:date="2018-11-09T10:05:00Z">
                <w:pPr>
                  <w:shd w:val="clear" w:color="auto" w:fill="1E1E1E"/>
                  <w:spacing w:line="285" w:lineRule="atLeast"/>
                </w:pPr>
              </w:pPrChange>
            </w:pPr>
            <w:del w:id="81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 img.moreinfo</w:delText>
              </w:r>
              <w:r w:rsidRPr="007520B6" w:rsidDel="008B6AF4">
                <w:rPr>
                  <w:rFonts w:ascii="Consolas" w:eastAsia="Times New Roman" w:hAnsi="Consolas" w:cs="Times New Roman"/>
                  <w:color w:val="D4D4D4"/>
                  <w:sz w:val="21"/>
                  <w:szCs w:val="21"/>
                </w:rPr>
                <w:delText xml:space="preserve"> {</w:delText>
              </w:r>
            </w:del>
          </w:p>
          <w:p w14:paraId="4AFF1973" w14:textId="77777777" w:rsidR="00ED1509" w:rsidRPr="007520B6" w:rsidDel="008B6AF4" w:rsidRDefault="00ED1509">
            <w:pPr>
              <w:pStyle w:val="Heading1Numbered"/>
              <w:rPr>
                <w:del w:id="8189" w:author="Donovan Goode" w:date="2018-11-09T10:04:00Z"/>
                <w:rFonts w:ascii="Consolas" w:eastAsia="Times New Roman" w:hAnsi="Consolas" w:cs="Times New Roman"/>
                <w:color w:val="D4D4D4"/>
                <w:sz w:val="21"/>
                <w:szCs w:val="21"/>
              </w:rPr>
              <w:pPrChange w:id="8190" w:author="Donovan Goode" w:date="2018-11-09T10:05:00Z">
                <w:pPr>
                  <w:shd w:val="clear" w:color="auto" w:fill="1E1E1E"/>
                  <w:spacing w:line="285" w:lineRule="atLeast"/>
                </w:pPr>
              </w:pPrChange>
            </w:pPr>
            <w:del w:id="819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7px</w:delText>
              </w:r>
              <w:r w:rsidRPr="007520B6" w:rsidDel="008B6AF4">
                <w:rPr>
                  <w:rFonts w:ascii="Consolas" w:eastAsia="Times New Roman" w:hAnsi="Consolas" w:cs="Times New Roman"/>
                  <w:color w:val="D4D4D4"/>
                  <w:sz w:val="21"/>
                  <w:szCs w:val="21"/>
                </w:rPr>
                <w:delText>;</w:delText>
              </w:r>
            </w:del>
          </w:p>
          <w:p w14:paraId="37803B67" w14:textId="77777777" w:rsidR="00ED1509" w:rsidRPr="007520B6" w:rsidDel="008B6AF4" w:rsidRDefault="00ED1509">
            <w:pPr>
              <w:pStyle w:val="Heading1Numbered"/>
              <w:rPr>
                <w:del w:id="8192" w:author="Donovan Goode" w:date="2018-11-09T10:04:00Z"/>
                <w:rFonts w:ascii="Consolas" w:eastAsia="Times New Roman" w:hAnsi="Consolas" w:cs="Times New Roman"/>
                <w:color w:val="D4D4D4"/>
                <w:sz w:val="21"/>
                <w:szCs w:val="21"/>
              </w:rPr>
              <w:pPrChange w:id="8193" w:author="Donovan Goode" w:date="2018-11-09T10:05:00Z">
                <w:pPr>
                  <w:shd w:val="clear" w:color="auto" w:fill="1E1E1E"/>
                  <w:spacing w:line="285" w:lineRule="atLeast"/>
                </w:pPr>
              </w:pPrChange>
            </w:pPr>
            <w:del w:id="819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D73A41A" w14:textId="77777777" w:rsidR="00ED1509" w:rsidRPr="007520B6" w:rsidDel="008B6AF4" w:rsidRDefault="00ED1509">
            <w:pPr>
              <w:pStyle w:val="Heading1Numbered"/>
              <w:rPr>
                <w:del w:id="8195" w:author="Donovan Goode" w:date="2018-11-09T10:04:00Z"/>
                <w:rFonts w:ascii="Consolas" w:eastAsia="Times New Roman" w:hAnsi="Consolas" w:cs="Times New Roman"/>
                <w:color w:val="D4D4D4"/>
                <w:sz w:val="21"/>
                <w:szCs w:val="21"/>
              </w:rPr>
              <w:pPrChange w:id="8196" w:author="Donovan Goode" w:date="2018-11-09T10:05:00Z">
                <w:pPr>
                  <w:shd w:val="clear" w:color="auto" w:fill="1E1E1E"/>
                  <w:spacing w:line="285" w:lineRule="atLeast"/>
                </w:pPr>
              </w:pPrChange>
            </w:pPr>
            <w:del w:id="819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86B506F" w14:textId="77777777" w:rsidR="00ED1509" w:rsidRPr="007520B6" w:rsidDel="008B6AF4" w:rsidRDefault="00ED1509">
            <w:pPr>
              <w:pStyle w:val="Heading1Numbered"/>
              <w:rPr>
                <w:del w:id="8198" w:author="Donovan Goode" w:date="2018-11-09T10:04:00Z"/>
                <w:rFonts w:ascii="Consolas" w:eastAsia="Times New Roman" w:hAnsi="Consolas" w:cs="Times New Roman"/>
                <w:color w:val="D4D4D4"/>
                <w:sz w:val="21"/>
                <w:szCs w:val="21"/>
              </w:rPr>
              <w:pPrChange w:id="8199" w:author="Donovan Goode" w:date="2018-11-09T10:05:00Z">
                <w:pPr>
                  <w:shd w:val="clear" w:color="auto" w:fill="1E1E1E"/>
                  <w:spacing w:line="285" w:lineRule="atLeast"/>
                </w:pPr>
              </w:pPrChange>
            </w:pPr>
            <w:del w:id="8200" w:author="Donovan Goode" w:date="2018-11-09T10:04:00Z">
              <w:r w:rsidRPr="007520B6" w:rsidDel="008B6AF4">
                <w:rPr>
                  <w:rFonts w:ascii="Consolas" w:eastAsia="Times New Roman" w:hAnsi="Consolas" w:cs="Times New Roman"/>
                  <w:color w:val="D4D4D4"/>
                  <w:sz w:val="21"/>
                  <w:szCs w:val="21"/>
                </w:rPr>
                <w:delText xml:space="preserve">    }</w:delText>
              </w:r>
            </w:del>
          </w:p>
          <w:p w14:paraId="77F9AE1A" w14:textId="77777777" w:rsidR="00ED1509" w:rsidRPr="007520B6" w:rsidDel="008B6AF4" w:rsidRDefault="00ED1509">
            <w:pPr>
              <w:pStyle w:val="Heading1Numbered"/>
              <w:rPr>
                <w:del w:id="8201" w:author="Donovan Goode" w:date="2018-11-09T10:04:00Z"/>
                <w:rFonts w:ascii="Consolas" w:eastAsia="Times New Roman" w:hAnsi="Consolas" w:cs="Times New Roman"/>
                <w:color w:val="D4D4D4"/>
                <w:sz w:val="21"/>
                <w:szCs w:val="21"/>
              </w:rPr>
              <w:pPrChange w:id="8202" w:author="Donovan Goode" w:date="2018-11-09T10:05:00Z">
                <w:pPr>
                  <w:shd w:val="clear" w:color="auto" w:fill="1E1E1E"/>
                  <w:spacing w:after="240" w:line="285" w:lineRule="atLeast"/>
                </w:pPr>
              </w:pPrChange>
            </w:pPr>
          </w:p>
          <w:p w14:paraId="40991E58" w14:textId="77777777" w:rsidR="00ED1509" w:rsidRPr="007520B6" w:rsidDel="008B6AF4" w:rsidRDefault="00ED1509">
            <w:pPr>
              <w:pStyle w:val="Heading1Numbered"/>
              <w:rPr>
                <w:del w:id="8203" w:author="Donovan Goode" w:date="2018-11-09T10:04:00Z"/>
                <w:rFonts w:ascii="Consolas" w:eastAsia="Times New Roman" w:hAnsi="Consolas" w:cs="Times New Roman"/>
                <w:color w:val="D4D4D4"/>
                <w:sz w:val="21"/>
                <w:szCs w:val="21"/>
              </w:rPr>
              <w:pPrChange w:id="8204" w:author="Donovan Goode" w:date="2018-11-09T10:05:00Z">
                <w:pPr>
                  <w:shd w:val="clear" w:color="auto" w:fill="1E1E1E"/>
                  <w:spacing w:line="285" w:lineRule="atLeast"/>
                </w:pPr>
              </w:pPrChange>
            </w:pPr>
            <w:del w:id="820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#holder5Holder</w:delText>
              </w:r>
              <w:r w:rsidRPr="007520B6" w:rsidDel="008B6AF4">
                <w:rPr>
                  <w:rFonts w:ascii="Consolas" w:eastAsia="Times New Roman" w:hAnsi="Consolas" w:cs="Times New Roman"/>
                  <w:color w:val="D4D4D4"/>
                  <w:sz w:val="21"/>
                  <w:szCs w:val="21"/>
                </w:rPr>
                <w:delText xml:space="preserve"> {</w:delText>
              </w:r>
            </w:del>
          </w:p>
          <w:p w14:paraId="4D2DFC65" w14:textId="77777777" w:rsidR="00ED1509" w:rsidRPr="007520B6" w:rsidDel="008B6AF4" w:rsidRDefault="00ED1509">
            <w:pPr>
              <w:pStyle w:val="Heading1Numbered"/>
              <w:rPr>
                <w:del w:id="8206" w:author="Donovan Goode" w:date="2018-11-09T10:04:00Z"/>
                <w:rFonts w:ascii="Consolas" w:eastAsia="Times New Roman" w:hAnsi="Consolas" w:cs="Times New Roman"/>
                <w:color w:val="D4D4D4"/>
                <w:sz w:val="21"/>
                <w:szCs w:val="21"/>
              </w:rPr>
              <w:pPrChange w:id="8207" w:author="Donovan Goode" w:date="2018-11-09T10:05:00Z">
                <w:pPr>
                  <w:shd w:val="clear" w:color="auto" w:fill="1E1E1E"/>
                  <w:spacing w:line="285" w:lineRule="atLeast"/>
                </w:pPr>
              </w:pPrChange>
            </w:pPr>
            <w:del w:id="820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8389424" w14:textId="77777777" w:rsidR="00ED1509" w:rsidRPr="007520B6" w:rsidDel="008B6AF4" w:rsidRDefault="00ED1509">
            <w:pPr>
              <w:pStyle w:val="Heading1Numbered"/>
              <w:rPr>
                <w:del w:id="8209" w:author="Donovan Goode" w:date="2018-11-09T10:04:00Z"/>
                <w:rFonts w:ascii="Consolas" w:eastAsia="Times New Roman" w:hAnsi="Consolas" w:cs="Times New Roman"/>
                <w:color w:val="D4D4D4"/>
                <w:sz w:val="21"/>
                <w:szCs w:val="21"/>
              </w:rPr>
              <w:pPrChange w:id="8210" w:author="Donovan Goode" w:date="2018-11-09T10:05:00Z">
                <w:pPr>
                  <w:shd w:val="clear" w:color="auto" w:fill="1E1E1E"/>
                  <w:spacing w:line="285" w:lineRule="atLeast"/>
                </w:pPr>
              </w:pPrChange>
            </w:pPr>
            <w:del w:id="82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2D982709" w14:textId="77777777" w:rsidR="00ED1509" w:rsidRPr="007520B6" w:rsidDel="008B6AF4" w:rsidRDefault="00ED1509">
            <w:pPr>
              <w:pStyle w:val="Heading1Numbered"/>
              <w:rPr>
                <w:del w:id="8212" w:author="Donovan Goode" w:date="2018-11-09T10:04:00Z"/>
                <w:rFonts w:ascii="Consolas" w:eastAsia="Times New Roman" w:hAnsi="Consolas" w:cs="Times New Roman"/>
                <w:color w:val="D4D4D4"/>
                <w:sz w:val="21"/>
                <w:szCs w:val="21"/>
              </w:rPr>
              <w:pPrChange w:id="8213" w:author="Donovan Goode" w:date="2018-11-09T10:05:00Z">
                <w:pPr>
                  <w:shd w:val="clear" w:color="auto" w:fill="1E1E1E"/>
                  <w:spacing w:line="285" w:lineRule="atLeast"/>
                </w:pPr>
              </w:pPrChange>
            </w:pPr>
            <w:del w:id="821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167px</w:delText>
              </w:r>
              <w:r w:rsidRPr="007520B6" w:rsidDel="008B6AF4">
                <w:rPr>
                  <w:rFonts w:ascii="Consolas" w:eastAsia="Times New Roman" w:hAnsi="Consolas" w:cs="Times New Roman"/>
                  <w:color w:val="D4D4D4"/>
                  <w:sz w:val="21"/>
                  <w:szCs w:val="21"/>
                </w:rPr>
                <w:delText>;</w:delText>
              </w:r>
            </w:del>
          </w:p>
          <w:p w14:paraId="411E44C8" w14:textId="77777777" w:rsidR="00ED1509" w:rsidRPr="007520B6" w:rsidDel="008B6AF4" w:rsidRDefault="00ED1509">
            <w:pPr>
              <w:pStyle w:val="Heading1Numbered"/>
              <w:rPr>
                <w:del w:id="8215" w:author="Donovan Goode" w:date="2018-11-09T10:04:00Z"/>
                <w:rFonts w:ascii="Consolas" w:eastAsia="Times New Roman" w:hAnsi="Consolas" w:cs="Times New Roman"/>
                <w:color w:val="D4D4D4"/>
                <w:sz w:val="21"/>
                <w:szCs w:val="21"/>
              </w:rPr>
              <w:pPrChange w:id="8216" w:author="Donovan Goode" w:date="2018-11-09T10:05:00Z">
                <w:pPr>
                  <w:shd w:val="clear" w:color="auto" w:fill="1E1E1E"/>
                  <w:spacing w:line="285" w:lineRule="atLeast"/>
                </w:pPr>
              </w:pPrChange>
            </w:pPr>
            <w:del w:id="82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500px</w:delText>
              </w:r>
              <w:r w:rsidRPr="007520B6" w:rsidDel="008B6AF4">
                <w:rPr>
                  <w:rFonts w:ascii="Consolas" w:eastAsia="Times New Roman" w:hAnsi="Consolas" w:cs="Times New Roman"/>
                  <w:color w:val="D4D4D4"/>
                  <w:sz w:val="21"/>
                  <w:szCs w:val="21"/>
                </w:rPr>
                <w:delText>;</w:delText>
              </w:r>
            </w:del>
          </w:p>
          <w:p w14:paraId="4141958E" w14:textId="77777777" w:rsidR="00ED1509" w:rsidRPr="007520B6" w:rsidDel="008B6AF4" w:rsidRDefault="00ED1509">
            <w:pPr>
              <w:pStyle w:val="Heading1Numbered"/>
              <w:rPr>
                <w:del w:id="8218" w:author="Donovan Goode" w:date="2018-11-09T10:04:00Z"/>
                <w:rFonts w:ascii="Consolas" w:eastAsia="Times New Roman" w:hAnsi="Consolas" w:cs="Times New Roman"/>
                <w:color w:val="D4D4D4"/>
                <w:sz w:val="21"/>
                <w:szCs w:val="21"/>
              </w:rPr>
              <w:pPrChange w:id="8219" w:author="Donovan Goode" w:date="2018-11-09T10:05:00Z">
                <w:pPr>
                  <w:shd w:val="clear" w:color="auto" w:fill="1E1E1E"/>
                  <w:spacing w:line="285" w:lineRule="atLeast"/>
                </w:pPr>
              </w:pPrChange>
            </w:pPr>
            <w:del w:id="82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270px</w:delText>
              </w:r>
              <w:r w:rsidRPr="007520B6" w:rsidDel="008B6AF4">
                <w:rPr>
                  <w:rFonts w:ascii="Consolas" w:eastAsia="Times New Roman" w:hAnsi="Consolas" w:cs="Times New Roman"/>
                  <w:color w:val="D4D4D4"/>
                  <w:sz w:val="21"/>
                  <w:szCs w:val="21"/>
                </w:rPr>
                <w:delText>;</w:delText>
              </w:r>
            </w:del>
          </w:p>
          <w:p w14:paraId="0C134DD1" w14:textId="77777777" w:rsidR="00ED1509" w:rsidRPr="007520B6" w:rsidDel="008B6AF4" w:rsidRDefault="00ED1509">
            <w:pPr>
              <w:pStyle w:val="Heading1Numbered"/>
              <w:rPr>
                <w:del w:id="8221" w:author="Donovan Goode" w:date="2018-11-09T10:04:00Z"/>
                <w:rFonts w:ascii="Consolas" w:eastAsia="Times New Roman" w:hAnsi="Consolas" w:cs="Times New Roman"/>
                <w:color w:val="D4D4D4"/>
                <w:sz w:val="21"/>
                <w:szCs w:val="21"/>
              </w:rPr>
              <w:pPrChange w:id="8222" w:author="Donovan Goode" w:date="2018-11-09T10:05:00Z">
                <w:pPr>
                  <w:shd w:val="clear" w:color="auto" w:fill="1E1E1E"/>
                  <w:spacing w:line="285" w:lineRule="atLeast"/>
                </w:pPr>
              </w:pPrChange>
            </w:pPr>
            <w:del w:id="8223" w:author="Donovan Goode" w:date="2018-11-09T10:04:00Z">
              <w:r w:rsidRPr="007520B6" w:rsidDel="008B6AF4">
                <w:rPr>
                  <w:rFonts w:ascii="Consolas" w:eastAsia="Times New Roman" w:hAnsi="Consolas" w:cs="Times New Roman"/>
                  <w:color w:val="D4D4D4"/>
                  <w:sz w:val="21"/>
                  <w:szCs w:val="21"/>
                </w:rPr>
                <w:delText xml:space="preserve">    }</w:delText>
              </w:r>
            </w:del>
          </w:p>
          <w:p w14:paraId="5B9D0D9C" w14:textId="77777777" w:rsidR="00ED1509" w:rsidRPr="007520B6" w:rsidDel="008B6AF4" w:rsidRDefault="00ED1509">
            <w:pPr>
              <w:pStyle w:val="Heading1Numbered"/>
              <w:rPr>
                <w:del w:id="8224" w:author="Donovan Goode" w:date="2018-11-09T10:04:00Z"/>
                <w:rFonts w:ascii="Consolas" w:eastAsia="Times New Roman" w:hAnsi="Consolas" w:cs="Times New Roman"/>
                <w:color w:val="D4D4D4"/>
                <w:sz w:val="21"/>
                <w:szCs w:val="21"/>
              </w:rPr>
              <w:pPrChange w:id="8225" w:author="Donovan Goode" w:date="2018-11-09T10:05:00Z">
                <w:pPr>
                  <w:shd w:val="clear" w:color="auto" w:fill="1E1E1E"/>
                  <w:spacing w:line="285" w:lineRule="atLeast"/>
                </w:pPr>
              </w:pPrChange>
            </w:pPr>
          </w:p>
          <w:p w14:paraId="33200CD6" w14:textId="77777777" w:rsidR="00ED1509" w:rsidRPr="007520B6" w:rsidDel="008B6AF4" w:rsidRDefault="00ED1509">
            <w:pPr>
              <w:pStyle w:val="Heading1Numbered"/>
              <w:rPr>
                <w:del w:id="8226" w:author="Donovan Goode" w:date="2018-11-09T10:04:00Z"/>
                <w:rFonts w:ascii="Consolas" w:eastAsia="Times New Roman" w:hAnsi="Consolas" w:cs="Times New Roman"/>
                <w:color w:val="D4D4D4"/>
                <w:sz w:val="21"/>
                <w:szCs w:val="21"/>
              </w:rPr>
              <w:pPrChange w:id="8227" w:author="Donovan Goode" w:date="2018-11-09T10:05:00Z">
                <w:pPr>
                  <w:shd w:val="clear" w:color="auto" w:fill="1E1E1E"/>
                  <w:spacing w:line="285" w:lineRule="atLeast"/>
                </w:pPr>
              </w:pPrChange>
            </w:pPr>
            <w:del w:id="822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w:delText>
              </w:r>
              <w:r w:rsidRPr="007520B6" w:rsidDel="008B6AF4">
                <w:rPr>
                  <w:rFonts w:ascii="Consolas" w:eastAsia="Times New Roman" w:hAnsi="Consolas" w:cs="Times New Roman"/>
                  <w:color w:val="D4D4D4"/>
                  <w:sz w:val="21"/>
                  <w:szCs w:val="21"/>
                </w:rPr>
                <w:delText xml:space="preserve"> {</w:delText>
              </w:r>
            </w:del>
          </w:p>
          <w:p w14:paraId="6F994E8C" w14:textId="77777777" w:rsidR="00ED1509" w:rsidRPr="007520B6" w:rsidDel="008B6AF4" w:rsidRDefault="00ED1509">
            <w:pPr>
              <w:pStyle w:val="Heading1Numbered"/>
              <w:rPr>
                <w:del w:id="8229" w:author="Donovan Goode" w:date="2018-11-09T10:04:00Z"/>
                <w:rFonts w:ascii="Consolas" w:eastAsia="Times New Roman" w:hAnsi="Consolas" w:cs="Times New Roman"/>
                <w:color w:val="D4D4D4"/>
                <w:sz w:val="21"/>
                <w:szCs w:val="21"/>
              </w:rPr>
              <w:pPrChange w:id="8230" w:author="Donovan Goode" w:date="2018-11-09T10:05:00Z">
                <w:pPr>
                  <w:shd w:val="clear" w:color="auto" w:fill="1E1E1E"/>
                  <w:spacing w:line="285" w:lineRule="atLeast"/>
                </w:pPr>
              </w:pPrChange>
            </w:pPr>
            <w:del w:id="823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76744C5" w14:textId="77777777" w:rsidR="00ED1509" w:rsidRPr="007520B6" w:rsidDel="008B6AF4" w:rsidRDefault="00ED1509">
            <w:pPr>
              <w:pStyle w:val="Heading1Numbered"/>
              <w:rPr>
                <w:del w:id="8232" w:author="Donovan Goode" w:date="2018-11-09T10:04:00Z"/>
                <w:rFonts w:ascii="Consolas" w:eastAsia="Times New Roman" w:hAnsi="Consolas" w:cs="Times New Roman"/>
                <w:color w:val="D4D4D4"/>
                <w:sz w:val="21"/>
                <w:szCs w:val="21"/>
              </w:rPr>
              <w:pPrChange w:id="8233" w:author="Donovan Goode" w:date="2018-11-09T10:05:00Z">
                <w:pPr>
                  <w:shd w:val="clear" w:color="auto" w:fill="1E1E1E"/>
                  <w:spacing w:line="285" w:lineRule="atLeast"/>
                </w:pPr>
              </w:pPrChange>
            </w:pPr>
            <w:del w:id="82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7FC639C4" w14:textId="77777777" w:rsidR="00ED1509" w:rsidRPr="007520B6" w:rsidDel="008B6AF4" w:rsidRDefault="00ED1509">
            <w:pPr>
              <w:pStyle w:val="Heading1Numbered"/>
              <w:rPr>
                <w:del w:id="8235" w:author="Donovan Goode" w:date="2018-11-09T10:04:00Z"/>
                <w:rFonts w:ascii="Consolas" w:eastAsia="Times New Roman" w:hAnsi="Consolas" w:cs="Times New Roman"/>
                <w:color w:val="D4D4D4"/>
                <w:sz w:val="21"/>
                <w:szCs w:val="21"/>
              </w:rPr>
              <w:pPrChange w:id="8236" w:author="Donovan Goode" w:date="2018-11-09T10:05:00Z">
                <w:pPr>
                  <w:shd w:val="clear" w:color="auto" w:fill="1E1E1E"/>
                  <w:spacing w:line="285" w:lineRule="atLeast"/>
                </w:pPr>
              </w:pPrChange>
            </w:pPr>
            <w:del w:id="82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72A30C3C" w14:textId="77777777" w:rsidR="00ED1509" w:rsidRPr="007520B6" w:rsidDel="008B6AF4" w:rsidRDefault="00ED1509">
            <w:pPr>
              <w:pStyle w:val="Heading1Numbered"/>
              <w:rPr>
                <w:del w:id="8238" w:author="Donovan Goode" w:date="2018-11-09T10:04:00Z"/>
                <w:rFonts w:ascii="Consolas" w:eastAsia="Times New Roman" w:hAnsi="Consolas" w:cs="Times New Roman"/>
                <w:color w:val="D4D4D4"/>
                <w:sz w:val="21"/>
                <w:szCs w:val="21"/>
              </w:rPr>
              <w:pPrChange w:id="8239" w:author="Donovan Goode" w:date="2018-11-09T10:05:00Z">
                <w:pPr>
                  <w:shd w:val="clear" w:color="auto" w:fill="1E1E1E"/>
                  <w:spacing w:line="285" w:lineRule="atLeast"/>
                </w:pPr>
              </w:pPrChange>
            </w:pPr>
            <w:del w:id="8240" w:author="Donovan Goode" w:date="2018-11-09T10:04:00Z">
              <w:r w:rsidRPr="007520B6" w:rsidDel="008B6AF4">
                <w:rPr>
                  <w:rFonts w:ascii="Consolas" w:eastAsia="Times New Roman" w:hAnsi="Consolas" w:cs="Times New Roman"/>
                  <w:color w:val="D4D4D4"/>
                  <w:sz w:val="21"/>
                  <w:szCs w:val="21"/>
                </w:rPr>
                <w:delText xml:space="preserve">    }</w:delText>
              </w:r>
            </w:del>
          </w:p>
          <w:p w14:paraId="741959B2" w14:textId="77777777" w:rsidR="00ED1509" w:rsidRPr="007520B6" w:rsidDel="008B6AF4" w:rsidRDefault="00ED1509">
            <w:pPr>
              <w:pStyle w:val="Heading1Numbered"/>
              <w:rPr>
                <w:del w:id="8241" w:author="Donovan Goode" w:date="2018-11-09T10:04:00Z"/>
                <w:rFonts w:ascii="Consolas" w:eastAsia="Times New Roman" w:hAnsi="Consolas" w:cs="Times New Roman"/>
                <w:color w:val="D4D4D4"/>
                <w:sz w:val="21"/>
                <w:szCs w:val="21"/>
              </w:rPr>
              <w:pPrChange w:id="8242" w:author="Donovan Goode" w:date="2018-11-09T10:05:00Z">
                <w:pPr>
                  <w:shd w:val="clear" w:color="auto" w:fill="1E1E1E"/>
                  <w:spacing w:line="285" w:lineRule="atLeast"/>
                </w:pPr>
              </w:pPrChange>
            </w:pPr>
          </w:p>
          <w:p w14:paraId="0B930445" w14:textId="77777777" w:rsidR="00ED1509" w:rsidRPr="007520B6" w:rsidDel="008B6AF4" w:rsidRDefault="00ED1509">
            <w:pPr>
              <w:pStyle w:val="Heading1Numbered"/>
              <w:rPr>
                <w:del w:id="8243" w:author="Donovan Goode" w:date="2018-11-09T10:04:00Z"/>
                <w:rFonts w:ascii="Consolas" w:eastAsia="Times New Roman" w:hAnsi="Consolas" w:cs="Times New Roman"/>
                <w:color w:val="D4D4D4"/>
                <w:sz w:val="21"/>
                <w:szCs w:val="21"/>
              </w:rPr>
              <w:pPrChange w:id="8244" w:author="Donovan Goode" w:date="2018-11-09T10:05:00Z">
                <w:pPr>
                  <w:shd w:val="clear" w:color="auto" w:fill="1E1E1E"/>
                  <w:spacing w:line="285" w:lineRule="atLeast"/>
                </w:pPr>
              </w:pPrChange>
            </w:pPr>
            <w:del w:id="82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a</w:delText>
              </w:r>
              <w:r w:rsidRPr="007520B6" w:rsidDel="008B6AF4">
                <w:rPr>
                  <w:rFonts w:ascii="Consolas" w:eastAsia="Times New Roman" w:hAnsi="Consolas" w:cs="Times New Roman"/>
                  <w:color w:val="D4D4D4"/>
                  <w:sz w:val="21"/>
                  <w:szCs w:val="21"/>
                </w:rPr>
                <w:delText xml:space="preserve"> {</w:delText>
              </w:r>
            </w:del>
          </w:p>
          <w:p w14:paraId="22176F42" w14:textId="77777777" w:rsidR="00ED1509" w:rsidRPr="007520B6" w:rsidDel="008B6AF4" w:rsidRDefault="00ED1509">
            <w:pPr>
              <w:pStyle w:val="Heading1Numbered"/>
              <w:rPr>
                <w:del w:id="8246" w:author="Donovan Goode" w:date="2018-11-09T10:04:00Z"/>
                <w:rFonts w:ascii="Consolas" w:eastAsia="Times New Roman" w:hAnsi="Consolas" w:cs="Times New Roman"/>
                <w:color w:val="D4D4D4"/>
                <w:sz w:val="21"/>
                <w:szCs w:val="21"/>
              </w:rPr>
              <w:pPrChange w:id="8247" w:author="Donovan Goode" w:date="2018-11-09T10:05:00Z">
                <w:pPr>
                  <w:shd w:val="clear" w:color="auto" w:fill="1E1E1E"/>
                  <w:spacing w:line="285" w:lineRule="atLeast"/>
                </w:pPr>
              </w:pPrChange>
            </w:pPr>
            <w:del w:id="82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7814068C" w14:textId="77777777" w:rsidR="00ED1509" w:rsidRPr="007520B6" w:rsidDel="008B6AF4" w:rsidRDefault="00ED1509">
            <w:pPr>
              <w:pStyle w:val="Heading1Numbered"/>
              <w:rPr>
                <w:del w:id="8249" w:author="Donovan Goode" w:date="2018-11-09T10:04:00Z"/>
                <w:rFonts w:ascii="Consolas" w:eastAsia="Times New Roman" w:hAnsi="Consolas" w:cs="Times New Roman"/>
                <w:color w:val="D4D4D4"/>
                <w:sz w:val="21"/>
                <w:szCs w:val="21"/>
              </w:rPr>
              <w:pPrChange w:id="8250" w:author="Donovan Goode" w:date="2018-11-09T10:05:00Z">
                <w:pPr>
                  <w:shd w:val="clear" w:color="auto" w:fill="1E1E1E"/>
                  <w:spacing w:line="285" w:lineRule="atLeast"/>
                </w:pPr>
              </w:pPrChange>
            </w:pPr>
            <w:del w:id="8251" w:author="Donovan Goode" w:date="2018-11-09T10:04:00Z">
              <w:r w:rsidRPr="007520B6" w:rsidDel="008B6AF4">
                <w:rPr>
                  <w:rFonts w:ascii="Consolas" w:eastAsia="Times New Roman" w:hAnsi="Consolas" w:cs="Times New Roman"/>
                  <w:color w:val="D4D4D4"/>
                  <w:sz w:val="21"/>
                  <w:szCs w:val="21"/>
                </w:rPr>
                <w:delText xml:space="preserve">    }</w:delText>
              </w:r>
            </w:del>
          </w:p>
          <w:p w14:paraId="334C2551" w14:textId="77777777" w:rsidR="00ED1509" w:rsidRPr="007520B6" w:rsidDel="008B6AF4" w:rsidRDefault="00ED1509">
            <w:pPr>
              <w:pStyle w:val="Heading1Numbered"/>
              <w:rPr>
                <w:del w:id="8252" w:author="Donovan Goode" w:date="2018-11-09T10:04:00Z"/>
                <w:rFonts w:ascii="Consolas" w:eastAsia="Times New Roman" w:hAnsi="Consolas" w:cs="Times New Roman"/>
                <w:color w:val="D4D4D4"/>
                <w:sz w:val="21"/>
                <w:szCs w:val="21"/>
              </w:rPr>
              <w:pPrChange w:id="8253" w:author="Donovan Goode" w:date="2018-11-09T10:05:00Z">
                <w:pPr>
                  <w:shd w:val="clear" w:color="auto" w:fill="1E1E1E"/>
                  <w:spacing w:line="285" w:lineRule="atLeast"/>
                </w:pPr>
              </w:pPrChange>
            </w:pPr>
          </w:p>
          <w:p w14:paraId="0B406307" w14:textId="77777777" w:rsidR="00ED1509" w:rsidRPr="007520B6" w:rsidDel="008B6AF4" w:rsidRDefault="00ED1509">
            <w:pPr>
              <w:pStyle w:val="Heading1Numbered"/>
              <w:rPr>
                <w:del w:id="8254" w:author="Donovan Goode" w:date="2018-11-09T10:04:00Z"/>
                <w:rFonts w:ascii="Consolas" w:eastAsia="Times New Roman" w:hAnsi="Consolas" w:cs="Times New Roman"/>
                <w:color w:val="D4D4D4"/>
                <w:sz w:val="21"/>
                <w:szCs w:val="21"/>
              </w:rPr>
              <w:pPrChange w:id="8255" w:author="Donovan Goode" w:date="2018-11-09T10:05:00Z">
                <w:pPr>
                  <w:shd w:val="clear" w:color="auto" w:fill="1E1E1E"/>
                  <w:spacing w:line="285" w:lineRule="atLeast"/>
                </w:pPr>
              </w:pPrChange>
            </w:pPr>
            <w:del w:id="82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a:hover</w:delText>
              </w:r>
              <w:r w:rsidRPr="007520B6" w:rsidDel="008B6AF4">
                <w:rPr>
                  <w:rFonts w:ascii="Consolas" w:eastAsia="Times New Roman" w:hAnsi="Consolas" w:cs="Times New Roman"/>
                  <w:color w:val="D4D4D4"/>
                  <w:sz w:val="21"/>
                  <w:szCs w:val="21"/>
                </w:rPr>
                <w:delText xml:space="preserve"> {</w:delText>
              </w:r>
            </w:del>
          </w:p>
          <w:p w14:paraId="4023CBC6" w14:textId="77777777" w:rsidR="00ED1509" w:rsidRPr="007520B6" w:rsidDel="008B6AF4" w:rsidRDefault="00ED1509">
            <w:pPr>
              <w:pStyle w:val="Heading1Numbered"/>
              <w:rPr>
                <w:del w:id="8257" w:author="Donovan Goode" w:date="2018-11-09T10:04:00Z"/>
                <w:rFonts w:ascii="Consolas" w:eastAsia="Times New Roman" w:hAnsi="Consolas" w:cs="Times New Roman"/>
                <w:color w:val="D4D4D4"/>
                <w:sz w:val="21"/>
                <w:szCs w:val="21"/>
              </w:rPr>
              <w:pPrChange w:id="8258" w:author="Donovan Goode" w:date="2018-11-09T10:05:00Z">
                <w:pPr>
                  <w:shd w:val="clear" w:color="auto" w:fill="1E1E1E"/>
                  <w:spacing w:line="285" w:lineRule="atLeast"/>
                </w:pPr>
              </w:pPrChange>
            </w:pPr>
            <w:del w:id="825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#666666</w:delText>
              </w:r>
              <w:r w:rsidRPr="007520B6" w:rsidDel="008B6AF4">
                <w:rPr>
                  <w:rFonts w:ascii="Consolas" w:eastAsia="Times New Roman" w:hAnsi="Consolas" w:cs="Times New Roman"/>
                  <w:color w:val="D4D4D4"/>
                  <w:sz w:val="21"/>
                  <w:szCs w:val="21"/>
                </w:rPr>
                <w:delText>;</w:delText>
              </w:r>
            </w:del>
          </w:p>
          <w:p w14:paraId="384D48AA" w14:textId="77777777" w:rsidR="00ED1509" w:rsidRPr="007520B6" w:rsidDel="008B6AF4" w:rsidRDefault="00ED1509">
            <w:pPr>
              <w:pStyle w:val="Heading1Numbered"/>
              <w:rPr>
                <w:del w:id="8260" w:author="Donovan Goode" w:date="2018-11-09T10:04:00Z"/>
                <w:rFonts w:ascii="Consolas" w:eastAsia="Times New Roman" w:hAnsi="Consolas" w:cs="Times New Roman"/>
                <w:color w:val="D4D4D4"/>
                <w:sz w:val="21"/>
                <w:szCs w:val="21"/>
              </w:rPr>
              <w:pPrChange w:id="8261" w:author="Donovan Goode" w:date="2018-11-09T10:05:00Z">
                <w:pPr>
                  <w:shd w:val="clear" w:color="auto" w:fill="1E1E1E"/>
                  <w:spacing w:line="285" w:lineRule="atLeast"/>
                </w:pPr>
              </w:pPrChange>
            </w:pPr>
            <w:del w:id="8262" w:author="Donovan Goode" w:date="2018-11-09T10:04:00Z">
              <w:r w:rsidRPr="007520B6" w:rsidDel="008B6AF4">
                <w:rPr>
                  <w:rFonts w:ascii="Consolas" w:eastAsia="Times New Roman" w:hAnsi="Consolas" w:cs="Times New Roman"/>
                  <w:color w:val="D4D4D4"/>
                  <w:sz w:val="21"/>
                  <w:szCs w:val="21"/>
                </w:rPr>
                <w:delText xml:space="preserve">    }</w:delText>
              </w:r>
            </w:del>
          </w:p>
          <w:p w14:paraId="07E98484" w14:textId="77777777" w:rsidR="00ED1509" w:rsidRPr="007520B6" w:rsidDel="008B6AF4" w:rsidRDefault="00ED1509">
            <w:pPr>
              <w:pStyle w:val="Heading1Numbered"/>
              <w:rPr>
                <w:del w:id="8263" w:author="Donovan Goode" w:date="2018-11-09T10:04:00Z"/>
                <w:rFonts w:ascii="Consolas" w:eastAsia="Times New Roman" w:hAnsi="Consolas" w:cs="Times New Roman"/>
                <w:color w:val="D4D4D4"/>
                <w:sz w:val="21"/>
                <w:szCs w:val="21"/>
              </w:rPr>
              <w:pPrChange w:id="8264" w:author="Donovan Goode" w:date="2018-11-09T10:05:00Z">
                <w:pPr>
                  <w:shd w:val="clear" w:color="auto" w:fill="1E1E1E"/>
                  <w:spacing w:line="285" w:lineRule="atLeast"/>
                </w:pPr>
              </w:pPrChange>
            </w:pPr>
          </w:p>
          <w:p w14:paraId="248D7EDE" w14:textId="77777777" w:rsidR="00ED1509" w:rsidRPr="007520B6" w:rsidDel="008B6AF4" w:rsidRDefault="00ED1509">
            <w:pPr>
              <w:pStyle w:val="Heading1Numbered"/>
              <w:rPr>
                <w:del w:id="8265" w:author="Donovan Goode" w:date="2018-11-09T10:04:00Z"/>
                <w:rFonts w:ascii="Consolas" w:eastAsia="Times New Roman" w:hAnsi="Consolas" w:cs="Times New Roman"/>
                <w:color w:val="D4D4D4"/>
                <w:sz w:val="21"/>
                <w:szCs w:val="21"/>
              </w:rPr>
              <w:pPrChange w:id="8266" w:author="Donovan Goode" w:date="2018-11-09T10:05:00Z">
                <w:pPr>
                  <w:shd w:val="clear" w:color="auto" w:fill="1E1E1E"/>
                  <w:spacing w:line="285" w:lineRule="atLeast"/>
                </w:pPr>
              </w:pPrChange>
            </w:pPr>
            <w:del w:id="82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a.selected</w:delText>
              </w:r>
              <w:r w:rsidRPr="007520B6" w:rsidDel="008B6AF4">
                <w:rPr>
                  <w:rFonts w:ascii="Consolas" w:eastAsia="Times New Roman" w:hAnsi="Consolas" w:cs="Times New Roman"/>
                  <w:color w:val="D4D4D4"/>
                  <w:sz w:val="21"/>
                  <w:szCs w:val="21"/>
                </w:rPr>
                <w:delText xml:space="preserve"> {</w:delText>
              </w:r>
            </w:del>
          </w:p>
          <w:p w14:paraId="6348C5FD" w14:textId="77777777" w:rsidR="00ED1509" w:rsidRPr="007520B6" w:rsidDel="008B6AF4" w:rsidRDefault="00ED1509">
            <w:pPr>
              <w:pStyle w:val="Heading1Numbered"/>
              <w:rPr>
                <w:del w:id="8268" w:author="Donovan Goode" w:date="2018-11-09T10:04:00Z"/>
                <w:rFonts w:ascii="Consolas" w:eastAsia="Times New Roman" w:hAnsi="Consolas" w:cs="Times New Roman"/>
                <w:color w:val="D4D4D4"/>
                <w:sz w:val="21"/>
                <w:szCs w:val="21"/>
              </w:rPr>
              <w:pPrChange w:id="8269" w:author="Donovan Goode" w:date="2018-11-09T10:05:00Z">
                <w:pPr>
                  <w:shd w:val="clear" w:color="auto" w:fill="1E1E1E"/>
                  <w:spacing w:line="285" w:lineRule="atLeast"/>
                </w:pPr>
              </w:pPrChange>
            </w:pPr>
            <w:del w:id="82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#666666</w:delText>
              </w:r>
              <w:r w:rsidRPr="007520B6" w:rsidDel="008B6AF4">
                <w:rPr>
                  <w:rFonts w:ascii="Consolas" w:eastAsia="Times New Roman" w:hAnsi="Consolas" w:cs="Times New Roman"/>
                  <w:color w:val="D4D4D4"/>
                  <w:sz w:val="21"/>
                  <w:szCs w:val="21"/>
                </w:rPr>
                <w:delText>;</w:delText>
              </w:r>
            </w:del>
          </w:p>
          <w:p w14:paraId="79E075B7" w14:textId="77777777" w:rsidR="00ED1509" w:rsidRPr="007520B6" w:rsidDel="008B6AF4" w:rsidRDefault="00ED1509">
            <w:pPr>
              <w:pStyle w:val="Heading1Numbered"/>
              <w:rPr>
                <w:del w:id="8271" w:author="Donovan Goode" w:date="2018-11-09T10:04:00Z"/>
                <w:rFonts w:ascii="Consolas" w:eastAsia="Times New Roman" w:hAnsi="Consolas" w:cs="Times New Roman"/>
                <w:color w:val="D4D4D4"/>
                <w:sz w:val="21"/>
                <w:szCs w:val="21"/>
              </w:rPr>
              <w:pPrChange w:id="8272" w:author="Donovan Goode" w:date="2018-11-09T10:05:00Z">
                <w:pPr>
                  <w:shd w:val="clear" w:color="auto" w:fill="1E1E1E"/>
                  <w:spacing w:line="285" w:lineRule="atLeast"/>
                </w:pPr>
              </w:pPrChange>
            </w:pPr>
            <w:del w:id="8273" w:author="Donovan Goode" w:date="2018-11-09T10:04:00Z">
              <w:r w:rsidRPr="007520B6" w:rsidDel="008B6AF4">
                <w:rPr>
                  <w:rFonts w:ascii="Consolas" w:eastAsia="Times New Roman" w:hAnsi="Consolas" w:cs="Times New Roman"/>
                  <w:color w:val="D4D4D4"/>
                  <w:sz w:val="21"/>
                  <w:szCs w:val="21"/>
                </w:rPr>
                <w:delText xml:space="preserve">    }</w:delText>
              </w:r>
            </w:del>
          </w:p>
          <w:p w14:paraId="3310E285" w14:textId="77777777" w:rsidR="00ED1509" w:rsidRPr="007520B6" w:rsidDel="008B6AF4" w:rsidRDefault="00ED1509">
            <w:pPr>
              <w:pStyle w:val="Heading1Numbered"/>
              <w:rPr>
                <w:del w:id="8274" w:author="Donovan Goode" w:date="2018-11-09T10:04:00Z"/>
                <w:rFonts w:ascii="Consolas" w:eastAsia="Times New Roman" w:hAnsi="Consolas" w:cs="Times New Roman"/>
                <w:color w:val="D4D4D4"/>
                <w:sz w:val="21"/>
                <w:szCs w:val="21"/>
              </w:rPr>
              <w:pPrChange w:id="8275" w:author="Donovan Goode" w:date="2018-11-09T10:05:00Z">
                <w:pPr>
                  <w:shd w:val="clear" w:color="auto" w:fill="1E1E1E"/>
                  <w:spacing w:line="285" w:lineRule="atLeast"/>
                </w:pPr>
              </w:pPrChange>
            </w:pPr>
          </w:p>
          <w:p w14:paraId="29CED7AB" w14:textId="77777777" w:rsidR="00ED1509" w:rsidRPr="007520B6" w:rsidDel="008B6AF4" w:rsidRDefault="00ED1509">
            <w:pPr>
              <w:pStyle w:val="Heading1Numbered"/>
              <w:rPr>
                <w:del w:id="8276" w:author="Donovan Goode" w:date="2018-11-09T10:04:00Z"/>
                <w:rFonts w:ascii="Consolas" w:eastAsia="Times New Roman" w:hAnsi="Consolas" w:cs="Times New Roman"/>
                <w:color w:val="D4D4D4"/>
                <w:sz w:val="21"/>
                <w:szCs w:val="21"/>
              </w:rPr>
              <w:pPrChange w:id="8277" w:author="Donovan Goode" w:date="2018-11-09T10:05:00Z">
                <w:pPr>
                  <w:shd w:val="clear" w:color="auto" w:fill="1E1E1E"/>
                  <w:spacing w:line="285" w:lineRule="atLeast"/>
                </w:pPr>
              </w:pPrChange>
            </w:pPr>
            <w:del w:id="82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.left</w:delText>
              </w:r>
              <w:r w:rsidRPr="007520B6" w:rsidDel="008B6AF4">
                <w:rPr>
                  <w:rFonts w:ascii="Consolas" w:eastAsia="Times New Roman" w:hAnsi="Consolas" w:cs="Times New Roman"/>
                  <w:color w:val="D4D4D4"/>
                  <w:sz w:val="21"/>
                  <w:szCs w:val="21"/>
                </w:rPr>
                <w:delText xml:space="preserve"> {</w:delText>
              </w:r>
            </w:del>
          </w:p>
          <w:p w14:paraId="7F347C4E" w14:textId="77777777" w:rsidR="00ED1509" w:rsidRPr="007520B6" w:rsidDel="008B6AF4" w:rsidRDefault="00ED1509">
            <w:pPr>
              <w:pStyle w:val="Heading1Numbered"/>
              <w:rPr>
                <w:del w:id="8279" w:author="Donovan Goode" w:date="2018-11-09T10:04:00Z"/>
                <w:rFonts w:ascii="Consolas" w:eastAsia="Times New Roman" w:hAnsi="Consolas" w:cs="Times New Roman"/>
                <w:color w:val="D4D4D4"/>
                <w:sz w:val="21"/>
                <w:szCs w:val="21"/>
              </w:rPr>
              <w:pPrChange w:id="8280" w:author="Donovan Goode" w:date="2018-11-09T10:05:00Z">
                <w:pPr>
                  <w:shd w:val="clear" w:color="auto" w:fill="1E1E1E"/>
                  <w:spacing w:line="285" w:lineRule="atLeast"/>
                </w:pPr>
              </w:pPrChange>
            </w:pPr>
            <w:del w:id="82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1B91BD97" w14:textId="77777777" w:rsidR="00ED1509" w:rsidRPr="007520B6" w:rsidDel="008B6AF4" w:rsidRDefault="00ED1509">
            <w:pPr>
              <w:pStyle w:val="Heading1Numbered"/>
              <w:rPr>
                <w:del w:id="8282" w:author="Donovan Goode" w:date="2018-11-09T10:04:00Z"/>
                <w:rFonts w:ascii="Consolas" w:eastAsia="Times New Roman" w:hAnsi="Consolas" w:cs="Times New Roman"/>
                <w:color w:val="D4D4D4"/>
                <w:sz w:val="21"/>
                <w:szCs w:val="21"/>
              </w:rPr>
              <w:pPrChange w:id="8283" w:author="Donovan Goode" w:date="2018-11-09T10:05:00Z">
                <w:pPr>
                  <w:shd w:val="clear" w:color="auto" w:fill="1E1E1E"/>
                  <w:spacing w:line="285" w:lineRule="atLeast"/>
                </w:pPr>
              </w:pPrChange>
            </w:pPr>
            <w:del w:id="82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41230A12" w14:textId="77777777" w:rsidR="00ED1509" w:rsidRPr="007520B6" w:rsidDel="008B6AF4" w:rsidRDefault="00ED1509">
            <w:pPr>
              <w:pStyle w:val="Heading1Numbered"/>
              <w:rPr>
                <w:del w:id="8285" w:author="Donovan Goode" w:date="2018-11-09T10:04:00Z"/>
                <w:rFonts w:ascii="Consolas" w:eastAsia="Times New Roman" w:hAnsi="Consolas" w:cs="Times New Roman"/>
                <w:color w:val="D4D4D4"/>
                <w:sz w:val="21"/>
                <w:szCs w:val="21"/>
              </w:rPr>
              <w:pPrChange w:id="8286" w:author="Donovan Goode" w:date="2018-11-09T10:05:00Z">
                <w:pPr>
                  <w:shd w:val="clear" w:color="auto" w:fill="1E1E1E"/>
                  <w:spacing w:line="285" w:lineRule="atLeast"/>
                </w:pPr>
              </w:pPrChange>
            </w:pPr>
            <w:del w:id="8287" w:author="Donovan Goode" w:date="2018-11-09T10:04:00Z">
              <w:r w:rsidRPr="007520B6" w:rsidDel="008B6AF4">
                <w:rPr>
                  <w:rFonts w:ascii="Consolas" w:eastAsia="Times New Roman" w:hAnsi="Consolas" w:cs="Times New Roman"/>
                  <w:color w:val="D4D4D4"/>
                  <w:sz w:val="21"/>
                  <w:szCs w:val="21"/>
                </w:rPr>
                <w:delText xml:space="preserve">    }</w:delText>
              </w:r>
            </w:del>
          </w:p>
          <w:p w14:paraId="78462190" w14:textId="77777777" w:rsidR="00ED1509" w:rsidRPr="007520B6" w:rsidDel="008B6AF4" w:rsidRDefault="00ED1509">
            <w:pPr>
              <w:pStyle w:val="Heading1Numbered"/>
              <w:rPr>
                <w:del w:id="8288" w:author="Donovan Goode" w:date="2018-11-09T10:04:00Z"/>
                <w:rFonts w:ascii="Consolas" w:eastAsia="Times New Roman" w:hAnsi="Consolas" w:cs="Times New Roman"/>
                <w:color w:val="D4D4D4"/>
                <w:sz w:val="21"/>
                <w:szCs w:val="21"/>
              </w:rPr>
              <w:pPrChange w:id="8289" w:author="Donovan Goode" w:date="2018-11-09T10:05:00Z">
                <w:pPr>
                  <w:shd w:val="clear" w:color="auto" w:fill="1E1E1E"/>
                  <w:spacing w:line="285" w:lineRule="atLeast"/>
                </w:pPr>
              </w:pPrChange>
            </w:pPr>
          </w:p>
          <w:p w14:paraId="35828707" w14:textId="77777777" w:rsidR="00ED1509" w:rsidRPr="007520B6" w:rsidDel="008B6AF4" w:rsidRDefault="00ED1509">
            <w:pPr>
              <w:pStyle w:val="Heading1Numbered"/>
              <w:rPr>
                <w:del w:id="8290" w:author="Donovan Goode" w:date="2018-11-09T10:04:00Z"/>
                <w:rFonts w:ascii="Consolas" w:eastAsia="Times New Roman" w:hAnsi="Consolas" w:cs="Times New Roman"/>
                <w:color w:val="D4D4D4"/>
                <w:sz w:val="21"/>
                <w:szCs w:val="21"/>
              </w:rPr>
              <w:pPrChange w:id="8291" w:author="Donovan Goode" w:date="2018-11-09T10:05:00Z">
                <w:pPr>
                  <w:shd w:val="clear" w:color="auto" w:fill="1E1E1E"/>
                  <w:spacing w:line="285" w:lineRule="atLeast"/>
                </w:pPr>
              </w:pPrChange>
            </w:pPr>
            <w:del w:id="82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.right</w:delText>
              </w:r>
              <w:r w:rsidRPr="007520B6" w:rsidDel="008B6AF4">
                <w:rPr>
                  <w:rFonts w:ascii="Consolas" w:eastAsia="Times New Roman" w:hAnsi="Consolas" w:cs="Times New Roman"/>
                  <w:color w:val="D4D4D4"/>
                  <w:sz w:val="21"/>
                  <w:szCs w:val="21"/>
                </w:rPr>
                <w:delText xml:space="preserve"> {</w:delText>
              </w:r>
            </w:del>
          </w:p>
          <w:p w14:paraId="6B82D8CE" w14:textId="77777777" w:rsidR="00ED1509" w:rsidRPr="007520B6" w:rsidDel="008B6AF4" w:rsidRDefault="00ED1509">
            <w:pPr>
              <w:pStyle w:val="Heading1Numbered"/>
              <w:rPr>
                <w:del w:id="8293" w:author="Donovan Goode" w:date="2018-11-09T10:04:00Z"/>
                <w:rFonts w:ascii="Consolas" w:eastAsia="Times New Roman" w:hAnsi="Consolas" w:cs="Times New Roman"/>
                <w:color w:val="D4D4D4"/>
                <w:sz w:val="21"/>
                <w:szCs w:val="21"/>
              </w:rPr>
              <w:pPrChange w:id="8294" w:author="Donovan Goode" w:date="2018-11-09T10:05:00Z">
                <w:pPr>
                  <w:shd w:val="clear" w:color="auto" w:fill="1E1E1E"/>
                  <w:spacing w:line="285" w:lineRule="atLeast"/>
                </w:pPr>
              </w:pPrChange>
            </w:pPr>
            <w:del w:id="82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15C438B2" w14:textId="77777777" w:rsidR="00ED1509" w:rsidRPr="007520B6" w:rsidDel="008B6AF4" w:rsidRDefault="00ED1509">
            <w:pPr>
              <w:pStyle w:val="Heading1Numbered"/>
              <w:rPr>
                <w:del w:id="8296" w:author="Donovan Goode" w:date="2018-11-09T10:04:00Z"/>
                <w:rFonts w:ascii="Consolas" w:eastAsia="Times New Roman" w:hAnsi="Consolas" w:cs="Times New Roman"/>
                <w:color w:val="D4D4D4"/>
                <w:sz w:val="21"/>
                <w:szCs w:val="21"/>
              </w:rPr>
              <w:pPrChange w:id="8297" w:author="Donovan Goode" w:date="2018-11-09T10:05:00Z">
                <w:pPr>
                  <w:shd w:val="clear" w:color="auto" w:fill="1E1E1E"/>
                  <w:spacing w:line="285" w:lineRule="atLeast"/>
                </w:pPr>
              </w:pPrChange>
            </w:pPr>
            <w:del w:id="82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23BFC0D5" w14:textId="77777777" w:rsidR="00ED1509" w:rsidRPr="007520B6" w:rsidDel="008B6AF4" w:rsidRDefault="00ED1509">
            <w:pPr>
              <w:pStyle w:val="Heading1Numbered"/>
              <w:rPr>
                <w:del w:id="8299" w:author="Donovan Goode" w:date="2018-11-09T10:04:00Z"/>
                <w:rFonts w:ascii="Consolas" w:eastAsia="Times New Roman" w:hAnsi="Consolas" w:cs="Times New Roman"/>
                <w:color w:val="D4D4D4"/>
                <w:sz w:val="21"/>
                <w:szCs w:val="21"/>
              </w:rPr>
              <w:pPrChange w:id="8300" w:author="Donovan Goode" w:date="2018-11-09T10:05:00Z">
                <w:pPr>
                  <w:shd w:val="clear" w:color="auto" w:fill="1E1E1E"/>
                  <w:spacing w:line="285" w:lineRule="atLeast"/>
                </w:pPr>
              </w:pPrChange>
            </w:pPr>
            <w:del w:id="8301" w:author="Donovan Goode" w:date="2018-11-09T10:04:00Z">
              <w:r w:rsidRPr="007520B6" w:rsidDel="008B6AF4">
                <w:rPr>
                  <w:rFonts w:ascii="Consolas" w:eastAsia="Times New Roman" w:hAnsi="Consolas" w:cs="Times New Roman"/>
                  <w:color w:val="D4D4D4"/>
                  <w:sz w:val="21"/>
                  <w:szCs w:val="21"/>
                </w:rPr>
                <w:delText xml:space="preserve">    }</w:delText>
              </w:r>
            </w:del>
          </w:p>
          <w:p w14:paraId="0E557FC0" w14:textId="77777777" w:rsidR="00ED1509" w:rsidRPr="007520B6" w:rsidDel="008B6AF4" w:rsidRDefault="00ED1509">
            <w:pPr>
              <w:pStyle w:val="Heading1Numbered"/>
              <w:rPr>
                <w:del w:id="8302" w:author="Donovan Goode" w:date="2018-11-09T10:04:00Z"/>
                <w:rFonts w:ascii="Consolas" w:eastAsia="Times New Roman" w:hAnsi="Consolas" w:cs="Times New Roman"/>
                <w:color w:val="D4D4D4"/>
                <w:sz w:val="21"/>
                <w:szCs w:val="21"/>
              </w:rPr>
              <w:pPrChange w:id="8303" w:author="Donovan Goode" w:date="2018-11-09T10:05:00Z">
                <w:pPr>
                  <w:shd w:val="clear" w:color="auto" w:fill="1E1E1E"/>
                  <w:spacing w:line="285" w:lineRule="atLeast"/>
                </w:pPr>
              </w:pPrChange>
            </w:pPr>
          </w:p>
          <w:p w14:paraId="0112B076" w14:textId="77777777" w:rsidR="00ED1509" w:rsidRPr="007520B6" w:rsidDel="008B6AF4" w:rsidRDefault="00ED1509">
            <w:pPr>
              <w:pStyle w:val="Heading1Numbered"/>
              <w:rPr>
                <w:del w:id="8304" w:author="Donovan Goode" w:date="2018-11-09T10:04:00Z"/>
                <w:rFonts w:ascii="Consolas" w:eastAsia="Times New Roman" w:hAnsi="Consolas" w:cs="Times New Roman"/>
                <w:color w:val="D4D4D4"/>
                <w:sz w:val="21"/>
                <w:szCs w:val="21"/>
              </w:rPr>
              <w:pPrChange w:id="8305" w:author="Donovan Goode" w:date="2018-11-09T10:05:00Z">
                <w:pPr>
                  <w:shd w:val="clear" w:color="auto" w:fill="1E1E1E"/>
                  <w:spacing w:line="285" w:lineRule="atLeast"/>
                </w:pPr>
              </w:pPrChange>
            </w:pPr>
            <w:del w:id="83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.pagination .pipe:hover,</w:delText>
              </w:r>
            </w:del>
          </w:p>
          <w:p w14:paraId="45084BD3" w14:textId="77777777" w:rsidR="00ED1509" w:rsidRPr="007520B6" w:rsidDel="008B6AF4" w:rsidRDefault="00ED1509">
            <w:pPr>
              <w:pStyle w:val="Heading1Numbered"/>
              <w:rPr>
                <w:del w:id="8307" w:author="Donovan Goode" w:date="2018-11-09T10:04:00Z"/>
                <w:rFonts w:ascii="Consolas" w:eastAsia="Times New Roman" w:hAnsi="Consolas" w:cs="Times New Roman"/>
                <w:color w:val="D4D4D4"/>
                <w:sz w:val="21"/>
                <w:szCs w:val="21"/>
              </w:rPr>
              <w:pPrChange w:id="8308" w:author="Donovan Goode" w:date="2018-11-09T10:05:00Z">
                <w:pPr>
                  <w:shd w:val="clear" w:color="auto" w:fill="1E1E1E"/>
                  <w:spacing w:line="285" w:lineRule="atLeast"/>
                </w:pPr>
              </w:pPrChange>
            </w:pPr>
            <w:del w:id="8309" w:author="Donovan Goode" w:date="2018-11-09T10:04:00Z">
              <w:r w:rsidRPr="007520B6" w:rsidDel="008B6AF4">
                <w:rPr>
                  <w:rFonts w:ascii="Consolas" w:eastAsia="Times New Roman" w:hAnsi="Consolas" w:cs="Times New Roman"/>
                  <w:color w:val="D7BA7D"/>
                  <w:sz w:val="21"/>
                  <w:szCs w:val="21"/>
                </w:rPr>
                <w:delText xml:space="preserve">    #widget5 .pagination .pipe:hover</w:delText>
              </w:r>
              <w:r w:rsidRPr="007520B6" w:rsidDel="008B6AF4">
                <w:rPr>
                  <w:rFonts w:ascii="Consolas" w:eastAsia="Times New Roman" w:hAnsi="Consolas" w:cs="Times New Roman"/>
                  <w:color w:val="D4D4D4"/>
                  <w:sz w:val="21"/>
                  <w:szCs w:val="21"/>
                </w:rPr>
                <w:delText xml:space="preserve"> {</w:delText>
              </w:r>
            </w:del>
          </w:p>
          <w:p w14:paraId="6A51B6E4" w14:textId="77777777" w:rsidR="00ED1509" w:rsidRPr="007520B6" w:rsidDel="008B6AF4" w:rsidRDefault="00ED1509">
            <w:pPr>
              <w:pStyle w:val="Heading1Numbered"/>
              <w:rPr>
                <w:del w:id="8310" w:author="Donovan Goode" w:date="2018-11-09T10:04:00Z"/>
                <w:rFonts w:ascii="Consolas" w:eastAsia="Times New Roman" w:hAnsi="Consolas" w:cs="Times New Roman"/>
                <w:color w:val="D4D4D4"/>
                <w:sz w:val="21"/>
                <w:szCs w:val="21"/>
              </w:rPr>
              <w:pPrChange w:id="8311" w:author="Donovan Goode" w:date="2018-11-09T10:05:00Z">
                <w:pPr>
                  <w:shd w:val="clear" w:color="auto" w:fill="1E1E1E"/>
                  <w:spacing w:line="285" w:lineRule="atLeast"/>
                </w:pPr>
              </w:pPrChange>
            </w:pPr>
            <w:del w:id="83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5BE23AF1" w14:textId="77777777" w:rsidR="00ED1509" w:rsidRPr="007520B6" w:rsidDel="008B6AF4" w:rsidRDefault="00ED1509">
            <w:pPr>
              <w:pStyle w:val="Heading1Numbered"/>
              <w:rPr>
                <w:del w:id="8313" w:author="Donovan Goode" w:date="2018-11-09T10:04:00Z"/>
                <w:rFonts w:ascii="Consolas" w:eastAsia="Times New Roman" w:hAnsi="Consolas" w:cs="Times New Roman"/>
                <w:color w:val="D4D4D4"/>
                <w:sz w:val="21"/>
                <w:szCs w:val="21"/>
              </w:rPr>
              <w:pPrChange w:id="8314" w:author="Donovan Goode" w:date="2018-11-09T10:05:00Z">
                <w:pPr>
                  <w:shd w:val="clear" w:color="auto" w:fill="1E1E1E"/>
                  <w:spacing w:line="285" w:lineRule="atLeast"/>
                </w:pPr>
              </w:pPrChange>
            </w:pPr>
            <w:del w:id="8315" w:author="Donovan Goode" w:date="2018-11-09T10:04:00Z">
              <w:r w:rsidRPr="007520B6" w:rsidDel="008B6AF4">
                <w:rPr>
                  <w:rFonts w:ascii="Consolas" w:eastAsia="Times New Roman" w:hAnsi="Consolas" w:cs="Times New Roman"/>
                  <w:color w:val="D4D4D4"/>
                  <w:sz w:val="21"/>
                  <w:szCs w:val="21"/>
                </w:rPr>
                <w:delText xml:space="preserve">    }</w:delText>
              </w:r>
            </w:del>
          </w:p>
          <w:p w14:paraId="10FC21E5" w14:textId="77777777" w:rsidR="00ED1509" w:rsidRPr="007520B6" w:rsidDel="008B6AF4" w:rsidRDefault="00ED1509">
            <w:pPr>
              <w:pStyle w:val="Heading1Numbered"/>
              <w:rPr>
                <w:del w:id="8316" w:author="Donovan Goode" w:date="2018-11-09T10:04:00Z"/>
                <w:rFonts w:ascii="Consolas" w:eastAsia="Times New Roman" w:hAnsi="Consolas" w:cs="Times New Roman"/>
                <w:color w:val="D4D4D4"/>
                <w:sz w:val="21"/>
                <w:szCs w:val="21"/>
              </w:rPr>
              <w:pPrChange w:id="8317" w:author="Donovan Goode" w:date="2018-11-09T10:05:00Z">
                <w:pPr>
                  <w:shd w:val="clear" w:color="auto" w:fill="1E1E1E"/>
                  <w:spacing w:line="285" w:lineRule="atLeast"/>
                </w:pPr>
              </w:pPrChange>
            </w:pPr>
          </w:p>
          <w:p w14:paraId="33AD08B6" w14:textId="77777777" w:rsidR="00ED1509" w:rsidRPr="007520B6" w:rsidDel="008B6AF4" w:rsidRDefault="00ED1509">
            <w:pPr>
              <w:pStyle w:val="Heading1Numbered"/>
              <w:rPr>
                <w:del w:id="8318" w:author="Donovan Goode" w:date="2018-11-09T10:04:00Z"/>
                <w:rFonts w:ascii="Consolas" w:eastAsia="Times New Roman" w:hAnsi="Consolas" w:cs="Times New Roman"/>
                <w:color w:val="D4D4D4"/>
                <w:sz w:val="21"/>
                <w:szCs w:val="21"/>
              </w:rPr>
              <w:pPrChange w:id="8319" w:author="Donovan Goode" w:date="2018-11-09T10:05:00Z">
                <w:pPr>
                  <w:shd w:val="clear" w:color="auto" w:fill="1E1E1E"/>
                  <w:spacing w:line="285" w:lineRule="atLeast"/>
                </w:pPr>
              </w:pPrChange>
            </w:pPr>
            <w:del w:id="83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#widget5 div.next</w:delText>
              </w:r>
              <w:r w:rsidRPr="007520B6" w:rsidDel="008B6AF4">
                <w:rPr>
                  <w:rFonts w:ascii="Consolas" w:eastAsia="Times New Roman" w:hAnsi="Consolas" w:cs="Times New Roman"/>
                  <w:color w:val="D4D4D4"/>
                  <w:sz w:val="21"/>
                  <w:szCs w:val="21"/>
                </w:rPr>
                <w:delText xml:space="preserve"> {</w:delText>
              </w:r>
            </w:del>
          </w:p>
          <w:p w14:paraId="103402A4" w14:textId="77777777" w:rsidR="00ED1509" w:rsidRPr="007520B6" w:rsidDel="008B6AF4" w:rsidRDefault="00ED1509">
            <w:pPr>
              <w:pStyle w:val="Heading1Numbered"/>
              <w:rPr>
                <w:del w:id="8321" w:author="Donovan Goode" w:date="2018-11-09T10:04:00Z"/>
                <w:rFonts w:ascii="Consolas" w:eastAsia="Times New Roman" w:hAnsi="Consolas" w:cs="Times New Roman"/>
                <w:color w:val="D4D4D4"/>
                <w:sz w:val="21"/>
                <w:szCs w:val="21"/>
              </w:rPr>
              <w:pPrChange w:id="8322" w:author="Donovan Goode" w:date="2018-11-09T10:05:00Z">
                <w:pPr>
                  <w:shd w:val="clear" w:color="auto" w:fill="1E1E1E"/>
                  <w:spacing w:line="285" w:lineRule="atLeast"/>
                </w:pPr>
              </w:pPrChange>
            </w:pPr>
            <w:del w:id="83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125px</w:delText>
              </w:r>
              <w:r w:rsidRPr="007520B6" w:rsidDel="008B6AF4">
                <w:rPr>
                  <w:rFonts w:ascii="Consolas" w:eastAsia="Times New Roman" w:hAnsi="Consolas" w:cs="Times New Roman"/>
                  <w:color w:val="D4D4D4"/>
                  <w:sz w:val="21"/>
                  <w:szCs w:val="21"/>
                </w:rPr>
                <w:delText>;</w:delText>
              </w:r>
            </w:del>
          </w:p>
          <w:p w14:paraId="3655FCDC" w14:textId="77777777" w:rsidR="00ED1509" w:rsidRPr="007520B6" w:rsidDel="008B6AF4" w:rsidRDefault="00ED1509">
            <w:pPr>
              <w:pStyle w:val="Heading1Numbered"/>
              <w:rPr>
                <w:del w:id="8324" w:author="Donovan Goode" w:date="2018-11-09T10:04:00Z"/>
                <w:rFonts w:ascii="Consolas" w:eastAsia="Times New Roman" w:hAnsi="Consolas" w:cs="Times New Roman"/>
                <w:color w:val="D4D4D4"/>
                <w:sz w:val="21"/>
                <w:szCs w:val="21"/>
              </w:rPr>
              <w:pPrChange w:id="8325" w:author="Donovan Goode" w:date="2018-11-09T10:05:00Z">
                <w:pPr>
                  <w:shd w:val="clear" w:color="auto" w:fill="1E1E1E"/>
                  <w:spacing w:line="285" w:lineRule="atLeast"/>
                </w:pPr>
              </w:pPrChange>
            </w:pPr>
            <w:del w:id="83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1BD24F01" w14:textId="77777777" w:rsidR="00ED1509" w:rsidRPr="007520B6" w:rsidDel="008B6AF4" w:rsidRDefault="00ED1509">
            <w:pPr>
              <w:pStyle w:val="Heading1Numbered"/>
              <w:rPr>
                <w:del w:id="8327" w:author="Donovan Goode" w:date="2018-11-09T10:04:00Z"/>
                <w:rFonts w:ascii="Consolas" w:eastAsia="Times New Roman" w:hAnsi="Consolas" w:cs="Times New Roman"/>
                <w:color w:val="D4D4D4"/>
                <w:sz w:val="21"/>
                <w:szCs w:val="21"/>
              </w:rPr>
              <w:pPrChange w:id="8328" w:author="Donovan Goode" w:date="2018-11-09T10:05:00Z">
                <w:pPr>
                  <w:shd w:val="clear" w:color="auto" w:fill="1E1E1E"/>
                  <w:spacing w:line="285" w:lineRule="atLeast"/>
                </w:pPr>
              </w:pPrChange>
            </w:pPr>
            <w:del w:id="8329" w:author="Donovan Goode" w:date="2018-11-09T10:04:00Z">
              <w:r w:rsidRPr="007520B6" w:rsidDel="008B6AF4">
                <w:rPr>
                  <w:rFonts w:ascii="Consolas" w:eastAsia="Times New Roman" w:hAnsi="Consolas" w:cs="Times New Roman"/>
                  <w:color w:val="D4D4D4"/>
                  <w:sz w:val="21"/>
                  <w:szCs w:val="21"/>
                </w:rPr>
                <w:delText xml:space="preserve">    }</w:delText>
              </w:r>
            </w:del>
          </w:p>
          <w:p w14:paraId="6E2D8CFD" w14:textId="77777777" w:rsidR="00ED1509" w:rsidRPr="007520B6" w:rsidDel="008B6AF4" w:rsidRDefault="00ED1509">
            <w:pPr>
              <w:pStyle w:val="Heading1Numbered"/>
              <w:rPr>
                <w:del w:id="8330" w:author="Donovan Goode" w:date="2018-11-09T10:04:00Z"/>
                <w:rFonts w:ascii="Consolas" w:eastAsia="Times New Roman" w:hAnsi="Consolas" w:cs="Times New Roman"/>
                <w:color w:val="D4D4D4"/>
                <w:sz w:val="21"/>
                <w:szCs w:val="21"/>
              </w:rPr>
              <w:pPrChange w:id="8331" w:author="Donovan Goode" w:date="2018-11-09T10:05:00Z">
                <w:pPr>
                  <w:shd w:val="clear" w:color="auto" w:fill="1E1E1E"/>
                  <w:spacing w:line="285" w:lineRule="atLeast"/>
                </w:pPr>
              </w:pPrChange>
            </w:pPr>
          </w:p>
          <w:p w14:paraId="6486A584" w14:textId="77777777" w:rsidR="00ED1509" w:rsidRPr="007520B6" w:rsidDel="008B6AF4" w:rsidRDefault="00ED1509">
            <w:pPr>
              <w:pStyle w:val="Heading1Numbered"/>
              <w:rPr>
                <w:del w:id="8332" w:author="Donovan Goode" w:date="2018-11-09T10:04:00Z"/>
                <w:rFonts w:ascii="Consolas" w:eastAsia="Times New Roman" w:hAnsi="Consolas" w:cs="Times New Roman"/>
                <w:color w:val="D4D4D4"/>
                <w:sz w:val="21"/>
                <w:szCs w:val="21"/>
              </w:rPr>
              <w:pPrChange w:id="8333" w:author="Donovan Goode" w:date="2018-11-09T10:05:00Z">
                <w:pPr>
                  <w:shd w:val="clear" w:color="auto" w:fill="1E1E1E"/>
                  <w:spacing w:line="285" w:lineRule="atLeast"/>
                </w:pPr>
              </w:pPrChange>
            </w:pPr>
            <w:del w:id="83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#W5MoreInfo</w:delText>
              </w:r>
              <w:r w:rsidRPr="007520B6" w:rsidDel="008B6AF4">
                <w:rPr>
                  <w:rFonts w:ascii="Consolas" w:eastAsia="Times New Roman" w:hAnsi="Consolas" w:cs="Times New Roman"/>
                  <w:color w:val="D4D4D4"/>
                  <w:sz w:val="21"/>
                  <w:szCs w:val="21"/>
                </w:rPr>
                <w:delText xml:space="preserve"> {</w:delText>
              </w:r>
            </w:del>
          </w:p>
          <w:p w14:paraId="1C88B077" w14:textId="77777777" w:rsidR="00ED1509" w:rsidRPr="007520B6" w:rsidDel="008B6AF4" w:rsidRDefault="00ED1509">
            <w:pPr>
              <w:pStyle w:val="Heading1Numbered"/>
              <w:rPr>
                <w:del w:id="8335" w:author="Donovan Goode" w:date="2018-11-09T10:04:00Z"/>
                <w:rFonts w:ascii="Consolas" w:eastAsia="Times New Roman" w:hAnsi="Consolas" w:cs="Times New Roman"/>
                <w:color w:val="D4D4D4"/>
                <w:sz w:val="21"/>
                <w:szCs w:val="21"/>
              </w:rPr>
              <w:pPrChange w:id="8336" w:author="Donovan Goode" w:date="2018-11-09T10:05:00Z">
                <w:pPr>
                  <w:shd w:val="clear" w:color="auto" w:fill="1E1E1E"/>
                  <w:spacing w:line="285" w:lineRule="atLeast"/>
                </w:pPr>
              </w:pPrChange>
            </w:pPr>
            <w:del w:id="83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410px</w:delText>
              </w:r>
              <w:r w:rsidRPr="007520B6" w:rsidDel="008B6AF4">
                <w:rPr>
                  <w:rFonts w:ascii="Consolas" w:eastAsia="Times New Roman" w:hAnsi="Consolas" w:cs="Times New Roman"/>
                  <w:color w:val="D4D4D4"/>
                  <w:sz w:val="21"/>
                  <w:szCs w:val="21"/>
                </w:rPr>
                <w:delText>;</w:delText>
              </w:r>
            </w:del>
          </w:p>
          <w:p w14:paraId="42E69434" w14:textId="77777777" w:rsidR="00ED1509" w:rsidRPr="007520B6" w:rsidDel="008B6AF4" w:rsidRDefault="00ED1509">
            <w:pPr>
              <w:pStyle w:val="Heading1Numbered"/>
              <w:rPr>
                <w:del w:id="8338" w:author="Donovan Goode" w:date="2018-11-09T10:04:00Z"/>
                <w:rFonts w:ascii="Consolas" w:eastAsia="Times New Roman" w:hAnsi="Consolas" w:cs="Times New Roman"/>
                <w:color w:val="D4D4D4"/>
                <w:sz w:val="21"/>
                <w:szCs w:val="21"/>
              </w:rPr>
              <w:pPrChange w:id="8339" w:author="Donovan Goode" w:date="2018-11-09T10:05:00Z">
                <w:pPr>
                  <w:shd w:val="clear" w:color="auto" w:fill="1E1E1E"/>
                  <w:spacing w:line="285" w:lineRule="atLeast"/>
                </w:pPr>
              </w:pPrChange>
            </w:pPr>
            <w:del w:id="83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2D079F7" w14:textId="77777777" w:rsidR="00ED1509" w:rsidRPr="007520B6" w:rsidDel="008B6AF4" w:rsidRDefault="00ED1509">
            <w:pPr>
              <w:pStyle w:val="Heading1Numbered"/>
              <w:rPr>
                <w:del w:id="8341" w:author="Donovan Goode" w:date="2018-11-09T10:04:00Z"/>
                <w:rFonts w:ascii="Consolas" w:eastAsia="Times New Roman" w:hAnsi="Consolas" w:cs="Times New Roman"/>
                <w:color w:val="D4D4D4"/>
                <w:sz w:val="21"/>
                <w:szCs w:val="21"/>
              </w:rPr>
              <w:pPrChange w:id="8342" w:author="Donovan Goode" w:date="2018-11-09T10:05:00Z">
                <w:pPr>
                  <w:shd w:val="clear" w:color="auto" w:fill="1E1E1E"/>
                  <w:spacing w:line="285" w:lineRule="atLeast"/>
                </w:pPr>
              </w:pPrChange>
            </w:pPr>
            <w:del w:id="83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197px</w:delText>
              </w:r>
              <w:r w:rsidRPr="007520B6" w:rsidDel="008B6AF4">
                <w:rPr>
                  <w:rFonts w:ascii="Consolas" w:eastAsia="Times New Roman" w:hAnsi="Consolas" w:cs="Times New Roman"/>
                  <w:color w:val="D4D4D4"/>
                  <w:sz w:val="21"/>
                  <w:szCs w:val="21"/>
                </w:rPr>
                <w:delText>;</w:delText>
              </w:r>
            </w:del>
          </w:p>
          <w:p w14:paraId="32E3C1DD" w14:textId="77777777" w:rsidR="00ED1509" w:rsidRPr="007520B6" w:rsidDel="008B6AF4" w:rsidRDefault="00ED1509">
            <w:pPr>
              <w:pStyle w:val="Heading1Numbered"/>
              <w:rPr>
                <w:del w:id="8344" w:author="Donovan Goode" w:date="2018-11-09T10:04:00Z"/>
                <w:rFonts w:ascii="Consolas" w:eastAsia="Times New Roman" w:hAnsi="Consolas" w:cs="Times New Roman"/>
                <w:color w:val="D4D4D4"/>
                <w:sz w:val="21"/>
                <w:szCs w:val="21"/>
              </w:rPr>
              <w:pPrChange w:id="8345" w:author="Donovan Goode" w:date="2018-11-09T10:05:00Z">
                <w:pPr>
                  <w:shd w:val="clear" w:color="auto" w:fill="1E1E1E"/>
                  <w:spacing w:line="285" w:lineRule="atLeast"/>
                </w:pPr>
              </w:pPrChange>
            </w:pPr>
            <w:del w:id="83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6690F98C" w14:textId="77777777" w:rsidR="00ED1509" w:rsidRPr="007520B6" w:rsidDel="008B6AF4" w:rsidRDefault="00ED1509">
            <w:pPr>
              <w:pStyle w:val="Heading1Numbered"/>
              <w:rPr>
                <w:del w:id="8347" w:author="Donovan Goode" w:date="2018-11-09T10:04:00Z"/>
                <w:rFonts w:ascii="Consolas" w:eastAsia="Times New Roman" w:hAnsi="Consolas" w:cs="Times New Roman"/>
                <w:color w:val="D4D4D4"/>
                <w:sz w:val="21"/>
                <w:szCs w:val="21"/>
              </w:rPr>
              <w:pPrChange w:id="8348" w:author="Donovan Goode" w:date="2018-11-09T10:05:00Z">
                <w:pPr>
                  <w:shd w:val="clear" w:color="auto" w:fill="1E1E1E"/>
                  <w:spacing w:line="285" w:lineRule="atLeast"/>
                </w:pPr>
              </w:pPrChange>
            </w:pPr>
          </w:p>
          <w:p w14:paraId="62C26DE3" w14:textId="77777777" w:rsidR="00ED1509" w:rsidRPr="007520B6" w:rsidDel="008B6AF4" w:rsidRDefault="00ED1509">
            <w:pPr>
              <w:pStyle w:val="Heading1Numbered"/>
              <w:rPr>
                <w:del w:id="8349" w:author="Donovan Goode" w:date="2018-11-09T10:04:00Z"/>
                <w:rFonts w:ascii="Consolas" w:eastAsia="Times New Roman" w:hAnsi="Consolas" w:cs="Times New Roman"/>
                <w:color w:val="D4D4D4"/>
                <w:sz w:val="21"/>
                <w:szCs w:val="21"/>
              </w:rPr>
              <w:pPrChange w:id="8350" w:author="Donovan Goode" w:date="2018-11-09T10:05:00Z">
                <w:pPr>
                  <w:shd w:val="clear" w:color="auto" w:fill="1E1E1E"/>
                  <w:spacing w:line="285" w:lineRule="atLeast"/>
                </w:pPr>
              </w:pPrChange>
            </w:pPr>
            <w:del w:id="8351" w:author="Donovan Goode" w:date="2018-11-09T10:04:00Z">
              <w:r w:rsidRPr="007520B6" w:rsidDel="008B6AF4">
                <w:rPr>
                  <w:rFonts w:ascii="Consolas" w:eastAsia="Times New Roman" w:hAnsi="Consolas" w:cs="Times New Roman"/>
                  <w:color w:val="D4D4D4"/>
                  <w:sz w:val="21"/>
                  <w:szCs w:val="21"/>
                </w:rPr>
                <w:delText xml:space="preserve">    }</w:delText>
              </w:r>
            </w:del>
          </w:p>
          <w:p w14:paraId="57FE8B3C" w14:textId="77777777" w:rsidR="00ED1509" w:rsidRPr="007520B6" w:rsidDel="008B6AF4" w:rsidRDefault="00ED1509">
            <w:pPr>
              <w:pStyle w:val="Heading1Numbered"/>
              <w:rPr>
                <w:del w:id="8352" w:author="Donovan Goode" w:date="2018-11-09T10:04:00Z"/>
                <w:rFonts w:ascii="Consolas" w:eastAsia="Times New Roman" w:hAnsi="Consolas" w:cs="Times New Roman"/>
                <w:color w:val="D4D4D4"/>
                <w:sz w:val="21"/>
                <w:szCs w:val="21"/>
              </w:rPr>
              <w:pPrChange w:id="8353" w:author="Donovan Goode" w:date="2018-11-09T10:05:00Z">
                <w:pPr>
                  <w:shd w:val="clear" w:color="auto" w:fill="1E1E1E"/>
                  <w:spacing w:line="285" w:lineRule="atLeast"/>
                </w:pPr>
              </w:pPrChange>
            </w:pPr>
          </w:p>
          <w:p w14:paraId="5B305A9B" w14:textId="77777777" w:rsidR="00ED1509" w:rsidRPr="007520B6" w:rsidDel="008B6AF4" w:rsidRDefault="00ED1509">
            <w:pPr>
              <w:pStyle w:val="Heading1Numbered"/>
              <w:rPr>
                <w:del w:id="8354" w:author="Donovan Goode" w:date="2018-11-09T10:04:00Z"/>
                <w:rFonts w:ascii="Consolas" w:eastAsia="Times New Roman" w:hAnsi="Consolas" w:cs="Times New Roman"/>
                <w:color w:val="D4D4D4"/>
                <w:sz w:val="21"/>
                <w:szCs w:val="21"/>
              </w:rPr>
              <w:pPrChange w:id="8355" w:author="Donovan Goode" w:date="2018-11-09T10:05:00Z">
                <w:pPr>
                  <w:shd w:val="clear" w:color="auto" w:fill="1E1E1E"/>
                  <w:spacing w:line="285" w:lineRule="atLeast"/>
                </w:pPr>
              </w:pPrChange>
            </w:pPr>
            <w:del w:id="83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#W5MoreInfo .link</w:delText>
              </w:r>
              <w:r w:rsidRPr="007520B6" w:rsidDel="008B6AF4">
                <w:rPr>
                  <w:rFonts w:ascii="Consolas" w:eastAsia="Times New Roman" w:hAnsi="Consolas" w:cs="Times New Roman"/>
                  <w:color w:val="D4D4D4"/>
                  <w:sz w:val="21"/>
                  <w:szCs w:val="21"/>
                </w:rPr>
                <w:delText xml:space="preserve"> {}</w:delText>
              </w:r>
            </w:del>
          </w:p>
          <w:p w14:paraId="6910D608" w14:textId="77777777" w:rsidR="00ED1509" w:rsidRPr="007520B6" w:rsidDel="008B6AF4" w:rsidRDefault="00ED1509">
            <w:pPr>
              <w:pStyle w:val="Heading1Numbered"/>
              <w:rPr>
                <w:del w:id="8357" w:author="Donovan Goode" w:date="2018-11-09T10:04:00Z"/>
                <w:rFonts w:ascii="Consolas" w:eastAsia="Times New Roman" w:hAnsi="Consolas" w:cs="Times New Roman"/>
                <w:color w:val="D4D4D4"/>
                <w:sz w:val="21"/>
                <w:szCs w:val="21"/>
              </w:rPr>
              <w:pPrChange w:id="8358" w:author="Donovan Goode" w:date="2018-11-09T10:05:00Z">
                <w:pPr>
                  <w:shd w:val="clear" w:color="auto" w:fill="1E1E1E"/>
                  <w:spacing w:after="240" w:line="285" w:lineRule="atLeast"/>
                </w:pPr>
              </w:pPrChange>
            </w:pPr>
          </w:p>
          <w:p w14:paraId="45EFD60F" w14:textId="77777777" w:rsidR="00ED1509" w:rsidRPr="007520B6" w:rsidDel="008B6AF4" w:rsidRDefault="00ED1509">
            <w:pPr>
              <w:pStyle w:val="Heading1Numbered"/>
              <w:rPr>
                <w:del w:id="8359" w:author="Donovan Goode" w:date="2018-11-09T10:04:00Z"/>
                <w:rFonts w:ascii="Consolas" w:eastAsia="Times New Roman" w:hAnsi="Consolas" w:cs="Times New Roman"/>
                <w:color w:val="D4D4D4"/>
                <w:sz w:val="21"/>
                <w:szCs w:val="21"/>
              </w:rPr>
              <w:pPrChange w:id="8360" w:author="Donovan Goode" w:date="2018-11-09T10:05:00Z">
                <w:pPr>
                  <w:shd w:val="clear" w:color="auto" w:fill="1E1E1E"/>
                  <w:spacing w:line="285" w:lineRule="atLeast"/>
                </w:pPr>
              </w:pPrChange>
            </w:pPr>
            <w:del w:id="83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6 --------------------- */</w:delText>
              </w:r>
            </w:del>
          </w:p>
          <w:p w14:paraId="1CF3DF88" w14:textId="77777777" w:rsidR="00ED1509" w:rsidRPr="007520B6" w:rsidDel="008B6AF4" w:rsidRDefault="00ED1509">
            <w:pPr>
              <w:pStyle w:val="Heading1Numbered"/>
              <w:rPr>
                <w:del w:id="8362" w:author="Donovan Goode" w:date="2018-11-09T10:04:00Z"/>
                <w:rFonts w:ascii="Consolas" w:eastAsia="Times New Roman" w:hAnsi="Consolas" w:cs="Times New Roman"/>
                <w:color w:val="D4D4D4"/>
                <w:sz w:val="21"/>
                <w:szCs w:val="21"/>
              </w:rPr>
              <w:pPrChange w:id="8363" w:author="Donovan Goode" w:date="2018-11-09T10:05:00Z">
                <w:pPr>
                  <w:shd w:val="clear" w:color="auto" w:fill="1E1E1E"/>
                  <w:spacing w:line="285" w:lineRule="atLeast"/>
                </w:pPr>
              </w:pPrChange>
            </w:pPr>
            <w:del w:id="83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#slide6</w:delText>
              </w:r>
              <w:r w:rsidRPr="007520B6" w:rsidDel="008B6AF4">
                <w:rPr>
                  <w:rFonts w:ascii="Consolas" w:eastAsia="Times New Roman" w:hAnsi="Consolas" w:cs="Times New Roman"/>
                  <w:color w:val="D4D4D4"/>
                  <w:sz w:val="21"/>
                  <w:szCs w:val="21"/>
                </w:rPr>
                <w:delText xml:space="preserve"> {</w:delText>
              </w:r>
            </w:del>
          </w:p>
          <w:p w14:paraId="52D33554" w14:textId="77777777" w:rsidR="00ED1509" w:rsidRPr="007520B6" w:rsidDel="008B6AF4" w:rsidRDefault="00ED1509">
            <w:pPr>
              <w:pStyle w:val="Heading1Numbered"/>
              <w:rPr>
                <w:del w:id="8365" w:author="Donovan Goode" w:date="2018-11-09T10:04:00Z"/>
                <w:rFonts w:ascii="Consolas" w:eastAsia="Times New Roman" w:hAnsi="Consolas" w:cs="Times New Roman"/>
                <w:color w:val="D4D4D4"/>
                <w:sz w:val="21"/>
                <w:szCs w:val="21"/>
              </w:rPr>
              <w:pPrChange w:id="8366" w:author="Donovan Goode" w:date="2018-11-09T10:05:00Z">
                <w:pPr>
                  <w:shd w:val="clear" w:color="auto" w:fill="1E1E1E"/>
                  <w:spacing w:line="285" w:lineRule="atLeast"/>
                </w:pPr>
              </w:pPrChange>
            </w:pPr>
            <w:del w:id="83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https://www.opm.gov/images/JoinTheFederalService.jpg</w:delText>
              </w:r>
              <w:r w:rsidRPr="007520B6" w:rsidDel="008B6AF4">
                <w:rPr>
                  <w:rFonts w:ascii="Consolas" w:eastAsia="Times New Roman" w:hAnsi="Consolas" w:cs="Times New Roman"/>
                  <w:color w:val="D4D4D4"/>
                  <w:sz w:val="21"/>
                  <w:szCs w:val="21"/>
                </w:rPr>
                <w:delText>);</w:delText>
              </w:r>
            </w:del>
          </w:p>
          <w:p w14:paraId="0BB1B7F4" w14:textId="77777777" w:rsidR="00ED1509" w:rsidRPr="007520B6" w:rsidDel="008B6AF4" w:rsidRDefault="00ED1509">
            <w:pPr>
              <w:pStyle w:val="Heading1Numbered"/>
              <w:rPr>
                <w:del w:id="8368" w:author="Donovan Goode" w:date="2018-11-09T10:04:00Z"/>
                <w:rFonts w:ascii="Consolas" w:eastAsia="Times New Roman" w:hAnsi="Consolas" w:cs="Times New Roman"/>
                <w:color w:val="D4D4D4"/>
                <w:sz w:val="21"/>
                <w:szCs w:val="21"/>
              </w:rPr>
              <w:pPrChange w:id="8369" w:author="Donovan Goode" w:date="2018-11-09T10:05:00Z">
                <w:pPr>
                  <w:shd w:val="clear" w:color="auto" w:fill="1E1E1E"/>
                  <w:spacing w:line="285" w:lineRule="atLeast"/>
                </w:pPr>
              </w:pPrChange>
            </w:pPr>
            <w:del w:id="83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3BEAB65A" w14:textId="77777777" w:rsidR="00ED1509" w:rsidRPr="007520B6" w:rsidDel="008B6AF4" w:rsidRDefault="00ED1509">
            <w:pPr>
              <w:pStyle w:val="Heading1Numbered"/>
              <w:rPr>
                <w:del w:id="8371" w:author="Donovan Goode" w:date="2018-11-09T10:04:00Z"/>
                <w:rFonts w:ascii="Consolas" w:eastAsia="Times New Roman" w:hAnsi="Consolas" w:cs="Times New Roman"/>
                <w:color w:val="D4D4D4"/>
                <w:sz w:val="21"/>
                <w:szCs w:val="21"/>
              </w:rPr>
              <w:pPrChange w:id="8372" w:author="Donovan Goode" w:date="2018-11-09T10:05:00Z">
                <w:pPr>
                  <w:shd w:val="clear" w:color="auto" w:fill="1E1E1E"/>
                  <w:spacing w:line="285" w:lineRule="atLeast"/>
                </w:pPr>
              </w:pPrChange>
            </w:pPr>
            <w:del w:id="8373" w:author="Donovan Goode" w:date="2018-11-09T10:04:00Z">
              <w:r w:rsidRPr="007520B6" w:rsidDel="008B6AF4">
                <w:rPr>
                  <w:rFonts w:ascii="Consolas" w:eastAsia="Times New Roman" w:hAnsi="Consolas" w:cs="Times New Roman"/>
                  <w:color w:val="D4D4D4"/>
                  <w:sz w:val="21"/>
                  <w:szCs w:val="21"/>
                </w:rPr>
                <w:delText xml:space="preserve">    }</w:delText>
              </w:r>
            </w:del>
          </w:p>
          <w:p w14:paraId="366262B4" w14:textId="77777777" w:rsidR="00ED1509" w:rsidRPr="007520B6" w:rsidDel="008B6AF4" w:rsidRDefault="00ED1509">
            <w:pPr>
              <w:pStyle w:val="Heading1Numbered"/>
              <w:rPr>
                <w:del w:id="8374" w:author="Donovan Goode" w:date="2018-11-09T10:04:00Z"/>
                <w:rFonts w:ascii="Consolas" w:eastAsia="Times New Roman" w:hAnsi="Consolas" w:cs="Times New Roman"/>
                <w:color w:val="D4D4D4"/>
                <w:sz w:val="21"/>
                <w:szCs w:val="21"/>
              </w:rPr>
              <w:pPrChange w:id="8375" w:author="Donovan Goode" w:date="2018-11-09T10:05:00Z">
                <w:pPr>
                  <w:shd w:val="clear" w:color="auto" w:fill="1E1E1E"/>
                  <w:spacing w:line="285" w:lineRule="atLeast"/>
                </w:pPr>
              </w:pPrChange>
            </w:pPr>
          </w:p>
          <w:p w14:paraId="77715C38" w14:textId="77777777" w:rsidR="00ED1509" w:rsidRPr="007520B6" w:rsidDel="008B6AF4" w:rsidRDefault="00ED1509">
            <w:pPr>
              <w:pStyle w:val="Heading1Numbered"/>
              <w:rPr>
                <w:del w:id="8376" w:author="Donovan Goode" w:date="2018-11-09T10:04:00Z"/>
                <w:rFonts w:ascii="Consolas" w:eastAsia="Times New Roman" w:hAnsi="Consolas" w:cs="Times New Roman"/>
                <w:color w:val="D4D4D4"/>
                <w:sz w:val="21"/>
                <w:szCs w:val="21"/>
              </w:rPr>
              <w:pPrChange w:id="8377" w:author="Donovan Goode" w:date="2018-11-09T10:05:00Z">
                <w:pPr>
                  <w:shd w:val="clear" w:color="auto" w:fill="1E1E1E"/>
                  <w:spacing w:line="285" w:lineRule="atLeast"/>
                </w:pPr>
              </w:pPrChange>
            </w:pPr>
            <w:del w:id="83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w:delText>
              </w:r>
              <w:r w:rsidRPr="007520B6" w:rsidDel="008B6AF4">
                <w:rPr>
                  <w:rFonts w:ascii="Consolas" w:eastAsia="Times New Roman" w:hAnsi="Consolas" w:cs="Times New Roman"/>
                  <w:color w:val="D4D4D4"/>
                  <w:sz w:val="21"/>
                  <w:szCs w:val="21"/>
                </w:rPr>
                <w:delText xml:space="preserve"> {</w:delText>
              </w:r>
            </w:del>
          </w:p>
          <w:p w14:paraId="52EBBF76" w14:textId="77777777" w:rsidR="00ED1509" w:rsidRPr="007520B6" w:rsidDel="008B6AF4" w:rsidRDefault="00ED1509">
            <w:pPr>
              <w:pStyle w:val="Heading1Numbered"/>
              <w:rPr>
                <w:del w:id="8379" w:author="Donovan Goode" w:date="2018-11-09T10:04:00Z"/>
                <w:rFonts w:ascii="Consolas" w:eastAsia="Times New Roman" w:hAnsi="Consolas" w:cs="Times New Roman"/>
                <w:color w:val="D4D4D4"/>
                <w:sz w:val="21"/>
                <w:szCs w:val="21"/>
              </w:rPr>
              <w:pPrChange w:id="8380" w:author="Donovan Goode" w:date="2018-11-09T10:05:00Z">
                <w:pPr>
                  <w:shd w:val="clear" w:color="auto" w:fill="1E1E1E"/>
                  <w:spacing w:line="285" w:lineRule="atLeast"/>
                </w:pPr>
              </w:pPrChange>
            </w:pPr>
            <w:del w:id="83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91CFA18" w14:textId="77777777" w:rsidR="00ED1509" w:rsidRPr="007520B6" w:rsidDel="008B6AF4" w:rsidRDefault="00ED1509">
            <w:pPr>
              <w:pStyle w:val="Heading1Numbered"/>
              <w:rPr>
                <w:del w:id="8382" w:author="Donovan Goode" w:date="2018-11-09T10:04:00Z"/>
                <w:rFonts w:ascii="Consolas" w:eastAsia="Times New Roman" w:hAnsi="Consolas" w:cs="Times New Roman"/>
                <w:color w:val="D4D4D4"/>
                <w:sz w:val="21"/>
                <w:szCs w:val="21"/>
              </w:rPr>
              <w:pPrChange w:id="8383" w:author="Donovan Goode" w:date="2018-11-09T10:05:00Z">
                <w:pPr>
                  <w:shd w:val="clear" w:color="auto" w:fill="1E1E1E"/>
                  <w:spacing w:line="285" w:lineRule="atLeast"/>
                </w:pPr>
              </w:pPrChange>
            </w:pPr>
          </w:p>
          <w:p w14:paraId="27B33799" w14:textId="77777777" w:rsidR="00ED1509" w:rsidRPr="007520B6" w:rsidDel="008B6AF4" w:rsidRDefault="00ED1509">
            <w:pPr>
              <w:pStyle w:val="Heading1Numbered"/>
              <w:rPr>
                <w:del w:id="8384" w:author="Donovan Goode" w:date="2018-11-09T10:04:00Z"/>
                <w:rFonts w:ascii="Consolas" w:eastAsia="Times New Roman" w:hAnsi="Consolas" w:cs="Times New Roman"/>
                <w:color w:val="D4D4D4"/>
                <w:sz w:val="21"/>
                <w:szCs w:val="21"/>
              </w:rPr>
              <w:pPrChange w:id="8385" w:author="Donovan Goode" w:date="2018-11-09T10:05:00Z">
                <w:pPr>
                  <w:shd w:val="clear" w:color="auto" w:fill="1E1E1E"/>
                  <w:spacing w:line="285" w:lineRule="atLeast"/>
                </w:pPr>
              </w:pPrChange>
            </w:pPr>
            <w:del w:id="8386" w:author="Donovan Goode" w:date="2018-11-09T10:04:00Z">
              <w:r w:rsidRPr="007520B6" w:rsidDel="008B6AF4">
                <w:rPr>
                  <w:rFonts w:ascii="Consolas" w:eastAsia="Times New Roman" w:hAnsi="Consolas" w:cs="Times New Roman"/>
                  <w:color w:val="D4D4D4"/>
                  <w:sz w:val="21"/>
                  <w:szCs w:val="21"/>
                </w:rPr>
                <w:delText xml:space="preserve">    }</w:delText>
              </w:r>
            </w:del>
          </w:p>
          <w:p w14:paraId="2168A9FF" w14:textId="77777777" w:rsidR="00ED1509" w:rsidRPr="007520B6" w:rsidDel="008B6AF4" w:rsidRDefault="00ED1509">
            <w:pPr>
              <w:pStyle w:val="Heading1Numbered"/>
              <w:rPr>
                <w:del w:id="8387" w:author="Donovan Goode" w:date="2018-11-09T10:04:00Z"/>
                <w:rFonts w:ascii="Consolas" w:eastAsia="Times New Roman" w:hAnsi="Consolas" w:cs="Times New Roman"/>
                <w:color w:val="D4D4D4"/>
                <w:sz w:val="21"/>
                <w:szCs w:val="21"/>
              </w:rPr>
              <w:pPrChange w:id="8388" w:author="Donovan Goode" w:date="2018-11-09T10:05:00Z">
                <w:pPr>
                  <w:shd w:val="clear" w:color="auto" w:fill="1E1E1E"/>
                  <w:spacing w:line="285" w:lineRule="atLeast"/>
                </w:pPr>
              </w:pPrChange>
            </w:pPr>
          </w:p>
          <w:p w14:paraId="474E6511" w14:textId="77777777" w:rsidR="00ED1509" w:rsidRPr="007520B6" w:rsidDel="008B6AF4" w:rsidRDefault="00ED1509">
            <w:pPr>
              <w:pStyle w:val="Heading1Numbered"/>
              <w:rPr>
                <w:del w:id="8389" w:author="Donovan Goode" w:date="2018-11-09T10:04:00Z"/>
                <w:rFonts w:ascii="Consolas" w:eastAsia="Times New Roman" w:hAnsi="Consolas" w:cs="Times New Roman"/>
                <w:color w:val="D4D4D4"/>
                <w:sz w:val="21"/>
                <w:szCs w:val="21"/>
              </w:rPr>
              <w:pPrChange w:id="8390" w:author="Donovan Goode" w:date="2018-11-09T10:05:00Z">
                <w:pPr>
                  <w:shd w:val="clear" w:color="auto" w:fill="1E1E1E"/>
                  <w:spacing w:line="285" w:lineRule="atLeast"/>
                </w:pPr>
              </w:pPrChange>
            </w:pPr>
            <w:del w:id="839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.caption</w:delText>
              </w:r>
              <w:r w:rsidRPr="007520B6" w:rsidDel="008B6AF4">
                <w:rPr>
                  <w:rFonts w:ascii="Consolas" w:eastAsia="Times New Roman" w:hAnsi="Consolas" w:cs="Times New Roman"/>
                  <w:color w:val="D4D4D4"/>
                  <w:sz w:val="21"/>
                  <w:szCs w:val="21"/>
                </w:rPr>
                <w:delText xml:space="preserve"> {</w:delText>
              </w:r>
            </w:del>
          </w:p>
          <w:p w14:paraId="25881751" w14:textId="77777777" w:rsidR="00ED1509" w:rsidRPr="007520B6" w:rsidDel="008B6AF4" w:rsidRDefault="00ED1509">
            <w:pPr>
              <w:pStyle w:val="Heading1Numbered"/>
              <w:rPr>
                <w:del w:id="8392" w:author="Donovan Goode" w:date="2018-11-09T10:04:00Z"/>
                <w:rFonts w:ascii="Consolas" w:eastAsia="Times New Roman" w:hAnsi="Consolas" w:cs="Times New Roman"/>
                <w:color w:val="D4D4D4"/>
                <w:sz w:val="21"/>
                <w:szCs w:val="21"/>
              </w:rPr>
              <w:pPrChange w:id="8393" w:author="Donovan Goode" w:date="2018-11-09T10:05:00Z">
                <w:pPr>
                  <w:shd w:val="clear" w:color="auto" w:fill="1E1E1E"/>
                  <w:spacing w:line="285" w:lineRule="atLeast"/>
                </w:pPr>
              </w:pPrChange>
            </w:pPr>
            <w:del w:id="839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#F7CA26</w:delText>
              </w:r>
              <w:r w:rsidRPr="007520B6" w:rsidDel="008B6AF4">
                <w:rPr>
                  <w:rFonts w:ascii="Consolas" w:eastAsia="Times New Roman" w:hAnsi="Consolas" w:cs="Times New Roman"/>
                  <w:color w:val="D4D4D4"/>
                  <w:sz w:val="21"/>
                  <w:szCs w:val="21"/>
                </w:rPr>
                <w:delText>;</w:delText>
              </w:r>
            </w:del>
          </w:p>
          <w:p w14:paraId="70F3459B" w14:textId="77777777" w:rsidR="00ED1509" w:rsidRPr="007520B6" w:rsidDel="008B6AF4" w:rsidRDefault="00ED1509">
            <w:pPr>
              <w:pStyle w:val="Heading1Numbered"/>
              <w:rPr>
                <w:del w:id="8395" w:author="Donovan Goode" w:date="2018-11-09T10:04:00Z"/>
                <w:rFonts w:ascii="Consolas" w:eastAsia="Times New Roman" w:hAnsi="Consolas" w:cs="Times New Roman"/>
                <w:color w:val="D4D4D4"/>
                <w:sz w:val="21"/>
                <w:szCs w:val="21"/>
              </w:rPr>
              <w:pPrChange w:id="8396" w:author="Donovan Goode" w:date="2018-11-09T10:05:00Z">
                <w:pPr>
                  <w:shd w:val="clear" w:color="auto" w:fill="1E1E1E"/>
                  <w:spacing w:line="285" w:lineRule="atLeast"/>
                </w:pPr>
              </w:pPrChange>
            </w:pPr>
            <w:del w:id="839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256px</w:delText>
              </w:r>
              <w:r w:rsidRPr="007520B6" w:rsidDel="008B6AF4">
                <w:rPr>
                  <w:rFonts w:ascii="Consolas" w:eastAsia="Times New Roman" w:hAnsi="Consolas" w:cs="Times New Roman"/>
                  <w:color w:val="D4D4D4"/>
                  <w:sz w:val="21"/>
                  <w:szCs w:val="21"/>
                </w:rPr>
                <w:delText>;</w:delText>
              </w:r>
            </w:del>
          </w:p>
          <w:p w14:paraId="3FC23A94" w14:textId="77777777" w:rsidR="00ED1509" w:rsidRPr="007520B6" w:rsidDel="008B6AF4" w:rsidRDefault="00ED1509">
            <w:pPr>
              <w:pStyle w:val="Heading1Numbered"/>
              <w:rPr>
                <w:del w:id="8398" w:author="Donovan Goode" w:date="2018-11-09T10:04:00Z"/>
                <w:rFonts w:ascii="Consolas" w:eastAsia="Times New Roman" w:hAnsi="Consolas" w:cs="Times New Roman"/>
                <w:color w:val="D4D4D4"/>
                <w:sz w:val="21"/>
                <w:szCs w:val="21"/>
              </w:rPr>
              <w:pPrChange w:id="8399" w:author="Donovan Goode" w:date="2018-11-09T10:05:00Z">
                <w:pPr>
                  <w:shd w:val="clear" w:color="auto" w:fill="1E1E1E"/>
                  <w:spacing w:line="285" w:lineRule="atLeast"/>
                </w:pPr>
              </w:pPrChange>
            </w:pPr>
            <w:del w:id="84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94E0F91" w14:textId="77777777" w:rsidR="00ED1509" w:rsidRPr="007520B6" w:rsidDel="008B6AF4" w:rsidRDefault="00ED1509">
            <w:pPr>
              <w:pStyle w:val="Heading1Numbered"/>
              <w:rPr>
                <w:del w:id="8401" w:author="Donovan Goode" w:date="2018-11-09T10:04:00Z"/>
                <w:rFonts w:ascii="Consolas" w:eastAsia="Times New Roman" w:hAnsi="Consolas" w:cs="Times New Roman"/>
                <w:color w:val="D4D4D4"/>
                <w:sz w:val="21"/>
                <w:szCs w:val="21"/>
              </w:rPr>
              <w:pPrChange w:id="8402" w:author="Donovan Goode" w:date="2018-11-09T10:05:00Z">
                <w:pPr>
                  <w:shd w:val="clear" w:color="auto" w:fill="1E1E1E"/>
                  <w:spacing w:line="285" w:lineRule="atLeast"/>
                </w:pPr>
              </w:pPrChange>
            </w:pPr>
            <w:del w:id="84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80px</w:delText>
              </w:r>
              <w:r w:rsidRPr="007520B6" w:rsidDel="008B6AF4">
                <w:rPr>
                  <w:rFonts w:ascii="Consolas" w:eastAsia="Times New Roman" w:hAnsi="Consolas" w:cs="Times New Roman"/>
                  <w:color w:val="D4D4D4"/>
                  <w:sz w:val="21"/>
                  <w:szCs w:val="21"/>
                </w:rPr>
                <w:delText>;</w:delText>
              </w:r>
            </w:del>
          </w:p>
          <w:p w14:paraId="62B7F24F" w14:textId="77777777" w:rsidR="00ED1509" w:rsidRPr="007520B6" w:rsidDel="008B6AF4" w:rsidRDefault="00ED1509">
            <w:pPr>
              <w:pStyle w:val="Heading1Numbered"/>
              <w:rPr>
                <w:del w:id="8404" w:author="Donovan Goode" w:date="2018-11-09T10:04:00Z"/>
                <w:rFonts w:ascii="Consolas" w:eastAsia="Times New Roman" w:hAnsi="Consolas" w:cs="Times New Roman"/>
                <w:color w:val="D4D4D4"/>
                <w:sz w:val="21"/>
                <w:szCs w:val="21"/>
              </w:rPr>
              <w:pPrChange w:id="8405" w:author="Donovan Goode" w:date="2018-11-09T10:05:00Z">
                <w:pPr>
                  <w:shd w:val="clear" w:color="auto" w:fill="1E1E1E"/>
                  <w:spacing w:line="285" w:lineRule="atLeast"/>
                </w:pPr>
              </w:pPrChange>
            </w:pPr>
            <w:del w:id="84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340px</w:delText>
              </w:r>
              <w:r w:rsidRPr="007520B6" w:rsidDel="008B6AF4">
                <w:rPr>
                  <w:rFonts w:ascii="Consolas" w:eastAsia="Times New Roman" w:hAnsi="Consolas" w:cs="Times New Roman"/>
                  <w:color w:val="D4D4D4"/>
                  <w:sz w:val="21"/>
                  <w:szCs w:val="21"/>
                </w:rPr>
                <w:delText>;</w:delText>
              </w:r>
            </w:del>
          </w:p>
          <w:p w14:paraId="45D7A939" w14:textId="77777777" w:rsidR="00ED1509" w:rsidRPr="007520B6" w:rsidDel="008B6AF4" w:rsidRDefault="00ED1509">
            <w:pPr>
              <w:pStyle w:val="Heading1Numbered"/>
              <w:rPr>
                <w:del w:id="8407" w:author="Donovan Goode" w:date="2018-11-09T10:04:00Z"/>
                <w:rFonts w:ascii="Consolas" w:eastAsia="Times New Roman" w:hAnsi="Consolas" w:cs="Times New Roman"/>
                <w:color w:val="D4D4D4"/>
                <w:sz w:val="21"/>
                <w:szCs w:val="21"/>
              </w:rPr>
              <w:pPrChange w:id="8408" w:author="Donovan Goode" w:date="2018-11-09T10:05:00Z">
                <w:pPr>
                  <w:shd w:val="clear" w:color="auto" w:fill="1E1E1E"/>
                  <w:spacing w:line="285" w:lineRule="atLeast"/>
                </w:pPr>
              </w:pPrChange>
            </w:pPr>
            <w:del w:id="84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7D83D874" w14:textId="77777777" w:rsidR="00ED1509" w:rsidRPr="007520B6" w:rsidDel="008B6AF4" w:rsidRDefault="00ED1509">
            <w:pPr>
              <w:pStyle w:val="Heading1Numbered"/>
              <w:rPr>
                <w:del w:id="8410" w:author="Donovan Goode" w:date="2018-11-09T10:04:00Z"/>
                <w:rFonts w:ascii="Consolas" w:eastAsia="Times New Roman" w:hAnsi="Consolas" w:cs="Times New Roman"/>
                <w:color w:val="D4D4D4"/>
                <w:sz w:val="21"/>
                <w:szCs w:val="21"/>
              </w:rPr>
              <w:pPrChange w:id="8411" w:author="Donovan Goode" w:date="2018-11-09T10:05:00Z">
                <w:pPr>
                  <w:shd w:val="clear" w:color="auto" w:fill="1E1E1E"/>
                  <w:spacing w:line="285" w:lineRule="atLeast"/>
                </w:pPr>
              </w:pPrChange>
            </w:pPr>
            <w:del w:id="8412" w:author="Donovan Goode" w:date="2018-11-09T10:04:00Z">
              <w:r w:rsidRPr="007520B6" w:rsidDel="008B6AF4">
                <w:rPr>
                  <w:rFonts w:ascii="Consolas" w:eastAsia="Times New Roman" w:hAnsi="Consolas" w:cs="Times New Roman"/>
                  <w:color w:val="D4D4D4"/>
                  <w:sz w:val="21"/>
                  <w:szCs w:val="21"/>
                </w:rPr>
                <w:delText xml:space="preserve">    }</w:delText>
              </w:r>
            </w:del>
          </w:p>
          <w:p w14:paraId="4613D7CC" w14:textId="77777777" w:rsidR="00ED1509" w:rsidRPr="007520B6" w:rsidDel="008B6AF4" w:rsidRDefault="00ED1509">
            <w:pPr>
              <w:pStyle w:val="Heading1Numbered"/>
              <w:rPr>
                <w:del w:id="8413" w:author="Donovan Goode" w:date="2018-11-09T10:04:00Z"/>
                <w:rFonts w:ascii="Consolas" w:eastAsia="Times New Roman" w:hAnsi="Consolas" w:cs="Times New Roman"/>
                <w:color w:val="D4D4D4"/>
                <w:sz w:val="21"/>
                <w:szCs w:val="21"/>
              </w:rPr>
              <w:pPrChange w:id="8414" w:author="Donovan Goode" w:date="2018-11-09T10:05:00Z">
                <w:pPr>
                  <w:shd w:val="clear" w:color="auto" w:fill="1E1E1E"/>
                  <w:spacing w:line="285" w:lineRule="atLeast"/>
                </w:pPr>
              </w:pPrChange>
            </w:pPr>
          </w:p>
          <w:p w14:paraId="024A781E" w14:textId="77777777" w:rsidR="00ED1509" w:rsidRPr="007520B6" w:rsidDel="008B6AF4" w:rsidRDefault="00ED1509">
            <w:pPr>
              <w:pStyle w:val="Heading1Numbered"/>
              <w:rPr>
                <w:del w:id="8415" w:author="Donovan Goode" w:date="2018-11-09T10:04:00Z"/>
                <w:rFonts w:ascii="Consolas" w:eastAsia="Times New Roman" w:hAnsi="Consolas" w:cs="Times New Roman"/>
                <w:color w:val="D4D4D4"/>
                <w:sz w:val="21"/>
                <w:szCs w:val="21"/>
              </w:rPr>
              <w:pPrChange w:id="8416" w:author="Donovan Goode" w:date="2018-11-09T10:05:00Z">
                <w:pPr>
                  <w:shd w:val="clear" w:color="auto" w:fill="1E1E1E"/>
                  <w:spacing w:line="285" w:lineRule="atLeast"/>
                </w:pPr>
              </w:pPrChange>
            </w:pPr>
            <w:del w:id="84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p</w:delText>
              </w:r>
              <w:r w:rsidRPr="007520B6" w:rsidDel="008B6AF4">
                <w:rPr>
                  <w:rFonts w:ascii="Consolas" w:eastAsia="Times New Roman" w:hAnsi="Consolas" w:cs="Times New Roman"/>
                  <w:color w:val="D4D4D4"/>
                  <w:sz w:val="21"/>
                  <w:szCs w:val="21"/>
                </w:rPr>
                <w:delText xml:space="preserve"> {</w:delText>
              </w:r>
            </w:del>
          </w:p>
          <w:p w14:paraId="7DEEC38D" w14:textId="77777777" w:rsidR="00ED1509" w:rsidRPr="007520B6" w:rsidDel="008B6AF4" w:rsidRDefault="00ED1509">
            <w:pPr>
              <w:pStyle w:val="Heading1Numbered"/>
              <w:rPr>
                <w:del w:id="8418" w:author="Donovan Goode" w:date="2018-11-09T10:04:00Z"/>
                <w:rFonts w:ascii="Consolas" w:eastAsia="Times New Roman" w:hAnsi="Consolas" w:cs="Times New Roman"/>
                <w:color w:val="D4D4D4"/>
                <w:sz w:val="21"/>
                <w:szCs w:val="21"/>
              </w:rPr>
              <w:pPrChange w:id="8419" w:author="Donovan Goode" w:date="2018-11-09T10:05:00Z">
                <w:pPr>
                  <w:shd w:val="clear" w:color="auto" w:fill="1E1E1E"/>
                  <w:spacing w:line="285" w:lineRule="atLeast"/>
                </w:pPr>
              </w:pPrChange>
            </w:pPr>
            <w:del w:id="84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4BD10251" w14:textId="77777777" w:rsidR="00ED1509" w:rsidRPr="007520B6" w:rsidDel="008B6AF4" w:rsidRDefault="00ED1509">
            <w:pPr>
              <w:pStyle w:val="Heading1Numbered"/>
              <w:rPr>
                <w:del w:id="8421" w:author="Donovan Goode" w:date="2018-11-09T10:04:00Z"/>
                <w:rFonts w:ascii="Consolas" w:eastAsia="Times New Roman" w:hAnsi="Consolas" w:cs="Times New Roman"/>
                <w:color w:val="D4D4D4"/>
                <w:sz w:val="21"/>
                <w:szCs w:val="21"/>
              </w:rPr>
              <w:pPrChange w:id="8422" w:author="Donovan Goode" w:date="2018-11-09T10:05:00Z">
                <w:pPr>
                  <w:shd w:val="clear" w:color="auto" w:fill="1E1E1E"/>
                  <w:spacing w:line="285" w:lineRule="atLeast"/>
                </w:pPr>
              </w:pPrChange>
            </w:pPr>
            <w:del w:id="84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500px</w:delText>
              </w:r>
              <w:r w:rsidRPr="007520B6" w:rsidDel="008B6AF4">
                <w:rPr>
                  <w:rFonts w:ascii="Consolas" w:eastAsia="Times New Roman" w:hAnsi="Consolas" w:cs="Times New Roman"/>
                  <w:color w:val="D4D4D4"/>
                  <w:sz w:val="21"/>
                  <w:szCs w:val="21"/>
                </w:rPr>
                <w:delText>;</w:delText>
              </w:r>
            </w:del>
          </w:p>
          <w:p w14:paraId="2C52C534" w14:textId="77777777" w:rsidR="00ED1509" w:rsidRPr="007520B6" w:rsidDel="008B6AF4" w:rsidRDefault="00ED1509">
            <w:pPr>
              <w:pStyle w:val="Heading1Numbered"/>
              <w:rPr>
                <w:del w:id="8424" w:author="Donovan Goode" w:date="2018-11-09T10:04:00Z"/>
                <w:rFonts w:ascii="Consolas" w:eastAsia="Times New Roman" w:hAnsi="Consolas" w:cs="Times New Roman"/>
                <w:color w:val="D4D4D4"/>
                <w:sz w:val="21"/>
                <w:szCs w:val="21"/>
              </w:rPr>
              <w:pPrChange w:id="8425" w:author="Donovan Goode" w:date="2018-11-09T10:05:00Z">
                <w:pPr>
                  <w:shd w:val="clear" w:color="auto" w:fill="1E1E1E"/>
                  <w:spacing w:line="285" w:lineRule="atLeast"/>
                </w:pPr>
              </w:pPrChange>
            </w:pPr>
            <w:del w:id="84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7E642551" w14:textId="77777777" w:rsidR="00ED1509" w:rsidRPr="007520B6" w:rsidDel="008B6AF4" w:rsidRDefault="00ED1509">
            <w:pPr>
              <w:pStyle w:val="Heading1Numbered"/>
              <w:rPr>
                <w:del w:id="8427" w:author="Donovan Goode" w:date="2018-11-09T10:04:00Z"/>
                <w:rFonts w:ascii="Consolas" w:eastAsia="Times New Roman" w:hAnsi="Consolas" w:cs="Times New Roman"/>
                <w:color w:val="D4D4D4"/>
                <w:sz w:val="21"/>
                <w:szCs w:val="21"/>
              </w:rPr>
              <w:pPrChange w:id="8428" w:author="Donovan Goode" w:date="2018-11-09T10:05:00Z">
                <w:pPr>
                  <w:shd w:val="clear" w:color="auto" w:fill="1E1E1E"/>
                  <w:spacing w:line="285" w:lineRule="atLeast"/>
                </w:pPr>
              </w:pPrChange>
            </w:pPr>
            <w:del w:id="84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62F894ED" w14:textId="77777777" w:rsidR="00ED1509" w:rsidRPr="007520B6" w:rsidDel="008B6AF4" w:rsidRDefault="00ED1509">
            <w:pPr>
              <w:pStyle w:val="Heading1Numbered"/>
              <w:rPr>
                <w:del w:id="8430" w:author="Donovan Goode" w:date="2018-11-09T10:04:00Z"/>
                <w:rFonts w:ascii="Consolas" w:eastAsia="Times New Roman" w:hAnsi="Consolas" w:cs="Times New Roman"/>
                <w:color w:val="D4D4D4"/>
                <w:sz w:val="21"/>
                <w:szCs w:val="21"/>
              </w:rPr>
              <w:pPrChange w:id="8431" w:author="Donovan Goode" w:date="2018-11-09T10:05:00Z">
                <w:pPr>
                  <w:shd w:val="clear" w:color="auto" w:fill="1E1E1E"/>
                  <w:spacing w:line="285" w:lineRule="atLeast"/>
                </w:pPr>
              </w:pPrChange>
            </w:pPr>
            <w:del w:id="84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1.7em</w:delText>
              </w:r>
              <w:r w:rsidRPr="007520B6" w:rsidDel="008B6AF4">
                <w:rPr>
                  <w:rFonts w:ascii="Consolas" w:eastAsia="Times New Roman" w:hAnsi="Consolas" w:cs="Times New Roman"/>
                  <w:color w:val="D4D4D4"/>
                  <w:sz w:val="21"/>
                  <w:szCs w:val="21"/>
                </w:rPr>
                <w:delText>;</w:delText>
              </w:r>
            </w:del>
          </w:p>
          <w:p w14:paraId="757635B7" w14:textId="77777777" w:rsidR="00ED1509" w:rsidRPr="007520B6" w:rsidDel="008B6AF4" w:rsidRDefault="00ED1509">
            <w:pPr>
              <w:pStyle w:val="Heading1Numbered"/>
              <w:rPr>
                <w:del w:id="8433" w:author="Donovan Goode" w:date="2018-11-09T10:04:00Z"/>
                <w:rFonts w:ascii="Consolas" w:eastAsia="Times New Roman" w:hAnsi="Consolas" w:cs="Times New Roman"/>
                <w:color w:val="D4D4D4"/>
                <w:sz w:val="21"/>
                <w:szCs w:val="21"/>
              </w:rPr>
              <w:pPrChange w:id="8434" w:author="Donovan Goode" w:date="2018-11-09T10:05:00Z">
                <w:pPr>
                  <w:shd w:val="clear" w:color="auto" w:fill="1E1E1E"/>
                  <w:spacing w:line="285" w:lineRule="atLeast"/>
                </w:pPr>
              </w:pPrChange>
            </w:pPr>
            <w:del w:id="84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170px</w:delText>
              </w:r>
              <w:r w:rsidRPr="007520B6" w:rsidDel="008B6AF4">
                <w:rPr>
                  <w:rFonts w:ascii="Consolas" w:eastAsia="Times New Roman" w:hAnsi="Consolas" w:cs="Times New Roman"/>
                  <w:color w:val="D4D4D4"/>
                  <w:sz w:val="21"/>
                  <w:szCs w:val="21"/>
                </w:rPr>
                <w:delText>;</w:delText>
              </w:r>
            </w:del>
          </w:p>
          <w:p w14:paraId="52F7A3B7" w14:textId="77777777" w:rsidR="00ED1509" w:rsidRPr="007520B6" w:rsidDel="008B6AF4" w:rsidRDefault="00ED1509">
            <w:pPr>
              <w:pStyle w:val="Heading1Numbered"/>
              <w:rPr>
                <w:del w:id="8436" w:author="Donovan Goode" w:date="2018-11-09T10:04:00Z"/>
                <w:rFonts w:ascii="Consolas" w:eastAsia="Times New Roman" w:hAnsi="Consolas" w:cs="Times New Roman"/>
                <w:color w:val="D4D4D4"/>
                <w:sz w:val="21"/>
                <w:szCs w:val="21"/>
              </w:rPr>
              <w:pPrChange w:id="8437" w:author="Donovan Goode" w:date="2018-11-09T10:05:00Z">
                <w:pPr>
                  <w:shd w:val="clear" w:color="auto" w:fill="1E1E1E"/>
                  <w:spacing w:line="285" w:lineRule="atLeast"/>
                </w:pPr>
              </w:pPrChange>
            </w:pPr>
            <w:del w:id="8438" w:author="Donovan Goode" w:date="2018-11-09T10:04:00Z">
              <w:r w:rsidRPr="007520B6" w:rsidDel="008B6AF4">
                <w:rPr>
                  <w:rFonts w:ascii="Consolas" w:eastAsia="Times New Roman" w:hAnsi="Consolas" w:cs="Times New Roman"/>
                  <w:color w:val="D4D4D4"/>
                  <w:sz w:val="21"/>
                  <w:szCs w:val="21"/>
                </w:rPr>
                <w:delText xml:space="preserve">    }</w:delText>
              </w:r>
            </w:del>
          </w:p>
          <w:p w14:paraId="0150959A" w14:textId="77777777" w:rsidR="00ED1509" w:rsidRPr="007520B6" w:rsidDel="008B6AF4" w:rsidRDefault="00ED1509">
            <w:pPr>
              <w:pStyle w:val="Heading1Numbered"/>
              <w:rPr>
                <w:del w:id="8439" w:author="Donovan Goode" w:date="2018-11-09T10:04:00Z"/>
                <w:rFonts w:ascii="Consolas" w:eastAsia="Times New Roman" w:hAnsi="Consolas" w:cs="Times New Roman"/>
                <w:color w:val="D4D4D4"/>
                <w:sz w:val="21"/>
                <w:szCs w:val="21"/>
              </w:rPr>
              <w:pPrChange w:id="8440" w:author="Donovan Goode" w:date="2018-11-09T10:05:00Z">
                <w:pPr>
                  <w:shd w:val="clear" w:color="auto" w:fill="1E1E1E"/>
                  <w:spacing w:line="285" w:lineRule="atLeast"/>
                </w:pPr>
              </w:pPrChange>
            </w:pPr>
          </w:p>
          <w:p w14:paraId="0B87DA90" w14:textId="77777777" w:rsidR="00ED1509" w:rsidRPr="007520B6" w:rsidDel="008B6AF4" w:rsidRDefault="00ED1509">
            <w:pPr>
              <w:pStyle w:val="Heading1Numbered"/>
              <w:rPr>
                <w:del w:id="8441" w:author="Donovan Goode" w:date="2018-11-09T10:04:00Z"/>
                <w:rFonts w:ascii="Consolas" w:eastAsia="Times New Roman" w:hAnsi="Consolas" w:cs="Times New Roman"/>
                <w:color w:val="D4D4D4"/>
                <w:sz w:val="21"/>
                <w:szCs w:val="21"/>
              </w:rPr>
              <w:pPrChange w:id="8442" w:author="Donovan Goode" w:date="2018-11-09T10:05:00Z">
                <w:pPr>
                  <w:shd w:val="clear" w:color="auto" w:fill="1E1E1E"/>
                  <w:spacing w:line="285" w:lineRule="atLeast"/>
                </w:pPr>
              </w:pPrChange>
            </w:pPr>
            <w:del w:id="84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a.learn</w:delText>
              </w:r>
              <w:r w:rsidRPr="007520B6" w:rsidDel="008B6AF4">
                <w:rPr>
                  <w:rFonts w:ascii="Consolas" w:eastAsia="Times New Roman" w:hAnsi="Consolas" w:cs="Times New Roman"/>
                  <w:color w:val="D4D4D4"/>
                  <w:sz w:val="21"/>
                  <w:szCs w:val="21"/>
                </w:rPr>
                <w:delText xml:space="preserve"> {</w:delText>
              </w:r>
            </w:del>
          </w:p>
          <w:p w14:paraId="75D880D4" w14:textId="77777777" w:rsidR="00ED1509" w:rsidRPr="007520B6" w:rsidDel="008B6AF4" w:rsidRDefault="00ED1509">
            <w:pPr>
              <w:pStyle w:val="Heading1Numbered"/>
              <w:rPr>
                <w:del w:id="8444" w:author="Donovan Goode" w:date="2018-11-09T10:04:00Z"/>
                <w:rFonts w:ascii="Consolas" w:eastAsia="Times New Roman" w:hAnsi="Consolas" w:cs="Times New Roman"/>
                <w:color w:val="D4D4D4"/>
                <w:sz w:val="21"/>
                <w:szCs w:val="21"/>
              </w:rPr>
              <w:pPrChange w:id="8445" w:author="Donovan Goode" w:date="2018-11-09T10:05:00Z">
                <w:pPr>
                  <w:shd w:val="clear" w:color="auto" w:fill="1E1E1E"/>
                  <w:spacing w:line="285" w:lineRule="atLeast"/>
                </w:pPr>
              </w:pPrChange>
            </w:pPr>
            <w:del w:id="84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31px</w:delText>
              </w:r>
              <w:r w:rsidRPr="007520B6" w:rsidDel="008B6AF4">
                <w:rPr>
                  <w:rFonts w:ascii="Consolas" w:eastAsia="Times New Roman" w:hAnsi="Consolas" w:cs="Times New Roman"/>
                  <w:color w:val="D4D4D4"/>
                  <w:sz w:val="21"/>
                  <w:szCs w:val="21"/>
                </w:rPr>
                <w:delText>;</w:delText>
              </w:r>
            </w:del>
          </w:p>
          <w:p w14:paraId="0DD34B67" w14:textId="77777777" w:rsidR="00ED1509" w:rsidRPr="007520B6" w:rsidDel="008B6AF4" w:rsidRDefault="00ED1509">
            <w:pPr>
              <w:pStyle w:val="Heading1Numbered"/>
              <w:rPr>
                <w:del w:id="8447" w:author="Donovan Goode" w:date="2018-11-09T10:04:00Z"/>
                <w:rFonts w:ascii="Consolas" w:eastAsia="Times New Roman" w:hAnsi="Consolas" w:cs="Times New Roman"/>
                <w:color w:val="D4D4D4"/>
                <w:sz w:val="21"/>
                <w:szCs w:val="21"/>
              </w:rPr>
              <w:pPrChange w:id="8448" w:author="Donovan Goode" w:date="2018-11-09T10:05:00Z">
                <w:pPr>
                  <w:shd w:val="clear" w:color="auto" w:fill="1E1E1E"/>
                  <w:spacing w:line="285" w:lineRule="atLeast"/>
                </w:pPr>
              </w:pPrChange>
            </w:pPr>
            <w:del w:id="84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639px</w:delText>
              </w:r>
              <w:r w:rsidRPr="007520B6" w:rsidDel="008B6AF4">
                <w:rPr>
                  <w:rFonts w:ascii="Consolas" w:eastAsia="Times New Roman" w:hAnsi="Consolas" w:cs="Times New Roman"/>
                  <w:color w:val="D4D4D4"/>
                  <w:sz w:val="21"/>
                  <w:szCs w:val="21"/>
                </w:rPr>
                <w:delText>;</w:delText>
              </w:r>
            </w:del>
          </w:p>
          <w:p w14:paraId="7E006C61" w14:textId="77777777" w:rsidR="00ED1509" w:rsidRPr="007520B6" w:rsidDel="008B6AF4" w:rsidRDefault="00ED1509">
            <w:pPr>
              <w:pStyle w:val="Heading1Numbered"/>
              <w:rPr>
                <w:del w:id="8450" w:author="Donovan Goode" w:date="2018-11-09T10:04:00Z"/>
                <w:rFonts w:ascii="Consolas" w:eastAsia="Times New Roman" w:hAnsi="Consolas" w:cs="Times New Roman"/>
                <w:color w:val="D4D4D4"/>
                <w:sz w:val="21"/>
                <w:szCs w:val="21"/>
              </w:rPr>
              <w:pPrChange w:id="8451" w:author="Donovan Goode" w:date="2018-11-09T10:05:00Z">
                <w:pPr>
                  <w:shd w:val="clear" w:color="auto" w:fill="1E1E1E"/>
                  <w:spacing w:line="285" w:lineRule="atLeast"/>
                </w:pPr>
              </w:pPrChange>
            </w:pPr>
            <w:del w:id="84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714ACDC1" w14:textId="77777777" w:rsidR="00ED1509" w:rsidRPr="007520B6" w:rsidDel="008B6AF4" w:rsidRDefault="00ED1509">
            <w:pPr>
              <w:pStyle w:val="Heading1Numbered"/>
              <w:rPr>
                <w:del w:id="8453" w:author="Donovan Goode" w:date="2018-11-09T10:04:00Z"/>
                <w:rFonts w:ascii="Consolas" w:eastAsia="Times New Roman" w:hAnsi="Consolas" w:cs="Times New Roman"/>
                <w:color w:val="D4D4D4"/>
                <w:sz w:val="21"/>
                <w:szCs w:val="21"/>
              </w:rPr>
              <w:pPrChange w:id="8454" w:author="Donovan Goode" w:date="2018-11-09T10:05:00Z">
                <w:pPr>
                  <w:shd w:val="clear" w:color="auto" w:fill="1E1E1E"/>
                  <w:spacing w:line="285" w:lineRule="atLeast"/>
                </w:pPr>
              </w:pPrChange>
            </w:pPr>
            <w:del w:id="84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5DC46384" w14:textId="77777777" w:rsidR="00ED1509" w:rsidRPr="007520B6" w:rsidDel="008B6AF4" w:rsidRDefault="00ED1509">
            <w:pPr>
              <w:pStyle w:val="Heading1Numbered"/>
              <w:rPr>
                <w:del w:id="8456" w:author="Donovan Goode" w:date="2018-11-09T10:04:00Z"/>
                <w:rFonts w:ascii="Consolas" w:eastAsia="Times New Roman" w:hAnsi="Consolas" w:cs="Times New Roman"/>
                <w:color w:val="D4D4D4"/>
                <w:sz w:val="21"/>
                <w:szCs w:val="21"/>
              </w:rPr>
              <w:pPrChange w:id="8457" w:author="Donovan Goode" w:date="2018-11-09T10:05:00Z">
                <w:pPr>
                  <w:shd w:val="clear" w:color="auto" w:fill="1E1E1E"/>
                  <w:spacing w:line="285" w:lineRule="atLeast"/>
                </w:pPr>
              </w:pPrChange>
            </w:pPr>
            <w:del w:id="84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143px</w:delText>
              </w:r>
              <w:r w:rsidRPr="007520B6" w:rsidDel="008B6AF4">
                <w:rPr>
                  <w:rFonts w:ascii="Consolas" w:eastAsia="Times New Roman" w:hAnsi="Consolas" w:cs="Times New Roman"/>
                  <w:color w:val="D4D4D4"/>
                  <w:sz w:val="21"/>
                  <w:szCs w:val="21"/>
                </w:rPr>
                <w:delText>;</w:delText>
              </w:r>
            </w:del>
          </w:p>
          <w:p w14:paraId="522AA947" w14:textId="77777777" w:rsidR="00ED1509" w:rsidRPr="007520B6" w:rsidDel="008B6AF4" w:rsidRDefault="00ED1509">
            <w:pPr>
              <w:pStyle w:val="Heading1Numbered"/>
              <w:rPr>
                <w:del w:id="8459" w:author="Donovan Goode" w:date="2018-11-09T10:04:00Z"/>
                <w:rFonts w:ascii="Consolas" w:eastAsia="Times New Roman" w:hAnsi="Consolas" w:cs="Times New Roman"/>
                <w:color w:val="D4D4D4"/>
                <w:sz w:val="21"/>
                <w:szCs w:val="21"/>
              </w:rPr>
              <w:pPrChange w:id="8460" w:author="Donovan Goode" w:date="2018-11-09T10:05:00Z">
                <w:pPr>
                  <w:shd w:val="clear" w:color="auto" w:fill="1E1E1E"/>
                  <w:spacing w:line="285" w:lineRule="atLeast"/>
                </w:pPr>
              </w:pPrChange>
            </w:pPr>
            <w:del w:id="8461" w:author="Donovan Goode" w:date="2018-11-09T10:04:00Z">
              <w:r w:rsidRPr="007520B6" w:rsidDel="008B6AF4">
                <w:rPr>
                  <w:rFonts w:ascii="Consolas" w:eastAsia="Times New Roman" w:hAnsi="Consolas" w:cs="Times New Roman"/>
                  <w:color w:val="D4D4D4"/>
                  <w:sz w:val="21"/>
                  <w:szCs w:val="21"/>
                </w:rPr>
                <w:delText xml:space="preserve">    }</w:delText>
              </w:r>
            </w:del>
          </w:p>
          <w:p w14:paraId="49ACD8F7" w14:textId="77777777" w:rsidR="00ED1509" w:rsidRPr="007520B6" w:rsidDel="008B6AF4" w:rsidRDefault="00ED1509">
            <w:pPr>
              <w:pStyle w:val="Heading1Numbered"/>
              <w:rPr>
                <w:del w:id="8462" w:author="Donovan Goode" w:date="2018-11-09T10:04:00Z"/>
                <w:rFonts w:ascii="Consolas" w:eastAsia="Times New Roman" w:hAnsi="Consolas" w:cs="Times New Roman"/>
                <w:color w:val="D4D4D4"/>
                <w:sz w:val="21"/>
                <w:szCs w:val="21"/>
              </w:rPr>
              <w:pPrChange w:id="8463" w:author="Donovan Goode" w:date="2018-11-09T10:05:00Z">
                <w:pPr>
                  <w:shd w:val="clear" w:color="auto" w:fill="1E1E1E"/>
                  <w:spacing w:line="285" w:lineRule="atLeast"/>
                </w:pPr>
              </w:pPrChange>
            </w:pPr>
          </w:p>
          <w:p w14:paraId="070C6336" w14:textId="77777777" w:rsidR="00ED1509" w:rsidRPr="007520B6" w:rsidDel="008B6AF4" w:rsidRDefault="00ED1509">
            <w:pPr>
              <w:pStyle w:val="Heading1Numbered"/>
              <w:rPr>
                <w:del w:id="8464" w:author="Donovan Goode" w:date="2018-11-09T10:04:00Z"/>
                <w:rFonts w:ascii="Consolas" w:eastAsia="Times New Roman" w:hAnsi="Consolas" w:cs="Times New Roman"/>
                <w:color w:val="D4D4D4"/>
                <w:sz w:val="21"/>
                <w:szCs w:val="21"/>
              </w:rPr>
              <w:pPrChange w:id="8465" w:author="Donovan Goode" w:date="2018-11-09T10:05:00Z">
                <w:pPr>
                  <w:shd w:val="clear" w:color="auto" w:fill="1E1E1E"/>
                  <w:spacing w:line="285" w:lineRule="atLeast"/>
                </w:pPr>
              </w:pPrChange>
            </w:pPr>
            <w:del w:id="84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img</w:delText>
              </w:r>
              <w:r w:rsidRPr="007520B6" w:rsidDel="008B6AF4">
                <w:rPr>
                  <w:rFonts w:ascii="Consolas" w:eastAsia="Times New Roman" w:hAnsi="Consolas" w:cs="Times New Roman"/>
                  <w:color w:val="D4D4D4"/>
                  <w:sz w:val="21"/>
                  <w:szCs w:val="21"/>
                </w:rPr>
                <w:delText xml:space="preserve"> {</w:delText>
              </w:r>
            </w:del>
          </w:p>
          <w:p w14:paraId="0146BC2E" w14:textId="77777777" w:rsidR="00ED1509" w:rsidRPr="007520B6" w:rsidDel="008B6AF4" w:rsidRDefault="00ED1509">
            <w:pPr>
              <w:pStyle w:val="Heading1Numbered"/>
              <w:rPr>
                <w:del w:id="8467" w:author="Donovan Goode" w:date="2018-11-09T10:04:00Z"/>
                <w:rFonts w:ascii="Consolas" w:eastAsia="Times New Roman" w:hAnsi="Consolas" w:cs="Times New Roman"/>
                <w:color w:val="D4D4D4"/>
                <w:sz w:val="21"/>
                <w:szCs w:val="21"/>
              </w:rPr>
              <w:pPrChange w:id="8468" w:author="Donovan Goode" w:date="2018-11-09T10:05:00Z">
                <w:pPr>
                  <w:shd w:val="clear" w:color="auto" w:fill="1E1E1E"/>
                  <w:spacing w:line="285" w:lineRule="atLeast"/>
                </w:pPr>
              </w:pPrChange>
            </w:pPr>
            <w:del w:id="84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1ADCE9C" w14:textId="77777777" w:rsidR="00ED1509" w:rsidRPr="007520B6" w:rsidDel="008B6AF4" w:rsidRDefault="00ED1509">
            <w:pPr>
              <w:pStyle w:val="Heading1Numbered"/>
              <w:rPr>
                <w:del w:id="8470" w:author="Donovan Goode" w:date="2018-11-09T10:04:00Z"/>
                <w:rFonts w:ascii="Consolas" w:eastAsia="Times New Roman" w:hAnsi="Consolas" w:cs="Times New Roman"/>
                <w:color w:val="D4D4D4"/>
                <w:sz w:val="21"/>
                <w:szCs w:val="21"/>
              </w:rPr>
              <w:pPrChange w:id="8471" w:author="Donovan Goode" w:date="2018-11-09T10:05:00Z">
                <w:pPr>
                  <w:shd w:val="clear" w:color="auto" w:fill="1E1E1E"/>
                  <w:spacing w:line="285" w:lineRule="atLeast"/>
                </w:pPr>
              </w:pPrChange>
            </w:pPr>
            <w:del w:id="8472" w:author="Donovan Goode" w:date="2018-11-09T10:04:00Z">
              <w:r w:rsidRPr="007520B6" w:rsidDel="008B6AF4">
                <w:rPr>
                  <w:rFonts w:ascii="Consolas" w:eastAsia="Times New Roman" w:hAnsi="Consolas" w:cs="Times New Roman"/>
                  <w:color w:val="D4D4D4"/>
                  <w:sz w:val="21"/>
                  <w:szCs w:val="21"/>
                </w:rPr>
                <w:delText xml:space="preserve">    }</w:delText>
              </w:r>
            </w:del>
          </w:p>
          <w:p w14:paraId="53DBFC5B" w14:textId="77777777" w:rsidR="00ED1509" w:rsidRPr="007520B6" w:rsidDel="008B6AF4" w:rsidRDefault="00ED1509">
            <w:pPr>
              <w:pStyle w:val="Heading1Numbered"/>
              <w:rPr>
                <w:del w:id="8473" w:author="Donovan Goode" w:date="2018-11-09T10:04:00Z"/>
                <w:rFonts w:ascii="Consolas" w:eastAsia="Times New Roman" w:hAnsi="Consolas" w:cs="Times New Roman"/>
                <w:color w:val="D4D4D4"/>
                <w:sz w:val="21"/>
                <w:szCs w:val="21"/>
              </w:rPr>
              <w:pPrChange w:id="8474" w:author="Donovan Goode" w:date="2018-11-09T10:05:00Z">
                <w:pPr>
                  <w:shd w:val="clear" w:color="auto" w:fill="1E1E1E"/>
                  <w:spacing w:line="285" w:lineRule="atLeast"/>
                </w:pPr>
              </w:pPrChange>
            </w:pPr>
          </w:p>
          <w:p w14:paraId="396D118D" w14:textId="77777777" w:rsidR="00ED1509" w:rsidRPr="007520B6" w:rsidDel="008B6AF4" w:rsidRDefault="00ED1509">
            <w:pPr>
              <w:pStyle w:val="Heading1Numbered"/>
              <w:rPr>
                <w:del w:id="8475" w:author="Donovan Goode" w:date="2018-11-09T10:04:00Z"/>
                <w:rFonts w:ascii="Consolas" w:eastAsia="Times New Roman" w:hAnsi="Consolas" w:cs="Times New Roman"/>
                <w:color w:val="D4D4D4"/>
                <w:sz w:val="21"/>
                <w:szCs w:val="21"/>
              </w:rPr>
              <w:pPrChange w:id="8476" w:author="Donovan Goode" w:date="2018-11-09T10:05:00Z">
                <w:pPr>
                  <w:shd w:val="clear" w:color="auto" w:fill="1E1E1E"/>
                  <w:spacing w:line="285" w:lineRule="atLeast"/>
                </w:pPr>
              </w:pPrChange>
            </w:pPr>
            <w:del w:id="84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#widget6 h1 a</w:delText>
              </w:r>
              <w:r w:rsidRPr="007520B6" w:rsidDel="008B6AF4">
                <w:rPr>
                  <w:rFonts w:ascii="Consolas" w:eastAsia="Times New Roman" w:hAnsi="Consolas" w:cs="Times New Roman"/>
                  <w:color w:val="D4D4D4"/>
                  <w:sz w:val="21"/>
                  <w:szCs w:val="21"/>
                </w:rPr>
                <w:delText xml:space="preserve"> {</w:delText>
              </w:r>
            </w:del>
          </w:p>
          <w:p w14:paraId="28473254" w14:textId="77777777" w:rsidR="00ED1509" w:rsidRPr="007520B6" w:rsidDel="008B6AF4" w:rsidRDefault="00ED1509">
            <w:pPr>
              <w:pStyle w:val="Heading1Numbered"/>
              <w:rPr>
                <w:del w:id="8478" w:author="Donovan Goode" w:date="2018-11-09T10:04:00Z"/>
                <w:rFonts w:ascii="Consolas" w:eastAsia="Times New Roman" w:hAnsi="Consolas" w:cs="Times New Roman"/>
                <w:color w:val="D4D4D4"/>
                <w:sz w:val="21"/>
                <w:szCs w:val="21"/>
              </w:rPr>
              <w:pPrChange w:id="8479" w:author="Donovan Goode" w:date="2018-11-09T10:05:00Z">
                <w:pPr>
                  <w:shd w:val="clear" w:color="auto" w:fill="1E1E1E"/>
                  <w:spacing w:line="285" w:lineRule="atLeast"/>
                </w:pPr>
              </w:pPrChange>
            </w:pPr>
            <w:del w:id="84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65px</w:delText>
              </w:r>
              <w:r w:rsidRPr="007520B6" w:rsidDel="008B6AF4">
                <w:rPr>
                  <w:rFonts w:ascii="Consolas" w:eastAsia="Times New Roman" w:hAnsi="Consolas" w:cs="Times New Roman"/>
                  <w:color w:val="D4D4D4"/>
                  <w:sz w:val="21"/>
                  <w:szCs w:val="21"/>
                </w:rPr>
                <w:delText>;</w:delText>
              </w:r>
            </w:del>
          </w:p>
          <w:p w14:paraId="4E628DC4" w14:textId="77777777" w:rsidR="00ED1509" w:rsidRPr="007520B6" w:rsidDel="008B6AF4" w:rsidRDefault="00ED1509">
            <w:pPr>
              <w:pStyle w:val="Heading1Numbered"/>
              <w:rPr>
                <w:del w:id="8481" w:author="Donovan Goode" w:date="2018-11-09T10:04:00Z"/>
                <w:rFonts w:ascii="Consolas" w:eastAsia="Times New Roman" w:hAnsi="Consolas" w:cs="Times New Roman"/>
                <w:color w:val="D4D4D4"/>
                <w:sz w:val="21"/>
                <w:szCs w:val="21"/>
              </w:rPr>
              <w:pPrChange w:id="8482" w:author="Donovan Goode" w:date="2018-11-09T10:05:00Z">
                <w:pPr>
                  <w:shd w:val="clear" w:color="auto" w:fill="1E1E1E"/>
                  <w:spacing w:line="285" w:lineRule="atLeast"/>
                </w:pPr>
              </w:pPrChange>
            </w:pPr>
            <w:del w:id="84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35E57C75" w14:textId="77777777" w:rsidR="00ED1509" w:rsidRPr="007520B6" w:rsidDel="008B6AF4" w:rsidRDefault="00ED1509">
            <w:pPr>
              <w:pStyle w:val="Heading1Numbered"/>
              <w:rPr>
                <w:del w:id="8484" w:author="Donovan Goode" w:date="2018-11-09T10:04:00Z"/>
                <w:rFonts w:ascii="Consolas" w:eastAsia="Times New Roman" w:hAnsi="Consolas" w:cs="Times New Roman"/>
                <w:color w:val="D4D4D4"/>
                <w:sz w:val="21"/>
                <w:szCs w:val="21"/>
              </w:rPr>
              <w:pPrChange w:id="8485" w:author="Donovan Goode" w:date="2018-11-09T10:05:00Z">
                <w:pPr>
                  <w:shd w:val="clear" w:color="auto" w:fill="1E1E1E"/>
                  <w:spacing w:line="285" w:lineRule="atLeast"/>
                </w:pPr>
              </w:pPrChange>
            </w:pPr>
            <w:del w:id="848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3FE46FB1" w14:textId="77777777" w:rsidR="00ED1509" w:rsidRPr="007520B6" w:rsidDel="008B6AF4" w:rsidRDefault="00ED1509">
            <w:pPr>
              <w:pStyle w:val="Heading1Numbered"/>
              <w:rPr>
                <w:del w:id="8487" w:author="Donovan Goode" w:date="2018-11-09T10:04:00Z"/>
                <w:rFonts w:ascii="Consolas" w:eastAsia="Times New Roman" w:hAnsi="Consolas" w:cs="Times New Roman"/>
                <w:color w:val="D4D4D4"/>
                <w:sz w:val="21"/>
                <w:szCs w:val="21"/>
              </w:rPr>
              <w:pPrChange w:id="8488" w:author="Donovan Goode" w:date="2018-11-09T10:05:00Z">
                <w:pPr>
                  <w:shd w:val="clear" w:color="auto" w:fill="1E1E1E"/>
                  <w:spacing w:line="285" w:lineRule="atLeast"/>
                </w:pPr>
              </w:pPrChange>
            </w:pPr>
            <w:del w:id="84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250px</w:delText>
              </w:r>
              <w:r w:rsidRPr="007520B6" w:rsidDel="008B6AF4">
                <w:rPr>
                  <w:rFonts w:ascii="Consolas" w:eastAsia="Times New Roman" w:hAnsi="Consolas" w:cs="Times New Roman"/>
                  <w:color w:val="D4D4D4"/>
                  <w:sz w:val="21"/>
                  <w:szCs w:val="21"/>
                </w:rPr>
                <w:delText>;</w:delText>
              </w:r>
            </w:del>
          </w:p>
          <w:p w14:paraId="399DB550" w14:textId="77777777" w:rsidR="00ED1509" w:rsidRPr="007520B6" w:rsidDel="008B6AF4" w:rsidRDefault="00ED1509">
            <w:pPr>
              <w:pStyle w:val="Heading1Numbered"/>
              <w:rPr>
                <w:del w:id="8490" w:author="Donovan Goode" w:date="2018-11-09T10:04:00Z"/>
                <w:rFonts w:ascii="Consolas" w:eastAsia="Times New Roman" w:hAnsi="Consolas" w:cs="Times New Roman"/>
                <w:color w:val="D4D4D4"/>
                <w:sz w:val="21"/>
                <w:szCs w:val="21"/>
              </w:rPr>
              <w:pPrChange w:id="8491" w:author="Donovan Goode" w:date="2018-11-09T10:05:00Z">
                <w:pPr>
                  <w:shd w:val="clear" w:color="auto" w:fill="1E1E1E"/>
                  <w:spacing w:line="285" w:lineRule="atLeast"/>
                </w:pPr>
              </w:pPrChange>
            </w:pPr>
            <w:del w:id="84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-999em</w:delText>
              </w:r>
              <w:r w:rsidRPr="007520B6" w:rsidDel="008B6AF4">
                <w:rPr>
                  <w:rFonts w:ascii="Consolas" w:eastAsia="Times New Roman" w:hAnsi="Consolas" w:cs="Times New Roman"/>
                  <w:color w:val="D4D4D4"/>
                  <w:sz w:val="21"/>
                  <w:szCs w:val="21"/>
                </w:rPr>
                <w:delText>;</w:delText>
              </w:r>
            </w:del>
          </w:p>
          <w:p w14:paraId="724199FF" w14:textId="77777777" w:rsidR="00ED1509" w:rsidRPr="007520B6" w:rsidDel="008B6AF4" w:rsidRDefault="00ED1509">
            <w:pPr>
              <w:pStyle w:val="Heading1Numbered"/>
              <w:rPr>
                <w:del w:id="8493" w:author="Donovan Goode" w:date="2018-11-09T10:04:00Z"/>
                <w:rFonts w:ascii="Consolas" w:eastAsia="Times New Roman" w:hAnsi="Consolas" w:cs="Times New Roman"/>
                <w:color w:val="D4D4D4"/>
                <w:sz w:val="21"/>
                <w:szCs w:val="21"/>
              </w:rPr>
              <w:pPrChange w:id="8494" w:author="Donovan Goode" w:date="2018-11-09T10:05:00Z">
                <w:pPr>
                  <w:shd w:val="clear" w:color="auto" w:fill="1E1E1E"/>
                  <w:spacing w:line="285" w:lineRule="atLeast"/>
                </w:pPr>
              </w:pPrChange>
            </w:pPr>
            <w:del w:id="84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59BDC6F8" w14:textId="77777777" w:rsidR="00ED1509" w:rsidRPr="007520B6" w:rsidDel="008B6AF4" w:rsidRDefault="00ED1509">
            <w:pPr>
              <w:pStyle w:val="Heading1Numbered"/>
              <w:rPr>
                <w:del w:id="8496" w:author="Donovan Goode" w:date="2018-11-09T10:04:00Z"/>
                <w:rFonts w:ascii="Consolas" w:eastAsia="Times New Roman" w:hAnsi="Consolas" w:cs="Times New Roman"/>
                <w:color w:val="D4D4D4"/>
                <w:sz w:val="21"/>
                <w:szCs w:val="21"/>
              </w:rPr>
              <w:pPrChange w:id="8497" w:author="Donovan Goode" w:date="2018-11-09T10:05:00Z">
                <w:pPr>
                  <w:shd w:val="clear" w:color="auto" w:fill="1E1E1E"/>
                  <w:spacing w:line="285" w:lineRule="atLeast"/>
                </w:pPr>
              </w:pPrChange>
            </w:pPr>
            <w:del w:id="84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6086F155" w14:textId="77777777" w:rsidR="00ED1509" w:rsidRPr="007520B6" w:rsidDel="008B6AF4" w:rsidRDefault="00ED1509">
            <w:pPr>
              <w:pStyle w:val="Heading1Numbered"/>
              <w:rPr>
                <w:del w:id="8499" w:author="Donovan Goode" w:date="2018-11-09T10:04:00Z"/>
                <w:rFonts w:ascii="Consolas" w:eastAsia="Times New Roman" w:hAnsi="Consolas" w:cs="Times New Roman"/>
                <w:color w:val="D4D4D4"/>
                <w:sz w:val="21"/>
                <w:szCs w:val="21"/>
              </w:rPr>
              <w:pPrChange w:id="8500" w:author="Donovan Goode" w:date="2018-11-09T10:05:00Z">
                <w:pPr>
                  <w:shd w:val="clear" w:color="auto" w:fill="1E1E1E"/>
                  <w:spacing w:line="285" w:lineRule="atLeast"/>
                </w:pPr>
              </w:pPrChange>
            </w:pPr>
            <w:del w:id="8501" w:author="Donovan Goode" w:date="2018-11-09T10:04:00Z">
              <w:r w:rsidRPr="007520B6" w:rsidDel="008B6AF4">
                <w:rPr>
                  <w:rFonts w:ascii="Consolas" w:eastAsia="Times New Roman" w:hAnsi="Consolas" w:cs="Times New Roman"/>
                  <w:color w:val="D4D4D4"/>
                  <w:sz w:val="21"/>
                  <w:szCs w:val="21"/>
                </w:rPr>
                <w:delText xml:space="preserve">    }</w:delText>
              </w:r>
            </w:del>
          </w:p>
          <w:p w14:paraId="33E53088" w14:textId="77777777" w:rsidR="00ED1509" w:rsidRPr="007520B6" w:rsidDel="008B6AF4" w:rsidRDefault="00ED1509">
            <w:pPr>
              <w:pStyle w:val="Heading1Numbered"/>
              <w:rPr>
                <w:del w:id="8502" w:author="Donovan Goode" w:date="2018-11-09T10:04:00Z"/>
                <w:rFonts w:ascii="Consolas" w:eastAsia="Times New Roman" w:hAnsi="Consolas" w:cs="Times New Roman"/>
                <w:color w:val="D4D4D4"/>
                <w:sz w:val="21"/>
                <w:szCs w:val="21"/>
              </w:rPr>
              <w:pPrChange w:id="8503" w:author="Donovan Goode" w:date="2018-11-09T10:05:00Z">
                <w:pPr>
                  <w:shd w:val="clear" w:color="auto" w:fill="1E1E1E"/>
                  <w:spacing w:line="285" w:lineRule="atLeast"/>
                </w:pPr>
              </w:pPrChange>
            </w:pPr>
          </w:p>
          <w:p w14:paraId="7A83A566" w14:textId="77777777" w:rsidR="00ED1509" w:rsidRPr="007520B6" w:rsidDel="008B6AF4" w:rsidRDefault="00ED1509">
            <w:pPr>
              <w:pStyle w:val="Heading1Numbered"/>
              <w:rPr>
                <w:del w:id="8504" w:author="Donovan Goode" w:date="2018-11-09T10:04:00Z"/>
                <w:rFonts w:ascii="Consolas" w:eastAsia="Times New Roman" w:hAnsi="Consolas" w:cs="Times New Roman"/>
                <w:color w:val="D4D4D4"/>
                <w:sz w:val="21"/>
                <w:szCs w:val="21"/>
              </w:rPr>
              <w:pPrChange w:id="8505" w:author="Donovan Goode" w:date="2018-11-09T10:05:00Z">
                <w:pPr>
                  <w:shd w:val="clear" w:color="auto" w:fill="1E1E1E"/>
                  <w:spacing w:line="285" w:lineRule="atLeast"/>
                </w:pPr>
              </w:pPrChange>
            </w:pPr>
            <w:del w:id="85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#W6Video</w:delText>
              </w:r>
              <w:r w:rsidRPr="007520B6" w:rsidDel="008B6AF4">
                <w:rPr>
                  <w:rFonts w:ascii="Consolas" w:eastAsia="Times New Roman" w:hAnsi="Consolas" w:cs="Times New Roman"/>
                  <w:color w:val="D4D4D4"/>
                  <w:sz w:val="21"/>
                  <w:szCs w:val="21"/>
                </w:rPr>
                <w:delText xml:space="preserve"> {</w:delText>
              </w:r>
            </w:del>
          </w:p>
          <w:p w14:paraId="276D2BA6" w14:textId="77777777" w:rsidR="00ED1509" w:rsidRPr="007520B6" w:rsidDel="008B6AF4" w:rsidRDefault="00ED1509">
            <w:pPr>
              <w:pStyle w:val="Heading1Numbered"/>
              <w:rPr>
                <w:del w:id="8507" w:author="Donovan Goode" w:date="2018-11-09T10:04:00Z"/>
                <w:rFonts w:ascii="Consolas" w:eastAsia="Times New Roman" w:hAnsi="Consolas" w:cs="Times New Roman"/>
                <w:color w:val="D4D4D4"/>
                <w:sz w:val="21"/>
                <w:szCs w:val="21"/>
              </w:rPr>
              <w:pPrChange w:id="8508" w:author="Donovan Goode" w:date="2018-11-09T10:05:00Z">
                <w:pPr>
                  <w:shd w:val="clear" w:color="auto" w:fill="1E1E1E"/>
                  <w:spacing w:line="285" w:lineRule="atLeast"/>
                </w:pPr>
              </w:pPrChange>
            </w:pPr>
            <w:del w:id="85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212px</w:delText>
              </w:r>
              <w:r w:rsidRPr="007520B6" w:rsidDel="008B6AF4">
                <w:rPr>
                  <w:rFonts w:ascii="Consolas" w:eastAsia="Times New Roman" w:hAnsi="Consolas" w:cs="Times New Roman"/>
                  <w:color w:val="D4D4D4"/>
                  <w:sz w:val="21"/>
                  <w:szCs w:val="21"/>
                </w:rPr>
                <w:delText>;</w:delText>
              </w:r>
            </w:del>
          </w:p>
          <w:p w14:paraId="223040DE" w14:textId="77777777" w:rsidR="00ED1509" w:rsidRPr="007520B6" w:rsidDel="008B6AF4" w:rsidRDefault="00ED1509">
            <w:pPr>
              <w:pStyle w:val="Heading1Numbered"/>
              <w:rPr>
                <w:del w:id="8510" w:author="Donovan Goode" w:date="2018-11-09T10:04:00Z"/>
                <w:rFonts w:ascii="Consolas" w:eastAsia="Times New Roman" w:hAnsi="Consolas" w:cs="Times New Roman"/>
                <w:color w:val="D4D4D4"/>
                <w:sz w:val="21"/>
                <w:szCs w:val="21"/>
              </w:rPr>
              <w:pPrChange w:id="8511" w:author="Donovan Goode" w:date="2018-11-09T10:05:00Z">
                <w:pPr>
                  <w:shd w:val="clear" w:color="auto" w:fill="1E1E1E"/>
                  <w:spacing w:line="285" w:lineRule="atLeast"/>
                </w:pPr>
              </w:pPrChange>
            </w:pPr>
            <w:del w:id="85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80px</w:delText>
              </w:r>
              <w:r w:rsidRPr="007520B6" w:rsidDel="008B6AF4">
                <w:rPr>
                  <w:rFonts w:ascii="Consolas" w:eastAsia="Times New Roman" w:hAnsi="Consolas" w:cs="Times New Roman"/>
                  <w:color w:val="D4D4D4"/>
                  <w:sz w:val="21"/>
                  <w:szCs w:val="21"/>
                </w:rPr>
                <w:delText>;</w:delText>
              </w:r>
            </w:del>
          </w:p>
          <w:p w14:paraId="30355C04" w14:textId="77777777" w:rsidR="00ED1509" w:rsidRPr="007520B6" w:rsidDel="008B6AF4" w:rsidRDefault="00ED1509">
            <w:pPr>
              <w:pStyle w:val="Heading1Numbered"/>
              <w:rPr>
                <w:del w:id="8513" w:author="Donovan Goode" w:date="2018-11-09T10:04:00Z"/>
                <w:rFonts w:ascii="Consolas" w:eastAsia="Times New Roman" w:hAnsi="Consolas" w:cs="Times New Roman"/>
                <w:color w:val="D4D4D4"/>
                <w:sz w:val="21"/>
                <w:szCs w:val="21"/>
              </w:rPr>
              <w:pPrChange w:id="8514" w:author="Donovan Goode" w:date="2018-11-09T10:05:00Z">
                <w:pPr>
                  <w:shd w:val="clear" w:color="auto" w:fill="1E1E1E"/>
                  <w:spacing w:line="285" w:lineRule="atLeast"/>
                </w:pPr>
              </w:pPrChange>
            </w:pPr>
            <w:del w:id="85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A17D75A" w14:textId="77777777" w:rsidR="00ED1509" w:rsidRPr="007520B6" w:rsidDel="008B6AF4" w:rsidRDefault="00ED1509">
            <w:pPr>
              <w:pStyle w:val="Heading1Numbered"/>
              <w:rPr>
                <w:del w:id="8516" w:author="Donovan Goode" w:date="2018-11-09T10:04:00Z"/>
                <w:rFonts w:ascii="Consolas" w:eastAsia="Times New Roman" w:hAnsi="Consolas" w:cs="Times New Roman"/>
                <w:color w:val="D4D4D4"/>
                <w:sz w:val="21"/>
                <w:szCs w:val="21"/>
              </w:rPr>
              <w:pPrChange w:id="8517" w:author="Donovan Goode" w:date="2018-11-09T10:05:00Z">
                <w:pPr>
                  <w:shd w:val="clear" w:color="auto" w:fill="1E1E1E"/>
                  <w:spacing w:line="285" w:lineRule="atLeast"/>
                </w:pPr>
              </w:pPrChange>
            </w:pPr>
            <w:del w:id="85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4FAD5FA0" w14:textId="77777777" w:rsidR="00ED1509" w:rsidRPr="007520B6" w:rsidDel="008B6AF4" w:rsidRDefault="00ED1509">
            <w:pPr>
              <w:pStyle w:val="Heading1Numbered"/>
              <w:rPr>
                <w:del w:id="8519" w:author="Donovan Goode" w:date="2018-11-09T10:04:00Z"/>
                <w:rFonts w:ascii="Consolas" w:eastAsia="Times New Roman" w:hAnsi="Consolas" w:cs="Times New Roman"/>
                <w:color w:val="D4D4D4"/>
                <w:sz w:val="21"/>
                <w:szCs w:val="21"/>
              </w:rPr>
              <w:pPrChange w:id="8520" w:author="Donovan Goode" w:date="2018-11-09T10:05:00Z">
                <w:pPr>
                  <w:shd w:val="clear" w:color="auto" w:fill="1E1E1E"/>
                  <w:spacing w:line="285" w:lineRule="atLeast"/>
                </w:pPr>
              </w:pPrChange>
            </w:pPr>
            <w:del w:id="85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378px</w:delText>
              </w:r>
              <w:r w:rsidRPr="007520B6" w:rsidDel="008B6AF4">
                <w:rPr>
                  <w:rFonts w:ascii="Consolas" w:eastAsia="Times New Roman" w:hAnsi="Consolas" w:cs="Times New Roman"/>
                  <w:color w:val="D4D4D4"/>
                  <w:sz w:val="21"/>
                  <w:szCs w:val="21"/>
                </w:rPr>
                <w:delText>;</w:delText>
              </w:r>
            </w:del>
          </w:p>
          <w:p w14:paraId="493A655A" w14:textId="77777777" w:rsidR="00ED1509" w:rsidRPr="007520B6" w:rsidDel="008B6AF4" w:rsidRDefault="00ED1509">
            <w:pPr>
              <w:pStyle w:val="Heading1Numbered"/>
              <w:rPr>
                <w:del w:id="8522" w:author="Donovan Goode" w:date="2018-11-09T10:04:00Z"/>
                <w:rFonts w:ascii="Consolas" w:eastAsia="Times New Roman" w:hAnsi="Consolas" w:cs="Times New Roman"/>
                <w:color w:val="D4D4D4"/>
                <w:sz w:val="21"/>
                <w:szCs w:val="21"/>
              </w:rPr>
              <w:pPrChange w:id="8523" w:author="Donovan Goode" w:date="2018-11-09T10:05:00Z">
                <w:pPr>
                  <w:shd w:val="clear" w:color="auto" w:fill="1E1E1E"/>
                  <w:spacing w:line="285" w:lineRule="atLeast"/>
                </w:pPr>
              </w:pPrChange>
            </w:pPr>
            <w:del w:id="85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#ccc</w:delText>
              </w:r>
              <w:r w:rsidRPr="007520B6" w:rsidDel="008B6AF4">
                <w:rPr>
                  <w:rFonts w:ascii="Consolas" w:eastAsia="Times New Roman" w:hAnsi="Consolas" w:cs="Times New Roman"/>
                  <w:color w:val="D4D4D4"/>
                  <w:sz w:val="21"/>
                  <w:szCs w:val="21"/>
                </w:rPr>
                <w:delText>;</w:delText>
              </w:r>
            </w:del>
          </w:p>
          <w:p w14:paraId="604EFA92" w14:textId="77777777" w:rsidR="00ED1509" w:rsidRPr="007520B6" w:rsidDel="008B6AF4" w:rsidRDefault="00ED1509">
            <w:pPr>
              <w:pStyle w:val="Heading1Numbered"/>
              <w:rPr>
                <w:del w:id="8525" w:author="Donovan Goode" w:date="2018-11-09T10:04:00Z"/>
                <w:rFonts w:ascii="Consolas" w:eastAsia="Times New Roman" w:hAnsi="Consolas" w:cs="Times New Roman"/>
                <w:color w:val="D4D4D4"/>
                <w:sz w:val="21"/>
                <w:szCs w:val="21"/>
              </w:rPr>
              <w:pPrChange w:id="8526" w:author="Donovan Goode" w:date="2018-11-09T10:05:00Z">
                <w:pPr>
                  <w:shd w:val="clear" w:color="auto" w:fill="1E1E1E"/>
                  <w:spacing w:line="285" w:lineRule="atLeast"/>
                </w:pPr>
              </w:pPrChange>
            </w:pPr>
            <w:del w:id="8527" w:author="Donovan Goode" w:date="2018-11-09T10:04:00Z">
              <w:r w:rsidRPr="007520B6" w:rsidDel="008B6AF4">
                <w:rPr>
                  <w:rFonts w:ascii="Consolas" w:eastAsia="Times New Roman" w:hAnsi="Consolas" w:cs="Times New Roman"/>
                  <w:color w:val="D4D4D4"/>
                  <w:sz w:val="21"/>
                  <w:szCs w:val="21"/>
                </w:rPr>
                <w:delText xml:space="preserve">    }</w:delText>
              </w:r>
            </w:del>
          </w:p>
          <w:p w14:paraId="50EF9AD0" w14:textId="77777777" w:rsidR="00ED1509" w:rsidRPr="007520B6" w:rsidDel="008B6AF4" w:rsidRDefault="00ED1509">
            <w:pPr>
              <w:pStyle w:val="Heading1Numbered"/>
              <w:rPr>
                <w:del w:id="8528" w:author="Donovan Goode" w:date="2018-11-09T10:04:00Z"/>
                <w:rFonts w:ascii="Consolas" w:eastAsia="Times New Roman" w:hAnsi="Consolas" w:cs="Times New Roman"/>
                <w:color w:val="D4D4D4"/>
                <w:sz w:val="21"/>
                <w:szCs w:val="21"/>
              </w:rPr>
              <w:pPrChange w:id="8529" w:author="Donovan Goode" w:date="2018-11-09T10:05:00Z">
                <w:pPr>
                  <w:shd w:val="clear" w:color="auto" w:fill="1E1E1E"/>
                  <w:spacing w:line="285" w:lineRule="atLeast"/>
                </w:pPr>
              </w:pPrChange>
            </w:pPr>
          </w:p>
          <w:p w14:paraId="13130D5C" w14:textId="77777777" w:rsidR="00ED1509" w:rsidRPr="007520B6" w:rsidDel="008B6AF4" w:rsidRDefault="00ED1509">
            <w:pPr>
              <w:pStyle w:val="Heading1Numbered"/>
              <w:rPr>
                <w:del w:id="8530" w:author="Donovan Goode" w:date="2018-11-09T10:04:00Z"/>
                <w:rFonts w:ascii="Consolas" w:eastAsia="Times New Roman" w:hAnsi="Consolas" w:cs="Times New Roman"/>
                <w:color w:val="D4D4D4"/>
                <w:sz w:val="21"/>
                <w:szCs w:val="21"/>
              </w:rPr>
              <w:pPrChange w:id="8531" w:author="Donovan Goode" w:date="2018-11-09T10:05:00Z">
                <w:pPr>
                  <w:shd w:val="clear" w:color="auto" w:fill="1E1E1E"/>
                  <w:spacing w:line="285" w:lineRule="atLeast"/>
                </w:pPr>
              </w:pPrChange>
            </w:pPr>
            <w:del w:id="85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#W6VideoInner</w:delText>
              </w:r>
              <w:r w:rsidRPr="007520B6" w:rsidDel="008B6AF4">
                <w:rPr>
                  <w:rFonts w:ascii="Consolas" w:eastAsia="Times New Roman" w:hAnsi="Consolas" w:cs="Times New Roman"/>
                  <w:color w:val="D4D4D4"/>
                  <w:sz w:val="21"/>
                  <w:szCs w:val="21"/>
                </w:rPr>
                <w:delText xml:space="preserve"> {</w:delText>
              </w:r>
            </w:del>
          </w:p>
          <w:p w14:paraId="5CF43632" w14:textId="77777777" w:rsidR="00ED1509" w:rsidRPr="007520B6" w:rsidDel="008B6AF4" w:rsidRDefault="00ED1509">
            <w:pPr>
              <w:pStyle w:val="Heading1Numbered"/>
              <w:rPr>
                <w:del w:id="8533" w:author="Donovan Goode" w:date="2018-11-09T10:04:00Z"/>
                <w:rFonts w:ascii="Consolas" w:eastAsia="Times New Roman" w:hAnsi="Consolas" w:cs="Times New Roman"/>
                <w:color w:val="D4D4D4"/>
                <w:sz w:val="21"/>
                <w:szCs w:val="21"/>
              </w:rPr>
              <w:pPrChange w:id="8534" w:author="Donovan Goode" w:date="2018-11-09T10:05:00Z">
                <w:pPr>
                  <w:shd w:val="clear" w:color="auto" w:fill="1E1E1E"/>
                  <w:spacing w:line="285" w:lineRule="atLeast"/>
                </w:pPr>
              </w:pPrChange>
            </w:pPr>
            <w:del w:id="85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1FD009B6" w14:textId="77777777" w:rsidR="00ED1509" w:rsidRPr="007520B6" w:rsidDel="008B6AF4" w:rsidRDefault="00ED1509">
            <w:pPr>
              <w:pStyle w:val="Heading1Numbered"/>
              <w:rPr>
                <w:del w:id="8536" w:author="Donovan Goode" w:date="2018-11-09T10:04:00Z"/>
                <w:rFonts w:ascii="Consolas" w:eastAsia="Times New Roman" w:hAnsi="Consolas" w:cs="Times New Roman"/>
                <w:color w:val="D4D4D4"/>
                <w:sz w:val="21"/>
                <w:szCs w:val="21"/>
              </w:rPr>
              <w:pPrChange w:id="8537" w:author="Donovan Goode" w:date="2018-11-09T10:05:00Z">
                <w:pPr>
                  <w:shd w:val="clear" w:color="auto" w:fill="1E1E1E"/>
                  <w:spacing w:line="285" w:lineRule="atLeast"/>
                </w:pPr>
              </w:pPrChange>
            </w:pPr>
            <w:del w:id="85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B115407" w14:textId="77777777" w:rsidR="00ED1509" w:rsidRPr="007520B6" w:rsidDel="008B6AF4" w:rsidRDefault="00ED1509">
            <w:pPr>
              <w:pStyle w:val="Heading1Numbered"/>
              <w:rPr>
                <w:del w:id="8539" w:author="Donovan Goode" w:date="2018-11-09T10:04:00Z"/>
                <w:rFonts w:ascii="Consolas" w:eastAsia="Times New Roman" w:hAnsi="Consolas" w:cs="Times New Roman"/>
                <w:color w:val="D4D4D4"/>
                <w:sz w:val="21"/>
                <w:szCs w:val="21"/>
              </w:rPr>
              <w:pPrChange w:id="8540" w:author="Donovan Goode" w:date="2018-11-09T10:05:00Z">
                <w:pPr>
                  <w:shd w:val="clear" w:color="auto" w:fill="1E1E1E"/>
                  <w:spacing w:line="285" w:lineRule="atLeast"/>
                </w:pPr>
              </w:pPrChange>
            </w:pPr>
            <w:del w:id="854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2D139E8" w14:textId="77777777" w:rsidR="00ED1509" w:rsidRPr="007520B6" w:rsidDel="008B6AF4" w:rsidRDefault="00ED1509">
            <w:pPr>
              <w:pStyle w:val="Heading1Numbered"/>
              <w:rPr>
                <w:del w:id="8542" w:author="Donovan Goode" w:date="2018-11-09T10:04:00Z"/>
                <w:rFonts w:ascii="Consolas" w:eastAsia="Times New Roman" w:hAnsi="Consolas" w:cs="Times New Roman"/>
                <w:color w:val="D4D4D4"/>
                <w:sz w:val="21"/>
                <w:szCs w:val="21"/>
              </w:rPr>
              <w:pPrChange w:id="8543" w:author="Donovan Goode" w:date="2018-11-09T10:05:00Z">
                <w:pPr>
                  <w:shd w:val="clear" w:color="auto" w:fill="1E1E1E"/>
                  <w:spacing w:line="285" w:lineRule="atLeast"/>
                </w:pPr>
              </w:pPrChange>
            </w:pPr>
            <w:del w:id="854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FA736F3" w14:textId="77777777" w:rsidR="00ED1509" w:rsidRPr="007520B6" w:rsidDel="008B6AF4" w:rsidRDefault="00ED1509">
            <w:pPr>
              <w:pStyle w:val="Heading1Numbered"/>
              <w:rPr>
                <w:del w:id="8545" w:author="Donovan Goode" w:date="2018-11-09T10:04:00Z"/>
                <w:rFonts w:ascii="Consolas" w:eastAsia="Times New Roman" w:hAnsi="Consolas" w:cs="Times New Roman"/>
                <w:color w:val="D4D4D4"/>
                <w:sz w:val="21"/>
                <w:szCs w:val="21"/>
              </w:rPr>
              <w:pPrChange w:id="8546" w:author="Donovan Goode" w:date="2018-11-09T10:05:00Z">
                <w:pPr>
                  <w:shd w:val="clear" w:color="auto" w:fill="1E1E1E"/>
                  <w:spacing w:line="285" w:lineRule="atLeast"/>
                </w:pPr>
              </w:pPrChange>
            </w:pPr>
            <w:del w:id="85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w:delText>
              </w:r>
              <w:r w:rsidRPr="007520B6" w:rsidDel="008B6AF4">
                <w:rPr>
                  <w:rFonts w:ascii="Consolas" w:eastAsia="Times New Roman" w:hAnsi="Consolas" w:cs="Times New Roman"/>
                  <w:color w:val="D4D4D4"/>
                  <w:sz w:val="21"/>
                  <w:szCs w:val="21"/>
                </w:rPr>
                <w:delText>;</w:delText>
              </w:r>
            </w:del>
          </w:p>
          <w:p w14:paraId="6CF3CE8F" w14:textId="77777777" w:rsidR="00ED1509" w:rsidRPr="007520B6" w:rsidDel="008B6AF4" w:rsidRDefault="00ED1509">
            <w:pPr>
              <w:pStyle w:val="Heading1Numbered"/>
              <w:rPr>
                <w:del w:id="8548" w:author="Donovan Goode" w:date="2018-11-09T10:04:00Z"/>
                <w:rFonts w:ascii="Consolas" w:eastAsia="Times New Roman" w:hAnsi="Consolas" w:cs="Times New Roman"/>
                <w:color w:val="D4D4D4"/>
                <w:sz w:val="21"/>
                <w:szCs w:val="21"/>
              </w:rPr>
              <w:pPrChange w:id="8549" w:author="Donovan Goode" w:date="2018-11-09T10:05:00Z">
                <w:pPr>
                  <w:shd w:val="clear" w:color="auto" w:fill="1E1E1E"/>
                  <w:spacing w:line="285" w:lineRule="atLeast"/>
                </w:pPr>
              </w:pPrChange>
            </w:pPr>
            <w:del w:id="85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0482C53" w14:textId="77777777" w:rsidR="00ED1509" w:rsidRPr="007520B6" w:rsidDel="008B6AF4" w:rsidRDefault="00ED1509">
            <w:pPr>
              <w:pStyle w:val="Heading1Numbered"/>
              <w:rPr>
                <w:del w:id="8551" w:author="Donovan Goode" w:date="2018-11-09T10:04:00Z"/>
                <w:rFonts w:ascii="Consolas" w:eastAsia="Times New Roman" w:hAnsi="Consolas" w:cs="Times New Roman"/>
                <w:color w:val="D4D4D4"/>
                <w:sz w:val="21"/>
                <w:szCs w:val="21"/>
              </w:rPr>
              <w:pPrChange w:id="8552" w:author="Donovan Goode" w:date="2018-11-09T10:05:00Z">
                <w:pPr>
                  <w:shd w:val="clear" w:color="auto" w:fill="1E1E1E"/>
                  <w:spacing w:line="285" w:lineRule="atLeast"/>
                </w:pPr>
              </w:pPrChange>
            </w:pPr>
            <w:del w:id="85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4BD9470A" w14:textId="77777777" w:rsidR="00ED1509" w:rsidRPr="007520B6" w:rsidDel="008B6AF4" w:rsidRDefault="00ED1509">
            <w:pPr>
              <w:pStyle w:val="Heading1Numbered"/>
              <w:rPr>
                <w:del w:id="8554" w:author="Donovan Goode" w:date="2018-11-09T10:04:00Z"/>
                <w:rFonts w:ascii="Consolas" w:eastAsia="Times New Roman" w:hAnsi="Consolas" w:cs="Times New Roman"/>
                <w:color w:val="D4D4D4"/>
                <w:sz w:val="21"/>
                <w:szCs w:val="21"/>
              </w:rPr>
              <w:pPrChange w:id="8555" w:author="Donovan Goode" w:date="2018-11-09T10:05:00Z">
                <w:pPr>
                  <w:shd w:val="clear" w:color="auto" w:fill="1E1E1E"/>
                  <w:spacing w:line="285" w:lineRule="atLeast"/>
                </w:pPr>
              </w:pPrChange>
            </w:pPr>
            <w:del w:id="8556" w:author="Donovan Goode" w:date="2018-11-09T10:04:00Z">
              <w:r w:rsidRPr="007520B6" w:rsidDel="008B6AF4">
                <w:rPr>
                  <w:rFonts w:ascii="Consolas" w:eastAsia="Times New Roman" w:hAnsi="Consolas" w:cs="Times New Roman"/>
                  <w:color w:val="D4D4D4"/>
                  <w:sz w:val="21"/>
                  <w:szCs w:val="21"/>
                </w:rPr>
                <w:delText xml:space="preserve">    }</w:delText>
              </w:r>
            </w:del>
          </w:p>
          <w:p w14:paraId="69873122" w14:textId="77777777" w:rsidR="00ED1509" w:rsidRPr="007520B6" w:rsidDel="008B6AF4" w:rsidRDefault="00ED1509">
            <w:pPr>
              <w:pStyle w:val="Heading1Numbered"/>
              <w:rPr>
                <w:del w:id="8557" w:author="Donovan Goode" w:date="2018-11-09T10:04:00Z"/>
                <w:rFonts w:ascii="Consolas" w:eastAsia="Times New Roman" w:hAnsi="Consolas" w:cs="Times New Roman"/>
                <w:color w:val="D4D4D4"/>
                <w:sz w:val="21"/>
                <w:szCs w:val="21"/>
              </w:rPr>
              <w:pPrChange w:id="8558" w:author="Donovan Goode" w:date="2018-11-09T10:05:00Z">
                <w:pPr>
                  <w:shd w:val="clear" w:color="auto" w:fill="1E1E1E"/>
                  <w:spacing w:line="285" w:lineRule="atLeast"/>
                </w:pPr>
              </w:pPrChange>
            </w:pPr>
          </w:p>
          <w:p w14:paraId="0274D1C7" w14:textId="77777777" w:rsidR="00ED1509" w:rsidRPr="007520B6" w:rsidDel="008B6AF4" w:rsidRDefault="00ED1509">
            <w:pPr>
              <w:pStyle w:val="Heading1Numbered"/>
              <w:rPr>
                <w:del w:id="8559" w:author="Donovan Goode" w:date="2018-11-09T10:04:00Z"/>
                <w:rFonts w:ascii="Consolas" w:eastAsia="Times New Roman" w:hAnsi="Consolas" w:cs="Times New Roman"/>
                <w:color w:val="D4D4D4"/>
                <w:sz w:val="21"/>
                <w:szCs w:val="21"/>
              </w:rPr>
              <w:pPrChange w:id="8560" w:author="Donovan Goode" w:date="2018-11-09T10:05:00Z">
                <w:pPr>
                  <w:shd w:val="clear" w:color="auto" w:fill="1E1E1E"/>
                  <w:spacing w:line="285" w:lineRule="atLeast"/>
                </w:pPr>
              </w:pPrChange>
            </w:pPr>
            <w:del w:id="85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#W6PlayButton</w:delText>
              </w:r>
              <w:r w:rsidRPr="007520B6" w:rsidDel="008B6AF4">
                <w:rPr>
                  <w:rFonts w:ascii="Consolas" w:eastAsia="Times New Roman" w:hAnsi="Consolas" w:cs="Times New Roman"/>
                  <w:color w:val="D4D4D4"/>
                  <w:sz w:val="21"/>
                  <w:szCs w:val="21"/>
                </w:rPr>
                <w:delText xml:space="preserve"> {</w:delText>
              </w:r>
            </w:del>
          </w:p>
          <w:p w14:paraId="56A06C66" w14:textId="77777777" w:rsidR="00ED1509" w:rsidRPr="007520B6" w:rsidDel="008B6AF4" w:rsidRDefault="00ED1509">
            <w:pPr>
              <w:pStyle w:val="Heading1Numbered"/>
              <w:rPr>
                <w:del w:id="8562" w:author="Donovan Goode" w:date="2018-11-09T10:04:00Z"/>
                <w:rFonts w:ascii="Consolas" w:eastAsia="Times New Roman" w:hAnsi="Consolas" w:cs="Times New Roman"/>
                <w:color w:val="D4D4D4"/>
                <w:sz w:val="21"/>
                <w:szCs w:val="21"/>
              </w:rPr>
              <w:pPrChange w:id="8563" w:author="Donovan Goode" w:date="2018-11-09T10:05:00Z">
                <w:pPr>
                  <w:shd w:val="clear" w:color="auto" w:fill="1E1E1E"/>
                  <w:spacing w:line="285" w:lineRule="atLeast"/>
                </w:pPr>
              </w:pPrChange>
            </w:pPr>
            <w:del w:id="85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36B6C3B" w14:textId="77777777" w:rsidR="00ED1509" w:rsidRPr="007520B6" w:rsidDel="008B6AF4" w:rsidRDefault="00ED1509">
            <w:pPr>
              <w:pStyle w:val="Heading1Numbered"/>
              <w:rPr>
                <w:del w:id="8565" w:author="Donovan Goode" w:date="2018-11-09T10:04:00Z"/>
                <w:rFonts w:ascii="Consolas" w:eastAsia="Times New Roman" w:hAnsi="Consolas" w:cs="Times New Roman"/>
                <w:color w:val="D4D4D4"/>
                <w:sz w:val="21"/>
                <w:szCs w:val="21"/>
              </w:rPr>
              <w:pPrChange w:id="8566" w:author="Donovan Goode" w:date="2018-11-09T10:05:00Z">
                <w:pPr>
                  <w:shd w:val="clear" w:color="auto" w:fill="1E1E1E"/>
                  <w:spacing w:line="285" w:lineRule="atLeast"/>
                </w:pPr>
              </w:pPrChange>
            </w:pPr>
            <w:del w:id="85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138px</w:delText>
              </w:r>
              <w:r w:rsidRPr="007520B6" w:rsidDel="008B6AF4">
                <w:rPr>
                  <w:rFonts w:ascii="Consolas" w:eastAsia="Times New Roman" w:hAnsi="Consolas" w:cs="Times New Roman"/>
                  <w:color w:val="D4D4D4"/>
                  <w:sz w:val="21"/>
                  <w:szCs w:val="21"/>
                </w:rPr>
                <w:delText>;</w:delText>
              </w:r>
            </w:del>
          </w:p>
          <w:p w14:paraId="2B2408D9" w14:textId="77777777" w:rsidR="00ED1509" w:rsidRPr="007520B6" w:rsidDel="008B6AF4" w:rsidRDefault="00ED1509">
            <w:pPr>
              <w:pStyle w:val="Heading1Numbered"/>
              <w:rPr>
                <w:del w:id="8568" w:author="Donovan Goode" w:date="2018-11-09T10:04:00Z"/>
                <w:rFonts w:ascii="Consolas" w:eastAsia="Times New Roman" w:hAnsi="Consolas" w:cs="Times New Roman"/>
                <w:color w:val="D4D4D4"/>
                <w:sz w:val="21"/>
                <w:szCs w:val="21"/>
              </w:rPr>
              <w:pPrChange w:id="8569" w:author="Donovan Goode" w:date="2018-11-09T10:05:00Z">
                <w:pPr>
                  <w:shd w:val="clear" w:color="auto" w:fill="1E1E1E"/>
                  <w:spacing w:line="285" w:lineRule="atLeast"/>
                </w:pPr>
              </w:pPrChange>
            </w:pPr>
            <w:del w:id="85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50px</w:delText>
              </w:r>
              <w:r w:rsidRPr="007520B6" w:rsidDel="008B6AF4">
                <w:rPr>
                  <w:rFonts w:ascii="Consolas" w:eastAsia="Times New Roman" w:hAnsi="Consolas" w:cs="Times New Roman"/>
                  <w:color w:val="D4D4D4"/>
                  <w:sz w:val="21"/>
                  <w:szCs w:val="21"/>
                </w:rPr>
                <w:delText>;</w:delText>
              </w:r>
            </w:del>
          </w:p>
          <w:p w14:paraId="20743883" w14:textId="77777777" w:rsidR="00ED1509" w:rsidRPr="007520B6" w:rsidDel="008B6AF4" w:rsidRDefault="00ED1509">
            <w:pPr>
              <w:pStyle w:val="Heading1Numbered"/>
              <w:rPr>
                <w:del w:id="8571" w:author="Donovan Goode" w:date="2018-11-09T10:04:00Z"/>
                <w:rFonts w:ascii="Consolas" w:eastAsia="Times New Roman" w:hAnsi="Consolas" w:cs="Times New Roman"/>
                <w:color w:val="D4D4D4"/>
                <w:sz w:val="21"/>
                <w:szCs w:val="21"/>
              </w:rPr>
              <w:pPrChange w:id="8572" w:author="Donovan Goode" w:date="2018-11-09T10:05:00Z">
                <w:pPr>
                  <w:shd w:val="clear" w:color="auto" w:fill="1E1E1E"/>
                  <w:spacing w:line="285" w:lineRule="atLeast"/>
                </w:pPr>
              </w:pPrChange>
            </w:pPr>
            <w:del w:id="8573" w:author="Donovan Goode" w:date="2018-11-09T10:04:00Z">
              <w:r w:rsidRPr="007520B6" w:rsidDel="008B6AF4">
                <w:rPr>
                  <w:rFonts w:ascii="Consolas" w:eastAsia="Times New Roman" w:hAnsi="Consolas" w:cs="Times New Roman"/>
                  <w:color w:val="D4D4D4"/>
                  <w:sz w:val="21"/>
                  <w:szCs w:val="21"/>
                </w:rPr>
                <w:delText xml:space="preserve">    }</w:delText>
              </w:r>
            </w:del>
          </w:p>
          <w:p w14:paraId="25A8BE9A" w14:textId="77777777" w:rsidR="00ED1509" w:rsidRPr="007520B6" w:rsidDel="008B6AF4" w:rsidRDefault="00ED1509">
            <w:pPr>
              <w:pStyle w:val="Heading1Numbered"/>
              <w:rPr>
                <w:del w:id="8574" w:author="Donovan Goode" w:date="2018-11-09T10:04:00Z"/>
                <w:rFonts w:ascii="Consolas" w:eastAsia="Times New Roman" w:hAnsi="Consolas" w:cs="Times New Roman"/>
                <w:color w:val="D4D4D4"/>
                <w:sz w:val="21"/>
                <w:szCs w:val="21"/>
              </w:rPr>
              <w:pPrChange w:id="8575" w:author="Donovan Goode" w:date="2018-11-09T10:05:00Z">
                <w:pPr>
                  <w:shd w:val="clear" w:color="auto" w:fill="1E1E1E"/>
                  <w:spacing w:line="285" w:lineRule="atLeast"/>
                </w:pPr>
              </w:pPrChange>
            </w:pPr>
          </w:p>
          <w:p w14:paraId="55A4D896" w14:textId="77777777" w:rsidR="00ED1509" w:rsidRPr="007520B6" w:rsidDel="008B6AF4" w:rsidRDefault="00ED1509">
            <w:pPr>
              <w:pStyle w:val="Heading1Numbered"/>
              <w:rPr>
                <w:del w:id="8576" w:author="Donovan Goode" w:date="2018-11-09T10:04:00Z"/>
                <w:rFonts w:ascii="Consolas" w:eastAsia="Times New Roman" w:hAnsi="Consolas" w:cs="Times New Roman"/>
                <w:color w:val="D4D4D4"/>
                <w:sz w:val="21"/>
                <w:szCs w:val="21"/>
              </w:rPr>
              <w:pPrChange w:id="8577" w:author="Donovan Goode" w:date="2018-11-09T10:05:00Z">
                <w:pPr>
                  <w:shd w:val="clear" w:color="auto" w:fill="1E1E1E"/>
                  <w:spacing w:line="285" w:lineRule="atLeast"/>
                </w:pPr>
              </w:pPrChange>
            </w:pPr>
            <w:del w:id="85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#W6Transcript</w:delText>
              </w:r>
              <w:r w:rsidRPr="007520B6" w:rsidDel="008B6AF4">
                <w:rPr>
                  <w:rFonts w:ascii="Consolas" w:eastAsia="Times New Roman" w:hAnsi="Consolas" w:cs="Times New Roman"/>
                  <w:color w:val="D4D4D4"/>
                  <w:sz w:val="21"/>
                  <w:szCs w:val="21"/>
                </w:rPr>
                <w:delText xml:space="preserve"> {</w:delText>
              </w:r>
            </w:del>
          </w:p>
          <w:p w14:paraId="3015C6A3" w14:textId="77777777" w:rsidR="00ED1509" w:rsidRPr="007520B6" w:rsidDel="008B6AF4" w:rsidRDefault="00ED1509">
            <w:pPr>
              <w:pStyle w:val="Heading1Numbered"/>
              <w:rPr>
                <w:del w:id="8579" w:author="Donovan Goode" w:date="2018-11-09T10:04:00Z"/>
                <w:rFonts w:ascii="Consolas" w:eastAsia="Times New Roman" w:hAnsi="Consolas" w:cs="Times New Roman"/>
                <w:color w:val="D4D4D4"/>
                <w:sz w:val="21"/>
                <w:szCs w:val="21"/>
              </w:rPr>
              <w:pPrChange w:id="8580" w:author="Donovan Goode" w:date="2018-11-09T10:05:00Z">
                <w:pPr>
                  <w:shd w:val="clear" w:color="auto" w:fill="1E1E1E"/>
                  <w:spacing w:line="285" w:lineRule="atLeast"/>
                </w:pPr>
              </w:pPrChange>
            </w:pPr>
            <w:del w:id="85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431px</w:delText>
              </w:r>
              <w:r w:rsidRPr="007520B6" w:rsidDel="008B6AF4">
                <w:rPr>
                  <w:rFonts w:ascii="Consolas" w:eastAsia="Times New Roman" w:hAnsi="Consolas" w:cs="Times New Roman"/>
                  <w:color w:val="D4D4D4"/>
                  <w:sz w:val="21"/>
                  <w:szCs w:val="21"/>
                </w:rPr>
                <w:delText>;</w:delText>
              </w:r>
            </w:del>
          </w:p>
          <w:p w14:paraId="4E723461" w14:textId="77777777" w:rsidR="00ED1509" w:rsidRPr="007520B6" w:rsidDel="008B6AF4" w:rsidRDefault="00ED1509">
            <w:pPr>
              <w:pStyle w:val="Heading1Numbered"/>
              <w:rPr>
                <w:del w:id="8582" w:author="Donovan Goode" w:date="2018-11-09T10:04:00Z"/>
                <w:rFonts w:ascii="Consolas" w:eastAsia="Times New Roman" w:hAnsi="Consolas" w:cs="Times New Roman"/>
                <w:color w:val="D4D4D4"/>
                <w:sz w:val="21"/>
                <w:szCs w:val="21"/>
              </w:rPr>
              <w:pPrChange w:id="8583" w:author="Donovan Goode" w:date="2018-11-09T10:05:00Z">
                <w:pPr>
                  <w:shd w:val="clear" w:color="auto" w:fill="1E1E1E"/>
                  <w:spacing w:line="285" w:lineRule="atLeast"/>
                </w:pPr>
              </w:pPrChange>
            </w:pPr>
            <w:del w:id="85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E504CED" w14:textId="77777777" w:rsidR="00ED1509" w:rsidRPr="007520B6" w:rsidDel="008B6AF4" w:rsidRDefault="00ED1509">
            <w:pPr>
              <w:pStyle w:val="Heading1Numbered"/>
              <w:rPr>
                <w:del w:id="8585" w:author="Donovan Goode" w:date="2018-11-09T10:04:00Z"/>
                <w:rFonts w:ascii="Consolas" w:eastAsia="Times New Roman" w:hAnsi="Consolas" w:cs="Times New Roman"/>
                <w:color w:val="D4D4D4"/>
                <w:sz w:val="21"/>
                <w:szCs w:val="21"/>
              </w:rPr>
              <w:pPrChange w:id="8586" w:author="Donovan Goode" w:date="2018-11-09T10:05:00Z">
                <w:pPr>
                  <w:shd w:val="clear" w:color="auto" w:fill="1E1E1E"/>
                  <w:spacing w:line="285" w:lineRule="atLeast"/>
                </w:pPr>
              </w:pPrChange>
            </w:pPr>
            <w:del w:id="85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318px</w:delText>
              </w:r>
              <w:r w:rsidRPr="007520B6" w:rsidDel="008B6AF4">
                <w:rPr>
                  <w:rFonts w:ascii="Consolas" w:eastAsia="Times New Roman" w:hAnsi="Consolas" w:cs="Times New Roman"/>
                  <w:color w:val="D4D4D4"/>
                  <w:sz w:val="21"/>
                  <w:szCs w:val="21"/>
                </w:rPr>
                <w:delText>;</w:delText>
              </w:r>
            </w:del>
          </w:p>
          <w:p w14:paraId="39A3D1DA" w14:textId="77777777" w:rsidR="00ED1509" w:rsidRPr="007520B6" w:rsidDel="008B6AF4" w:rsidRDefault="00ED1509">
            <w:pPr>
              <w:pStyle w:val="Heading1Numbered"/>
              <w:rPr>
                <w:del w:id="8588" w:author="Donovan Goode" w:date="2018-11-09T10:04:00Z"/>
                <w:rFonts w:ascii="Consolas" w:eastAsia="Times New Roman" w:hAnsi="Consolas" w:cs="Times New Roman"/>
                <w:color w:val="D4D4D4"/>
                <w:sz w:val="21"/>
                <w:szCs w:val="21"/>
              </w:rPr>
              <w:pPrChange w:id="8589" w:author="Donovan Goode" w:date="2018-11-09T10:05:00Z">
                <w:pPr>
                  <w:shd w:val="clear" w:color="auto" w:fill="1E1E1E"/>
                  <w:spacing w:line="285" w:lineRule="atLeast"/>
                </w:pPr>
              </w:pPrChange>
            </w:pPr>
            <w:del w:id="8590" w:author="Donovan Goode" w:date="2018-11-09T10:04:00Z">
              <w:r w:rsidRPr="007520B6" w:rsidDel="008B6AF4">
                <w:rPr>
                  <w:rFonts w:ascii="Consolas" w:eastAsia="Times New Roman" w:hAnsi="Consolas" w:cs="Times New Roman"/>
                  <w:color w:val="D4D4D4"/>
                  <w:sz w:val="21"/>
                  <w:szCs w:val="21"/>
                </w:rPr>
                <w:delText xml:space="preserve">    }</w:delText>
              </w:r>
            </w:del>
          </w:p>
          <w:p w14:paraId="5CB6630C" w14:textId="77777777" w:rsidR="00ED1509" w:rsidRPr="007520B6" w:rsidDel="008B6AF4" w:rsidRDefault="00ED1509">
            <w:pPr>
              <w:pStyle w:val="Heading1Numbered"/>
              <w:rPr>
                <w:del w:id="8591" w:author="Donovan Goode" w:date="2018-11-09T10:04:00Z"/>
                <w:rFonts w:ascii="Consolas" w:eastAsia="Times New Roman" w:hAnsi="Consolas" w:cs="Times New Roman"/>
                <w:color w:val="D4D4D4"/>
                <w:sz w:val="21"/>
                <w:szCs w:val="21"/>
              </w:rPr>
              <w:pPrChange w:id="8592" w:author="Donovan Goode" w:date="2018-11-09T10:05:00Z">
                <w:pPr>
                  <w:shd w:val="clear" w:color="auto" w:fill="1E1E1E"/>
                  <w:spacing w:after="240" w:line="285" w:lineRule="atLeast"/>
                </w:pPr>
              </w:pPrChange>
            </w:pPr>
            <w:del w:id="8593" w:author="Donovan Goode" w:date="2018-11-09T10:04:00Z">
              <w:r w:rsidRPr="007520B6" w:rsidDel="008B6AF4">
                <w:rPr>
                  <w:rFonts w:ascii="Consolas" w:eastAsia="Times New Roman" w:hAnsi="Consolas" w:cs="Times New Roman"/>
                  <w:color w:val="D4D4D4"/>
                  <w:sz w:val="21"/>
                  <w:szCs w:val="21"/>
                </w:rPr>
                <w:br/>
              </w:r>
            </w:del>
          </w:p>
          <w:p w14:paraId="5C02AECE" w14:textId="77777777" w:rsidR="00ED1509" w:rsidRPr="007520B6" w:rsidDel="008B6AF4" w:rsidRDefault="00ED1509">
            <w:pPr>
              <w:pStyle w:val="Heading1Numbered"/>
              <w:rPr>
                <w:del w:id="8594" w:author="Donovan Goode" w:date="2018-11-09T10:04:00Z"/>
                <w:rFonts w:ascii="Consolas" w:eastAsia="Times New Roman" w:hAnsi="Consolas" w:cs="Times New Roman"/>
                <w:color w:val="D4D4D4"/>
                <w:sz w:val="21"/>
                <w:szCs w:val="21"/>
              </w:rPr>
              <w:pPrChange w:id="8595" w:author="Donovan Goode" w:date="2018-11-09T10:05:00Z">
                <w:pPr>
                  <w:shd w:val="clear" w:color="auto" w:fill="1E1E1E"/>
                  <w:spacing w:line="285" w:lineRule="atLeast"/>
                </w:pPr>
              </w:pPrChange>
            </w:pPr>
            <w:del w:id="85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7 (INITIATIVES)--------------------- */</w:delText>
              </w:r>
            </w:del>
          </w:p>
          <w:p w14:paraId="6DF900CE" w14:textId="77777777" w:rsidR="00ED1509" w:rsidRPr="007520B6" w:rsidDel="008B6AF4" w:rsidRDefault="00ED1509">
            <w:pPr>
              <w:pStyle w:val="Heading1Numbered"/>
              <w:rPr>
                <w:del w:id="8597" w:author="Donovan Goode" w:date="2018-11-09T10:04:00Z"/>
                <w:rFonts w:ascii="Consolas" w:eastAsia="Times New Roman" w:hAnsi="Consolas" w:cs="Times New Roman"/>
                <w:color w:val="D4D4D4"/>
                <w:sz w:val="21"/>
                <w:szCs w:val="21"/>
              </w:rPr>
              <w:pPrChange w:id="8598" w:author="Donovan Goode" w:date="2018-11-09T10:05:00Z">
                <w:pPr>
                  <w:shd w:val="clear" w:color="auto" w:fill="1E1E1E"/>
                  <w:spacing w:line="285" w:lineRule="atLeast"/>
                </w:pPr>
              </w:pPrChange>
            </w:pPr>
            <w:del w:id="85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#slide7</w:delText>
              </w:r>
              <w:r w:rsidRPr="007520B6" w:rsidDel="008B6AF4">
                <w:rPr>
                  <w:rFonts w:ascii="Consolas" w:eastAsia="Times New Roman" w:hAnsi="Consolas" w:cs="Times New Roman"/>
                  <w:color w:val="D4D4D4"/>
                  <w:sz w:val="21"/>
                  <w:szCs w:val="21"/>
                </w:rPr>
                <w:delText xml:space="preserve"> {</w:delText>
              </w:r>
            </w:del>
          </w:p>
          <w:p w14:paraId="04A0D53A" w14:textId="77777777" w:rsidR="00ED1509" w:rsidRPr="007520B6" w:rsidDel="008B6AF4" w:rsidRDefault="00ED1509">
            <w:pPr>
              <w:pStyle w:val="Heading1Numbered"/>
              <w:rPr>
                <w:del w:id="8600" w:author="Donovan Goode" w:date="2018-11-09T10:04:00Z"/>
                <w:rFonts w:ascii="Consolas" w:eastAsia="Times New Roman" w:hAnsi="Consolas" w:cs="Times New Roman"/>
                <w:color w:val="D4D4D4"/>
                <w:sz w:val="21"/>
                <w:szCs w:val="21"/>
              </w:rPr>
              <w:pPrChange w:id="8601" w:author="Donovan Goode" w:date="2018-11-09T10:05:00Z">
                <w:pPr>
                  <w:shd w:val="clear" w:color="auto" w:fill="1E1E1E"/>
                  <w:spacing w:line="285" w:lineRule="atLeast"/>
                </w:pPr>
              </w:pPrChange>
            </w:pPr>
            <w:del w:id="86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https://www.opm.gov/images/People_Background_v2.jpg</w:delText>
              </w:r>
              <w:r w:rsidRPr="007520B6" w:rsidDel="008B6AF4">
                <w:rPr>
                  <w:rFonts w:ascii="Consolas" w:eastAsia="Times New Roman" w:hAnsi="Consolas" w:cs="Times New Roman"/>
                  <w:color w:val="D4D4D4"/>
                  <w:sz w:val="21"/>
                  <w:szCs w:val="21"/>
                </w:rPr>
                <w:delText>);</w:delText>
              </w:r>
            </w:del>
          </w:p>
          <w:p w14:paraId="2920C540" w14:textId="77777777" w:rsidR="00ED1509" w:rsidRPr="007520B6" w:rsidDel="008B6AF4" w:rsidRDefault="00ED1509">
            <w:pPr>
              <w:pStyle w:val="Heading1Numbered"/>
              <w:rPr>
                <w:del w:id="8603" w:author="Donovan Goode" w:date="2018-11-09T10:04:00Z"/>
                <w:rFonts w:ascii="Consolas" w:eastAsia="Times New Roman" w:hAnsi="Consolas" w:cs="Times New Roman"/>
                <w:color w:val="D4D4D4"/>
                <w:sz w:val="21"/>
                <w:szCs w:val="21"/>
              </w:rPr>
              <w:pPrChange w:id="8604" w:author="Donovan Goode" w:date="2018-11-09T10:05:00Z">
                <w:pPr>
                  <w:shd w:val="clear" w:color="auto" w:fill="1E1E1E"/>
                  <w:spacing w:line="285" w:lineRule="atLeast"/>
                </w:pPr>
              </w:pPrChange>
            </w:pPr>
            <w:del w:id="860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693BDE0C" w14:textId="77777777" w:rsidR="00ED1509" w:rsidRPr="007520B6" w:rsidDel="008B6AF4" w:rsidRDefault="00ED1509">
            <w:pPr>
              <w:pStyle w:val="Heading1Numbered"/>
              <w:rPr>
                <w:del w:id="8606" w:author="Donovan Goode" w:date="2018-11-09T10:04:00Z"/>
                <w:rFonts w:ascii="Consolas" w:eastAsia="Times New Roman" w:hAnsi="Consolas" w:cs="Times New Roman"/>
                <w:color w:val="D4D4D4"/>
                <w:sz w:val="21"/>
                <w:szCs w:val="21"/>
              </w:rPr>
              <w:pPrChange w:id="8607" w:author="Donovan Goode" w:date="2018-11-09T10:05:00Z">
                <w:pPr>
                  <w:shd w:val="clear" w:color="auto" w:fill="1E1E1E"/>
                  <w:spacing w:line="285" w:lineRule="atLeast"/>
                </w:pPr>
              </w:pPrChange>
            </w:pPr>
            <w:del w:id="8608" w:author="Donovan Goode" w:date="2018-11-09T10:04:00Z">
              <w:r w:rsidRPr="007520B6" w:rsidDel="008B6AF4">
                <w:rPr>
                  <w:rFonts w:ascii="Consolas" w:eastAsia="Times New Roman" w:hAnsi="Consolas" w:cs="Times New Roman"/>
                  <w:color w:val="D4D4D4"/>
                  <w:sz w:val="21"/>
                  <w:szCs w:val="21"/>
                </w:rPr>
                <w:delText xml:space="preserve">    }</w:delText>
              </w:r>
            </w:del>
          </w:p>
          <w:p w14:paraId="38C25C3C" w14:textId="77777777" w:rsidR="00ED1509" w:rsidRPr="007520B6" w:rsidDel="008B6AF4" w:rsidRDefault="00ED1509">
            <w:pPr>
              <w:pStyle w:val="Heading1Numbered"/>
              <w:rPr>
                <w:del w:id="8609" w:author="Donovan Goode" w:date="2018-11-09T10:04:00Z"/>
                <w:rFonts w:ascii="Consolas" w:eastAsia="Times New Roman" w:hAnsi="Consolas" w:cs="Times New Roman"/>
                <w:color w:val="D4D4D4"/>
                <w:sz w:val="21"/>
                <w:szCs w:val="21"/>
              </w:rPr>
              <w:pPrChange w:id="8610" w:author="Donovan Goode" w:date="2018-11-09T10:05:00Z">
                <w:pPr>
                  <w:shd w:val="clear" w:color="auto" w:fill="1E1E1E"/>
                  <w:spacing w:line="285" w:lineRule="atLeast"/>
                </w:pPr>
              </w:pPrChange>
            </w:pPr>
          </w:p>
          <w:p w14:paraId="13593687" w14:textId="77777777" w:rsidR="00ED1509" w:rsidRPr="007520B6" w:rsidDel="008B6AF4" w:rsidRDefault="00ED1509">
            <w:pPr>
              <w:pStyle w:val="Heading1Numbered"/>
              <w:rPr>
                <w:del w:id="8611" w:author="Donovan Goode" w:date="2018-11-09T10:04:00Z"/>
                <w:rFonts w:ascii="Consolas" w:eastAsia="Times New Roman" w:hAnsi="Consolas" w:cs="Times New Roman"/>
                <w:color w:val="D4D4D4"/>
                <w:sz w:val="21"/>
                <w:szCs w:val="21"/>
              </w:rPr>
              <w:pPrChange w:id="8612" w:author="Donovan Goode" w:date="2018-11-09T10:05:00Z">
                <w:pPr>
                  <w:shd w:val="clear" w:color="auto" w:fill="1E1E1E"/>
                  <w:spacing w:line="285" w:lineRule="atLeast"/>
                </w:pPr>
              </w:pPrChange>
            </w:pPr>
            <w:del w:id="86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w:delText>
              </w:r>
              <w:r w:rsidRPr="007520B6" w:rsidDel="008B6AF4">
                <w:rPr>
                  <w:rFonts w:ascii="Consolas" w:eastAsia="Times New Roman" w:hAnsi="Consolas" w:cs="Times New Roman"/>
                  <w:color w:val="D4D4D4"/>
                  <w:sz w:val="21"/>
                  <w:szCs w:val="21"/>
                </w:rPr>
                <w:delText xml:space="preserve"> {</w:delText>
              </w:r>
            </w:del>
          </w:p>
          <w:p w14:paraId="608D8C84" w14:textId="77777777" w:rsidR="00ED1509" w:rsidRPr="007520B6" w:rsidDel="008B6AF4" w:rsidRDefault="00ED1509">
            <w:pPr>
              <w:pStyle w:val="Heading1Numbered"/>
              <w:rPr>
                <w:del w:id="8614" w:author="Donovan Goode" w:date="2018-11-09T10:04:00Z"/>
                <w:rFonts w:ascii="Consolas" w:eastAsia="Times New Roman" w:hAnsi="Consolas" w:cs="Times New Roman"/>
                <w:color w:val="D4D4D4"/>
                <w:sz w:val="21"/>
                <w:szCs w:val="21"/>
              </w:rPr>
              <w:pPrChange w:id="8615" w:author="Donovan Goode" w:date="2018-11-09T10:05:00Z">
                <w:pPr>
                  <w:shd w:val="clear" w:color="auto" w:fill="1E1E1E"/>
                  <w:spacing w:line="285" w:lineRule="atLeast"/>
                </w:pPr>
              </w:pPrChange>
            </w:pPr>
            <w:del w:id="86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31549BFD" w14:textId="77777777" w:rsidR="00ED1509" w:rsidRPr="007520B6" w:rsidDel="008B6AF4" w:rsidRDefault="00ED1509">
            <w:pPr>
              <w:pStyle w:val="Heading1Numbered"/>
              <w:rPr>
                <w:del w:id="8617" w:author="Donovan Goode" w:date="2018-11-09T10:04:00Z"/>
                <w:rFonts w:ascii="Consolas" w:eastAsia="Times New Roman" w:hAnsi="Consolas" w:cs="Times New Roman"/>
                <w:color w:val="D4D4D4"/>
                <w:sz w:val="21"/>
                <w:szCs w:val="21"/>
              </w:rPr>
              <w:pPrChange w:id="8618" w:author="Donovan Goode" w:date="2018-11-09T10:05:00Z">
                <w:pPr>
                  <w:shd w:val="clear" w:color="auto" w:fill="1E1E1E"/>
                  <w:spacing w:line="285" w:lineRule="atLeast"/>
                </w:pPr>
              </w:pPrChange>
            </w:pPr>
            <w:del w:id="86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15F1124D" w14:textId="77777777" w:rsidR="00ED1509" w:rsidRPr="007520B6" w:rsidDel="008B6AF4" w:rsidRDefault="00ED1509">
            <w:pPr>
              <w:pStyle w:val="Heading1Numbered"/>
              <w:rPr>
                <w:del w:id="8620" w:author="Donovan Goode" w:date="2018-11-09T10:04:00Z"/>
                <w:rFonts w:ascii="Consolas" w:eastAsia="Times New Roman" w:hAnsi="Consolas" w:cs="Times New Roman"/>
                <w:color w:val="D4D4D4"/>
                <w:sz w:val="21"/>
                <w:szCs w:val="21"/>
              </w:rPr>
              <w:pPrChange w:id="8621" w:author="Donovan Goode" w:date="2018-11-09T10:05:00Z">
                <w:pPr>
                  <w:shd w:val="clear" w:color="auto" w:fill="1E1E1E"/>
                  <w:spacing w:line="285" w:lineRule="atLeast"/>
                </w:pPr>
              </w:pPrChange>
            </w:pPr>
            <w:del w:id="8622" w:author="Donovan Goode" w:date="2018-11-09T10:04:00Z">
              <w:r w:rsidRPr="007520B6" w:rsidDel="008B6AF4">
                <w:rPr>
                  <w:rFonts w:ascii="Consolas" w:eastAsia="Times New Roman" w:hAnsi="Consolas" w:cs="Times New Roman"/>
                  <w:color w:val="D4D4D4"/>
                  <w:sz w:val="21"/>
                  <w:szCs w:val="21"/>
                </w:rPr>
                <w:delText xml:space="preserve">    }</w:delText>
              </w:r>
            </w:del>
          </w:p>
          <w:p w14:paraId="5C57E232" w14:textId="77777777" w:rsidR="00ED1509" w:rsidRPr="007520B6" w:rsidDel="008B6AF4" w:rsidRDefault="00ED1509">
            <w:pPr>
              <w:pStyle w:val="Heading1Numbered"/>
              <w:rPr>
                <w:del w:id="8623" w:author="Donovan Goode" w:date="2018-11-09T10:04:00Z"/>
                <w:rFonts w:ascii="Consolas" w:eastAsia="Times New Roman" w:hAnsi="Consolas" w:cs="Times New Roman"/>
                <w:color w:val="D4D4D4"/>
                <w:sz w:val="21"/>
                <w:szCs w:val="21"/>
              </w:rPr>
              <w:pPrChange w:id="8624" w:author="Donovan Goode" w:date="2018-11-09T10:05:00Z">
                <w:pPr>
                  <w:shd w:val="clear" w:color="auto" w:fill="1E1E1E"/>
                  <w:spacing w:line="285" w:lineRule="atLeast"/>
                </w:pPr>
              </w:pPrChange>
            </w:pPr>
          </w:p>
          <w:p w14:paraId="328D8A48" w14:textId="77777777" w:rsidR="00ED1509" w:rsidRPr="007520B6" w:rsidDel="008B6AF4" w:rsidRDefault="00ED1509">
            <w:pPr>
              <w:pStyle w:val="Heading1Numbered"/>
              <w:rPr>
                <w:del w:id="8625" w:author="Donovan Goode" w:date="2018-11-09T10:04:00Z"/>
                <w:rFonts w:ascii="Consolas" w:eastAsia="Times New Roman" w:hAnsi="Consolas" w:cs="Times New Roman"/>
                <w:color w:val="D4D4D4"/>
                <w:sz w:val="21"/>
                <w:szCs w:val="21"/>
              </w:rPr>
              <w:pPrChange w:id="8626" w:author="Donovan Goode" w:date="2018-11-09T10:05:00Z">
                <w:pPr>
                  <w:shd w:val="clear" w:color="auto" w:fill="1E1E1E"/>
                  <w:spacing w:line="285" w:lineRule="atLeast"/>
                </w:pPr>
              </w:pPrChange>
            </w:pPr>
            <w:del w:id="86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.caption</w:delText>
              </w:r>
              <w:r w:rsidRPr="007520B6" w:rsidDel="008B6AF4">
                <w:rPr>
                  <w:rFonts w:ascii="Consolas" w:eastAsia="Times New Roman" w:hAnsi="Consolas" w:cs="Times New Roman"/>
                  <w:color w:val="D4D4D4"/>
                  <w:sz w:val="21"/>
                  <w:szCs w:val="21"/>
                </w:rPr>
                <w:delText xml:space="preserve"> {</w:delText>
              </w:r>
            </w:del>
          </w:p>
          <w:p w14:paraId="7AFEB821" w14:textId="77777777" w:rsidR="00ED1509" w:rsidRPr="007520B6" w:rsidDel="008B6AF4" w:rsidRDefault="00ED1509">
            <w:pPr>
              <w:pStyle w:val="Heading1Numbered"/>
              <w:rPr>
                <w:del w:id="8628" w:author="Donovan Goode" w:date="2018-11-09T10:04:00Z"/>
                <w:rFonts w:ascii="Consolas" w:eastAsia="Times New Roman" w:hAnsi="Consolas" w:cs="Times New Roman"/>
                <w:color w:val="D4D4D4"/>
                <w:sz w:val="21"/>
                <w:szCs w:val="21"/>
              </w:rPr>
              <w:pPrChange w:id="8629" w:author="Donovan Goode" w:date="2018-11-09T10:05:00Z">
                <w:pPr>
                  <w:shd w:val="clear" w:color="auto" w:fill="1E1E1E"/>
                  <w:spacing w:line="285" w:lineRule="atLeast"/>
                </w:pPr>
              </w:pPrChange>
            </w:pPr>
            <w:del w:id="86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18EAD13D" w14:textId="77777777" w:rsidR="00ED1509" w:rsidRPr="007520B6" w:rsidDel="008B6AF4" w:rsidRDefault="00ED1509">
            <w:pPr>
              <w:pStyle w:val="Heading1Numbered"/>
              <w:rPr>
                <w:del w:id="8631" w:author="Donovan Goode" w:date="2018-11-09T10:04:00Z"/>
                <w:rFonts w:ascii="Consolas" w:eastAsia="Times New Roman" w:hAnsi="Consolas" w:cs="Times New Roman"/>
                <w:color w:val="D4D4D4"/>
                <w:sz w:val="21"/>
                <w:szCs w:val="21"/>
              </w:rPr>
              <w:pPrChange w:id="8632" w:author="Donovan Goode" w:date="2018-11-09T10:05:00Z">
                <w:pPr>
                  <w:shd w:val="clear" w:color="auto" w:fill="1E1E1E"/>
                  <w:spacing w:line="285" w:lineRule="atLeast"/>
                </w:pPr>
              </w:pPrChange>
            </w:pPr>
            <w:del w:id="86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440px</w:delText>
              </w:r>
              <w:r w:rsidRPr="007520B6" w:rsidDel="008B6AF4">
                <w:rPr>
                  <w:rFonts w:ascii="Consolas" w:eastAsia="Times New Roman" w:hAnsi="Consolas" w:cs="Times New Roman"/>
                  <w:color w:val="D4D4D4"/>
                  <w:sz w:val="21"/>
                  <w:szCs w:val="21"/>
                </w:rPr>
                <w:delText>;</w:delText>
              </w:r>
            </w:del>
          </w:p>
          <w:p w14:paraId="0369BF65" w14:textId="77777777" w:rsidR="00ED1509" w:rsidRPr="007520B6" w:rsidDel="008B6AF4" w:rsidRDefault="00ED1509">
            <w:pPr>
              <w:pStyle w:val="Heading1Numbered"/>
              <w:rPr>
                <w:del w:id="8634" w:author="Donovan Goode" w:date="2018-11-09T10:04:00Z"/>
                <w:rFonts w:ascii="Consolas" w:eastAsia="Times New Roman" w:hAnsi="Consolas" w:cs="Times New Roman"/>
                <w:color w:val="D4D4D4"/>
                <w:sz w:val="21"/>
                <w:szCs w:val="21"/>
              </w:rPr>
              <w:pPrChange w:id="8635" w:author="Donovan Goode" w:date="2018-11-09T10:05:00Z">
                <w:pPr>
                  <w:shd w:val="clear" w:color="auto" w:fill="1E1E1E"/>
                  <w:spacing w:line="285" w:lineRule="atLeast"/>
                </w:pPr>
              </w:pPrChange>
            </w:pPr>
            <w:del w:id="86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1em</w:delText>
              </w:r>
              <w:r w:rsidRPr="007520B6" w:rsidDel="008B6AF4">
                <w:rPr>
                  <w:rFonts w:ascii="Consolas" w:eastAsia="Times New Roman" w:hAnsi="Consolas" w:cs="Times New Roman"/>
                  <w:color w:val="D4D4D4"/>
                  <w:sz w:val="21"/>
                  <w:szCs w:val="21"/>
                </w:rPr>
                <w:delText>;</w:delText>
              </w:r>
            </w:del>
          </w:p>
          <w:p w14:paraId="0AE03BF1" w14:textId="77777777" w:rsidR="00ED1509" w:rsidRPr="007520B6" w:rsidDel="008B6AF4" w:rsidRDefault="00ED1509">
            <w:pPr>
              <w:pStyle w:val="Heading1Numbered"/>
              <w:rPr>
                <w:del w:id="8637" w:author="Donovan Goode" w:date="2018-11-09T10:04:00Z"/>
                <w:rFonts w:ascii="Consolas" w:eastAsia="Times New Roman" w:hAnsi="Consolas" w:cs="Times New Roman"/>
                <w:color w:val="D4D4D4"/>
                <w:sz w:val="21"/>
                <w:szCs w:val="21"/>
              </w:rPr>
              <w:pPrChange w:id="8638" w:author="Donovan Goode" w:date="2018-11-09T10:05:00Z">
                <w:pPr>
                  <w:shd w:val="clear" w:color="auto" w:fill="1E1E1E"/>
                  <w:spacing w:line="285" w:lineRule="atLeast"/>
                </w:pPr>
              </w:pPrChange>
            </w:pPr>
            <w:del w:id="86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1em</w:delText>
              </w:r>
              <w:r w:rsidRPr="007520B6" w:rsidDel="008B6AF4">
                <w:rPr>
                  <w:rFonts w:ascii="Consolas" w:eastAsia="Times New Roman" w:hAnsi="Consolas" w:cs="Times New Roman"/>
                  <w:color w:val="D4D4D4"/>
                  <w:sz w:val="21"/>
                  <w:szCs w:val="21"/>
                </w:rPr>
                <w:delText>;</w:delText>
              </w:r>
            </w:del>
          </w:p>
          <w:p w14:paraId="57685382" w14:textId="77777777" w:rsidR="00ED1509" w:rsidRPr="007520B6" w:rsidDel="008B6AF4" w:rsidRDefault="00ED1509">
            <w:pPr>
              <w:pStyle w:val="Heading1Numbered"/>
              <w:rPr>
                <w:del w:id="8640" w:author="Donovan Goode" w:date="2018-11-09T10:04:00Z"/>
                <w:rFonts w:ascii="Consolas" w:eastAsia="Times New Roman" w:hAnsi="Consolas" w:cs="Times New Roman"/>
                <w:color w:val="D4D4D4"/>
                <w:sz w:val="21"/>
                <w:szCs w:val="21"/>
              </w:rPr>
              <w:pPrChange w:id="8641" w:author="Donovan Goode" w:date="2018-11-09T10:05:00Z">
                <w:pPr>
                  <w:shd w:val="clear" w:color="auto" w:fill="1E1E1E"/>
                  <w:spacing w:line="285" w:lineRule="atLeast"/>
                </w:pPr>
              </w:pPrChange>
            </w:pPr>
          </w:p>
          <w:p w14:paraId="58587C97" w14:textId="77777777" w:rsidR="00ED1509" w:rsidRPr="007520B6" w:rsidDel="008B6AF4" w:rsidRDefault="00ED1509">
            <w:pPr>
              <w:pStyle w:val="Heading1Numbered"/>
              <w:rPr>
                <w:del w:id="8642" w:author="Donovan Goode" w:date="2018-11-09T10:04:00Z"/>
                <w:rFonts w:ascii="Consolas" w:eastAsia="Times New Roman" w:hAnsi="Consolas" w:cs="Times New Roman"/>
                <w:color w:val="D4D4D4"/>
                <w:sz w:val="21"/>
                <w:szCs w:val="21"/>
              </w:rPr>
              <w:pPrChange w:id="8643" w:author="Donovan Goode" w:date="2018-11-09T10:05:00Z">
                <w:pPr>
                  <w:shd w:val="clear" w:color="auto" w:fill="1E1E1E"/>
                  <w:spacing w:line="285" w:lineRule="atLeast"/>
                </w:pPr>
              </w:pPrChange>
            </w:pPr>
            <w:del w:id="8644" w:author="Donovan Goode" w:date="2018-11-09T10:04:00Z">
              <w:r w:rsidRPr="007520B6" w:rsidDel="008B6AF4">
                <w:rPr>
                  <w:rFonts w:ascii="Consolas" w:eastAsia="Times New Roman" w:hAnsi="Consolas" w:cs="Times New Roman"/>
                  <w:color w:val="D4D4D4"/>
                  <w:sz w:val="21"/>
                  <w:szCs w:val="21"/>
                </w:rPr>
                <w:delText xml:space="preserve">    }</w:delText>
              </w:r>
            </w:del>
          </w:p>
          <w:p w14:paraId="55B088F1" w14:textId="77777777" w:rsidR="00ED1509" w:rsidRPr="007520B6" w:rsidDel="008B6AF4" w:rsidRDefault="00ED1509">
            <w:pPr>
              <w:pStyle w:val="Heading1Numbered"/>
              <w:rPr>
                <w:del w:id="8645" w:author="Donovan Goode" w:date="2018-11-09T10:04:00Z"/>
                <w:rFonts w:ascii="Consolas" w:eastAsia="Times New Roman" w:hAnsi="Consolas" w:cs="Times New Roman"/>
                <w:color w:val="D4D4D4"/>
                <w:sz w:val="21"/>
                <w:szCs w:val="21"/>
              </w:rPr>
              <w:pPrChange w:id="8646" w:author="Donovan Goode" w:date="2018-11-09T10:05:00Z">
                <w:pPr>
                  <w:shd w:val="clear" w:color="auto" w:fill="1E1E1E"/>
                  <w:spacing w:line="285" w:lineRule="atLeast"/>
                </w:pPr>
              </w:pPrChange>
            </w:pPr>
          </w:p>
          <w:p w14:paraId="70826874" w14:textId="77777777" w:rsidR="00ED1509" w:rsidRPr="007520B6" w:rsidDel="008B6AF4" w:rsidRDefault="00ED1509">
            <w:pPr>
              <w:pStyle w:val="Heading1Numbered"/>
              <w:rPr>
                <w:del w:id="8647" w:author="Donovan Goode" w:date="2018-11-09T10:04:00Z"/>
                <w:rFonts w:ascii="Consolas" w:eastAsia="Times New Roman" w:hAnsi="Consolas" w:cs="Times New Roman"/>
                <w:color w:val="D4D4D4"/>
                <w:sz w:val="21"/>
                <w:szCs w:val="21"/>
              </w:rPr>
              <w:pPrChange w:id="8648" w:author="Donovan Goode" w:date="2018-11-09T10:05:00Z">
                <w:pPr>
                  <w:shd w:val="clear" w:color="auto" w:fill="1E1E1E"/>
                  <w:spacing w:line="285" w:lineRule="atLeast"/>
                </w:pPr>
              </w:pPrChange>
            </w:pPr>
            <w:del w:id="86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.caption</w:delText>
              </w:r>
              <w:r w:rsidRPr="007520B6" w:rsidDel="008B6AF4">
                <w:rPr>
                  <w:rFonts w:ascii="Consolas" w:eastAsia="Times New Roman" w:hAnsi="Consolas" w:cs="Times New Roman"/>
                  <w:color w:val="D4D4D4"/>
                  <w:sz w:val="21"/>
                  <w:szCs w:val="21"/>
                </w:rPr>
                <w:delText xml:space="preserve"> {</w:delText>
              </w:r>
            </w:del>
          </w:p>
          <w:p w14:paraId="55EE215A" w14:textId="77777777" w:rsidR="00ED1509" w:rsidRPr="007520B6" w:rsidDel="008B6AF4" w:rsidRDefault="00ED1509">
            <w:pPr>
              <w:pStyle w:val="Heading1Numbered"/>
              <w:rPr>
                <w:del w:id="8650" w:author="Donovan Goode" w:date="2018-11-09T10:04:00Z"/>
                <w:rFonts w:ascii="Consolas" w:eastAsia="Times New Roman" w:hAnsi="Consolas" w:cs="Times New Roman"/>
                <w:color w:val="D4D4D4"/>
                <w:sz w:val="21"/>
                <w:szCs w:val="21"/>
              </w:rPr>
              <w:pPrChange w:id="8651" w:author="Donovan Goode" w:date="2018-11-09T10:05:00Z">
                <w:pPr>
                  <w:shd w:val="clear" w:color="auto" w:fill="1E1E1E"/>
                  <w:spacing w:line="285" w:lineRule="atLeast"/>
                </w:pPr>
              </w:pPrChange>
            </w:pPr>
            <w:del w:id="86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#ccc</w:delText>
              </w:r>
              <w:r w:rsidRPr="007520B6" w:rsidDel="008B6AF4">
                <w:rPr>
                  <w:rFonts w:ascii="Consolas" w:eastAsia="Times New Roman" w:hAnsi="Consolas" w:cs="Times New Roman"/>
                  <w:color w:val="D4D4D4"/>
                  <w:sz w:val="21"/>
                  <w:szCs w:val="21"/>
                </w:rPr>
                <w:delText>;</w:delText>
              </w:r>
            </w:del>
          </w:p>
          <w:p w14:paraId="2B82533C" w14:textId="77777777" w:rsidR="00ED1509" w:rsidRPr="007520B6" w:rsidDel="008B6AF4" w:rsidRDefault="00ED1509">
            <w:pPr>
              <w:pStyle w:val="Heading1Numbered"/>
              <w:rPr>
                <w:del w:id="8653" w:author="Donovan Goode" w:date="2018-11-09T10:04:00Z"/>
                <w:rFonts w:ascii="Consolas" w:eastAsia="Times New Roman" w:hAnsi="Consolas" w:cs="Times New Roman"/>
                <w:color w:val="D4D4D4"/>
                <w:sz w:val="21"/>
                <w:szCs w:val="21"/>
              </w:rPr>
              <w:pPrChange w:id="8654" w:author="Donovan Goode" w:date="2018-11-09T10:05:00Z">
                <w:pPr>
                  <w:shd w:val="clear" w:color="auto" w:fill="1E1E1E"/>
                  <w:spacing w:line="285" w:lineRule="atLeast"/>
                </w:pPr>
              </w:pPrChange>
            </w:pPr>
            <w:del w:id="86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290px</w:delText>
              </w:r>
              <w:r w:rsidRPr="007520B6" w:rsidDel="008B6AF4">
                <w:rPr>
                  <w:rFonts w:ascii="Consolas" w:eastAsia="Times New Roman" w:hAnsi="Consolas" w:cs="Times New Roman"/>
                  <w:color w:val="D4D4D4"/>
                  <w:sz w:val="21"/>
                  <w:szCs w:val="21"/>
                </w:rPr>
                <w:delText>;</w:delText>
              </w:r>
            </w:del>
          </w:p>
          <w:p w14:paraId="41C000F5" w14:textId="77777777" w:rsidR="00ED1509" w:rsidRPr="007520B6" w:rsidDel="008B6AF4" w:rsidRDefault="00ED1509">
            <w:pPr>
              <w:pStyle w:val="Heading1Numbered"/>
              <w:rPr>
                <w:del w:id="8656" w:author="Donovan Goode" w:date="2018-11-09T10:04:00Z"/>
                <w:rFonts w:ascii="Consolas" w:eastAsia="Times New Roman" w:hAnsi="Consolas" w:cs="Times New Roman"/>
                <w:color w:val="D4D4D4"/>
                <w:sz w:val="21"/>
                <w:szCs w:val="21"/>
              </w:rPr>
              <w:pPrChange w:id="8657" w:author="Donovan Goode" w:date="2018-11-09T10:05:00Z">
                <w:pPr>
                  <w:shd w:val="clear" w:color="auto" w:fill="1E1E1E"/>
                  <w:spacing w:line="285" w:lineRule="atLeast"/>
                </w:pPr>
              </w:pPrChange>
            </w:pPr>
            <w:del w:id="86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DF1A0E0" w14:textId="77777777" w:rsidR="00ED1509" w:rsidRPr="007520B6" w:rsidDel="008B6AF4" w:rsidRDefault="00ED1509">
            <w:pPr>
              <w:pStyle w:val="Heading1Numbered"/>
              <w:rPr>
                <w:del w:id="8659" w:author="Donovan Goode" w:date="2018-11-09T10:04:00Z"/>
                <w:rFonts w:ascii="Consolas" w:eastAsia="Times New Roman" w:hAnsi="Consolas" w:cs="Times New Roman"/>
                <w:color w:val="D4D4D4"/>
                <w:sz w:val="21"/>
                <w:szCs w:val="21"/>
              </w:rPr>
              <w:pPrChange w:id="8660" w:author="Donovan Goode" w:date="2018-11-09T10:05:00Z">
                <w:pPr>
                  <w:shd w:val="clear" w:color="auto" w:fill="1E1E1E"/>
                  <w:spacing w:line="285" w:lineRule="atLeast"/>
                </w:pPr>
              </w:pPrChange>
            </w:pPr>
            <w:del w:id="86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w:delText>
              </w:r>
            </w:del>
          </w:p>
          <w:p w14:paraId="39B5A477" w14:textId="77777777" w:rsidR="00ED1509" w:rsidRPr="007520B6" w:rsidDel="008B6AF4" w:rsidRDefault="00ED1509">
            <w:pPr>
              <w:pStyle w:val="Heading1Numbered"/>
              <w:rPr>
                <w:del w:id="8662" w:author="Donovan Goode" w:date="2018-11-09T10:04:00Z"/>
                <w:rFonts w:ascii="Consolas" w:eastAsia="Times New Roman" w:hAnsi="Consolas" w:cs="Times New Roman"/>
                <w:color w:val="D4D4D4"/>
                <w:sz w:val="21"/>
                <w:szCs w:val="21"/>
              </w:rPr>
              <w:pPrChange w:id="8663" w:author="Donovan Goode" w:date="2018-11-09T10:05:00Z">
                <w:pPr>
                  <w:shd w:val="clear" w:color="auto" w:fill="1E1E1E"/>
                  <w:spacing w:line="285" w:lineRule="atLeast"/>
                </w:pPr>
              </w:pPrChange>
            </w:pPr>
            <w:del w:id="8664" w:author="Donovan Goode" w:date="2018-11-09T10:04:00Z">
              <w:r w:rsidRPr="007520B6" w:rsidDel="008B6AF4">
                <w:rPr>
                  <w:rFonts w:ascii="Consolas" w:eastAsia="Times New Roman" w:hAnsi="Consolas" w:cs="Times New Roman"/>
                  <w:color w:val="D4D4D4"/>
                  <w:sz w:val="21"/>
                  <w:szCs w:val="21"/>
                </w:rPr>
                <w:delText xml:space="preserve">    }</w:delText>
              </w:r>
            </w:del>
          </w:p>
          <w:p w14:paraId="08734313" w14:textId="77777777" w:rsidR="00ED1509" w:rsidRPr="007520B6" w:rsidDel="008B6AF4" w:rsidRDefault="00ED1509">
            <w:pPr>
              <w:pStyle w:val="Heading1Numbered"/>
              <w:rPr>
                <w:del w:id="8665" w:author="Donovan Goode" w:date="2018-11-09T10:04:00Z"/>
                <w:rFonts w:ascii="Consolas" w:eastAsia="Times New Roman" w:hAnsi="Consolas" w:cs="Times New Roman"/>
                <w:color w:val="D4D4D4"/>
                <w:sz w:val="21"/>
                <w:szCs w:val="21"/>
              </w:rPr>
              <w:pPrChange w:id="8666" w:author="Donovan Goode" w:date="2018-11-09T10:05:00Z">
                <w:pPr>
                  <w:shd w:val="clear" w:color="auto" w:fill="1E1E1E"/>
                  <w:spacing w:line="285" w:lineRule="atLeast"/>
                </w:pPr>
              </w:pPrChange>
            </w:pPr>
          </w:p>
          <w:p w14:paraId="48E0DB36" w14:textId="77777777" w:rsidR="00ED1509" w:rsidRPr="007520B6" w:rsidDel="008B6AF4" w:rsidRDefault="00ED1509">
            <w:pPr>
              <w:pStyle w:val="Heading1Numbered"/>
              <w:rPr>
                <w:del w:id="8667" w:author="Donovan Goode" w:date="2018-11-09T10:04:00Z"/>
                <w:rFonts w:ascii="Consolas" w:eastAsia="Times New Roman" w:hAnsi="Consolas" w:cs="Times New Roman"/>
                <w:color w:val="D4D4D4"/>
                <w:sz w:val="21"/>
                <w:szCs w:val="21"/>
              </w:rPr>
              <w:pPrChange w:id="8668" w:author="Donovan Goode" w:date="2018-11-09T10:05:00Z">
                <w:pPr>
                  <w:shd w:val="clear" w:color="auto" w:fill="1E1E1E"/>
                  <w:spacing w:line="285" w:lineRule="atLeast"/>
                </w:pPr>
              </w:pPrChange>
            </w:pPr>
            <w:del w:id="86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#w7_poster img</w:delText>
              </w:r>
              <w:r w:rsidRPr="007520B6" w:rsidDel="008B6AF4">
                <w:rPr>
                  <w:rFonts w:ascii="Consolas" w:eastAsia="Times New Roman" w:hAnsi="Consolas" w:cs="Times New Roman"/>
                  <w:color w:val="D4D4D4"/>
                  <w:sz w:val="21"/>
                  <w:szCs w:val="21"/>
                </w:rPr>
                <w:delText xml:space="preserve"> {</w:delText>
              </w:r>
            </w:del>
          </w:p>
          <w:p w14:paraId="75468001" w14:textId="77777777" w:rsidR="00ED1509" w:rsidRPr="007520B6" w:rsidDel="008B6AF4" w:rsidRDefault="00ED1509">
            <w:pPr>
              <w:pStyle w:val="Heading1Numbered"/>
              <w:rPr>
                <w:del w:id="8670" w:author="Donovan Goode" w:date="2018-11-09T10:04:00Z"/>
                <w:rFonts w:ascii="Consolas" w:eastAsia="Times New Roman" w:hAnsi="Consolas" w:cs="Times New Roman"/>
                <w:color w:val="D4D4D4"/>
                <w:sz w:val="21"/>
                <w:szCs w:val="21"/>
              </w:rPr>
              <w:pPrChange w:id="8671" w:author="Donovan Goode" w:date="2018-11-09T10:05:00Z">
                <w:pPr>
                  <w:shd w:val="clear" w:color="auto" w:fill="1E1E1E"/>
                  <w:spacing w:line="285" w:lineRule="atLeast"/>
                </w:pPr>
              </w:pPrChange>
            </w:pPr>
            <w:del w:id="86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2CA99AF4" w14:textId="77777777" w:rsidR="00ED1509" w:rsidRPr="007520B6" w:rsidDel="008B6AF4" w:rsidRDefault="00ED1509">
            <w:pPr>
              <w:pStyle w:val="Heading1Numbered"/>
              <w:rPr>
                <w:del w:id="8673" w:author="Donovan Goode" w:date="2018-11-09T10:04:00Z"/>
                <w:rFonts w:ascii="Consolas" w:eastAsia="Times New Roman" w:hAnsi="Consolas" w:cs="Times New Roman"/>
                <w:color w:val="D4D4D4"/>
                <w:sz w:val="21"/>
                <w:szCs w:val="21"/>
              </w:rPr>
              <w:pPrChange w:id="8674" w:author="Donovan Goode" w:date="2018-11-09T10:05:00Z">
                <w:pPr>
                  <w:shd w:val="clear" w:color="auto" w:fill="1E1E1E"/>
                  <w:spacing w:line="285" w:lineRule="atLeast"/>
                </w:pPr>
              </w:pPrChange>
            </w:pPr>
            <w:del w:id="86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01AA4E66" w14:textId="77777777" w:rsidR="00ED1509" w:rsidRPr="007520B6" w:rsidDel="008B6AF4" w:rsidRDefault="00ED1509">
            <w:pPr>
              <w:pStyle w:val="Heading1Numbered"/>
              <w:rPr>
                <w:del w:id="8676" w:author="Donovan Goode" w:date="2018-11-09T10:04:00Z"/>
                <w:rFonts w:ascii="Consolas" w:eastAsia="Times New Roman" w:hAnsi="Consolas" w:cs="Times New Roman"/>
                <w:color w:val="D4D4D4"/>
                <w:sz w:val="21"/>
                <w:szCs w:val="21"/>
              </w:rPr>
              <w:pPrChange w:id="8677" w:author="Donovan Goode" w:date="2018-11-09T10:05:00Z">
                <w:pPr>
                  <w:shd w:val="clear" w:color="auto" w:fill="1E1E1E"/>
                  <w:spacing w:line="285" w:lineRule="atLeast"/>
                </w:pPr>
              </w:pPrChange>
            </w:pPr>
            <w:del w:id="8678" w:author="Donovan Goode" w:date="2018-11-09T10:04:00Z">
              <w:r w:rsidRPr="007520B6" w:rsidDel="008B6AF4">
                <w:rPr>
                  <w:rFonts w:ascii="Consolas" w:eastAsia="Times New Roman" w:hAnsi="Consolas" w:cs="Times New Roman"/>
                  <w:color w:val="D4D4D4"/>
                  <w:sz w:val="21"/>
                  <w:szCs w:val="21"/>
                </w:rPr>
                <w:delText xml:space="preserve">    }</w:delText>
              </w:r>
            </w:del>
          </w:p>
          <w:p w14:paraId="7D8E44AA" w14:textId="77777777" w:rsidR="00ED1509" w:rsidRPr="007520B6" w:rsidDel="008B6AF4" w:rsidRDefault="00ED1509">
            <w:pPr>
              <w:pStyle w:val="Heading1Numbered"/>
              <w:rPr>
                <w:del w:id="8679" w:author="Donovan Goode" w:date="2018-11-09T10:04:00Z"/>
                <w:rFonts w:ascii="Consolas" w:eastAsia="Times New Roman" w:hAnsi="Consolas" w:cs="Times New Roman"/>
                <w:color w:val="D4D4D4"/>
                <w:sz w:val="21"/>
                <w:szCs w:val="21"/>
              </w:rPr>
              <w:pPrChange w:id="8680" w:author="Donovan Goode" w:date="2018-11-09T10:05:00Z">
                <w:pPr>
                  <w:shd w:val="clear" w:color="auto" w:fill="1E1E1E"/>
                  <w:spacing w:line="285" w:lineRule="atLeast"/>
                </w:pPr>
              </w:pPrChange>
            </w:pPr>
          </w:p>
          <w:p w14:paraId="55ED3501" w14:textId="77777777" w:rsidR="00ED1509" w:rsidRPr="007520B6" w:rsidDel="008B6AF4" w:rsidRDefault="00ED1509">
            <w:pPr>
              <w:pStyle w:val="Heading1Numbered"/>
              <w:rPr>
                <w:del w:id="8681" w:author="Donovan Goode" w:date="2018-11-09T10:04:00Z"/>
                <w:rFonts w:ascii="Consolas" w:eastAsia="Times New Roman" w:hAnsi="Consolas" w:cs="Times New Roman"/>
                <w:color w:val="D4D4D4"/>
                <w:sz w:val="21"/>
                <w:szCs w:val="21"/>
              </w:rPr>
              <w:pPrChange w:id="8682" w:author="Donovan Goode" w:date="2018-11-09T10:05:00Z">
                <w:pPr>
                  <w:shd w:val="clear" w:color="auto" w:fill="1E1E1E"/>
                  <w:spacing w:line="285" w:lineRule="atLeast"/>
                </w:pPr>
              </w:pPrChange>
            </w:pPr>
            <w:del w:id="86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#w7_now</w:delText>
              </w:r>
              <w:r w:rsidRPr="007520B6" w:rsidDel="008B6AF4">
                <w:rPr>
                  <w:rFonts w:ascii="Consolas" w:eastAsia="Times New Roman" w:hAnsi="Consolas" w:cs="Times New Roman"/>
                  <w:color w:val="D4D4D4"/>
                  <w:sz w:val="21"/>
                  <w:szCs w:val="21"/>
                </w:rPr>
                <w:delText xml:space="preserve"> {</w:delText>
              </w:r>
            </w:del>
          </w:p>
          <w:p w14:paraId="08174780" w14:textId="77777777" w:rsidR="00ED1509" w:rsidRPr="007520B6" w:rsidDel="008B6AF4" w:rsidRDefault="00ED1509">
            <w:pPr>
              <w:pStyle w:val="Heading1Numbered"/>
              <w:rPr>
                <w:del w:id="8684" w:author="Donovan Goode" w:date="2018-11-09T10:04:00Z"/>
                <w:rFonts w:ascii="Consolas" w:eastAsia="Times New Roman" w:hAnsi="Consolas" w:cs="Times New Roman"/>
                <w:color w:val="D4D4D4"/>
                <w:sz w:val="21"/>
                <w:szCs w:val="21"/>
              </w:rPr>
              <w:pPrChange w:id="8685" w:author="Donovan Goode" w:date="2018-11-09T10:05:00Z">
                <w:pPr>
                  <w:shd w:val="clear" w:color="auto" w:fill="1E1E1E"/>
                  <w:spacing w:line="285" w:lineRule="atLeast"/>
                </w:pPr>
              </w:pPrChange>
            </w:pPr>
            <w:del w:id="868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01EAEB4" w14:textId="77777777" w:rsidR="00ED1509" w:rsidRPr="007520B6" w:rsidDel="008B6AF4" w:rsidRDefault="00ED1509">
            <w:pPr>
              <w:pStyle w:val="Heading1Numbered"/>
              <w:rPr>
                <w:del w:id="8687" w:author="Donovan Goode" w:date="2018-11-09T10:04:00Z"/>
                <w:rFonts w:ascii="Consolas" w:eastAsia="Times New Roman" w:hAnsi="Consolas" w:cs="Times New Roman"/>
                <w:color w:val="D4D4D4"/>
                <w:sz w:val="21"/>
                <w:szCs w:val="21"/>
              </w:rPr>
              <w:pPrChange w:id="8688" w:author="Donovan Goode" w:date="2018-11-09T10:05:00Z">
                <w:pPr>
                  <w:shd w:val="clear" w:color="auto" w:fill="1E1E1E"/>
                  <w:spacing w:line="285" w:lineRule="atLeast"/>
                </w:pPr>
              </w:pPrChange>
            </w:pPr>
            <w:del w:id="86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3420E185" w14:textId="77777777" w:rsidR="00ED1509" w:rsidRPr="007520B6" w:rsidDel="008B6AF4" w:rsidRDefault="00ED1509">
            <w:pPr>
              <w:pStyle w:val="Heading1Numbered"/>
              <w:rPr>
                <w:del w:id="8690" w:author="Donovan Goode" w:date="2018-11-09T10:04:00Z"/>
                <w:rFonts w:ascii="Consolas" w:eastAsia="Times New Roman" w:hAnsi="Consolas" w:cs="Times New Roman"/>
                <w:color w:val="D4D4D4"/>
                <w:sz w:val="21"/>
                <w:szCs w:val="21"/>
              </w:rPr>
              <w:pPrChange w:id="8691" w:author="Donovan Goode" w:date="2018-11-09T10:05:00Z">
                <w:pPr>
                  <w:shd w:val="clear" w:color="auto" w:fill="1E1E1E"/>
                  <w:spacing w:line="285" w:lineRule="atLeast"/>
                </w:pPr>
              </w:pPrChange>
            </w:pPr>
            <w:del w:id="86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6C7872A6" w14:textId="77777777" w:rsidR="00ED1509" w:rsidRPr="007520B6" w:rsidDel="008B6AF4" w:rsidRDefault="00ED1509">
            <w:pPr>
              <w:pStyle w:val="Heading1Numbered"/>
              <w:rPr>
                <w:del w:id="8693" w:author="Donovan Goode" w:date="2018-11-09T10:04:00Z"/>
                <w:rFonts w:ascii="Consolas" w:eastAsia="Times New Roman" w:hAnsi="Consolas" w:cs="Times New Roman"/>
                <w:color w:val="D4D4D4"/>
                <w:sz w:val="21"/>
                <w:szCs w:val="21"/>
              </w:rPr>
              <w:pPrChange w:id="8694" w:author="Donovan Goode" w:date="2018-11-09T10:05:00Z">
                <w:pPr>
                  <w:shd w:val="clear" w:color="auto" w:fill="1E1E1E"/>
                  <w:spacing w:line="285" w:lineRule="atLeast"/>
                </w:pPr>
              </w:pPrChange>
            </w:pPr>
            <w:del w:id="8695" w:author="Donovan Goode" w:date="2018-11-09T10:04:00Z">
              <w:r w:rsidRPr="007520B6" w:rsidDel="008B6AF4">
                <w:rPr>
                  <w:rFonts w:ascii="Consolas" w:eastAsia="Times New Roman" w:hAnsi="Consolas" w:cs="Times New Roman"/>
                  <w:color w:val="D4D4D4"/>
                  <w:sz w:val="21"/>
                  <w:szCs w:val="21"/>
                </w:rPr>
                <w:delText xml:space="preserve">    }</w:delText>
              </w:r>
            </w:del>
          </w:p>
          <w:p w14:paraId="63D32F88" w14:textId="77777777" w:rsidR="00ED1509" w:rsidRPr="007520B6" w:rsidDel="008B6AF4" w:rsidRDefault="00ED1509">
            <w:pPr>
              <w:pStyle w:val="Heading1Numbered"/>
              <w:rPr>
                <w:del w:id="8696" w:author="Donovan Goode" w:date="2018-11-09T10:04:00Z"/>
                <w:rFonts w:ascii="Consolas" w:eastAsia="Times New Roman" w:hAnsi="Consolas" w:cs="Times New Roman"/>
                <w:color w:val="D4D4D4"/>
                <w:sz w:val="21"/>
                <w:szCs w:val="21"/>
              </w:rPr>
              <w:pPrChange w:id="8697" w:author="Donovan Goode" w:date="2018-11-09T10:05:00Z">
                <w:pPr>
                  <w:shd w:val="clear" w:color="auto" w:fill="1E1E1E"/>
                  <w:spacing w:line="285" w:lineRule="atLeast"/>
                </w:pPr>
              </w:pPrChange>
            </w:pPr>
          </w:p>
          <w:p w14:paraId="37D35D88" w14:textId="77777777" w:rsidR="00ED1509" w:rsidRPr="007520B6" w:rsidDel="008B6AF4" w:rsidRDefault="00ED1509">
            <w:pPr>
              <w:pStyle w:val="Heading1Numbered"/>
              <w:rPr>
                <w:del w:id="8698" w:author="Donovan Goode" w:date="2018-11-09T10:04:00Z"/>
                <w:rFonts w:ascii="Consolas" w:eastAsia="Times New Roman" w:hAnsi="Consolas" w:cs="Times New Roman"/>
                <w:color w:val="D4D4D4"/>
                <w:sz w:val="21"/>
                <w:szCs w:val="21"/>
              </w:rPr>
              <w:pPrChange w:id="8699" w:author="Donovan Goode" w:date="2018-11-09T10:05:00Z">
                <w:pPr>
                  <w:shd w:val="clear" w:color="auto" w:fill="1E1E1E"/>
                  <w:spacing w:line="285" w:lineRule="atLeast"/>
                </w:pPr>
              </w:pPrChange>
            </w:pPr>
            <w:del w:id="87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.w7_video</w:delText>
              </w:r>
              <w:r w:rsidRPr="007520B6" w:rsidDel="008B6AF4">
                <w:rPr>
                  <w:rFonts w:ascii="Consolas" w:eastAsia="Times New Roman" w:hAnsi="Consolas" w:cs="Times New Roman"/>
                  <w:color w:val="D4D4D4"/>
                  <w:sz w:val="21"/>
                  <w:szCs w:val="21"/>
                </w:rPr>
                <w:delText xml:space="preserve"> {</w:delText>
              </w:r>
            </w:del>
          </w:p>
          <w:p w14:paraId="42B7FE2D" w14:textId="77777777" w:rsidR="00ED1509" w:rsidRPr="007520B6" w:rsidDel="008B6AF4" w:rsidRDefault="00ED1509">
            <w:pPr>
              <w:pStyle w:val="Heading1Numbered"/>
              <w:rPr>
                <w:del w:id="8701" w:author="Donovan Goode" w:date="2018-11-09T10:04:00Z"/>
                <w:rFonts w:ascii="Consolas" w:eastAsia="Times New Roman" w:hAnsi="Consolas" w:cs="Times New Roman"/>
                <w:color w:val="D4D4D4"/>
                <w:sz w:val="21"/>
                <w:szCs w:val="21"/>
              </w:rPr>
              <w:pPrChange w:id="8702" w:author="Donovan Goode" w:date="2018-11-09T10:05:00Z">
                <w:pPr>
                  <w:shd w:val="clear" w:color="auto" w:fill="1E1E1E"/>
                  <w:spacing w:line="285" w:lineRule="atLeast"/>
                </w:pPr>
              </w:pPrChange>
            </w:pPr>
            <w:del w:id="87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238px</w:delText>
              </w:r>
              <w:r w:rsidRPr="007520B6" w:rsidDel="008B6AF4">
                <w:rPr>
                  <w:rFonts w:ascii="Consolas" w:eastAsia="Times New Roman" w:hAnsi="Consolas" w:cs="Times New Roman"/>
                  <w:color w:val="D4D4D4"/>
                  <w:sz w:val="21"/>
                  <w:szCs w:val="21"/>
                </w:rPr>
                <w:delText>;</w:delText>
              </w:r>
            </w:del>
          </w:p>
          <w:p w14:paraId="279EE109" w14:textId="77777777" w:rsidR="00ED1509" w:rsidRPr="007520B6" w:rsidDel="008B6AF4" w:rsidRDefault="00ED1509">
            <w:pPr>
              <w:pStyle w:val="Heading1Numbered"/>
              <w:rPr>
                <w:del w:id="8704" w:author="Donovan Goode" w:date="2018-11-09T10:04:00Z"/>
                <w:rFonts w:ascii="Consolas" w:eastAsia="Times New Roman" w:hAnsi="Consolas" w:cs="Times New Roman"/>
                <w:color w:val="D4D4D4"/>
                <w:sz w:val="21"/>
                <w:szCs w:val="21"/>
              </w:rPr>
              <w:pPrChange w:id="8705" w:author="Donovan Goode" w:date="2018-11-09T10:05:00Z">
                <w:pPr>
                  <w:shd w:val="clear" w:color="auto" w:fill="1E1E1E"/>
                  <w:spacing w:line="285" w:lineRule="atLeast"/>
                </w:pPr>
              </w:pPrChange>
            </w:pPr>
            <w:del w:id="87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52BE433" w14:textId="77777777" w:rsidR="00ED1509" w:rsidRPr="007520B6" w:rsidDel="008B6AF4" w:rsidRDefault="00ED1509">
            <w:pPr>
              <w:pStyle w:val="Heading1Numbered"/>
              <w:rPr>
                <w:del w:id="8707" w:author="Donovan Goode" w:date="2018-11-09T10:04:00Z"/>
                <w:rFonts w:ascii="Consolas" w:eastAsia="Times New Roman" w:hAnsi="Consolas" w:cs="Times New Roman"/>
                <w:color w:val="D4D4D4"/>
                <w:sz w:val="21"/>
                <w:szCs w:val="21"/>
              </w:rPr>
              <w:pPrChange w:id="8708" w:author="Donovan Goode" w:date="2018-11-09T10:05:00Z">
                <w:pPr>
                  <w:shd w:val="clear" w:color="auto" w:fill="1E1E1E"/>
                  <w:spacing w:line="285" w:lineRule="atLeast"/>
                </w:pPr>
              </w:pPrChange>
            </w:pPr>
            <w:del w:id="87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FDE2868" w14:textId="77777777" w:rsidR="00ED1509" w:rsidRPr="007520B6" w:rsidDel="008B6AF4" w:rsidRDefault="00ED1509">
            <w:pPr>
              <w:pStyle w:val="Heading1Numbered"/>
              <w:rPr>
                <w:del w:id="8710" w:author="Donovan Goode" w:date="2018-11-09T10:04:00Z"/>
                <w:rFonts w:ascii="Consolas" w:eastAsia="Times New Roman" w:hAnsi="Consolas" w:cs="Times New Roman"/>
                <w:color w:val="D4D4D4"/>
                <w:sz w:val="21"/>
                <w:szCs w:val="21"/>
              </w:rPr>
              <w:pPrChange w:id="8711" w:author="Donovan Goode" w:date="2018-11-09T10:05:00Z">
                <w:pPr>
                  <w:shd w:val="clear" w:color="auto" w:fill="1E1E1E"/>
                  <w:spacing w:line="285" w:lineRule="atLeast"/>
                </w:pPr>
              </w:pPrChange>
            </w:pPr>
            <w:del w:id="87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8C0FA3F" w14:textId="77777777" w:rsidR="00ED1509" w:rsidRPr="007520B6" w:rsidDel="008B6AF4" w:rsidRDefault="00ED1509">
            <w:pPr>
              <w:pStyle w:val="Heading1Numbered"/>
              <w:rPr>
                <w:del w:id="8713" w:author="Donovan Goode" w:date="2018-11-09T10:04:00Z"/>
                <w:rFonts w:ascii="Consolas" w:eastAsia="Times New Roman" w:hAnsi="Consolas" w:cs="Times New Roman"/>
                <w:color w:val="D4D4D4"/>
                <w:sz w:val="21"/>
                <w:szCs w:val="21"/>
              </w:rPr>
              <w:pPrChange w:id="8714" w:author="Donovan Goode" w:date="2018-11-09T10:05:00Z">
                <w:pPr>
                  <w:shd w:val="clear" w:color="auto" w:fill="1E1E1E"/>
                  <w:spacing w:line="285" w:lineRule="atLeast"/>
                </w:pPr>
              </w:pPrChange>
            </w:pPr>
            <w:del w:id="87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440px</w:delText>
              </w:r>
              <w:r w:rsidRPr="007520B6" w:rsidDel="008B6AF4">
                <w:rPr>
                  <w:rFonts w:ascii="Consolas" w:eastAsia="Times New Roman" w:hAnsi="Consolas" w:cs="Times New Roman"/>
                  <w:color w:val="D4D4D4"/>
                  <w:sz w:val="21"/>
                  <w:szCs w:val="21"/>
                </w:rPr>
                <w:delText>;</w:delText>
              </w:r>
            </w:del>
          </w:p>
          <w:p w14:paraId="3E4CFBE8" w14:textId="77777777" w:rsidR="00ED1509" w:rsidRPr="007520B6" w:rsidDel="008B6AF4" w:rsidRDefault="00ED1509">
            <w:pPr>
              <w:pStyle w:val="Heading1Numbered"/>
              <w:rPr>
                <w:del w:id="8716" w:author="Donovan Goode" w:date="2018-11-09T10:04:00Z"/>
                <w:rFonts w:ascii="Consolas" w:eastAsia="Times New Roman" w:hAnsi="Consolas" w:cs="Times New Roman"/>
                <w:color w:val="D4D4D4"/>
                <w:sz w:val="21"/>
                <w:szCs w:val="21"/>
              </w:rPr>
              <w:pPrChange w:id="8717" w:author="Donovan Goode" w:date="2018-11-09T10:05:00Z">
                <w:pPr>
                  <w:shd w:val="clear" w:color="auto" w:fill="1E1E1E"/>
                  <w:spacing w:line="285" w:lineRule="atLeast"/>
                </w:pPr>
              </w:pPrChange>
            </w:pPr>
            <w:del w:id="87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2A68D5E3" w14:textId="77777777" w:rsidR="00ED1509" w:rsidRPr="007520B6" w:rsidDel="008B6AF4" w:rsidRDefault="00ED1509">
            <w:pPr>
              <w:pStyle w:val="Heading1Numbered"/>
              <w:rPr>
                <w:del w:id="8719" w:author="Donovan Goode" w:date="2018-11-09T10:04:00Z"/>
                <w:rFonts w:ascii="Consolas" w:eastAsia="Times New Roman" w:hAnsi="Consolas" w:cs="Times New Roman"/>
                <w:color w:val="D4D4D4"/>
                <w:sz w:val="21"/>
                <w:szCs w:val="21"/>
              </w:rPr>
              <w:pPrChange w:id="8720" w:author="Donovan Goode" w:date="2018-11-09T10:05:00Z">
                <w:pPr>
                  <w:shd w:val="clear" w:color="auto" w:fill="1E1E1E"/>
                  <w:spacing w:line="285" w:lineRule="atLeast"/>
                </w:pPr>
              </w:pPrChange>
            </w:pPr>
            <w:del w:id="87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12E240CE" w14:textId="77777777" w:rsidR="00ED1509" w:rsidRPr="007520B6" w:rsidDel="008B6AF4" w:rsidRDefault="00ED1509">
            <w:pPr>
              <w:pStyle w:val="Heading1Numbered"/>
              <w:rPr>
                <w:del w:id="8722" w:author="Donovan Goode" w:date="2018-11-09T10:04:00Z"/>
                <w:rFonts w:ascii="Consolas" w:eastAsia="Times New Roman" w:hAnsi="Consolas" w:cs="Times New Roman"/>
                <w:color w:val="D4D4D4"/>
                <w:sz w:val="21"/>
                <w:szCs w:val="21"/>
              </w:rPr>
              <w:pPrChange w:id="8723" w:author="Donovan Goode" w:date="2018-11-09T10:05:00Z">
                <w:pPr>
                  <w:shd w:val="clear" w:color="auto" w:fill="1E1E1E"/>
                  <w:spacing w:line="285" w:lineRule="atLeast"/>
                </w:pPr>
              </w:pPrChange>
            </w:pPr>
            <w:del w:id="8724" w:author="Donovan Goode" w:date="2018-11-09T10:04:00Z">
              <w:r w:rsidRPr="007520B6" w:rsidDel="008B6AF4">
                <w:rPr>
                  <w:rFonts w:ascii="Consolas" w:eastAsia="Times New Roman" w:hAnsi="Consolas" w:cs="Times New Roman"/>
                  <w:color w:val="D4D4D4"/>
                  <w:sz w:val="21"/>
                  <w:szCs w:val="21"/>
                </w:rPr>
                <w:delText xml:space="preserve">    }</w:delText>
              </w:r>
            </w:del>
          </w:p>
          <w:p w14:paraId="0CDCE26D" w14:textId="77777777" w:rsidR="00ED1509" w:rsidRPr="007520B6" w:rsidDel="008B6AF4" w:rsidRDefault="00ED1509">
            <w:pPr>
              <w:pStyle w:val="Heading1Numbered"/>
              <w:rPr>
                <w:del w:id="8725" w:author="Donovan Goode" w:date="2018-11-09T10:04:00Z"/>
                <w:rFonts w:ascii="Consolas" w:eastAsia="Times New Roman" w:hAnsi="Consolas" w:cs="Times New Roman"/>
                <w:color w:val="D4D4D4"/>
                <w:sz w:val="21"/>
                <w:szCs w:val="21"/>
              </w:rPr>
              <w:pPrChange w:id="8726" w:author="Donovan Goode" w:date="2018-11-09T10:05:00Z">
                <w:pPr>
                  <w:shd w:val="clear" w:color="auto" w:fill="1E1E1E"/>
                  <w:spacing w:line="285" w:lineRule="atLeast"/>
                </w:pPr>
              </w:pPrChange>
            </w:pPr>
          </w:p>
          <w:p w14:paraId="10E71CEF" w14:textId="77777777" w:rsidR="00ED1509" w:rsidRPr="007520B6" w:rsidDel="008B6AF4" w:rsidRDefault="00ED1509">
            <w:pPr>
              <w:pStyle w:val="Heading1Numbered"/>
              <w:rPr>
                <w:del w:id="8727" w:author="Donovan Goode" w:date="2018-11-09T10:04:00Z"/>
                <w:rFonts w:ascii="Consolas" w:eastAsia="Times New Roman" w:hAnsi="Consolas" w:cs="Times New Roman"/>
                <w:color w:val="D4D4D4"/>
                <w:sz w:val="21"/>
                <w:szCs w:val="21"/>
              </w:rPr>
              <w:pPrChange w:id="8728" w:author="Donovan Goode" w:date="2018-11-09T10:05:00Z">
                <w:pPr>
                  <w:shd w:val="clear" w:color="auto" w:fill="1E1E1E"/>
                  <w:spacing w:line="285" w:lineRule="atLeast"/>
                </w:pPr>
              </w:pPrChange>
            </w:pPr>
            <w:del w:id="87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.w7_video img</w:delText>
              </w:r>
              <w:r w:rsidRPr="007520B6" w:rsidDel="008B6AF4">
                <w:rPr>
                  <w:rFonts w:ascii="Consolas" w:eastAsia="Times New Roman" w:hAnsi="Consolas" w:cs="Times New Roman"/>
                  <w:color w:val="D4D4D4"/>
                  <w:sz w:val="21"/>
                  <w:szCs w:val="21"/>
                </w:rPr>
                <w:delText xml:space="preserve"> {</w:delText>
              </w:r>
            </w:del>
          </w:p>
          <w:p w14:paraId="0D4DAC2F" w14:textId="77777777" w:rsidR="00ED1509" w:rsidRPr="007520B6" w:rsidDel="008B6AF4" w:rsidRDefault="00ED1509">
            <w:pPr>
              <w:pStyle w:val="Heading1Numbered"/>
              <w:rPr>
                <w:del w:id="8730" w:author="Donovan Goode" w:date="2018-11-09T10:04:00Z"/>
                <w:rFonts w:ascii="Consolas" w:eastAsia="Times New Roman" w:hAnsi="Consolas" w:cs="Times New Roman"/>
                <w:color w:val="D4D4D4"/>
                <w:sz w:val="21"/>
                <w:szCs w:val="21"/>
              </w:rPr>
              <w:pPrChange w:id="8731" w:author="Donovan Goode" w:date="2018-11-09T10:05:00Z">
                <w:pPr>
                  <w:shd w:val="clear" w:color="auto" w:fill="1E1E1E"/>
                  <w:spacing w:line="285" w:lineRule="atLeast"/>
                </w:pPr>
              </w:pPrChange>
            </w:pPr>
            <w:del w:id="87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77D332C1" w14:textId="77777777" w:rsidR="00ED1509" w:rsidRPr="007520B6" w:rsidDel="008B6AF4" w:rsidRDefault="00ED1509">
            <w:pPr>
              <w:pStyle w:val="Heading1Numbered"/>
              <w:rPr>
                <w:del w:id="8733" w:author="Donovan Goode" w:date="2018-11-09T10:04:00Z"/>
                <w:rFonts w:ascii="Consolas" w:eastAsia="Times New Roman" w:hAnsi="Consolas" w:cs="Times New Roman"/>
                <w:color w:val="D4D4D4"/>
                <w:sz w:val="21"/>
                <w:szCs w:val="21"/>
              </w:rPr>
              <w:pPrChange w:id="8734" w:author="Donovan Goode" w:date="2018-11-09T10:05:00Z">
                <w:pPr>
                  <w:shd w:val="clear" w:color="auto" w:fill="1E1E1E"/>
                  <w:spacing w:line="285" w:lineRule="atLeast"/>
                </w:pPr>
              </w:pPrChange>
            </w:pPr>
            <w:del w:id="87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150px</w:delText>
              </w:r>
              <w:r w:rsidRPr="007520B6" w:rsidDel="008B6AF4">
                <w:rPr>
                  <w:rFonts w:ascii="Consolas" w:eastAsia="Times New Roman" w:hAnsi="Consolas" w:cs="Times New Roman"/>
                  <w:color w:val="D4D4D4"/>
                  <w:sz w:val="21"/>
                  <w:szCs w:val="21"/>
                </w:rPr>
                <w:delText>;</w:delText>
              </w:r>
            </w:del>
          </w:p>
          <w:p w14:paraId="7C4F1257" w14:textId="77777777" w:rsidR="00ED1509" w:rsidRPr="007520B6" w:rsidDel="008B6AF4" w:rsidRDefault="00ED1509">
            <w:pPr>
              <w:pStyle w:val="Heading1Numbered"/>
              <w:rPr>
                <w:del w:id="8736" w:author="Donovan Goode" w:date="2018-11-09T10:04:00Z"/>
                <w:rFonts w:ascii="Consolas" w:eastAsia="Times New Roman" w:hAnsi="Consolas" w:cs="Times New Roman"/>
                <w:color w:val="D4D4D4"/>
                <w:sz w:val="21"/>
                <w:szCs w:val="21"/>
              </w:rPr>
              <w:pPrChange w:id="8737" w:author="Donovan Goode" w:date="2018-11-09T10:05:00Z">
                <w:pPr>
                  <w:shd w:val="clear" w:color="auto" w:fill="1E1E1E"/>
                  <w:spacing w:line="285" w:lineRule="atLeast"/>
                </w:pPr>
              </w:pPrChange>
            </w:pPr>
            <w:del w:id="87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68px</w:delText>
              </w:r>
              <w:r w:rsidRPr="007520B6" w:rsidDel="008B6AF4">
                <w:rPr>
                  <w:rFonts w:ascii="Consolas" w:eastAsia="Times New Roman" w:hAnsi="Consolas" w:cs="Times New Roman"/>
                  <w:color w:val="D4D4D4"/>
                  <w:sz w:val="21"/>
                  <w:szCs w:val="21"/>
                </w:rPr>
                <w:delText>;</w:delText>
              </w:r>
            </w:del>
          </w:p>
          <w:p w14:paraId="007F9A1B" w14:textId="77777777" w:rsidR="00ED1509" w:rsidRPr="007520B6" w:rsidDel="008B6AF4" w:rsidRDefault="00ED1509">
            <w:pPr>
              <w:pStyle w:val="Heading1Numbered"/>
              <w:rPr>
                <w:del w:id="8739" w:author="Donovan Goode" w:date="2018-11-09T10:04:00Z"/>
                <w:rFonts w:ascii="Consolas" w:eastAsia="Times New Roman" w:hAnsi="Consolas" w:cs="Times New Roman"/>
                <w:color w:val="D4D4D4"/>
                <w:sz w:val="21"/>
                <w:szCs w:val="21"/>
              </w:rPr>
              <w:pPrChange w:id="8740" w:author="Donovan Goode" w:date="2018-11-09T10:05:00Z">
                <w:pPr>
                  <w:shd w:val="clear" w:color="auto" w:fill="1E1E1E"/>
                  <w:spacing w:line="285" w:lineRule="atLeast"/>
                </w:pPr>
              </w:pPrChange>
            </w:pPr>
            <w:del w:id="8741" w:author="Donovan Goode" w:date="2018-11-09T10:04:00Z">
              <w:r w:rsidRPr="007520B6" w:rsidDel="008B6AF4">
                <w:rPr>
                  <w:rFonts w:ascii="Consolas" w:eastAsia="Times New Roman" w:hAnsi="Consolas" w:cs="Times New Roman"/>
                  <w:color w:val="D4D4D4"/>
                  <w:sz w:val="21"/>
                  <w:szCs w:val="21"/>
                </w:rPr>
                <w:delText xml:space="preserve">    }</w:delText>
              </w:r>
            </w:del>
          </w:p>
          <w:p w14:paraId="3A47B315" w14:textId="77777777" w:rsidR="00ED1509" w:rsidRPr="007520B6" w:rsidDel="008B6AF4" w:rsidRDefault="00ED1509">
            <w:pPr>
              <w:pStyle w:val="Heading1Numbered"/>
              <w:rPr>
                <w:del w:id="8742" w:author="Donovan Goode" w:date="2018-11-09T10:04:00Z"/>
                <w:rFonts w:ascii="Consolas" w:eastAsia="Times New Roman" w:hAnsi="Consolas" w:cs="Times New Roman"/>
                <w:color w:val="D4D4D4"/>
                <w:sz w:val="21"/>
                <w:szCs w:val="21"/>
              </w:rPr>
              <w:pPrChange w:id="8743" w:author="Donovan Goode" w:date="2018-11-09T10:05:00Z">
                <w:pPr>
                  <w:shd w:val="clear" w:color="auto" w:fill="1E1E1E"/>
                  <w:spacing w:line="285" w:lineRule="atLeast"/>
                </w:pPr>
              </w:pPrChange>
            </w:pPr>
          </w:p>
          <w:p w14:paraId="6BAE0C16" w14:textId="77777777" w:rsidR="00ED1509" w:rsidRPr="007520B6" w:rsidDel="008B6AF4" w:rsidRDefault="00ED1509">
            <w:pPr>
              <w:pStyle w:val="Heading1Numbered"/>
              <w:rPr>
                <w:del w:id="8744" w:author="Donovan Goode" w:date="2018-11-09T10:04:00Z"/>
                <w:rFonts w:ascii="Consolas" w:eastAsia="Times New Roman" w:hAnsi="Consolas" w:cs="Times New Roman"/>
                <w:color w:val="D4D4D4"/>
                <w:sz w:val="21"/>
                <w:szCs w:val="21"/>
              </w:rPr>
              <w:pPrChange w:id="8745" w:author="Donovan Goode" w:date="2018-11-09T10:05:00Z">
                <w:pPr>
                  <w:shd w:val="clear" w:color="auto" w:fill="1E1E1E"/>
                  <w:spacing w:line="285" w:lineRule="atLeast"/>
                </w:pPr>
              </w:pPrChange>
            </w:pPr>
            <w:del w:id="87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.w7_text,</w:delText>
              </w:r>
            </w:del>
          </w:p>
          <w:p w14:paraId="0F129D09" w14:textId="77777777" w:rsidR="00ED1509" w:rsidRPr="007520B6" w:rsidDel="008B6AF4" w:rsidRDefault="00ED1509">
            <w:pPr>
              <w:pStyle w:val="Heading1Numbered"/>
              <w:rPr>
                <w:del w:id="8747" w:author="Donovan Goode" w:date="2018-11-09T10:04:00Z"/>
                <w:rFonts w:ascii="Consolas" w:eastAsia="Times New Roman" w:hAnsi="Consolas" w:cs="Times New Roman"/>
                <w:color w:val="D4D4D4"/>
                <w:sz w:val="21"/>
                <w:szCs w:val="21"/>
              </w:rPr>
              <w:pPrChange w:id="8748" w:author="Donovan Goode" w:date="2018-11-09T10:05:00Z">
                <w:pPr>
                  <w:shd w:val="clear" w:color="auto" w:fill="1E1E1E"/>
                  <w:spacing w:line="285" w:lineRule="atLeast"/>
                </w:pPr>
              </w:pPrChange>
            </w:pPr>
            <w:del w:id="8749" w:author="Donovan Goode" w:date="2018-11-09T10:04:00Z">
              <w:r w:rsidRPr="007520B6" w:rsidDel="008B6AF4">
                <w:rPr>
                  <w:rFonts w:ascii="Consolas" w:eastAsia="Times New Roman" w:hAnsi="Consolas" w:cs="Times New Roman"/>
                  <w:color w:val="D7BA7D"/>
                  <w:sz w:val="21"/>
                  <w:szCs w:val="21"/>
                </w:rPr>
                <w:delText xml:space="preserve">    #w4b_text</w:delText>
              </w:r>
              <w:r w:rsidRPr="007520B6" w:rsidDel="008B6AF4">
                <w:rPr>
                  <w:rFonts w:ascii="Consolas" w:eastAsia="Times New Roman" w:hAnsi="Consolas" w:cs="Times New Roman"/>
                  <w:color w:val="D4D4D4"/>
                  <w:sz w:val="21"/>
                  <w:szCs w:val="21"/>
                </w:rPr>
                <w:delText xml:space="preserve"> {</w:delText>
              </w:r>
            </w:del>
          </w:p>
          <w:p w14:paraId="581F0B41" w14:textId="77777777" w:rsidR="00ED1509" w:rsidRPr="007520B6" w:rsidDel="008B6AF4" w:rsidRDefault="00ED1509">
            <w:pPr>
              <w:pStyle w:val="Heading1Numbered"/>
              <w:rPr>
                <w:del w:id="8750" w:author="Donovan Goode" w:date="2018-11-09T10:04:00Z"/>
                <w:rFonts w:ascii="Consolas" w:eastAsia="Times New Roman" w:hAnsi="Consolas" w:cs="Times New Roman"/>
                <w:color w:val="D4D4D4"/>
                <w:sz w:val="21"/>
                <w:szCs w:val="21"/>
              </w:rPr>
              <w:pPrChange w:id="8751" w:author="Donovan Goode" w:date="2018-11-09T10:05:00Z">
                <w:pPr>
                  <w:shd w:val="clear" w:color="auto" w:fill="1E1E1E"/>
                  <w:spacing w:line="285" w:lineRule="atLeast"/>
                </w:pPr>
              </w:pPrChange>
            </w:pPr>
            <w:del w:id="87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39FFA42A" w14:textId="77777777" w:rsidR="00ED1509" w:rsidRPr="007520B6" w:rsidDel="008B6AF4" w:rsidRDefault="00ED1509">
            <w:pPr>
              <w:pStyle w:val="Heading1Numbered"/>
              <w:rPr>
                <w:del w:id="8753" w:author="Donovan Goode" w:date="2018-11-09T10:04:00Z"/>
                <w:rFonts w:ascii="Consolas" w:eastAsia="Times New Roman" w:hAnsi="Consolas" w:cs="Times New Roman"/>
                <w:color w:val="D4D4D4"/>
                <w:sz w:val="21"/>
                <w:szCs w:val="21"/>
              </w:rPr>
              <w:pPrChange w:id="8754" w:author="Donovan Goode" w:date="2018-11-09T10:05:00Z">
                <w:pPr>
                  <w:shd w:val="clear" w:color="auto" w:fill="1E1E1E"/>
                  <w:spacing w:line="285" w:lineRule="atLeast"/>
                </w:pPr>
              </w:pPrChange>
            </w:pPr>
            <w:del w:id="87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76px</w:delText>
              </w:r>
              <w:r w:rsidRPr="007520B6" w:rsidDel="008B6AF4">
                <w:rPr>
                  <w:rFonts w:ascii="Consolas" w:eastAsia="Times New Roman" w:hAnsi="Consolas" w:cs="Times New Roman"/>
                  <w:color w:val="D4D4D4"/>
                  <w:sz w:val="21"/>
                  <w:szCs w:val="21"/>
                </w:rPr>
                <w:delText>;</w:delText>
              </w:r>
            </w:del>
          </w:p>
          <w:p w14:paraId="1F49BA26" w14:textId="77777777" w:rsidR="00ED1509" w:rsidRPr="007520B6" w:rsidDel="008B6AF4" w:rsidRDefault="00ED1509">
            <w:pPr>
              <w:pStyle w:val="Heading1Numbered"/>
              <w:rPr>
                <w:del w:id="8756" w:author="Donovan Goode" w:date="2018-11-09T10:04:00Z"/>
                <w:rFonts w:ascii="Consolas" w:eastAsia="Times New Roman" w:hAnsi="Consolas" w:cs="Times New Roman"/>
                <w:color w:val="D4D4D4"/>
                <w:sz w:val="21"/>
                <w:szCs w:val="21"/>
              </w:rPr>
              <w:pPrChange w:id="8757" w:author="Donovan Goode" w:date="2018-11-09T10:05:00Z">
                <w:pPr>
                  <w:shd w:val="clear" w:color="auto" w:fill="1E1E1E"/>
                  <w:spacing w:line="285" w:lineRule="atLeast"/>
                </w:pPr>
              </w:pPrChange>
            </w:pPr>
            <w:del w:id="87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6A7703F1" w14:textId="77777777" w:rsidR="00ED1509" w:rsidRPr="007520B6" w:rsidDel="008B6AF4" w:rsidRDefault="00ED1509">
            <w:pPr>
              <w:pStyle w:val="Heading1Numbered"/>
              <w:rPr>
                <w:del w:id="8759" w:author="Donovan Goode" w:date="2018-11-09T10:04:00Z"/>
                <w:rFonts w:ascii="Consolas" w:eastAsia="Times New Roman" w:hAnsi="Consolas" w:cs="Times New Roman"/>
                <w:color w:val="D4D4D4"/>
                <w:sz w:val="21"/>
                <w:szCs w:val="21"/>
              </w:rPr>
              <w:pPrChange w:id="8760" w:author="Donovan Goode" w:date="2018-11-09T10:05:00Z">
                <w:pPr>
                  <w:shd w:val="clear" w:color="auto" w:fill="1E1E1E"/>
                  <w:spacing w:line="285" w:lineRule="atLeast"/>
                </w:pPr>
              </w:pPrChange>
            </w:pPr>
            <w:del w:id="87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233px</w:delText>
              </w:r>
              <w:r w:rsidRPr="007520B6" w:rsidDel="008B6AF4">
                <w:rPr>
                  <w:rFonts w:ascii="Consolas" w:eastAsia="Times New Roman" w:hAnsi="Consolas" w:cs="Times New Roman"/>
                  <w:color w:val="D4D4D4"/>
                  <w:sz w:val="21"/>
                  <w:szCs w:val="21"/>
                </w:rPr>
                <w:delText>;</w:delText>
              </w:r>
            </w:del>
          </w:p>
          <w:p w14:paraId="72DF20F8" w14:textId="77777777" w:rsidR="00ED1509" w:rsidRPr="007520B6" w:rsidDel="008B6AF4" w:rsidRDefault="00ED1509">
            <w:pPr>
              <w:pStyle w:val="Heading1Numbered"/>
              <w:rPr>
                <w:del w:id="8762" w:author="Donovan Goode" w:date="2018-11-09T10:04:00Z"/>
                <w:rFonts w:ascii="Consolas" w:eastAsia="Times New Roman" w:hAnsi="Consolas" w:cs="Times New Roman"/>
                <w:color w:val="D4D4D4"/>
                <w:sz w:val="21"/>
                <w:szCs w:val="21"/>
              </w:rPr>
              <w:pPrChange w:id="8763" w:author="Donovan Goode" w:date="2018-11-09T10:05:00Z">
                <w:pPr>
                  <w:shd w:val="clear" w:color="auto" w:fill="1E1E1E"/>
                  <w:spacing w:line="285" w:lineRule="atLeast"/>
                </w:pPr>
              </w:pPrChange>
            </w:pPr>
            <w:del w:id="87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7500C3ED" w14:textId="77777777" w:rsidR="00ED1509" w:rsidRPr="007520B6" w:rsidDel="008B6AF4" w:rsidRDefault="00ED1509">
            <w:pPr>
              <w:pStyle w:val="Heading1Numbered"/>
              <w:rPr>
                <w:del w:id="8765" w:author="Donovan Goode" w:date="2018-11-09T10:04:00Z"/>
                <w:rFonts w:ascii="Consolas" w:eastAsia="Times New Roman" w:hAnsi="Consolas" w:cs="Times New Roman"/>
                <w:color w:val="D4D4D4"/>
                <w:sz w:val="21"/>
                <w:szCs w:val="21"/>
              </w:rPr>
              <w:pPrChange w:id="8766" w:author="Donovan Goode" w:date="2018-11-09T10:05:00Z">
                <w:pPr>
                  <w:shd w:val="clear" w:color="auto" w:fill="1E1E1E"/>
                  <w:spacing w:line="285" w:lineRule="atLeast"/>
                </w:pPr>
              </w:pPrChange>
            </w:pPr>
            <w:del w:id="87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3969426D" w14:textId="77777777" w:rsidR="00ED1509" w:rsidRPr="007520B6" w:rsidDel="008B6AF4" w:rsidRDefault="00ED1509">
            <w:pPr>
              <w:pStyle w:val="Heading1Numbered"/>
              <w:rPr>
                <w:del w:id="8768" w:author="Donovan Goode" w:date="2018-11-09T10:04:00Z"/>
                <w:rFonts w:ascii="Consolas" w:eastAsia="Times New Roman" w:hAnsi="Consolas" w:cs="Times New Roman"/>
                <w:color w:val="D4D4D4"/>
                <w:sz w:val="21"/>
                <w:szCs w:val="21"/>
              </w:rPr>
              <w:pPrChange w:id="8769" w:author="Donovan Goode" w:date="2018-11-09T10:05:00Z">
                <w:pPr>
                  <w:shd w:val="clear" w:color="auto" w:fill="1E1E1E"/>
                  <w:spacing w:line="285" w:lineRule="atLeast"/>
                </w:pPr>
              </w:pPrChange>
            </w:pPr>
            <w:del w:id="87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temporary solution for desc that is too long */</w:delText>
              </w:r>
            </w:del>
          </w:p>
          <w:p w14:paraId="162615A9" w14:textId="77777777" w:rsidR="00ED1509" w:rsidRPr="007520B6" w:rsidDel="008B6AF4" w:rsidRDefault="00ED1509">
            <w:pPr>
              <w:pStyle w:val="Heading1Numbered"/>
              <w:rPr>
                <w:del w:id="8771" w:author="Donovan Goode" w:date="2018-11-09T10:04:00Z"/>
                <w:rFonts w:ascii="Consolas" w:eastAsia="Times New Roman" w:hAnsi="Consolas" w:cs="Times New Roman"/>
                <w:color w:val="D4D4D4"/>
                <w:sz w:val="21"/>
                <w:szCs w:val="21"/>
              </w:rPr>
              <w:pPrChange w:id="8772" w:author="Donovan Goode" w:date="2018-11-09T10:05:00Z">
                <w:pPr>
                  <w:shd w:val="clear" w:color="auto" w:fill="1E1E1E"/>
                  <w:spacing w:line="285" w:lineRule="atLeast"/>
                </w:pPr>
              </w:pPrChange>
            </w:pPr>
            <w:del w:id="87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#acacac</w:delText>
              </w:r>
              <w:r w:rsidRPr="007520B6" w:rsidDel="008B6AF4">
                <w:rPr>
                  <w:rFonts w:ascii="Consolas" w:eastAsia="Times New Roman" w:hAnsi="Consolas" w:cs="Times New Roman"/>
                  <w:color w:val="D4D4D4"/>
                  <w:sz w:val="21"/>
                  <w:szCs w:val="21"/>
                </w:rPr>
                <w:delText>;</w:delText>
              </w:r>
            </w:del>
          </w:p>
          <w:p w14:paraId="4E19A180" w14:textId="77777777" w:rsidR="00ED1509" w:rsidRPr="007520B6" w:rsidDel="008B6AF4" w:rsidRDefault="00ED1509">
            <w:pPr>
              <w:pStyle w:val="Heading1Numbered"/>
              <w:rPr>
                <w:del w:id="8774" w:author="Donovan Goode" w:date="2018-11-09T10:04:00Z"/>
                <w:rFonts w:ascii="Consolas" w:eastAsia="Times New Roman" w:hAnsi="Consolas" w:cs="Times New Roman"/>
                <w:color w:val="D4D4D4"/>
                <w:sz w:val="21"/>
                <w:szCs w:val="21"/>
              </w:rPr>
              <w:pPrChange w:id="8775" w:author="Donovan Goode" w:date="2018-11-09T10:05:00Z">
                <w:pPr>
                  <w:shd w:val="clear" w:color="auto" w:fill="1E1E1E"/>
                  <w:spacing w:line="285" w:lineRule="atLeast"/>
                </w:pPr>
              </w:pPrChange>
            </w:pPr>
            <w:del w:id="87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1.7em</w:delText>
              </w:r>
              <w:r w:rsidRPr="007520B6" w:rsidDel="008B6AF4">
                <w:rPr>
                  <w:rFonts w:ascii="Consolas" w:eastAsia="Times New Roman" w:hAnsi="Consolas" w:cs="Times New Roman"/>
                  <w:color w:val="D4D4D4"/>
                  <w:sz w:val="21"/>
                  <w:szCs w:val="21"/>
                </w:rPr>
                <w:delText>;</w:delText>
              </w:r>
            </w:del>
          </w:p>
          <w:p w14:paraId="485592AD" w14:textId="77777777" w:rsidR="00ED1509" w:rsidRPr="007520B6" w:rsidDel="008B6AF4" w:rsidRDefault="00ED1509">
            <w:pPr>
              <w:pStyle w:val="Heading1Numbered"/>
              <w:rPr>
                <w:del w:id="8777" w:author="Donovan Goode" w:date="2018-11-09T10:04:00Z"/>
                <w:rFonts w:ascii="Consolas" w:eastAsia="Times New Roman" w:hAnsi="Consolas" w:cs="Times New Roman"/>
                <w:color w:val="D4D4D4"/>
                <w:sz w:val="21"/>
                <w:szCs w:val="21"/>
              </w:rPr>
              <w:pPrChange w:id="8778" w:author="Donovan Goode" w:date="2018-11-09T10:05:00Z">
                <w:pPr>
                  <w:shd w:val="clear" w:color="auto" w:fill="1E1E1E"/>
                  <w:spacing w:line="285" w:lineRule="atLeast"/>
                </w:pPr>
              </w:pPrChange>
            </w:pPr>
            <w:del w:id="87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0em</w:delText>
              </w:r>
              <w:r w:rsidRPr="007520B6" w:rsidDel="008B6AF4">
                <w:rPr>
                  <w:rFonts w:ascii="Consolas" w:eastAsia="Times New Roman" w:hAnsi="Consolas" w:cs="Times New Roman"/>
                  <w:color w:val="D4D4D4"/>
                  <w:sz w:val="21"/>
                  <w:szCs w:val="21"/>
                </w:rPr>
                <w:delText>;</w:delText>
              </w:r>
            </w:del>
          </w:p>
          <w:p w14:paraId="15E8D543" w14:textId="77777777" w:rsidR="00ED1509" w:rsidRPr="007520B6" w:rsidDel="008B6AF4" w:rsidRDefault="00ED1509">
            <w:pPr>
              <w:pStyle w:val="Heading1Numbered"/>
              <w:rPr>
                <w:del w:id="8780" w:author="Donovan Goode" w:date="2018-11-09T10:04:00Z"/>
                <w:rFonts w:ascii="Consolas" w:eastAsia="Times New Roman" w:hAnsi="Consolas" w:cs="Times New Roman"/>
                <w:color w:val="D4D4D4"/>
                <w:sz w:val="21"/>
                <w:szCs w:val="21"/>
              </w:rPr>
              <w:pPrChange w:id="8781" w:author="Donovan Goode" w:date="2018-11-09T10:05:00Z">
                <w:pPr>
                  <w:shd w:val="clear" w:color="auto" w:fill="1E1E1E"/>
                  <w:spacing w:line="285" w:lineRule="atLeast"/>
                </w:pPr>
              </w:pPrChange>
            </w:pPr>
            <w:del w:id="87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35px</w:delText>
              </w:r>
              <w:r w:rsidRPr="007520B6" w:rsidDel="008B6AF4">
                <w:rPr>
                  <w:rFonts w:ascii="Consolas" w:eastAsia="Times New Roman" w:hAnsi="Consolas" w:cs="Times New Roman"/>
                  <w:color w:val="D4D4D4"/>
                  <w:sz w:val="21"/>
                  <w:szCs w:val="21"/>
                </w:rPr>
                <w:delText>;</w:delText>
              </w:r>
            </w:del>
          </w:p>
          <w:p w14:paraId="204A19B9" w14:textId="77777777" w:rsidR="00ED1509" w:rsidRPr="007520B6" w:rsidDel="008B6AF4" w:rsidRDefault="00ED1509">
            <w:pPr>
              <w:pStyle w:val="Heading1Numbered"/>
              <w:rPr>
                <w:del w:id="8783" w:author="Donovan Goode" w:date="2018-11-09T10:04:00Z"/>
                <w:rFonts w:ascii="Consolas" w:eastAsia="Times New Roman" w:hAnsi="Consolas" w:cs="Times New Roman"/>
                <w:color w:val="D4D4D4"/>
                <w:sz w:val="21"/>
                <w:szCs w:val="21"/>
              </w:rPr>
              <w:pPrChange w:id="8784" w:author="Donovan Goode" w:date="2018-11-09T10:05:00Z">
                <w:pPr>
                  <w:shd w:val="clear" w:color="auto" w:fill="1E1E1E"/>
                  <w:spacing w:line="285" w:lineRule="atLeast"/>
                </w:pPr>
              </w:pPrChange>
            </w:pPr>
            <w:del w:id="8785" w:author="Donovan Goode" w:date="2018-11-09T10:04:00Z">
              <w:r w:rsidRPr="007520B6" w:rsidDel="008B6AF4">
                <w:rPr>
                  <w:rFonts w:ascii="Consolas" w:eastAsia="Times New Roman" w:hAnsi="Consolas" w:cs="Times New Roman"/>
                  <w:color w:val="D4D4D4"/>
                  <w:sz w:val="21"/>
                  <w:szCs w:val="21"/>
                </w:rPr>
                <w:delText xml:space="preserve">    }</w:delText>
              </w:r>
            </w:del>
          </w:p>
          <w:p w14:paraId="55C99264" w14:textId="77777777" w:rsidR="00ED1509" w:rsidRPr="007520B6" w:rsidDel="008B6AF4" w:rsidRDefault="00ED1509">
            <w:pPr>
              <w:pStyle w:val="Heading1Numbered"/>
              <w:rPr>
                <w:del w:id="8786" w:author="Donovan Goode" w:date="2018-11-09T10:04:00Z"/>
                <w:rFonts w:ascii="Consolas" w:eastAsia="Times New Roman" w:hAnsi="Consolas" w:cs="Times New Roman"/>
                <w:color w:val="D4D4D4"/>
                <w:sz w:val="21"/>
                <w:szCs w:val="21"/>
              </w:rPr>
              <w:pPrChange w:id="8787" w:author="Donovan Goode" w:date="2018-11-09T10:05:00Z">
                <w:pPr>
                  <w:shd w:val="clear" w:color="auto" w:fill="1E1E1E"/>
                  <w:spacing w:line="285" w:lineRule="atLeast"/>
                </w:pPr>
              </w:pPrChange>
            </w:pPr>
          </w:p>
          <w:p w14:paraId="3101EB68" w14:textId="77777777" w:rsidR="00ED1509" w:rsidRPr="007520B6" w:rsidDel="008B6AF4" w:rsidRDefault="00ED1509">
            <w:pPr>
              <w:pStyle w:val="Heading1Numbered"/>
              <w:rPr>
                <w:del w:id="8788" w:author="Donovan Goode" w:date="2018-11-09T10:04:00Z"/>
                <w:rFonts w:ascii="Consolas" w:eastAsia="Times New Roman" w:hAnsi="Consolas" w:cs="Times New Roman"/>
                <w:color w:val="D4D4D4"/>
                <w:sz w:val="21"/>
                <w:szCs w:val="21"/>
              </w:rPr>
              <w:pPrChange w:id="8789" w:author="Donovan Goode" w:date="2018-11-09T10:05:00Z">
                <w:pPr>
                  <w:shd w:val="clear" w:color="auto" w:fill="1E1E1E"/>
                  <w:spacing w:line="285" w:lineRule="atLeast"/>
                </w:pPr>
              </w:pPrChange>
            </w:pPr>
            <w:del w:id="87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#w4b_text</w:delText>
              </w:r>
              <w:r w:rsidRPr="007520B6" w:rsidDel="008B6AF4">
                <w:rPr>
                  <w:rFonts w:ascii="Consolas" w:eastAsia="Times New Roman" w:hAnsi="Consolas" w:cs="Times New Roman"/>
                  <w:color w:val="D4D4D4"/>
                  <w:sz w:val="21"/>
                  <w:szCs w:val="21"/>
                </w:rPr>
                <w:delText>&gt;</w:delText>
              </w:r>
              <w:r w:rsidRPr="007520B6" w:rsidDel="008B6AF4">
                <w:rPr>
                  <w:rFonts w:ascii="Consolas" w:eastAsia="Times New Roman" w:hAnsi="Consolas" w:cs="Times New Roman"/>
                  <w:color w:val="D7BA7D"/>
                  <w:sz w:val="21"/>
                  <w:szCs w:val="21"/>
                </w:rPr>
                <w:delText>div</w:delText>
              </w:r>
              <w:r w:rsidRPr="007520B6" w:rsidDel="008B6AF4">
                <w:rPr>
                  <w:rFonts w:ascii="Consolas" w:eastAsia="Times New Roman" w:hAnsi="Consolas" w:cs="Times New Roman"/>
                  <w:color w:val="D4D4D4"/>
                  <w:sz w:val="21"/>
                  <w:szCs w:val="21"/>
                </w:rPr>
                <w:delText xml:space="preserve"> {</w:delText>
              </w:r>
            </w:del>
          </w:p>
          <w:p w14:paraId="31B0CFE5" w14:textId="77777777" w:rsidR="00ED1509" w:rsidRPr="007520B6" w:rsidDel="008B6AF4" w:rsidRDefault="00ED1509">
            <w:pPr>
              <w:pStyle w:val="Heading1Numbered"/>
              <w:rPr>
                <w:del w:id="8791" w:author="Donovan Goode" w:date="2018-11-09T10:04:00Z"/>
                <w:rFonts w:ascii="Consolas" w:eastAsia="Times New Roman" w:hAnsi="Consolas" w:cs="Times New Roman"/>
                <w:color w:val="D4D4D4"/>
                <w:sz w:val="21"/>
                <w:szCs w:val="21"/>
              </w:rPr>
              <w:pPrChange w:id="8792" w:author="Donovan Goode" w:date="2018-11-09T10:05:00Z">
                <w:pPr>
                  <w:shd w:val="clear" w:color="auto" w:fill="1E1E1E"/>
                  <w:spacing w:line="285" w:lineRule="atLeast"/>
                </w:pPr>
              </w:pPrChange>
            </w:pPr>
            <w:del w:id="87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1.2em</w:delText>
              </w:r>
              <w:r w:rsidRPr="007520B6" w:rsidDel="008B6AF4">
                <w:rPr>
                  <w:rFonts w:ascii="Consolas" w:eastAsia="Times New Roman" w:hAnsi="Consolas" w:cs="Times New Roman"/>
                  <w:color w:val="D4D4D4"/>
                  <w:sz w:val="21"/>
                  <w:szCs w:val="21"/>
                </w:rPr>
                <w:delText>;</w:delText>
              </w:r>
            </w:del>
          </w:p>
          <w:p w14:paraId="6724593C" w14:textId="77777777" w:rsidR="00ED1509" w:rsidRPr="007520B6" w:rsidDel="008B6AF4" w:rsidRDefault="00ED1509">
            <w:pPr>
              <w:pStyle w:val="Heading1Numbered"/>
              <w:rPr>
                <w:del w:id="8794" w:author="Donovan Goode" w:date="2018-11-09T10:04:00Z"/>
                <w:rFonts w:ascii="Consolas" w:eastAsia="Times New Roman" w:hAnsi="Consolas" w:cs="Times New Roman"/>
                <w:color w:val="D4D4D4"/>
                <w:sz w:val="21"/>
                <w:szCs w:val="21"/>
              </w:rPr>
              <w:pPrChange w:id="8795" w:author="Donovan Goode" w:date="2018-11-09T10:05:00Z">
                <w:pPr>
                  <w:shd w:val="clear" w:color="auto" w:fill="1E1E1E"/>
                  <w:spacing w:line="285" w:lineRule="atLeast"/>
                </w:pPr>
              </w:pPrChange>
            </w:pPr>
            <w:del w:id="8796" w:author="Donovan Goode" w:date="2018-11-09T10:04:00Z">
              <w:r w:rsidRPr="007520B6" w:rsidDel="008B6AF4">
                <w:rPr>
                  <w:rFonts w:ascii="Consolas" w:eastAsia="Times New Roman" w:hAnsi="Consolas" w:cs="Times New Roman"/>
                  <w:color w:val="D4D4D4"/>
                  <w:sz w:val="21"/>
                  <w:szCs w:val="21"/>
                </w:rPr>
                <w:delText xml:space="preserve">    }</w:delText>
              </w:r>
            </w:del>
          </w:p>
          <w:p w14:paraId="788032DA" w14:textId="77777777" w:rsidR="00ED1509" w:rsidRPr="007520B6" w:rsidDel="008B6AF4" w:rsidRDefault="00ED1509">
            <w:pPr>
              <w:pStyle w:val="Heading1Numbered"/>
              <w:rPr>
                <w:del w:id="8797" w:author="Donovan Goode" w:date="2018-11-09T10:04:00Z"/>
                <w:rFonts w:ascii="Consolas" w:eastAsia="Times New Roman" w:hAnsi="Consolas" w:cs="Times New Roman"/>
                <w:color w:val="D4D4D4"/>
                <w:sz w:val="21"/>
                <w:szCs w:val="21"/>
              </w:rPr>
              <w:pPrChange w:id="8798" w:author="Donovan Goode" w:date="2018-11-09T10:05:00Z">
                <w:pPr>
                  <w:shd w:val="clear" w:color="auto" w:fill="1E1E1E"/>
                  <w:spacing w:line="285" w:lineRule="atLeast"/>
                </w:pPr>
              </w:pPrChange>
            </w:pPr>
          </w:p>
          <w:p w14:paraId="692BD027" w14:textId="77777777" w:rsidR="00ED1509" w:rsidRPr="007520B6" w:rsidDel="008B6AF4" w:rsidRDefault="00ED1509">
            <w:pPr>
              <w:pStyle w:val="Heading1Numbered"/>
              <w:rPr>
                <w:del w:id="8799" w:author="Donovan Goode" w:date="2018-11-09T10:04:00Z"/>
                <w:rFonts w:ascii="Consolas" w:eastAsia="Times New Roman" w:hAnsi="Consolas" w:cs="Times New Roman"/>
                <w:color w:val="D4D4D4"/>
                <w:sz w:val="21"/>
                <w:szCs w:val="21"/>
              </w:rPr>
              <w:pPrChange w:id="8800" w:author="Donovan Goode" w:date="2018-11-09T10:05:00Z">
                <w:pPr>
                  <w:shd w:val="clear" w:color="auto" w:fill="1E1E1E"/>
                  <w:spacing w:line="285" w:lineRule="atLeast"/>
                </w:pPr>
              </w:pPrChange>
            </w:pPr>
            <w:del w:id="88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.w7_text h3</w:delText>
              </w:r>
              <w:r w:rsidRPr="007520B6" w:rsidDel="008B6AF4">
                <w:rPr>
                  <w:rFonts w:ascii="Consolas" w:eastAsia="Times New Roman" w:hAnsi="Consolas" w:cs="Times New Roman"/>
                  <w:color w:val="D4D4D4"/>
                  <w:sz w:val="21"/>
                  <w:szCs w:val="21"/>
                </w:rPr>
                <w:delText xml:space="preserve"> {</w:delText>
              </w:r>
            </w:del>
          </w:p>
          <w:p w14:paraId="50DD44DB" w14:textId="77777777" w:rsidR="00ED1509" w:rsidRPr="007520B6" w:rsidDel="008B6AF4" w:rsidRDefault="00ED1509">
            <w:pPr>
              <w:pStyle w:val="Heading1Numbered"/>
              <w:rPr>
                <w:del w:id="8802" w:author="Donovan Goode" w:date="2018-11-09T10:04:00Z"/>
                <w:rFonts w:ascii="Consolas" w:eastAsia="Times New Roman" w:hAnsi="Consolas" w:cs="Times New Roman"/>
                <w:color w:val="D4D4D4"/>
                <w:sz w:val="21"/>
                <w:szCs w:val="21"/>
              </w:rPr>
              <w:pPrChange w:id="8803" w:author="Donovan Goode" w:date="2018-11-09T10:05:00Z">
                <w:pPr>
                  <w:shd w:val="clear" w:color="auto" w:fill="1E1E1E"/>
                  <w:spacing w:line="285" w:lineRule="atLeast"/>
                </w:pPr>
              </w:pPrChange>
            </w:pPr>
            <w:del w:id="88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#347538</w:delText>
              </w:r>
              <w:r w:rsidRPr="007520B6" w:rsidDel="008B6AF4">
                <w:rPr>
                  <w:rFonts w:ascii="Consolas" w:eastAsia="Times New Roman" w:hAnsi="Consolas" w:cs="Times New Roman"/>
                  <w:color w:val="D4D4D4"/>
                  <w:sz w:val="21"/>
                  <w:szCs w:val="21"/>
                </w:rPr>
                <w:delText>;</w:delText>
              </w:r>
            </w:del>
          </w:p>
          <w:p w14:paraId="53A7537C" w14:textId="77777777" w:rsidR="00ED1509" w:rsidRPr="007520B6" w:rsidDel="008B6AF4" w:rsidRDefault="00ED1509">
            <w:pPr>
              <w:pStyle w:val="Heading1Numbered"/>
              <w:rPr>
                <w:del w:id="8805" w:author="Donovan Goode" w:date="2018-11-09T10:04:00Z"/>
                <w:rFonts w:ascii="Consolas" w:eastAsia="Times New Roman" w:hAnsi="Consolas" w:cs="Times New Roman"/>
                <w:color w:val="D4D4D4"/>
                <w:sz w:val="21"/>
                <w:szCs w:val="21"/>
              </w:rPr>
              <w:pPrChange w:id="8806" w:author="Donovan Goode" w:date="2018-11-09T10:05:00Z">
                <w:pPr>
                  <w:shd w:val="clear" w:color="auto" w:fill="1E1E1E"/>
                  <w:spacing w:line="285" w:lineRule="atLeast"/>
                </w:pPr>
              </w:pPrChange>
            </w:pPr>
            <w:del w:id="88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3em</w:delText>
              </w:r>
              <w:r w:rsidRPr="007520B6" w:rsidDel="008B6AF4">
                <w:rPr>
                  <w:rFonts w:ascii="Consolas" w:eastAsia="Times New Roman" w:hAnsi="Consolas" w:cs="Times New Roman"/>
                  <w:color w:val="D4D4D4"/>
                  <w:sz w:val="21"/>
                  <w:szCs w:val="21"/>
                </w:rPr>
                <w:delText>;</w:delText>
              </w:r>
            </w:del>
          </w:p>
          <w:p w14:paraId="553A924A" w14:textId="77777777" w:rsidR="00ED1509" w:rsidRPr="007520B6" w:rsidDel="008B6AF4" w:rsidRDefault="00ED1509">
            <w:pPr>
              <w:pStyle w:val="Heading1Numbered"/>
              <w:rPr>
                <w:del w:id="8808" w:author="Donovan Goode" w:date="2018-11-09T10:04:00Z"/>
                <w:rFonts w:ascii="Consolas" w:eastAsia="Times New Roman" w:hAnsi="Consolas" w:cs="Times New Roman"/>
                <w:color w:val="D4D4D4"/>
                <w:sz w:val="21"/>
                <w:szCs w:val="21"/>
              </w:rPr>
              <w:pPrChange w:id="8809" w:author="Donovan Goode" w:date="2018-11-09T10:05:00Z">
                <w:pPr>
                  <w:shd w:val="clear" w:color="auto" w:fill="1E1E1E"/>
                  <w:spacing w:line="285" w:lineRule="atLeast"/>
                </w:pPr>
              </w:pPrChange>
            </w:pPr>
            <w:del w:id="88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430AFD58" w14:textId="77777777" w:rsidR="00ED1509" w:rsidRPr="007520B6" w:rsidDel="008B6AF4" w:rsidRDefault="00ED1509">
            <w:pPr>
              <w:pStyle w:val="Heading1Numbered"/>
              <w:rPr>
                <w:del w:id="8811" w:author="Donovan Goode" w:date="2018-11-09T10:04:00Z"/>
                <w:rFonts w:ascii="Consolas" w:eastAsia="Times New Roman" w:hAnsi="Consolas" w:cs="Times New Roman"/>
                <w:color w:val="D4D4D4"/>
                <w:sz w:val="21"/>
                <w:szCs w:val="21"/>
              </w:rPr>
              <w:pPrChange w:id="8812" w:author="Donovan Goode" w:date="2018-11-09T10:05:00Z">
                <w:pPr>
                  <w:shd w:val="clear" w:color="auto" w:fill="1E1E1E"/>
                  <w:spacing w:line="285" w:lineRule="atLeast"/>
                </w:pPr>
              </w:pPrChange>
            </w:pPr>
            <w:del w:id="88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1em</w:delText>
              </w:r>
              <w:r w:rsidRPr="007520B6" w:rsidDel="008B6AF4">
                <w:rPr>
                  <w:rFonts w:ascii="Consolas" w:eastAsia="Times New Roman" w:hAnsi="Consolas" w:cs="Times New Roman"/>
                  <w:color w:val="D4D4D4"/>
                  <w:sz w:val="21"/>
                  <w:szCs w:val="21"/>
                </w:rPr>
                <w:delText>;</w:delText>
              </w:r>
            </w:del>
          </w:p>
          <w:p w14:paraId="17A5F85B" w14:textId="77777777" w:rsidR="00ED1509" w:rsidRPr="007520B6" w:rsidDel="008B6AF4" w:rsidRDefault="00ED1509">
            <w:pPr>
              <w:pStyle w:val="Heading1Numbered"/>
              <w:rPr>
                <w:del w:id="8814" w:author="Donovan Goode" w:date="2018-11-09T10:04:00Z"/>
                <w:rFonts w:ascii="Consolas" w:eastAsia="Times New Roman" w:hAnsi="Consolas" w:cs="Times New Roman"/>
                <w:color w:val="D4D4D4"/>
                <w:sz w:val="21"/>
                <w:szCs w:val="21"/>
              </w:rPr>
              <w:pPrChange w:id="8815" w:author="Donovan Goode" w:date="2018-11-09T10:05:00Z">
                <w:pPr>
                  <w:shd w:val="clear" w:color="auto" w:fill="1E1E1E"/>
                  <w:spacing w:line="285" w:lineRule="atLeast"/>
                </w:pPr>
              </w:pPrChange>
            </w:pPr>
            <w:del w:id="88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535774D" w14:textId="77777777" w:rsidR="00ED1509" w:rsidRPr="007520B6" w:rsidDel="008B6AF4" w:rsidRDefault="00ED1509">
            <w:pPr>
              <w:pStyle w:val="Heading1Numbered"/>
              <w:rPr>
                <w:del w:id="8817" w:author="Donovan Goode" w:date="2018-11-09T10:04:00Z"/>
                <w:rFonts w:ascii="Consolas" w:eastAsia="Times New Roman" w:hAnsi="Consolas" w:cs="Times New Roman"/>
                <w:color w:val="D4D4D4"/>
                <w:sz w:val="21"/>
                <w:szCs w:val="21"/>
              </w:rPr>
              <w:pPrChange w:id="8818" w:author="Donovan Goode" w:date="2018-11-09T10:05:00Z">
                <w:pPr>
                  <w:shd w:val="clear" w:color="auto" w:fill="1E1E1E"/>
                  <w:spacing w:line="285" w:lineRule="atLeast"/>
                </w:pPr>
              </w:pPrChange>
            </w:pPr>
            <w:del w:id="8819" w:author="Donovan Goode" w:date="2018-11-09T10:04:00Z">
              <w:r w:rsidRPr="007520B6" w:rsidDel="008B6AF4">
                <w:rPr>
                  <w:rFonts w:ascii="Consolas" w:eastAsia="Times New Roman" w:hAnsi="Consolas" w:cs="Times New Roman"/>
                  <w:color w:val="D4D4D4"/>
                  <w:sz w:val="21"/>
                  <w:szCs w:val="21"/>
                </w:rPr>
                <w:delText xml:space="preserve">    }</w:delText>
              </w:r>
            </w:del>
          </w:p>
          <w:p w14:paraId="7F2EA04F" w14:textId="77777777" w:rsidR="00ED1509" w:rsidRPr="007520B6" w:rsidDel="008B6AF4" w:rsidRDefault="00ED1509">
            <w:pPr>
              <w:pStyle w:val="Heading1Numbered"/>
              <w:rPr>
                <w:del w:id="8820" w:author="Donovan Goode" w:date="2018-11-09T10:04:00Z"/>
                <w:rFonts w:ascii="Consolas" w:eastAsia="Times New Roman" w:hAnsi="Consolas" w:cs="Times New Roman"/>
                <w:color w:val="D4D4D4"/>
                <w:sz w:val="21"/>
                <w:szCs w:val="21"/>
              </w:rPr>
              <w:pPrChange w:id="8821" w:author="Donovan Goode" w:date="2018-11-09T10:05:00Z">
                <w:pPr>
                  <w:shd w:val="clear" w:color="auto" w:fill="1E1E1E"/>
                  <w:spacing w:after="240" w:line="285" w:lineRule="atLeast"/>
                </w:pPr>
              </w:pPrChange>
            </w:pPr>
          </w:p>
          <w:p w14:paraId="3AC8E0A6" w14:textId="77777777" w:rsidR="00ED1509" w:rsidRPr="007520B6" w:rsidDel="008B6AF4" w:rsidRDefault="00ED1509">
            <w:pPr>
              <w:pStyle w:val="Heading1Numbered"/>
              <w:rPr>
                <w:del w:id="8822" w:author="Donovan Goode" w:date="2018-11-09T10:04:00Z"/>
                <w:rFonts w:ascii="Consolas" w:eastAsia="Times New Roman" w:hAnsi="Consolas" w:cs="Times New Roman"/>
                <w:color w:val="D4D4D4"/>
                <w:sz w:val="21"/>
                <w:szCs w:val="21"/>
              </w:rPr>
              <w:pPrChange w:id="8823" w:author="Donovan Goode" w:date="2018-11-09T10:05:00Z">
                <w:pPr>
                  <w:shd w:val="clear" w:color="auto" w:fill="1E1E1E"/>
                  <w:spacing w:line="285" w:lineRule="atLeast"/>
                </w:pPr>
              </w:pPrChange>
            </w:pPr>
            <w:del w:id="88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.w7_text img</w:delText>
              </w:r>
              <w:r w:rsidRPr="007520B6" w:rsidDel="008B6AF4">
                <w:rPr>
                  <w:rFonts w:ascii="Consolas" w:eastAsia="Times New Roman" w:hAnsi="Consolas" w:cs="Times New Roman"/>
                  <w:color w:val="D4D4D4"/>
                  <w:sz w:val="21"/>
                  <w:szCs w:val="21"/>
                </w:rPr>
                <w:delText xml:space="preserve"> {</w:delText>
              </w:r>
            </w:del>
          </w:p>
          <w:p w14:paraId="475F1426" w14:textId="77777777" w:rsidR="00ED1509" w:rsidRPr="007520B6" w:rsidDel="008B6AF4" w:rsidRDefault="00ED1509">
            <w:pPr>
              <w:pStyle w:val="Heading1Numbered"/>
              <w:rPr>
                <w:del w:id="8825" w:author="Donovan Goode" w:date="2018-11-09T10:04:00Z"/>
                <w:rFonts w:ascii="Consolas" w:eastAsia="Times New Roman" w:hAnsi="Consolas" w:cs="Times New Roman"/>
                <w:color w:val="D4D4D4"/>
                <w:sz w:val="21"/>
                <w:szCs w:val="21"/>
              </w:rPr>
              <w:pPrChange w:id="8826" w:author="Donovan Goode" w:date="2018-11-09T10:05:00Z">
                <w:pPr>
                  <w:shd w:val="clear" w:color="auto" w:fill="1E1E1E"/>
                  <w:spacing w:line="285" w:lineRule="atLeast"/>
                </w:pPr>
              </w:pPrChange>
            </w:pPr>
            <w:del w:id="88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2594D976" w14:textId="77777777" w:rsidR="00ED1509" w:rsidRPr="007520B6" w:rsidDel="008B6AF4" w:rsidRDefault="00ED1509">
            <w:pPr>
              <w:pStyle w:val="Heading1Numbered"/>
              <w:rPr>
                <w:del w:id="8828" w:author="Donovan Goode" w:date="2018-11-09T10:04:00Z"/>
                <w:rFonts w:ascii="Consolas" w:eastAsia="Times New Roman" w:hAnsi="Consolas" w:cs="Times New Roman"/>
                <w:color w:val="D4D4D4"/>
                <w:sz w:val="21"/>
                <w:szCs w:val="21"/>
              </w:rPr>
              <w:pPrChange w:id="8829" w:author="Donovan Goode" w:date="2018-11-09T10:05:00Z">
                <w:pPr>
                  <w:shd w:val="clear" w:color="auto" w:fill="1E1E1E"/>
                  <w:spacing w:line="285" w:lineRule="atLeast"/>
                </w:pPr>
              </w:pPrChange>
            </w:pPr>
            <w:del w:id="88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5A674DAC" w14:textId="77777777" w:rsidR="00ED1509" w:rsidRPr="007520B6" w:rsidDel="008B6AF4" w:rsidRDefault="00ED1509">
            <w:pPr>
              <w:pStyle w:val="Heading1Numbered"/>
              <w:rPr>
                <w:del w:id="8831" w:author="Donovan Goode" w:date="2018-11-09T10:04:00Z"/>
                <w:rFonts w:ascii="Consolas" w:eastAsia="Times New Roman" w:hAnsi="Consolas" w:cs="Times New Roman"/>
                <w:color w:val="D4D4D4"/>
                <w:sz w:val="21"/>
                <w:szCs w:val="21"/>
              </w:rPr>
              <w:pPrChange w:id="8832" w:author="Donovan Goode" w:date="2018-11-09T10:05:00Z">
                <w:pPr>
                  <w:shd w:val="clear" w:color="auto" w:fill="1E1E1E"/>
                  <w:spacing w:line="285" w:lineRule="atLeast"/>
                </w:pPr>
              </w:pPrChange>
            </w:pPr>
            <w:del w:id="88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242px</w:delText>
              </w:r>
              <w:r w:rsidRPr="007520B6" w:rsidDel="008B6AF4">
                <w:rPr>
                  <w:rFonts w:ascii="Consolas" w:eastAsia="Times New Roman" w:hAnsi="Consolas" w:cs="Times New Roman"/>
                  <w:color w:val="D4D4D4"/>
                  <w:sz w:val="21"/>
                  <w:szCs w:val="21"/>
                </w:rPr>
                <w:delText>;</w:delText>
              </w:r>
            </w:del>
          </w:p>
          <w:p w14:paraId="481B961A" w14:textId="77777777" w:rsidR="00ED1509" w:rsidRPr="007520B6" w:rsidDel="008B6AF4" w:rsidRDefault="00ED1509">
            <w:pPr>
              <w:pStyle w:val="Heading1Numbered"/>
              <w:rPr>
                <w:del w:id="8834" w:author="Donovan Goode" w:date="2018-11-09T10:04:00Z"/>
                <w:rFonts w:ascii="Consolas" w:eastAsia="Times New Roman" w:hAnsi="Consolas" w:cs="Times New Roman"/>
                <w:color w:val="D4D4D4"/>
                <w:sz w:val="21"/>
                <w:szCs w:val="21"/>
              </w:rPr>
              <w:pPrChange w:id="8835" w:author="Donovan Goode" w:date="2018-11-09T10:05:00Z">
                <w:pPr>
                  <w:shd w:val="clear" w:color="auto" w:fill="1E1E1E"/>
                  <w:spacing w:line="285" w:lineRule="atLeast"/>
                </w:pPr>
              </w:pPrChange>
            </w:pPr>
            <w:del w:id="88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234px</w:delText>
              </w:r>
              <w:r w:rsidRPr="007520B6" w:rsidDel="008B6AF4">
                <w:rPr>
                  <w:rFonts w:ascii="Consolas" w:eastAsia="Times New Roman" w:hAnsi="Consolas" w:cs="Times New Roman"/>
                  <w:color w:val="D4D4D4"/>
                  <w:sz w:val="21"/>
                  <w:szCs w:val="21"/>
                </w:rPr>
                <w:delText>;</w:delText>
              </w:r>
            </w:del>
          </w:p>
          <w:p w14:paraId="655A3C62" w14:textId="77777777" w:rsidR="00ED1509" w:rsidRPr="007520B6" w:rsidDel="008B6AF4" w:rsidRDefault="00ED1509">
            <w:pPr>
              <w:pStyle w:val="Heading1Numbered"/>
              <w:rPr>
                <w:del w:id="8837" w:author="Donovan Goode" w:date="2018-11-09T10:04:00Z"/>
                <w:rFonts w:ascii="Consolas" w:eastAsia="Times New Roman" w:hAnsi="Consolas" w:cs="Times New Roman"/>
                <w:color w:val="D4D4D4"/>
                <w:sz w:val="21"/>
                <w:szCs w:val="21"/>
              </w:rPr>
              <w:pPrChange w:id="8838" w:author="Donovan Goode" w:date="2018-11-09T10:05:00Z">
                <w:pPr>
                  <w:shd w:val="clear" w:color="auto" w:fill="1E1E1E"/>
                  <w:spacing w:line="285" w:lineRule="atLeast"/>
                </w:pPr>
              </w:pPrChange>
            </w:pPr>
            <w:del w:id="8839" w:author="Donovan Goode" w:date="2018-11-09T10:04:00Z">
              <w:r w:rsidRPr="007520B6" w:rsidDel="008B6AF4">
                <w:rPr>
                  <w:rFonts w:ascii="Consolas" w:eastAsia="Times New Roman" w:hAnsi="Consolas" w:cs="Times New Roman"/>
                  <w:color w:val="D4D4D4"/>
                  <w:sz w:val="21"/>
                  <w:szCs w:val="21"/>
                </w:rPr>
                <w:delText xml:space="preserve">    }</w:delText>
              </w:r>
            </w:del>
          </w:p>
          <w:p w14:paraId="51CB6CBE" w14:textId="77777777" w:rsidR="00ED1509" w:rsidRPr="007520B6" w:rsidDel="008B6AF4" w:rsidRDefault="00ED1509">
            <w:pPr>
              <w:pStyle w:val="Heading1Numbered"/>
              <w:rPr>
                <w:del w:id="8840" w:author="Donovan Goode" w:date="2018-11-09T10:04:00Z"/>
                <w:rFonts w:ascii="Consolas" w:eastAsia="Times New Roman" w:hAnsi="Consolas" w:cs="Times New Roman"/>
                <w:color w:val="D4D4D4"/>
                <w:sz w:val="21"/>
                <w:szCs w:val="21"/>
              </w:rPr>
              <w:pPrChange w:id="8841" w:author="Donovan Goode" w:date="2018-11-09T10:05:00Z">
                <w:pPr>
                  <w:shd w:val="clear" w:color="auto" w:fill="1E1E1E"/>
                  <w:spacing w:line="285" w:lineRule="atLeast"/>
                </w:pPr>
              </w:pPrChange>
            </w:pPr>
          </w:p>
          <w:p w14:paraId="04179982" w14:textId="77777777" w:rsidR="00ED1509" w:rsidRPr="007520B6" w:rsidDel="008B6AF4" w:rsidRDefault="00ED1509">
            <w:pPr>
              <w:pStyle w:val="Heading1Numbered"/>
              <w:rPr>
                <w:del w:id="8842" w:author="Donovan Goode" w:date="2018-11-09T10:04:00Z"/>
                <w:rFonts w:ascii="Consolas" w:eastAsia="Times New Roman" w:hAnsi="Consolas" w:cs="Times New Roman"/>
                <w:color w:val="D4D4D4"/>
                <w:sz w:val="21"/>
                <w:szCs w:val="21"/>
              </w:rPr>
              <w:pPrChange w:id="8843" w:author="Donovan Goode" w:date="2018-11-09T10:05:00Z">
                <w:pPr>
                  <w:shd w:val="clear" w:color="auto" w:fill="1E1E1E"/>
                  <w:spacing w:line="285" w:lineRule="atLeast"/>
                </w:pPr>
              </w:pPrChange>
            </w:pPr>
            <w:del w:id="884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#w7_later,</w:delText>
              </w:r>
            </w:del>
          </w:p>
          <w:p w14:paraId="1868B398" w14:textId="77777777" w:rsidR="00ED1509" w:rsidRPr="007520B6" w:rsidDel="008B6AF4" w:rsidRDefault="00ED1509">
            <w:pPr>
              <w:pStyle w:val="Heading1Numbered"/>
              <w:rPr>
                <w:del w:id="8845" w:author="Donovan Goode" w:date="2018-11-09T10:04:00Z"/>
                <w:rFonts w:ascii="Consolas" w:eastAsia="Times New Roman" w:hAnsi="Consolas" w:cs="Times New Roman"/>
                <w:color w:val="D4D4D4"/>
                <w:sz w:val="21"/>
                <w:szCs w:val="21"/>
              </w:rPr>
              <w:pPrChange w:id="8846" w:author="Donovan Goode" w:date="2018-11-09T10:05:00Z">
                <w:pPr>
                  <w:shd w:val="clear" w:color="auto" w:fill="1E1E1E"/>
                  <w:spacing w:line="285" w:lineRule="atLeast"/>
                </w:pPr>
              </w:pPrChange>
            </w:pPr>
            <w:del w:id="8847" w:author="Donovan Goode" w:date="2018-11-09T10:04:00Z">
              <w:r w:rsidRPr="007520B6" w:rsidDel="008B6AF4">
                <w:rPr>
                  <w:rFonts w:ascii="Consolas" w:eastAsia="Times New Roman" w:hAnsi="Consolas" w:cs="Times New Roman"/>
                  <w:color w:val="D7BA7D"/>
                  <w:sz w:val="21"/>
                  <w:szCs w:val="21"/>
                </w:rPr>
                <w:delText xml:space="preserve">    #w7_later2,</w:delText>
              </w:r>
            </w:del>
          </w:p>
          <w:p w14:paraId="03BE9DDF" w14:textId="77777777" w:rsidR="00ED1509" w:rsidRPr="007520B6" w:rsidDel="008B6AF4" w:rsidRDefault="00ED1509">
            <w:pPr>
              <w:pStyle w:val="Heading1Numbered"/>
              <w:rPr>
                <w:del w:id="8848" w:author="Donovan Goode" w:date="2018-11-09T10:04:00Z"/>
                <w:rFonts w:ascii="Consolas" w:eastAsia="Times New Roman" w:hAnsi="Consolas" w:cs="Times New Roman"/>
                <w:color w:val="D4D4D4"/>
                <w:sz w:val="21"/>
                <w:szCs w:val="21"/>
              </w:rPr>
              <w:pPrChange w:id="8849" w:author="Donovan Goode" w:date="2018-11-09T10:05:00Z">
                <w:pPr>
                  <w:shd w:val="clear" w:color="auto" w:fill="1E1E1E"/>
                  <w:spacing w:line="285" w:lineRule="atLeast"/>
                </w:pPr>
              </w:pPrChange>
            </w:pPr>
            <w:del w:id="8850" w:author="Donovan Goode" w:date="2018-11-09T10:04:00Z">
              <w:r w:rsidRPr="007520B6" w:rsidDel="008B6AF4">
                <w:rPr>
                  <w:rFonts w:ascii="Consolas" w:eastAsia="Times New Roman" w:hAnsi="Consolas" w:cs="Times New Roman"/>
                  <w:color w:val="D7BA7D"/>
                  <w:sz w:val="21"/>
                  <w:szCs w:val="21"/>
                </w:rPr>
                <w:delText xml:space="preserve">    #w7_later3</w:delText>
              </w:r>
              <w:r w:rsidRPr="007520B6" w:rsidDel="008B6AF4">
                <w:rPr>
                  <w:rFonts w:ascii="Consolas" w:eastAsia="Times New Roman" w:hAnsi="Consolas" w:cs="Times New Roman"/>
                  <w:color w:val="D4D4D4"/>
                  <w:sz w:val="21"/>
                  <w:szCs w:val="21"/>
                </w:rPr>
                <w:delText xml:space="preserve"> {</w:delText>
              </w:r>
            </w:del>
          </w:p>
          <w:p w14:paraId="42BB2AB6" w14:textId="77777777" w:rsidR="00ED1509" w:rsidRPr="007520B6" w:rsidDel="008B6AF4" w:rsidRDefault="00ED1509">
            <w:pPr>
              <w:pStyle w:val="Heading1Numbered"/>
              <w:rPr>
                <w:del w:id="8851" w:author="Donovan Goode" w:date="2018-11-09T10:04:00Z"/>
                <w:rFonts w:ascii="Consolas" w:eastAsia="Times New Roman" w:hAnsi="Consolas" w:cs="Times New Roman"/>
                <w:color w:val="D4D4D4"/>
                <w:sz w:val="21"/>
                <w:szCs w:val="21"/>
              </w:rPr>
              <w:pPrChange w:id="8852" w:author="Donovan Goode" w:date="2018-11-09T10:05:00Z">
                <w:pPr>
                  <w:shd w:val="clear" w:color="auto" w:fill="1E1E1E"/>
                  <w:spacing w:line="285" w:lineRule="atLeast"/>
                </w:pPr>
              </w:pPrChange>
            </w:pPr>
            <w:del w:id="88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1625286" w14:textId="77777777" w:rsidR="00ED1509" w:rsidRPr="007520B6" w:rsidDel="008B6AF4" w:rsidRDefault="00ED1509">
            <w:pPr>
              <w:pStyle w:val="Heading1Numbered"/>
              <w:rPr>
                <w:del w:id="8854" w:author="Donovan Goode" w:date="2018-11-09T10:04:00Z"/>
                <w:rFonts w:ascii="Consolas" w:eastAsia="Times New Roman" w:hAnsi="Consolas" w:cs="Times New Roman"/>
                <w:color w:val="D4D4D4"/>
                <w:sz w:val="21"/>
                <w:szCs w:val="21"/>
              </w:rPr>
              <w:pPrChange w:id="8855" w:author="Donovan Goode" w:date="2018-11-09T10:05:00Z">
                <w:pPr>
                  <w:shd w:val="clear" w:color="auto" w:fill="1E1E1E"/>
                  <w:spacing w:line="285" w:lineRule="atLeast"/>
                </w:pPr>
              </w:pPrChange>
            </w:pPr>
            <w:del w:id="88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5404A051" w14:textId="77777777" w:rsidR="00ED1509" w:rsidRPr="007520B6" w:rsidDel="008B6AF4" w:rsidRDefault="00ED1509">
            <w:pPr>
              <w:pStyle w:val="Heading1Numbered"/>
              <w:rPr>
                <w:del w:id="8857" w:author="Donovan Goode" w:date="2018-11-09T10:04:00Z"/>
                <w:rFonts w:ascii="Consolas" w:eastAsia="Times New Roman" w:hAnsi="Consolas" w:cs="Times New Roman"/>
                <w:color w:val="D4D4D4"/>
                <w:sz w:val="21"/>
                <w:szCs w:val="21"/>
              </w:rPr>
              <w:pPrChange w:id="8858" w:author="Donovan Goode" w:date="2018-11-09T10:05:00Z">
                <w:pPr>
                  <w:shd w:val="clear" w:color="auto" w:fill="1E1E1E"/>
                  <w:spacing w:line="285" w:lineRule="atLeast"/>
                </w:pPr>
              </w:pPrChange>
            </w:pPr>
            <w:del w:id="885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508721C3" w14:textId="77777777" w:rsidR="00ED1509" w:rsidRPr="007520B6" w:rsidDel="008B6AF4" w:rsidRDefault="00ED1509">
            <w:pPr>
              <w:pStyle w:val="Heading1Numbered"/>
              <w:rPr>
                <w:del w:id="8860" w:author="Donovan Goode" w:date="2018-11-09T10:04:00Z"/>
                <w:rFonts w:ascii="Consolas" w:eastAsia="Times New Roman" w:hAnsi="Consolas" w:cs="Times New Roman"/>
                <w:color w:val="D4D4D4"/>
                <w:sz w:val="21"/>
                <w:szCs w:val="21"/>
              </w:rPr>
              <w:pPrChange w:id="8861" w:author="Donovan Goode" w:date="2018-11-09T10:05:00Z">
                <w:pPr>
                  <w:shd w:val="clear" w:color="auto" w:fill="1E1E1E"/>
                  <w:spacing w:line="285" w:lineRule="atLeast"/>
                </w:pPr>
              </w:pPrChange>
            </w:pPr>
            <w:del w:id="8862" w:author="Donovan Goode" w:date="2018-11-09T10:04:00Z">
              <w:r w:rsidRPr="007520B6" w:rsidDel="008B6AF4">
                <w:rPr>
                  <w:rFonts w:ascii="Consolas" w:eastAsia="Times New Roman" w:hAnsi="Consolas" w:cs="Times New Roman"/>
                  <w:color w:val="D4D4D4"/>
                  <w:sz w:val="21"/>
                  <w:szCs w:val="21"/>
                </w:rPr>
                <w:delText xml:space="preserve">    }</w:delText>
              </w:r>
            </w:del>
          </w:p>
          <w:p w14:paraId="6B27039D" w14:textId="77777777" w:rsidR="00ED1509" w:rsidRPr="007520B6" w:rsidDel="008B6AF4" w:rsidRDefault="00ED1509">
            <w:pPr>
              <w:pStyle w:val="Heading1Numbered"/>
              <w:rPr>
                <w:del w:id="8863" w:author="Donovan Goode" w:date="2018-11-09T10:04:00Z"/>
                <w:rFonts w:ascii="Consolas" w:eastAsia="Times New Roman" w:hAnsi="Consolas" w:cs="Times New Roman"/>
                <w:color w:val="D4D4D4"/>
                <w:sz w:val="21"/>
                <w:szCs w:val="21"/>
              </w:rPr>
              <w:pPrChange w:id="8864" w:author="Donovan Goode" w:date="2018-11-09T10:05:00Z">
                <w:pPr>
                  <w:shd w:val="clear" w:color="auto" w:fill="1E1E1E"/>
                  <w:spacing w:line="285" w:lineRule="atLeast"/>
                </w:pPr>
              </w:pPrChange>
            </w:pPr>
          </w:p>
          <w:p w14:paraId="52C28CB4" w14:textId="77777777" w:rsidR="00ED1509" w:rsidRPr="007520B6" w:rsidDel="008B6AF4" w:rsidRDefault="00ED1509">
            <w:pPr>
              <w:pStyle w:val="Heading1Numbered"/>
              <w:rPr>
                <w:del w:id="8865" w:author="Donovan Goode" w:date="2018-11-09T10:04:00Z"/>
                <w:rFonts w:ascii="Consolas" w:eastAsia="Times New Roman" w:hAnsi="Consolas" w:cs="Times New Roman"/>
                <w:color w:val="D4D4D4"/>
                <w:sz w:val="21"/>
                <w:szCs w:val="21"/>
              </w:rPr>
              <w:pPrChange w:id="8866" w:author="Donovan Goode" w:date="2018-11-09T10:05:00Z">
                <w:pPr>
                  <w:shd w:val="clear" w:color="auto" w:fill="1E1E1E"/>
                  <w:spacing w:line="285" w:lineRule="atLeast"/>
                </w:pPr>
              </w:pPrChange>
            </w:pPr>
            <w:del w:id="88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.w7_video video,</w:delText>
              </w:r>
            </w:del>
          </w:p>
          <w:p w14:paraId="0C9CBA2C" w14:textId="77777777" w:rsidR="00ED1509" w:rsidRPr="007520B6" w:rsidDel="008B6AF4" w:rsidRDefault="00ED1509">
            <w:pPr>
              <w:pStyle w:val="Heading1Numbered"/>
              <w:rPr>
                <w:del w:id="8868" w:author="Donovan Goode" w:date="2018-11-09T10:04:00Z"/>
                <w:rFonts w:ascii="Consolas" w:eastAsia="Times New Roman" w:hAnsi="Consolas" w:cs="Times New Roman"/>
                <w:color w:val="D4D4D4"/>
                <w:sz w:val="21"/>
                <w:szCs w:val="21"/>
              </w:rPr>
              <w:pPrChange w:id="8869" w:author="Donovan Goode" w:date="2018-11-09T10:05:00Z">
                <w:pPr>
                  <w:shd w:val="clear" w:color="auto" w:fill="1E1E1E"/>
                  <w:spacing w:line="285" w:lineRule="atLeast"/>
                </w:pPr>
              </w:pPrChange>
            </w:pPr>
            <w:del w:id="8870" w:author="Donovan Goode" w:date="2018-11-09T10:04:00Z">
              <w:r w:rsidRPr="007520B6" w:rsidDel="008B6AF4">
                <w:rPr>
                  <w:rFonts w:ascii="Consolas" w:eastAsia="Times New Roman" w:hAnsi="Consolas" w:cs="Times New Roman"/>
                  <w:color w:val="D7BA7D"/>
                  <w:sz w:val="21"/>
                  <w:szCs w:val="21"/>
                </w:rPr>
                <w:delText xml:space="preserve">    .w7_video object</w:delText>
              </w:r>
              <w:r w:rsidRPr="007520B6" w:rsidDel="008B6AF4">
                <w:rPr>
                  <w:rFonts w:ascii="Consolas" w:eastAsia="Times New Roman" w:hAnsi="Consolas" w:cs="Times New Roman"/>
                  <w:color w:val="D4D4D4"/>
                  <w:sz w:val="21"/>
                  <w:szCs w:val="21"/>
                </w:rPr>
                <w:delText xml:space="preserve"> {}</w:delText>
              </w:r>
            </w:del>
          </w:p>
          <w:p w14:paraId="739EE939" w14:textId="77777777" w:rsidR="00ED1509" w:rsidRPr="007520B6" w:rsidDel="008B6AF4" w:rsidRDefault="00ED1509">
            <w:pPr>
              <w:pStyle w:val="Heading1Numbered"/>
              <w:rPr>
                <w:del w:id="8871" w:author="Donovan Goode" w:date="2018-11-09T10:04:00Z"/>
                <w:rFonts w:ascii="Consolas" w:eastAsia="Times New Roman" w:hAnsi="Consolas" w:cs="Times New Roman"/>
                <w:color w:val="D4D4D4"/>
                <w:sz w:val="21"/>
                <w:szCs w:val="21"/>
              </w:rPr>
              <w:pPrChange w:id="8872" w:author="Donovan Goode" w:date="2018-11-09T10:05:00Z">
                <w:pPr>
                  <w:shd w:val="clear" w:color="auto" w:fill="1E1E1E"/>
                  <w:spacing w:after="240" w:line="285" w:lineRule="atLeast"/>
                </w:pPr>
              </w:pPrChange>
            </w:pPr>
          </w:p>
          <w:p w14:paraId="3266153C" w14:textId="77777777" w:rsidR="00ED1509" w:rsidRPr="007520B6" w:rsidDel="008B6AF4" w:rsidRDefault="00ED1509">
            <w:pPr>
              <w:pStyle w:val="Heading1Numbered"/>
              <w:rPr>
                <w:del w:id="8873" w:author="Donovan Goode" w:date="2018-11-09T10:04:00Z"/>
                <w:rFonts w:ascii="Consolas" w:eastAsia="Times New Roman" w:hAnsi="Consolas" w:cs="Times New Roman"/>
                <w:color w:val="D4D4D4"/>
                <w:sz w:val="21"/>
                <w:szCs w:val="21"/>
              </w:rPr>
              <w:pPrChange w:id="8874" w:author="Donovan Goode" w:date="2018-11-09T10:05:00Z">
                <w:pPr>
                  <w:shd w:val="clear" w:color="auto" w:fill="1E1E1E"/>
                  <w:spacing w:line="285" w:lineRule="atLeast"/>
                </w:pPr>
              </w:pPrChange>
            </w:pPr>
            <w:del w:id="88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w:delText>
              </w:r>
              <w:r w:rsidRPr="007520B6" w:rsidDel="008B6AF4">
                <w:rPr>
                  <w:rFonts w:ascii="Consolas" w:eastAsia="Times New Roman" w:hAnsi="Consolas" w:cs="Times New Roman"/>
                  <w:color w:val="D4D4D4"/>
                  <w:sz w:val="21"/>
                  <w:szCs w:val="21"/>
                </w:rPr>
                <w:delText xml:space="preserve"> {</w:delText>
              </w:r>
            </w:del>
          </w:p>
          <w:p w14:paraId="11497D6F" w14:textId="77777777" w:rsidR="00ED1509" w:rsidRPr="007520B6" w:rsidDel="008B6AF4" w:rsidRDefault="00ED1509">
            <w:pPr>
              <w:pStyle w:val="Heading1Numbered"/>
              <w:rPr>
                <w:del w:id="8876" w:author="Donovan Goode" w:date="2018-11-09T10:04:00Z"/>
                <w:rFonts w:ascii="Consolas" w:eastAsia="Times New Roman" w:hAnsi="Consolas" w:cs="Times New Roman"/>
                <w:color w:val="D4D4D4"/>
                <w:sz w:val="21"/>
                <w:szCs w:val="21"/>
              </w:rPr>
              <w:pPrChange w:id="8877" w:author="Donovan Goode" w:date="2018-11-09T10:05:00Z">
                <w:pPr>
                  <w:shd w:val="clear" w:color="auto" w:fill="1E1E1E"/>
                  <w:spacing w:line="285" w:lineRule="atLeast"/>
                </w:pPr>
              </w:pPrChange>
            </w:pPr>
            <w:del w:id="88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B5DCE9C" w14:textId="77777777" w:rsidR="00ED1509" w:rsidRPr="007520B6" w:rsidDel="008B6AF4" w:rsidRDefault="00ED1509">
            <w:pPr>
              <w:pStyle w:val="Heading1Numbered"/>
              <w:rPr>
                <w:del w:id="8879" w:author="Donovan Goode" w:date="2018-11-09T10:04:00Z"/>
                <w:rFonts w:ascii="Consolas" w:eastAsia="Times New Roman" w:hAnsi="Consolas" w:cs="Times New Roman"/>
                <w:color w:val="D4D4D4"/>
                <w:sz w:val="21"/>
                <w:szCs w:val="21"/>
              </w:rPr>
              <w:pPrChange w:id="8880" w:author="Donovan Goode" w:date="2018-11-09T10:05:00Z">
                <w:pPr>
                  <w:shd w:val="clear" w:color="auto" w:fill="1E1E1E"/>
                  <w:spacing w:line="285" w:lineRule="atLeast"/>
                </w:pPr>
              </w:pPrChange>
            </w:pPr>
            <w:del w:id="88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70px</w:delText>
              </w:r>
              <w:r w:rsidRPr="007520B6" w:rsidDel="008B6AF4">
                <w:rPr>
                  <w:rFonts w:ascii="Consolas" w:eastAsia="Times New Roman" w:hAnsi="Consolas" w:cs="Times New Roman"/>
                  <w:color w:val="D4D4D4"/>
                  <w:sz w:val="21"/>
                  <w:szCs w:val="21"/>
                </w:rPr>
                <w:delText>;</w:delText>
              </w:r>
            </w:del>
          </w:p>
          <w:p w14:paraId="68CC14DB" w14:textId="77777777" w:rsidR="00ED1509" w:rsidRPr="007520B6" w:rsidDel="008B6AF4" w:rsidRDefault="00ED1509">
            <w:pPr>
              <w:pStyle w:val="Heading1Numbered"/>
              <w:rPr>
                <w:del w:id="8882" w:author="Donovan Goode" w:date="2018-11-09T10:04:00Z"/>
                <w:rFonts w:ascii="Consolas" w:eastAsia="Times New Roman" w:hAnsi="Consolas" w:cs="Times New Roman"/>
                <w:color w:val="D4D4D4"/>
                <w:sz w:val="21"/>
                <w:szCs w:val="21"/>
              </w:rPr>
              <w:pPrChange w:id="8883" w:author="Donovan Goode" w:date="2018-11-09T10:05:00Z">
                <w:pPr>
                  <w:shd w:val="clear" w:color="auto" w:fill="1E1E1E"/>
                  <w:spacing w:line="285" w:lineRule="atLeast"/>
                </w:pPr>
              </w:pPrChange>
            </w:pPr>
            <w:del w:id="88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240px</w:delText>
              </w:r>
              <w:r w:rsidRPr="007520B6" w:rsidDel="008B6AF4">
                <w:rPr>
                  <w:rFonts w:ascii="Consolas" w:eastAsia="Times New Roman" w:hAnsi="Consolas" w:cs="Times New Roman"/>
                  <w:color w:val="D4D4D4"/>
                  <w:sz w:val="21"/>
                  <w:szCs w:val="21"/>
                </w:rPr>
                <w:delText>;</w:delText>
              </w:r>
            </w:del>
          </w:p>
          <w:p w14:paraId="7848FBC2" w14:textId="77777777" w:rsidR="00ED1509" w:rsidRPr="007520B6" w:rsidDel="008B6AF4" w:rsidRDefault="00ED1509">
            <w:pPr>
              <w:pStyle w:val="Heading1Numbered"/>
              <w:rPr>
                <w:del w:id="8885" w:author="Donovan Goode" w:date="2018-11-09T10:04:00Z"/>
                <w:rFonts w:ascii="Consolas" w:eastAsia="Times New Roman" w:hAnsi="Consolas" w:cs="Times New Roman"/>
                <w:color w:val="D4D4D4"/>
                <w:sz w:val="21"/>
                <w:szCs w:val="21"/>
              </w:rPr>
              <w:pPrChange w:id="8886" w:author="Donovan Goode" w:date="2018-11-09T10:05:00Z">
                <w:pPr>
                  <w:shd w:val="clear" w:color="auto" w:fill="1E1E1E"/>
                  <w:spacing w:line="285" w:lineRule="atLeast"/>
                </w:pPr>
              </w:pPrChange>
            </w:pPr>
            <w:del w:id="88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233px</w:delText>
              </w:r>
              <w:r w:rsidRPr="007520B6" w:rsidDel="008B6AF4">
                <w:rPr>
                  <w:rFonts w:ascii="Consolas" w:eastAsia="Times New Roman" w:hAnsi="Consolas" w:cs="Times New Roman"/>
                  <w:color w:val="D4D4D4"/>
                  <w:sz w:val="21"/>
                  <w:szCs w:val="21"/>
                </w:rPr>
                <w:delText>;</w:delText>
              </w:r>
            </w:del>
          </w:p>
          <w:p w14:paraId="22EF3864" w14:textId="77777777" w:rsidR="00ED1509" w:rsidRPr="007520B6" w:rsidDel="008B6AF4" w:rsidRDefault="00ED1509">
            <w:pPr>
              <w:pStyle w:val="Heading1Numbered"/>
              <w:rPr>
                <w:del w:id="8888" w:author="Donovan Goode" w:date="2018-11-09T10:04:00Z"/>
                <w:rFonts w:ascii="Consolas" w:eastAsia="Times New Roman" w:hAnsi="Consolas" w:cs="Times New Roman"/>
                <w:color w:val="D4D4D4"/>
                <w:sz w:val="21"/>
                <w:szCs w:val="21"/>
              </w:rPr>
              <w:pPrChange w:id="8889" w:author="Donovan Goode" w:date="2018-11-09T10:05:00Z">
                <w:pPr>
                  <w:shd w:val="clear" w:color="auto" w:fill="1E1E1E"/>
                  <w:spacing w:line="285" w:lineRule="atLeast"/>
                </w:pPr>
              </w:pPrChange>
            </w:pPr>
            <w:del w:id="88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4E5311FE" w14:textId="77777777" w:rsidR="00ED1509" w:rsidRPr="007520B6" w:rsidDel="008B6AF4" w:rsidRDefault="00ED1509">
            <w:pPr>
              <w:pStyle w:val="Heading1Numbered"/>
              <w:rPr>
                <w:del w:id="8891" w:author="Donovan Goode" w:date="2018-11-09T10:04:00Z"/>
                <w:rFonts w:ascii="Consolas" w:eastAsia="Times New Roman" w:hAnsi="Consolas" w:cs="Times New Roman"/>
                <w:color w:val="D4D4D4"/>
                <w:sz w:val="21"/>
                <w:szCs w:val="21"/>
              </w:rPr>
              <w:pPrChange w:id="8892" w:author="Donovan Goode" w:date="2018-11-09T10:05:00Z">
                <w:pPr>
                  <w:shd w:val="clear" w:color="auto" w:fill="1E1E1E"/>
                  <w:spacing w:line="285" w:lineRule="atLeast"/>
                </w:pPr>
              </w:pPrChange>
            </w:pPr>
            <w:del w:id="88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w:delText>
              </w:r>
              <w:r w:rsidRPr="007520B6" w:rsidDel="008B6AF4">
                <w:rPr>
                  <w:rFonts w:ascii="Consolas" w:eastAsia="Times New Roman" w:hAnsi="Consolas" w:cs="Times New Roman"/>
                  <w:color w:val="D4D4D4"/>
                  <w:sz w:val="21"/>
                  <w:szCs w:val="21"/>
                </w:rPr>
                <w:delText>;</w:delText>
              </w:r>
            </w:del>
          </w:p>
          <w:p w14:paraId="63E629EB" w14:textId="77777777" w:rsidR="00ED1509" w:rsidRPr="007520B6" w:rsidDel="008B6AF4" w:rsidRDefault="00ED1509">
            <w:pPr>
              <w:pStyle w:val="Heading1Numbered"/>
              <w:rPr>
                <w:del w:id="8894" w:author="Donovan Goode" w:date="2018-11-09T10:04:00Z"/>
                <w:rFonts w:ascii="Consolas" w:eastAsia="Times New Roman" w:hAnsi="Consolas" w:cs="Times New Roman"/>
                <w:color w:val="D4D4D4"/>
                <w:sz w:val="21"/>
                <w:szCs w:val="21"/>
              </w:rPr>
              <w:pPrChange w:id="8895" w:author="Donovan Goode" w:date="2018-11-09T10:05:00Z">
                <w:pPr>
                  <w:shd w:val="clear" w:color="auto" w:fill="1E1E1E"/>
                  <w:spacing w:line="285" w:lineRule="atLeast"/>
                </w:pPr>
              </w:pPrChange>
            </w:pPr>
            <w:del w:id="88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zoom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w:delText>
              </w:r>
              <w:r w:rsidRPr="007520B6" w:rsidDel="008B6AF4">
                <w:rPr>
                  <w:rFonts w:ascii="Consolas" w:eastAsia="Times New Roman" w:hAnsi="Consolas" w:cs="Times New Roman"/>
                  <w:color w:val="D4D4D4"/>
                  <w:sz w:val="21"/>
                  <w:szCs w:val="21"/>
                </w:rPr>
                <w:delText>;</w:delText>
              </w:r>
            </w:del>
          </w:p>
          <w:p w14:paraId="0FE304C0" w14:textId="77777777" w:rsidR="00ED1509" w:rsidRPr="007520B6" w:rsidDel="008B6AF4" w:rsidRDefault="00ED1509">
            <w:pPr>
              <w:pStyle w:val="Heading1Numbered"/>
              <w:rPr>
                <w:del w:id="8897" w:author="Donovan Goode" w:date="2018-11-09T10:04:00Z"/>
                <w:rFonts w:ascii="Consolas" w:eastAsia="Times New Roman" w:hAnsi="Consolas" w:cs="Times New Roman"/>
                <w:color w:val="D4D4D4"/>
                <w:sz w:val="21"/>
                <w:szCs w:val="21"/>
              </w:rPr>
              <w:pPrChange w:id="8898" w:author="Donovan Goode" w:date="2018-11-09T10:05:00Z">
                <w:pPr>
                  <w:shd w:val="clear" w:color="auto" w:fill="1E1E1E"/>
                  <w:spacing w:line="285" w:lineRule="atLeast"/>
                </w:pPr>
              </w:pPrChange>
            </w:pPr>
            <w:del w:id="88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transparent</w:delText>
              </w:r>
              <w:r w:rsidRPr="007520B6" w:rsidDel="008B6AF4">
                <w:rPr>
                  <w:rFonts w:ascii="Consolas" w:eastAsia="Times New Roman" w:hAnsi="Consolas" w:cs="Times New Roman"/>
                  <w:color w:val="D4D4D4"/>
                  <w:sz w:val="21"/>
                  <w:szCs w:val="21"/>
                </w:rPr>
                <w:delText>;</w:delText>
              </w:r>
            </w:del>
          </w:p>
          <w:p w14:paraId="1339EE34" w14:textId="77777777" w:rsidR="00ED1509" w:rsidRPr="007520B6" w:rsidDel="008B6AF4" w:rsidRDefault="00ED1509">
            <w:pPr>
              <w:pStyle w:val="Heading1Numbered"/>
              <w:rPr>
                <w:del w:id="8900" w:author="Donovan Goode" w:date="2018-11-09T10:04:00Z"/>
                <w:rFonts w:ascii="Consolas" w:eastAsia="Times New Roman" w:hAnsi="Consolas" w:cs="Times New Roman"/>
                <w:color w:val="D4D4D4"/>
                <w:sz w:val="21"/>
                <w:szCs w:val="21"/>
              </w:rPr>
              <w:pPrChange w:id="8901" w:author="Donovan Goode" w:date="2018-11-09T10:05:00Z">
                <w:pPr>
                  <w:shd w:val="clear" w:color="auto" w:fill="1E1E1E"/>
                  <w:spacing w:line="285" w:lineRule="atLeast"/>
                </w:pPr>
              </w:pPrChange>
            </w:pPr>
            <w:del w:id="8902" w:author="Donovan Goode" w:date="2018-11-09T10:04:00Z">
              <w:r w:rsidRPr="007520B6" w:rsidDel="008B6AF4">
                <w:rPr>
                  <w:rFonts w:ascii="Consolas" w:eastAsia="Times New Roman" w:hAnsi="Consolas" w:cs="Times New Roman"/>
                  <w:color w:val="D4D4D4"/>
                  <w:sz w:val="21"/>
                  <w:szCs w:val="21"/>
                </w:rPr>
                <w:delText xml:space="preserve">    }</w:delText>
              </w:r>
            </w:del>
          </w:p>
          <w:p w14:paraId="3073FA10" w14:textId="77777777" w:rsidR="00ED1509" w:rsidRPr="007520B6" w:rsidDel="008B6AF4" w:rsidRDefault="00ED1509">
            <w:pPr>
              <w:pStyle w:val="Heading1Numbered"/>
              <w:rPr>
                <w:del w:id="8903" w:author="Donovan Goode" w:date="2018-11-09T10:04:00Z"/>
                <w:rFonts w:ascii="Consolas" w:eastAsia="Times New Roman" w:hAnsi="Consolas" w:cs="Times New Roman"/>
                <w:color w:val="D4D4D4"/>
                <w:sz w:val="21"/>
                <w:szCs w:val="21"/>
              </w:rPr>
              <w:pPrChange w:id="8904" w:author="Donovan Goode" w:date="2018-11-09T10:05:00Z">
                <w:pPr>
                  <w:shd w:val="clear" w:color="auto" w:fill="1E1E1E"/>
                  <w:spacing w:line="285" w:lineRule="atLeast"/>
                </w:pPr>
              </w:pPrChange>
            </w:pPr>
          </w:p>
          <w:p w14:paraId="6C4D01FD" w14:textId="77777777" w:rsidR="00ED1509" w:rsidRPr="007520B6" w:rsidDel="008B6AF4" w:rsidRDefault="00ED1509">
            <w:pPr>
              <w:pStyle w:val="Heading1Numbered"/>
              <w:rPr>
                <w:del w:id="8905" w:author="Donovan Goode" w:date="2018-11-09T10:04:00Z"/>
                <w:rFonts w:ascii="Consolas" w:eastAsia="Times New Roman" w:hAnsi="Consolas" w:cs="Times New Roman"/>
                <w:color w:val="D4D4D4"/>
                <w:sz w:val="21"/>
                <w:szCs w:val="21"/>
              </w:rPr>
              <w:pPrChange w:id="8906" w:author="Donovan Goode" w:date="2018-11-09T10:05:00Z">
                <w:pPr>
                  <w:shd w:val="clear" w:color="auto" w:fill="1E1E1E"/>
                  <w:spacing w:line="285" w:lineRule="atLeast"/>
                </w:pPr>
              </w:pPrChange>
            </w:pPr>
            <w:del w:id="89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img</w:delText>
              </w:r>
              <w:r w:rsidRPr="007520B6" w:rsidDel="008B6AF4">
                <w:rPr>
                  <w:rFonts w:ascii="Consolas" w:eastAsia="Times New Roman" w:hAnsi="Consolas" w:cs="Times New Roman"/>
                  <w:color w:val="D4D4D4"/>
                  <w:sz w:val="21"/>
                  <w:szCs w:val="21"/>
                </w:rPr>
                <w:delText xml:space="preserve"> {</w:delText>
              </w:r>
            </w:del>
          </w:p>
          <w:p w14:paraId="6152405E" w14:textId="77777777" w:rsidR="00ED1509" w:rsidRPr="007520B6" w:rsidDel="008B6AF4" w:rsidRDefault="00ED1509">
            <w:pPr>
              <w:pStyle w:val="Heading1Numbered"/>
              <w:rPr>
                <w:del w:id="8908" w:author="Donovan Goode" w:date="2018-11-09T10:04:00Z"/>
                <w:rFonts w:ascii="Consolas" w:eastAsia="Times New Roman" w:hAnsi="Consolas" w:cs="Times New Roman"/>
                <w:color w:val="D4D4D4"/>
                <w:sz w:val="21"/>
                <w:szCs w:val="21"/>
              </w:rPr>
              <w:pPrChange w:id="8909" w:author="Donovan Goode" w:date="2018-11-09T10:05:00Z">
                <w:pPr>
                  <w:shd w:val="clear" w:color="auto" w:fill="1E1E1E"/>
                  <w:spacing w:line="285" w:lineRule="atLeast"/>
                </w:pPr>
              </w:pPrChange>
            </w:pPr>
            <w:del w:id="89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w:delText>
              </w:r>
              <w:r w:rsidRPr="007520B6" w:rsidDel="008B6AF4">
                <w:rPr>
                  <w:rFonts w:ascii="Consolas" w:eastAsia="Times New Roman" w:hAnsi="Consolas" w:cs="Times New Roman"/>
                  <w:color w:val="D4D4D4"/>
                  <w:sz w:val="21"/>
                  <w:szCs w:val="21"/>
                </w:rPr>
                <w:delText>;</w:delText>
              </w:r>
            </w:del>
          </w:p>
          <w:p w14:paraId="2B7C40EC" w14:textId="77777777" w:rsidR="00ED1509" w:rsidRPr="007520B6" w:rsidDel="008B6AF4" w:rsidRDefault="00ED1509">
            <w:pPr>
              <w:pStyle w:val="Heading1Numbered"/>
              <w:rPr>
                <w:del w:id="8911" w:author="Donovan Goode" w:date="2018-11-09T10:04:00Z"/>
                <w:rFonts w:ascii="Consolas" w:eastAsia="Times New Roman" w:hAnsi="Consolas" w:cs="Times New Roman"/>
                <w:color w:val="D4D4D4"/>
                <w:sz w:val="21"/>
                <w:szCs w:val="21"/>
              </w:rPr>
              <w:pPrChange w:id="8912" w:author="Donovan Goode" w:date="2018-11-09T10:05:00Z">
                <w:pPr>
                  <w:shd w:val="clear" w:color="auto" w:fill="1E1E1E"/>
                  <w:spacing w:line="285" w:lineRule="atLeast"/>
                </w:pPr>
              </w:pPrChange>
            </w:pPr>
            <w:del w:id="89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58D3715A" w14:textId="77777777" w:rsidR="00ED1509" w:rsidRPr="007520B6" w:rsidDel="008B6AF4" w:rsidRDefault="00ED1509">
            <w:pPr>
              <w:pStyle w:val="Heading1Numbered"/>
              <w:rPr>
                <w:del w:id="8914" w:author="Donovan Goode" w:date="2018-11-09T10:04:00Z"/>
                <w:rFonts w:ascii="Consolas" w:eastAsia="Times New Roman" w:hAnsi="Consolas" w:cs="Times New Roman"/>
                <w:color w:val="D4D4D4"/>
                <w:sz w:val="21"/>
                <w:szCs w:val="21"/>
              </w:rPr>
              <w:pPrChange w:id="8915" w:author="Donovan Goode" w:date="2018-11-09T10:05:00Z">
                <w:pPr>
                  <w:shd w:val="clear" w:color="auto" w:fill="1E1E1E"/>
                  <w:spacing w:line="285" w:lineRule="atLeast"/>
                </w:pPr>
              </w:pPrChange>
            </w:pPr>
            <w:del w:id="89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red</w:delText>
              </w:r>
              <w:r w:rsidRPr="007520B6" w:rsidDel="008B6AF4">
                <w:rPr>
                  <w:rFonts w:ascii="Consolas" w:eastAsia="Times New Roman" w:hAnsi="Consolas" w:cs="Times New Roman"/>
                  <w:color w:val="D4D4D4"/>
                  <w:sz w:val="21"/>
                  <w:szCs w:val="21"/>
                </w:rPr>
                <w:delText>;</w:delText>
              </w:r>
            </w:del>
          </w:p>
          <w:p w14:paraId="42B07ECF" w14:textId="77777777" w:rsidR="00ED1509" w:rsidRPr="007520B6" w:rsidDel="008B6AF4" w:rsidRDefault="00ED1509">
            <w:pPr>
              <w:pStyle w:val="Heading1Numbered"/>
              <w:rPr>
                <w:del w:id="8917" w:author="Donovan Goode" w:date="2018-11-09T10:04:00Z"/>
                <w:rFonts w:ascii="Consolas" w:eastAsia="Times New Roman" w:hAnsi="Consolas" w:cs="Times New Roman"/>
                <w:color w:val="D4D4D4"/>
                <w:sz w:val="21"/>
                <w:szCs w:val="21"/>
              </w:rPr>
              <w:pPrChange w:id="8918" w:author="Donovan Goode" w:date="2018-11-09T10:05:00Z">
                <w:pPr>
                  <w:shd w:val="clear" w:color="auto" w:fill="1E1E1E"/>
                  <w:spacing w:line="285" w:lineRule="atLeast"/>
                </w:pPr>
              </w:pPrChange>
            </w:pPr>
            <w:del w:id="8919" w:author="Donovan Goode" w:date="2018-11-09T10:04:00Z">
              <w:r w:rsidRPr="007520B6" w:rsidDel="008B6AF4">
                <w:rPr>
                  <w:rFonts w:ascii="Consolas" w:eastAsia="Times New Roman" w:hAnsi="Consolas" w:cs="Times New Roman"/>
                  <w:color w:val="D4D4D4"/>
                  <w:sz w:val="21"/>
                  <w:szCs w:val="21"/>
                </w:rPr>
                <w:delText xml:space="preserve">    }</w:delText>
              </w:r>
            </w:del>
          </w:p>
          <w:p w14:paraId="07FDA15F" w14:textId="77777777" w:rsidR="00ED1509" w:rsidRPr="007520B6" w:rsidDel="008B6AF4" w:rsidRDefault="00ED1509">
            <w:pPr>
              <w:pStyle w:val="Heading1Numbered"/>
              <w:rPr>
                <w:del w:id="8920" w:author="Donovan Goode" w:date="2018-11-09T10:04:00Z"/>
                <w:rFonts w:ascii="Consolas" w:eastAsia="Times New Roman" w:hAnsi="Consolas" w:cs="Times New Roman"/>
                <w:color w:val="D4D4D4"/>
                <w:sz w:val="21"/>
                <w:szCs w:val="21"/>
              </w:rPr>
              <w:pPrChange w:id="8921" w:author="Donovan Goode" w:date="2018-11-09T10:05:00Z">
                <w:pPr>
                  <w:shd w:val="clear" w:color="auto" w:fill="1E1E1E"/>
                  <w:spacing w:line="285" w:lineRule="atLeast"/>
                </w:pPr>
              </w:pPrChange>
            </w:pPr>
          </w:p>
          <w:p w14:paraId="282468A5" w14:textId="77777777" w:rsidR="00ED1509" w:rsidRPr="007520B6" w:rsidDel="008B6AF4" w:rsidRDefault="00ED1509">
            <w:pPr>
              <w:pStyle w:val="Heading1Numbered"/>
              <w:rPr>
                <w:del w:id="8922" w:author="Donovan Goode" w:date="2018-11-09T10:04:00Z"/>
                <w:rFonts w:ascii="Consolas" w:eastAsia="Times New Roman" w:hAnsi="Consolas" w:cs="Times New Roman"/>
                <w:color w:val="D4D4D4"/>
                <w:sz w:val="21"/>
                <w:szCs w:val="21"/>
              </w:rPr>
              <w:pPrChange w:id="8923" w:author="Donovan Goode" w:date="2018-11-09T10:05:00Z">
                <w:pPr>
                  <w:shd w:val="clear" w:color="auto" w:fill="1E1E1E"/>
                  <w:spacing w:line="285" w:lineRule="atLeast"/>
                </w:pPr>
              </w:pPrChange>
            </w:pPr>
            <w:del w:id="89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h3,</w:delText>
              </w:r>
            </w:del>
          </w:p>
          <w:p w14:paraId="17CF3F16" w14:textId="77777777" w:rsidR="00ED1509" w:rsidRPr="007520B6" w:rsidDel="008B6AF4" w:rsidRDefault="00ED1509">
            <w:pPr>
              <w:pStyle w:val="Heading1Numbered"/>
              <w:rPr>
                <w:del w:id="8925" w:author="Donovan Goode" w:date="2018-11-09T10:04:00Z"/>
                <w:rFonts w:ascii="Consolas" w:eastAsia="Times New Roman" w:hAnsi="Consolas" w:cs="Times New Roman"/>
                <w:color w:val="D4D4D4"/>
                <w:sz w:val="21"/>
                <w:szCs w:val="21"/>
              </w:rPr>
              <w:pPrChange w:id="8926" w:author="Donovan Goode" w:date="2018-11-09T10:05:00Z">
                <w:pPr>
                  <w:shd w:val="clear" w:color="auto" w:fill="1E1E1E"/>
                  <w:spacing w:line="285" w:lineRule="atLeast"/>
                </w:pPr>
              </w:pPrChange>
            </w:pPr>
            <w:del w:id="8927" w:author="Donovan Goode" w:date="2018-11-09T10:04:00Z">
              <w:r w:rsidRPr="007520B6" w:rsidDel="008B6AF4">
                <w:rPr>
                  <w:rFonts w:ascii="Consolas" w:eastAsia="Times New Roman" w:hAnsi="Consolas" w:cs="Times New Roman"/>
                  <w:color w:val="D7BA7D"/>
                  <w:sz w:val="21"/>
                  <w:szCs w:val="21"/>
                </w:rPr>
                <w:delText xml:space="preserve">    #widget4 .pagination h3,</w:delText>
              </w:r>
            </w:del>
          </w:p>
          <w:p w14:paraId="04B3EADD" w14:textId="77777777" w:rsidR="00ED1509" w:rsidRPr="007520B6" w:rsidDel="008B6AF4" w:rsidRDefault="00ED1509">
            <w:pPr>
              <w:pStyle w:val="Heading1Numbered"/>
              <w:rPr>
                <w:del w:id="8928" w:author="Donovan Goode" w:date="2018-11-09T10:04:00Z"/>
                <w:rFonts w:ascii="Consolas" w:eastAsia="Times New Roman" w:hAnsi="Consolas" w:cs="Times New Roman"/>
                <w:color w:val="D4D4D4"/>
                <w:sz w:val="21"/>
                <w:szCs w:val="21"/>
              </w:rPr>
              <w:pPrChange w:id="8929" w:author="Donovan Goode" w:date="2018-11-09T10:05:00Z">
                <w:pPr>
                  <w:shd w:val="clear" w:color="auto" w:fill="1E1E1E"/>
                  <w:spacing w:line="285" w:lineRule="atLeast"/>
                </w:pPr>
              </w:pPrChange>
            </w:pPr>
            <w:del w:id="8930" w:author="Donovan Goode" w:date="2018-11-09T10:04:00Z">
              <w:r w:rsidRPr="007520B6" w:rsidDel="008B6AF4">
                <w:rPr>
                  <w:rFonts w:ascii="Consolas" w:eastAsia="Times New Roman" w:hAnsi="Consolas" w:cs="Times New Roman"/>
                  <w:color w:val="D7BA7D"/>
                  <w:sz w:val="21"/>
                  <w:szCs w:val="21"/>
                </w:rPr>
                <w:delText xml:space="preserve">    #widget4b .pagination h3</w:delText>
              </w:r>
              <w:r w:rsidRPr="007520B6" w:rsidDel="008B6AF4">
                <w:rPr>
                  <w:rFonts w:ascii="Consolas" w:eastAsia="Times New Roman" w:hAnsi="Consolas" w:cs="Times New Roman"/>
                  <w:color w:val="D4D4D4"/>
                  <w:sz w:val="21"/>
                  <w:szCs w:val="21"/>
                </w:rPr>
                <w:delText xml:space="preserve"> {</w:delText>
              </w:r>
            </w:del>
          </w:p>
          <w:p w14:paraId="0545D8C9" w14:textId="77777777" w:rsidR="00ED1509" w:rsidRPr="007520B6" w:rsidDel="008B6AF4" w:rsidRDefault="00ED1509">
            <w:pPr>
              <w:pStyle w:val="Heading1Numbered"/>
              <w:rPr>
                <w:del w:id="8931" w:author="Donovan Goode" w:date="2018-11-09T10:04:00Z"/>
                <w:rFonts w:ascii="Consolas" w:eastAsia="Times New Roman" w:hAnsi="Consolas" w:cs="Times New Roman"/>
                <w:color w:val="D4D4D4"/>
                <w:sz w:val="21"/>
                <w:szCs w:val="21"/>
              </w:rPr>
              <w:pPrChange w:id="8932" w:author="Donovan Goode" w:date="2018-11-09T10:05:00Z">
                <w:pPr>
                  <w:shd w:val="clear" w:color="auto" w:fill="1E1E1E"/>
                  <w:spacing w:line="285" w:lineRule="atLeast"/>
                </w:pPr>
              </w:pPrChange>
            </w:pPr>
            <w:del w:id="89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'Droid Serif'</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 New Roman"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serif</w:delText>
              </w:r>
              <w:r w:rsidRPr="007520B6" w:rsidDel="008B6AF4">
                <w:rPr>
                  <w:rFonts w:ascii="Consolas" w:eastAsia="Times New Roman" w:hAnsi="Consolas" w:cs="Times New Roman"/>
                  <w:color w:val="D4D4D4"/>
                  <w:sz w:val="21"/>
                  <w:szCs w:val="21"/>
                </w:rPr>
                <w:delText>;</w:delText>
              </w:r>
            </w:del>
          </w:p>
          <w:p w14:paraId="639A48D8" w14:textId="77777777" w:rsidR="00ED1509" w:rsidRPr="007520B6" w:rsidDel="008B6AF4" w:rsidRDefault="00ED1509">
            <w:pPr>
              <w:pStyle w:val="Heading1Numbered"/>
              <w:rPr>
                <w:del w:id="8934" w:author="Donovan Goode" w:date="2018-11-09T10:04:00Z"/>
                <w:rFonts w:ascii="Consolas" w:eastAsia="Times New Roman" w:hAnsi="Consolas" w:cs="Times New Roman"/>
                <w:color w:val="D4D4D4"/>
                <w:sz w:val="21"/>
                <w:szCs w:val="21"/>
              </w:rPr>
              <w:pPrChange w:id="8935" w:author="Donovan Goode" w:date="2018-11-09T10:05:00Z">
                <w:pPr>
                  <w:shd w:val="clear" w:color="auto" w:fill="1E1E1E"/>
                  <w:spacing w:line="285" w:lineRule="atLeast"/>
                </w:pPr>
              </w:pPrChange>
            </w:pPr>
            <w:del w:id="89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font-style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italic</w:delText>
              </w:r>
              <w:r w:rsidRPr="007520B6" w:rsidDel="008B6AF4">
                <w:rPr>
                  <w:rFonts w:ascii="Consolas" w:eastAsia="Times New Roman" w:hAnsi="Consolas" w:cs="Times New Roman"/>
                  <w:color w:val="D4D4D4"/>
                  <w:sz w:val="21"/>
                  <w:szCs w:val="21"/>
                </w:rPr>
                <w:delText>;</w:delText>
              </w:r>
            </w:del>
          </w:p>
          <w:p w14:paraId="30E97EA8" w14:textId="77777777" w:rsidR="00ED1509" w:rsidRPr="007520B6" w:rsidDel="008B6AF4" w:rsidRDefault="00ED1509">
            <w:pPr>
              <w:pStyle w:val="Heading1Numbered"/>
              <w:rPr>
                <w:del w:id="8937" w:author="Donovan Goode" w:date="2018-11-09T10:04:00Z"/>
                <w:rFonts w:ascii="Consolas" w:eastAsia="Times New Roman" w:hAnsi="Consolas" w:cs="Times New Roman"/>
                <w:color w:val="D4D4D4"/>
                <w:sz w:val="21"/>
                <w:szCs w:val="21"/>
              </w:rPr>
              <w:pPrChange w:id="8938" w:author="Donovan Goode" w:date="2018-11-09T10:05:00Z">
                <w:pPr>
                  <w:shd w:val="clear" w:color="auto" w:fill="1E1E1E"/>
                  <w:spacing w:line="285" w:lineRule="atLeast"/>
                </w:pPr>
              </w:pPrChange>
            </w:pPr>
            <w:del w:id="89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1.3em</w:delText>
              </w:r>
              <w:r w:rsidRPr="007520B6" w:rsidDel="008B6AF4">
                <w:rPr>
                  <w:rFonts w:ascii="Consolas" w:eastAsia="Times New Roman" w:hAnsi="Consolas" w:cs="Times New Roman"/>
                  <w:color w:val="D4D4D4"/>
                  <w:sz w:val="21"/>
                  <w:szCs w:val="21"/>
                </w:rPr>
                <w:delText>;</w:delText>
              </w:r>
            </w:del>
          </w:p>
          <w:p w14:paraId="08ACB3FF" w14:textId="77777777" w:rsidR="00ED1509" w:rsidRPr="007520B6" w:rsidDel="008B6AF4" w:rsidRDefault="00ED1509">
            <w:pPr>
              <w:pStyle w:val="Heading1Numbered"/>
              <w:rPr>
                <w:del w:id="8940" w:author="Donovan Goode" w:date="2018-11-09T10:04:00Z"/>
                <w:rFonts w:ascii="Consolas" w:eastAsia="Times New Roman" w:hAnsi="Consolas" w:cs="Times New Roman"/>
                <w:color w:val="D4D4D4"/>
                <w:sz w:val="21"/>
                <w:szCs w:val="21"/>
              </w:rPr>
              <w:pPrChange w:id="8941" w:author="Donovan Goode" w:date="2018-11-09T10:05:00Z">
                <w:pPr>
                  <w:shd w:val="clear" w:color="auto" w:fill="1E1E1E"/>
                  <w:spacing w:line="285" w:lineRule="atLeast"/>
                </w:pPr>
              </w:pPrChange>
            </w:pPr>
            <w:del w:id="8942" w:author="Donovan Goode" w:date="2018-11-09T10:04:00Z">
              <w:r w:rsidRPr="007520B6" w:rsidDel="008B6AF4">
                <w:rPr>
                  <w:rFonts w:ascii="Consolas" w:eastAsia="Times New Roman" w:hAnsi="Consolas" w:cs="Times New Roman"/>
                  <w:color w:val="D4D4D4"/>
                  <w:sz w:val="21"/>
                  <w:szCs w:val="21"/>
                </w:rPr>
                <w:delText xml:space="preserve">    }</w:delText>
              </w:r>
            </w:del>
          </w:p>
          <w:p w14:paraId="6482039E" w14:textId="77777777" w:rsidR="00ED1509" w:rsidRPr="007520B6" w:rsidDel="008B6AF4" w:rsidRDefault="00ED1509">
            <w:pPr>
              <w:pStyle w:val="Heading1Numbered"/>
              <w:rPr>
                <w:del w:id="8943" w:author="Donovan Goode" w:date="2018-11-09T10:04:00Z"/>
                <w:rFonts w:ascii="Consolas" w:eastAsia="Times New Roman" w:hAnsi="Consolas" w:cs="Times New Roman"/>
                <w:color w:val="D4D4D4"/>
                <w:sz w:val="21"/>
                <w:szCs w:val="21"/>
              </w:rPr>
              <w:pPrChange w:id="8944" w:author="Donovan Goode" w:date="2018-11-09T10:05:00Z">
                <w:pPr>
                  <w:shd w:val="clear" w:color="auto" w:fill="1E1E1E"/>
                  <w:spacing w:line="285" w:lineRule="atLeast"/>
                </w:pPr>
              </w:pPrChange>
            </w:pPr>
          </w:p>
          <w:p w14:paraId="6AD1B743" w14:textId="77777777" w:rsidR="00ED1509" w:rsidRPr="007520B6" w:rsidDel="008B6AF4" w:rsidRDefault="00ED1509">
            <w:pPr>
              <w:pStyle w:val="Heading1Numbered"/>
              <w:rPr>
                <w:del w:id="8945" w:author="Donovan Goode" w:date="2018-11-09T10:04:00Z"/>
                <w:rFonts w:ascii="Consolas" w:eastAsia="Times New Roman" w:hAnsi="Consolas" w:cs="Times New Roman"/>
                <w:color w:val="D4D4D4"/>
                <w:sz w:val="21"/>
                <w:szCs w:val="21"/>
              </w:rPr>
              <w:pPrChange w:id="8946" w:author="Donovan Goode" w:date="2018-11-09T10:05:00Z">
                <w:pPr>
                  <w:shd w:val="clear" w:color="auto" w:fill="1E1E1E"/>
                  <w:spacing w:line="285" w:lineRule="atLeast"/>
                </w:pPr>
              </w:pPrChange>
            </w:pPr>
            <w:del w:id="89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h3</w:delText>
              </w:r>
              <w:r w:rsidRPr="007520B6" w:rsidDel="008B6AF4">
                <w:rPr>
                  <w:rFonts w:ascii="Consolas" w:eastAsia="Times New Roman" w:hAnsi="Consolas" w:cs="Times New Roman"/>
                  <w:color w:val="D4D4D4"/>
                  <w:sz w:val="21"/>
                  <w:szCs w:val="21"/>
                </w:rPr>
                <w:delText xml:space="preserve"> {</w:delText>
              </w:r>
            </w:del>
          </w:p>
          <w:p w14:paraId="0A7070A4" w14:textId="77777777" w:rsidR="00ED1509" w:rsidRPr="007520B6" w:rsidDel="008B6AF4" w:rsidRDefault="00ED1509">
            <w:pPr>
              <w:pStyle w:val="Heading1Numbered"/>
              <w:rPr>
                <w:del w:id="8948" w:author="Donovan Goode" w:date="2018-11-09T10:04:00Z"/>
                <w:rFonts w:ascii="Consolas" w:eastAsia="Times New Roman" w:hAnsi="Consolas" w:cs="Times New Roman"/>
                <w:color w:val="D4D4D4"/>
                <w:sz w:val="21"/>
                <w:szCs w:val="21"/>
              </w:rPr>
              <w:pPrChange w:id="8949" w:author="Donovan Goode" w:date="2018-11-09T10:05:00Z">
                <w:pPr>
                  <w:shd w:val="clear" w:color="auto" w:fill="1E1E1E"/>
                  <w:spacing w:line="285" w:lineRule="atLeast"/>
                </w:pPr>
              </w:pPrChange>
            </w:pPr>
            <w:del w:id="89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#ccc</w:delText>
              </w:r>
              <w:r w:rsidRPr="007520B6" w:rsidDel="008B6AF4">
                <w:rPr>
                  <w:rFonts w:ascii="Consolas" w:eastAsia="Times New Roman" w:hAnsi="Consolas" w:cs="Times New Roman"/>
                  <w:color w:val="D4D4D4"/>
                  <w:sz w:val="21"/>
                  <w:szCs w:val="21"/>
                </w:rPr>
                <w:delText>;</w:delText>
              </w:r>
            </w:del>
          </w:p>
          <w:p w14:paraId="169DFB41" w14:textId="77777777" w:rsidR="00ED1509" w:rsidRPr="007520B6" w:rsidDel="008B6AF4" w:rsidRDefault="00ED1509">
            <w:pPr>
              <w:pStyle w:val="Heading1Numbered"/>
              <w:rPr>
                <w:del w:id="8951" w:author="Donovan Goode" w:date="2018-11-09T10:04:00Z"/>
                <w:rFonts w:ascii="Consolas" w:eastAsia="Times New Roman" w:hAnsi="Consolas" w:cs="Times New Roman"/>
                <w:color w:val="D4D4D4"/>
                <w:sz w:val="21"/>
                <w:szCs w:val="21"/>
              </w:rPr>
              <w:pPrChange w:id="8952" w:author="Donovan Goode" w:date="2018-11-09T10:05:00Z">
                <w:pPr>
                  <w:shd w:val="clear" w:color="auto" w:fill="1E1E1E"/>
                  <w:spacing w:line="285" w:lineRule="atLeast"/>
                </w:pPr>
              </w:pPrChange>
            </w:pPr>
            <w:del w:id="8953" w:author="Donovan Goode" w:date="2018-11-09T10:04:00Z">
              <w:r w:rsidRPr="007520B6" w:rsidDel="008B6AF4">
                <w:rPr>
                  <w:rFonts w:ascii="Consolas" w:eastAsia="Times New Roman" w:hAnsi="Consolas" w:cs="Times New Roman"/>
                  <w:color w:val="D4D4D4"/>
                  <w:sz w:val="21"/>
                  <w:szCs w:val="21"/>
                </w:rPr>
                <w:delText xml:space="preserve">    }</w:delText>
              </w:r>
            </w:del>
          </w:p>
          <w:p w14:paraId="45BC9E84" w14:textId="77777777" w:rsidR="00ED1509" w:rsidRPr="007520B6" w:rsidDel="008B6AF4" w:rsidRDefault="00ED1509">
            <w:pPr>
              <w:pStyle w:val="Heading1Numbered"/>
              <w:rPr>
                <w:del w:id="8954" w:author="Donovan Goode" w:date="2018-11-09T10:04:00Z"/>
                <w:rFonts w:ascii="Consolas" w:eastAsia="Times New Roman" w:hAnsi="Consolas" w:cs="Times New Roman"/>
                <w:color w:val="D4D4D4"/>
                <w:sz w:val="21"/>
                <w:szCs w:val="21"/>
              </w:rPr>
              <w:pPrChange w:id="8955" w:author="Donovan Goode" w:date="2018-11-09T10:05:00Z">
                <w:pPr>
                  <w:shd w:val="clear" w:color="auto" w:fill="1E1E1E"/>
                  <w:spacing w:line="285" w:lineRule="atLeast"/>
                </w:pPr>
              </w:pPrChange>
            </w:pPr>
          </w:p>
          <w:p w14:paraId="701A06BE" w14:textId="77777777" w:rsidR="00ED1509" w:rsidRPr="007520B6" w:rsidDel="008B6AF4" w:rsidRDefault="00ED1509">
            <w:pPr>
              <w:pStyle w:val="Heading1Numbered"/>
              <w:rPr>
                <w:del w:id="8956" w:author="Donovan Goode" w:date="2018-11-09T10:04:00Z"/>
                <w:rFonts w:ascii="Consolas" w:eastAsia="Times New Roman" w:hAnsi="Consolas" w:cs="Times New Roman"/>
                <w:color w:val="D4D4D4"/>
                <w:sz w:val="21"/>
                <w:szCs w:val="21"/>
              </w:rPr>
              <w:pPrChange w:id="8957" w:author="Donovan Goode" w:date="2018-11-09T10:05:00Z">
                <w:pPr>
                  <w:shd w:val="clear" w:color="auto" w:fill="1E1E1E"/>
                  <w:spacing w:line="285" w:lineRule="atLeast"/>
                </w:pPr>
              </w:pPrChange>
            </w:pPr>
            <w:del w:id="89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a</w:delText>
              </w:r>
              <w:r w:rsidRPr="007520B6" w:rsidDel="008B6AF4">
                <w:rPr>
                  <w:rFonts w:ascii="Consolas" w:eastAsia="Times New Roman" w:hAnsi="Consolas" w:cs="Times New Roman"/>
                  <w:color w:val="D4D4D4"/>
                  <w:sz w:val="21"/>
                  <w:szCs w:val="21"/>
                </w:rPr>
                <w:delText xml:space="preserve"> {</w:delText>
              </w:r>
            </w:del>
          </w:p>
          <w:p w14:paraId="31818A3B" w14:textId="77777777" w:rsidR="00ED1509" w:rsidRPr="007520B6" w:rsidDel="008B6AF4" w:rsidRDefault="00ED1509">
            <w:pPr>
              <w:pStyle w:val="Heading1Numbered"/>
              <w:rPr>
                <w:del w:id="8959" w:author="Donovan Goode" w:date="2018-11-09T10:04:00Z"/>
                <w:rFonts w:ascii="Consolas" w:eastAsia="Times New Roman" w:hAnsi="Consolas" w:cs="Times New Roman"/>
                <w:color w:val="D4D4D4"/>
                <w:sz w:val="21"/>
                <w:szCs w:val="21"/>
              </w:rPr>
              <w:pPrChange w:id="8960" w:author="Donovan Goode" w:date="2018-11-09T10:05:00Z">
                <w:pPr>
                  <w:shd w:val="clear" w:color="auto" w:fill="1E1E1E"/>
                  <w:spacing w:line="285" w:lineRule="atLeast"/>
                </w:pPr>
              </w:pPrChange>
            </w:pPr>
            <w:del w:id="89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48px</w:delText>
              </w:r>
              <w:r w:rsidRPr="007520B6" w:rsidDel="008B6AF4">
                <w:rPr>
                  <w:rFonts w:ascii="Consolas" w:eastAsia="Times New Roman" w:hAnsi="Consolas" w:cs="Times New Roman"/>
                  <w:color w:val="D4D4D4"/>
                  <w:sz w:val="21"/>
                  <w:szCs w:val="21"/>
                </w:rPr>
                <w:delText>;</w:delText>
              </w:r>
            </w:del>
          </w:p>
          <w:p w14:paraId="51A0BFCA" w14:textId="77777777" w:rsidR="00ED1509" w:rsidRPr="007520B6" w:rsidDel="008B6AF4" w:rsidRDefault="00ED1509">
            <w:pPr>
              <w:pStyle w:val="Heading1Numbered"/>
              <w:rPr>
                <w:del w:id="8962" w:author="Donovan Goode" w:date="2018-11-09T10:04:00Z"/>
                <w:rFonts w:ascii="Consolas" w:eastAsia="Times New Roman" w:hAnsi="Consolas" w:cs="Times New Roman"/>
                <w:color w:val="D4D4D4"/>
                <w:sz w:val="21"/>
                <w:szCs w:val="21"/>
              </w:rPr>
              <w:pPrChange w:id="8963" w:author="Donovan Goode" w:date="2018-11-09T10:05:00Z">
                <w:pPr>
                  <w:shd w:val="clear" w:color="auto" w:fill="1E1E1E"/>
                  <w:spacing w:line="285" w:lineRule="atLeast"/>
                </w:pPr>
              </w:pPrChange>
            </w:pPr>
            <w:del w:id="89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48px</w:delText>
              </w:r>
              <w:r w:rsidRPr="007520B6" w:rsidDel="008B6AF4">
                <w:rPr>
                  <w:rFonts w:ascii="Consolas" w:eastAsia="Times New Roman" w:hAnsi="Consolas" w:cs="Times New Roman"/>
                  <w:color w:val="D4D4D4"/>
                  <w:sz w:val="21"/>
                  <w:szCs w:val="21"/>
                </w:rPr>
                <w:delText>;</w:delText>
              </w:r>
            </w:del>
          </w:p>
          <w:p w14:paraId="1EEA97BB" w14:textId="77777777" w:rsidR="00ED1509" w:rsidRPr="007520B6" w:rsidDel="008B6AF4" w:rsidRDefault="00ED1509">
            <w:pPr>
              <w:pStyle w:val="Heading1Numbered"/>
              <w:rPr>
                <w:del w:id="8965" w:author="Donovan Goode" w:date="2018-11-09T10:04:00Z"/>
                <w:rFonts w:ascii="Consolas" w:eastAsia="Times New Roman" w:hAnsi="Consolas" w:cs="Times New Roman"/>
                <w:color w:val="D4D4D4"/>
                <w:sz w:val="21"/>
                <w:szCs w:val="21"/>
              </w:rPr>
              <w:pPrChange w:id="8966" w:author="Donovan Goode" w:date="2018-11-09T10:05:00Z">
                <w:pPr>
                  <w:shd w:val="clear" w:color="auto" w:fill="1E1E1E"/>
                  <w:spacing w:line="285" w:lineRule="atLeast"/>
                </w:pPr>
              </w:pPrChange>
            </w:pPr>
            <w:del w:id="89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w:delText>
              </w:r>
              <w:r w:rsidRPr="007520B6" w:rsidDel="008B6AF4">
                <w:rPr>
                  <w:rFonts w:ascii="Consolas" w:eastAsia="Times New Roman" w:hAnsi="Consolas" w:cs="Times New Roman"/>
                  <w:color w:val="D4D4D4"/>
                  <w:sz w:val="21"/>
                  <w:szCs w:val="21"/>
                </w:rPr>
                <w:delText>;</w:delText>
              </w:r>
            </w:del>
          </w:p>
          <w:p w14:paraId="28CB9144" w14:textId="77777777" w:rsidR="00ED1509" w:rsidRPr="007520B6" w:rsidDel="008B6AF4" w:rsidRDefault="00ED1509">
            <w:pPr>
              <w:pStyle w:val="Heading1Numbered"/>
              <w:rPr>
                <w:del w:id="8968" w:author="Donovan Goode" w:date="2018-11-09T10:04:00Z"/>
                <w:rFonts w:ascii="Consolas" w:eastAsia="Times New Roman" w:hAnsi="Consolas" w:cs="Times New Roman"/>
                <w:color w:val="D4D4D4"/>
                <w:sz w:val="21"/>
                <w:szCs w:val="21"/>
              </w:rPr>
              <w:pPrChange w:id="8969" w:author="Donovan Goode" w:date="2018-11-09T10:05:00Z">
                <w:pPr>
                  <w:shd w:val="clear" w:color="auto" w:fill="1E1E1E"/>
                  <w:spacing w:line="285" w:lineRule="atLeast"/>
                </w:pPr>
              </w:pPrChange>
            </w:pPr>
            <w:del w:id="89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text-indent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-9999px</w:delText>
              </w:r>
              <w:r w:rsidRPr="007520B6" w:rsidDel="008B6AF4">
                <w:rPr>
                  <w:rFonts w:ascii="Consolas" w:eastAsia="Times New Roman" w:hAnsi="Consolas" w:cs="Times New Roman"/>
                  <w:color w:val="D4D4D4"/>
                  <w:sz w:val="21"/>
                  <w:szCs w:val="21"/>
                </w:rPr>
                <w:delText>;</w:delText>
              </w:r>
            </w:del>
          </w:p>
          <w:p w14:paraId="24909740" w14:textId="77777777" w:rsidR="00ED1509" w:rsidRPr="007520B6" w:rsidDel="008B6AF4" w:rsidRDefault="00ED1509">
            <w:pPr>
              <w:pStyle w:val="Heading1Numbered"/>
              <w:rPr>
                <w:del w:id="8971" w:author="Donovan Goode" w:date="2018-11-09T10:04:00Z"/>
                <w:rFonts w:ascii="Consolas" w:eastAsia="Times New Roman" w:hAnsi="Consolas" w:cs="Times New Roman"/>
                <w:color w:val="D4D4D4"/>
                <w:sz w:val="21"/>
                <w:szCs w:val="21"/>
              </w:rPr>
              <w:pPrChange w:id="8972" w:author="Donovan Goode" w:date="2018-11-09T10:05:00Z">
                <w:pPr>
                  <w:shd w:val="clear" w:color="auto" w:fill="1E1E1E"/>
                  <w:spacing w:line="285" w:lineRule="atLeast"/>
                </w:pPr>
              </w:pPrChange>
            </w:pPr>
            <w:del w:id="89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A0738E8" w14:textId="77777777" w:rsidR="00ED1509" w:rsidRPr="007520B6" w:rsidDel="008B6AF4" w:rsidRDefault="00ED1509">
            <w:pPr>
              <w:pStyle w:val="Heading1Numbered"/>
              <w:rPr>
                <w:del w:id="8974" w:author="Donovan Goode" w:date="2018-11-09T10:04:00Z"/>
                <w:rFonts w:ascii="Consolas" w:eastAsia="Times New Roman" w:hAnsi="Consolas" w:cs="Times New Roman"/>
                <w:color w:val="D4D4D4"/>
                <w:sz w:val="21"/>
                <w:szCs w:val="21"/>
              </w:rPr>
              <w:pPrChange w:id="8975" w:author="Donovan Goode" w:date="2018-11-09T10:05:00Z">
                <w:pPr>
                  <w:shd w:val="clear" w:color="auto" w:fill="1E1E1E"/>
                  <w:spacing w:line="285" w:lineRule="atLeast"/>
                </w:pPr>
              </w:pPrChange>
            </w:pPr>
            <w:del w:id="89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21F0122" w14:textId="77777777" w:rsidR="00ED1509" w:rsidRPr="007520B6" w:rsidDel="008B6AF4" w:rsidRDefault="00ED1509">
            <w:pPr>
              <w:pStyle w:val="Heading1Numbered"/>
              <w:rPr>
                <w:del w:id="8977" w:author="Donovan Goode" w:date="2018-11-09T10:04:00Z"/>
                <w:rFonts w:ascii="Consolas" w:eastAsia="Times New Roman" w:hAnsi="Consolas" w:cs="Times New Roman"/>
                <w:color w:val="D4D4D4"/>
                <w:sz w:val="21"/>
                <w:szCs w:val="21"/>
              </w:rPr>
              <w:pPrChange w:id="8978" w:author="Donovan Goode" w:date="2018-11-09T10:05:00Z">
                <w:pPr>
                  <w:shd w:val="clear" w:color="auto" w:fill="1E1E1E"/>
                  <w:spacing w:line="285" w:lineRule="atLeast"/>
                </w:pPr>
              </w:pPrChange>
            </w:pPr>
            <w:del w:id="89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5A7B61EC" w14:textId="77777777" w:rsidR="00ED1509" w:rsidRPr="007520B6" w:rsidDel="008B6AF4" w:rsidRDefault="00ED1509">
            <w:pPr>
              <w:pStyle w:val="Heading1Numbered"/>
              <w:rPr>
                <w:del w:id="8980" w:author="Donovan Goode" w:date="2018-11-09T10:04:00Z"/>
                <w:rFonts w:ascii="Consolas" w:eastAsia="Times New Roman" w:hAnsi="Consolas" w:cs="Times New Roman"/>
                <w:color w:val="D4D4D4"/>
                <w:sz w:val="21"/>
                <w:szCs w:val="21"/>
              </w:rPr>
              <w:pPrChange w:id="8981" w:author="Donovan Goode" w:date="2018-11-09T10:05:00Z">
                <w:pPr>
                  <w:shd w:val="clear" w:color="auto" w:fill="1E1E1E"/>
                  <w:spacing w:line="285" w:lineRule="atLeast"/>
                </w:pPr>
              </w:pPrChange>
            </w:pPr>
            <w:del w:id="89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inline-block</w:delText>
              </w:r>
              <w:r w:rsidRPr="007520B6" w:rsidDel="008B6AF4">
                <w:rPr>
                  <w:rFonts w:ascii="Consolas" w:eastAsia="Times New Roman" w:hAnsi="Consolas" w:cs="Times New Roman"/>
                  <w:color w:val="D4D4D4"/>
                  <w:sz w:val="21"/>
                  <w:szCs w:val="21"/>
                </w:rPr>
                <w:delText>;</w:delText>
              </w:r>
            </w:del>
          </w:p>
          <w:p w14:paraId="4A687C24" w14:textId="77777777" w:rsidR="00ED1509" w:rsidRPr="007520B6" w:rsidDel="008B6AF4" w:rsidRDefault="00ED1509">
            <w:pPr>
              <w:pStyle w:val="Heading1Numbered"/>
              <w:rPr>
                <w:del w:id="8983" w:author="Donovan Goode" w:date="2018-11-09T10:04:00Z"/>
                <w:rFonts w:ascii="Consolas" w:eastAsia="Times New Roman" w:hAnsi="Consolas" w:cs="Times New Roman"/>
                <w:color w:val="D4D4D4"/>
                <w:sz w:val="21"/>
                <w:szCs w:val="21"/>
              </w:rPr>
              <w:pPrChange w:id="8984" w:author="Donovan Goode" w:date="2018-11-09T10:05:00Z">
                <w:pPr>
                  <w:shd w:val="clear" w:color="auto" w:fill="1E1E1E"/>
                  <w:spacing w:line="285" w:lineRule="atLeast"/>
                </w:pPr>
              </w:pPrChange>
            </w:pPr>
            <w:del w:id="8985" w:author="Donovan Goode" w:date="2018-11-09T10:04:00Z">
              <w:r w:rsidRPr="007520B6" w:rsidDel="008B6AF4">
                <w:rPr>
                  <w:rFonts w:ascii="Consolas" w:eastAsia="Times New Roman" w:hAnsi="Consolas" w:cs="Times New Roman"/>
                  <w:color w:val="D4D4D4"/>
                  <w:sz w:val="21"/>
                  <w:szCs w:val="21"/>
                </w:rPr>
                <w:delText xml:space="preserve">    }</w:delText>
              </w:r>
            </w:del>
          </w:p>
          <w:p w14:paraId="256F5004" w14:textId="77777777" w:rsidR="00ED1509" w:rsidRPr="007520B6" w:rsidDel="008B6AF4" w:rsidRDefault="00ED1509">
            <w:pPr>
              <w:pStyle w:val="Heading1Numbered"/>
              <w:rPr>
                <w:del w:id="8986" w:author="Donovan Goode" w:date="2018-11-09T10:04:00Z"/>
                <w:rFonts w:ascii="Consolas" w:eastAsia="Times New Roman" w:hAnsi="Consolas" w:cs="Times New Roman"/>
                <w:color w:val="D4D4D4"/>
                <w:sz w:val="21"/>
                <w:szCs w:val="21"/>
              </w:rPr>
              <w:pPrChange w:id="8987" w:author="Donovan Goode" w:date="2018-11-09T10:05:00Z">
                <w:pPr>
                  <w:shd w:val="clear" w:color="auto" w:fill="1E1E1E"/>
                  <w:spacing w:line="285" w:lineRule="atLeast"/>
                </w:pPr>
              </w:pPrChange>
            </w:pPr>
          </w:p>
          <w:p w14:paraId="3A5D6240" w14:textId="77777777" w:rsidR="00ED1509" w:rsidRPr="007520B6" w:rsidDel="008B6AF4" w:rsidRDefault="00ED1509">
            <w:pPr>
              <w:pStyle w:val="Heading1Numbered"/>
              <w:rPr>
                <w:del w:id="8988" w:author="Donovan Goode" w:date="2018-11-09T10:04:00Z"/>
                <w:rFonts w:ascii="Consolas" w:eastAsia="Times New Roman" w:hAnsi="Consolas" w:cs="Times New Roman"/>
                <w:color w:val="D4D4D4"/>
                <w:sz w:val="21"/>
                <w:szCs w:val="21"/>
              </w:rPr>
              <w:pPrChange w:id="8989" w:author="Donovan Goode" w:date="2018-11-09T10:05:00Z">
                <w:pPr>
                  <w:shd w:val="clear" w:color="auto" w:fill="1E1E1E"/>
                  <w:spacing w:line="285" w:lineRule="atLeast"/>
                </w:pPr>
              </w:pPrChange>
            </w:pPr>
            <w:del w:id="89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a</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D7BA7D"/>
                  <w:sz w:val="21"/>
                  <w:szCs w:val="21"/>
                </w:rPr>
                <w:delText>a</w:delText>
              </w:r>
              <w:r w:rsidRPr="007520B6" w:rsidDel="008B6AF4">
                <w:rPr>
                  <w:rFonts w:ascii="Consolas" w:eastAsia="Times New Roman" w:hAnsi="Consolas" w:cs="Times New Roman"/>
                  <w:color w:val="D4D4D4"/>
                  <w:sz w:val="21"/>
                  <w:szCs w:val="21"/>
                </w:rPr>
                <w:delText xml:space="preserve"> {</w:delText>
              </w:r>
            </w:del>
          </w:p>
          <w:p w14:paraId="2B8EFEF4" w14:textId="77777777" w:rsidR="00ED1509" w:rsidRPr="007520B6" w:rsidDel="008B6AF4" w:rsidRDefault="00ED1509">
            <w:pPr>
              <w:pStyle w:val="Heading1Numbered"/>
              <w:rPr>
                <w:del w:id="8991" w:author="Donovan Goode" w:date="2018-11-09T10:04:00Z"/>
                <w:rFonts w:ascii="Consolas" w:eastAsia="Times New Roman" w:hAnsi="Consolas" w:cs="Times New Roman"/>
                <w:color w:val="D4D4D4"/>
                <w:sz w:val="21"/>
                <w:szCs w:val="21"/>
              </w:rPr>
              <w:pPrChange w:id="8992" w:author="Donovan Goode" w:date="2018-11-09T10:05:00Z">
                <w:pPr>
                  <w:shd w:val="clear" w:color="auto" w:fill="1E1E1E"/>
                  <w:spacing w:line="285" w:lineRule="atLeast"/>
                </w:pPr>
              </w:pPrChange>
            </w:pPr>
            <w:del w:id="89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27D797FB" w14:textId="77777777" w:rsidR="00ED1509" w:rsidRPr="007520B6" w:rsidDel="008B6AF4" w:rsidRDefault="00ED1509">
            <w:pPr>
              <w:pStyle w:val="Heading1Numbered"/>
              <w:rPr>
                <w:del w:id="8994" w:author="Donovan Goode" w:date="2018-11-09T10:04:00Z"/>
                <w:rFonts w:ascii="Consolas" w:eastAsia="Times New Roman" w:hAnsi="Consolas" w:cs="Times New Roman"/>
                <w:color w:val="D4D4D4"/>
                <w:sz w:val="21"/>
                <w:szCs w:val="21"/>
              </w:rPr>
              <w:pPrChange w:id="8995" w:author="Donovan Goode" w:date="2018-11-09T10:05:00Z">
                <w:pPr>
                  <w:shd w:val="clear" w:color="auto" w:fill="1E1E1E"/>
                  <w:spacing w:line="285" w:lineRule="atLeast"/>
                </w:pPr>
              </w:pPrChange>
            </w:pPr>
            <w:del w:id="8996" w:author="Donovan Goode" w:date="2018-11-09T10:04:00Z">
              <w:r w:rsidRPr="007520B6" w:rsidDel="008B6AF4">
                <w:rPr>
                  <w:rFonts w:ascii="Consolas" w:eastAsia="Times New Roman" w:hAnsi="Consolas" w:cs="Times New Roman"/>
                  <w:color w:val="D4D4D4"/>
                  <w:sz w:val="21"/>
                  <w:szCs w:val="21"/>
                </w:rPr>
                <w:delText xml:space="preserve">    }</w:delText>
              </w:r>
            </w:del>
          </w:p>
          <w:p w14:paraId="14EE3AA6" w14:textId="77777777" w:rsidR="00ED1509" w:rsidRPr="007520B6" w:rsidDel="008B6AF4" w:rsidRDefault="00ED1509">
            <w:pPr>
              <w:pStyle w:val="Heading1Numbered"/>
              <w:rPr>
                <w:del w:id="8997" w:author="Donovan Goode" w:date="2018-11-09T10:04:00Z"/>
                <w:rFonts w:ascii="Consolas" w:eastAsia="Times New Roman" w:hAnsi="Consolas" w:cs="Times New Roman"/>
                <w:color w:val="D4D4D4"/>
                <w:sz w:val="21"/>
                <w:szCs w:val="21"/>
              </w:rPr>
              <w:pPrChange w:id="8998" w:author="Donovan Goode" w:date="2018-11-09T10:05:00Z">
                <w:pPr>
                  <w:shd w:val="clear" w:color="auto" w:fill="1E1E1E"/>
                  <w:spacing w:line="285" w:lineRule="atLeast"/>
                </w:pPr>
              </w:pPrChange>
            </w:pPr>
          </w:p>
          <w:p w14:paraId="124CAA34" w14:textId="77777777" w:rsidR="00ED1509" w:rsidRPr="007520B6" w:rsidDel="008B6AF4" w:rsidRDefault="00ED1509">
            <w:pPr>
              <w:pStyle w:val="Heading1Numbered"/>
              <w:rPr>
                <w:del w:id="8999" w:author="Donovan Goode" w:date="2018-11-09T10:04:00Z"/>
                <w:rFonts w:ascii="Consolas" w:eastAsia="Times New Roman" w:hAnsi="Consolas" w:cs="Times New Roman"/>
                <w:color w:val="D4D4D4"/>
                <w:sz w:val="21"/>
                <w:szCs w:val="21"/>
              </w:rPr>
              <w:pPrChange w:id="9000" w:author="Donovan Goode" w:date="2018-11-09T10:05:00Z">
                <w:pPr>
                  <w:shd w:val="clear" w:color="auto" w:fill="1E1E1E"/>
                  <w:spacing w:line="285" w:lineRule="atLeast"/>
                </w:pPr>
              </w:pPrChange>
            </w:pPr>
            <w:del w:id="90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a:hover</w:delText>
              </w:r>
              <w:r w:rsidRPr="007520B6" w:rsidDel="008B6AF4">
                <w:rPr>
                  <w:rFonts w:ascii="Consolas" w:eastAsia="Times New Roman" w:hAnsi="Consolas" w:cs="Times New Roman"/>
                  <w:color w:val="D4D4D4"/>
                  <w:sz w:val="21"/>
                  <w:szCs w:val="21"/>
                </w:rPr>
                <w:delText xml:space="preserve"> {</w:delText>
              </w:r>
            </w:del>
          </w:p>
          <w:p w14:paraId="222A53B3" w14:textId="77777777" w:rsidR="00ED1509" w:rsidRPr="007520B6" w:rsidDel="008B6AF4" w:rsidRDefault="00ED1509">
            <w:pPr>
              <w:pStyle w:val="Heading1Numbered"/>
              <w:rPr>
                <w:del w:id="9002" w:author="Donovan Goode" w:date="2018-11-09T10:04:00Z"/>
                <w:rFonts w:ascii="Consolas" w:eastAsia="Times New Roman" w:hAnsi="Consolas" w:cs="Times New Roman"/>
                <w:color w:val="D4D4D4"/>
                <w:sz w:val="21"/>
                <w:szCs w:val="21"/>
              </w:rPr>
              <w:pPrChange w:id="9003" w:author="Donovan Goode" w:date="2018-11-09T10:05:00Z">
                <w:pPr>
                  <w:shd w:val="clear" w:color="auto" w:fill="1E1E1E"/>
                  <w:spacing w:line="285" w:lineRule="atLeast"/>
                </w:pPr>
              </w:pPrChange>
            </w:pPr>
            <w:del w:id="90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4CD9C674" w14:textId="77777777" w:rsidR="00ED1509" w:rsidRPr="007520B6" w:rsidDel="008B6AF4" w:rsidRDefault="00ED1509">
            <w:pPr>
              <w:pStyle w:val="Heading1Numbered"/>
              <w:rPr>
                <w:del w:id="9005" w:author="Donovan Goode" w:date="2018-11-09T10:04:00Z"/>
                <w:rFonts w:ascii="Consolas" w:eastAsia="Times New Roman" w:hAnsi="Consolas" w:cs="Times New Roman"/>
                <w:color w:val="D4D4D4"/>
                <w:sz w:val="21"/>
                <w:szCs w:val="21"/>
              </w:rPr>
              <w:pPrChange w:id="9006" w:author="Donovan Goode" w:date="2018-11-09T10:05:00Z">
                <w:pPr>
                  <w:shd w:val="clear" w:color="auto" w:fill="1E1E1E"/>
                  <w:spacing w:line="285" w:lineRule="atLeast"/>
                </w:pPr>
              </w:pPrChange>
            </w:pPr>
            <w:del w:id="9007" w:author="Donovan Goode" w:date="2018-11-09T10:04:00Z">
              <w:r w:rsidRPr="007520B6" w:rsidDel="008B6AF4">
                <w:rPr>
                  <w:rFonts w:ascii="Consolas" w:eastAsia="Times New Roman" w:hAnsi="Consolas" w:cs="Times New Roman"/>
                  <w:color w:val="D4D4D4"/>
                  <w:sz w:val="21"/>
                  <w:szCs w:val="21"/>
                </w:rPr>
                <w:delText xml:space="preserve">    }</w:delText>
              </w:r>
            </w:del>
          </w:p>
          <w:p w14:paraId="599F3478" w14:textId="77777777" w:rsidR="00ED1509" w:rsidRPr="007520B6" w:rsidDel="008B6AF4" w:rsidRDefault="00ED1509">
            <w:pPr>
              <w:pStyle w:val="Heading1Numbered"/>
              <w:rPr>
                <w:del w:id="9008" w:author="Donovan Goode" w:date="2018-11-09T10:04:00Z"/>
                <w:rFonts w:ascii="Consolas" w:eastAsia="Times New Roman" w:hAnsi="Consolas" w:cs="Times New Roman"/>
                <w:color w:val="D4D4D4"/>
                <w:sz w:val="21"/>
                <w:szCs w:val="21"/>
              </w:rPr>
              <w:pPrChange w:id="9009" w:author="Donovan Goode" w:date="2018-11-09T10:05:00Z">
                <w:pPr>
                  <w:shd w:val="clear" w:color="auto" w:fill="1E1E1E"/>
                  <w:spacing w:line="285" w:lineRule="atLeast"/>
                </w:pPr>
              </w:pPrChange>
            </w:pPr>
          </w:p>
          <w:p w14:paraId="4BACC1C0" w14:textId="77777777" w:rsidR="00ED1509" w:rsidRPr="007520B6" w:rsidDel="008B6AF4" w:rsidRDefault="00ED1509">
            <w:pPr>
              <w:pStyle w:val="Heading1Numbered"/>
              <w:rPr>
                <w:del w:id="9010" w:author="Donovan Goode" w:date="2018-11-09T10:04:00Z"/>
                <w:rFonts w:ascii="Consolas" w:eastAsia="Times New Roman" w:hAnsi="Consolas" w:cs="Times New Roman"/>
                <w:color w:val="D4D4D4"/>
                <w:sz w:val="21"/>
                <w:szCs w:val="21"/>
              </w:rPr>
              <w:pPrChange w:id="9011" w:author="Donovan Goode" w:date="2018-11-09T10:05:00Z">
                <w:pPr>
                  <w:shd w:val="clear" w:color="auto" w:fill="1E1E1E"/>
                  <w:spacing w:line="285" w:lineRule="atLeast"/>
                </w:pPr>
              </w:pPrChange>
            </w:pPr>
            <w:del w:id="90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a.selected</w:delText>
              </w:r>
              <w:r w:rsidRPr="007520B6" w:rsidDel="008B6AF4">
                <w:rPr>
                  <w:rFonts w:ascii="Consolas" w:eastAsia="Times New Roman" w:hAnsi="Consolas" w:cs="Times New Roman"/>
                  <w:color w:val="D4D4D4"/>
                  <w:sz w:val="21"/>
                  <w:szCs w:val="21"/>
                </w:rPr>
                <w:delText xml:space="preserve"> {</w:delText>
              </w:r>
            </w:del>
          </w:p>
          <w:p w14:paraId="3D91BAA4" w14:textId="77777777" w:rsidR="00ED1509" w:rsidRPr="007520B6" w:rsidDel="008B6AF4" w:rsidRDefault="00ED1509">
            <w:pPr>
              <w:pStyle w:val="Heading1Numbered"/>
              <w:rPr>
                <w:del w:id="9013" w:author="Donovan Goode" w:date="2018-11-09T10:04:00Z"/>
                <w:rFonts w:ascii="Consolas" w:eastAsia="Times New Roman" w:hAnsi="Consolas" w:cs="Times New Roman"/>
                <w:color w:val="D4D4D4"/>
                <w:sz w:val="21"/>
                <w:szCs w:val="21"/>
              </w:rPr>
              <w:pPrChange w:id="9014" w:author="Donovan Goode" w:date="2018-11-09T10:05:00Z">
                <w:pPr>
                  <w:shd w:val="clear" w:color="auto" w:fill="1E1E1E"/>
                  <w:spacing w:line="285" w:lineRule="atLeast"/>
                </w:pPr>
              </w:pPrChange>
            </w:pPr>
            <w:del w:id="90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solid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1AB201E4" w14:textId="77777777" w:rsidR="00ED1509" w:rsidRPr="007520B6" w:rsidDel="008B6AF4" w:rsidRDefault="00ED1509">
            <w:pPr>
              <w:pStyle w:val="Heading1Numbered"/>
              <w:rPr>
                <w:del w:id="9016" w:author="Donovan Goode" w:date="2018-11-09T10:04:00Z"/>
                <w:rFonts w:ascii="Consolas" w:eastAsia="Times New Roman" w:hAnsi="Consolas" w:cs="Times New Roman"/>
                <w:color w:val="D4D4D4"/>
                <w:sz w:val="21"/>
                <w:szCs w:val="21"/>
              </w:rPr>
              <w:pPrChange w:id="9017" w:author="Donovan Goode" w:date="2018-11-09T10:05:00Z">
                <w:pPr>
                  <w:shd w:val="clear" w:color="auto" w:fill="1E1E1E"/>
                  <w:spacing w:line="285" w:lineRule="atLeast"/>
                </w:pPr>
              </w:pPrChange>
            </w:pPr>
            <w:del w:id="9018" w:author="Donovan Goode" w:date="2018-11-09T10:04:00Z">
              <w:r w:rsidRPr="007520B6" w:rsidDel="008B6AF4">
                <w:rPr>
                  <w:rFonts w:ascii="Consolas" w:eastAsia="Times New Roman" w:hAnsi="Consolas" w:cs="Times New Roman"/>
                  <w:color w:val="D4D4D4"/>
                  <w:sz w:val="21"/>
                  <w:szCs w:val="21"/>
                </w:rPr>
                <w:delText xml:space="preserve">    }</w:delText>
              </w:r>
            </w:del>
          </w:p>
          <w:p w14:paraId="39FF5947" w14:textId="77777777" w:rsidR="00ED1509" w:rsidRPr="007520B6" w:rsidDel="008B6AF4" w:rsidRDefault="00ED1509">
            <w:pPr>
              <w:pStyle w:val="Heading1Numbered"/>
              <w:rPr>
                <w:del w:id="9019" w:author="Donovan Goode" w:date="2018-11-09T10:04:00Z"/>
                <w:rFonts w:ascii="Consolas" w:eastAsia="Times New Roman" w:hAnsi="Consolas" w:cs="Times New Roman"/>
                <w:color w:val="D4D4D4"/>
                <w:sz w:val="21"/>
                <w:szCs w:val="21"/>
              </w:rPr>
              <w:pPrChange w:id="9020" w:author="Donovan Goode" w:date="2018-11-09T10:05:00Z">
                <w:pPr>
                  <w:shd w:val="clear" w:color="auto" w:fill="1E1E1E"/>
                  <w:spacing w:line="285" w:lineRule="atLeast"/>
                </w:pPr>
              </w:pPrChange>
            </w:pPr>
          </w:p>
          <w:p w14:paraId="1410BD48" w14:textId="77777777" w:rsidR="00ED1509" w:rsidRPr="007520B6" w:rsidDel="008B6AF4" w:rsidRDefault="00ED1509">
            <w:pPr>
              <w:pStyle w:val="Heading1Numbered"/>
              <w:rPr>
                <w:del w:id="9021" w:author="Donovan Goode" w:date="2018-11-09T10:04:00Z"/>
                <w:rFonts w:ascii="Consolas" w:eastAsia="Times New Roman" w:hAnsi="Consolas" w:cs="Times New Roman"/>
                <w:color w:val="D4D4D4"/>
                <w:sz w:val="21"/>
                <w:szCs w:val="21"/>
              </w:rPr>
              <w:pPrChange w:id="9022" w:author="Donovan Goode" w:date="2018-11-09T10:05:00Z">
                <w:pPr>
                  <w:shd w:val="clear" w:color="auto" w:fill="1E1E1E"/>
                  <w:spacing w:line="285" w:lineRule="atLeast"/>
                </w:pPr>
              </w:pPrChange>
            </w:pPr>
            <w:del w:id="90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.pagination .pipe:hover,</w:delText>
              </w:r>
            </w:del>
          </w:p>
          <w:p w14:paraId="613A2761" w14:textId="77777777" w:rsidR="00ED1509" w:rsidRPr="007520B6" w:rsidDel="008B6AF4" w:rsidRDefault="00ED1509">
            <w:pPr>
              <w:pStyle w:val="Heading1Numbered"/>
              <w:rPr>
                <w:del w:id="9024" w:author="Donovan Goode" w:date="2018-11-09T10:04:00Z"/>
                <w:rFonts w:ascii="Consolas" w:eastAsia="Times New Roman" w:hAnsi="Consolas" w:cs="Times New Roman"/>
                <w:color w:val="D4D4D4"/>
                <w:sz w:val="21"/>
                <w:szCs w:val="21"/>
              </w:rPr>
              <w:pPrChange w:id="9025" w:author="Donovan Goode" w:date="2018-11-09T10:05:00Z">
                <w:pPr>
                  <w:shd w:val="clear" w:color="auto" w:fill="1E1E1E"/>
                  <w:spacing w:line="285" w:lineRule="atLeast"/>
                </w:pPr>
              </w:pPrChange>
            </w:pPr>
            <w:del w:id="9026" w:author="Donovan Goode" w:date="2018-11-09T10:04:00Z">
              <w:r w:rsidRPr="007520B6" w:rsidDel="008B6AF4">
                <w:rPr>
                  <w:rFonts w:ascii="Consolas" w:eastAsia="Times New Roman" w:hAnsi="Consolas" w:cs="Times New Roman"/>
                  <w:color w:val="D7BA7D"/>
                  <w:sz w:val="21"/>
                  <w:szCs w:val="21"/>
                </w:rPr>
                <w:delText xml:space="preserve">    #widget7 .pagination .pipe:hover</w:delText>
              </w:r>
              <w:r w:rsidRPr="007520B6" w:rsidDel="008B6AF4">
                <w:rPr>
                  <w:rFonts w:ascii="Consolas" w:eastAsia="Times New Roman" w:hAnsi="Consolas" w:cs="Times New Roman"/>
                  <w:color w:val="D4D4D4"/>
                  <w:sz w:val="21"/>
                  <w:szCs w:val="21"/>
                </w:rPr>
                <w:delText xml:space="preserve"> {</w:delText>
              </w:r>
            </w:del>
          </w:p>
          <w:p w14:paraId="0F05A53C" w14:textId="77777777" w:rsidR="00ED1509" w:rsidRPr="007520B6" w:rsidDel="008B6AF4" w:rsidRDefault="00ED1509">
            <w:pPr>
              <w:pStyle w:val="Heading1Numbered"/>
              <w:rPr>
                <w:del w:id="9027" w:author="Donovan Goode" w:date="2018-11-09T10:04:00Z"/>
                <w:rFonts w:ascii="Consolas" w:eastAsia="Times New Roman" w:hAnsi="Consolas" w:cs="Times New Roman"/>
                <w:color w:val="D4D4D4"/>
                <w:sz w:val="21"/>
                <w:szCs w:val="21"/>
              </w:rPr>
              <w:pPrChange w:id="9028" w:author="Donovan Goode" w:date="2018-11-09T10:05:00Z">
                <w:pPr>
                  <w:shd w:val="clear" w:color="auto" w:fill="1E1E1E"/>
                  <w:spacing w:line="285" w:lineRule="atLeast"/>
                </w:pPr>
              </w:pPrChange>
            </w:pPr>
            <w:del w:id="90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6A09EF9" w14:textId="77777777" w:rsidR="00ED1509" w:rsidRPr="007520B6" w:rsidDel="008B6AF4" w:rsidRDefault="00ED1509">
            <w:pPr>
              <w:pStyle w:val="Heading1Numbered"/>
              <w:rPr>
                <w:del w:id="9030" w:author="Donovan Goode" w:date="2018-11-09T10:04:00Z"/>
                <w:rFonts w:ascii="Consolas" w:eastAsia="Times New Roman" w:hAnsi="Consolas" w:cs="Times New Roman"/>
                <w:color w:val="D4D4D4"/>
                <w:sz w:val="21"/>
                <w:szCs w:val="21"/>
              </w:rPr>
              <w:pPrChange w:id="9031" w:author="Donovan Goode" w:date="2018-11-09T10:05:00Z">
                <w:pPr>
                  <w:shd w:val="clear" w:color="auto" w:fill="1E1E1E"/>
                  <w:spacing w:line="285" w:lineRule="atLeast"/>
                </w:pPr>
              </w:pPrChange>
            </w:pPr>
            <w:del w:id="9032" w:author="Donovan Goode" w:date="2018-11-09T10:04:00Z">
              <w:r w:rsidRPr="007520B6" w:rsidDel="008B6AF4">
                <w:rPr>
                  <w:rFonts w:ascii="Consolas" w:eastAsia="Times New Roman" w:hAnsi="Consolas" w:cs="Times New Roman"/>
                  <w:color w:val="D4D4D4"/>
                  <w:sz w:val="21"/>
                  <w:szCs w:val="21"/>
                </w:rPr>
                <w:delText xml:space="preserve">    }</w:delText>
              </w:r>
            </w:del>
          </w:p>
          <w:p w14:paraId="3AFFAECB" w14:textId="77777777" w:rsidR="00ED1509" w:rsidRPr="007520B6" w:rsidDel="008B6AF4" w:rsidRDefault="00ED1509">
            <w:pPr>
              <w:pStyle w:val="Heading1Numbered"/>
              <w:rPr>
                <w:del w:id="9033" w:author="Donovan Goode" w:date="2018-11-09T10:04:00Z"/>
                <w:rFonts w:ascii="Consolas" w:eastAsia="Times New Roman" w:hAnsi="Consolas" w:cs="Times New Roman"/>
                <w:color w:val="D4D4D4"/>
                <w:sz w:val="21"/>
                <w:szCs w:val="21"/>
              </w:rPr>
              <w:pPrChange w:id="9034" w:author="Donovan Goode" w:date="2018-11-09T10:05:00Z">
                <w:pPr>
                  <w:shd w:val="clear" w:color="auto" w:fill="1E1E1E"/>
                  <w:spacing w:line="285" w:lineRule="atLeast"/>
                </w:pPr>
              </w:pPrChange>
            </w:pPr>
          </w:p>
          <w:p w14:paraId="7DE170A4" w14:textId="77777777" w:rsidR="00ED1509" w:rsidRPr="007520B6" w:rsidDel="008B6AF4" w:rsidRDefault="00ED1509">
            <w:pPr>
              <w:pStyle w:val="Heading1Numbered"/>
              <w:rPr>
                <w:del w:id="9035" w:author="Donovan Goode" w:date="2018-11-09T10:04:00Z"/>
                <w:rFonts w:ascii="Consolas" w:eastAsia="Times New Roman" w:hAnsi="Consolas" w:cs="Times New Roman"/>
                <w:color w:val="D4D4D4"/>
                <w:sz w:val="21"/>
                <w:szCs w:val="21"/>
              </w:rPr>
              <w:pPrChange w:id="9036" w:author="Donovan Goode" w:date="2018-11-09T10:05:00Z">
                <w:pPr>
                  <w:shd w:val="clear" w:color="auto" w:fill="1E1E1E"/>
                  <w:spacing w:line="285" w:lineRule="atLeast"/>
                </w:pPr>
              </w:pPrChange>
            </w:pPr>
            <w:del w:id="90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w:delText>
              </w:r>
              <w:r w:rsidRPr="007520B6" w:rsidDel="008B6AF4">
                <w:rPr>
                  <w:rFonts w:ascii="Consolas" w:eastAsia="Times New Roman" w:hAnsi="Consolas" w:cs="Times New Roman"/>
                  <w:color w:val="D4D4D4"/>
                  <w:sz w:val="21"/>
                  <w:szCs w:val="21"/>
                </w:rPr>
                <w:delText>&gt;</w:delText>
              </w:r>
              <w:r w:rsidRPr="007520B6" w:rsidDel="008B6AF4">
                <w:rPr>
                  <w:rFonts w:ascii="Consolas" w:eastAsia="Times New Roman" w:hAnsi="Consolas" w:cs="Times New Roman"/>
                  <w:color w:val="D7BA7D"/>
                  <w:sz w:val="21"/>
                  <w:szCs w:val="21"/>
                </w:rPr>
                <w:delText>div.more</w:delText>
              </w:r>
              <w:r w:rsidRPr="007520B6" w:rsidDel="008B6AF4">
                <w:rPr>
                  <w:rFonts w:ascii="Consolas" w:eastAsia="Times New Roman" w:hAnsi="Consolas" w:cs="Times New Roman"/>
                  <w:color w:val="D4D4D4"/>
                  <w:sz w:val="21"/>
                  <w:szCs w:val="21"/>
                </w:rPr>
                <w:delText xml:space="preserve"> {</w:delText>
              </w:r>
            </w:del>
          </w:p>
          <w:p w14:paraId="4CAB4E0C" w14:textId="77777777" w:rsidR="00ED1509" w:rsidRPr="007520B6" w:rsidDel="008B6AF4" w:rsidRDefault="00ED1509">
            <w:pPr>
              <w:pStyle w:val="Heading1Numbered"/>
              <w:rPr>
                <w:del w:id="9038" w:author="Donovan Goode" w:date="2018-11-09T10:04:00Z"/>
                <w:rFonts w:ascii="Consolas" w:eastAsia="Times New Roman" w:hAnsi="Consolas" w:cs="Times New Roman"/>
                <w:color w:val="D4D4D4"/>
                <w:sz w:val="21"/>
                <w:szCs w:val="21"/>
              </w:rPr>
              <w:pPrChange w:id="9039" w:author="Donovan Goode" w:date="2018-11-09T10:05:00Z">
                <w:pPr>
                  <w:shd w:val="clear" w:color="auto" w:fill="1E1E1E"/>
                  <w:spacing w:line="285" w:lineRule="atLeast"/>
                </w:pPr>
              </w:pPrChange>
            </w:pPr>
            <w:del w:id="90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205px</w:delText>
              </w:r>
              <w:r w:rsidRPr="007520B6" w:rsidDel="008B6AF4">
                <w:rPr>
                  <w:rFonts w:ascii="Consolas" w:eastAsia="Times New Roman" w:hAnsi="Consolas" w:cs="Times New Roman"/>
                  <w:color w:val="D4D4D4"/>
                  <w:sz w:val="21"/>
                  <w:szCs w:val="21"/>
                </w:rPr>
                <w:delText>;</w:delText>
              </w:r>
            </w:del>
          </w:p>
          <w:p w14:paraId="62DDEF9C" w14:textId="77777777" w:rsidR="00ED1509" w:rsidRPr="007520B6" w:rsidDel="008B6AF4" w:rsidRDefault="00ED1509">
            <w:pPr>
              <w:pStyle w:val="Heading1Numbered"/>
              <w:rPr>
                <w:del w:id="9041" w:author="Donovan Goode" w:date="2018-11-09T10:04:00Z"/>
                <w:rFonts w:ascii="Consolas" w:eastAsia="Times New Roman" w:hAnsi="Consolas" w:cs="Times New Roman"/>
                <w:color w:val="D4D4D4"/>
                <w:sz w:val="21"/>
                <w:szCs w:val="21"/>
              </w:rPr>
              <w:pPrChange w:id="9042" w:author="Donovan Goode" w:date="2018-11-09T10:05:00Z">
                <w:pPr>
                  <w:shd w:val="clear" w:color="auto" w:fill="1E1E1E"/>
                  <w:spacing w:line="285" w:lineRule="atLeast"/>
                </w:pPr>
              </w:pPrChange>
            </w:pPr>
            <w:del w:id="90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73E17EC" w14:textId="77777777" w:rsidR="00ED1509" w:rsidRPr="007520B6" w:rsidDel="008B6AF4" w:rsidRDefault="00ED1509">
            <w:pPr>
              <w:pStyle w:val="Heading1Numbered"/>
              <w:rPr>
                <w:del w:id="9044" w:author="Donovan Goode" w:date="2018-11-09T10:04:00Z"/>
                <w:rFonts w:ascii="Consolas" w:eastAsia="Times New Roman" w:hAnsi="Consolas" w:cs="Times New Roman"/>
                <w:color w:val="D4D4D4"/>
                <w:sz w:val="21"/>
                <w:szCs w:val="21"/>
              </w:rPr>
              <w:pPrChange w:id="9045" w:author="Donovan Goode" w:date="2018-11-09T10:05:00Z">
                <w:pPr>
                  <w:shd w:val="clear" w:color="auto" w:fill="1E1E1E"/>
                  <w:spacing w:line="285" w:lineRule="atLeast"/>
                </w:pPr>
              </w:pPrChange>
            </w:pPr>
            <w:del w:id="90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76px</w:delText>
              </w:r>
              <w:r w:rsidRPr="007520B6" w:rsidDel="008B6AF4">
                <w:rPr>
                  <w:rFonts w:ascii="Consolas" w:eastAsia="Times New Roman" w:hAnsi="Consolas" w:cs="Times New Roman"/>
                  <w:color w:val="D4D4D4"/>
                  <w:sz w:val="21"/>
                  <w:szCs w:val="21"/>
                </w:rPr>
                <w:delText>;</w:delText>
              </w:r>
            </w:del>
          </w:p>
          <w:p w14:paraId="2428BA4A" w14:textId="77777777" w:rsidR="00ED1509" w:rsidRPr="007520B6" w:rsidDel="008B6AF4" w:rsidRDefault="00ED1509">
            <w:pPr>
              <w:pStyle w:val="Heading1Numbered"/>
              <w:rPr>
                <w:del w:id="9047" w:author="Donovan Goode" w:date="2018-11-09T10:04:00Z"/>
                <w:rFonts w:ascii="Consolas" w:eastAsia="Times New Roman" w:hAnsi="Consolas" w:cs="Times New Roman"/>
                <w:color w:val="D4D4D4"/>
                <w:sz w:val="21"/>
                <w:szCs w:val="21"/>
              </w:rPr>
              <w:pPrChange w:id="9048" w:author="Donovan Goode" w:date="2018-11-09T10:05:00Z">
                <w:pPr>
                  <w:shd w:val="clear" w:color="auto" w:fill="1E1E1E"/>
                  <w:spacing w:line="285" w:lineRule="atLeast"/>
                </w:pPr>
              </w:pPrChange>
            </w:pPr>
            <w:del w:id="90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227px</w:delText>
              </w:r>
              <w:r w:rsidRPr="007520B6" w:rsidDel="008B6AF4">
                <w:rPr>
                  <w:rFonts w:ascii="Consolas" w:eastAsia="Times New Roman" w:hAnsi="Consolas" w:cs="Times New Roman"/>
                  <w:color w:val="D4D4D4"/>
                  <w:sz w:val="21"/>
                  <w:szCs w:val="21"/>
                </w:rPr>
                <w:delText>;</w:delText>
              </w:r>
            </w:del>
          </w:p>
          <w:p w14:paraId="497F5E9B" w14:textId="77777777" w:rsidR="00ED1509" w:rsidRPr="007520B6" w:rsidDel="008B6AF4" w:rsidRDefault="00ED1509">
            <w:pPr>
              <w:pStyle w:val="Heading1Numbered"/>
              <w:rPr>
                <w:del w:id="9050" w:author="Donovan Goode" w:date="2018-11-09T10:04:00Z"/>
                <w:rFonts w:ascii="Consolas" w:eastAsia="Times New Roman" w:hAnsi="Consolas" w:cs="Times New Roman"/>
                <w:color w:val="D4D4D4"/>
                <w:sz w:val="21"/>
                <w:szCs w:val="21"/>
              </w:rPr>
              <w:pPrChange w:id="9051" w:author="Donovan Goode" w:date="2018-11-09T10:05:00Z">
                <w:pPr>
                  <w:shd w:val="clear" w:color="auto" w:fill="1E1E1E"/>
                  <w:spacing w:line="285" w:lineRule="atLeast"/>
                </w:pPr>
              </w:pPrChange>
            </w:pPr>
            <w:del w:id="90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365D4337" w14:textId="77777777" w:rsidR="00ED1509" w:rsidRPr="007520B6" w:rsidDel="008B6AF4" w:rsidRDefault="00ED1509">
            <w:pPr>
              <w:pStyle w:val="Heading1Numbered"/>
              <w:rPr>
                <w:del w:id="9053" w:author="Donovan Goode" w:date="2018-11-09T10:04:00Z"/>
                <w:rFonts w:ascii="Consolas" w:eastAsia="Times New Roman" w:hAnsi="Consolas" w:cs="Times New Roman"/>
                <w:color w:val="D4D4D4"/>
                <w:sz w:val="21"/>
                <w:szCs w:val="21"/>
              </w:rPr>
              <w:pPrChange w:id="9054" w:author="Donovan Goode" w:date="2018-11-09T10:05:00Z">
                <w:pPr>
                  <w:shd w:val="clear" w:color="auto" w:fill="1E1E1E"/>
                  <w:spacing w:line="285" w:lineRule="atLeast"/>
                </w:pPr>
              </w:pPrChange>
            </w:pPr>
            <w:del w:id="90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525px</w:delText>
              </w:r>
              <w:r w:rsidRPr="007520B6" w:rsidDel="008B6AF4">
                <w:rPr>
                  <w:rFonts w:ascii="Consolas" w:eastAsia="Times New Roman" w:hAnsi="Consolas" w:cs="Times New Roman"/>
                  <w:color w:val="D4D4D4"/>
                  <w:sz w:val="21"/>
                  <w:szCs w:val="21"/>
                </w:rPr>
                <w:delText>;</w:delText>
              </w:r>
            </w:del>
          </w:p>
          <w:p w14:paraId="32E865D4" w14:textId="77777777" w:rsidR="00ED1509" w:rsidRPr="007520B6" w:rsidDel="008B6AF4" w:rsidRDefault="00ED1509">
            <w:pPr>
              <w:pStyle w:val="Heading1Numbered"/>
              <w:rPr>
                <w:del w:id="9056" w:author="Donovan Goode" w:date="2018-11-09T10:04:00Z"/>
                <w:rFonts w:ascii="Consolas" w:eastAsia="Times New Roman" w:hAnsi="Consolas" w:cs="Times New Roman"/>
                <w:color w:val="D4D4D4"/>
                <w:sz w:val="21"/>
                <w:szCs w:val="21"/>
              </w:rPr>
              <w:pPrChange w:id="9057" w:author="Donovan Goode" w:date="2018-11-09T10:05:00Z">
                <w:pPr>
                  <w:shd w:val="clear" w:color="auto" w:fill="1E1E1E"/>
                  <w:spacing w:line="285" w:lineRule="atLeast"/>
                </w:pPr>
              </w:pPrChange>
            </w:pPr>
            <w:del w:id="9058" w:author="Donovan Goode" w:date="2018-11-09T10:04:00Z">
              <w:r w:rsidRPr="007520B6" w:rsidDel="008B6AF4">
                <w:rPr>
                  <w:rFonts w:ascii="Consolas" w:eastAsia="Times New Roman" w:hAnsi="Consolas" w:cs="Times New Roman"/>
                  <w:color w:val="D4D4D4"/>
                  <w:sz w:val="21"/>
                  <w:szCs w:val="21"/>
                </w:rPr>
                <w:delText xml:space="preserve">    }</w:delText>
              </w:r>
            </w:del>
          </w:p>
          <w:p w14:paraId="18974F7C" w14:textId="77777777" w:rsidR="00ED1509" w:rsidRPr="007520B6" w:rsidDel="008B6AF4" w:rsidRDefault="00ED1509">
            <w:pPr>
              <w:pStyle w:val="Heading1Numbered"/>
              <w:rPr>
                <w:del w:id="9059" w:author="Donovan Goode" w:date="2018-11-09T10:04:00Z"/>
                <w:rFonts w:ascii="Consolas" w:eastAsia="Times New Roman" w:hAnsi="Consolas" w:cs="Times New Roman"/>
                <w:color w:val="D4D4D4"/>
                <w:sz w:val="21"/>
                <w:szCs w:val="21"/>
              </w:rPr>
              <w:pPrChange w:id="9060" w:author="Donovan Goode" w:date="2018-11-09T10:05:00Z">
                <w:pPr>
                  <w:shd w:val="clear" w:color="auto" w:fill="1E1E1E"/>
                  <w:spacing w:line="285" w:lineRule="atLeast"/>
                </w:pPr>
              </w:pPrChange>
            </w:pPr>
          </w:p>
          <w:p w14:paraId="7FD0F6E0" w14:textId="77777777" w:rsidR="00ED1509" w:rsidRPr="007520B6" w:rsidDel="008B6AF4" w:rsidRDefault="00ED1509">
            <w:pPr>
              <w:pStyle w:val="Heading1Numbered"/>
              <w:rPr>
                <w:del w:id="9061" w:author="Donovan Goode" w:date="2018-11-09T10:04:00Z"/>
                <w:rFonts w:ascii="Consolas" w:eastAsia="Times New Roman" w:hAnsi="Consolas" w:cs="Times New Roman"/>
                <w:color w:val="D4D4D4"/>
                <w:sz w:val="21"/>
                <w:szCs w:val="21"/>
              </w:rPr>
              <w:pPrChange w:id="9062" w:author="Donovan Goode" w:date="2018-11-09T10:05:00Z">
                <w:pPr>
                  <w:shd w:val="clear" w:color="auto" w:fill="1E1E1E"/>
                  <w:spacing w:line="285" w:lineRule="atLeast"/>
                </w:pPr>
              </w:pPrChange>
            </w:pPr>
            <w:del w:id="90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#widget7 div.more a</w:delText>
              </w:r>
              <w:r w:rsidRPr="007520B6" w:rsidDel="008B6AF4">
                <w:rPr>
                  <w:rFonts w:ascii="Consolas" w:eastAsia="Times New Roman" w:hAnsi="Consolas" w:cs="Times New Roman"/>
                  <w:color w:val="D4D4D4"/>
                  <w:sz w:val="21"/>
                  <w:szCs w:val="21"/>
                </w:rPr>
                <w:delText xml:space="preserve"> {</w:delText>
              </w:r>
            </w:del>
          </w:p>
          <w:p w14:paraId="0E9BDD60" w14:textId="77777777" w:rsidR="00ED1509" w:rsidRPr="007520B6" w:rsidDel="008B6AF4" w:rsidRDefault="00ED1509">
            <w:pPr>
              <w:pStyle w:val="Heading1Numbered"/>
              <w:rPr>
                <w:del w:id="9064" w:author="Donovan Goode" w:date="2018-11-09T10:04:00Z"/>
                <w:rFonts w:ascii="Consolas" w:eastAsia="Times New Roman" w:hAnsi="Consolas" w:cs="Times New Roman"/>
                <w:color w:val="D4D4D4"/>
                <w:sz w:val="21"/>
                <w:szCs w:val="21"/>
              </w:rPr>
              <w:pPrChange w:id="9065" w:author="Donovan Goode" w:date="2018-11-09T10:05:00Z">
                <w:pPr>
                  <w:shd w:val="clear" w:color="auto" w:fill="1E1E1E"/>
                  <w:spacing w:line="285" w:lineRule="atLeast"/>
                </w:pPr>
              </w:pPrChange>
            </w:pPr>
            <w:del w:id="90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#eee</w:delText>
              </w:r>
              <w:r w:rsidRPr="007520B6" w:rsidDel="008B6AF4">
                <w:rPr>
                  <w:rFonts w:ascii="Consolas" w:eastAsia="Times New Roman" w:hAnsi="Consolas" w:cs="Times New Roman"/>
                  <w:color w:val="D4D4D4"/>
                  <w:sz w:val="21"/>
                  <w:szCs w:val="21"/>
                </w:rPr>
                <w:delText>;</w:delText>
              </w:r>
            </w:del>
          </w:p>
          <w:p w14:paraId="0C8851DE" w14:textId="77777777" w:rsidR="00ED1509" w:rsidRPr="007520B6" w:rsidDel="008B6AF4" w:rsidRDefault="00ED1509">
            <w:pPr>
              <w:pStyle w:val="Heading1Numbered"/>
              <w:rPr>
                <w:del w:id="9067" w:author="Donovan Goode" w:date="2018-11-09T10:04:00Z"/>
                <w:rFonts w:ascii="Consolas" w:eastAsia="Times New Roman" w:hAnsi="Consolas" w:cs="Times New Roman"/>
                <w:color w:val="D4D4D4"/>
                <w:sz w:val="21"/>
                <w:szCs w:val="21"/>
              </w:rPr>
              <w:pPrChange w:id="9068" w:author="Donovan Goode" w:date="2018-11-09T10:05:00Z">
                <w:pPr>
                  <w:shd w:val="clear" w:color="auto" w:fill="1E1E1E"/>
                  <w:spacing w:line="285" w:lineRule="atLeast"/>
                </w:pPr>
              </w:pPrChange>
            </w:pPr>
            <w:del w:id="90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4B968A5" w14:textId="77777777" w:rsidR="00ED1509" w:rsidRPr="007520B6" w:rsidDel="008B6AF4" w:rsidRDefault="00ED1509">
            <w:pPr>
              <w:pStyle w:val="Heading1Numbered"/>
              <w:rPr>
                <w:del w:id="9070" w:author="Donovan Goode" w:date="2018-11-09T10:04:00Z"/>
                <w:rFonts w:ascii="Consolas" w:eastAsia="Times New Roman" w:hAnsi="Consolas" w:cs="Times New Roman"/>
                <w:color w:val="D4D4D4"/>
                <w:sz w:val="21"/>
                <w:szCs w:val="21"/>
              </w:rPr>
              <w:pPrChange w:id="9071" w:author="Donovan Goode" w:date="2018-11-09T10:05:00Z">
                <w:pPr>
                  <w:shd w:val="clear" w:color="auto" w:fill="1E1E1E"/>
                  <w:spacing w:line="285" w:lineRule="atLeast"/>
                </w:pPr>
              </w:pPrChange>
            </w:pPr>
            <w:del w:id="90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1.1em</w:delText>
              </w:r>
              <w:r w:rsidRPr="007520B6" w:rsidDel="008B6AF4">
                <w:rPr>
                  <w:rFonts w:ascii="Consolas" w:eastAsia="Times New Roman" w:hAnsi="Consolas" w:cs="Times New Roman"/>
                  <w:color w:val="D4D4D4"/>
                  <w:sz w:val="21"/>
                  <w:szCs w:val="21"/>
                </w:rPr>
                <w:delText>;</w:delText>
              </w:r>
            </w:del>
          </w:p>
          <w:p w14:paraId="37F06838" w14:textId="77777777" w:rsidR="00ED1509" w:rsidRPr="007520B6" w:rsidDel="008B6AF4" w:rsidRDefault="00ED1509">
            <w:pPr>
              <w:pStyle w:val="Heading1Numbered"/>
              <w:rPr>
                <w:del w:id="9073" w:author="Donovan Goode" w:date="2018-11-09T10:04:00Z"/>
                <w:rFonts w:ascii="Consolas" w:eastAsia="Times New Roman" w:hAnsi="Consolas" w:cs="Times New Roman"/>
                <w:color w:val="D4D4D4"/>
                <w:sz w:val="21"/>
                <w:szCs w:val="21"/>
              </w:rPr>
              <w:pPrChange w:id="9074" w:author="Donovan Goode" w:date="2018-11-09T10:05:00Z">
                <w:pPr>
                  <w:shd w:val="clear" w:color="auto" w:fill="1E1E1E"/>
                  <w:spacing w:line="285" w:lineRule="atLeast"/>
                </w:pPr>
              </w:pPrChange>
            </w:pPr>
            <w:del w:id="90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1CDB03DD" w14:textId="77777777" w:rsidR="00ED1509" w:rsidRPr="007520B6" w:rsidDel="008B6AF4" w:rsidRDefault="00ED1509">
            <w:pPr>
              <w:pStyle w:val="Heading1Numbered"/>
              <w:rPr>
                <w:del w:id="9076" w:author="Donovan Goode" w:date="2018-11-09T10:04:00Z"/>
                <w:rFonts w:ascii="Consolas" w:eastAsia="Times New Roman" w:hAnsi="Consolas" w:cs="Times New Roman"/>
                <w:color w:val="D4D4D4"/>
                <w:sz w:val="21"/>
                <w:szCs w:val="21"/>
              </w:rPr>
              <w:pPrChange w:id="9077" w:author="Donovan Goode" w:date="2018-11-09T10:05:00Z">
                <w:pPr>
                  <w:shd w:val="clear" w:color="auto" w:fill="1E1E1E"/>
                  <w:spacing w:line="285" w:lineRule="atLeast"/>
                </w:pPr>
              </w:pPrChange>
            </w:pPr>
            <w:del w:id="90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#666</w:delText>
              </w:r>
              <w:r w:rsidRPr="007520B6" w:rsidDel="008B6AF4">
                <w:rPr>
                  <w:rFonts w:ascii="Consolas" w:eastAsia="Times New Roman" w:hAnsi="Consolas" w:cs="Times New Roman"/>
                  <w:color w:val="D4D4D4"/>
                  <w:sz w:val="21"/>
                  <w:szCs w:val="21"/>
                </w:rPr>
                <w:delText>;</w:delText>
              </w:r>
            </w:del>
          </w:p>
          <w:p w14:paraId="192FEEC2" w14:textId="77777777" w:rsidR="00ED1509" w:rsidRPr="007520B6" w:rsidDel="008B6AF4" w:rsidRDefault="00ED1509">
            <w:pPr>
              <w:pStyle w:val="Heading1Numbered"/>
              <w:rPr>
                <w:del w:id="9079" w:author="Donovan Goode" w:date="2018-11-09T10:04:00Z"/>
                <w:rFonts w:ascii="Consolas" w:eastAsia="Times New Roman" w:hAnsi="Consolas" w:cs="Times New Roman"/>
                <w:color w:val="D4D4D4"/>
                <w:sz w:val="21"/>
                <w:szCs w:val="21"/>
              </w:rPr>
              <w:pPrChange w:id="9080" w:author="Donovan Goode" w:date="2018-11-09T10:05:00Z">
                <w:pPr>
                  <w:shd w:val="clear" w:color="auto" w:fill="1E1E1E"/>
                  <w:spacing w:line="285" w:lineRule="atLeast"/>
                </w:pPr>
              </w:pPrChange>
            </w:pPr>
            <w:del w:id="90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8px</w:delText>
              </w:r>
              <w:r w:rsidRPr="007520B6" w:rsidDel="008B6AF4">
                <w:rPr>
                  <w:rFonts w:ascii="Consolas" w:eastAsia="Times New Roman" w:hAnsi="Consolas" w:cs="Times New Roman"/>
                  <w:color w:val="D4D4D4"/>
                  <w:sz w:val="21"/>
                  <w:szCs w:val="21"/>
                </w:rPr>
                <w:delText>;</w:delText>
              </w:r>
            </w:del>
          </w:p>
          <w:p w14:paraId="5EE7482A" w14:textId="77777777" w:rsidR="00ED1509" w:rsidRPr="007520B6" w:rsidDel="008B6AF4" w:rsidRDefault="00ED1509">
            <w:pPr>
              <w:pStyle w:val="Heading1Numbered"/>
              <w:rPr>
                <w:del w:id="9082" w:author="Donovan Goode" w:date="2018-11-09T10:04:00Z"/>
                <w:rFonts w:ascii="Consolas" w:eastAsia="Times New Roman" w:hAnsi="Consolas" w:cs="Times New Roman"/>
                <w:color w:val="D4D4D4"/>
                <w:sz w:val="21"/>
                <w:szCs w:val="21"/>
              </w:rPr>
              <w:pPrChange w:id="9083" w:author="Donovan Goode" w:date="2018-11-09T10:05:00Z">
                <w:pPr>
                  <w:shd w:val="clear" w:color="auto" w:fill="1E1E1E"/>
                  <w:spacing w:line="285" w:lineRule="atLeast"/>
                </w:pPr>
              </w:pPrChange>
            </w:pPr>
            <w:del w:id="90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-moz-border-radius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69C85C3B" w14:textId="77777777" w:rsidR="00ED1509" w:rsidRPr="007520B6" w:rsidDel="008B6AF4" w:rsidRDefault="00ED1509">
            <w:pPr>
              <w:pStyle w:val="Heading1Numbered"/>
              <w:rPr>
                <w:del w:id="9085" w:author="Donovan Goode" w:date="2018-11-09T10:04:00Z"/>
                <w:rFonts w:ascii="Consolas" w:eastAsia="Times New Roman" w:hAnsi="Consolas" w:cs="Times New Roman"/>
                <w:color w:val="D4D4D4"/>
                <w:sz w:val="21"/>
                <w:szCs w:val="21"/>
              </w:rPr>
              <w:pPrChange w:id="9086" w:author="Donovan Goode" w:date="2018-11-09T10:05:00Z">
                <w:pPr>
                  <w:shd w:val="clear" w:color="auto" w:fill="1E1E1E"/>
                  <w:spacing w:line="285" w:lineRule="atLeast"/>
                </w:pPr>
              </w:pPrChange>
            </w:pPr>
            <w:del w:id="90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border-radius</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46872FA1" w14:textId="77777777" w:rsidR="00ED1509" w:rsidRPr="007520B6" w:rsidDel="008B6AF4" w:rsidRDefault="00ED1509">
            <w:pPr>
              <w:pStyle w:val="Heading1Numbered"/>
              <w:rPr>
                <w:del w:id="9088" w:author="Donovan Goode" w:date="2018-11-09T10:04:00Z"/>
                <w:rFonts w:ascii="Consolas" w:eastAsia="Times New Roman" w:hAnsi="Consolas" w:cs="Times New Roman"/>
                <w:color w:val="D4D4D4"/>
                <w:sz w:val="21"/>
                <w:szCs w:val="21"/>
              </w:rPr>
              <w:pPrChange w:id="9089" w:author="Donovan Goode" w:date="2018-11-09T10:05:00Z">
                <w:pPr>
                  <w:shd w:val="clear" w:color="auto" w:fill="1E1E1E"/>
                  <w:spacing w:line="285" w:lineRule="atLeast"/>
                </w:pPr>
              </w:pPrChange>
            </w:pPr>
            <w:del w:id="9090" w:author="Donovan Goode" w:date="2018-11-09T10:04:00Z">
              <w:r w:rsidRPr="007520B6" w:rsidDel="008B6AF4">
                <w:rPr>
                  <w:rFonts w:ascii="Consolas" w:eastAsia="Times New Roman" w:hAnsi="Consolas" w:cs="Times New Roman"/>
                  <w:color w:val="D4D4D4"/>
                  <w:sz w:val="21"/>
                  <w:szCs w:val="21"/>
                </w:rPr>
                <w:delText xml:space="preserve">    }</w:delText>
              </w:r>
            </w:del>
          </w:p>
          <w:p w14:paraId="4B3B186B" w14:textId="77777777" w:rsidR="00ED1509" w:rsidRPr="007520B6" w:rsidDel="008B6AF4" w:rsidRDefault="00ED1509">
            <w:pPr>
              <w:pStyle w:val="Heading1Numbered"/>
              <w:rPr>
                <w:del w:id="9091" w:author="Donovan Goode" w:date="2018-11-09T10:04:00Z"/>
                <w:rFonts w:ascii="Consolas" w:eastAsia="Times New Roman" w:hAnsi="Consolas" w:cs="Times New Roman"/>
                <w:color w:val="D4D4D4"/>
                <w:sz w:val="21"/>
                <w:szCs w:val="21"/>
              </w:rPr>
              <w:pPrChange w:id="9092" w:author="Donovan Goode" w:date="2018-11-09T10:05:00Z">
                <w:pPr>
                  <w:shd w:val="clear" w:color="auto" w:fill="1E1E1E"/>
                  <w:spacing w:line="285" w:lineRule="atLeast"/>
                </w:pPr>
              </w:pPrChange>
            </w:pPr>
          </w:p>
          <w:p w14:paraId="35248E0C" w14:textId="77777777" w:rsidR="00ED1509" w:rsidRPr="007520B6" w:rsidDel="008B6AF4" w:rsidRDefault="00ED1509">
            <w:pPr>
              <w:pStyle w:val="Heading1Numbered"/>
              <w:rPr>
                <w:del w:id="9093" w:author="Donovan Goode" w:date="2018-11-09T10:04:00Z"/>
                <w:rFonts w:ascii="Consolas" w:eastAsia="Times New Roman" w:hAnsi="Consolas" w:cs="Times New Roman"/>
                <w:color w:val="D4D4D4"/>
                <w:sz w:val="21"/>
                <w:szCs w:val="21"/>
              </w:rPr>
              <w:pPrChange w:id="9094" w:author="Donovan Goode" w:date="2018-11-09T10:05:00Z">
                <w:pPr>
                  <w:shd w:val="clear" w:color="auto" w:fill="1E1E1E"/>
                  <w:spacing w:line="285" w:lineRule="atLeast"/>
                </w:pPr>
              </w:pPrChange>
            </w:pPr>
            <w:del w:id="90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#W7PlayButton</w:delText>
              </w:r>
              <w:r w:rsidRPr="007520B6" w:rsidDel="008B6AF4">
                <w:rPr>
                  <w:rFonts w:ascii="Consolas" w:eastAsia="Times New Roman" w:hAnsi="Consolas" w:cs="Times New Roman"/>
                  <w:color w:val="D4D4D4"/>
                  <w:sz w:val="21"/>
                  <w:szCs w:val="21"/>
                </w:rPr>
                <w:delText xml:space="preserve"> {</w:delText>
              </w:r>
            </w:del>
          </w:p>
          <w:p w14:paraId="566A3FA5" w14:textId="77777777" w:rsidR="00ED1509" w:rsidRPr="007520B6" w:rsidDel="008B6AF4" w:rsidRDefault="00ED1509">
            <w:pPr>
              <w:pStyle w:val="Heading1Numbered"/>
              <w:rPr>
                <w:del w:id="9096" w:author="Donovan Goode" w:date="2018-11-09T10:04:00Z"/>
                <w:rFonts w:ascii="Consolas" w:eastAsia="Times New Roman" w:hAnsi="Consolas" w:cs="Times New Roman"/>
                <w:color w:val="D4D4D4"/>
                <w:sz w:val="21"/>
                <w:szCs w:val="21"/>
              </w:rPr>
              <w:pPrChange w:id="9097" w:author="Donovan Goode" w:date="2018-11-09T10:05:00Z">
                <w:pPr>
                  <w:shd w:val="clear" w:color="auto" w:fill="1E1E1E"/>
                  <w:spacing w:line="285" w:lineRule="atLeast"/>
                </w:pPr>
              </w:pPrChange>
            </w:pPr>
            <w:del w:id="90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238px</w:delText>
              </w:r>
              <w:r w:rsidRPr="007520B6" w:rsidDel="008B6AF4">
                <w:rPr>
                  <w:rFonts w:ascii="Consolas" w:eastAsia="Times New Roman" w:hAnsi="Consolas" w:cs="Times New Roman"/>
                  <w:color w:val="D4D4D4"/>
                  <w:sz w:val="21"/>
                  <w:szCs w:val="21"/>
                </w:rPr>
                <w:delText>;</w:delText>
              </w:r>
            </w:del>
          </w:p>
          <w:p w14:paraId="45187C40" w14:textId="77777777" w:rsidR="00ED1509" w:rsidRPr="007520B6" w:rsidDel="008B6AF4" w:rsidRDefault="00ED1509">
            <w:pPr>
              <w:pStyle w:val="Heading1Numbered"/>
              <w:rPr>
                <w:del w:id="9099" w:author="Donovan Goode" w:date="2018-11-09T10:04:00Z"/>
                <w:rFonts w:ascii="Consolas" w:eastAsia="Times New Roman" w:hAnsi="Consolas" w:cs="Times New Roman"/>
                <w:color w:val="D4D4D4"/>
                <w:sz w:val="21"/>
                <w:szCs w:val="21"/>
              </w:rPr>
              <w:pPrChange w:id="9100" w:author="Donovan Goode" w:date="2018-11-09T10:05:00Z">
                <w:pPr>
                  <w:shd w:val="clear" w:color="auto" w:fill="1E1E1E"/>
                  <w:spacing w:line="285" w:lineRule="atLeast"/>
                </w:pPr>
              </w:pPrChange>
            </w:pPr>
            <w:del w:id="91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w:delText>
              </w:r>
            </w:del>
          </w:p>
          <w:p w14:paraId="57637EE3" w14:textId="77777777" w:rsidR="00ED1509" w:rsidRPr="007520B6" w:rsidDel="008B6AF4" w:rsidRDefault="00ED1509">
            <w:pPr>
              <w:pStyle w:val="Heading1Numbered"/>
              <w:rPr>
                <w:del w:id="9102" w:author="Donovan Goode" w:date="2018-11-09T10:04:00Z"/>
                <w:rFonts w:ascii="Consolas" w:eastAsia="Times New Roman" w:hAnsi="Consolas" w:cs="Times New Roman"/>
                <w:color w:val="D4D4D4"/>
                <w:sz w:val="21"/>
                <w:szCs w:val="21"/>
              </w:rPr>
              <w:pPrChange w:id="9103" w:author="Donovan Goode" w:date="2018-11-09T10:05:00Z">
                <w:pPr>
                  <w:shd w:val="clear" w:color="auto" w:fill="1E1E1E"/>
                  <w:spacing w:line="285" w:lineRule="atLeast"/>
                </w:pPr>
              </w:pPrChange>
            </w:pPr>
            <w:del w:id="91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1F07A9ED" w14:textId="77777777" w:rsidR="00ED1509" w:rsidRPr="007520B6" w:rsidDel="008B6AF4" w:rsidRDefault="00ED1509">
            <w:pPr>
              <w:pStyle w:val="Heading1Numbered"/>
              <w:rPr>
                <w:del w:id="9105" w:author="Donovan Goode" w:date="2018-11-09T10:04:00Z"/>
                <w:rFonts w:ascii="Consolas" w:eastAsia="Times New Roman" w:hAnsi="Consolas" w:cs="Times New Roman"/>
                <w:color w:val="D4D4D4"/>
                <w:sz w:val="21"/>
                <w:szCs w:val="21"/>
              </w:rPr>
              <w:pPrChange w:id="9106" w:author="Donovan Goode" w:date="2018-11-09T10:05:00Z">
                <w:pPr>
                  <w:shd w:val="clear" w:color="auto" w:fill="1E1E1E"/>
                  <w:spacing w:line="285" w:lineRule="atLeast"/>
                </w:pPr>
              </w:pPrChange>
            </w:pPr>
            <w:del w:id="91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40EAC50" w14:textId="77777777" w:rsidR="00ED1509" w:rsidRPr="007520B6" w:rsidDel="008B6AF4" w:rsidRDefault="00ED1509">
            <w:pPr>
              <w:pStyle w:val="Heading1Numbered"/>
              <w:rPr>
                <w:del w:id="9108" w:author="Donovan Goode" w:date="2018-11-09T10:04:00Z"/>
                <w:rFonts w:ascii="Consolas" w:eastAsia="Times New Roman" w:hAnsi="Consolas" w:cs="Times New Roman"/>
                <w:color w:val="D4D4D4"/>
                <w:sz w:val="21"/>
                <w:szCs w:val="21"/>
              </w:rPr>
              <w:pPrChange w:id="9109" w:author="Donovan Goode" w:date="2018-11-09T10:05:00Z">
                <w:pPr>
                  <w:shd w:val="clear" w:color="auto" w:fill="1E1E1E"/>
                  <w:spacing w:line="285" w:lineRule="atLeast"/>
                </w:pPr>
              </w:pPrChange>
            </w:pPr>
            <w:del w:id="91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41F529EA" w14:textId="77777777" w:rsidR="00ED1509" w:rsidRPr="007520B6" w:rsidDel="008B6AF4" w:rsidRDefault="00ED1509">
            <w:pPr>
              <w:pStyle w:val="Heading1Numbered"/>
              <w:rPr>
                <w:del w:id="9111" w:author="Donovan Goode" w:date="2018-11-09T10:04:00Z"/>
                <w:rFonts w:ascii="Consolas" w:eastAsia="Times New Roman" w:hAnsi="Consolas" w:cs="Times New Roman"/>
                <w:color w:val="D4D4D4"/>
                <w:sz w:val="21"/>
                <w:szCs w:val="21"/>
              </w:rPr>
              <w:pPrChange w:id="9112" w:author="Donovan Goode" w:date="2018-11-09T10:05:00Z">
                <w:pPr>
                  <w:shd w:val="clear" w:color="auto" w:fill="1E1E1E"/>
                  <w:spacing w:line="285" w:lineRule="atLeast"/>
                </w:pPr>
              </w:pPrChange>
            </w:pPr>
            <w:del w:id="91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42px</w:delText>
              </w:r>
              <w:r w:rsidRPr="007520B6" w:rsidDel="008B6AF4">
                <w:rPr>
                  <w:rFonts w:ascii="Consolas" w:eastAsia="Times New Roman" w:hAnsi="Consolas" w:cs="Times New Roman"/>
                  <w:color w:val="D4D4D4"/>
                  <w:sz w:val="21"/>
                  <w:szCs w:val="21"/>
                </w:rPr>
                <w:delText>;</w:delText>
              </w:r>
            </w:del>
          </w:p>
          <w:p w14:paraId="7555E054" w14:textId="77777777" w:rsidR="00ED1509" w:rsidRPr="007520B6" w:rsidDel="008B6AF4" w:rsidRDefault="00ED1509">
            <w:pPr>
              <w:pStyle w:val="Heading1Numbered"/>
              <w:rPr>
                <w:del w:id="9114" w:author="Donovan Goode" w:date="2018-11-09T10:04:00Z"/>
                <w:rFonts w:ascii="Consolas" w:eastAsia="Times New Roman" w:hAnsi="Consolas" w:cs="Times New Roman"/>
                <w:color w:val="D4D4D4"/>
                <w:sz w:val="21"/>
                <w:szCs w:val="21"/>
              </w:rPr>
              <w:pPrChange w:id="9115" w:author="Donovan Goode" w:date="2018-11-09T10:05:00Z">
                <w:pPr>
                  <w:shd w:val="clear" w:color="auto" w:fill="1E1E1E"/>
                  <w:spacing w:line="285" w:lineRule="atLeast"/>
                </w:pPr>
              </w:pPrChange>
            </w:pPr>
            <w:del w:id="91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440px</w:delText>
              </w:r>
              <w:r w:rsidRPr="007520B6" w:rsidDel="008B6AF4">
                <w:rPr>
                  <w:rFonts w:ascii="Consolas" w:eastAsia="Times New Roman" w:hAnsi="Consolas" w:cs="Times New Roman"/>
                  <w:color w:val="D4D4D4"/>
                  <w:sz w:val="21"/>
                  <w:szCs w:val="21"/>
                </w:rPr>
                <w:delText>;</w:delText>
              </w:r>
            </w:del>
          </w:p>
          <w:p w14:paraId="7A8BED0D" w14:textId="77777777" w:rsidR="00ED1509" w:rsidRPr="007520B6" w:rsidDel="008B6AF4" w:rsidRDefault="00ED1509">
            <w:pPr>
              <w:pStyle w:val="Heading1Numbered"/>
              <w:rPr>
                <w:del w:id="9117" w:author="Donovan Goode" w:date="2018-11-09T10:04:00Z"/>
                <w:rFonts w:ascii="Consolas" w:eastAsia="Times New Roman" w:hAnsi="Consolas" w:cs="Times New Roman"/>
                <w:color w:val="D4D4D4"/>
                <w:sz w:val="21"/>
                <w:szCs w:val="21"/>
              </w:rPr>
              <w:pPrChange w:id="9118" w:author="Donovan Goode" w:date="2018-11-09T10:05:00Z">
                <w:pPr>
                  <w:shd w:val="clear" w:color="auto" w:fill="1E1E1E"/>
                  <w:spacing w:line="285" w:lineRule="atLeast"/>
                </w:pPr>
              </w:pPrChange>
            </w:pPr>
            <w:del w:id="91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https://www.opm.gov/images/poster/Fed_Month.jpg</w:delText>
              </w:r>
              <w:r w:rsidRPr="007520B6" w:rsidDel="008B6AF4">
                <w:rPr>
                  <w:rFonts w:ascii="Consolas" w:eastAsia="Times New Roman" w:hAnsi="Consolas" w:cs="Times New Roman"/>
                  <w:color w:val="D4D4D4"/>
                  <w:sz w:val="21"/>
                  <w:szCs w:val="21"/>
                </w:rPr>
                <w:delText>);</w:delText>
              </w:r>
            </w:del>
          </w:p>
          <w:p w14:paraId="6511F359" w14:textId="77777777" w:rsidR="00ED1509" w:rsidRPr="007520B6" w:rsidDel="008B6AF4" w:rsidRDefault="00ED1509">
            <w:pPr>
              <w:pStyle w:val="Heading1Numbered"/>
              <w:rPr>
                <w:del w:id="9120" w:author="Donovan Goode" w:date="2018-11-09T10:04:00Z"/>
                <w:rFonts w:ascii="Consolas" w:eastAsia="Times New Roman" w:hAnsi="Consolas" w:cs="Times New Roman"/>
                <w:color w:val="D4D4D4"/>
                <w:sz w:val="21"/>
                <w:szCs w:val="21"/>
              </w:rPr>
              <w:pPrChange w:id="9121" w:author="Donovan Goode" w:date="2018-11-09T10:05:00Z">
                <w:pPr>
                  <w:shd w:val="clear" w:color="auto" w:fill="1E1E1E"/>
                  <w:spacing w:line="285" w:lineRule="atLeast"/>
                </w:pPr>
              </w:pPrChange>
            </w:pPr>
            <w:del w:id="91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CB17F43" w14:textId="77777777" w:rsidR="00ED1509" w:rsidRPr="007520B6" w:rsidDel="008B6AF4" w:rsidRDefault="00ED1509">
            <w:pPr>
              <w:pStyle w:val="Heading1Numbered"/>
              <w:rPr>
                <w:del w:id="9123" w:author="Donovan Goode" w:date="2018-11-09T10:04:00Z"/>
                <w:rFonts w:ascii="Consolas" w:eastAsia="Times New Roman" w:hAnsi="Consolas" w:cs="Times New Roman"/>
                <w:color w:val="D4D4D4"/>
                <w:sz w:val="21"/>
                <w:szCs w:val="21"/>
              </w:rPr>
              <w:pPrChange w:id="9124" w:author="Donovan Goode" w:date="2018-11-09T10:05:00Z">
                <w:pPr>
                  <w:shd w:val="clear" w:color="auto" w:fill="1E1E1E"/>
                  <w:spacing w:line="285" w:lineRule="atLeast"/>
                </w:pPr>
              </w:pPrChange>
            </w:pPr>
            <w:del w:id="9125" w:author="Donovan Goode" w:date="2018-11-09T10:04:00Z">
              <w:r w:rsidRPr="007520B6" w:rsidDel="008B6AF4">
                <w:rPr>
                  <w:rFonts w:ascii="Consolas" w:eastAsia="Times New Roman" w:hAnsi="Consolas" w:cs="Times New Roman"/>
                  <w:color w:val="D4D4D4"/>
                  <w:sz w:val="21"/>
                  <w:szCs w:val="21"/>
                </w:rPr>
                <w:delText xml:space="preserve">    }</w:delText>
              </w:r>
            </w:del>
          </w:p>
          <w:p w14:paraId="406C16B0" w14:textId="77777777" w:rsidR="00ED1509" w:rsidRPr="007520B6" w:rsidDel="008B6AF4" w:rsidRDefault="00ED1509">
            <w:pPr>
              <w:pStyle w:val="Heading1Numbered"/>
              <w:rPr>
                <w:del w:id="9126" w:author="Donovan Goode" w:date="2018-11-09T10:04:00Z"/>
                <w:rFonts w:ascii="Consolas" w:eastAsia="Times New Roman" w:hAnsi="Consolas" w:cs="Times New Roman"/>
                <w:color w:val="D4D4D4"/>
                <w:sz w:val="21"/>
                <w:szCs w:val="21"/>
              </w:rPr>
              <w:pPrChange w:id="9127" w:author="Donovan Goode" w:date="2018-11-09T10:05:00Z">
                <w:pPr>
                  <w:shd w:val="clear" w:color="auto" w:fill="1E1E1E"/>
                  <w:spacing w:line="285" w:lineRule="atLeast"/>
                </w:pPr>
              </w:pPrChange>
            </w:pPr>
          </w:p>
          <w:p w14:paraId="0DAF46C4" w14:textId="77777777" w:rsidR="00ED1509" w:rsidRPr="007520B6" w:rsidDel="008B6AF4" w:rsidRDefault="00ED1509">
            <w:pPr>
              <w:pStyle w:val="Heading1Numbered"/>
              <w:rPr>
                <w:del w:id="9128" w:author="Donovan Goode" w:date="2018-11-09T10:04:00Z"/>
                <w:rFonts w:ascii="Consolas" w:eastAsia="Times New Roman" w:hAnsi="Consolas" w:cs="Times New Roman"/>
                <w:color w:val="D4D4D4"/>
                <w:sz w:val="21"/>
                <w:szCs w:val="21"/>
              </w:rPr>
              <w:pPrChange w:id="9129" w:author="Donovan Goode" w:date="2018-11-09T10:05:00Z">
                <w:pPr>
                  <w:shd w:val="clear" w:color="auto" w:fill="1E1E1E"/>
                  <w:spacing w:line="285" w:lineRule="atLeast"/>
                </w:pPr>
              </w:pPrChange>
            </w:pPr>
            <w:del w:id="91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#W7Transcript</w:delText>
              </w:r>
              <w:r w:rsidRPr="007520B6" w:rsidDel="008B6AF4">
                <w:rPr>
                  <w:rFonts w:ascii="Consolas" w:eastAsia="Times New Roman" w:hAnsi="Consolas" w:cs="Times New Roman"/>
                  <w:color w:val="D4D4D4"/>
                  <w:sz w:val="21"/>
                  <w:szCs w:val="21"/>
                </w:rPr>
                <w:delText xml:space="preserve"> {</w:delText>
              </w:r>
            </w:del>
          </w:p>
          <w:p w14:paraId="183A851A" w14:textId="77777777" w:rsidR="00ED1509" w:rsidRPr="007520B6" w:rsidDel="008B6AF4" w:rsidRDefault="00ED1509">
            <w:pPr>
              <w:pStyle w:val="Heading1Numbered"/>
              <w:rPr>
                <w:del w:id="9131" w:author="Donovan Goode" w:date="2018-11-09T10:04:00Z"/>
                <w:rFonts w:ascii="Consolas" w:eastAsia="Times New Roman" w:hAnsi="Consolas" w:cs="Times New Roman"/>
                <w:color w:val="D4D4D4"/>
                <w:sz w:val="21"/>
                <w:szCs w:val="21"/>
              </w:rPr>
              <w:pPrChange w:id="9132" w:author="Donovan Goode" w:date="2018-11-09T10:05:00Z">
                <w:pPr>
                  <w:shd w:val="clear" w:color="auto" w:fill="1E1E1E"/>
                  <w:spacing w:line="285" w:lineRule="atLeast"/>
                </w:pPr>
              </w:pPrChange>
            </w:pPr>
            <w:del w:id="91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459px</w:delText>
              </w:r>
              <w:r w:rsidRPr="007520B6" w:rsidDel="008B6AF4">
                <w:rPr>
                  <w:rFonts w:ascii="Consolas" w:eastAsia="Times New Roman" w:hAnsi="Consolas" w:cs="Times New Roman"/>
                  <w:color w:val="D4D4D4"/>
                  <w:sz w:val="21"/>
                  <w:szCs w:val="21"/>
                </w:rPr>
                <w:delText>;</w:delText>
              </w:r>
            </w:del>
          </w:p>
          <w:p w14:paraId="1810FD41" w14:textId="77777777" w:rsidR="00ED1509" w:rsidRPr="007520B6" w:rsidDel="008B6AF4" w:rsidRDefault="00ED1509">
            <w:pPr>
              <w:pStyle w:val="Heading1Numbered"/>
              <w:rPr>
                <w:del w:id="9134" w:author="Donovan Goode" w:date="2018-11-09T10:04:00Z"/>
                <w:rFonts w:ascii="Consolas" w:eastAsia="Times New Roman" w:hAnsi="Consolas" w:cs="Times New Roman"/>
                <w:color w:val="D4D4D4"/>
                <w:sz w:val="21"/>
                <w:szCs w:val="21"/>
              </w:rPr>
              <w:pPrChange w:id="9135" w:author="Donovan Goode" w:date="2018-11-09T10:05:00Z">
                <w:pPr>
                  <w:shd w:val="clear" w:color="auto" w:fill="1E1E1E"/>
                  <w:spacing w:line="285" w:lineRule="atLeast"/>
                </w:pPr>
              </w:pPrChange>
            </w:pPr>
            <w:del w:id="91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ED0730A" w14:textId="77777777" w:rsidR="00ED1509" w:rsidRPr="007520B6" w:rsidDel="008B6AF4" w:rsidRDefault="00ED1509">
            <w:pPr>
              <w:pStyle w:val="Heading1Numbered"/>
              <w:rPr>
                <w:del w:id="9137" w:author="Donovan Goode" w:date="2018-11-09T10:04:00Z"/>
                <w:rFonts w:ascii="Consolas" w:eastAsia="Times New Roman" w:hAnsi="Consolas" w:cs="Times New Roman"/>
                <w:color w:val="D4D4D4"/>
                <w:sz w:val="21"/>
                <w:szCs w:val="21"/>
              </w:rPr>
              <w:pPrChange w:id="9138" w:author="Donovan Goode" w:date="2018-11-09T10:05:00Z">
                <w:pPr>
                  <w:shd w:val="clear" w:color="auto" w:fill="1E1E1E"/>
                  <w:spacing w:line="285" w:lineRule="atLeast"/>
                </w:pPr>
              </w:pPrChange>
            </w:pPr>
            <w:del w:id="91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7DDA2AF5" w14:textId="77777777" w:rsidR="00ED1509" w:rsidRPr="007520B6" w:rsidDel="008B6AF4" w:rsidRDefault="00ED1509">
            <w:pPr>
              <w:pStyle w:val="Heading1Numbered"/>
              <w:rPr>
                <w:del w:id="9140" w:author="Donovan Goode" w:date="2018-11-09T10:04:00Z"/>
                <w:rFonts w:ascii="Consolas" w:eastAsia="Times New Roman" w:hAnsi="Consolas" w:cs="Times New Roman"/>
                <w:color w:val="D4D4D4"/>
                <w:sz w:val="21"/>
                <w:szCs w:val="21"/>
              </w:rPr>
              <w:pPrChange w:id="9141" w:author="Donovan Goode" w:date="2018-11-09T10:05:00Z">
                <w:pPr>
                  <w:shd w:val="clear" w:color="auto" w:fill="1E1E1E"/>
                  <w:spacing w:line="285" w:lineRule="atLeast"/>
                </w:pPr>
              </w:pPrChange>
            </w:pPr>
            <w:del w:id="9142" w:author="Donovan Goode" w:date="2018-11-09T10:04:00Z">
              <w:r w:rsidRPr="007520B6" w:rsidDel="008B6AF4">
                <w:rPr>
                  <w:rFonts w:ascii="Consolas" w:eastAsia="Times New Roman" w:hAnsi="Consolas" w:cs="Times New Roman"/>
                  <w:color w:val="D4D4D4"/>
                  <w:sz w:val="21"/>
                  <w:szCs w:val="21"/>
                </w:rPr>
                <w:delText xml:space="preserve">    }</w:delText>
              </w:r>
            </w:del>
          </w:p>
          <w:p w14:paraId="35AF0186" w14:textId="77777777" w:rsidR="00ED1509" w:rsidRPr="007520B6" w:rsidDel="008B6AF4" w:rsidRDefault="00ED1509">
            <w:pPr>
              <w:pStyle w:val="Heading1Numbered"/>
              <w:rPr>
                <w:del w:id="9143" w:author="Donovan Goode" w:date="2018-11-09T10:04:00Z"/>
                <w:rFonts w:ascii="Consolas" w:eastAsia="Times New Roman" w:hAnsi="Consolas" w:cs="Times New Roman"/>
                <w:color w:val="D4D4D4"/>
                <w:sz w:val="21"/>
                <w:szCs w:val="21"/>
              </w:rPr>
              <w:pPrChange w:id="9144" w:author="Donovan Goode" w:date="2018-11-09T10:05:00Z">
                <w:pPr>
                  <w:shd w:val="clear" w:color="auto" w:fill="1E1E1E"/>
                  <w:spacing w:line="285" w:lineRule="atLeast"/>
                </w:pPr>
              </w:pPrChange>
            </w:pPr>
          </w:p>
          <w:p w14:paraId="15DA49B9" w14:textId="77777777" w:rsidR="00ED1509" w:rsidRPr="007520B6" w:rsidDel="008B6AF4" w:rsidRDefault="00ED1509">
            <w:pPr>
              <w:pStyle w:val="Heading1Numbered"/>
              <w:rPr>
                <w:del w:id="9145" w:author="Donovan Goode" w:date="2018-11-09T10:04:00Z"/>
                <w:rFonts w:ascii="Consolas" w:eastAsia="Times New Roman" w:hAnsi="Consolas" w:cs="Times New Roman"/>
                <w:color w:val="D4D4D4"/>
                <w:sz w:val="21"/>
                <w:szCs w:val="21"/>
              </w:rPr>
              <w:pPrChange w:id="9146" w:author="Donovan Goode" w:date="2018-11-09T10:05:00Z">
                <w:pPr>
                  <w:shd w:val="clear" w:color="auto" w:fill="1E1E1E"/>
                  <w:spacing w:line="285" w:lineRule="atLeast"/>
                </w:pPr>
              </w:pPrChange>
            </w:pPr>
            <w:del w:id="91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Widget 8 (PEOPLE)--------------------- */</w:delText>
              </w:r>
            </w:del>
          </w:p>
          <w:p w14:paraId="724B0217" w14:textId="77777777" w:rsidR="00ED1509" w:rsidRPr="007520B6" w:rsidDel="008B6AF4" w:rsidRDefault="00ED1509">
            <w:pPr>
              <w:pStyle w:val="Heading1Numbered"/>
              <w:rPr>
                <w:del w:id="9148" w:author="Donovan Goode" w:date="2018-11-09T10:04:00Z"/>
                <w:rFonts w:ascii="Consolas" w:eastAsia="Times New Roman" w:hAnsi="Consolas" w:cs="Times New Roman"/>
                <w:color w:val="D4D4D4"/>
                <w:sz w:val="21"/>
                <w:szCs w:val="21"/>
              </w:rPr>
              <w:pPrChange w:id="9149" w:author="Donovan Goode" w:date="2018-11-09T10:05:00Z">
                <w:pPr>
                  <w:shd w:val="clear" w:color="auto" w:fill="1E1E1E"/>
                  <w:spacing w:line="285" w:lineRule="atLeast"/>
                </w:pPr>
              </w:pPrChange>
            </w:pPr>
            <w:del w:id="91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#slide8</w:delText>
              </w:r>
              <w:r w:rsidRPr="007520B6" w:rsidDel="008B6AF4">
                <w:rPr>
                  <w:rFonts w:ascii="Consolas" w:eastAsia="Times New Roman" w:hAnsi="Consolas" w:cs="Times New Roman"/>
                  <w:color w:val="D4D4D4"/>
                  <w:sz w:val="21"/>
                  <w:szCs w:val="21"/>
                </w:rPr>
                <w:delText xml:space="preserve"> {</w:delText>
              </w:r>
            </w:del>
          </w:p>
          <w:p w14:paraId="429C1BED" w14:textId="77777777" w:rsidR="00ED1509" w:rsidRPr="007520B6" w:rsidDel="008B6AF4" w:rsidRDefault="00ED1509">
            <w:pPr>
              <w:pStyle w:val="Heading1Numbered"/>
              <w:rPr>
                <w:del w:id="9151" w:author="Donovan Goode" w:date="2018-11-09T10:04:00Z"/>
                <w:rFonts w:ascii="Consolas" w:eastAsia="Times New Roman" w:hAnsi="Consolas" w:cs="Times New Roman"/>
                <w:color w:val="D4D4D4"/>
                <w:sz w:val="21"/>
                <w:szCs w:val="21"/>
              </w:rPr>
              <w:pPrChange w:id="9152" w:author="Donovan Goode" w:date="2018-11-09T10:05:00Z">
                <w:pPr>
                  <w:shd w:val="clear" w:color="auto" w:fill="1E1E1E"/>
                  <w:spacing w:line="285" w:lineRule="atLeast"/>
                </w:pPr>
              </w:pPrChange>
            </w:pPr>
            <w:del w:id="91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https://www.opm.gov/images/People_Background_v2.jpg</w:delText>
              </w:r>
              <w:r w:rsidRPr="007520B6" w:rsidDel="008B6AF4">
                <w:rPr>
                  <w:rFonts w:ascii="Consolas" w:eastAsia="Times New Roman" w:hAnsi="Consolas" w:cs="Times New Roman"/>
                  <w:color w:val="D4D4D4"/>
                  <w:sz w:val="21"/>
                  <w:szCs w:val="21"/>
                </w:rPr>
                <w:delText>);</w:delText>
              </w:r>
            </w:del>
          </w:p>
          <w:p w14:paraId="79E81867" w14:textId="77777777" w:rsidR="00ED1509" w:rsidRPr="007520B6" w:rsidDel="008B6AF4" w:rsidRDefault="00ED1509">
            <w:pPr>
              <w:pStyle w:val="Heading1Numbered"/>
              <w:rPr>
                <w:del w:id="9154" w:author="Donovan Goode" w:date="2018-11-09T10:04:00Z"/>
                <w:rFonts w:ascii="Consolas" w:eastAsia="Times New Roman" w:hAnsi="Consolas" w:cs="Times New Roman"/>
                <w:color w:val="D4D4D4"/>
                <w:sz w:val="21"/>
                <w:szCs w:val="21"/>
              </w:rPr>
              <w:pPrChange w:id="9155" w:author="Donovan Goode" w:date="2018-11-09T10:05:00Z">
                <w:pPr>
                  <w:shd w:val="clear" w:color="auto" w:fill="1E1E1E"/>
                  <w:spacing w:line="285" w:lineRule="atLeast"/>
                </w:pPr>
              </w:pPrChange>
            </w:pPr>
            <w:del w:id="91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57FD284B" w14:textId="77777777" w:rsidR="00ED1509" w:rsidRPr="007520B6" w:rsidDel="008B6AF4" w:rsidRDefault="00ED1509">
            <w:pPr>
              <w:pStyle w:val="Heading1Numbered"/>
              <w:rPr>
                <w:del w:id="9157" w:author="Donovan Goode" w:date="2018-11-09T10:04:00Z"/>
                <w:rFonts w:ascii="Consolas" w:eastAsia="Times New Roman" w:hAnsi="Consolas" w:cs="Times New Roman"/>
                <w:color w:val="D4D4D4"/>
                <w:sz w:val="21"/>
                <w:szCs w:val="21"/>
              </w:rPr>
              <w:pPrChange w:id="9158" w:author="Donovan Goode" w:date="2018-11-09T10:05:00Z">
                <w:pPr>
                  <w:shd w:val="clear" w:color="auto" w:fill="1E1E1E"/>
                  <w:spacing w:line="285" w:lineRule="atLeast"/>
                </w:pPr>
              </w:pPrChange>
            </w:pPr>
            <w:del w:id="9159" w:author="Donovan Goode" w:date="2018-11-09T10:04:00Z">
              <w:r w:rsidRPr="007520B6" w:rsidDel="008B6AF4">
                <w:rPr>
                  <w:rFonts w:ascii="Consolas" w:eastAsia="Times New Roman" w:hAnsi="Consolas" w:cs="Times New Roman"/>
                  <w:color w:val="D4D4D4"/>
                  <w:sz w:val="21"/>
                  <w:szCs w:val="21"/>
                </w:rPr>
                <w:delText xml:space="preserve">    }</w:delText>
              </w:r>
            </w:del>
          </w:p>
          <w:p w14:paraId="25FFAF46" w14:textId="77777777" w:rsidR="00ED1509" w:rsidRPr="007520B6" w:rsidDel="008B6AF4" w:rsidRDefault="00ED1509">
            <w:pPr>
              <w:pStyle w:val="Heading1Numbered"/>
              <w:rPr>
                <w:del w:id="9160" w:author="Donovan Goode" w:date="2018-11-09T10:04:00Z"/>
                <w:rFonts w:ascii="Consolas" w:eastAsia="Times New Roman" w:hAnsi="Consolas" w:cs="Times New Roman"/>
                <w:color w:val="D4D4D4"/>
                <w:sz w:val="21"/>
                <w:szCs w:val="21"/>
              </w:rPr>
              <w:pPrChange w:id="9161" w:author="Donovan Goode" w:date="2018-11-09T10:05:00Z">
                <w:pPr>
                  <w:shd w:val="clear" w:color="auto" w:fill="1E1E1E"/>
                  <w:spacing w:line="285" w:lineRule="atLeast"/>
                </w:pPr>
              </w:pPrChange>
            </w:pPr>
          </w:p>
          <w:p w14:paraId="5CF3C4BA" w14:textId="77777777" w:rsidR="00ED1509" w:rsidRPr="007520B6" w:rsidDel="008B6AF4" w:rsidRDefault="00ED1509">
            <w:pPr>
              <w:pStyle w:val="Heading1Numbered"/>
              <w:rPr>
                <w:del w:id="9162" w:author="Donovan Goode" w:date="2018-11-09T10:04:00Z"/>
                <w:rFonts w:ascii="Consolas" w:eastAsia="Times New Roman" w:hAnsi="Consolas" w:cs="Times New Roman"/>
                <w:color w:val="D4D4D4"/>
                <w:sz w:val="21"/>
                <w:szCs w:val="21"/>
              </w:rPr>
              <w:pPrChange w:id="9163" w:author="Donovan Goode" w:date="2018-11-09T10:05:00Z">
                <w:pPr>
                  <w:shd w:val="clear" w:color="auto" w:fill="1E1E1E"/>
                  <w:spacing w:line="285" w:lineRule="atLeast"/>
                </w:pPr>
              </w:pPrChange>
            </w:pPr>
            <w:del w:id="91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w:delText>
              </w:r>
              <w:r w:rsidRPr="007520B6" w:rsidDel="008B6AF4">
                <w:rPr>
                  <w:rFonts w:ascii="Consolas" w:eastAsia="Times New Roman" w:hAnsi="Consolas" w:cs="Times New Roman"/>
                  <w:color w:val="D4D4D4"/>
                  <w:sz w:val="21"/>
                  <w:szCs w:val="21"/>
                </w:rPr>
                <w:delText xml:space="preserve"> {</w:delText>
              </w:r>
            </w:del>
          </w:p>
          <w:p w14:paraId="0ECF0B89" w14:textId="77777777" w:rsidR="00ED1509" w:rsidRPr="007520B6" w:rsidDel="008B6AF4" w:rsidRDefault="00ED1509">
            <w:pPr>
              <w:pStyle w:val="Heading1Numbered"/>
              <w:rPr>
                <w:del w:id="9165" w:author="Donovan Goode" w:date="2018-11-09T10:04:00Z"/>
                <w:rFonts w:ascii="Consolas" w:eastAsia="Times New Roman" w:hAnsi="Consolas" w:cs="Times New Roman"/>
                <w:color w:val="D4D4D4"/>
                <w:sz w:val="21"/>
                <w:szCs w:val="21"/>
              </w:rPr>
              <w:pPrChange w:id="9166" w:author="Donovan Goode" w:date="2018-11-09T10:05:00Z">
                <w:pPr>
                  <w:shd w:val="clear" w:color="auto" w:fill="1E1E1E"/>
                  <w:spacing w:line="285" w:lineRule="atLeast"/>
                </w:pPr>
              </w:pPrChange>
            </w:pPr>
            <w:del w:id="91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37FA32D4" w14:textId="77777777" w:rsidR="00ED1509" w:rsidRPr="007520B6" w:rsidDel="008B6AF4" w:rsidRDefault="00ED1509">
            <w:pPr>
              <w:pStyle w:val="Heading1Numbered"/>
              <w:rPr>
                <w:del w:id="9168" w:author="Donovan Goode" w:date="2018-11-09T10:04:00Z"/>
                <w:rFonts w:ascii="Consolas" w:eastAsia="Times New Roman" w:hAnsi="Consolas" w:cs="Times New Roman"/>
                <w:color w:val="D4D4D4"/>
                <w:sz w:val="21"/>
                <w:szCs w:val="21"/>
              </w:rPr>
              <w:pPrChange w:id="9169" w:author="Donovan Goode" w:date="2018-11-09T10:05:00Z">
                <w:pPr>
                  <w:shd w:val="clear" w:color="auto" w:fill="1E1E1E"/>
                  <w:spacing w:line="285" w:lineRule="atLeast"/>
                </w:pPr>
              </w:pPrChange>
            </w:pPr>
            <w:del w:id="91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147CC15D" w14:textId="77777777" w:rsidR="00ED1509" w:rsidRPr="007520B6" w:rsidDel="008B6AF4" w:rsidRDefault="00ED1509">
            <w:pPr>
              <w:pStyle w:val="Heading1Numbered"/>
              <w:rPr>
                <w:del w:id="9171" w:author="Donovan Goode" w:date="2018-11-09T10:04:00Z"/>
                <w:rFonts w:ascii="Consolas" w:eastAsia="Times New Roman" w:hAnsi="Consolas" w:cs="Times New Roman"/>
                <w:color w:val="D4D4D4"/>
                <w:sz w:val="21"/>
                <w:szCs w:val="21"/>
              </w:rPr>
              <w:pPrChange w:id="9172" w:author="Donovan Goode" w:date="2018-11-09T10:05:00Z">
                <w:pPr>
                  <w:shd w:val="clear" w:color="auto" w:fill="1E1E1E"/>
                  <w:spacing w:line="285" w:lineRule="atLeast"/>
                </w:pPr>
              </w:pPrChange>
            </w:pPr>
            <w:del w:id="9173" w:author="Donovan Goode" w:date="2018-11-09T10:04:00Z">
              <w:r w:rsidRPr="007520B6" w:rsidDel="008B6AF4">
                <w:rPr>
                  <w:rFonts w:ascii="Consolas" w:eastAsia="Times New Roman" w:hAnsi="Consolas" w:cs="Times New Roman"/>
                  <w:color w:val="D4D4D4"/>
                  <w:sz w:val="21"/>
                  <w:szCs w:val="21"/>
                </w:rPr>
                <w:delText xml:space="preserve">    }</w:delText>
              </w:r>
            </w:del>
          </w:p>
          <w:p w14:paraId="1112D82B" w14:textId="77777777" w:rsidR="00ED1509" w:rsidRPr="007520B6" w:rsidDel="008B6AF4" w:rsidRDefault="00ED1509">
            <w:pPr>
              <w:pStyle w:val="Heading1Numbered"/>
              <w:rPr>
                <w:del w:id="9174" w:author="Donovan Goode" w:date="2018-11-09T10:04:00Z"/>
                <w:rFonts w:ascii="Consolas" w:eastAsia="Times New Roman" w:hAnsi="Consolas" w:cs="Times New Roman"/>
                <w:color w:val="D4D4D4"/>
                <w:sz w:val="21"/>
                <w:szCs w:val="21"/>
              </w:rPr>
              <w:pPrChange w:id="9175" w:author="Donovan Goode" w:date="2018-11-09T10:05:00Z">
                <w:pPr>
                  <w:shd w:val="clear" w:color="auto" w:fill="1E1E1E"/>
                  <w:spacing w:after="240" w:line="285" w:lineRule="atLeast"/>
                </w:pPr>
              </w:pPrChange>
            </w:pPr>
          </w:p>
          <w:p w14:paraId="1AFB92C2" w14:textId="77777777" w:rsidR="00ED1509" w:rsidRPr="007520B6" w:rsidDel="008B6AF4" w:rsidRDefault="00ED1509">
            <w:pPr>
              <w:pStyle w:val="Heading1Numbered"/>
              <w:rPr>
                <w:del w:id="9176" w:author="Donovan Goode" w:date="2018-11-09T10:04:00Z"/>
                <w:rFonts w:ascii="Consolas" w:eastAsia="Times New Roman" w:hAnsi="Consolas" w:cs="Times New Roman"/>
                <w:color w:val="D4D4D4"/>
                <w:sz w:val="21"/>
                <w:szCs w:val="21"/>
              </w:rPr>
              <w:pPrChange w:id="9177" w:author="Donovan Goode" w:date="2018-11-09T10:05:00Z">
                <w:pPr>
                  <w:shd w:val="clear" w:color="auto" w:fill="1E1E1E"/>
                  <w:spacing w:line="285" w:lineRule="atLeast"/>
                </w:pPr>
              </w:pPrChange>
            </w:pPr>
            <w:del w:id="91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div.next</w:delText>
              </w:r>
              <w:r w:rsidRPr="007520B6" w:rsidDel="008B6AF4">
                <w:rPr>
                  <w:rFonts w:ascii="Consolas" w:eastAsia="Times New Roman" w:hAnsi="Consolas" w:cs="Times New Roman"/>
                  <w:color w:val="D4D4D4"/>
                  <w:sz w:val="21"/>
                  <w:szCs w:val="21"/>
                </w:rPr>
                <w:delText xml:space="preserve"> {</w:delText>
              </w:r>
            </w:del>
          </w:p>
          <w:p w14:paraId="4039EB9A" w14:textId="77777777" w:rsidR="00ED1509" w:rsidRPr="007520B6" w:rsidDel="008B6AF4" w:rsidRDefault="00ED1509">
            <w:pPr>
              <w:pStyle w:val="Heading1Numbered"/>
              <w:rPr>
                <w:del w:id="9179" w:author="Donovan Goode" w:date="2018-11-09T10:04:00Z"/>
                <w:rFonts w:ascii="Consolas" w:eastAsia="Times New Roman" w:hAnsi="Consolas" w:cs="Times New Roman"/>
                <w:color w:val="D4D4D4"/>
                <w:sz w:val="21"/>
                <w:szCs w:val="21"/>
              </w:rPr>
              <w:pPrChange w:id="9180" w:author="Donovan Goode" w:date="2018-11-09T10:05:00Z">
                <w:pPr>
                  <w:shd w:val="clear" w:color="auto" w:fill="1E1E1E"/>
                  <w:spacing w:line="285" w:lineRule="atLeast"/>
                </w:pPr>
              </w:pPrChange>
            </w:pPr>
            <w:del w:id="91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09104598" w14:textId="77777777" w:rsidR="00ED1509" w:rsidRPr="007520B6" w:rsidDel="008B6AF4" w:rsidRDefault="00ED1509">
            <w:pPr>
              <w:pStyle w:val="Heading1Numbered"/>
              <w:rPr>
                <w:del w:id="9182" w:author="Donovan Goode" w:date="2018-11-09T10:04:00Z"/>
                <w:rFonts w:ascii="Consolas" w:eastAsia="Times New Roman" w:hAnsi="Consolas" w:cs="Times New Roman"/>
                <w:color w:val="D4D4D4"/>
                <w:sz w:val="21"/>
                <w:szCs w:val="21"/>
              </w:rPr>
              <w:pPrChange w:id="9183" w:author="Donovan Goode" w:date="2018-11-09T10:05:00Z">
                <w:pPr>
                  <w:shd w:val="clear" w:color="auto" w:fill="1E1E1E"/>
                  <w:spacing w:line="285" w:lineRule="atLeast"/>
                </w:pPr>
              </w:pPrChange>
            </w:pPr>
            <w:del w:id="91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116px</w:delText>
              </w:r>
              <w:r w:rsidRPr="007520B6" w:rsidDel="008B6AF4">
                <w:rPr>
                  <w:rFonts w:ascii="Consolas" w:eastAsia="Times New Roman" w:hAnsi="Consolas" w:cs="Times New Roman"/>
                  <w:color w:val="D4D4D4"/>
                  <w:sz w:val="21"/>
                  <w:szCs w:val="21"/>
                </w:rPr>
                <w:delText>;</w:delText>
              </w:r>
            </w:del>
          </w:p>
          <w:p w14:paraId="504A991B" w14:textId="77777777" w:rsidR="00ED1509" w:rsidRPr="007520B6" w:rsidDel="008B6AF4" w:rsidRDefault="00ED1509">
            <w:pPr>
              <w:pStyle w:val="Heading1Numbered"/>
              <w:rPr>
                <w:del w:id="9185" w:author="Donovan Goode" w:date="2018-11-09T10:04:00Z"/>
                <w:rFonts w:ascii="Consolas" w:eastAsia="Times New Roman" w:hAnsi="Consolas" w:cs="Times New Roman"/>
                <w:color w:val="D4D4D4"/>
                <w:sz w:val="21"/>
                <w:szCs w:val="21"/>
              </w:rPr>
              <w:pPrChange w:id="9186" w:author="Donovan Goode" w:date="2018-11-09T10:05:00Z">
                <w:pPr>
                  <w:shd w:val="clear" w:color="auto" w:fill="1E1E1E"/>
                  <w:spacing w:line="285" w:lineRule="atLeast"/>
                </w:pPr>
              </w:pPrChange>
            </w:pPr>
            <w:del w:id="91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8E0862F" w14:textId="77777777" w:rsidR="00ED1509" w:rsidRPr="007520B6" w:rsidDel="008B6AF4" w:rsidRDefault="00ED1509">
            <w:pPr>
              <w:pStyle w:val="Heading1Numbered"/>
              <w:rPr>
                <w:del w:id="9188" w:author="Donovan Goode" w:date="2018-11-09T10:04:00Z"/>
                <w:rFonts w:ascii="Consolas" w:eastAsia="Times New Roman" w:hAnsi="Consolas" w:cs="Times New Roman"/>
                <w:color w:val="D4D4D4"/>
                <w:sz w:val="21"/>
                <w:szCs w:val="21"/>
              </w:rPr>
              <w:pPrChange w:id="9189" w:author="Donovan Goode" w:date="2018-11-09T10:05:00Z">
                <w:pPr>
                  <w:shd w:val="clear" w:color="auto" w:fill="1E1E1E"/>
                  <w:spacing w:line="285" w:lineRule="atLeast"/>
                </w:pPr>
              </w:pPrChange>
            </w:pPr>
            <w:del w:id="91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3888B010" w14:textId="77777777" w:rsidR="00ED1509" w:rsidRPr="007520B6" w:rsidDel="008B6AF4" w:rsidRDefault="00ED1509">
            <w:pPr>
              <w:pStyle w:val="Heading1Numbered"/>
              <w:rPr>
                <w:del w:id="9191" w:author="Donovan Goode" w:date="2018-11-09T10:04:00Z"/>
                <w:rFonts w:ascii="Consolas" w:eastAsia="Times New Roman" w:hAnsi="Consolas" w:cs="Times New Roman"/>
                <w:color w:val="D4D4D4"/>
                <w:sz w:val="21"/>
                <w:szCs w:val="21"/>
              </w:rPr>
              <w:pPrChange w:id="9192" w:author="Donovan Goode" w:date="2018-11-09T10:05:00Z">
                <w:pPr>
                  <w:shd w:val="clear" w:color="auto" w:fill="1E1E1E"/>
                  <w:spacing w:line="285" w:lineRule="atLeast"/>
                </w:pPr>
              </w:pPrChange>
            </w:pPr>
            <w:del w:id="91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6ED71A5F" w14:textId="77777777" w:rsidR="00ED1509" w:rsidRPr="007520B6" w:rsidDel="008B6AF4" w:rsidRDefault="00ED1509">
            <w:pPr>
              <w:pStyle w:val="Heading1Numbered"/>
              <w:rPr>
                <w:del w:id="9194" w:author="Donovan Goode" w:date="2018-11-09T10:04:00Z"/>
                <w:rFonts w:ascii="Consolas" w:eastAsia="Times New Roman" w:hAnsi="Consolas" w:cs="Times New Roman"/>
                <w:color w:val="D4D4D4"/>
                <w:sz w:val="21"/>
                <w:szCs w:val="21"/>
              </w:rPr>
              <w:pPrChange w:id="9195" w:author="Donovan Goode" w:date="2018-11-09T10:05:00Z">
                <w:pPr>
                  <w:shd w:val="clear" w:color="auto" w:fill="1E1E1E"/>
                  <w:spacing w:line="285" w:lineRule="atLeast"/>
                </w:pPr>
              </w:pPrChange>
            </w:pPr>
            <w:del w:id="9196" w:author="Donovan Goode" w:date="2018-11-09T10:04:00Z">
              <w:r w:rsidRPr="007520B6" w:rsidDel="008B6AF4">
                <w:rPr>
                  <w:rFonts w:ascii="Consolas" w:eastAsia="Times New Roman" w:hAnsi="Consolas" w:cs="Times New Roman"/>
                  <w:color w:val="D4D4D4"/>
                  <w:sz w:val="21"/>
                  <w:szCs w:val="21"/>
                </w:rPr>
                <w:delText xml:space="preserve">    }</w:delText>
              </w:r>
            </w:del>
          </w:p>
          <w:p w14:paraId="4D1B9011" w14:textId="77777777" w:rsidR="00ED1509" w:rsidRPr="007520B6" w:rsidDel="008B6AF4" w:rsidRDefault="00ED1509">
            <w:pPr>
              <w:pStyle w:val="Heading1Numbered"/>
              <w:rPr>
                <w:del w:id="9197" w:author="Donovan Goode" w:date="2018-11-09T10:04:00Z"/>
                <w:rFonts w:ascii="Consolas" w:eastAsia="Times New Roman" w:hAnsi="Consolas" w:cs="Times New Roman"/>
                <w:color w:val="D4D4D4"/>
                <w:sz w:val="21"/>
                <w:szCs w:val="21"/>
              </w:rPr>
              <w:pPrChange w:id="9198" w:author="Donovan Goode" w:date="2018-11-09T10:05:00Z">
                <w:pPr>
                  <w:shd w:val="clear" w:color="auto" w:fill="1E1E1E"/>
                  <w:spacing w:line="285" w:lineRule="atLeast"/>
                </w:pPr>
              </w:pPrChange>
            </w:pPr>
          </w:p>
          <w:p w14:paraId="3572C933" w14:textId="77777777" w:rsidR="00ED1509" w:rsidRPr="007520B6" w:rsidDel="008B6AF4" w:rsidRDefault="00ED1509">
            <w:pPr>
              <w:pStyle w:val="Heading1Numbered"/>
              <w:rPr>
                <w:del w:id="9199" w:author="Donovan Goode" w:date="2018-11-09T10:04:00Z"/>
                <w:rFonts w:ascii="Consolas" w:eastAsia="Times New Roman" w:hAnsi="Consolas" w:cs="Times New Roman"/>
                <w:color w:val="D4D4D4"/>
                <w:sz w:val="21"/>
                <w:szCs w:val="21"/>
              </w:rPr>
              <w:pPrChange w:id="9200" w:author="Donovan Goode" w:date="2018-11-09T10:05:00Z">
                <w:pPr>
                  <w:shd w:val="clear" w:color="auto" w:fill="1E1E1E"/>
                  <w:spacing w:line="285" w:lineRule="atLeast"/>
                </w:pPr>
              </w:pPrChange>
            </w:pPr>
            <w:del w:id="92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.vid</w:delText>
              </w:r>
              <w:r w:rsidRPr="007520B6" w:rsidDel="008B6AF4">
                <w:rPr>
                  <w:rFonts w:ascii="Consolas" w:eastAsia="Times New Roman" w:hAnsi="Consolas" w:cs="Times New Roman"/>
                  <w:color w:val="D4D4D4"/>
                  <w:sz w:val="21"/>
                  <w:szCs w:val="21"/>
                </w:rPr>
                <w:delText xml:space="preserve"> {</w:delText>
              </w:r>
            </w:del>
          </w:p>
          <w:p w14:paraId="0F9D6805" w14:textId="77777777" w:rsidR="00ED1509" w:rsidRPr="007520B6" w:rsidDel="008B6AF4" w:rsidRDefault="00ED1509">
            <w:pPr>
              <w:pStyle w:val="Heading1Numbered"/>
              <w:rPr>
                <w:del w:id="9202" w:author="Donovan Goode" w:date="2018-11-09T10:04:00Z"/>
                <w:rFonts w:ascii="Consolas" w:eastAsia="Times New Roman" w:hAnsi="Consolas" w:cs="Times New Roman"/>
                <w:color w:val="D4D4D4"/>
                <w:sz w:val="21"/>
                <w:szCs w:val="21"/>
              </w:rPr>
              <w:pPrChange w:id="9203" w:author="Donovan Goode" w:date="2018-11-09T10:05:00Z">
                <w:pPr>
                  <w:shd w:val="clear" w:color="auto" w:fill="1E1E1E"/>
                  <w:spacing w:line="285" w:lineRule="atLeast"/>
                </w:pPr>
              </w:pPrChange>
            </w:pPr>
            <w:del w:id="92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24AC4E07" w14:textId="77777777" w:rsidR="00ED1509" w:rsidRPr="007520B6" w:rsidDel="008B6AF4" w:rsidRDefault="00ED1509">
            <w:pPr>
              <w:pStyle w:val="Heading1Numbered"/>
              <w:rPr>
                <w:del w:id="9205" w:author="Donovan Goode" w:date="2018-11-09T10:04:00Z"/>
                <w:rFonts w:ascii="Consolas" w:eastAsia="Times New Roman" w:hAnsi="Consolas" w:cs="Times New Roman"/>
                <w:color w:val="D4D4D4"/>
                <w:sz w:val="21"/>
                <w:szCs w:val="21"/>
              </w:rPr>
              <w:pPrChange w:id="9206" w:author="Donovan Goode" w:date="2018-11-09T10:05:00Z">
                <w:pPr>
                  <w:shd w:val="clear" w:color="auto" w:fill="1E1E1E"/>
                  <w:spacing w:line="285" w:lineRule="atLeast"/>
                </w:pPr>
              </w:pPrChange>
            </w:pPr>
            <w:del w:id="9207" w:author="Donovan Goode" w:date="2018-11-09T10:04:00Z">
              <w:r w:rsidRPr="007520B6" w:rsidDel="008B6AF4">
                <w:rPr>
                  <w:rFonts w:ascii="Consolas" w:eastAsia="Times New Roman" w:hAnsi="Consolas" w:cs="Times New Roman"/>
                  <w:color w:val="D4D4D4"/>
                  <w:sz w:val="21"/>
                  <w:szCs w:val="21"/>
                </w:rPr>
                <w:delText xml:space="preserve">    }</w:delText>
              </w:r>
            </w:del>
          </w:p>
          <w:p w14:paraId="013A1D97" w14:textId="77777777" w:rsidR="00ED1509" w:rsidRPr="007520B6" w:rsidDel="008B6AF4" w:rsidRDefault="00ED1509">
            <w:pPr>
              <w:pStyle w:val="Heading1Numbered"/>
              <w:rPr>
                <w:del w:id="9208" w:author="Donovan Goode" w:date="2018-11-09T10:04:00Z"/>
                <w:rFonts w:ascii="Consolas" w:eastAsia="Times New Roman" w:hAnsi="Consolas" w:cs="Times New Roman"/>
                <w:color w:val="D4D4D4"/>
                <w:sz w:val="21"/>
                <w:szCs w:val="21"/>
              </w:rPr>
              <w:pPrChange w:id="9209" w:author="Donovan Goode" w:date="2018-11-09T10:05:00Z">
                <w:pPr>
                  <w:shd w:val="clear" w:color="auto" w:fill="1E1E1E"/>
                  <w:spacing w:line="285" w:lineRule="atLeast"/>
                </w:pPr>
              </w:pPrChange>
            </w:pPr>
          </w:p>
          <w:p w14:paraId="2D8DE26E" w14:textId="77777777" w:rsidR="00ED1509" w:rsidRPr="007520B6" w:rsidDel="008B6AF4" w:rsidRDefault="00ED1509">
            <w:pPr>
              <w:pStyle w:val="Heading1Numbered"/>
              <w:rPr>
                <w:del w:id="9210" w:author="Donovan Goode" w:date="2018-11-09T10:04:00Z"/>
                <w:rFonts w:ascii="Consolas" w:eastAsia="Times New Roman" w:hAnsi="Consolas" w:cs="Times New Roman"/>
                <w:color w:val="D4D4D4"/>
                <w:sz w:val="21"/>
                <w:szCs w:val="21"/>
              </w:rPr>
              <w:pPrChange w:id="9211" w:author="Donovan Goode" w:date="2018-11-09T10:05:00Z">
                <w:pPr>
                  <w:shd w:val="clear" w:color="auto" w:fill="1E1E1E"/>
                  <w:spacing w:line="285" w:lineRule="atLeast"/>
                </w:pPr>
              </w:pPrChange>
            </w:pPr>
            <w:del w:id="92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#w8_poster img</w:delText>
              </w:r>
              <w:r w:rsidRPr="007520B6" w:rsidDel="008B6AF4">
                <w:rPr>
                  <w:rFonts w:ascii="Consolas" w:eastAsia="Times New Roman" w:hAnsi="Consolas" w:cs="Times New Roman"/>
                  <w:color w:val="D4D4D4"/>
                  <w:sz w:val="21"/>
                  <w:szCs w:val="21"/>
                </w:rPr>
                <w:delText xml:space="preserve"> {</w:delText>
              </w:r>
            </w:del>
          </w:p>
          <w:p w14:paraId="37344EC2" w14:textId="77777777" w:rsidR="00ED1509" w:rsidRPr="007520B6" w:rsidDel="008B6AF4" w:rsidRDefault="00ED1509">
            <w:pPr>
              <w:pStyle w:val="Heading1Numbered"/>
              <w:rPr>
                <w:del w:id="9213" w:author="Donovan Goode" w:date="2018-11-09T10:04:00Z"/>
                <w:rFonts w:ascii="Consolas" w:eastAsia="Times New Roman" w:hAnsi="Consolas" w:cs="Times New Roman"/>
                <w:color w:val="D4D4D4"/>
                <w:sz w:val="21"/>
                <w:szCs w:val="21"/>
              </w:rPr>
              <w:pPrChange w:id="9214" w:author="Donovan Goode" w:date="2018-11-09T10:05:00Z">
                <w:pPr>
                  <w:shd w:val="clear" w:color="auto" w:fill="1E1E1E"/>
                  <w:spacing w:line="285" w:lineRule="atLeast"/>
                </w:pPr>
              </w:pPrChange>
            </w:pPr>
            <w:del w:id="921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6CBE41AD" w14:textId="77777777" w:rsidR="00ED1509" w:rsidRPr="007520B6" w:rsidDel="008B6AF4" w:rsidRDefault="00ED1509">
            <w:pPr>
              <w:pStyle w:val="Heading1Numbered"/>
              <w:rPr>
                <w:del w:id="9216" w:author="Donovan Goode" w:date="2018-11-09T10:04:00Z"/>
                <w:rFonts w:ascii="Consolas" w:eastAsia="Times New Roman" w:hAnsi="Consolas" w:cs="Times New Roman"/>
                <w:color w:val="D4D4D4"/>
                <w:sz w:val="21"/>
                <w:szCs w:val="21"/>
              </w:rPr>
              <w:pPrChange w:id="9217" w:author="Donovan Goode" w:date="2018-11-09T10:05:00Z">
                <w:pPr>
                  <w:shd w:val="clear" w:color="auto" w:fill="1E1E1E"/>
                  <w:spacing w:line="285" w:lineRule="atLeast"/>
                </w:pPr>
              </w:pPrChange>
            </w:pPr>
            <w:del w:id="92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59EA803C" w14:textId="77777777" w:rsidR="00ED1509" w:rsidRPr="007520B6" w:rsidDel="008B6AF4" w:rsidRDefault="00ED1509">
            <w:pPr>
              <w:pStyle w:val="Heading1Numbered"/>
              <w:rPr>
                <w:del w:id="9219" w:author="Donovan Goode" w:date="2018-11-09T10:04:00Z"/>
                <w:rFonts w:ascii="Consolas" w:eastAsia="Times New Roman" w:hAnsi="Consolas" w:cs="Times New Roman"/>
                <w:color w:val="D4D4D4"/>
                <w:sz w:val="21"/>
                <w:szCs w:val="21"/>
              </w:rPr>
              <w:pPrChange w:id="9220" w:author="Donovan Goode" w:date="2018-11-09T10:05:00Z">
                <w:pPr>
                  <w:shd w:val="clear" w:color="auto" w:fill="1E1E1E"/>
                  <w:spacing w:line="285" w:lineRule="atLeast"/>
                </w:pPr>
              </w:pPrChange>
            </w:pPr>
            <w:del w:id="9221" w:author="Donovan Goode" w:date="2018-11-09T10:04:00Z">
              <w:r w:rsidRPr="007520B6" w:rsidDel="008B6AF4">
                <w:rPr>
                  <w:rFonts w:ascii="Consolas" w:eastAsia="Times New Roman" w:hAnsi="Consolas" w:cs="Times New Roman"/>
                  <w:color w:val="D4D4D4"/>
                  <w:sz w:val="21"/>
                  <w:szCs w:val="21"/>
                </w:rPr>
                <w:delText xml:space="preserve">    }</w:delText>
              </w:r>
            </w:del>
          </w:p>
          <w:p w14:paraId="14465757" w14:textId="77777777" w:rsidR="00ED1509" w:rsidRPr="007520B6" w:rsidDel="008B6AF4" w:rsidRDefault="00ED1509">
            <w:pPr>
              <w:pStyle w:val="Heading1Numbered"/>
              <w:rPr>
                <w:del w:id="9222" w:author="Donovan Goode" w:date="2018-11-09T10:04:00Z"/>
                <w:rFonts w:ascii="Consolas" w:eastAsia="Times New Roman" w:hAnsi="Consolas" w:cs="Times New Roman"/>
                <w:color w:val="D4D4D4"/>
                <w:sz w:val="21"/>
                <w:szCs w:val="21"/>
              </w:rPr>
              <w:pPrChange w:id="9223" w:author="Donovan Goode" w:date="2018-11-09T10:05:00Z">
                <w:pPr>
                  <w:shd w:val="clear" w:color="auto" w:fill="1E1E1E"/>
                  <w:spacing w:line="285" w:lineRule="atLeast"/>
                </w:pPr>
              </w:pPrChange>
            </w:pPr>
          </w:p>
          <w:p w14:paraId="69915A67" w14:textId="77777777" w:rsidR="00ED1509" w:rsidRPr="007520B6" w:rsidDel="008B6AF4" w:rsidRDefault="00ED1509">
            <w:pPr>
              <w:pStyle w:val="Heading1Numbered"/>
              <w:rPr>
                <w:del w:id="9224" w:author="Donovan Goode" w:date="2018-11-09T10:04:00Z"/>
                <w:rFonts w:ascii="Consolas" w:eastAsia="Times New Roman" w:hAnsi="Consolas" w:cs="Times New Roman"/>
                <w:color w:val="D4D4D4"/>
                <w:sz w:val="21"/>
                <w:szCs w:val="21"/>
              </w:rPr>
              <w:pPrChange w:id="9225" w:author="Donovan Goode" w:date="2018-11-09T10:05:00Z">
                <w:pPr>
                  <w:shd w:val="clear" w:color="auto" w:fill="1E1E1E"/>
                  <w:spacing w:line="285" w:lineRule="atLeast"/>
                </w:pPr>
              </w:pPrChange>
            </w:pPr>
            <w:del w:id="92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#w8_now</w:delText>
              </w:r>
              <w:r w:rsidRPr="007520B6" w:rsidDel="008B6AF4">
                <w:rPr>
                  <w:rFonts w:ascii="Consolas" w:eastAsia="Times New Roman" w:hAnsi="Consolas" w:cs="Times New Roman"/>
                  <w:color w:val="D4D4D4"/>
                  <w:sz w:val="21"/>
                  <w:szCs w:val="21"/>
                </w:rPr>
                <w:delText xml:space="preserve"> {</w:delText>
              </w:r>
            </w:del>
          </w:p>
          <w:p w14:paraId="08460B4C" w14:textId="77777777" w:rsidR="00ED1509" w:rsidRPr="007520B6" w:rsidDel="008B6AF4" w:rsidRDefault="00ED1509">
            <w:pPr>
              <w:pStyle w:val="Heading1Numbered"/>
              <w:rPr>
                <w:del w:id="9227" w:author="Donovan Goode" w:date="2018-11-09T10:04:00Z"/>
                <w:rFonts w:ascii="Consolas" w:eastAsia="Times New Roman" w:hAnsi="Consolas" w:cs="Times New Roman"/>
                <w:color w:val="D4D4D4"/>
                <w:sz w:val="21"/>
                <w:szCs w:val="21"/>
              </w:rPr>
              <w:pPrChange w:id="9228" w:author="Donovan Goode" w:date="2018-11-09T10:05:00Z">
                <w:pPr>
                  <w:shd w:val="clear" w:color="auto" w:fill="1E1E1E"/>
                  <w:spacing w:line="285" w:lineRule="atLeast"/>
                </w:pPr>
              </w:pPrChange>
            </w:pPr>
            <w:del w:id="92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22C08FA" w14:textId="77777777" w:rsidR="00ED1509" w:rsidRPr="007520B6" w:rsidDel="008B6AF4" w:rsidRDefault="00ED1509">
            <w:pPr>
              <w:pStyle w:val="Heading1Numbered"/>
              <w:rPr>
                <w:del w:id="9230" w:author="Donovan Goode" w:date="2018-11-09T10:04:00Z"/>
                <w:rFonts w:ascii="Consolas" w:eastAsia="Times New Roman" w:hAnsi="Consolas" w:cs="Times New Roman"/>
                <w:color w:val="D4D4D4"/>
                <w:sz w:val="21"/>
                <w:szCs w:val="21"/>
              </w:rPr>
              <w:pPrChange w:id="9231" w:author="Donovan Goode" w:date="2018-11-09T10:05:00Z">
                <w:pPr>
                  <w:shd w:val="clear" w:color="auto" w:fill="1E1E1E"/>
                  <w:spacing w:line="285" w:lineRule="atLeast"/>
                </w:pPr>
              </w:pPrChange>
            </w:pPr>
            <w:del w:id="92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6E61124B" w14:textId="77777777" w:rsidR="00ED1509" w:rsidRPr="007520B6" w:rsidDel="008B6AF4" w:rsidRDefault="00ED1509">
            <w:pPr>
              <w:pStyle w:val="Heading1Numbered"/>
              <w:rPr>
                <w:del w:id="9233" w:author="Donovan Goode" w:date="2018-11-09T10:04:00Z"/>
                <w:rFonts w:ascii="Consolas" w:eastAsia="Times New Roman" w:hAnsi="Consolas" w:cs="Times New Roman"/>
                <w:color w:val="D4D4D4"/>
                <w:sz w:val="21"/>
                <w:szCs w:val="21"/>
              </w:rPr>
              <w:pPrChange w:id="9234" w:author="Donovan Goode" w:date="2018-11-09T10:05:00Z">
                <w:pPr>
                  <w:shd w:val="clear" w:color="auto" w:fill="1E1E1E"/>
                  <w:spacing w:line="285" w:lineRule="atLeast"/>
                </w:pPr>
              </w:pPrChange>
            </w:pPr>
            <w:del w:id="92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1D07BF49" w14:textId="77777777" w:rsidR="00ED1509" w:rsidRPr="007520B6" w:rsidDel="008B6AF4" w:rsidRDefault="00ED1509">
            <w:pPr>
              <w:pStyle w:val="Heading1Numbered"/>
              <w:rPr>
                <w:del w:id="9236" w:author="Donovan Goode" w:date="2018-11-09T10:04:00Z"/>
                <w:rFonts w:ascii="Consolas" w:eastAsia="Times New Roman" w:hAnsi="Consolas" w:cs="Times New Roman"/>
                <w:color w:val="D4D4D4"/>
                <w:sz w:val="21"/>
                <w:szCs w:val="21"/>
              </w:rPr>
              <w:pPrChange w:id="9237" w:author="Donovan Goode" w:date="2018-11-09T10:05:00Z">
                <w:pPr>
                  <w:shd w:val="clear" w:color="auto" w:fill="1E1E1E"/>
                  <w:spacing w:line="285" w:lineRule="atLeast"/>
                </w:pPr>
              </w:pPrChange>
            </w:pPr>
            <w:del w:id="9238" w:author="Donovan Goode" w:date="2018-11-09T10:04:00Z">
              <w:r w:rsidRPr="007520B6" w:rsidDel="008B6AF4">
                <w:rPr>
                  <w:rFonts w:ascii="Consolas" w:eastAsia="Times New Roman" w:hAnsi="Consolas" w:cs="Times New Roman"/>
                  <w:color w:val="D4D4D4"/>
                  <w:sz w:val="21"/>
                  <w:szCs w:val="21"/>
                </w:rPr>
                <w:delText xml:space="preserve">    }</w:delText>
              </w:r>
            </w:del>
          </w:p>
          <w:p w14:paraId="4D421DA0" w14:textId="77777777" w:rsidR="00ED1509" w:rsidRPr="007520B6" w:rsidDel="008B6AF4" w:rsidRDefault="00ED1509">
            <w:pPr>
              <w:pStyle w:val="Heading1Numbered"/>
              <w:rPr>
                <w:del w:id="9239" w:author="Donovan Goode" w:date="2018-11-09T10:04:00Z"/>
                <w:rFonts w:ascii="Consolas" w:eastAsia="Times New Roman" w:hAnsi="Consolas" w:cs="Times New Roman"/>
                <w:color w:val="D4D4D4"/>
                <w:sz w:val="21"/>
                <w:szCs w:val="21"/>
              </w:rPr>
              <w:pPrChange w:id="9240" w:author="Donovan Goode" w:date="2018-11-09T10:05:00Z">
                <w:pPr>
                  <w:shd w:val="clear" w:color="auto" w:fill="1E1E1E"/>
                  <w:spacing w:line="285" w:lineRule="atLeast"/>
                </w:pPr>
              </w:pPrChange>
            </w:pPr>
          </w:p>
          <w:p w14:paraId="7C774F40" w14:textId="77777777" w:rsidR="00ED1509" w:rsidRPr="007520B6" w:rsidDel="008B6AF4" w:rsidRDefault="00ED1509">
            <w:pPr>
              <w:pStyle w:val="Heading1Numbered"/>
              <w:rPr>
                <w:del w:id="9241" w:author="Donovan Goode" w:date="2018-11-09T10:04:00Z"/>
                <w:rFonts w:ascii="Consolas" w:eastAsia="Times New Roman" w:hAnsi="Consolas" w:cs="Times New Roman"/>
                <w:color w:val="D4D4D4"/>
                <w:sz w:val="21"/>
                <w:szCs w:val="21"/>
              </w:rPr>
              <w:pPrChange w:id="9242" w:author="Donovan Goode" w:date="2018-11-09T10:05:00Z">
                <w:pPr>
                  <w:shd w:val="clear" w:color="auto" w:fill="1E1E1E"/>
                  <w:spacing w:line="285" w:lineRule="atLeast"/>
                </w:pPr>
              </w:pPrChange>
            </w:pPr>
            <w:del w:id="92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.w8_video</w:delText>
              </w:r>
              <w:r w:rsidRPr="007520B6" w:rsidDel="008B6AF4">
                <w:rPr>
                  <w:rFonts w:ascii="Consolas" w:eastAsia="Times New Roman" w:hAnsi="Consolas" w:cs="Times New Roman"/>
                  <w:color w:val="D4D4D4"/>
                  <w:sz w:val="21"/>
                  <w:szCs w:val="21"/>
                </w:rPr>
                <w:delText xml:space="preserve"> {</w:delText>
              </w:r>
            </w:del>
          </w:p>
          <w:p w14:paraId="08283913" w14:textId="77777777" w:rsidR="00ED1509" w:rsidRPr="007520B6" w:rsidDel="008B6AF4" w:rsidRDefault="00ED1509">
            <w:pPr>
              <w:pStyle w:val="Heading1Numbered"/>
              <w:rPr>
                <w:del w:id="9244" w:author="Donovan Goode" w:date="2018-11-09T10:04:00Z"/>
                <w:rFonts w:ascii="Consolas" w:eastAsia="Times New Roman" w:hAnsi="Consolas" w:cs="Times New Roman"/>
                <w:color w:val="D4D4D4"/>
                <w:sz w:val="21"/>
                <w:szCs w:val="21"/>
              </w:rPr>
              <w:pPrChange w:id="9245" w:author="Donovan Goode" w:date="2018-11-09T10:05:00Z">
                <w:pPr>
                  <w:shd w:val="clear" w:color="auto" w:fill="1E1E1E"/>
                  <w:spacing w:line="285" w:lineRule="atLeast"/>
                </w:pPr>
              </w:pPrChange>
            </w:pPr>
            <w:del w:id="92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500px</w:delText>
              </w:r>
              <w:r w:rsidRPr="007520B6" w:rsidDel="008B6AF4">
                <w:rPr>
                  <w:rFonts w:ascii="Consolas" w:eastAsia="Times New Roman" w:hAnsi="Consolas" w:cs="Times New Roman"/>
                  <w:color w:val="D4D4D4"/>
                  <w:sz w:val="21"/>
                  <w:szCs w:val="21"/>
                </w:rPr>
                <w:delText>;</w:delText>
              </w:r>
            </w:del>
          </w:p>
          <w:p w14:paraId="0A2233E5" w14:textId="77777777" w:rsidR="00ED1509" w:rsidRPr="007520B6" w:rsidDel="008B6AF4" w:rsidRDefault="00ED1509">
            <w:pPr>
              <w:pStyle w:val="Heading1Numbered"/>
              <w:rPr>
                <w:del w:id="9247" w:author="Donovan Goode" w:date="2018-11-09T10:04:00Z"/>
                <w:rFonts w:ascii="Consolas" w:eastAsia="Times New Roman" w:hAnsi="Consolas" w:cs="Times New Roman"/>
                <w:color w:val="D4D4D4"/>
                <w:sz w:val="21"/>
                <w:szCs w:val="21"/>
              </w:rPr>
              <w:pPrChange w:id="9248" w:author="Donovan Goode" w:date="2018-11-09T10:05:00Z">
                <w:pPr>
                  <w:shd w:val="clear" w:color="auto" w:fill="1E1E1E"/>
                  <w:spacing w:line="285" w:lineRule="atLeast"/>
                </w:pPr>
              </w:pPrChange>
            </w:pPr>
            <w:del w:id="92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5D2D8F30" w14:textId="77777777" w:rsidR="00ED1509" w:rsidRPr="007520B6" w:rsidDel="008B6AF4" w:rsidRDefault="00ED1509">
            <w:pPr>
              <w:pStyle w:val="Heading1Numbered"/>
              <w:rPr>
                <w:del w:id="9250" w:author="Donovan Goode" w:date="2018-11-09T10:04:00Z"/>
                <w:rFonts w:ascii="Consolas" w:eastAsia="Times New Roman" w:hAnsi="Consolas" w:cs="Times New Roman"/>
                <w:color w:val="D4D4D4"/>
                <w:sz w:val="21"/>
                <w:szCs w:val="21"/>
              </w:rPr>
              <w:pPrChange w:id="9251" w:author="Donovan Goode" w:date="2018-11-09T10:05:00Z">
                <w:pPr>
                  <w:shd w:val="clear" w:color="auto" w:fill="1E1E1E"/>
                  <w:spacing w:line="285" w:lineRule="atLeast"/>
                </w:pPr>
              </w:pPrChange>
            </w:pPr>
            <w:del w:id="92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7DB0AB7" w14:textId="77777777" w:rsidR="00ED1509" w:rsidRPr="007520B6" w:rsidDel="008B6AF4" w:rsidRDefault="00ED1509">
            <w:pPr>
              <w:pStyle w:val="Heading1Numbered"/>
              <w:rPr>
                <w:del w:id="9253" w:author="Donovan Goode" w:date="2018-11-09T10:04:00Z"/>
                <w:rFonts w:ascii="Consolas" w:eastAsia="Times New Roman" w:hAnsi="Consolas" w:cs="Times New Roman"/>
                <w:color w:val="D4D4D4"/>
                <w:sz w:val="21"/>
                <w:szCs w:val="21"/>
              </w:rPr>
              <w:pPrChange w:id="9254" w:author="Donovan Goode" w:date="2018-11-09T10:05:00Z">
                <w:pPr>
                  <w:shd w:val="clear" w:color="auto" w:fill="1E1E1E"/>
                  <w:spacing w:line="285" w:lineRule="atLeast"/>
                </w:pPr>
              </w:pPrChange>
            </w:pPr>
            <w:del w:id="92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936E5FF" w14:textId="77777777" w:rsidR="00ED1509" w:rsidRPr="007520B6" w:rsidDel="008B6AF4" w:rsidRDefault="00ED1509">
            <w:pPr>
              <w:pStyle w:val="Heading1Numbered"/>
              <w:rPr>
                <w:del w:id="9256" w:author="Donovan Goode" w:date="2018-11-09T10:04:00Z"/>
                <w:rFonts w:ascii="Consolas" w:eastAsia="Times New Roman" w:hAnsi="Consolas" w:cs="Times New Roman"/>
                <w:color w:val="D4D4D4"/>
                <w:sz w:val="21"/>
                <w:szCs w:val="21"/>
              </w:rPr>
              <w:pPrChange w:id="9257" w:author="Donovan Goode" w:date="2018-11-09T10:05:00Z">
                <w:pPr>
                  <w:shd w:val="clear" w:color="auto" w:fill="1E1E1E"/>
                  <w:spacing w:line="285" w:lineRule="atLeast"/>
                </w:pPr>
              </w:pPrChange>
            </w:pPr>
            <w:del w:id="92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A224777" w14:textId="77777777" w:rsidR="00ED1509" w:rsidRPr="007520B6" w:rsidDel="008B6AF4" w:rsidRDefault="00ED1509">
            <w:pPr>
              <w:pStyle w:val="Heading1Numbered"/>
              <w:rPr>
                <w:del w:id="9259" w:author="Donovan Goode" w:date="2018-11-09T10:04:00Z"/>
                <w:rFonts w:ascii="Consolas" w:eastAsia="Times New Roman" w:hAnsi="Consolas" w:cs="Times New Roman"/>
                <w:color w:val="D4D4D4"/>
                <w:sz w:val="21"/>
                <w:szCs w:val="21"/>
              </w:rPr>
              <w:pPrChange w:id="9260" w:author="Donovan Goode" w:date="2018-11-09T10:05:00Z">
                <w:pPr>
                  <w:shd w:val="clear" w:color="auto" w:fill="1E1E1E"/>
                  <w:spacing w:line="285" w:lineRule="atLeast"/>
                </w:pPr>
              </w:pPrChange>
            </w:pPr>
            <w:del w:id="92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101CACA6" w14:textId="77777777" w:rsidR="00ED1509" w:rsidRPr="007520B6" w:rsidDel="008B6AF4" w:rsidRDefault="00ED1509">
            <w:pPr>
              <w:pStyle w:val="Heading1Numbered"/>
              <w:rPr>
                <w:del w:id="9262" w:author="Donovan Goode" w:date="2018-11-09T10:04:00Z"/>
                <w:rFonts w:ascii="Consolas" w:eastAsia="Times New Roman" w:hAnsi="Consolas" w:cs="Times New Roman"/>
                <w:color w:val="D4D4D4"/>
                <w:sz w:val="21"/>
                <w:szCs w:val="21"/>
              </w:rPr>
              <w:pPrChange w:id="9263" w:author="Donovan Goode" w:date="2018-11-09T10:05:00Z">
                <w:pPr>
                  <w:shd w:val="clear" w:color="auto" w:fill="1E1E1E"/>
                  <w:spacing w:line="285" w:lineRule="atLeast"/>
                </w:pPr>
              </w:pPrChange>
            </w:pPr>
          </w:p>
          <w:p w14:paraId="37181F11" w14:textId="77777777" w:rsidR="00ED1509" w:rsidRPr="007520B6" w:rsidDel="008B6AF4" w:rsidRDefault="00ED1509">
            <w:pPr>
              <w:pStyle w:val="Heading1Numbered"/>
              <w:rPr>
                <w:del w:id="9264" w:author="Donovan Goode" w:date="2018-11-09T10:04:00Z"/>
                <w:rFonts w:ascii="Consolas" w:eastAsia="Times New Roman" w:hAnsi="Consolas" w:cs="Times New Roman"/>
                <w:color w:val="D4D4D4"/>
                <w:sz w:val="21"/>
                <w:szCs w:val="21"/>
              </w:rPr>
              <w:pPrChange w:id="9265" w:author="Donovan Goode" w:date="2018-11-09T10:05:00Z">
                <w:pPr>
                  <w:shd w:val="clear" w:color="auto" w:fill="1E1E1E"/>
                  <w:spacing w:line="285" w:lineRule="atLeast"/>
                </w:pPr>
              </w:pPrChange>
            </w:pPr>
            <w:del w:id="9266" w:author="Donovan Goode" w:date="2018-11-09T10:04:00Z">
              <w:r w:rsidRPr="007520B6" w:rsidDel="008B6AF4">
                <w:rPr>
                  <w:rFonts w:ascii="Consolas" w:eastAsia="Times New Roman" w:hAnsi="Consolas" w:cs="Times New Roman"/>
                  <w:color w:val="D4D4D4"/>
                  <w:sz w:val="21"/>
                  <w:szCs w:val="21"/>
                </w:rPr>
                <w:delText xml:space="preserve">    }</w:delText>
              </w:r>
            </w:del>
          </w:p>
          <w:p w14:paraId="336CA2F2" w14:textId="77777777" w:rsidR="00ED1509" w:rsidRPr="007520B6" w:rsidDel="008B6AF4" w:rsidRDefault="00ED1509">
            <w:pPr>
              <w:pStyle w:val="Heading1Numbered"/>
              <w:rPr>
                <w:del w:id="9267" w:author="Donovan Goode" w:date="2018-11-09T10:04:00Z"/>
                <w:rFonts w:ascii="Consolas" w:eastAsia="Times New Roman" w:hAnsi="Consolas" w:cs="Times New Roman"/>
                <w:color w:val="D4D4D4"/>
                <w:sz w:val="21"/>
                <w:szCs w:val="21"/>
              </w:rPr>
              <w:pPrChange w:id="9268" w:author="Donovan Goode" w:date="2018-11-09T10:05:00Z">
                <w:pPr>
                  <w:shd w:val="clear" w:color="auto" w:fill="1E1E1E"/>
                  <w:spacing w:line="285" w:lineRule="atLeast"/>
                </w:pPr>
              </w:pPrChange>
            </w:pPr>
          </w:p>
          <w:p w14:paraId="69B3FA99" w14:textId="77777777" w:rsidR="00ED1509" w:rsidRPr="007520B6" w:rsidDel="008B6AF4" w:rsidRDefault="00ED1509">
            <w:pPr>
              <w:pStyle w:val="Heading1Numbered"/>
              <w:rPr>
                <w:del w:id="9269" w:author="Donovan Goode" w:date="2018-11-09T10:04:00Z"/>
                <w:rFonts w:ascii="Consolas" w:eastAsia="Times New Roman" w:hAnsi="Consolas" w:cs="Times New Roman"/>
                <w:color w:val="D4D4D4"/>
                <w:sz w:val="21"/>
                <w:szCs w:val="21"/>
              </w:rPr>
              <w:pPrChange w:id="9270" w:author="Donovan Goode" w:date="2018-11-09T10:05:00Z">
                <w:pPr>
                  <w:shd w:val="clear" w:color="auto" w:fill="1E1E1E"/>
                  <w:spacing w:line="285" w:lineRule="atLeast"/>
                </w:pPr>
              </w:pPrChange>
            </w:pPr>
            <w:del w:id="92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w:delText>
              </w:r>
              <w:r w:rsidRPr="007520B6" w:rsidDel="008B6AF4">
                <w:rPr>
                  <w:rFonts w:ascii="Consolas" w:eastAsia="Times New Roman" w:hAnsi="Consolas" w:cs="Times New Roman"/>
                  <w:color w:val="D4D4D4"/>
                  <w:sz w:val="21"/>
                  <w:szCs w:val="21"/>
                </w:rPr>
                <w:delText xml:space="preserve"> {</w:delText>
              </w:r>
            </w:del>
          </w:p>
          <w:p w14:paraId="38A1B3DF" w14:textId="77777777" w:rsidR="00ED1509" w:rsidRPr="007520B6" w:rsidDel="008B6AF4" w:rsidRDefault="00ED1509">
            <w:pPr>
              <w:pStyle w:val="Heading1Numbered"/>
              <w:rPr>
                <w:del w:id="9272" w:author="Donovan Goode" w:date="2018-11-09T10:04:00Z"/>
                <w:rFonts w:ascii="Consolas" w:eastAsia="Times New Roman" w:hAnsi="Consolas" w:cs="Times New Roman"/>
                <w:color w:val="D4D4D4"/>
                <w:sz w:val="21"/>
                <w:szCs w:val="21"/>
              </w:rPr>
              <w:pPrChange w:id="9273" w:author="Donovan Goode" w:date="2018-11-09T10:05:00Z">
                <w:pPr>
                  <w:shd w:val="clear" w:color="auto" w:fill="1E1E1E"/>
                  <w:spacing w:line="285" w:lineRule="atLeast"/>
                </w:pPr>
              </w:pPrChange>
            </w:pPr>
            <w:del w:id="92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2E7E4841" w14:textId="77777777" w:rsidR="00ED1509" w:rsidRPr="007520B6" w:rsidDel="008B6AF4" w:rsidRDefault="00ED1509">
            <w:pPr>
              <w:pStyle w:val="Heading1Numbered"/>
              <w:rPr>
                <w:del w:id="9275" w:author="Donovan Goode" w:date="2018-11-09T10:04:00Z"/>
                <w:rFonts w:ascii="Consolas" w:eastAsia="Times New Roman" w:hAnsi="Consolas" w:cs="Times New Roman"/>
                <w:color w:val="D4D4D4"/>
                <w:sz w:val="21"/>
                <w:szCs w:val="21"/>
              </w:rPr>
              <w:pPrChange w:id="9276" w:author="Donovan Goode" w:date="2018-11-09T10:05:00Z">
                <w:pPr>
                  <w:shd w:val="clear" w:color="auto" w:fill="1E1E1E"/>
                  <w:spacing w:line="285" w:lineRule="atLeast"/>
                </w:pPr>
              </w:pPrChange>
            </w:pPr>
            <w:del w:id="92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DA6C213" w14:textId="77777777" w:rsidR="00ED1509" w:rsidRPr="007520B6" w:rsidDel="008B6AF4" w:rsidRDefault="00ED1509">
            <w:pPr>
              <w:pStyle w:val="Heading1Numbered"/>
              <w:rPr>
                <w:del w:id="9278" w:author="Donovan Goode" w:date="2018-11-09T10:04:00Z"/>
                <w:rFonts w:ascii="Consolas" w:eastAsia="Times New Roman" w:hAnsi="Consolas" w:cs="Times New Roman"/>
                <w:color w:val="D4D4D4"/>
                <w:sz w:val="21"/>
                <w:szCs w:val="21"/>
              </w:rPr>
              <w:pPrChange w:id="9279" w:author="Donovan Goode" w:date="2018-11-09T10:05:00Z">
                <w:pPr>
                  <w:shd w:val="clear" w:color="auto" w:fill="1E1E1E"/>
                  <w:spacing w:line="285" w:lineRule="atLeast"/>
                </w:pPr>
              </w:pPrChange>
            </w:pPr>
            <w:del w:id="92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84px</w:delText>
              </w:r>
              <w:r w:rsidRPr="007520B6" w:rsidDel="008B6AF4">
                <w:rPr>
                  <w:rFonts w:ascii="Consolas" w:eastAsia="Times New Roman" w:hAnsi="Consolas" w:cs="Times New Roman"/>
                  <w:color w:val="D4D4D4"/>
                  <w:sz w:val="21"/>
                  <w:szCs w:val="21"/>
                </w:rPr>
                <w:delText>;</w:delText>
              </w:r>
            </w:del>
          </w:p>
          <w:p w14:paraId="41703249" w14:textId="77777777" w:rsidR="00ED1509" w:rsidRPr="007520B6" w:rsidDel="008B6AF4" w:rsidRDefault="00ED1509">
            <w:pPr>
              <w:pStyle w:val="Heading1Numbered"/>
              <w:rPr>
                <w:del w:id="9281" w:author="Donovan Goode" w:date="2018-11-09T10:04:00Z"/>
                <w:rFonts w:ascii="Consolas" w:eastAsia="Times New Roman" w:hAnsi="Consolas" w:cs="Times New Roman"/>
                <w:color w:val="D4D4D4"/>
                <w:sz w:val="21"/>
                <w:szCs w:val="21"/>
              </w:rPr>
              <w:pPrChange w:id="9282" w:author="Donovan Goode" w:date="2018-11-09T10:05:00Z">
                <w:pPr>
                  <w:shd w:val="clear" w:color="auto" w:fill="1E1E1E"/>
                  <w:spacing w:line="285" w:lineRule="atLeast"/>
                </w:pPr>
              </w:pPrChange>
            </w:pPr>
            <w:del w:id="92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46px</w:delText>
              </w:r>
              <w:r w:rsidRPr="007520B6" w:rsidDel="008B6AF4">
                <w:rPr>
                  <w:rFonts w:ascii="Consolas" w:eastAsia="Times New Roman" w:hAnsi="Consolas" w:cs="Times New Roman"/>
                  <w:color w:val="D4D4D4"/>
                  <w:sz w:val="21"/>
                  <w:szCs w:val="21"/>
                </w:rPr>
                <w:delText>;</w:delText>
              </w:r>
            </w:del>
          </w:p>
          <w:p w14:paraId="0845FD21" w14:textId="77777777" w:rsidR="00ED1509" w:rsidRPr="007520B6" w:rsidDel="008B6AF4" w:rsidRDefault="00ED1509">
            <w:pPr>
              <w:pStyle w:val="Heading1Numbered"/>
              <w:rPr>
                <w:del w:id="9284" w:author="Donovan Goode" w:date="2018-11-09T10:04:00Z"/>
                <w:rFonts w:ascii="Consolas" w:eastAsia="Times New Roman" w:hAnsi="Consolas" w:cs="Times New Roman"/>
                <w:color w:val="D4D4D4"/>
                <w:sz w:val="21"/>
                <w:szCs w:val="21"/>
              </w:rPr>
              <w:pPrChange w:id="9285" w:author="Donovan Goode" w:date="2018-11-09T10:05:00Z">
                <w:pPr>
                  <w:shd w:val="clear" w:color="auto" w:fill="1E1E1E"/>
                  <w:spacing w:line="285" w:lineRule="atLeast"/>
                </w:pPr>
              </w:pPrChange>
            </w:pPr>
            <w:del w:id="928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210px</w:delText>
              </w:r>
              <w:r w:rsidRPr="007520B6" w:rsidDel="008B6AF4">
                <w:rPr>
                  <w:rFonts w:ascii="Consolas" w:eastAsia="Times New Roman" w:hAnsi="Consolas" w:cs="Times New Roman"/>
                  <w:color w:val="D4D4D4"/>
                  <w:sz w:val="21"/>
                  <w:szCs w:val="21"/>
                </w:rPr>
                <w:delText>;</w:delText>
              </w:r>
            </w:del>
          </w:p>
          <w:p w14:paraId="000C8FF8" w14:textId="77777777" w:rsidR="00ED1509" w:rsidRPr="007520B6" w:rsidDel="008B6AF4" w:rsidRDefault="00ED1509">
            <w:pPr>
              <w:pStyle w:val="Heading1Numbered"/>
              <w:rPr>
                <w:del w:id="9287" w:author="Donovan Goode" w:date="2018-11-09T10:04:00Z"/>
                <w:rFonts w:ascii="Consolas" w:eastAsia="Times New Roman" w:hAnsi="Consolas" w:cs="Times New Roman"/>
                <w:color w:val="D4D4D4"/>
                <w:sz w:val="21"/>
                <w:szCs w:val="21"/>
              </w:rPr>
              <w:pPrChange w:id="9288" w:author="Donovan Goode" w:date="2018-11-09T10:05:00Z">
                <w:pPr>
                  <w:shd w:val="clear" w:color="auto" w:fill="1E1E1E"/>
                  <w:spacing w:line="285" w:lineRule="atLeast"/>
                </w:pPr>
              </w:pPrChange>
            </w:pPr>
            <w:del w:id="9289" w:author="Donovan Goode" w:date="2018-11-09T10:04:00Z">
              <w:r w:rsidRPr="007520B6" w:rsidDel="008B6AF4">
                <w:rPr>
                  <w:rFonts w:ascii="Consolas" w:eastAsia="Times New Roman" w:hAnsi="Consolas" w:cs="Times New Roman"/>
                  <w:color w:val="D4D4D4"/>
                  <w:sz w:val="21"/>
                  <w:szCs w:val="21"/>
                </w:rPr>
                <w:delText xml:space="preserve">    }</w:delText>
              </w:r>
            </w:del>
          </w:p>
          <w:p w14:paraId="7CFBBA50" w14:textId="77777777" w:rsidR="00ED1509" w:rsidRPr="007520B6" w:rsidDel="008B6AF4" w:rsidRDefault="00ED1509">
            <w:pPr>
              <w:pStyle w:val="Heading1Numbered"/>
              <w:rPr>
                <w:del w:id="9290" w:author="Donovan Goode" w:date="2018-11-09T10:04:00Z"/>
                <w:rFonts w:ascii="Consolas" w:eastAsia="Times New Roman" w:hAnsi="Consolas" w:cs="Times New Roman"/>
                <w:color w:val="D4D4D4"/>
                <w:sz w:val="21"/>
                <w:szCs w:val="21"/>
              </w:rPr>
              <w:pPrChange w:id="9291" w:author="Donovan Goode" w:date="2018-11-09T10:05:00Z">
                <w:pPr>
                  <w:shd w:val="clear" w:color="auto" w:fill="1E1E1E"/>
                  <w:spacing w:line="285" w:lineRule="atLeast"/>
                </w:pPr>
              </w:pPrChange>
            </w:pPr>
          </w:p>
          <w:p w14:paraId="6027891F" w14:textId="77777777" w:rsidR="00ED1509" w:rsidRPr="007520B6" w:rsidDel="008B6AF4" w:rsidRDefault="00ED1509">
            <w:pPr>
              <w:pStyle w:val="Heading1Numbered"/>
              <w:rPr>
                <w:del w:id="9292" w:author="Donovan Goode" w:date="2018-11-09T10:04:00Z"/>
                <w:rFonts w:ascii="Consolas" w:eastAsia="Times New Roman" w:hAnsi="Consolas" w:cs="Times New Roman"/>
                <w:color w:val="D4D4D4"/>
                <w:sz w:val="21"/>
                <w:szCs w:val="21"/>
              </w:rPr>
              <w:pPrChange w:id="9293" w:author="Donovan Goode" w:date="2018-11-09T10:05:00Z">
                <w:pPr>
                  <w:shd w:val="clear" w:color="auto" w:fill="1E1E1E"/>
                  <w:spacing w:line="285" w:lineRule="atLeast"/>
                </w:pPr>
              </w:pPrChange>
            </w:pPr>
            <w:del w:id="929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 img</w:delText>
              </w:r>
              <w:r w:rsidRPr="007520B6" w:rsidDel="008B6AF4">
                <w:rPr>
                  <w:rFonts w:ascii="Consolas" w:eastAsia="Times New Roman" w:hAnsi="Consolas" w:cs="Times New Roman"/>
                  <w:color w:val="D4D4D4"/>
                  <w:sz w:val="21"/>
                  <w:szCs w:val="21"/>
                </w:rPr>
                <w:delText xml:space="preserve"> {</w:delText>
              </w:r>
            </w:del>
          </w:p>
          <w:p w14:paraId="67C44DB1" w14:textId="77777777" w:rsidR="00ED1509" w:rsidRPr="007520B6" w:rsidDel="008B6AF4" w:rsidRDefault="00ED1509">
            <w:pPr>
              <w:pStyle w:val="Heading1Numbered"/>
              <w:rPr>
                <w:del w:id="9295" w:author="Donovan Goode" w:date="2018-11-09T10:04:00Z"/>
                <w:rFonts w:ascii="Consolas" w:eastAsia="Times New Roman" w:hAnsi="Consolas" w:cs="Times New Roman"/>
                <w:color w:val="D4D4D4"/>
                <w:sz w:val="21"/>
                <w:szCs w:val="21"/>
              </w:rPr>
              <w:pPrChange w:id="9296" w:author="Donovan Goode" w:date="2018-11-09T10:05:00Z">
                <w:pPr>
                  <w:shd w:val="clear" w:color="auto" w:fill="1E1E1E"/>
                  <w:spacing w:line="285" w:lineRule="atLeast"/>
                </w:pPr>
              </w:pPrChange>
            </w:pPr>
            <w:del w:id="929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40px</w:delText>
              </w:r>
              <w:r w:rsidRPr="007520B6" w:rsidDel="008B6AF4">
                <w:rPr>
                  <w:rFonts w:ascii="Consolas" w:eastAsia="Times New Roman" w:hAnsi="Consolas" w:cs="Times New Roman"/>
                  <w:color w:val="D4D4D4"/>
                  <w:sz w:val="21"/>
                  <w:szCs w:val="21"/>
                </w:rPr>
                <w:delText>;</w:delText>
              </w:r>
            </w:del>
          </w:p>
          <w:p w14:paraId="70E55A90" w14:textId="77777777" w:rsidR="00ED1509" w:rsidRPr="007520B6" w:rsidDel="008B6AF4" w:rsidRDefault="00ED1509">
            <w:pPr>
              <w:pStyle w:val="Heading1Numbered"/>
              <w:rPr>
                <w:del w:id="9298" w:author="Donovan Goode" w:date="2018-11-09T10:04:00Z"/>
                <w:rFonts w:ascii="Consolas" w:eastAsia="Times New Roman" w:hAnsi="Consolas" w:cs="Times New Roman"/>
                <w:color w:val="D4D4D4"/>
                <w:sz w:val="21"/>
                <w:szCs w:val="21"/>
              </w:rPr>
              <w:pPrChange w:id="9299" w:author="Donovan Goode" w:date="2018-11-09T10:05:00Z">
                <w:pPr>
                  <w:shd w:val="clear" w:color="auto" w:fill="1E1E1E"/>
                  <w:spacing w:line="285" w:lineRule="atLeast"/>
                </w:pPr>
              </w:pPrChange>
            </w:pPr>
            <w:del w:id="93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9D0294B" w14:textId="77777777" w:rsidR="00ED1509" w:rsidRPr="007520B6" w:rsidDel="008B6AF4" w:rsidRDefault="00ED1509">
            <w:pPr>
              <w:pStyle w:val="Heading1Numbered"/>
              <w:rPr>
                <w:del w:id="9301" w:author="Donovan Goode" w:date="2018-11-09T10:04:00Z"/>
                <w:rFonts w:ascii="Consolas" w:eastAsia="Times New Roman" w:hAnsi="Consolas" w:cs="Times New Roman"/>
                <w:color w:val="D4D4D4"/>
                <w:sz w:val="21"/>
                <w:szCs w:val="21"/>
              </w:rPr>
              <w:pPrChange w:id="9302" w:author="Donovan Goode" w:date="2018-11-09T10:05:00Z">
                <w:pPr>
                  <w:shd w:val="clear" w:color="auto" w:fill="1E1E1E"/>
                  <w:spacing w:line="285" w:lineRule="atLeast"/>
                </w:pPr>
              </w:pPrChange>
            </w:pPr>
            <w:del w:id="93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242px</w:delText>
              </w:r>
              <w:r w:rsidRPr="007520B6" w:rsidDel="008B6AF4">
                <w:rPr>
                  <w:rFonts w:ascii="Consolas" w:eastAsia="Times New Roman" w:hAnsi="Consolas" w:cs="Times New Roman"/>
                  <w:color w:val="D4D4D4"/>
                  <w:sz w:val="21"/>
                  <w:szCs w:val="21"/>
                </w:rPr>
                <w:delText>;</w:delText>
              </w:r>
            </w:del>
          </w:p>
          <w:p w14:paraId="31CCFA23" w14:textId="77777777" w:rsidR="00ED1509" w:rsidRPr="007520B6" w:rsidDel="008B6AF4" w:rsidRDefault="00ED1509">
            <w:pPr>
              <w:pStyle w:val="Heading1Numbered"/>
              <w:rPr>
                <w:del w:id="9304" w:author="Donovan Goode" w:date="2018-11-09T10:04:00Z"/>
                <w:rFonts w:ascii="Consolas" w:eastAsia="Times New Roman" w:hAnsi="Consolas" w:cs="Times New Roman"/>
                <w:color w:val="D4D4D4"/>
                <w:sz w:val="21"/>
                <w:szCs w:val="21"/>
              </w:rPr>
              <w:pPrChange w:id="9305" w:author="Donovan Goode" w:date="2018-11-09T10:05:00Z">
                <w:pPr>
                  <w:shd w:val="clear" w:color="auto" w:fill="1E1E1E"/>
                  <w:spacing w:line="285" w:lineRule="atLeast"/>
                </w:pPr>
              </w:pPrChange>
            </w:pPr>
            <w:del w:id="93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234px</w:delText>
              </w:r>
              <w:r w:rsidRPr="007520B6" w:rsidDel="008B6AF4">
                <w:rPr>
                  <w:rFonts w:ascii="Consolas" w:eastAsia="Times New Roman" w:hAnsi="Consolas" w:cs="Times New Roman"/>
                  <w:color w:val="D4D4D4"/>
                  <w:sz w:val="21"/>
                  <w:szCs w:val="21"/>
                </w:rPr>
                <w:delText>;</w:delText>
              </w:r>
            </w:del>
          </w:p>
          <w:p w14:paraId="1FA4ED07" w14:textId="77777777" w:rsidR="00ED1509" w:rsidRPr="007520B6" w:rsidDel="008B6AF4" w:rsidRDefault="00ED1509">
            <w:pPr>
              <w:pStyle w:val="Heading1Numbered"/>
              <w:rPr>
                <w:del w:id="9307" w:author="Donovan Goode" w:date="2018-11-09T10:04:00Z"/>
                <w:rFonts w:ascii="Consolas" w:eastAsia="Times New Roman" w:hAnsi="Consolas" w:cs="Times New Roman"/>
                <w:color w:val="D4D4D4"/>
                <w:sz w:val="21"/>
                <w:szCs w:val="21"/>
              </w:rPr>
              <w:pPrChange w:id="9308" w:author="Donovan Goode" w:date="2018-11-09T10:05:00Z">
                <w:pPr>
                  <w:shd w:val="clear" w:color="auto" w:fill="1E1E1E"/>
                  <w:spacing w:line="285" w:lineRule="atLeast"/>
                </w:pPr>
              </w:pPrChange>
            </w:pPr>
            <w:del w:id="9309" w:author="Donovan Goode" w:date="2018-11-09T10:04:00Z">
              <w:r w:rsidRPr="007520B6" w:rsidDel="008B6AF4">
                <w:rPr>
                  <w:rFonts w:ascii="Consolas" w:eastAsia="Times New Roman" w:hAnsi="Consolas" w:cs="Times New Roman"/>
                  <w:color w:val="D4D4D4"/>
                  <w:sz w:val="21"/>
                  <w:szCs w:val="21"/>
                </w:rPr>
                <w:delText xml:space="preserve">    }</w:delText>
              </w:r>
            </w:del>
          </w:p>
          <w:p w14:paraId="1525F6FE" w14:textId="77777777" w:rsidR="00ED1509" w:rsidRPr="007520B6" w:rsidDel="008B6AF4" w:rsidRDefault="00ED1509">
            <w:pPr>
              <w:pStyle w:val="Heading1Numbered"/>
              <w:rPr>
                <w:del w:id="9310" w:author="Donovan Goode" w:date="2018-11-09T10:04:00Z"/>
                <w:rFonts w:ascii="Consolas" w:eastAsia="Times New Roman" w:hAnsi="Consolas" w:cs="Times New Roman"/>
                <w:color w:val="D4D4D4"/>
                <w:sz w:val="21"/>
                <w:szCs w:val="21"/>
              </w:rPr>
              <w:pPrChange w:id="9311" w:author="Donovan Goode" w:date="2018-11-09T10:05:00Z">
                <w:pPr>
                  <w:shd w:val="clear" w:color="auto" w:fill="1E1E1E"/>
                  <w:spacing w:line="285" w:lineRule="atLeast"/>
                </w:pPr>
              </w:pPrChange>
            </w:pPr>
          </w:p>
          <w:p w14:paraId="6C8132C1" w14:textId="77777777" w:rsidR="00ED1509" w:rsidRPr="007520B6" w:rsidDel="008B6AF4" w:rsidRDefault="00ED1509">
            <w:pPr>
              <w:pStyle w:val="Heading1Numbered"/>
              <w:rPr>
                <w:del w:id="9312" w:author="Donovan Goode" w:date="2018-11-09T10:04:00Z"/>
                <w:rFonts w:ascii="Consolas" w:eastAsia="Times New Roman" w:hAnsi="Consolas" w:cs="Times New Roman"/>
                <w:color w:val="D4D4D4"/>
                <w:sz w:val="21"/>
                <w:szCs w:val="21"/>
              </w:rPr>
              <w:pPrChange w:id="9313" w:author="Donovan Goode" w:date="2018-11-09T10:05:00Z">
                <w:pPr>
                  <w:shd w:val="clear" w:color="auto" w:fill="1E1E1E"/>
                  <w:spacing w:line="285" w:lineRule="atLeast"/>
                </w:pPr>
              </w:pPrChange>
            </w:pPr>
            <w:del w:id="931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 h3</w:delText>
              </w:r>
              <w:r w:rsidRPr="007520B6" w:rsidDel="008B6AF4">
                <w:rPr>
                  <w:rFonts w:ascii="Consolas" w:eastAsia="Times New Roman" w:hAnsi="Consolas" w:cs="Times New Roman"/>
                  <w:color w:val="D4D4D4"/>
                  <w:sz w:val="21"/>
                  <w:szCs w:val="21"/>
                </w:rPr>
                <w:delText xml:space="preserve"> {</w:delText>
              </w:r>
            </w:del>
          </w:p>
          <w:p w14:paraId="33851711" w14:textId="77777777" w:rsidR="00ED1509" w:rsidRPr="007520B6" w:rsidDel="008B6AF4" w:rsidRDefault="00ED1509">
            <w:pPr>
              <w:pStyle w:val="Heading1Numbered"/>
              <w:rPr>
                <w:del w:id="9315" w:author="Donovan Goode" w:date="2018-11-09T10:04:00Z"/>
                <w:rFonts w:ascii="Consolas" w:eastAsia="Times New Roman" w:hAnsi="Consolas" w:cs="Times New Roman"/>
                <w:color w:val="D4D4D4"/>
                <w:sz w:val="21"/>
                <w:szCs w:val="21"/>
              </w:rPr>
              <w:pPrChange w:id="9316" w:author="Donovan Goode" w:date="2018-11-09T10:05:00Z">
                <w:pPr>
                  <w:shd w:val="clear" w:color="auto" w:fill="1E1E1E"/>
                  <w:spacing w:line="285" w:lineRule="atLeast"/>
                </w:pPr>
              </w:pPrChange>
            </w:pPr>
            <w:del w:id="93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#604378</w:delText>
              </w:r>
              <w:r w:rsidRPr="007520B6" w:rsidDel="008B6AF4">
                <w:rPr>
                  <w:rFonts w:ascii="Consolas" w:eastAsia="Times New Roman" w:hAnsi="Consolas" w:cs="Times New Roman"/>
                  <w:color w:val="D4D4D4"/>
                  <w:sz w:val="21"/>
                  <w:szCs w:val="21"/>
                </w:rPr>
                <w:delText>;</w:delText>
              </w:r>
            </w:del>
          </w:p>
          <w:p w14:paraId="13D2B1E2" w14:textId="77777777" w:rsidR="00ED1509" w:rsidRPr="007520B6" w:rsidDel="008B6AF4" w:rsidRDefault="00ED1509">
            <w:pPr>
              <w:pStyle w:val="Heading1Numbered"/>
              <w:rPr>
                <w:del w:id="9318" w:author="Donovan Goode" w:date="2018-11-09T10:04:00Z"/>
                <w:rFonts w:ascii="Consolas" w:eastAsia="Times New Roman" w:hAnsi="Consolas" w:cs="Times New Roman"/>
                <w:color w:val="D4D4D4"/>
                <w:sz w:val="21"/>
                <w:szCs w:val="21"/>
              </w:rPr>
              <w:pPrChange w:id="9319" w:author="Donovan Goode" w:date="2018-11-09T10:05:00Z">
                <w:pPr>
                  <w:shd w:val="clear" w:color="auto" w:fill="1E1E1E"/>
                  <w:spacing w:line="285" w:lineRule="atLeast"/>
                </w:pPr>
              </w:pPrChange>
            </w:pPr>
            <w:del w:id="93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2.4em</w:delText>
              </w:r>
              <w:r w:rsidRPr="007520B6" w:rsidDel="008B6AF4">
                <w:rPr>
                  <w:rFonts w:ascii="Consolas" w:eastAsia="Times New Roman" w:hAnsi="Consolas" w:cs="Times New Roman"/>
                  <w:color w:val="D4D4D4"/>
                  <w:sz w:val="21"/>
                  <w:szCs w:val="21"/>
                </w:rPr>
                <w:delText>;</w:delText>
              </w:r>
            </w:del>
          </w:p>
          <w:p w14:paraId="14FEE240" w14:textId="77777777" w:rsidR="00ED1509" w:rsidRPr="007520B6" w:rsidDel="008B6AF4" w:rsidRDefault="00ED1509">
            <w:pPr>
              <w:pStyle w:val="Heading1Numbered"/>
              <w:rPr>
                <w:del w:id="9321" w:author="Donovan Goode" w:date="2018-11-09T10:04:00Z"/>
                <w:rFonts w:ascii="Consolas" w:eastAsia="Times New Roman" w:hAnsi="Consolas" w:cs="Times New Roman"/>
                <w:color w:val="D4D4D4"/>
                <w:sz w:val="21"/>
                <w:szCs w:val="21"/>
              </w:rPr>
              <w:pPrChange w:id="9322" w:author="Donovan Goode" w:date="2018-11-09T10:05:00Z">
                <w:pPr>
                  <w:shd w:val="clear" w:color="auto" w:fill="1E1E1E"/>
                  <w:spacing w:line="285" w:lineRule="atLeast"/>
                </w:pPr>
              </w:pPrChange>
            </w:pPr>
            <w:del w:id="93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13A7F1B" w14:textId="77777777" w:rsidR="00ED1509" w:rsidRPr="007520B6" w:rsidDel="008B6AF4" w:rsidRDefault="00ED1509">
            <w:pPr>
              <w:pStyle w:val="Heading1Numbered"/>
              <w:rPr>
                <w:del w:id="9324" w:author="Donovan Goode" w:date="2018-11-09T10:04:00Z"/>
                <w:rFonts w:ascii="Consolas" w:eastAsia="Times New Roman" w:hAnsi="Consolas" w:cs="Times New Roman"/>
                <w:color w:val="D4D4D4"/>
                <w:sz w:val="21"/>
                <w:szCs w:val="21"/>
              </w:rPr>
              <w:pPrChange w:id="9325" w:author="Donovan Goode" w:date="2018-11-09T10:05:00Z">
                <w:pPr>
                  <w:shd w:val="clear" w:color="auto" w:fill="1E1E1E"/>
                  <w:spacing w:line="285" w:lineRule="atLeast"/>
                </w:pPr>
              </w:pPrChange>
            </w:pPr>
            <w:del w:id="93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10px</w:delText>
              </w:r>
              <w:r w:rsidRPr="007520B6" w:rsidDel="008B6AF4">
                <w:rPr>
                  <w:rFonts w:ascii="Consolas" w:eastAsia="Times New Roman" w:hAnsi="Consolas" w:cs="Times New Roman"/>
                  <w:color w:val="D4D4D4"/>
                  <w:sz w:val="21"/>
                  <w:szCs w:val="21"/>
                </w:rPr>
                <w:delText>;</w:delText>
              </w:r>
            </w:del>
          </w:p>
          <w:p w14:paraId="0C2AD7B9" w14:textId="77777777" w:rsidR="00ED1509" w:rsidRPr="007520B6" w:rsidDel="008B6AF4" w:rsidRDefault="00ED1509">
            <w:pPr>
              <w:pStyle w:val="Heading1Numbered"/>
              <w:rPr>
                <w:del w:id="9327" w:author="Donovan Goode" w:date="2018-11-09T10:04:00Z"/>
                <w:rFonts w:ascii="Consolas" w:eastAsia="Times New Roman" w:hAnsi="Consolas" w:cs="Times New Roman"/>
                <w:color w:val="D4D4D4"/>
                <w:sz w:val="21"/>
                <w:szCs w:val="21"/>
              </w:rPr>
              <w:pPrChange w:id="9328" w:author="Donovan Goode" w:date="2018-11-09T10:05:00Z">
                <w:pPr>
                  <w:shd w:val="clear" w:color="auto" w:fill="1E1E1E"/>
                  <w:spacing w:line="285" w:lineRule="atLeast"/>
                </w:pPr>
              </w:pPrChange>
            </w:pPr>
            <w:del w:id="9329" w:author="Donovan Goode" w:date="2018-11-09T10:04:00Z">
              <w:r w:rsidRPr="007520B6" w:rsidDel="008B6AF4">
                <w:rPr>
                  <w:rFonts w:ascii="Consolas" w:eastAsia="Times New Roman" w:hAnsi="Consolas" w:cs="Times New Roman"/>
                  <w:color w:val="D4D4D4"/>
                  <w:sz w:val="21"/>
                  <w:szCs w:val="21"/>
                </w:rPr>
                <w:delText xml:space="preserve">    }</w:delText>
              </w:r>
            </w:del>
          </w:p>
          <w:p w14:paraId="62A28E6D" w14:textId="77777777" w:rsidR="00ED1509" w:rsidRPr="007520B6" w:rsidDel="008B6AF4" w:rsidRDefault="00ED1509">
            <w:pPr>
              <w:pStyle w:val="Heading1Numbered"/>
              <w:rPr>
                <w:del w:id="9330" w:author="Donovan Goode" w:date="2018-11-09T10:04:00Z"/>
                <w:rFonts w:ascii="Consolas" w:eastAsia="Times New Roman" w:hAnsi="Consolas" w:cs="Times New Roman"/>
                <w:color w:val="D4D4D4"/>
                <w:sz w:val="21"/>
                <w:szCs w:val="21"/>
              </w:rPr>
              <w:pPrChange w:id="9331" w:author="Donovan Goode" w:date="2018-11-09T10:05:00Z">
                <w:pPr>
                  <w:shd w:val="clear" w:color="auto" w:fill="1E1E1E"/>
                  <w:spacing w:line="285" w:lineRule="atLeast"/>
                </w:pPr>
              </w:pPrChange>
            </w:pPr>
          </w:p>
          <w:p w14:paraId="113ECA9C" w14:textId="77777777" w:rsidR="00ED1509" w:rsidRPr="007520B6" w:rsidDel="008B6AF4" w:rsidRDefault="00ED1509">
            <w:pPr>
              <w:pStyle w:val="Heading1Numbered"/>
              <w:rPr>
                <w:del w:id="9332" w:author="Donovan Goode" w:date="2018-11-09T10:04:00Z"/>
                <w:rFonts w:ascii="Consolas" w:eastAsia="Times New Roman" w:hAnsi="Consolas" w:cs="Times New Roman"/>
                <w:color w:val="D4D4D4"/>
                <w:sz w:val="21"/>
                <w:szCs w:val="21"/>
              </w:rPr>
              <w:pPrChange w:id="9333" w:author="Donovan Goode" w:date="2018-11-09T10:05:00Z">
                <w:pPr>
                  <w:shd w:val="clear" w:color="auto" w:fill="1E1E1E"/>
                  <w:spacing w:line="285" w:lineRule="atLeast"/>
                </w:pPr>
              </w:pPrChange>
            </w:pPr>
            <w:del w:id="93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 h4</w:delText>
              </w:r>
              <w:r w:rsidRPr="007520B6" w:rsidDel="008B6AF4">
                <w:rPr>
                  <w:rFonts w:ascii="Consolas" w:eastAsia="Times New Roman" w:hAnsi="Consolas" w:cs="Times New Roman"/>
                  <w:color w:val="D4D4D4"/>
                  <w:sz w:val="21"/>
                  <w:szCs w:val="21"/>
                </w:rPr>
                <w:delText xml:space="preserve"> {</w:delText>
              </w:r>
            </w:del>
          </w:p>
          <w:p w14:paraId="30EF8270" w14:textId="77777777" w:rsidR="00ED1509" w:rsidRPr="007520B6" w:rsidDel="008B6AF4" w:rsidRDefault="00ED1509">
            <w:pPr>
              <w:pStyle w:val="Heading1Numbered"/>
              <w:rPr>
                <w:del w:id="9335" w:author="Donovan Goode" w:date="2018-11-09T10:04:00Z"/>
                <w:rFonts w:ascii="Consolas" w:eastAsia="Times New Roman" w:hAnsi="Consolas" w:cs="Times New Roman"/>
                <w:color w:val="D4D4D4"/>
                <w:sz w:val="21"/>
                <w:szCs w:val="21"/>
              </w:rPr>
              <w:pPrChange w:id="9336" w:author="Donovan Goode" w:date="2018-11-09T10:05:00Z">
                <w:pPr>
                  <w:shd w:val="clear" w:color="auto" w:fill="1E1E1E"/>
                  <w:spacing w:line="285" w:lineRule="atLeast"/>
                </w:pPr>
              </w:pPrChange>
            </w:pPr>
            <w:del w:id="93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#604378</w:delText>
              </w:r>
              <w:r w:rsidRPr="007520B6" w:rsidDel="008B6AF4">
                <w:rPr>
                  <w:rFonts w:ascii="Consolas" w:eastAsia="Times New Roman" w:hAnsi="Consolas" w:cs="Times New Roman"/>
                  <w:color w:val="D4D4D4"/>
                  <w:sz w:val="21"/>
                  <w:szCs w:val="21"/>
                </w:rPr>
                <w:delText>;</w:delText>
              </w:r>
            </w:del>
          </w:p>
          <w:p w14:paraId="6F6BCC44" w14:textId="77777777" w:rsidR="00ED1509" w:rsidRPr="007520B6" w:rsidDel="008B6AF4" w:rsidRDefault="00ED1509">
            <w:pPr>
              <w:pStyle w:val="Heading1Numbered"/>
              <w:rPr>
                <w:del w:id="9338" w:author="Donovan Goode" w:date="2018-11-09T10:04:00Z"/>
                <w:rFonts w:ascii="Consolas" w:eastAsia="Times New Roman" w:hAnsi="Consolas" w:cs="Times New Roman"/>
                <w:color w:val="D4D4D4"/>
                <w:sz w:val="21"/>
                <w:szCs w:val="21"/>
              </w:rPr>
              <w:pPrChange w:id="9339" w:author="Donovan Goode" w:date="2018-11-09T10:05:00Z">
                <w:pPr>
                  <w:shd w:val="clear" w:color="auto" w:fill="1E1E1E"/>
                  <w:spacing w:line="285" w:lineRule="atLeast"/>
                </w:pPr>
              </w:pPrChange>
            </w:pPr>
            <w:del w:id="93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158834C8" w14:textId="77777777" w:rsidR="00ED1509" w:rsidRPr="007520B6" w:rsidDel="008B6AF4" w:rsidRDefault="00ED1509">
            <w:pPr>
              <w:pStyle w:val="Heading1Numbered"/>
              <w:rPr>
                <w:del w:id="9341" w:author="Donovan Goode" w:date="2018-11-09T10:04:00Z"/>
                <w:rFonts w:ascii="Consolas" w:eastAsia="Times New Roman" w:hAnsi="Consolas" w:cs="Times New Roman"/>
                <w:color w:val="D4D4D4"/>
                <w:sz w:val="21"/>
                <w:szCs w:val="21"/>
              </w:rPr>
              <w:pPrChange w:id="9342" w:author="Donovan Goode" w:date="2018-11-09T10:05:00Z">
                <w:pPr>
                  <w:shd w:val="clear" w:color="auto" w:fill="1E1E1E"/>
                  <w:spacing w:line="285" w:lineRule="atLeast"/>
                </w:pPr>
              </w:pPrChange>
            </w:pPr>
            <w:del w:id="93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55D9BAC" w14:textId="77777777" w:rsidR="00ED1509" w:rsidRPr="007520B6" w:rsidDel="008B6AF4" w:rsidRDefault="00ED1509">
            <w:pPr>
              <w:pStyle w:val="Heading1Numbered"/>
              <w:rPr>
                <w:del w:id="9344" w:author="Donovan Goode" w:date="2018-11-09T10:04:00Z"/>
                <w:rFonts w:ascii="Consolas" w:eastAsia="Times New Roman" w:hAnsi="Consolas" w:cs="Times New Roman"/>
                <w:color w:val="D4D4D4"/>
                <w:sz w:val="21"/>
                <w:szCs w:val="21"/>
              </w:rPr>
              <w:pPrChange w:id="9345" w:author="Donovan Goode" w:date="2018-11-09T10:05:00Z">
                <w:pPr>
                  <w:shd w:val="clear" w:color="auto" w:fill="1E1E1E"/>
                  <w:spacing w:line="285" w:lineRule="atLeast"/>
                </w:pPr>
              </w:pPrChange>
            </w:pPr>
            <w:del w:id="93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13px</w:delText>
              </w:r>
              <w:r w:rsidRPr="007520B6" w:rsidDel="008B6AF4">
                <w:rPr>
                  <w:rFonts w:ascii="Consolas" w:eastAsia="Times New Roman" w:hAnsi="Consolas" w:cs="Times New Roman"/>
                  <w:color w:val="D4D4D4"/>
                  <w:sz w:val="21"/>
                  <w:szCs w:val="21"/>
                </w:rPr>
                <w:delText>;</w:delText>
              </w:r>
            </w:del>
          </w:p>
          <w:p w14:paraId="1329E61C" w14:textId="77777777" w:rsidR="00ED1509" w:rsidRPr="007520B6" w:rsidDel="008B6AF4" w:rsidRDefault="00ED1509">
            <w:pPr>
              <w:pStyle w:val="Heading1Numbered"/>
              <w:rPr>
                <w:del w:id="9347" w:author="Donovan Goode" w:date="2018-11-09T10:04:00Z"/>
                <w:rFonts w:ascii="Consolas" w:eastAsia="Times New Roman" w:hAnsi="Consolas" w:cs="Times New Roman"/>
                <w:color w:val="D4D4D4"/>
                <w:sz w:val="21"/>
                <w:szCs w:val="21"/>
              </w:rPr>
              <w:pPrChange w:id="9348" w:author="Donovan Goode" w:date="2018-11-09T10:05:00Z">
                <w:pPr>
                  <w:shd w:val="clear" w:color="auto" w:fill="1E1E1E"/>
                  <w:spacing w:line="285" w:lineRule="atLeast"/>
                </w:pPr>
              </w:pPrChange>
            </w:pPr>
            <w:del w:id="93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font-family</w:delText>
              </w:r>
              <w:r w:rsidRPr="007520B6" w:rsidDel="008B6AF4">
                <w:rPr>
                  <w:rFonts w:ascii="Consolas" w:eastAsia="Times New Roman" w:hAnsi="Consolas" w:cs="Times New Roman"/>
                  <w:color w:val="D4D4D4"/>
                  <w:sz w:val="21"/>
                  <w:szCs w:val="21"/>
                </w:rPr>
                <w:delText xml:space="preserve">: DroidSerif, </w:delText>
              </w:r>
              <w:r w:rsidRPr="007520B6" w:rsidDel="008B6AF4">
                <w:rPr>
                  <w:rFonts w:ascii="Consolas" w:eastAsia="Times New Roman" w:hAnsi="Consolas" w:cs="Times New Roman"/>
                  <w:color w:val="CE9178"/>
                  <w:sz w:val="21"/>
                  <w:szCs w:val="21"/>
                </w:rPr>
                <w:delText>Georgia</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Times</w:delText>
              </w:r>
              <w:r w:rsidRPr="007520B6" w:rsidDel="008B6AF4">
                <w:rPr>
                  <w:rFonts w:ascii="Consolas" w:eastAsia="Times New Roman" w:hAnsi="Consolas" w:cs="Times New Roman"/>
                  <w:color w:val="D4D4D4"/>
                  <w:sz w:val="21"/>
                  <w:szCs w:val="21"/>
                </w:rPr>
                <w:delText xml:space="preserve"> New Roman;</w:delText>
              </w:r>
            </w:del>
          </w:p>
          <w:p w14:paraId="496D84BB" w14:textId="77777777" w:rsidR="00ED1509" w:rsidRPr="007520B6" w:rsidDel="008B6AF4" w:rsidRDefault="00ED1509">
            <w:pPr>
              <w:pStyle w:val="Heading1Numbered"/>
              <w:rPr>
                <w:del w:id="9350" w:author="Donovan Goode" w:date="2018-11-09T10:04:00Z"/>
                <w:rFonts w:ascii="Consolas" w:eastAsia="Times New Roman" w:hAnsi="Consolas" w:cs="Times New Roman"/>
                <w:color w:val="D4D4D4"/>
                <w:sz w:val="21"/>
                <w:szCs w:val="21"/>
              </w:rPr>
              <w:pPrChange w:id="9351" w:author="Donovan Goode" w:date="2018-11-09T10:05:00Z">
                <w:pPr>
                  <w:shd w:val="clear" w:color="auto" w:fill="1E1E1E"/>
                  <w:spacing w:line="285" w:lineRule="atLeast"/>
                </w:pPr>
              </w:pPrChange>
            </w:pPr>
            <w:del w:id="9352" w:author="Donovan Goode" w:date="2018-11-09T10:04:00Z">
              <w:r w:rsidRPr="007520B6" w:rsidDel="008B6AF4">
                <w:rPr>
                  <w:rFonts w:ascii="Consolas" w:eastAsia="Times New Roman" w:hAnsi="Consolas" w:cs="Times New Roman"/>
                  <w:color w:val="D4D4D4"/>
                  <w:sz w:val="21"/>
                  <w:szCs w:val="21"/>
                </w:rPr>
                <w:delText xml:space="preserve">    }</w:delText>
              </w:r>
            </w:del>
          </w:p>
          <w:p w14:paraId="0989DB7E" w14:textId="77777777" w:rsidR="00ED1509" w:rsidRPr="007520B6" w:rsidDel="008B6AF4" w:rsidRDefault="00ED1509">
            <w:pPr>
              <w:pStyle w:val="Heading1Numbered"/>
              <w:rPr>
                <w:del w:id="9353" w:author="Donovan Goode" w:date="2018-11-09T10:04:00Z"/>
                <w:rFonts w:ascii="Consolas" w:eastAsia="Times New Roman" w:hAnsi="Consolas" w:cs="Times New Roman"/>
                <w:color w:val="D4D4D4"/>
                <w:sz w:val="21"/>
                <w:szCs w:val="21"/>
              </w:rPr>
              <w:pPrChange w:id="9354" w:author="Donovan Goode" w:date="2018-11-09T10:05:00Z">
                <w:pPr>
                  <w:shd w:val="clear" w:color="auto" w:fill="1E1E1E"/>
                  <w:spacing w:line="285" w:lineRule="atLeast"/>
                </w:pPr>
              </w:pPrChange>
            </w:pPr>
          </w:p>
          <w:p w14:paraId="08B63749" w14:textId="77777777" w:rsidR="00ED1509" w:rsidRPr="007520B6" w:rsidDel="008B6AF4" w:rsidRDefault="00ED1509">
            <w:pPr>
              <w:pStyle w:val="Heading1Numbered"/>
              <w:rPr>
                <w:del w:id="9355" w:author="Donovan Goode" w:date="2018-11-09T10:04:00Z"/>
                <w:rFonts w:ascii="Consolas" w:eastAsia="Times New Roman" w:hAnsi="Consolas" w:cs="Times New Roman"/>
                <w:color w:val="D4D4D4"/>
                <w:sz w:val="21"/>
                <w:szCs w:val="21"/>
              </w:rPr>
              <w:pPrChange w:id="9356" w:author="Donovan Goode" w:date="2018-11-09T10:05:00Z">
                <w:pPr>
                  <w:shd w:val="clear" w:color="auto" w:fill="1E1E1E"/>
                  <w:spacing w:line="285" w:lineRule="atLeast"/>
                </w:pPr>
              </w:pPrChange>
            </w:pPr>
            <w:del w:id="93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.w8_text p</w:delText>
              </w:r>
              <w:r w:rsidRPr="007520B6" w:rsidDel="008B6AF4">
                <w:rPr>
                  <w:rFonts w:ascii="Consolas" w:eastAsia="Times New Roman" w:hAnsi="Consolas" w:cs="Times New Roman"/>
                  <w:color w:val="D4D4D4"/>
                  <w:sz w:val="21"/>
                  <w:szCs w:val="21"/>
                </w:rPr>
                <w:delText xml:space="preserve"> {</w:delText>
              </w:r>
            </w:del>
          </w:p>
          <w:p w14:paraId="51739C13" w14:textId="77777777" w:rsidR="00ED1509" w:rsidRPr="007520B6" w:rsidDel="008B6AF4" w:rsidRDefault="00ED1509">
            <w:pPr>
              <w:pStyle w:val="Heading1Numbered"/>
              <w:rPr>
                <w:del w:id="9358" w:author="Donovan Goode" w:date="2018-11-09T10:04:00Z"/>
                <w:rFonts w:ascii="Consolas" w:eastAsia="Times New Roman" w:hAnsi="Consolas" w:cs="Times New Roman"/>
                <w:color w:val="D4D4D4"/>
                <w:sz w:val="21"/>
                <w:szCs w:val="21"/>
              </w:rPr>
              <w:pPrChange w:id="9359" w:author="Donovan Goode" w:date="2018-11-09T10:05:00Z">
                <w:pPr>
                  <w:shd w:val="clear" w:color="auto" w:fill="1E1E1E"/>
                  <w:spacing w:line="285" w:lineRule="atLeast"/>
                </w:pPr>
              </w:pPrChange>
            </w:pPr>
            <w:del w:id="93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1.5em</w:delText>
              </w:r>
              <w:r w:rsidRPr="007520B6" w:rsidDel="008B6AF4">
                <w:rPr>
                  <w:rFonts w:ascii="Consolas" w:eastAsia="Times New Roman" w:hAnsi="Consolas" w:cs="Times New Roman"/>
                  <w:color w:val="D4D4D4"/>
                  <w:sz w:val="21"/>
                  <w:szCs w:val="21"/>
                </w:rPr>
                <w:delText>;</w:delText>
              </w:r>
            </w:del>
          </w:p>
          <w:p w14:paraId="5B37535A" w14:textId="77777777" w:rsidR="00ED1509" w:rsidRPr="007520B6" w:rsidDel="008B6AF4" w:rsidRDefault="00ED1509">
            <w:pPr>
              <w:pStyle w:val="Heading1Numbered"/>
              <w:rPr>
                <w:del w:id="9361" w:author="Donovan Goode" w:date="2018-11-09T10:04:00Z"/>
                <w:rFonts w:ascii="Consolas" w:eastAsia="Times New Roman" w:hAnsi="Consolas" w:cs="Times New Roman"/>
                <w:color w:val="D4D4D4"/>
                <w:sz w:val="21"/>
                <w:szCs w:val="21"/>
              </w:rPr>
              <w:pPrChange w:id="9362" w:author="Donovan Goode" w:date="2018-11-09T10:05:00Z">
                <w:pPr>
                  <w:shd w:val="clear" w:color="auto" w:fill="1E1E1E"/>
                  <w:spacing w:line="285" w:lineRule="atLeast"/>
                </w:pPr>
              </w:pPrChange>
            </w:pPr>
            <w:del w:id="9363" w:author="Donovan Goode" w:date="2018-11-09T10:04:00Z">
              <w:r w:rsidRPr="007520B6" w:rsidDel="008B6AF4">
                <w:rPr>
                  <w:rFonts w:ascii="Consolas" w:eastAsia="Times New Roman" w:hAnsi="Consolas" w:cs="Times New Roman"/>
                  <w:color w:val="D4D4D4"/>
                  <w:sz w:val="21"/>
                  <w:szCs w:val="21"/>
                </w:rPr>
                <w:delText xml:space="preserve">    }</w:delText>
              </w:r>
            </w:del>
          </w:p>
          <w:p w14:paraId="7485845A" w14:textId="77777777" w:rsidR="00ED1509" w:rsidRPr="007520B6" w:rsidDel="008B6AF4" w:rsidRDefault="00ED1509">
            <w:pPr>
              <w:pStyle w:val="Heading1Numbered"/>
              <w:rPr>
                <w:del w:id="9364" w:author="Donovan Goode" w:date="2018-11-09T10:04:00Z"/>
                <w:rFonts w:ascii="Consolas" w:eastAsia="Times New Roman" w:hAnsi="Consolas" w:cs="Times New Roman"/>
                <w:color w:val="D4D4D4"/>
                <w:sz w:val="21"/>
                <w:szCs w:val="21"/>
              </w:rPr>
              <w:pPrChange w:id="9365" w:author="Donovan Goode" w:date="2018-11-09T10:05:00Z">
                <w:pPr>
                  <w:shd w:val="clear" w:color="auto" w:fill="1E1E1E"/>
                  <w:spacing w:line="285" w:lineRule="atLeast"/>
                </w:pPr>
              </w:pPrChange>
            </w:pPr>
          </w:p>
          <w:p w14:paraId="413356AC" w14:textId="77777777" w:rsidR="00ED1509" w:rsidRPr="007520B6" w:rsidDel="008B6AF4" w:rsidRDefault="00ED1509">
            <w:pPr>
              <w:pStyle w:val="Heading1Numbered"/>
              <w:rPr>
                <w:del w:id="9366" w:author="Donovan Goode" w:date="2018-11-09T10:04:00Z"/>
                <w:rFonts w:ascii="Consolas" w:eastAsia="Times New Roman" w:hAnsi="Consolas" w:cs="Times New Roman"/>
                <w:color w:val="D4D4D4"/>
                <w:sz w:val="21"/>
                <w:szCs w:val="21"/>
              </w:rPr>
              <w:pPrChange w:id="9367" w:author="Donovan Goode" w:date="2018-11-09T10:05:00Z">
                <w:pPr>
                  <w:shd w:val="clear" w:color="auto" w:fill="1E1E1E"/>
                  <w:spacing w:line="285" w:lineRule="atLeast"/>
                </w:pPr>
              </w:pPrChange>
            </w:pPr>
            <w:del w:id="93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#w8_later</w:delText>
              </w:r>
              <w:r w:rsidRPr="007520B6" w:rsidDel="008B6AF4">
                <w:rPr>
                  <w:rFonts w:ascii="Consolas" w:eastAsia="Times New Roman" w:hAnsi="Consolas" w:cs="Times New Roman"/>
                  <w:color w:val="D4D4D4"/>
                  <w:sz w:val="21"/>
                  <w:szCs w:val="21"/>
                </w:rPr>
                <w:delText xml:space="preserve"> {</w:delText>
              </w:r>
            </w:del>
          </w:p>
          <w:p w14:paraId="6990E690" w14:textId="77777777" w:rsidR="00ED1509" w:rsidRPr="007520B6" w:rsidDel="008B6AF4" w:rsidRDefault="00ED1509">
            <w:pPr>
              <w:pStyle w:val="Heading1Numbered"/>
              <w:rPr>
                <w:del w:id="9369" w:author="Donovan Goode" w:date="2018-11-09T10:04:00Z"/>
                <w:rFonts w:ascii="Consolas" w:eastAsia="Times New Roman" w:hAnsi="Consolas" w:cs="Times New Roman"/>
                <w:color w:val="D4D4D4"/>
                <w:sz w:val="21"/>
                <w:szCs w:val="21"/>
              </w:rPr>
              <w:pPrChange w:id="9370" w:author="Donovan Goode" w:date="2018-11-09T10:05:00Z">
                <w:pPr>
                  <w:shd w:val="clear" w:color="auto" w:fill="1E1E1E"/>
                  <w:spacing w:line="285" w:lineRule="atLeast"/>
                </w:pPr>
              </w:pPrChange>
            </w:pPr>
          </w:p>
          <w:p w14:paraId="76EA1998" w14:textId="77777777" w:rsidR="00ED1509" w:rsidRPr="007520B6" w:rsidDel="008B6AF4" w:rsidRDefault="00ED1509">
            <w:pPr>
              <w:pStyle w:val="Heading1Numbered"/>
              <w:rPr>
                <w:del w:id="9371" w:author="Donovan Goode" w:date="2018-11-09T10:04:00Z"/>
                <w:rFonts w:ascii="Consolas" w:eastAsia="Times New Roman" w:hAnsi="Consolas" w:cs="Times New Roman"/>
                <w:color w:val="D4D4D4"/>
                <w:sz w:val="21"/>
                <w:szCs w:val="21"/>
              </w:rPr>
              <w:pPrChange w:id="9372" w:author="Donovan Goode" w:date="2018-11-09T10:05:00Z">
                <w:pPr>
                  <w:shd w:val="clear" w:color="auto" w:fill="1E1E1E"/>
                  <w:spacing w:line="285" w:lineRule="atLeast"/>
                </w:pPr>
              </w:pPrChange>
            </w:pPr>
            <w:del w:id="93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DE4E305" w14:textId="77777777" w:rsidR="00ED1509" w:rsidRPr="007520B6" w:rsidDel="008B6AF4" w:rsidRDefault="00ED1509">
            <w:pPr>
              <w:pStyle w:val="Heading1Numbered"/>
              <w:rPr>
                <w:del w:id="9374" w:author="Donovan Goode" w:date="2018-11-09T10:04:00Z"/>
                <w:rFonts w:ascii="Consolas" w:eastAsia="Times New Roman" w:hAnsi="Consolas" w:cs="Times New Roman"/>
                <w:color w:val="D4D4D4"/>
                <w:sz w:val="21"/>
                <w:szCs w:val="21"/>
              </w:rPr>
              <w:pPrChange w:id="9375" w:author="Donovan Goode" w:date="2018-11-09T10:05:00Z">
                <w:pPr>
                  <w:shd w:val="clear" w:color="auto" w:fill="1E1E1E"/>
                  <w:spacing w:line="285" w:lineRule="atLeast"/>
                </w:pPr>
              </w:pPrChange>
            </w:pPr>
            <w:del w:id="93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825px</w:delText>
              </w:r>
              <w:r w:rsidRPr="007520B6" w:rsidDel="008B6AF4">
                <w:rPr>
                  <w:rFonts w:ascii="Consolas" w:eastAsia="Times New Roman" w:hAnsi="Consolas" w:cs="Times New Roman"/>
                  <w:color w:val="D4D4D4"/>
                  <w:sz w:val="21"/>
                  <w:szCs w:val="21"/>
                </w:rPr>
                <w:delText>;</w:delText>
              </w:r>
            </w:del>
          </w:p>
          <w:p w14:paraId="20E5E19A" w14:textId="77777777" w:rsidR="00ED1509" w:rsidRPr="007520B6" w:rsidDel="008B6AF4" w:rsidRDefault="00ED1509">
            <w:pPr>
              <w:pStyle w:val="Heading1Numbered"/>
              <w:rPr>
                <w:del w:id="9377" w:author="Donovan Goode" w:date="2018-11-09T10:04:00Z"/>
                <w:rFonts w:ascii="Consolas" w:eastAsia="Times New Roman" w:hAnsi="Consolas" w:cs="Times New Roman"/>
                <w:color w:val="D4D4D4"/>
                <w:sz w:val="21"/>
                <w:szCs w:val="21"/>
              </w:rPr>
              <w:pPrChange w:id="9378" w:author="Donovan Goode" w:date="2018-11-09T10:05:00Z">
                <w:pPr>
                  <w:shd w:val="clear" w:color="auto" w:fill="1E1E1E"/>
                  <w:spacing w:line="285" w:lineRule="atLeast"/>
                </w:pPr>
              </w:pPrChange>
            </w:pPr>
            <w:del w:id="93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360px</w:delText>
              </w:r>
              <w:r w:rsidRPr="007520B6" w:rsidDel="008B6AF4">
                <w:rPr>
                  <w:rFonts w:ascii="Consolas" w:eastAsia="Times New Roman" w:hAnsi="Consolas" w:cs="Times New Roman"/>
                  <w:color w:val="D4D4D4"/>
                  <w:sz w:val="21"/>
                  <w:szCs w:val="21"/>
                </w:rPr>
                <w:delText>;</w:delText>
              </w:r>
            </w:del>
          </w:p>
          <w:p w14:paraId="2E0C9FEC" w14:textId="77777777" w:rsidR="00ED1509" w:rsidRPr="007520B6" w:rsidDel="008B6AF4" w:rsidRDefault="00ED1509">
            <w:pPr>
              <w:pStyle w:val="Heading1Numbered"/>
              <w:rPr>
                <w:del w:id="9380" w:author="Donovan Goode" w:date="2018-11-09T10:04:00Z"/>
                <w:rFonts w:ascii="Consolas" w:eastAsia="Times New Roman" w:hAnsi="Consolas" w:cs="Times New Roman"/>
                <w:color w:val="D4D4D4"/>
                <w:sz w:val="21"/>
                <w:szCs w:val="21"/>
              </w:rPr>
              <w:pPrChange w:id="9381" w:author="Donovan Goode" w:date="2018-11-09T10:05:00Z">
                <w:pPr>
                  <w:shd w:val="clear" w:color="auto" w:fill="1E1E1E"/>
                  <w:spacing w:line="285" w:lineRule="atLeast"/>
                </w:pPr>
              </w:pPrChange>
            </w:pPr>
            <w:del w:id="9382" w:author="Donovan Goode" w:date="2018-11-09T10:04:00Z">
              <w:r w:rsidRPr="007520B6" w:rsidDel="008B6AF4">
                <w:rPr>
                  <w:rFonts w:ascii="Consolas" w:eastAsia="Times New Roman" w:hAnsi="Consolas" w:cs="Times New Roman"/>
                  <w:color w:val="D4D4D4"/>
                  <w:sz w:val="21"/>
                  <w:szCs w:val="21"/>
                </w:rPr>
                <w:delText xml:space="preserve">    }</w:delText>
              </w:r>
            </w:del>
          </w:p>
          <w:p w14:paraId="355FE572" w14:textId="77777777" w:rsidR="00ED1509" w:rsidRPr="007520B6" w:rsidDel="008B6AF4" w:rsidRDefault="00ED1509">
            <w:pPr>
              <w:pStyle w:val="Heading1Numbered"/>
              <w:rPr>
                <w:del w:id="9383" w:author="Donovan Goode" w:date="2018-11-09T10:04:00Z"/>
                <w:rFonts w:ascii="Consolas" w:eastAsia="Times New Roman" w:hAnsi="Consolas" w:cs="Times New Roman"/>
                <w:color w:val="D4D4D4"/>
                <w:sz w:val="21"/>
                <w:szCs w:val="21"/>
              </w:rPr>
              <w:pPrChange w:id="9384" w:author="Donovan Goode" w:date="2018-11-09T10:05:00Z">
                <w:pPr>
                  <w:shd w:val="clear" w:color="auto" w:fill="1E1E1E"/>
                  <w:spacing w:line="285" w:lineRule="atLeast"/>
                </w:pPr>
              </w:pPrChange>
            </w:pPr>
          </w:p>
          <w:p w14:paraId="3AF20F8B" w14:textId="77777777" w:rsidR="00ED1509" w:rsidRPr="007520B6" w:rsidDel="008B6AF4" w:rsidRDefault="00ED1509">
            <w:pPr>
              <w:pStyle w:val="Heading1Numbered"/>
              <w:rPr>
                <w:del w:id="9385" w:author="Donovan Goode" w:date="2018-11-09T10:04:00Z"/>
                <w:rFonts w:ascii="Consolas" w:eastAsia="Times New Roman" w:hAnsi="Consolas" w:cs="Times New Roman"/>
                <w:color w:val="D4D4D4"/>
                <w:sz w:val="21"/>
                <w:szCs w:val="21"/>
              </w:rPr>
              <w:pPrChange w:id="9386" w:author="Donovan Goode" w:date="2018-11-09T10:05:00Z">
                <w:pPr>
                  <w:shd w:val="clear" w:color="auto" w:fill="1E1E1E"/>
                  <w:spacing w:line="285" w:lineRule="atLeast"/>
                </w:pPr>
              </w:pPrChange>
            </w:pPr>
            <w:del w:id="93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#W8PlayButton</w:delText>
              </w:r>
              <w:r w:rsidRPr="007520B6" w:rsidDel="008B6AF4">
                <w:rPr>
                  <w:rFonts w:ascii="Consolas" w:eastAsia="Times New Roman" w:hAnsi="Consolas" w:cs="Times New Roman"/>
                  <w:color w:val="D4D4D4"/>
                  <w:sz w:val="21"/>
                  <w:szCs w:val="21"/>
                </w:rPr>
                <w:delText xml:space="preserve"> {</w:delText>
              </w:r>
            </w:del>
          </w:p>
          <w:p w14:paraId="734B2C1F" w14:textId="77777777" w:rsidR="00ED1509" w:rsidRPr="007520B6" w:rsidDel="008B6AF4" w:rsidRDefault="00ED1509">
            <w:pPr>
              <w:pStyle w:val="Heading1Numbered"/>
              <w:rPr>
                <w:del w:id="9388" w:author="Donovan Goode" w:date="2018-11-09T10:04:00Z"/>
                <w:rFonts w:ascii="Consolas" w:eastAsia="Times New Roman" w:hAnsi="Consolas" w:cs="Times New Roman"/>
                <w:color w:val="D4D4D4"/>
                <w:sz w:val="21"/>
                <w:szCs w:val="21"/>
              </w:rPr>
              <w:pPrChange w:id="9389" w:author="Donovan Goode" w:date="2018-11-09T10:05:00Z">
                <w:pPr>
                  <w:shd w:val="clear" w:color="auto" w:fill="1E1E1E"/>
                  <w:spacing w:line="285" w:lineRule="atLeast"/>
                </w:pPr>
              </w:pPrChange>
            </w:pPr>
          </w:p>
          <w:p w14:paraId="25E89F4B" w14:textId="77777777" w:rsidR="00ED1509" w:rsidRPr="007520B6" w:rsidDel="008B6AF4" w:rsidRDefault="00ED1509">
            <w:pPr>
              <w:pStyle w:val="Heading1Numbered"/>
              <w:rPr>
                <w:del w:id="9390" w:author="Donovan Goode" w:date="2018-11-09T10:04:00Z"/>
                <w:rFonts w:ascii="Consolas" w:eastAsia="Times New Roman" w:hAnsi="Consolas" w:cs="Times New Roman"/>
                <w:color w:val="D4D4D4"/>
                <w:sz w:val="21"/>
                <w:szCs w:val="21"/>
              </w:rPr>
              <w:pPrChange w:id="9391" w:author="Donovan Goode" w:date="2018-11-09T10:05:00Z">
                <w:pPr>
                  <w:shd w:val="clear" w:color="auto" w:fill="1E1E1E"/>
                  <w:spacing w:line="285" w:lineRule="atLeast"/>
                </w:pPr>
              </w:pPrChange>
            </w:pPr>
            <w:del w:id="93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238px</w:delText>
              </w:r>
              <w:r w:rsidRPr="007520B6" w:rsidDel="008B6AF4">
                <w:rPr>
                  <w:rFonts w:ascii="Consolas" w:eastAsia="Times New Roman" w:hAnsi="Consolas" w:cs="Times New Roman"/>
                  <w:color w:val="D4D4D4"/>
                  <w:sz w:val="21"/>
                  <w:szCs w:val="21"/>
                </w:rPr>
                <w:delText>;</w:delText>
              </w:r>
            </w:del>
          </w:p>
          <w:p w14:paraId="6833C7CD" w14:textId="77777777" w:rsidR="00ED1509" w:rsidRPr="007520B6" w:rsidDel="008B6AF4" w:rsidRDefault="00ED1509">
            <w:pPr>
              <w:pStyle w:val="Heading1Numbered"/>
              <w:rPr>
                <w:del w:id="9393" w:author="Donovan Goode" w:date="2018-11-09T10:04:00Z"/>
                <w:rFonts w:ascii="Consolas" w:eastAsia="Times New Roman" w:hAnsi="Consolas" w:cs="Times New Roman"/>
                <w:color w:val="D4D4D4"/>
                <w:sz w:val="21"/>
                <w:szCs w:val="21"/>
              </w:rPr>
              <w:pPrChange w:id="9394" w:author="Donovan Goode" w:date="2018-11-09T10:05:00Z">
                <w:pPr>
                  <w:shd w:val="clear" w:color="auto" w:fill="1E1E1E"/>
                  <w:spacing w:line="285" w:lineRule="atLeast"/>
                </w:pPr>
              </w:pPrChange>
            </w:pPr>
            <w:del w:id="93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45px</w:delText>
              </w:r>
              <w:r w:rsidRPr="007520B6" w:rsidDel="008B6AF4">
                <w:rPr>
                  <w:rFonts w:ascii="Consolas" w:eastAsia="Times New Roman" w:hAnsi="Consolas" w:cs="Times New Roman"/>
                  <w:color w:val="D4D4D4"/>
                  <w:sz w:val="21"/>
                  <w:szCs w:val="21"/>
                </w:rPr>
                <w:delText>;</w:delText>
              </w:r>
            </w:del>
          </w:p>
          <w:p w14:paraId="2584EF39" w14:textId="77777777" w:rsidR="00ED1509" w:rsidRPr="007520B6" w:rsidDel="008B6AF4" w:rsidRDefault="00ED1509">
            <w:pPr>
              <w:pStyle w:val="Heading1Numbered"/>
              <w:rPr>
                <w:del w:id="9396" w:author="Donovan Goode" w:date="2018-11-09T10:04:00Z"/>
                <w:rFonts w:ascii="Consolas" w:eastAsia="Times New Roman" w:hAnsi="Consolas" w:cs="Times New Roman"/>
                <w:color w:val="D4D4D4"/>
                <w:sz w:val="21"/>
                <w:szCs w:val="21"/>
              </w:rPr>
              <w:pPrChange w:id="9397" w:author="Donovan Goode" w:date="2018-11-09T10:05:00Z">
                <w:pPr>
                  <w:shd w:val="clear" w:color="auto" w:fill="1E1E1E"/>
                  <w:spacing w:line="285" w:lineRule="atLeast"/>
                </w:pPr>
              </w:pPrChange>
            </w:pPr>
            <w:del w:id="93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w:delText>
              </w:r>
            </w:del>
          </w:p>
          <w:p w14:paraId="77DA18D3" w14:textId="77777777" w:rsidR="00ED1509" w:rsidRPr="007520B6" w:rsidDel="008B6AF4" w:rsidRDefault="00ED1509">
            <w:pPr>
              <w:pStyle w:val="Heading1Numbered"/>
              <w:rPr>
                <w:del w:id="9399" w:author="Donovan Goode" w:date="2018-11-09T10:04:00Z"/>
                <w:rFonts w:ascii="Consolas" w:eastAsia="Times New Roman" w:hAnsi="Consolas" w:cs="Times New Roman"/>
                <w:color w:val="D4D4D4"/>
                <w:sz w:val="21"/>
                <w:szCs w:val="21"/>
              </w:rPr>
              <w:pPrChange w:id="9400" w:author="Donovan Goode" w:date="2018-11-09T10:05:00Z">
                <w:pPr>
                  <w:shd w:val="clear" w:color="auto" w:fill="1E1E1E"/>
                  <w:spacing w:line="285" w:lineRule="atLeast"/>
                </w:pPr>
              </w:pPrChange>
            </w:pPr>
            <w:del w:id="94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4F73C8F" w14:textId="77777777" w:rsidR="00ED1509" w:rsidRPr="007520B6" w:rsidDel="008B6AF4" w:rsidRDefault="00ED1509">
            <w:pPr>
              <w:pStyle w:val="Heading1Numbered"/>
              <w:rPr>
                <w:del w:id="9402" w:author="Donovan Goode" w:date="2018-11-09T10:04:00Z"/>
                <w:rFonts w:ascii="Consolas" w:eastAsia="Times New Roman" w:hAnsi="Consolas" w:cs="Times New Roman"/>
                <w:color w:val="D4D4D4"/>
                <w:sz w:val="21"/>
                <w:szCs w:val="21"/>
              </w:rPr>
              <w:pPrChange w:id="9403" w:author="Donovan Goode" w:date="2018-11-09T10:05:00Z">
                <w:pPr>
                  <w:shd w:val="clear" w:color="auto" w:fill="1E1E1E"/>
                  <w:spacing w:line="285" w:lineRule="atLeast"/>
                </w:pPr>
              </w:pPrChange>
            </w:pPr>
            <w:del w:id="94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1BDAEEA0" w14:textId="77777777" w:rsidR="00ED1509" w:rsidRPr="007520B6" w:rsidDel="008B6AF4" w:rsidRDefault="00ED1509">
            <w:pPr>
              <w:pStyle w:val="Heading1Numbered"/>
              <w:rPr>
                <w:del w:id="9405" w:author="Donovan Goode" w:date="2018-11-09T10:04:00Z"/>
                <w:rFonts w:ascii="Consolas" w:eastAsia="Times New Roman" w:hAnsi="Consolas" w:cs="Times New Roman"/>
                <w:color w:val="D4D4D4"/>
                <w:sz w:val="21"/>
                <w:szCs w:val="21"/>
              </w:rPr>
              <w:pPrChange w:id="9406" w:author="Donovan Goode" w:date="2018-11-09T10:05:00Z">
                <w:pPr>
                  <w:shd w:val="clear" w:color="auto" w:fill="1E1E1E"/>
                  <w:spacing w:line="285" w:lineRule="atLeast"/>
                </w:pPr>
              </w:pPrChange>
            </w:pPr>
            <w:del w:id="94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w:delText>
              </w:r>
            </w:del>
          </w:p>
          <w:p w14:paraId="39013E33" w14:textId="77777777" w:rsidR="00ED1509" w:rsidRPr="007520B6" w:rsidDel="008B6AF4" w:rsidRDefault="00ED1509">
            <w:pPr>
              <w:pStyle w:val="Heading1Numbered"/>
              <w:rPr>
                <w:del w:id="9408" w:author="Donovan Goode" w:date="2018-11-09T10:04:00Z"/>
                <w:rFonts w:ascii="Consolas" w:eastAsia="Times New Roman" w:hAnsi="Consolas" w:cs="Times New Roman"/>
                <w:color w:val="D4D4D4"/>
                <w:sz w:val="21"/>
                <w:szCs w:val="21"/>
              </w:rPr>
              <w:pPrChange w:id="9409" w:author="Donovan Goode" w:date="2018-11-09T10:05:00Z">
                <w:pPr>
                  <w:shd w:val="clear" w:color="auto" w:fill="1E1E1E"/>
                  <w:spacing w:line="285" w:lineRule="atLeast"/>
                </w:pPr>
              </w:pPrChange>
            </w:pPr>
            <w:del w:id="94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440px</w:delText>
              </w:r>
              <w:r w:rsidRPr="007520B6" w:rsidDel="008B6AF4">
                <w:rPr>
                  <w:rFonts w:ascii="Consolas" w:eastAsia="Times New Roman" w:hAnsi="Consolas" w:cs="Times New Roman"/>
                  <w:color w:val="D4D4D4"/>
                  <w:sz w:val="21"/>
                  <w:szCs w:val="21"/>
                </w:rPr>
                <w:delText>;</w:delText>
              </w:r>
            </w:del>
          </w:p>
          <w:p w14:paraId="7FBC0EB4" w14:textId="77777777" w:rsidR="00ED1509" w:rsidRPr="007520B6" w:rsidDel="008B6AF4" w:rsidRDefault="00ED1509">
            <w:pPr>
              <w:pStyle w:val="Heading1Numbered"/>
              <w:rPr>
                <w:del w:id="9411" w:author="Donovan Goode" w:date="2018-11-09T10:04:00Z"/>
                <w:rFonts w:ascii="Consolas" w:eastAsia="Times New Roman" w:hAnsi="Consolas" w:cs="Times New Roman"/>
                <w:color w:val="D4D4D4"/>
                <w:sz w:val="21"/>
                <w:szCs w:val="21"/>
              </w:rPr>
              <w:pPrChange w:id="9412" w:author="Donovan Goode" w:date="2018-11-09T10:05:00Z">
                <w:pPr>
                  <w:shd w:val="clear" w:color="auto" w:fill="1E1E1E"/>
                  <w:spacing w:line="285" w:lineRule="atLeast"/>
                </w:pPr>
              </w:pPrChange>
            </w:pPr>
            <w:del w:id="94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https://www.opm.gov/images/Fed_Month.jpg</w:delText>
              </w:r>
              <w:r w:rsidRPr="007520B6" w:rsidDel="008B6AF4">
                <w:rPr>
                  <w:rFonts w:ascii="Consolas" w:eastAsia="Times New Roman" w:hAnsi="Consolas" w:cs="Times New Roman"/>
                  <w:color w:val="D4D4D4"/>
                  <w:sz w:val="21"/>
                  <w:szCs w:val="21"/>
                </w:rPr>
                <w:delText>);</w:delText>
              </w:r>
            </w:del>
          </w:p>
          <w:p w14:paraId="6C8D09F9" w14:textId="77777777" w:rsidR="00ED1509" w:rsidRPr="007520B6" w:rsidDel="008B6AF4" w:rsidRDefault="00ED1509">
            <w:pPr>
              <w:pStyle w:val="Heading1Numbered"/>
              <w:rPr>
                <w:del w:id="9414" w:author="Donovan Goode" w:date="2018-11-09T10:04:00Z"/>
                <w:rFonts w:ascii="Consolas" w:eastAsia="Times New Roman" w:hAnsi="Consolas" w:cs="Times New Roman"/>
                <w:color w:val="D4D4D4"/>
                <w:sz w:val="21"/>
                <w:szCs w:val="21"/>
              </w:rPr>
              <w:pPrChange w:id="9415" w:author="Donovan Goode" w:date="2018-11-09T10:05:00Z">
                <w:pPr>
                  <w:shd w:val="clear" w:color="auto" w:fill="1E1E1E"/>
                  <w:spacing w:line="285" w:lineRule="atLeast"/>
                </w:pPr>
              </w:pPrChange>
            </w:pPr>
            <w:del w:id="94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79C47596" w14:textId="77777777" w:rsidR="00ED1509" w:rsidRPr="007520B6" w:rsidDel="008B6AF4" w:rsidRDefault="00ED1509">
            <w:pPr>
              <w:pStyle w:val="Heading1Numbered"/>
              <w:rPr>
                <w:del w:id="9417" w:author="Donovan Goode" w:date="2018-11-09T10:04:00Z"/>
                <w:rFonts w:ascii="Consolas" w:eastAsia="Times New Roman" w:hAnsi="Consolas" w:cs="Times New Roman"/>
                <w:color w:val="D4D4D4"/>
                <w:sz w:val="21"/>
                <w:szCs w:val="21"/>
              </w:rPr>
              <w:pPrChange w:id="9418" w:author="Donovan Goode" w:date="2018-11-09T10:05:00Z">
                <w:pPr>
                  <w:shd w:val="clear" w:color="auto" w:fill="1E1E1E"/>
                  <w:spacing w:line="285" w:lineRule="atLeast"/>
                </w:pPr>
              </w:pPrChange>
            </w:pPr>
            <w:del w:id="9419" w:author="Donovan Goode" w:date="2018-11-09T10:04:00Z">
              <w:r w:rsidRPr="007520B6" w:rsidDel="008B6AF4">
                <w:rPr>
                  <w:rFonts w:ascii="Consolas" w:eastAsia="Times New Roman" w:hAnsi="Consolas" w:cs="Times New Roman"/>
                  <w:color w:val="D4D4D4"/>
                  <w:sz w:val="21"/>
                  <w:szCs w:val="21"/>
                </w:rPr>
                <w:delText xml:space="preserve">    }</w:delText>
              </w:r>
            </w:del>
          </w:p>
          <w:p w14:paraId="00DFFD7F" w14:textId="77777777" w:rsidR="00ED1509" w:rsidRPr="007520B6" w:rsidDel="008B6AF4" w:rsidRDefault="00ED1509">
            <w:pPr>
              <w:pStyle w:val="Heading1Numbered"/>
              <w:rPr>
                <w:del w:id="9420" w:author="Donovan Goode" w:date="2018-11-09T10:04:00Z"/>
                <w:rFonts w:ascii="Consolas" w:eastAsia="Times New Roman" w:hAnsi="Consolas" w:cs="Times New Roman"/>
                <w:color w:val="D4D4D4"/>
                <w:sz w:val="21"/>
                <w:szCs w:val="21"/>
              </w:rPr>
              <w:pPrChange w:id="9421" w:author="Donovan Goode" w:date="2018-11-09T10:05:00Z">
                <w:pPr>
                  <w:shd w:val="clear" w:color="auto" w:fill="1E1E1E"/>
                  <w:spacing w:after="240" w:line="285" w:lineRule="atLeast"/>
                </w:pPr>
              </w:pPrChange>
            </w:pPr>
          </w:p>
          <w:p w14:paraId="2C0CAA4F" w14:textId="77777777" w:rsidR="00ED1509" w:rsidRPr="007520B6" w:rsidDel="008B6AF4" w:rsidRDefault="00ED1509">
            <w:pPr>
              <w:pStyle w:val="Heading1Numbered"/>
              <w:rPr>
                <w:del w:id="9422" w:author="Donovan Goode" w:date="2018-11-09T10:04:00Z"/>
                <w:rFonts w:ascii="Consolas" w:eastAsia="Times New Roman" w:hAnsi="Consolas" w:cs="Times New Roman"/>
                <w:color w:val="D4D4D4"/>
                <w:sz w:val="21"/>
                <w:szCs w:val="21"/>
              </w:rPr>
              <w:pPrChange w:id="9423" w:author="Donovan Goode" w:date="2018-11-09T10:05:00Z">
                <w:pPr>
                  <w:shd w:val="clear" w:color="auto" w:fill="1E1E1E"/>
                  <w:spacing w:line="285" w:lineRule="atLeast"/>
                </w:pPr>
              </w:pPrChange>
            </w:pPr>
            <w:del w:id="94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w:delText>
              </w:r>
              <w:r w:rsidRPr="007520B6" w:rsidDel="008B6AF4">
                <w:rPr>
                  <w:rFonts w:ascii="Consolas" w:eastAsia="Times New Roman" w:hAnsi="Consolas" w:cs="Times New Roman"/>
                  <w:color w:val="D4D4D4"/>
                  <w:sz w:val="21"/>
                  <w:szCs w:val="21"/>
                </w:rPr>
                <w:delText xml:space="preserve"> {</w:delText>
              </w:r>
            </w:del>
          </w:p>
          <w:p w14:paraId="7CEE62E0" w14:textId="77777777" w:rsidR="00ED1509" w:rsidRPr="007520B6" w:rsidDel="008B6AF4" w:rsidRDefault="00ED1509">
            <w:pPr>
              <w:pStyle w:val="Heading1Numbered"/>
              <w:rPr>
                <w:del w:id="9425" w:author="Donovan Goode" w:date="2018-11-09T10:04:00Z"/>
                <w:rFonts w:ascii="Consolas" w:eastAsia="Times New Roman" w:hAnsi="Consolas" w:cs="Times New Roman"/>
                <w:color w:val="D4D4D4"/>
                <w:sz w:val="21"/>
                <w:szCs w:val="21"/>
              </w:rPr>
              <w:pPrChange w:id="9426" w:author="Donovan Goode" w:date="2018-11-09T10:05:00Z">
                <w:pPr>
                  <w:shd w:val="clear" w:color="auto" w:fill="1E1E1E"/>
                  <w:spacing w:line="285" w:lineRule="atLeast"/>
                </w:pPr>
              </w:pPrChange>
            </w:pPr>
            <w:del w:id="94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0543055" w14:textId="77777777" w:rsidR="00ED1509" w:rsidRPr="007520B6" w:rsidDel="008B6AF4" w:rsidRDefault="00ED1509">
            <w:pPr>
              <w:pStyle w:val="Heading1Numbered"/>
              <w:rPr>
                <w:del w:id="9428" w:author="Donovan Goode" w:date="2018-11-09T10:04:00Z"/>
                <w:rFonts w:ascii="Consolas" w:eastAsia="Times New Roman" w:hAnsi="Consolas" w:cs="Times New Roman"/>
                <w:color w:val="D4D4D4"/>
                <w:sz w:val="21"/>
                <w:szCs w:val="21"/>
              </w:rPr>
              <w:pPrChange w:id="9429" w:author="Donovan Goode" w:date="2018-11-09T10:05:00Z">
                <w:pPr>
                  <w:shd w:val="clear" w:color="auto" w:fill="1E1E1E"/>
                  <w:spacing w:line="285" w:lineRule="atLeast"/>
                </w:pPr>
              </w:pPrChange>
            </w:pPr>
            <w:del w:id="943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43px</w:delText>
              </w:r>
              <w:r w:rsidRPr="007520B6" w:rsidDel="008B6AF4">
                <w:rPr>
                  <w:rFonts w:ascii="Consolas" w:eastAsia="Times New Roman" w:hAnsi="Consolas" w:cs="Times New Roman"/>
                  <w:color w:val="D4D4D4"/>
                  <w:sz w:val="21"/>
                  <w:szCs w:val="21"/>
                </w:rPr>
                <w:delText>;</w:delText>
              </w:r>
            </w:del>
          </w:p>
          <w:p w14:paraId="18CF2657" w14:textId="77777777" w:rsidR="00ED1509" w:rsidRPr="007520B6" w:rsidDel="008B6AF4" w:rsidRDefault="00ED1509">
            <w:pPr>
              <w:pStyle w:val="Heading1Numbered"/>
              <w:rPr>
                <w:del w:id="9431" w:author="Donovan Goode" w:date="2018-11-09T10:04:00Z"/>
                <w:rFonts w:ascii="Consolas" w:eastAsia="Times New Roman" w:hAnsi="Consolas" w:cs="Times New Roman"/>
                <w:color w:val="D4D4D4"/>
                <w:sz w:val="21"/>
                <w:szCs w:val="21"/>
              </w:rPr>
              <w:pPrChange w:id="9432" w:author="Donovan Goode" w:date="2018-11-09T10:05:00Z">
                <w:pPr>
                  <w:shd w:val="clear" w:color="auto" w:fill="1E1E1E"/>
                  <w:spacing w:line="285" w:lineRule="atLeast"/>
                </w:pPr>
              </w:pPrChange>
            </w:pPr>
            <w:del w:id="94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5DFE9BF0" w14:textId="77777777" w:rsidR="00ED1509" w:rsidRPr="007520B6" w:rsidDel="008B6AF4" w:rsidRDefault="00ED1509">
            <w:pPr>
              <w:pStyle w:val="Heading1Numbered"/>
              <w:rPr>
                <w:del w:id="9434" w:author="Donovan Goode" w:date="2018-11-09T10:04:00Z"/>
                <w:rFonts w:ascii="Consolas" w:eastAsia="Times New Roman" w:hAnsi="Consolas" w:cs="Times New Roman"/>
                <w:color w:val="D4D4D4"/>
                <w:sz w:val="21"/>
                <w:szCs w:val="21"/>
              </w:rPr>
              <w:pPrChange w:id="9435" w:author="Donovan Goode" w:date="2018-11-09T10:05:00Z">
                <w:pPr>
                  <w:shd w:val="clear" w:color="auto" w:fill="1E1E1E"/>
                  <w:spacing w:line="285" w:lineRule="atLeast"/>
                </w:pPr>
              </w:pPrChange>
            </w:pPr>
          </w:p>
          <w:p w14:paraId="0BB13935" w14:textId="77777777" w:rsidR="00ED1509" w:rsidRPr="007520B6" w:rsidDel="008B6AF4" w:rsidRDefault="00ED1509">
            <w:pPr>
              <w:pStyle w:val="Heading1Numbered"/>
              <w:rPr>
                <w:del w:id="9436" w:author="Donovan Goode" w:date="2018-11-09T10:04:00Z"/>
                <w:rFonts w:ascii="Consolas" w:eastAsia="Times New Roman" w:hAnsi="Consolas" w:cs="Times New Roman"/>
                <w:color w:val="D4D4D4"/>
                <w:sz w:val="21"/>
                <w:szCs w:val="21"/>
              </w:rPr>
              <w:pPrChange w:id="9437" w:author="Donovan Goode" w:date="2018-11-09T10:05:00Z">
                <w:pPr>
                  <w:shd w:val="clear" w:color="auto" w:fill="1E1E1E"/>
                  <w:spacing w:line="285" w:lineRule="atLeast"/>
                </w:pPr>
              </w:pPrChange>
            </w:pPr>
            <w:del w:id="9438" w:author="Donovan Goode" w:date="2018-11-09T10:04:00Z">
              <w:r w:rsidRPr="007520B6" w:rsidDel="008B6AF4">
                <w:rPr>
                  <w:rFonts w:ascii="Consolas" w:eastAsia="Times New Roman" w:hAnsi="Consolas" w:cs="Times New Roman"/>
                  <w:color w:val="D4D4D4"/>
                  <w:sz w:val="21"/>
                  <w:szCs w:val="21"/>
                </w:rPr>
                <w:delText xml:space="preserve">    }</w:delText>
              </w:r>
            </w:del>
          </w:p>
          <w:p w14:paraId="28EC52C3" w14:textId="77777777" w:rsidR="00ED1509" w:rsidRPr="007520B6" w:rsidDel="008B6AF4" w:rsidRDefault="00ED1509">
            <w:pPr>
              <w:pStyle w:val="Heading1Numbered"/>
              <w:rPr>
                <w:del w:id="9439" w:author="Donovan Goode" w:date="2018-11-09T10:04:00Z"/>
                <w:rFonts w:ascii="Consolas" w:eastAsia="Times New Roman" w:hAnsi="Consolas" w:cs="Times New Roman"/>
                <w:color w:val="D4D4D4"/>
                <w:sz w:val="21"/>
                <w:szCs w:val="21"/>
              </w:rPr>
              <w:pPrChange w:id="9440" w:author="Donovan Goode" w:date="2018-11-09T10:05:00Z">
                <w:pPr>
                  <w:shd w:val="clear" w:color="auto" w:fill="1E1E1E"/>
                  <w:spacing w:line="285" w:lineRule="atLeast"/>
                </w:pPr>
              </w:pPrChange>
            </w:pPr>
          </w:p>
          <w:p w14:paraId="0D2FD8A3" w14:textId="77777777" w:rsidR="00ED1509" w:rsidRPr="007520B6" w:rsidDel="008B6AF4" w:rsidRDefault="00ED1509">
            <w:pPr>
              <w:pStyle w:val="Heading1Numbered"/>
              <w:rPr>
                <w:del w:id="9441" w:author="Donovan Goode" w:date="2018-11-09T10:04:00Z"/>
                <w:rFonts w:ascii="Consolas" w:eastAsia="Times New Roman" w:hAnsi="Consolas" w:cs="Times New Roman"/>
                <w:color w:val="D4D4D4"/>
                <w:sz w:val="21"/>
                <w:szCs w:val="21"/>
              </w:rPr>
              <w:pPrChange w:id="9442" w:author="Donovan Goode" w:date="2018-11-09T10:05:00Z">
                <w:pPr>
                  <w:shd w:val="clear" w:color="auto" w:fill="1E1E1E"/>
                  <w:spacing w:line="285" w:lineRule="atLeast"/>
                </w:pPr>
              </w:pPrChange>
            </w:pPr>
            <w:del w:id="94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.section1</w:delText>
              </w:r>
              <w:r w:rsidRPr="007520B6" w:rsidDel="008B6AF4">
                <w:rPr>
                  <w:rFonts w:ascii="Consolas" w:eastAsia="Times New Roman" w:hAnsi="Consolas" w:cs="Times New Roman"/>
                  <w:color w:val="D4D4D4"/>
                  <w:sz w:val="21"/>
                  <w:szCs w:val="21"/>
                </w:rPr>
                <w:delText xml:space="preserve"> {</w:delText>
              </w:r>
            </w:del>
          </w:p>
          <w:p w14:paraId="7F9697DD" w14:textId="77777777" w:rsidR="00ED1509" w:rsidRPr="007520B6" w:rsidDel="008B6AF4" w:rsidRDefault="00ED1509">
            <w:pPr>
              <w:pStyle w:val="Heading1Numbered"/>
              <w:rPr>
                <w:del w:id="9444" w:author="Donovan Goode" w:date="2018-11-09T10:04:00Z"/>
                <w:rFonts w:ascii="Consolas" w:eastAsia="Times New Roman" w:hAnsi="Consolas" w:cs="Times New Roman"/>
                <w:color w:val="D4D4D4"/>
                <w:sz w:val="21"/>
                <w:szCs w:val="21"/>
              </w:rPr>
              <w:pPrChange w:id="9445" w:author="Donovan Goode" w:date="2018-11-09T10:05:00Z">
                <w:pPr>
                  <w:shd w:val="clear" w:color="auto" w:fill="1E1E1E"/>
                  <w:spacing w:line="285" w:lineRule="atLeast"/>
                </w:pPr>
              </w:pPrChange>
            </w:pPr>
            <w:del w:id="94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4F4CF165" w14:textId="77777777" w:rsidR="00ED1509" w:rsidRPr="007520B6" w:rsidDel="008B6AF4" w:rsidRDefault="00ED1509">
            <w:pPr>
              <w:pStyle w:val="Heading1Numbered"/>
              <w:rPr>
                <w:del w:id="9447" w:author="Donovan Goode" w:date="2018-11-09T10:04:00Z"/>
                <w:rFonts w:ascii="Consolas" w:eastAsia="Times New Roman" w:hAnsi="Consolas" w:cs="Times New Roman"/>
                <w:color w:val="D4D4D4"/>
                <w:sz w:val="21"/>
                <w:szCs w:val="21"/>
              </w:rPr>
              <w:pPrChange w:id="9448" w:author="Donovan Goode" w:date="2018-11-09T10:05:00Z">
                <w:pPr>
                  <w:shd w:val="clear" w:color="auto" w:fill="1E1E1E"/>
                  <w:spacing w:line="285" w:lineRule="atLeast"/>
                </w:pPr>
              </w:pPrChange>
            </w:pPr>
            <w:del w:id="94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120px</w:delText>
              </w:r>
              <w:r w:rsidRPr="007520B6" w:rsidDel="008B6AF4">
                <w:rPr>
                  <w:rFonts w:ascii="Consolas" w:eastAsia="Times New Roman" w:hAnsi="Consolas" w:cs="Times New Roman"/>
                  <w:color w:val="D4D4D4"/>
                  <w:sz w:val="21"/>
                  <w:szCs w:val="21"/>
                </w:rPr>
                <w:delText>;</w:delText>
              </w:r>
            </w:del>
          </w:p>
          <w:p w14:paraId="55D59020" w14:textId="77777777" w:rsidR="00ED1509" w:rsidRPr="007520B6" w:rsidDel="008B6AF4" w:rsidRDefault="00ED1509">
            <w:pPr>
              <w:pStyle w:val="Heading1Numbered"/>
              <w:rPr>
                <w:del w:id="9450" w:author="Donovan Goode" w:date="2018-11-09T10:04:00Z"/>
                <w:rFonts w:ascii="Consolas" w:eastAsia="Times New Roman" w:hAnsi="Consolas" w:cs="Times New Roman"/>
                <w:color w:val="D4D4D4"/>
                <w:sz w:val="21"/>
                <w:szCs w:val="21"/>
              </w:rPr>
              <w:pPrChange w:id="9451" w:author="Donovan Goode" w:date="2018-11-09T10:05:00Z">
                <w:pPr>
                  <w:shd w:val="clear" w:color="auto" w:fill="1E1E1E"/>
                  <w:spacing w:line="285" w:lineRule="atLeast"/>
                </w:pPr>
              </w:pPrChange>
            </w:pPr>
            <w:del w:id="94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7D06ECB2" w14:textId="77777777" w:rsidR="00ED1509" w:rsidRPr="007520B6" w:rsidDel="008B6AF4" w:rsidRDefault="00ED1509">
            <w:pPr>
              <w:pStyle w:val="Heading1Numbered"/>
              <w:rPr>
                <w:del w:id="9453" w:author="Donovan Goode" w:date="2018-11-09T10:04:00Z"/>
                <w:rFonts w:ascii="Consolas" w:eastAsia="Times New Roman" w:hAnsi="Consolas" w:cs="Times New Roman"/>
                <w:color w:val="D4D4D4"/>
                <w:sz w:val="21"/>
                <w:szCs w:val="21"/>
              </w:rPr>
              <w:pPrChange w:id="9454" w:author="Donovan Goode" w:date="2018-11-09T10:05:00Z">
                <w:pPr>
                  <w:shd w:val="clear" w:color="auto" w:fill="1E1E1E"/>
                  <w:spacing w:line="285" w:lineRule="atLeast"/>
                </w:pPr>
              </w:pPrChange>
            </w:pPr>
            <w:del w:id="94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DB35709" w14:textId="77777777" w:rsidR="00ED1509" w:rsidRPr="007520B6" w:rsidDel="008B6AF4" w:rsidRDefault="00ED1509">
            <w:pPr>
              <w:pStyle w:val="Heading1Numbered"/>
              <w:rPr>
                <w:del w:id="9456" w:author="Donovan Goode" w:date="2018-11-09T10:04:00Z"/>
                <w:rFonts w:ascii="Consolas" w:eastAsia="Times New Roman" w:hAnsi="Consolas" w:cs="Times New Roman"/>
                <w:color w:val="D4D4D4"/>
                <w:sz w:val="21"/>
                <w:szCs w:val="21"/>
              </w:rPr>
              <w:pPrChange w:id="9457" w:author="Donovan Goode" w:date="2018-11-09T10:05:00Z">
                <w:pPr>
                  <w:shd w:val="clear" w:color="auto" w:fill="1E1E1E"/>
                  <w:spacing w:line="285" w:lineRule="atLeast"/>
                </w:pPr>
              </w:pPrChange>
            </w:pPr>
            <w:del w:id="94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41EBD2D" w14:textId="77777777" w:rsidR="00ED1509" w:rsidRPr="007520B6" w:rsidDel="008B6AF4" w:rsidRDefault="00ED1509">
            <w:pPr>
              <w:pStyle w:val="Heading1Numbered"/>
              <w:rPr>
                <w:del w:id="9459" w:author="Donovan Goode" w:date="2018-11-09T10:04:00Z"/>
                <w:rFonts w:ascii="Consolas" w:eastAsia="Times New Roman" w:hAnsi="Consolas" w:cs="Times New Roman"/>
                <w:color w:val="D4D4D4"/>
                <w:sz w:val="21"/>
                <w:szCs w:val="21"/>
              </w:rPr>
              <w:pPrChange w:id="9460" w:author="Donovan Goode" w:date="2018-11-09T10:05:00Z">
                <w:pPr>
                  <w:shd w:val="clear" w:color="auto" w:fill="1E1E1E"/>
                  <w:spacing w:line="285" w:lineRule="atLeast"/>
                </w:pPr>
              </w:pPrChange>
            </w:pPr>
          </w:p>
          <w:p w14:paraId="1A4C3713" w14:textId="77777777" w:rsidR="00ED1509" w:rsidRPr="007520B6" w:rsidDel="008B6AF4" w:rsidRDefault="00ED1509">
            <w:pPr>
              <w:pStyle w:val="Heading1Numbered"/>
              <w:rPr>
                <w:del w:id="9461" w:author="Donovan Goode" w:date="2018-11-09T10:04:00Z"/>
                <w:rFonts w:ascii="Consolas" w:eastAsia="Times New Roman" w:hAnsi="Consolas" w:cs="Times New Roman"/>
                <w:color w:val="D4D4D4"/>
                <w:sz w:val="21"/>
                <w:szCs w:val="21"/>
              </w:rPr>
              <w:pPrChange w:id="9462" w:author="Donovan Goode" w:date="2018-11-09T10:05:00Z">
                <w:pPr>
                  <w:shd w:val="clear" w:color="auto" w:fill="1E1E1E"/>
                  <w:spacing w:line="285" w:lineRule="atLeast"/>
                </w:pPr>
              </w:pPrChange>
            </w:pPr>
            <w:del w:id="9463" w:author="Donovan Goode" w:date="2018-11-09T10:04:00Z">
              <w:r w:rsidRPr="007520B6" w:rsidDel="008B6AF4">
                <w:rPr>
                  <w:rFonts w:ascii="Consolas" w:eastAsia="Times New Roman" w:hAnsi="Consolas" w:cs="Times New Roman"/>
                  <w:color w:val="D4D4D4"/>
                  <w:sz w:val="21"/>
                  <w:szCs w:val="21"/>
                </w:rPr>
                <w:delText xml:space="preserve">    }</w:delText>
              </w:r>
            </w:del>
          </w:p>
          <w:p w14:paraId="78E99191" w14:textId="77777777" w:rsidR="00ED1509" w:rsidRPr="007520B6" w:rsidDel="008B6AF4" w:rsidRDefault="00ED1509">
            <w:pPr>
              <w:pStyle w:val="Heading1Numbered"/>
              <w:rPr>
                <w:del w:id="9464" w:author="Donovan Goode" w:date="2018-11-09T10:04:00Z"/>
                <w:rFonts w:ascii="Consolas" w:eastAsia="Times New Roman" w:hAnsi="Consolas" w:cs="Times New Roman"/>
                <w:color w:val="D4D4D4"/>
                <w:sz w:val="21"/>
                <w:szCs w:val="21"/>
              </w:rPr>
              <w:pPrChange w:id="9465" w:author="Donovan Goode" w:date="2018-11-09T10:05:00Z">
                <w:pPr>
                  <w:shd w:val="clear" w:color="auto" w:fill="1E1E1E"/>
                  <w:spacing w:line="285" w:lineRule="atLeast"/>
                </w:pPr>
              </w:pPrChange>
            </w:pPr>
          </w:p>
          <w:p w14:paraId="33825453" w14:textId="77777777" w:rsidR="00ED1509" w:rsidRPr="007520B6" w:rsidDel="008B6AF4" w:rsidRDefault="00ED1509">
            <w:pPr>
              <w:pStyle w:val="Heading1Numbered"/>
              <w:rPr>
                <w:del w:id="9466" w:author="Donovan Goode" w:date="2018-11-09T10:04:00Z"/>
                <w:rFonts w:ascii="Consolas" w:eastAsia="Times New Roman" w:hAnsi="Consolas" w:cs="Times New Roman"/>
                <w:color w:val="D4D4D4"/>
                <w:sz w:val="21"/>
                <w:szCs w:val="21"/>
              </w:rPr>
              <w:pPrChange w:id="9467" w:author="Donovan Goode" w:date="2018-11-09T10:05:00Z">
                <w:pPr>
                  <w:shd w:val="clear" w:color="auto" w:fill="1E1E1E"/>
                  <w:spacing w:line="285" w:lineRule="atLeast"/>
                </w:pPr>
              </w:pPrChange>
            </w:pPr>
            <w:del w:id="94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a</w:delText>
              </w:r>
              <w:r w:rsidRPr="007520B6" w:rsidDel="008B6AF4">
                <w:rPr>
                  <w:rFonts w:ascii="Consolas" w:eastAsia="Times New Roman" w:hAnsi="Consolas" w:cs="Times New Roman"/>
                  <w:color w:val="D4D4D4"/>
                  <w:sz w:val="21"/>
                  <w:szCs w:val="21"/>
                </w:rPr>
                <w:delText xml:space="preserve"> {</w:delText>
              </w:r>
            </w:del>
          </w:p>
          <w:p w14:paraId="29E9B651" w14:textId="77777777" w:rsidR="00ED1509" w:rsidRPr="007520B6" w:rsidDel="008B6AF4" w:rsidRDefault="00ED1509">
            <w:pPr>
              <w:pStyle w:val="Heading1Numbered"/>
              <w:rPr>
                <w:del w:id="9469" w:author="Donovan Goode" w:date="2018-11-09T10:04:00Z"/>
                <w:rFonts w:ascii="Consolas" w:eastAsia="Times New Roman" w:hAnsi="Consolas" w:cs="Times New Roman"/>
                <w:color w:val="D4D4D4"/>
                <w:sz w:val="21"/>
                <w:szCs w:val="21"/>
              </w:rPr>
              <w:pPrChange w:id="9470" w:author="Donovan Goode" w:date="2018-11-09T10:05:00Z">
                <w:pPr>
                  <w:shd w:val="clear" w:color="auto" w:fill="1E1E1E"/>
                  <w:spacing w:line="285" w:lineRule="atLeast"/>
                </w:pPr>
              </w:pPrChange>
            </w:pPr>
            <w:del w:id="94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060403D1" w14:textId="77777777" w:rsidR="00ED1509" w:rsidRPr="007520B6" w:rsidDel="008B6AF4" w:rsidRDefault="00ED1509">
            <w:pPr>
              <w:pStyle w:val="Heading1Numbered"/>
              <w:rPr>
                <w:del w:id="9472" w:author="Donovan Goode" w:date="2018-11-09T10:04:00Z"/>
                <w:rFonts w:ascii="Consolas" w:eastAsia="Times New Roman" w:hAnsi="Consolas" w:cs="Times New Roman"/>
                <w:color w:val="D4D4D4"/>
                <w:sz w:val="21"/>
                <w:szCs w:val="21"/>
              </w:rPr>
              <w:pPrChange w:id="9473" w:author="Donovan Goode" w:date="2018-11-09T10:05:00Z">
                <w:pPr>
                  <w:shd w:val="clear" w:color="auto" w:fill="1E1E1E"/>
                  <w:spacing w:line="285" w:lineRule="atLeast"/>
                </w:pPr>
              </w:pPrChange>
            </w:pPr>
          </w:p>
          <w:p w14:paraId="631319DA" w14:textId="77777777" w:rsidR="00ED1509" w:rsidRPr="007520B6" w:rsidDel="008B6AF4" w:rsidRDefault="00ED1509">
            <w:pPr>
              <w:pStyle w:val="Heading1Numbered"/>
              <w:rPr>
                <w:del w:id="9474" w:author="Donovan Goode" w:date="2018-11-09T10:04:00Z"/>
                <w:rFonts w:ascii="Consolas" w:eastAsia="Times New Roman" w:hAnsi="Consolas" w:cs="Times New Roman"/>
                <w:color w:val="D4D4D4"/>
                <w:sz w:val="21"/>
                <w:szCs w:val="21"/>
              </w:rPr>
              <w:pPrChange w:id="9475" w:author="Donovan Goode" w:date="2018-11-09T10:05:00Z">
                <w:pPr>
                  <w:shd w:val="clear" w:color="auto" w:fill="1E1E1E"/>
                  <w:spacing w:line="285" w:lineRule="atLeast"/>
                </w:pPr>
              </w:pPrChange>
            </w:pPr>
            <w:del w:id="9476" w:author="Donovan Goode" w:date="2018-11-09T10:04:00Z">
              <w:r w:rsidRPr="007520B6" w:rsidDel="008B6AF4">
                <w:rPr>
                  <w:rFonts w:ascii="Consolas" w:eastAsia="Times New Roman" w:hAnsi="Consolas" w:cs="Times New Roman"/>
                  <w:color w:val="D4D4D4"/>
                  <w:sz w:val="21"/>
                  <w:szCs w:val="21"/>
                </w:rPr>
                <w:delText xml:space="preserve">    }</w:delText>
              </w:r>
            </w:del>
          </w:p>
          <w:p w14:paraId="6ED3B17C" w14:textId="77777777" w:rsidR="00ED1509" w:rsidRPr="007520B6" w:rsidDel="008B6AF4" w:rsidRDefault="00ED1509">
            <w:pPr>
              <w:pStyle w:val="Heading1Numbered"/>
              <w:rPr>
                <w:del w:id="9477" w:author="Donovan Goode" w:date="2018-11-09T10:04:00Z"/>
                <w:rFonts w:ascii="Consolas" w:eastAsia="Times New Roman" w:hAnsi="Consolas" w:cs="Times New Roman"/>
                <w:color w:val="D4D4D4"/>
                <w:sz w:val="21"/>
                <w:szCs w:val="21"/>
              </w:rPr>
              <w:pPrChange w:id="9478" w:author="Donovan Goode" w:date="2018-11-09T10:05:00Z">
                <w:pPr>
                  <w:shd w:val="clear" w:color="auto" w:fill="1E1E1E"/>
                  <w:spacing w:line="285" w:lineRule="atLeast"/>
                </w:pPr>
              </w:pPrChange>
            </w:pPr>
          </w:p>
          <w:p w14:paraId="4A4CD476" w14:textId="77777777" w:rsidR="00ED1509" w:rsidRPr="007520B6" w:rsidDel="008B6AF4" w:rsidRDefault="00ED1509">
            <w:pPr>
              <w:pStyle w:val="Heading1Numbered"/>
              <w:rPr>
                <w:del w:id="9479" w:author="Donovan Goode" w:date="2018-11-09T10:04:00Z"/>
                <w:rFonts w:ascii="Consolas" w:eastAsia="Times New Roman" w:hAnsi="Consolas" w:cs="Times New Roman"/>
                <w:color w:val="D4D4D4"/>
                <w:sz w:val="21"/>
                <w:szCs w:val="21"/>
              </w:rPr>
              <w:pPrChange w:id="9480" w:author="Donovan Goode" w:date="2018-11-09T10:05:00Z">
                <w:pPr>
                  <w:shd w:val="clear" w:color="auto" w:fill="1E1E1E"/>
                  <w:spacing w:line="285" w:lineRule="atLeast"/>
                </w:pPr>
              </w:pPrChange>
            </w:pPr>
            <w:del w:id="94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a:hover</w:delText>
              </w:r>
              <w:r w:rsidRPr="007520B6" w:rsidDel="008B6AF4">
                <w:rPr>
                  <w:rFonts w:ascii="Consolas" w:eastAsia="Times New Roman" w:hAnsi="Consolas" w:cs="Times New Roman"/>
                  <w:color w:val="D4D4D4"/>
                  <w:sz w:val="21"/>
                  <w:szCs w:val="21"/>
                </w:rPr>
                <w:delText xml:space="preserve"> {</w:delText>
              </w:r>
            </w:del>
          </w:p>
          <w:p w14:paraId="007F9ACC" w14:textId="77777777" w:rsidR="00ED1509" w:rsidRPr="007520B6" w:rsidDel="008B6AF4" w:rsidRDefault="00ED1509">
            <w:pPr>
              <w:pStyle w:val="Heading1Numbered"/>
              <w:rPr>
                <w:del w:id="9482" w:author="Donovan Goode" w:date="2018-11-09T10:04:00Z"/>
                <w:rFonts w:ascii="Consolas" w:eastAsia="Times New Roman" w:hAnsi="Consolas" w:cs="Times New Roman"/>
                <w:color w:val="D4D4D4"/>
                <w:sz w:val="21"/>
                <w:szCs w:val="21"/>
              </w:rPr>
              <w:pPrChange w:id="9483" w:author="Donovan Goode" w:date="2018-11-09T10:05:00Z">
                <w:pPr>
                  <w:shd w:val="clear" w:color="auto" w:fill="1E1E1E"/>
                  <w:spacing w:line="285" w:lineRule="atLeast"/>
                </w:pPr>
              </w:pPrChange>
            </w:pPr>
            <w:del w:id="94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3A62351D" w14:textId="77777777" w:rsidR="00ED1509" w:rsidRPr="007520B6" w:rsidDel="008B6AF4" w:rsidRDefault="00ED1509">
            <w:pPr>
              <w:pStyle w:val="Heading1Numbered"/>
              <w:rPr>
                <w:del w:id="9485" w:author="Donovan Goode" w:date="2018-11-09T10:04:00Z"/>
                <w:rFonts w:ascii="Consolas" w:eastAsia="Times New Roman" w:hAnsi="Consolas" w:cs="Times New Roman"/>
                <w:color w:val="D4D4D4"/>
                <w:sz w:val="21"/>
                <w:szCs w:val="21"/>
              </w:rPr>
              <w:pPrChange w:id="9486" w:author="Donovan Goode" w:date="2018-11-09T10:05:00Z">
                <w:pPr>
                  <w:shd w:val="clear" w:color="auto" w:fill="1E1E1E"/>
                  <w:spacing w:line="285" w:lineRule="atLeast"/>
                </w:pPr>
              </w:pPrChange>
            </w:pPr>
            <w:del w:id="9487" w:author="Donovan Goode" w:date="2018-11-09T10:04:00Z">
              <w:r w:rsidRPr="007520B6" w:rsidDel="008B6AF4">
                <w:rPr>
                  <w:rFonts w:ascii="Consolas" w:eastAsia="Times New Roman" w:hAnsi="Consolas" w:cs="Times New Roman"/>
                  <w:color w:val="D4D4D4"/>
                  <w:sz w:val="21"/>
                  <w:szCs w:val="21"/>
                </w:rPr>
                <w:delText xml:space="preserve">    }</w:delText>
              </w:r>
            </w:del>
          </w:p>
          <w:p w14:paraId="649C6B6E" w14:textId="77777777" w:rsidR="00ED1509" w:rsidRPr="007520B6" w:rsidDel="008B6AF4" w:rsidRDefault="00ED1509">
            <w:pPr>
              <w:pStyle w:val="Heading1Numbered"/>
              <w:rPr>
                <w:del w:id="9488" w:author="Donovan Goode" w:date="2018-11-09T10:04:00Z"/>
                <w:rFonts w:ascii="Consolas" w:eastAsia="Times New Roman" w:hAnsi="Consolas" w:cs="Times New Roman"/>
                <w:color w:val="D4D4D4"/>
                <w:sz w:val="21"/>
                <w:szCs w:val="21"/>
              </w:rPr>
              <w:pPrChange w:id="9489" w:author="Donovan Goode" w:date="2018-11-09T10:05:00Z">
                <w:pPr>
                  <w:shd w:val="clear" w:color="auto" w:fill="1E1E1E"/>
                  <w:spacing w:line="285" w:lineRule="atLeast"/>
                </w:pPr>
              </w:pPrChange>
            </w:pPr>
          </w:p>
          <w:p w14:paraId="5FD254B8" w14:textId="77777777" w:rsidR="00ED1509" w:rsidRPr="007520B6" w:rsidDel="008B6AF4" w:rsidRDefault="00ED1509">
            <w:pPr>
              <w:pStyle w:val="Heading1Numbered"/>
              <w:rPr>
                <w:del w:id="9490" w:author="Donovan Goode" w:date="2018-11-09T10:04:00Z"/>
                <w:rFonts w:ascii="Consolas" w:eastAsia="Times New Roman" w:hAnsi="Consolas" w:cs="Times New Roman"/>
                <w:color w:val="D4D4D4"/>
                <w:sz w:val="21"/>
                <w:szCs w:val="21"/>
              </w:rPr>
              <w:pPrChange w:id="9491" w:author="Donovan Goode" w:date="2018-11-09T10:05:00Z">
                <w:pPr>
                  <w:shd w:val="clear" w:color="auto" w:fill="1E1E1E"/>
                  <w:spacing w:line="285" w:lineRule="atLeast"/>
                </w:pPr>
              </w:pPrChange>
            </w:pPr>
            <w:del w:id="949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a.selected</w:delText>
              </w:r>
              <w:r w:rsidRPr="007520B6" w:rsidDel="008B6AF4">
                <w:rPr>
                  <w:rFonts w:ascii="Consolas" w:eastAsia="Times New Roman" w:hAnsi="Consolas" w:cs="Times New Roman"/>
                  <w:color w:val="D4D4D4"/>
                  <w:sz w:val="21"/>
                  <w:szCs w:val="21"/>
                </w:rPr>
                <w:delText xml:space="preserve"> {</w:delText>
              </w:r>
            </w:del>
          </w:p>
          <w:p w14:paraId="2308F70E" w14:textId="77777777" w:rsidR="00ED1509" w:rsidRPr="007520B6" w:rsidDel="008B6AF4" w:rsidRDefault="00ED1509">
            <w:pPr>
              <w:pStyle w:val="Heading1Numbered"/>
              <w:rPr>
                <w:del w:id="9493" w:author="Donovan Goode" w:date="2018-11-09T10:04:00Z"/>
                <w:rFonts w:ascii="Consolas" w:eastAsia="Times New Roman" w:hAnsi="Consolas" w:cs="Times New Roman"/>
                <w:color w:val="D4D4D4"/>
                <w:sz w:val="21"/>
                <w:szCs w:val="21"/>
              </w:rPr>
              <w:pPrChange w:id="9494" w:author="Donovan Goode" w:date="2018-11-09T10:05:00Z">
                <w:pPr>
                  <w:shd w:val="clear" w:color="auto" w:fill="1E1E1E"/>
                  <w:spacing w:line="285" w:lineRule="atLeast"/>
                </w:pPr>
              </w:pPrChange>
            </w:pPr>
            <w:del w:id="94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29FA9041" w14:textId="77777777" w:rsidR="00ED1509" w:rsidRPr="007520B6" w:rsidDel="008B6AF4" w:rsidRDefault="00ED1509">
            <w:pPr>
              <w:pStyle w:val="Heading1Numbered"/>
              <w:rPr>
                <w:del w:id="9496" w:author="Donovan Goode" w:date="2018-11-09T10:04:00Z"/>
                <w:rFonts w:ascii="Consolas" w:eastAsia="Times New Roman" w:hAnsi="Consolas" w:cs="Times New Roman"/>
                <w:color w:val="D4D4D4"/>
                <w:sz w:val="21"/>
                <w:szCs w:val="21"/>
              </w:rPr>
              <w:pPrChange w:id="9497" w:author="Donovan Goode" w:date="2018-11-09T10:05:00Z">
                <w:pPr>
                  <w:shd w:val="clear" w:color="auto" w:fill="1E1E1E"/>
                  <w:spacing w:line="285" w:lineRule="atLeast"/>
                </w:pPr>
              </w:pPrChange>
            </w:pPr>
            <w:del w:id="9498" w:author="Donovan Goode" w:date="2018-11-09T10:04:00Z">
              <w:r w:rsidRPr="007520B6" w:rsidDel="008B6AF4">
                <w:rPr>
                  <w:rFonts w:ascii="Consolas" w:eastAsia="Times New Roman" w:hAnsi="Consolas" w:cs="Times New Roman"/>
                  <w:color w:val="D4D4D4"/>
                  <w:sz w:val="21"/>
                  <w:szCs w:val="21"/>
                </w:rPr>
                <w:delText xml:space="preserve">    }</w:delText>
              </w:r>
            </w:del>
          </w:p>
          <w:p w14:paraId="0C7CE1FC" w14:textId="77777777" w:rsidR="00ED1509" w:rsidRPr="007520B6" w:rsidDel="008B6AF4" w:rsidRDefault="00ED1509">
            <w:pPr>
              <w:pStyle w:val="Heading1Numbered"/>
              <w:rPr>
                <w:del w:id="9499" w:author="Donovan Goode" w:date="2018-11-09T10:04:00Z"/>
                <w:rFonts w:ascii="Consolas" w:eastAsia="Times New Roman" w:hAnsi="Consolas" w:cs="Times New Roman"/>
                <w:color w:val="D4D4D4"/>
                <w:sz w:val="21"/>
                <w:szCs w:val="21"/>
              </w:rPr>
              <w:pPrChange w:id="9500" w:author="Donovan Goode" w:date="2018-11-09T10:05:00Z">
                <w:pPr>
                  <w:shd w:val="clear" w:color="auto" w:fill="1E1E1E"/>
                  <w:spacing w:after="240" w:line="285" w:lineRule="atLeast"/>
                </w:pPr>
              </w:pPrChange>
            </w:pPr>
          </w:p>
          <w:p w14:paraId="2DF64841" w14:textId="77777777" w:rsidR="00ED1509" w:rsidRPr="007520B6" w:rsidDel="008B6AF4" w:rsidRDefault="00ED1509">
            <w:pPr>
              <w:pStyle w:val="Heading1Numbered"/>
              <w:rPr>
                <w:del w:id="9501" w:author="Donovan Goode" w:date="2018-11-09T10:04:00Z"/>
                <w:rFonts w:ascii="Consolas" w:eastAsia="Times New Roman" w:hAnsi="Consolas" w:cs="Times New Roman"/>
                <w:color w:val="D4D4D4"/>
                <w:sz w:val="21"/>
                <w:szCs w:val="21"/>
              </w:rPr>
              <w:pPrChange w:id="9502" w:author="Donovan Goode" w:date="2018-11-09T10:05:00Z">
                <w:pPr>
                  <w:shd w:val="clear" w:color="auto" w:fill="1E1E1E"/>
                  <w:spacing w:line="285" w:lineRule="atLeast"/>
                </w:pPr>
              </w:pPrChange>
            </w:pPr>
            <w:del w:id="95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.pipe:hover,</w:delText>
              </w:r>
            </w:del>
          </w:p>
          <w:p w14:paraId="5C3EB8EF" w14:textId="77777777" w:rsidR="00ED1509" w:rsidRPr="007520B6" w:rsidDel="008B6AF4" w:rsidRDefault="00ED1509">
            <w:pPr>
              <w:pStyle w:val="Heading1Numbered"/>
              <w:rPr>
                <w:del w:id="9504" w:author="Donovan Goode" w:date="2018-11-09T10:04:00Z"/>
                <w:rFonts w:ascii="Consolas" w:eastAsia="Times New Roman" w:hAnsi="Consolas" w:cs="Times New Roman"/>
                <w:color w:val="D4D4D4"/>
                <w:sz w:val="21"/>
                <w:szCs w:val="21"/>
              </w:rPr>
              <w:pPrChange w:id="9505" w:author="Donovan Goode" w:date="2018-11-09T10:05:00Z">
                <w:pPr>
                  <w:shd w:val="clear" w:color="auto" w:fill="1E1E1E"/>
                  <w:spacing w:line="285" w:lineRule="atLeast"/>
                </w:pPr>
              </w:pPrChange>
            </w:pPr>
            <w:del w:id="9506" w:author="Donovan Goode" w:date="2018-11-09T10:04:00Z">
              <w:r w:rsidRPr="007520B6" w:rsidDel="008B6AF4">
                <w:rPr>
                  <w:rFonts w:ascii="Consolas" w:eastAsia="Times New Roman" w:hAnsi="Consolas" w:cs="Times New Roman"/>
                  <w:color w:val="D7BA7D"/>
                  <w:sz w:val="21"/>
                  <w:szCs w:val="21"/>
                </w:rPr>
                <w:delText xml:space="preserve">    #widget8 .pagination .pipe:hover</w:delText>
              </w:r>
              <w:r w:rsidRPr="007520B6" w:rsidDel="008B6AF4">
                <w:rPr>
                  <w:rFonts w:ascii="Consolas" w:eastAsia="Times New Roman" w:hAnsi="Consolas" w:cs="Times New Roman"/>
                  <w:color w:val="D4D4D4"/>
                  <w:sz w:val="21"/>
                  <w:szCs w:val="21"/>
                </w:rPr>
                <w:delText xml:space="preserve"> {</w:delText>
              </w:r>
            </w:del>
          </w:p>
          <w:p w14:paraId="6D498210" w14:textId="77777777" w:rsidR="00ED1509" w:rsidRPr="007520B6" w:rsidDel="008B6AF4" w:rsidRDefault="00ED1509">
            <w:pPr>
              <w:pStyle w:val="Heading1Numbered"/>
              <w:rPr>
                <w:del w:id="9507" w:author="Donovan Goode" w:date="2018-11-09T10:04:00Z"/>
                <w:rFonts w:ascii="Consolas" w:eastAsia="Times New Roman" w:hAnsi="Consolas" w:cs="Times New Roman"/>
                <w:color w:val="D4D4D4"/>
                <w:sz w:val="21"/>
                <w:szCs w:val="21"/>
              </w:rPr>
              <w:pPrChange w:id="9508" w:author="Donovan Goode" w:date="2018-11-09T10:05:00Z">
                <w:pPr>
                  <w:shd w:val="clear" w:color="auto" w:fill="1E1E1E"/>
                  <w:spacing w:line="285" w:lineRule="atLeast"/>
                </w:pPr>
              </w:pPrChange>
            </w:pPr>
            <w:del w:id="95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380F8677" w14:textId="77777777" w:rsidR="00ED1509" w:rsidRPr="007520B6" w:rsidDel="008B6AF4" w:rsidRDefault="00ED1509">
            <w:pPr>
              <w:pStyle w:val="Heading1Numbered"/>
              <w:rPr>
                <w:del w:id="9510" w:author="Donovan Goode" w:date="2018-11-09T10:04:00Z"/>
                <w:rFonts w:ascii="Consolas" w:eastAsia="Times New Roman" w:hAnsi="Consolas" w:cs="Times New Roman"/>
                <w:color w:val="D4D4D4"/>
                <w:sz w:val="21"/>
                <w:szCs w:val="21"/>
              </w:rPr>
              <w:pPrChange w:id="9511" w:author="Donovan Goode" w:date="2018-11-09T10:05:00Z">
                <w:pPr>
                  <w:shd w:val="clear" w:color="auto" w:fill="1E1E1E"/>
                  <w:spacing w:line="285" w:lineRule="atLeast"/>
                </w:pPr>
              </w:pPrChange>
            </w:pPr>
            <w:del w:id="9512" w:author="Donovan Goode" w:date="2018-11-09T10:04:00Z">
              <w:r w:rsidRPr="007520B6" w:rsidDel="008B6AF4">
                <w:rPr>
                  <w:rFonts w:ascii="Consolas" w:eastAsia="Times New Roman" w:hAnsi="Consolas" w:cs="Times New Roman"/>
                  <w:color w:val="D4D4D4"/>
                  <w:sz w:val="21"/>
                  <w:szCs w:val="21"/>
                </w:rPr>
                <w:delText xml:space="preserve">    }</w:delText>
              </w:r>
            </w:del>
          </w:p>
          <w:p w14:paraId="46A65760" w14:textId="77777777" w:rsidR="00ED1509" w:rsidRPr="007520B6" w:rsidDel="008B6AF4" w:rsidRDefault="00ED1509">
            <w:pPr>
              <w:pStyle w:val="Heading1Numbered"/>
              <w:rPr>
                <w:del w:id="9513" w:author="Donovan Goode" w:date="2018-11-09T10:04:00Z"/>
                <w:rFonts w:ascii="Consolas" w:eastAsia="Times New Roman" w:hAnsi="Consolas" w:cs="Times New Roman"/>
                <w:color w:val="D4D4D4"/>
                <w:sz w:val="21"/>
                <w:szCs w:val="21"/>
              </w:rPr>
              <w:pPrChange w:id="9514" w:author="Donovan Goode" w:date="2018-11-09T10:05:00Z">
                <w:pPr>
                  <w:shd w:val="clear" w:color="auto" w:fill="1E1E1E"/>
                  <w:spacing w:after="240" w:line="285" w:lineRule="atLeast"/>
                </w:pPr>
              </w:pPrChange>
            </w:pPr>
          </w:p>
          <w:p w14:paraId="7672D709" w14:textId="77777777" w:rsidR="00ED1509" w:rsidRPr="007520B6" w:rsidDel="008B6AF4" w:rsidRDefault="00ED1509">
            <w:pPr>
              <w:pStyle w:val="Heading1Numbered"/>
              <w:rPr>
                <w:del w:id="9515" w:author="Donovan Goode" w:date="2018-11-09T10:04:00Z"/>
                <w:rFonts w:ascii="Consolas" w:eastAsia="Times New Roman" w:hAnsi="Consolas" w:cs="Times New Roman"/>
                <w:color w:val="D4D4D4"/>
                <w:sz w:val="21"/>
                <w:szCs w:val="21"/>
              </w:rPr>
              <w:pPrChange w:id="9516" w:author="Donovan Goode" w:date="2018-11-09T10:05:00Z">
                <w:pPr>
                  <w:shd w:val="clear" w:color="auto" w:fill="1E1E1E"/>
                  <w:spacing w:line="285" w:lineRule="atLeast"/>
                </w:pPr>
              </w:pPrChange>
            </w:pPr>
            <w:del w:id="95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w:delText>
              </w:r>
              <w:r w:rsidRPr="007520B6" w:rsidDel="008B6AF4">
                <w:rPr>
                  <w:rFonts w:ascii="Consolas" w:eastAsia="Times New Roman" w:hAnsi="Consolas" w:cs="Times New Roman"/>
                  <w:color w:val="D4D4D4"/>
                  <w:sz w:val="21"/>
                  <w:szCs w:val="21"/>
                </w:rPr>
                <w:delText xml:space="preserve"> {</w:delText>
              </w:r>
            </w:del>
          </w:p>
          <w:p w14:paraId="2EB07A51" w14:textId="77777777" w:rsidR="00ED1509" w:rsidRPr="007520B6" w:rsidDel="008B6AF4" w:rsidRDefault="00ED1509">
            <w:pPr>
              <w:pStyle w:val="Heading1Numbered"/>
              <w:rPr>
                <w:del w:id="9518" w:author="Donovan Goode" w:date="2018-11-09T10:04:00Z"/>
                <w:rFonts w:ascii="Consolas" w:eastAsia="Times New Roman" w:hAnsi="Consolas" w:cs="Times New Roman"/>
                <w:color w:val="D4D4D4"/>
                <w:sz w:val="21"/>
                <w:szCs w:val="21"/>
              </w:rPr>
              <w:pPrChange w:id="9519" w:author="Donovan Goode" w:date="2018-11-09T10:05:00Z">
                <w:pPr>
                  <w:shd w:val="clear" w:color="auto" w:fill="1E1E1E"/>
                  <w:spacing w:line="285" w:lineRule="atLeast"/>
                </w:pPr>
              </w:pPrChange>
            </w:pPr>
            <w:del w:id="95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43514D9E" w14:textId="77777777" w:rsidR="00ED1509" w:rsidRPr="007520B6" w:rsidDel="008B6AF4" w:rsidRDefault="00ED1509">
            <w:pPr>
              <w:pStyle w:val="Heading1Numbered"/>
              <w:rPr>
                <w:del w:id="9521" w:author="Donovan Goode" w:date="2018-11-09T10:04:00Z"/>
                <w:rFonts w:ascii="Consolas" w:eastAsia="Times New Roman" w:hAnsi="Consolas" w:cs="Times New Roman"/>
                <w:color w:val="D4D4D4"/>
                <w:sz w:val="21"/>
                <w:szCs w:val="21"/>
              </w:rPr>
              <w:pPrChange w:id="9522" w:author="Donovan Goode" w:date="2018-11-09T10:05:00Z">
                <w:pPr>
                  <w:shd w:val="clear" w:color="auto" w:fill="1E1E1E"/>
                  <w:spacing w:line="285" w:lineRule="atLeast"/>
                </w:pPr>
              </w:pPrChange>
            </w:pPr>
            <w:del w:id="95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211B7839" w14:textId="77777777" w:rsidR="00ED1509" w:rsidRPr="007520B6" w:rsidDel="008B6AF4" w:rsidRDefault="00ED1509">
            <w:pPr>
              <w:pStyle w:val="Heading1Numbered"/>
              <w:rPr>
                <w:del w:id="9524" w:author="Donovan Goode" w:date="2018-11-09T10:04:00Z"/>
                <w:rFonts w:ascii="Consolas" w:eastAsia="Times New Roman" w:hAnsi="Consolas" w:cs="Times New Roman"/>
                <w:color w:val="D4D4D4"/>
                <w:sz w:val="21"/>
                <w:szCs w:val="21"/>
              </w:rPr>
              <w:pPrChange w:id="9525" w:author="Donovan Goode" w:date="2018-11-09T10:05:00Z">
                <w:pPr>
                  <w:shd w:val="clear" w:color="auto" w:fill="1E1E1E"/>
                  <w:spacing w:line="285" w:lineRule="atLeast"/>
                </w:pPr>
              </w:pPrChange>
            </w:pPr>
            <w:del w:id="95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488px</w:delText>
              </w:r>
              <w:r w:rsidRPr="007520B6" w:rsidDel="008B6AF4">
                <w:rPr>
                  <w:rFonts w:ascii="Consolas" w:eastAsia="Times New Roman" w:hAnsi="Consolas" w:cs="Times New Roman"/>
                  <w:color w:val="D4D4D4"/>
                  <w:sz w:val="21"/>
                  <w:szCs w:val="21"/>
                </w:rPr>
                <w:delText>;</w:delText>
              </w:r>
            </w:del>
          </w:p>
          <w:p w14:paraId="35DFE3AC" w14:textId="77777777" w:rsidR="00ED1509" w:rsidRPr="007520B6" w:rsidDel="008B6AF4" w:rsidRDefault="00ED1509">
            <w:pPr>
              <w:pStyle w:val="Heading1Numbered"/>
              <w:rPr>
                <w:del w:id="9527" w:author="Donovan Goode" w:date="2018-11-09T10:04:00Z"/>
                <w:rFonts w:ascii="Consolas" w:eastAsia="Times New Roman" w:hAnsi="Consolas" w:cs="Times New Roman"/>
                <w:color w:val="D4D4D4"/>
                <w:sz w:val="21"/>
                <w:szCs w:val="21"/>
              </w:rPr>
              <w:pPrChange w:id="9528" w:author="Donovan Goode" w:date="2018-11-09T10:05:00Z">
                <w:pPr>
                  <w:shd w:val="clear" w:color="auto" w:fill="1E1E1E"/>
                  <w:spacing w:line="285" w:lineRule="atLeast"/>
                </w:pPr>
              </w:pPrChange>
            </w:pPr>
            <w:del w:id="95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92E0377" w14:textId="77777777" w:rsidR="00ED1509" w:rsidRPr="007520B6" w:rsidDel="008B6AF4" w:rsidRDefault="00ED1509">
            <w:pPr>
              <w:pStyle w:val="Heading1Numbered"/>
              <w:rPr>
                <w:del w:id="9530" w:author="Donovan Goode" w:date="2018-11-09T10:04:00Z"/>
                <w:rFonts w:ascii="Consolas" w:eastAsia="Times New Roman" w:hAnsi="Consolas" w:cs="Times New Roman"/>
                <w:color w:val="D4D4D4"/>
                <w:sz w:val="21"/>
                <w:szCs w:val="21"/>
              </w:rPr>
              <w:pPrChange w:id="9531" w:author="Donovan Goode" w:date="2018-11-09T10:05:00Z">
                <w:pPr>
                  <w:shd w:val="clear" w:color="auto" w:fill="1E1E1E"/>
                  <w:spacing w:line="285" w:lineRule="atLeast"/>
                </w:pPr>
              </w:pPrChange>
            </w:pPr>
            <w:del w:id="95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269px</w:delText>
              </w:r>
              <w:r w:rsidRPr="007520B6" w:rsidDel="008B6AF4">
                <w:rPr>
                  <w:rFonts w:ascii="Consolas" w:eastAsia="Times New Roman" w:hAnsi="Consolas" w:cs="Times New Roman"/>
                  <w:color w:val="D4D4D4"/>
                  <w:sz w:val="21"/>
                  <w:szCs w:val="21"/>
                </w:rPr>
                <w:delText>;</w:delText>
              </w:r>
            </w:del>
          </w:p>
          <w:p w14:paraId="2547DF19" w14:textId="77777777" w:rsidR="00ED1509" w:rsidRPr="007520B6" w:rsidDel="008B6AF4" w:rsidRDefault="00ED1509">
            <w:pPr>
              <w:pStyle w:val="Heading1Numbered"/>
              <w:rPr>
                <w:del w:id="9533" w:author="Donovan Goode" w:date="2018-11-09T10:04:00Z"/>
                <w:rFonts w:ascii="Consolas" w:eastAsia="Times New Roman" w:hAnsi="Consolas" w:cs="Times New Roman"/>
                <w:color w:val="D4D4D4"/>
                <w:sz w:val="21"/>
                <w:szCs w:val="21"/>
              </w:rPr>
              <w:pPrChange w:id="9534" w:author="Donovan Goode" w:date="2018-11-09T10:05:00Z">
                <w:pPr>
                  <w:shd w:val="clear" w:color="auto" w:fill="1E1E1E"/>
                  <w:spacing w:line="285" w:lineRule="atLeast"/>
                </w:pPr>
              </w:pPrChange>
            </w:pPr>
            <w:del w:id="95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215px</w:delText>
              </w:r>
              <w:r w:rsidRPr="007520B6" w:rsidDel="008B6AF4">
                <w:rPr>
                  <w:rFonts w:ascii="Consolas" w:eastAsia="Times New Roman" w:hAnsi="Consolas" w:cs="Times New Roman"/>
                  <w:color w:val="D4D4D4"/>
                  <w:sz w:val="21"/>
                  <w:szCs w:val="21"/>
                </w:rPr>
                <w:delText>;</w:delText>
              </w:r>
            </w:del>
          </w:p>
          <w:p w14:paraId="51468704" w14:textId="77777777" w:rsidR="00ED1509" w:rsidRPr="007520B6" w:rsidDel="008B6AF4" w:rsidRDefault="00ED1509">
            <w:pPr>
              <w:pStyle w:val="Heading1Numbered"/>
              <w:rPr>
                <w:del w:id="9536" w:author="Donovan Goode" w:date="2018-11-09T10:04:00Z"/>
                <w:rFonts w:ascii="Consolas" w:eastAsia="Times New Roman" w:hAnsi="Consolas" w:cs="Times New Roman"/>
                <w:color w:val="D4D4D4"/>
                <w:sz w:val="21"/>
                <w:szCs w:val="21"/>
              </w:rPr>
              <w:pPrChange w:id="9537" w:author="Donovan Goode" w:date="2018-11-09T10:05:00Z">
                <w:pPr>
                  <w:shd w:val="clear" w:color="auto" w:fill="1E1E1E"/>
                  <w:spacing w:line="285" w:lineRule="atLeast"/>
                </w:pPr>
              </w:pPrChange>
            </w:pPr>
            <w:del w:id="9538" w:author="Donovan Goode" w:date="2018-11-09T10:04:00Z">
              <w:r w:rsidRPr="007520B6" w:rsidDel="008B6AF4">
                <w:rPr>
                  <w:rFonts w:ascii="Consolas" w:eastAsia="Times New Roman" w:hAnsi="Consolas" w:cs="Times New Roman"/>
                  <w:color w:val="D4D4D4"/>
                  <w:sz w:val="21"/>
                  <w:szCs w:val="21"/>
                </w:rPr>
                <w:delText xml:space="preserve">    }</w:delText>
              </w:r>
            </w:del>
          </w:p>
          <w:p w14:paraId="19B6827E" w14:textId="77777777" w:rsidR="00ED1509" w:rsidRPr="007520B6" w:rsidDel="008B6AF4" w:rsidRDefault="00ED1509">
            <w:pPr>
              <w:pStyle w:val="Heading1Numbered"/>
              <w:rPr>
                <w:del w:id="9539" w:author="Donovan Goode" w:date="2018-11-09T10:04:00Z"/>
                <w:rFonts w:ascii="Consolas" w:eastAsia="Times New Roman" w:hAnsi="Consolas" w:cs="Times New Roman"/>
                <w:color w:val="D4D4D4"/>
                <w:sz w:val="21"/>
                <w:szCs w:val="21"/>
              </w:rPr>
              <w:pPrChange w:id="9540" w:author="Donovan Goode" w:date="2018-11-09T10:05:00Z">
                <w:pPr>
                  <w:shd w:val="clear" w:color="auto" w:fill="1E1E1E"/>
                  <w:spacing w:line="285" w:lineRule="atLeast"/>
                </w:pPr>
              </w:pPrChange>
            </w:pPr>
          </w:p>
          <w:p w14:paraId="09B8CDAE" w14:textId="77777777" w:rsidR="00ED1509" w:rsidRPr="007520B6" w:rsidDel="008B6AF4" w:rsidRDefault="00ED1509">
            <w:pPr>
              <w:pStyle w:val="Heading1Numbered"/>
              <w:rPr>
                <w:del w:id="9541" w:author="Donovan Goode" w:date="2018-11-09T10:04:00Z"/>
                <w:rFonts w:ascii="Consolas" w:eastAsia="Times New Roman" w:hAnsi="Consolas" w:cs="Times New Roman"/>
                <w:color w:val="D4D4D4"/>
                <w:sz w:val="21"/>
                <w:szCs w:val="21"/>
              </w:rPr>
              <w:pPrChange w:id="9542" w:author="Donovan Goode" w:date="2018-11-09T10:05:00Z">
                <w:pPr>
                  <w:shd w:val="clear" w:color="auto" w:fill="1E1E1E"/>
                  <w:spacing w:line="285" w:lineRule="atLeast"/>
                </w:pPr>
              </w:pPrChange>
            </w:pPr>
            <w:del w:id="95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w:delText>
              </w:r>
              <w:r w:rsidRPr="007520B6" w:rsidDel="008B6AF4">
                <w:rPr>
                  <w:rFonts w:ascii="Consolas" w:eastAsia="Times New Roman" w:hAnsi="Consolas" w:cs="Times New Roman"/>
                  <w:color w:val="D4D4D4"/>
                  <w:sz w:val="21"/>
                  <w:szCs w:val="21"/>
                </w:rPr>
                <w:delText xml:space="preserve"> {</w:delText>
              </w:r>
            </w:del>
          </w:p>
          <w:p w14:paraId="11B73EA4" w14:textId="77777777" w:rsidR="00ED1509" w:rsidRPr="007520B6" w:rsidDel="008B6AF4" w:rsidRDefault="00ED1509">
            <w:pPr>
              <w:pStyle w:val="Heading1Numbered"/>
              <w:rPr>
                <w:del w:id="9544" w:author="Donovan Goode" w:date="2018-11-09T10:04:00Z"/>
                <w:rFonts w:ascii="Consolas" w:eastAsia="Times New Roman" w:hAnsi="Consolas" w:cs="Times New Roman"/>
                <w:color w:val="D4D4D4"/>
                <w:sz w:val="21"/>
                <w:szCs w:val="21"/>
              </w:rPr>
              <w:pPrChange w:id="9545" w:author="Donovan Goode" w:date="2018-11-09T10:05:00Z">
                <w:pPr>
                  <w:shd w:val="clear" w:color="auto" w:fill="1E1E1E"/>
                  <w:spacing w:line="285" w:lineRule="atLeast"/>
                </w:pPr>
              </w:pPrChange>
            </w:pPr>
            <w:del w:id="95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3DEAD66C" w14:textId="77777777" w:rsidR="00ED1509" w:rsidRPr="007520B6" w:rsidDel="008B6AF4" w:rsidRDefault="00ED1509">
            <w:pPr>
              <w:pStyle w:val="Heading1Numbered"/>
              <w:rPr>
                <w:del w:id="9547" w:author="Donovan Goode" w:date="2018-11-09T10:04:00Z"/>
                <w:rFonts w:ascii="Consolas" w:eastAsia="Times New Roman" w:hAnsi="Consolas" w:cs="Times New Roman"/>
                <w:color w:val="D4D4D4"/>
                <w:sz w:val="21"/>
                <w:szCs w:val="21"/>
              </w:rPr>
              <w:pPrChange w:id="9548" w:author="Donovan Goode" w:date="2018-11-09T10:05:00Z">
                <w:pPr>
                  <w:shd w:val="clear" w:color="auto" w:fill="1E1E1E"/>
                  <w:spacing w:line="285" w:lineRule="atLeast"/>
                </w:pPr>
              </w:pPrChange>
            </w:pPr>
            <w:del w:id="95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7530B397" w14:textId="77777777" w:rsidR="00ED1509" w:rsidRPr="007520B6" w:rsidDel="008B6AF4" w:rsidRDefault="00ED1509">
            <w:pPr>
              <w:pStyle w:val="Heading1Numbered"/>
              <w:rPr>
                <w:del w:id="9550" w:author="Donovan Goode" w:date="2018-11-09T10:04:00Z"/>
                <w:rFonts w:ascii="Consolas" w:eastAsia="Times New Roman" w:hAnsi="Consolas" w:cs="Times New Roman"/>
                <w:color w:val="D4D4D4"/>
                <w:sz w:val="21"/>
                <w:szCs w:val="21"/>
              </w:rPr>
              <w:pPrChange w:id="9551" w:author="Donovan Goode" w:date="2018-11-09T10:05:00Z">
                <w:pPr>
                  <w:shd w:val="clear" w:color="auto" w:fill="1E1E1E"/>
                  <w:spacing w:line="285" w:lineRule="atLeast"/>
                </w:pPr>
              </w:pPrChange>
            </w:pPr>
            <w:del w:id="95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transparent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8669732" w14:textId="77777777" w:rsidR="00ED1509" w:rsidRPr="007520B6" w:rsidDel="008B6AF4" w:rsidRDefault="00ED1509">
            <w:pPr>
              <w:pStyle w:val="Heading1Numbered"/>
              <w:rPr>
                <w:del w:id="9553" w:author="Donovan Goode" w:date="2018-11-09T10:04:00Z"/>
                <w:rFonts w:ascii="Consolas" w:eastAsia="Times New Roman" w:hAnsi="Consolas" w:cs="Times New Roman"/>
                <w:color w:val="D4D4D4"/>
                <w:sz w:val="21"/>
                <w:szCs w:val="21"/>
              </w:rPr>
              <w:pPrChange w:id="9554" w:author="Donovan Goode" w:date="2018-11-09T10:05:00Z">
                <w:pPr>
                  <w:shd w:val="clear" w:color="auto" w:fill="1E1E1E"/>
                  <w:spacing w:line="285" w:lineRule="atLeast"/>
                </w:pPr>
              </w:pPrChange>
            </w:pPr>
            <w:del w:id="95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2C3565F" w14:textId="77777777" w:rsidR="00ED1509" w:rsidRPr="007520B6" w:rsidDel="008B6AF4" w:rsidRDefault="00ED1509">
            <w:pPr>
              <w:pStyle w:val="Heading1Numbered"/>
              <w:rPr>
                <w:del w:id="9556" w:author="Donovan Goode" w:date="2018-11-09T10:04:00Z"/>
                <w:rFonts w:ascii="Consolas" w:eastAsia="Times New Roman" w:hAnsi="Consolas" w:cs="Times New Roman"/>
                <w:color w:val="D4D4D4"/>
                <w:sz w:val="21"/>
                <w:szCs w:val="21"/>
              </w:rPr>
              <w:pPrChange w:id="9557" w:author="Donovan Goode" w:date="2018-11-09T10:05:00Z">
                <w:pPr>
                  <w:shd w:val="clear" w:color="auto" w:fill="1E1E1E"/>
                  <w:spacing w:line="285" w:lineRule="atLeast"/>
                </w:pPr>
              </w:pPrChange>
            </w:pPr>
            <w:del w:id="95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AD541FE" w14:textId="77777777" w:rsidR="00ED1509" w:rsidRPr="007520B6" w:rsidDel="008B6AF4" w:rsidRDefault="00ED1509">
            <w:pPr>
              <w:pStyle w:val="Heading1Numbered"/>
              <w:rPr>
                <w:del w:id="9559" w:author="Donovan Goode" w:date="2018-11-09T10:04:00Z"/>
                <w:rFonts w:ascii="Consolas" w:eastAsia="Times New Roman" w:hAnsi="Consolas" w:cs="Times New Roman"/>
                <w:color w:val="D4D4D4"/>
                <w:sz w:val="21"/>
                <w:szCs w:val="21"/>
              </w:rPr>
              <w:pPrChange w:id="9560" w:author="Donovan Goode" w:date="2018-11-09T10:05:00Z">
                <w:pPr>
                  <w:shd w:val="clear" w:color="auto" w:fill="1E1E1E"/>
                  <w:spacing w:line="285" w:lineRule="atLeast"/>
                </w:pPr>
              </w:pPrChange>
            </w:pPr>
            <w:del w:id="95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4251920D" w14:textId="77777777" w:rsidR="00ED1509" w:rsidRPr="007520B6" w:rsidDel="008B6AF4" w:rsidRDefault="00ED1509">
            <w:pPr>
              <w:pStyle w:val="Heading1Numbered"/>
              <w:rPr>
                <w:del w:id="9562" w:author="Donovan Goode" w:date="2018-11-09T10:04:00Z"/>
                <w:rFonts w:ascii="Consolas" w:eastAsia="Times New Roman" w:hAnsi="Consolas" w:cs="Times New Roman"/>
                <w:color w:val="D4D4D4"/>
                <w:sz w:val="21"/>
                <w:szCs w:val="21"/>
              </w:rPr>
              <w:pPrChange w:id="9563" w:author="Donovan Goode" w:date="2018-11-09T10:05:00Z">
                <w:pPr>
                  <w:shd w:val="clear" w:color="auto" w:fill="1E1E1E"/>
                  <w:spacing w:line="285" w:lineRule="atLeast"/>
                </w:pPr>
              </w:pPrChange>
            </w:pPr>
            <w:del w:id="95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4E5CE253" w14:textId="77777777" w:rsidR="00ED1509" w:rsidRPr="007520B6" w:rsidDel="008B6AF4" w:rsidRDefault="00ED1509">
            <w:pPr>
              <w:pStyle w:val="Heading1Numbered"/>
              <w:rPr>
                <w:del w:id="9565" w:author="Donovan Goode" w:date="2018-11-09T10:04:00Z"/>
                <w:rFonts w:ascii="Consolas" w:eastAsia="Times New Roman" w:hAnsi="Consolas" w:cs="Times New Roman"/>
                <w:color w:val="D4D4D4"/>
                <w:sz w:val="21"/>
                <w:szCs w:val="21"/>
              </w:rPr>
              <w:pPrChange w:id="9566" w:author="Donovan Goode" w:date="2018-11-09T10:05:00Z">
                <w:pPr>
                  <w:shd w:val="clear" w:color="auto" w:fill="1E1E1E"/>
                  <w:spacing w:line="285" w:lineRule="atLeast"/>
                </w:pPr>
              </w:pPrChange>
            </w:pPr>
            <w:del w:id="9567" w:author="Donovan Goode" w:date="2018-11-09T10:04:00Z">
              <w:r w:rsidRPr="007520B6" w:rsidDel="008B6AF4">
                <w:rPr>
                  <w:rFonts w:ascii="Consolas" w:eastAsia="Times New Roman" w:hAnsi="Consolas" w:cs="Times New Roman"/>
                  <w:color w:val="D4D4D4"/>
                  <w:sz w:val="21"/>
                  <w:szCs w:val="21"/>
                </w:rPr>
                <w:delText xml:space="preserve">    }</w:delText>
              </w:r>
            </w:del>
          </w:p>
          <w:p w14:paraId="5C636FAE" w14:textId="77777777" w:rsidR="00ED1509" w:rsidRPr="007520B6" w:rsidDel="008B6AF4" w:rsidRDefault="00ED1509">
            <w:pPr>
              <w:pStyle w:val="Heading1Numbered"/>
              <w:rPr>
                <w:del w:id="9568" w:author="Donovan Goode" w:date="2018-11-09T10:04:00Z"/>
                <w:rFonts w:ascii="Consolas" w:eastAsia="Times New Roman" w:hAnsi="Consolas" w:cs="Times New Roman"/>
                <w:color w:val="D4D4D4"/>
                <w:sz w:val="21"/>
                <w:szCs w:val="21"/>
              </w:rPr>
              <w:pPrChange w:id="9569" w:author="Donovan Goode" w:date="2018-11-09T10:05:00Z">
                <w:pPr>
                  <w:shd w:val="clear" w:color="auto" w:fill="1E1E1E"/>
                  <w:spacing w:line="285" w:lineRule="atLeast"/>
                </w:pPr>
              </w:pPrChange>
            </w:pPr>
          </w:p>
          <w:p w14:paraId="6DC044C5" w14:textId="77777777" w:rsidR="00ED1509" w:rsidRPr="007520B6" w:rsidDel="008B6AF4" w:rsidRDefault="00ED1509">
            <w:pPr>
              <w:pStyle w:val="Heading1Numbered"/>
              <w:rPr>
                <w:del w:id="9570" w:author="Donovan Goode" w:date="2018-11-09T10:04:00Z"/>
                <w:rFonts w:ascii="Consolas" w:eastAsia="Times New Roman" w:hAnsi="Consolas" w:cs="Times New Roman"/>
                <w:color w:val="D4D4D4"/>
                <w:sz w:val="21"/>
                <w:szCs w:val="21"/>
              </w:rPr>
              <w:pPrChange w:id="9571" w:author="Donovan Goode" w:date="2018-11-09T10:05:00Z">
                <w:pPr>
                  <w:shd w:val="clear" w:color="auto" w:fill="1E1E1E"/>
                  <w:spacing w:line="285" w:lineRule="atLeast"/>
                </w:pPr>
              </w:pPrChange>
            </w:pPr>
            <w:del w:id="95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 img</w:delText>
              </w:r>
              <w:r w:rsidRPr="007520B6" w:rsidDel="008B6AF4">
                <w:rPr>
                  <w:rFonts w:ascii="Consolas" w:eastAsia="Times New Roman" w:hAnsi="Consolas" w:cs="Times New Roman"/>
                  <w:color w:val="D4D4D4"/>
                  <w:sz w:val="21"/>
                  <w:szCs w:val="21"/>
                </w:rPr>
                <w:delText xml:space="preserve"> {</w:delText>
              </w:r>
            </w:del>
          </w:p>
          <w:p w14:paraId="041B1C40" w14:textId="77777777" w:rsidR="00ED1509" w:rsidRPr="007520B6" w:rsidDel="008B6AF4" w:rsidRDefault="00ED1509">
            <w:pPr>
              <w:pStyle w:val="Heading1Numbered"/>
              <w:rPr>
                <w:del w:id="9573" w:author="Donovan Goode" w:date="2018-11-09T10:04:00Z"/>
                <w:rFonts w:ascii="Consolas" w:eastAsia="Times New Roman" w:hAnsi="Consolas" w:cs="Times New Roman"/>
                <w:color w:val="D4D4D4"/>
                <w:sz w:val="21"/>
                <w:szCs w:val="21"/>
              </w:rPr>
              <w:pPrChange w:id="9574" w:author="Donovan Goode" w:date="2018-11-09T10:05:00Z">
                <w:pPr>
                  <w:shd w:val="clear" w:color="auto" w:fill="1E1E1E"/>
                  <w:spacing w:line="285" w:lineRule="atLeast"/>
                </w:pPr>
              </w:pPrChange>
            </w:pPr>
            <w:del w:id="95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1F177F45" w14:textId="77777777" w:rsidR="00ED1509" w:rsidRPr="007520B6" w:rsidDel="008B6AF4" w:rsidRDefault="00ED1509">
            <w:pPr>
              <w:pStyle w:val="Heading1Numbered"/>
              <w:rPr>
                <w:del w:id="9576" w:author="Donovan Goode" w:date="2018-11-09T10:04:00Z"/>
                <w:rFonts w:ascii="Consolas" w:eastAsia="Times New Roman" w:hAnsi="Consolas" w:cs="Times New Roman"/>
                <w:color w:val="D4D4D4"/>
                <w:sz w:val="21"/>
                <w:szCs w:val="21"/>
              </w:rPr>
              <w:pPrChange w:id="9577" w:author="Donovan Goode" w:date="2018-11-09T10:05:00Z">
                <w:pPr>
                  <w:shd w:val="clear" w:color="auto" w:fill="1E1E1E"/>
                  <w:spacing w:line="285" w:lineRule="atLeast"/>
                </w:pPr>
              </w:pPrChange>
            </w:pPr>
            <w:del w:id="95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37A407F" w14:textId="77777777" w:rsidR="00ED1509" w:rsidRPr="007520B6" w:rsidDel="008B6AF4" w:rsidRDefault="00ED1509">
            <w:pPr>
              <w:pStyle w:val="Heading1Numbered"/>
              <w:rPr>
                <w:del w:id="9579" w:author="Donovan Goode" w:date="2018-11-09T10:04:00Z"/>
                <w:rFonts w:ascii="Consolas" w:eastAsia="Times New Roman" w:hAnsi="Consolas" w:cs="Times New Roman"/>
                <w:color w:val="D4D4D4"/>
                <w:sz w:val="21"/>
                <w:szCs w:val="21"/>
              </w:rPr>
              <w:pPrChange w:id="9580" w:author="Donovan Goode" w:date="2018-11-09T10:05:00Z">
                <w:pPr>
                  <w:shd w:val="clear" w:color="auto" w:fill="1E1E1E"/>
                  <w:spacing w:line="285" w:lineRule="atLeast"/>
                </w:pPr>
              </w:pPrChange>
            </w:pPr>
            <w:del w:id="95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transparent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64093E72" w14:textId="77777777" w:rsidR="00ED1509" w:rsidRPr="007520B6" w:rsidDel="008B6AF4" w:rsidRDefault="00ED1509">
            <w:pPr>
              <w:pStyle w:val="Heading1Numbered"/>
              <w:rPr>
                <w:del w:id="9582" w:author="Donovan Goode" w:date="2018-11-09T10:04:00Z"/>
                <w:rFonts w:ascii="Consolas" w:eastAsia="Times New Roman" w:hAnsi="Consolas" w:cs="Times New Roman"/>
                <w:color w:val="D4D4D4"/>
                <w:sz w:val="21"/>
                <w:szCs w:val="21"/>
              </w:rPr>
              <w:pPrChange w:id="9583" w:author="Donovan Goode" w:date="2018-11-09T10:05:00Z">
                <w:pPr>
                  <w:shd w:val="clear" w:color="auto" w:fill="1E1E1E"/>
                  <w:spacing w:line="285" w:lineRule="atLeast"/>
                </w:pPr>
              </w:pPrChange>
            </w:pPr>
            <w:del w:id="9584" w:author="Donovan Goode" w:date="2018-11-09T10:04:00Z">
              <w:r w:rsidRPr="007520B6" w:rsidDel="008B6AF4">
                <w:rPr>
                  <w:rFonts w:ascii="Consolas" w:eastAsia="Times New Roman" w:hAnsi="Consolas" w:cs="Times New Roman"/>
                  <w:color w:val="D4D4D4"/>
                  <w:sz w:val="21"/>
                  <w:szCs w:val="21"/>
                </w:rPr>
                <w:delText xml:space="preserve">    }</w:delText>
              </w:r>
            </w:del>
          </w:p>
          <w:p w14:paraId="51AD9459" w14:textId="77777777" w:rsidR="00ED1509" w:rsidRPr="007520B6" w:rsidDel="008B6AF4" w:rsidRDefault="00ED1509">
            <w:pPr>
              <w:pStyle w:val="Heading1Numbered"/>
              <w:rPr>
                <w:del w:id="9585" w:author="Donovan Goode" w:date="2018-11-09T10:04:00Z"/>
                <w:rFonts w:ascii="Consolas" w:eastAsia="Times New Roman" w:hAnsi="Consolas" w:cs="Times New Roman"/>
                <w:color w:val="D4D4D4"/>
                <w:sz w:val="21"/>
                <w:szCs w:val="21"/>
              </w:rPr>
              <w:pPrChange w:id="9586" w:author="Donovan Goode" w:date="2018-11-09T10:05:00Z">
                <w:pPr>
                  <w:shd w:val="clear" w:color="auto" w:fill="1E1E1E"/>
                  <w:spacing w:line="285" w:lineRule="atLeast"/>
                </w:pPr>
              </w:pPrChange>
            </w:pPr>
          </w:p>
          <w:p w14:paraId="0B20FA9E" w14:textId="77777777" w:rsidR="00ED1509" w:rsidRPr="007520B6" w:rsidDel="008B6AF4" w:rsidRDefault="00ED1509">
            <w:pPr>
              <w:pStyle w:val="Heading1Numbered"/>
              <w:rPr>
                <w:del w:id="9587" w:author="Donovan Goode" w:date="2018-11-09T10:04:00Z"/>
                <w:rFonts w:ascii="Consolas" w:eastAsia="Times New Roman" w:hAnsi="Consolas" w:cs="Times New Roman"/>
                <w:color w:val="D4D4D4"/>
                <w:sz w:val="21"/>
                <w:szCs w:val="21"/>
              </w:rPr>
              <w:pPrChange w:id="9588" w:author="Donovan Goode" w:date="2018-11-09T10:05:00Z">
                <w:pPr>
                  <w:shd w:val="clear" w:color="auto" w:fill="1E1E1E"/>
                  <w:spacing w:line="285" w:lineRule="atLeast"/>
                </w:pPr>
              </w:pPrChange>
            </w:pPr>
            <w:del w:id="958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 img.normal</w:delText>
              </w:r>
              <w:r w:rsidRPr="007520B6" w:rsidDel="008B6AF4">
                <w:rPr>
                  <w:rFonts w:ascii="Consolas" w:eastAsia="Times New Roman" w:hAnsi="Consolas" w:cs="Times New Roman"/>
                  <w:color w:val="D4D4D4"/>
                  <w:sz w:val="21"/>
                  <w:szCs w:val="21"/>
                </w:rPr>
                <w:delText xml:space="preserve"> {}</w:delText>
              </w:r>
            </w:del>
          </w:p>
          <w:p w14:paraId="0B3B428A" w14:textId="77777777" w:rsidR="00ED1509" w:rsidRPr="007520B6" w:rsidDel="008B6AF4" w:rsidRDefault="00ED1509">
            <w:pPr>
              <w:pStyle w:val="Heading1Numbered"/>
              <w:rPr>
                <w:del w:id="9590" w:author="Donovan Goode" w:date="2018-11-09T10:04:00Z"/>
                <w:rFonts w:ascii="Consolas" w:eastAsia="Times New Roman" w:hAnsi="Consolas" w:cs="Times New Roman"/>
                <w:color w:val="D4D4D4"/>
                <w:sz w:val="21"/>
                <w:szCs w:val="21"/>
              </w:rPr>
              <w:pPrChange w:id="9591" w:author="Donovan Goode" w:date="2018-11-09T10:05:00Z">
                <w:pPr>
                  <w:shd w:val="clear" w:color="auto" w:fill="1E1E1E"/>
                  <w:spacing w:line="285" w:lineRule="atLeast"/>
                </w:pPr>
              </w:pPrChange>
            </w:pPr>
          </w:p>
          <w:p w14:paraId="7B745204" w14:textId="77777777" w:rsidR="00ED1509" w:rsidRPr="007520B6" w:rsidDel="008B6AF4" w:rsidRDefault="00ED1509">
            <w:pPr>
              <w:pStyle w:val="Heading1Numbered"/>
              <w:rPr>
                <w:del w:id="9592" w:author="Donovan Goode" w:date="2018-11-09T10:04:00Z"/>
                <w:rFonts w:ascii="Consolas" w:eastAsia="Times New Roman" w:hAnsi="Consolas" w:cs="Times New Roman"/>
                <w:color w:val="D4D4D4"/>
                <w:sz w:val="21"/>
                <w:szCs w:val="21"/>
              </w:rPr>
              <w:pPrChange w:id="9593" w:author="Donovan Goode" w:date="2018-11-09T10:05:00Z">
                <w:pPr>
                  <w:shd w:val="clear" w:color="auto" w:fill="1E1E1E"/>
                  <w:spacing w:line="285" w:lineRule="atLeast"/>
                </w:pPr>
              </w:pPrChange>
            </w:pPr>
            <w:del w:id="959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 img.hover</w:delText>
              </w:r>
              <w:r w:rsidRPr="007520B6" w:rsidDel="008B6AF4">
                <w:rPr>
                  <w:rFonts w:ascii="Consolas" w:eastAsia="Times New Roman" w:hAnsi="Consolas" w:cs="Times New Roman"/>
                  <w:color w:val="D4D4D4"/>
                  <w:sz w:val="21"/>
                  <w:szCs w:val="21"/>
                </w:rPr>
                <w:delText xml:space="preserve"> {</w:delText>
              </w:r>
            </w:del>
          </w:p>
          <w:p w14:paraId="387B51E6" w14:textId="77777777" w:rsidR="00ED1509" w:rsidRPr="007520B6" w:rsidDel="008B6AF4" w:rsidRDefault="00ED1509">
            <w:pPr>
              <w:pStyle w:val="Heading1Numbered"/>
              <w:rPr>
                <w:del w:id="9595" w:author="Donovan Goode" w:date="2018-11-09T10:04:00Z"/>
                <w:rFonts w:ascii="Consolas" w:eastAsia="Times New Roman" w:hAnsi="Consolas" w:cs="Times New Roman"/>
                <w:color w:val="D4D4D4"/>
                <w:sz w:val="21"/>
                <w:szCs w:val="21"/>
              </w:rPr>
              <w:pPrChange w:id="9596" w:author="Donovan Goode" w:date="2018-11-09T10:05:00Z">
                <w:pPr>
                  <w:shd w:val="clear" w:color="auto" w:fill="1E1E1E"/>
                  <w:spacing w:line="285" w:lineRule="atLeast"/>
                </w:pPr>
              </w:pPrChange>
            </w:pPr>
            <w:del w:id="959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E01B480" w14:textId="77777777" w:rsidR="00ED1509" w:rsidRPr="007520B6" w:rsidDel="008B6AF4" w:rsidRDefault="00ED1509">
            <w:pPr>
              <w:pStyle w:val="Heading1Numbered"/>
              <w:rPr>
                <w:del w:id="9598" w:author="Donovan Goode" w:date="2018-11-09T10:04:00Z"/>
                <w:rFonts w:ascii="Consolas" w:eastAsia="Times New Roman" w:hAnsi="Consolas" w:cs="Times New Roman"/>
                <w:color w:val="D4D4D4"/>
                <w:sz w:val="21"/>
                <w:szCs w:val="21"/>
              </w:rPr>
              <w:pPrChange w:id="9599" w:author="Donovan Goode" w:date="2018-11-09T10:05:00Z">
                <w:pPr>
                  <w:shd w:val="clear" w:color="auto" w:fill="1E1E1E"/>
                  <w:spacing w:line="285" w:lineRule="atLeast"/>
                </w:pPr>
              </w:pPrChange>
            </w:pPr>
            <w:del w:id="96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transparent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52768B6F" w14:textId="77777777" w:rsidR="00ED1509" w:rsidRPr="007520B6" w:rsidDel="008B6AF4" w:rsidRDefault="00ED1509">
            <w:pPr>
              <w:pStyle w:val="Heading1Numbered"/>
              <w:rPr>
                <w:del w:id="9601" w:author="Donovan Goode" w:date="2018-11-09T10:04:00Z"/>
                <w:rFonts w:ascii="Consolas" w:eastAsia="Times New Roman" w:hAnsi="Consolas" w:cs="Times New Roman"/>
                <w:color w:val="D4D4D4"/>
                <w:sz w:val="21"/>
                <w:szCs w:val="21"/>
              </w:rPr>
              <w:pPrChange w:id="9602" w:author="Donovan Goode" w:date="2018-11-09T10:05:00Z">
                <w:pPr>
                  <w:shd w:val="clear" w:color="auto" w:fill="1E1E1E"/>
                  <w:spacing w:line="285" w:lineRule="atLeast"/>
                </w:pPr>
              </w:pPrChange>
            </w:pPr>
            <w:del w:id="96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28D001C2" w14:textId="77777777" w:rsidR="00ED1509" w:rsidRPr="007520B6" w:rsidDel="008B6AF4" w:rsidRDefault="00ED1509">
            <w:pPr>
              <w:pStyle w:val="Heading1Numbered"/>
              <w:rPr>
                <w:del w:id="9604" w:author="Donovan Goode" w:date="2018-11-09T10:04:00Z"/>
                <w:rFonts w:ascii="Consolas" w:eastAsia="Times New Roman" w:hAnsi="Consolas" w:cs="Times New Roman"/>
                <w:color w:val="D4D4D4"/>
                <w:sz w:val="21"/>
                <w:szCs w:val="21"/>
              </w:rPr>
              <w:pPrChange w:id="9605" w:author="Donovan Goode" w:date="2018-11-09T10:05:00Z">
                <w:pPr>
                  <w:shd w:val="clear" w:color="auto" w:fill="1E1E1E"/>
                  <w:spacing w:line="285" w:lineRule="atLeast"/>
                </w:pPr>
              </w:pPrChange>
            </w:pPr>
            <w:del w:id="96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EE0408C" w14:textId="77777777" w:rsidR="00ED1509" w:rsidRPr="007520B6" w:rsidDel="008B6AF4" w:rsidRDefault="00ED1509">
            <w:pPr>
              <w:pStyle w:val="Heading1Numbered"/>
              <w:rPr>
                <w:del w:id="9607" w:author="Donovan Goode" w:date="2018-11-09T10:04:00Z"/>
                <w:rFonts w:ascii="Consolas" w:eastAsia="Times New Roman" w:hAnsi="Consolas" w:cs="Times New Roman"/>
                <w:color w:val="D4D4D4"/>
                <w:sz w:val="21"/>
                <w:szCs w:val="21"/>
              </w:rPr>
              <w:pPrChange w:id="9608" w:author="Donovan Goode" w:date="2018-11-09T10:05:00Z">
                <w:pPr>
                  <w:shd w:val="clear" w:color="auto" w:fill="1E1E1E"/>
                  <w:spacing w:line="285" w:lineRule="atLeast"/>
                </w:pPr>
              </w:pPrChange>
            </w:pPr>
            <w:del w:id="96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4px</w:delText>
              </w:r>
              <w:r w:rsidRPr="007520B6" w:rsidDel="008B6AF4">
                <w:rPr>
                  <w:rFonts w:ascii="Consolas" w:eastAsia="Times New Roman" w:hAnsi="Consolas" w:cs="Times New Roman"/>
                  <w:color w:val="D4D4D4"/>
                  <w:sz w:val="21"/>
                  <w:szCs w:val="21"/>
                </w:rPr>
                <w:delText>;</w:delText>
              </w:r>
            </w:del>
          </w:p>
          <w:p w14:paraId="0C19293B" w14:textId="77777777" w:rsidR="00ED1509" w:rsidRPr="007520B6" w:rsidDel="008B6AF4" w:rsidRDefault="00ED1509">
            <w:pPr>
              <w:pStyle w:val="Heading1Numbered"/>
              <w:rPr>
                <w:del w:id="9610" w:author="Donovan Goode" w:date="2018-11-09T10:04:00Z"/>
                <w:rFonts w:ascii="Consolas" w:eastAsia="Times New Roman" w:hAnsi="Consolas" w:cs="Times New Roman"/>
                <w:color w:val="D4D4D4"/>
                <w:sz w:val="21"/>
                <w:szCs w:val="21"/>
              </w:rPr>
              <w:pPrChange w:id="9611" w:author="Donovan Goode" w:date="2018-11-09T10:05:00Z">
                <w:pPr>
                  <w:shd w:val="clear" w:color="auto" w:fill="1E1E1E"/>
                  <w:spacing w:line="285" w:lineRule="atLeast"/>
                </w:pPr>
              </w:pPrChange>
            </w:pPr>
            <w:del w:id="9612" w:author="Donovan Goode" w:date="2018-11-09T10:04:00Z">
              <w:r w:rsidRPr="007520B6" w:rsidDel="008B6AF4">
                <w:rPr>
                  <w:rFonts w:ascii="Consolas" w:eastAsia="Times New Roman" w:hAnsi="Consolas" w:cs="Times New Roman"/>
                  <w:color w:val="D4D4D4"/>
                  <w:sz w:val="21"/>
                  <w:szCs w:val="21"/>
                </w:rPr>
                <w:delText xml:space="preserve">    }</w:delText>
              </w:r>
            </w:del>
          </w:p>
          <w:p w14:paraId="3C4F8544" w14:textId="77777777" w:rsidR="00ED1509" w:rsidRPr="007520B6" w:rsidDel="008B6AF4" w:rsidRDefault="00ED1509">
            <w:pPr>
              <w:pStyle w:val="Heading1Numbered"/>
              <w:rPr>
                <w:del w:id="9613" w:author="Donovan Goode" w:date="2018-11-09T10:04:00Z"/>
                <w:rFonts w:ascii="Consolas" w:eastAsia="Times New Roman" w:hAnsi="Consolas" w:cs="Times New Roman"/>
                <w:color w:val="D4D4D4"/>
                <w:sz w:val="21"/>
                <w:szCs w:val="21"/>
              </w:rPr>
              <w:pPrChange w:id="9614" w:author="Donovan Goode" w:date="2018-11-09T10:05:00Z">
                <w:pPr>
                  <w:shd w:val="clear" w:color="auto" w:fill="1E1E1E"/>
                  <w:spacing w:line="285" w:lineRule="atLeast"/>
                </w:pPr>
              </w:pPrChange>
            </w:pPr>
          </w:p>
          <w:p w14:paraId="51B84A75" w14:textId="77777777" w:rsidR="00ED1509" w:rsidRPr="007520B6" w:rsidDel="008B6AF4" w:rsidRDefault="00ED1509">
            <w:pPr>
              <w:pStyle w:val="Heading1Numbered"/>
              <w:rPr>
                <w:del w:id="9615" w:author="Donovan Goode" w:date="2018-11-09T10:04:00Z"/>
                <w:rFonts w:ascii="Consolas" w:eastAsia="Times New Roman" w:hAnsi="Consolas" w:cs="Times New Roman"/>
                <w:color w:val="D4D4D4"/>
                <w:sz w:val="21"/>
                <w:szCs w:val="21"/>
              </w:rPr>
              <w:pPrChange w:id="9616" w:author="Donovan Goode" w:date="2018-11-09T10:05:00Z">
                <w:pPr>
                  <w:shd w:val="clear" w:color="auto" w:fill="1E1E1E"/>
                  <w:spacing w:line="285" w:lineRule="atLeast"/>
                </w:pPr>
              </w:pPrChange>
            </w:pPr>
            <w:del w:id="96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a:hover img.normal,</w:delText>
              </w:r>
            </w:del>
          </w:p>
          <w:p w14:paraId="260D52A8" w14:textId="77777777" w:rsidR="00ED1509" w:rsidRPr="007520B6" w:rsidDel="008B6AF4" w:rsidRDefault="00ED1509">
            <w:pPr>
              <w:pStyle w:val="Heading1Numbered"/>
              <w:rPr>
                <w:del w:id="9618" w:author="Donovan Goode" w:date="2018-11-09T10:04:00Z"/>
                <w:rFonts w:ascii="Consolas" w:eastAsia="Times New Roman" w:hAnsi="Consolas" w:cs="Times New Roman"/>
                <w:color w:val="D4D4D4"/>
                <w:sz w:val="21"/>
                <w:szCs w:val="21"/>
              </w:rPr>
              <w:pPrChange w:id="9619" w:author="Donovan Goode" w:date="2018-11-09T10:05:00Z">
                <w:pPr>
                  <w:shd w:val="clear" w:color="auto" w:fill="1E1E1E"/>
                  <w:spacing w:line="285" w:lineRule="atLeast"/>
                </w:pPr>
              </w:pPrChange>
            </w:pPr>
            <w:del w:id="9620" w:author="Donovan Goode" w:date="2018-11-09T10:04:00Z">
              <w:r w:rsidRPr="007520B6" w:rsidDel="008B6AF4">
                <w:rPr>
                  <w:rFonts w:ascii="Consolas" w:eastAsia="Times New Roman" w:hAnsi="Consolas" w:cs="Times New Roman"/>
                  <w:color w:val="D7BA7D"/>
                  <w:sz w:val="21"/>
                  <w:szCs w:val="21"/>
                </w:rPr>
                <w:delText xml:space="preserve">    #widget8 .pagination .section2 a.selected img.normal</w:delText>
              </w:r>
              <w:r w:rsidRPr="007520B6" w:rsidDel="008B6AF4">
                <w:rPr>
                  <w:rFonts w:ascii="Consolas" w:eastAsia="Times New Roman" w:hAnsi="Consolas" w:cs="Times New Roman"/>
                  <w:color w:val="D4D4D4"/>
                  <w:sz w:val="21"/>
                  <w:szCs w:val="21"/>
                </w:rPr>
                <w:delText xml:space="preserve"> {</w:delText>
              </w:r>
            </w:del>
          </w:p>
          <w:p w14:paraId="6828BCF0" w14:textId="77777777" w:rsidR="00ED1509" w:rsidRPr="007520B6" w:rsidDel="008B6AF4" w:rsidRDefault="00ED1509">
            <w:pPr>
              <w:pStyle w:val="Heading1Numbered"/>
              <w:rPr>
                <w:del w:id="9621" w:author="Donovan Goode" w:date="2018-11-09T10:04:00Z"/>
                <w:rFonts w:ascii="Consolas" w:eastAsia="Times New Roman" w:hAnsi="Consolas" w:cs="Times New Roman"/>
                <w:color w:val="D4D4D4"/>
                <w:sz w:val="21"/>
                <w:szCs w:val="21"/>
              </w:rPr>
              <w:pPrChange w:id="9622" w:author="Donovan Goode" w:date="2018-11-09T10:05:00Z">
                <w:pPr>
                  <w:shd w:val="clear" w:color="auto" w:fill="1E1E1E"/>
                  <w:spacing w:line="285" w:lineRule="atLeast"/>
                </w:pPr>
              </w:pPrChange>
            </w:pPr>
            <w:del w:id="96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DE52F15" w14:textId="77777777" w:rsidR="00ED1509" w:rsidRPr="007520B6" w:rsidDel="008B6AF4" w:rsidRDefault="00ED1509">
            <w:pPr>
              <w:pStyle w:val="Heading1Numbered"/>
              <w:rPr>
                <w:del w:id="9624" w:author="Donovan Goode" w:date="2018-11-09T10:04:00Z"/>
                <w:rFonts w:ascii="Consolas" w:eastAsia="Times New Roman" w:hAnsi="Consolas" w:cs="Times New Roman"/>
                <w:color w:val="D4D4D4"/>
                <w:sz w:val="21"/>
                <w:szCs w:val="21"/>
              </w:rPr>
              <w:pPrChange w:id="9625" w:author="Donovan Goode" w:date="2018-11-09T10:05:00Z">
                <w:pPr>
                  <w:shd w:val="clear" w:color="auto" w:fill="1E1E1E"/>
                  <w:spacing w:line="285" w:lineRule="atLeast"/>
                </w:pPr>
              </w:pPrChange>
            </w:pPr>
          </w:p>
          <w:p w14:paraId="5C4C280C" w14:textId="77777777" w:rsidR="00ED1509" w:rsidRPr="007520B6" w:rsidDel="008B6AF4" w:rsidRDefault="00ED1509">
            <w:pPr>
              <w:pStyle w:val="Heading1Numbered"/>
              <w:rPr>
                <w:del w:id="9626" w:author="Donovan Goode" w:date="2018-11-09T10:04:00Z"/>
                <w:rFonts w:ascii="Consolas" w:eastAsia="Times New Roman" w:hAnsi="Consolas" w:cs="Times New Roman"/>
                <w:color w:val="D4D4D4"/>
                <w:sz w:val="21"/>
                <w:szCs w:val="21"/>
              </w:rPr>
              <w:pPrChange w:id="9627" w:author="Donovan Goode" w:date="2018-11-09T10:05:00Z">
                <w:pPr>
                  <w:shd w:val="clear" w:color="auto" w:fill="1E1E1E"/>
                  <w:spacing w:line="285" w:lineRule="atLeast"/>
                </w:pPr>
              </w:pPrChange>
            </w:pPr>
            <w:del w:id="9628" w:author="Donovan Goode" w:date="2018-11-09T10:04:00Z">
              <w:r w:rsidRPr="007520B6" w:rsidDel="008B6AF4">
                <w:rPr>
                  <w:rFonts w:ascii="Consolas" w:eastAsia="Times New Roman" w:hAnsi="Consolas" w:cs="Times New Roman"/>
                  <w:color w:val="D4D4D4"/>
                  <w:sz w:val="21"/>
                  <w:szCs w:val="21"/>
                </w:rPr>
                <w:delText xml:space="preserve">    }</w:delText>
              </w:r>
            </w:del>
          </w:p>
          <w:p w14:paraId="70A93218" w14:textId="77777777" w:rsidR="00ED1509" w:rsidRPr="007520B6" w:rsidDel="008B6AF4" w:rsidRDefault="00ED1509">
            <w:pPr>
              <w:pStyle w:val="Heading1Numbered"/>
              <w:rPr>
                <w:del w:id="9629" w:author="Donovan Goode" w:date="2018-11-09T10:04:00Z"/>
                <w:rFonts w:ascii="Consolas" w:eastAsia="Times New Roman" w:hAnsi="Consolas" w:cs="Times New Roman"/>
                <w:color w:val="D4D4D4"/>
                <w:sz w:val="21"/>
                <w:szCs w:val="21"/>
              </w:rPr>
              <w:pPrChange w:id="9630" w:author="Donovan Goode" w:date="2018-11-09T10:05:00Z">
                <w:pPr>
                  <w:shd w:val="clear" w:color="auto" w:fill="1E1E1E"/>
                  <w:spacing w:line="285" w:lineRule="atLeast"/>
                </w:pPr>
              </w:pPrChange>
            </w:pPr>
          </w:p>
          <w:p w14:paraId="25F3A57A" w14:textId="77777777" w:rsidR="00ED1509" w:rsidRPr="007520B6" w:rsidDel="008B6AF4" w:rsidRDefault="00ED1509">
            <w:pPr>
              <w:pStyle w:val="Heading1Numbered"/>
              <w:rPr>
                <w:del w:id="9631" w:author="Donovan Goode" w:date="2018-11-09T10:04:00Z"/>
                <w:rFonts w:ascii="Consolas" w:eastAsia="Times New Roman" w:hAnsi="Consolas" w:cs="Times New Roman"/>
                <w:color w:val="D4D4D4"/>
                <w:sz w:val="21"/>
                <w:szCs w:val="21"/>
              </w:rPr>
              <w:pPrChange w:id="9632" w:author="Donovan Goode" w:date="2018-11-09T10:05:00Z">
                <w:pPr>
                  <w:shd w:val="clear" w:color="auto" w:fill="1E1E1E"/>
                  <w:spacing w:line="285" w:lineRule="atLeast"/>
                </w:pPr>
              </w:pPrChange>
            </w:pPr>
            <w:del w:id="96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a:hover img.hover,</w:delText>
              </w:r>
            </w:del>
          </w:p>
          <w:p w14:paraId="0F1FFC62" w14:textId="77777777" w:rsidR="00ED1509" w:rsidRPr="007520B6" w:rsidDel="008B6AF4" w:rsidRDefault="00ED1509">
            <w:pPr>
              <w:pStyle w:val="Heading1Numbered"/>
              <w:rPr>
                <w:del w:id="9634" w:author="Donovan Goode" w:date="2018-11-09T10:04:00Z"/>
                <w:rFonts w:ascii="Consolas" w:eastAsia="Times New Roman" w:hAnsi="Consolas" w:cs="Times New Roman"/>
                <w:color w:val="D4D4D4"/>
                <w:sz w:val="21"/>
                <w:szCs w:val="21"/>
              </w:rPr>
              <w:pPrChange w:id="9635" w:author="Donovan Goode" w:date="2018-11-09T10:05:00Z">
                <w:pPr>
                  <w:shd w:val="clear" w:color="auto" w:fill="1E1E1E"/>
                  <w:spacing w:line="285" w:lineRule="atLeast"/>
                </w:pPr>
              </w:pPrChange>
            </w:pPr>
            <w:del w:id="9636" w:author="Donovan Goode" w:date="2018-11-09T10:04:00Z">
              <w:r w:rsidRPr="007520B6" w:rsidDel="008B6AF4">
                <w:rPr>
                  <w:rFonts w:ascii="Consolas" w:eastAsia="Times New Roman" w:hAnsi="Consolas" w:cs="Times New Roman"/>
                  <w:color w:val="D7BA7D"/>
                  <w:sz w:val="21"/>
                  <w:szCs w:val="21"/>
                </w:rPr>
                <w:delText xml:space="preserve">    #widget8 .pagination .section2 a.selected img.hover</w:delText>
              </w:r>
              <w:r w:rsidRPr="007520B6" w:rsidDel="008B6AF4">
                <w:rPr>
                  <w:rFonts w:ascii="Consolas" w:eastAsia="Times New Roman" w:hAnsi="Consolas" w:cs="Times New Roman"/>
                  <w:color w:val="D4D4D4"/>
                  <w:sz w:val="21"/>
                  <w:szCs w:val="21"/>
                </w:rPr>
                <w:delText xml:space="preserve"> {</w:delText>
              </w:r>
            </w:del>
          </w:p>
          <w:p w14:paraId="592204E1" w14:textId="77777777" w:rsidR="00ED1509" w:rsidRPr="007520B6" w:rsidDel="008B6AF4" w:rsidRDefault="00ED1509">
            <w:pPr>
              <w:pStyle w:val="Heading1Numbered"/>
              <w:rPr>
                <w:del w:id="9637" w:author="Donovan Goode" w:date="2018-11-09T10:04:00Z"/>
                <w:rFonts w:ascii="Consolas" w:eastAsia="Times New Roman" w:hAnsi="Consolas" w:cs="Times New Roman"/>
                <w:color w:val="D4D4D4"/>
                <w:sz w:val="21"/>
                <w:szCs w:val="21"/>
              </w:rPr>
              <w:pPrChange w:id="9638" w:author="Donovan Goode" w:date="2018-11-09T10:05:00Z">
                <w:pPr>
                  <w:shd w:val="clear" w:color="auto" w:fill="1E1E1E"/>
                  <w:spacing w:line="285" w:lineRule="atLeast"/>
                </w:pPr>
              </w:pPrChange>
            </w:pPr>
            <w:del w:id="96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09221E4F" w14:textId="77777777" w:rsidR="00ED1509" w:rsidRPr="007520B6" w:rsidDel="008B6AF4" w:rsidRDefault="00ED1509">
            <w:pPr>
              <w:pStyle w:val="Heading1Numbered"/>
              <w:rPr>
                <w:del w:id="9640" w:author="Donovan Goode" w:date="2018-11-09T10:04:00Z"/>
                <w:rFonts w:ascii="Consolas" w:eastAsia="Times New Roman" w:hAnsi="Consolas" w:cs="Times New Roman"/>
                <w:color w:val="D4D4D4"/>
                <w:sz w:val="21"/>
                <w:szCs w:val="21"/>
              </w:rPr>
              <w:pPrChange w:id="9641" w:author="Donovan Goode" w:date="2018-11-09T10:05:00Z">
                <w:pPr>
                  <w:shd w:val="clear" w:color="auto" w:fill="1E1E1E"/>
                  <w:spacing w:line="285" w:lineRule="atLeast"/>
                </w:pPr>
              </w:pPrChange>
            </w:pPr>
          </w:p>
          <w:p w14:paraId="7CF165C2" w14:textId="77777777" w:rsidR="00ED1509" w:rsidRPr="007520B6" w:rsidDel="008B6AF4" w:rsidRDefault="00ED1509">
            <w:pPr>
              <w:pStyle w:val="Heading1Numbered"/>
              <w:rPr>
                <w:del w:id="9642" w:author="Donovan Goode" w:date="2018-11-09T10:04:00Z"/>
                <w:rFonts w:ascii="Consolas" w:eastAsia="Times New Roman" w:hAnsi="Consolas" w:cs="Times New Roman"/>
                <w:color w:val="D4D4D4"/>
                <w:sz w:val="21"/>
                <w:szCs w:val="21"/>
              </w:rPr>
              <w:pPrChange w:id="9643" w:author="Donovan Goode" w:date="2018-11-09T10:05:00Z">
                <w:pPr>
                  <w:shd w:val="clear" w:color="auto" w:fill="1E1E1E"/>
                  <w:spacing w:line="285" w:lineRule="atLeast"/>
                </w:pPr>
              </w:pPrChange>
            </w:pPr>
            <w:del w:id="9644" w:author="Donovan Goode" w:date="2018-11-09T10:04:00Z">
              <w:r w:rsidRPr="007520B6" w:rsidDel="008B6AF4">
                <w:rPr>
                  <w:rFonts w:ascii="Consolas" w:eastAsia="Times New Roman" w:hAnsi="Consolas" w:cs="Times New Roman"/>
                  <w:color w:val="D4D4D4"/>
                  <w:sz w:val="21"/>
                  <w:szCs w:val="21"/>
                </w:rPr>
                <w:delText xml:space="preserve">    }</w:delText>
              </w:r>
            </w:del>
          </w:p>
          <w:p w14:paraId="53D9B1FF" w14:textId="77777777" w:rsidR="00ED1509" w:rsidRPr="007520B6" w:rsidDel="008B6AF4" w:rsidRDefault="00ED1509">
            <w:pPr>
              <w:pStyle w:val="Heading1Numbered"/>
              <w:rPr>
                <w:del w:id="9645" w:author="Donovan Goode" w:date="2018-11-09T10:04:00Z"/>
                <w:rFonts w:ascii="Consolas" w:eastAsia="Times New Roman" w:hAnsi="Consolas" w:cs="Times New Roman"/>
                <w:color w:val="D4D4D4"/>
                <w:sz w:val="21"/>
                <w:szCs w:val="21"/>
              </w:rPr>
              <w:pPrChange w:id="9646" w:author="Donovan Goode" w:date="2018-11-09T10:05:00Z">
                <w:pPr>
                  <w:shd w:val="clear" w:color="auto" w:fill="1E1E1E"/>
                  <w:spacing w:line="285" w:lineRule="atLeast"/>
                </w:pPr>
              </w:pPrChange>
            </w:pPr>
          </w:p>
          <w:p w14:paraId="618E5A7A" w14:textId="77777777" w:rsidR="00ED1509" w:rsidRPr="007520B6" w:rsidDel="008B6AF4" w:rsidRDefault="00ED1509">
            <w:pPr>
              <w:pStyle w:val="Heading1Numbered"/>
              <w:rPr>
                <w:del w:id="9647" w:author="Donovan Goode" w:date="2018-11-09T10:04:00Z"/>
                <w:rFonts w:ascii="Consolas" w:eastAsia="Times New Roman" w:hAnsi="Consolas" w:cs="Times New Roman"/>
                <w:color w:val="D4D4D4"/>
                <w:sz w:val="21"/>
                <w:szCs w:val="21"/>
              </w:rPr>
              <w:pPrChange w:id="9648" w:author="Donovan Goode" w:date="2018-11-09T10:05:00Z">
                <w:pPr>
                  <w:shd w:val="clear" w:color="auto" w:fill="1E1E1E"/>
                  <w:spacing w:line="285" w:lineRule="atLeast"/>
                </w:pPr>
              </w:pPrChange>
            </w:pPr>
            <w:del w:id="96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#widget8 .pagination .section2 .pagebutton.selected</w:delText>
              </w:r>
              <w:r w:rsidRPr="007520B6" w:rsidDel="008B6AF4">
                <w:rPr>
                  <w:rFonts w:ascii="Consolas" w:eastAsia="Times New Roman" w:hAnsi="Consolas" w:cs="Times New Roman"/>
                  <w:color w:val="D4D4D4"/>
                  <w:sz w:val="21"/>
                  <w:szCs w:val="21"/>
                </w:rPr>
                <w:delText xml:space="preserve"> {</w:delText>
              </w:r>
            </w:del>
          </w:p>
          <w:p w14:paraId="2D31E82B" w14:textId="77777777" w:rsidR="00ED1509" w:rsidRPr="007520B6" w:rsidDel="008B6AF4" w:rsidRDefault="00ED1509">
            <w:pPr>
              <w:pStyle w:val="Heading1Numbered"/>
              <w:rPr>
                <w:del w:id="9650" w:author="Donovan Goode" w:date="2018-11-09T10:04:00Z"/>
                <w:rFonts w:ascii="Consolas" w:eastAsia="Times New Roman" w:hAnsi="Consolas" w:cs="Times New Roman"/>
                <w:color w:val="D4D4D4"/>
                <w:sz w:val="21"/>
                <w:szCs w:val="21"/>
              </w:rPr>
              <w:pPrChange w:id="9651" w:author="Donovan Goode" w:date="2018-11-09T10:05:00Z">
                <w:pPr>
                  <w:shd w:val="clear" w:color="auto" w:fill="1E1E1E"/>
                  <w:spacing w:line="285" w:lineRule="atLeast"/>
                </w:pPr>
              </w:pPrChange>
            </w:pPr>
            <w:del w:id="96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6EA47809" w14:textId="77777777" w:rsidR="00ED1509" w:rsidRPr="007520B6" w:rsidDel="008B6AF4" w:rsidRDefault="00ED1509">
            <w:pPr>
              <w:pStyle w:val="Heading1Numbered"/>
              <w:rPr>
                <w:del w:id="9653" w:author="Donovan Goode" w:date="2018-11-09T10:04:00Z"/>
                <w:rFonts w:ascii="Consolas" w:eastAsia="Times New Roman" w:hAnsi="Consolas" w:cs="Times New Roman"/>
                <w:color w:val="D4D4D4"/>
                <w:sz w:val="21"/>
                <w:szCs w:val="21"/>
              </w:rPr>
              <w:pPrChange w:id="9654" w:author="Donovan Goode" w:date="2018-11-09T10:05:00Z">
                <w:pPr>
                  <w:shd w:val="clear" w:color="auto" w:fill="1E1E1E"/>
                  <w:spacing w:line="285" w:lineRule="atLeast"/>
                </w:pPr>
              </w:pPrChange>
            </w:pPr>
            <w:del w:id="9655" w:author="Donovan Goode" w:date="2018-11-09T10:04:00Z">
              <w:r w:rsidRPr="007520B6" w:rsidDel="008B6AF4">
                <w:rPr>
                  <w:rFonts w:ascii="Consolas" w:eastAsia="Times New Roman" w:hAnsi="Consolas" w:cs="Times New Roman"/>
                  <w:color w:val="D4D4D4"/>
                  <w:sz w:val="21"/>
                  <w:szCs w:val="21"/>
                </w:rPr>
                <w:delText xml:space="preserve">    }</w:delText>
              </w:r>
            </w:del>
          </w:p>
          <w:p w14:paraId="369DD6E0" w14:textId="77777777" w:rsidR="00ED1509" w:rsidRPr="007520B6" w:rsidDel="008B6AF4" w:rsidRDefault="00ED1509">
            <w:pPr>
              <w:pStyle w:val="Heading1Numbered"/>
              <w:rPr>
                <w:del w:id="9656" w:author="Donovan Goode" w:date="2018-11-09T10:04:00Z"/>
                <w:rFonts w:ascii="Consolas" w:eastAsia="Times New Roman" w:hAnsi="Consolas" w:cs="Times New Roman"/>
                <w:color w:val="D4D4D4"/>
                <w:sz w:val="21"/>
                <w:szCs w:val="21"/>
              </w:rPr>
              <w:pPrChange w:id="9657" w:author="Donovan Goode" w:date="2018-11-09T10:05:00Z">
                <w:pPr>
                  <w:shd w:val="clear" w:color="auto" w:fill="1E1E1E"/>
                  <w:spacing w:after="240" w:line="285" w:lineRule="atLeast"/>
                </w:pPr>
              </w:pPrChange>
            </w:pPr>
          </w:p>
          <w:p w14:paraId="60490E8A" w14:textId="77777777" w:rsidR="00ED1509" w:rsidRPr="007520B6" w:rsidDel="008B6AF4" w:rsidRDefault="00ED1509">
            <w:pPr>
              <w:pStyle w:val="Heading1Numbered"/>
              <w:rPr>
                <w:del w:id="9658" w:author="Donovan Goode" w:date="2018-11-09T10:04:00Z"/>
                <w:rFonts w:ascii="Consolas" w:eastAsia="Times New Roman" w:hAnsi="Consolas" w:cs="Times New Roman"/>
                <w:color w:val="D4D4D4"/>
                <w:sz w:val="21"/>
                <w:szCs w:val="21"/>
              </w:rPr>
              <w:pPrChange w:id="9659" w:author="Donovan Goode" w:date="2018-11-09T10:05:00Z">
                <w:pPr>
                  <w:shd w:val="clear" w:color="auto" w:fill="1E1E1E"/>
                  <w:spacing w:line="285" w:lineRule="atLeast"/>
                </w:pPr>
              </w:pPrChange>
            </w:pPr>
            <w:del w:id="96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#W8Transcript</w:delText>
              </w:r>
              <w:r w:rsidRPr="007520B6" w:rsidDel="008B6AF4">
                <w:rPr>
                  <w:rFonts w:ascii="Consolas" w:eastAsia="Times New Roman" w:hAnsi="Consolas" w:cs="Times New Roman"/>
                  <w:color w:val="D4D4D4"/>
                  <w:sz w:val="21"/>
                  <w:szCs w:val="21"/>
                </w:rPr>
                <w:delText xml:space="preserve"> {</w:delText>
              </w:r>
            </w:del>
          </w:p>
          <w:p w14:paraId="6DBFA2B1" w14:textId="77777777" w:rsidR="00ED1509" w:rsidRPr="007520B6" w:rsidDel="008B6AF4" w:rsidRDefault="00ED1509">
            <w:pPr>
              <w:pStyle w:val="Heading1Numbered"/>
              <w:rPr>
                <w:del w:id="9661" w:author="Donovan Goode" w:date="2018-11-09T10:04:00Z"/>
                <w:rFonts w:ascii="Consolas" w:eastAsia="Times New Roman" w:hAnsi="Consolas" w:cs="Times New Roman"/>
                <w:color w:val="D4D4D4"/>
                <w:sz w:val="21"/>
                <w:szCs w:val="21"/>
              </w:rPr>
              <w:pPrChange w:id="9662" w:author="Donovan Goode" w:date="2018-11-09T10:05:00Z">
                <w:pPr>
                  <w:shd w:val="clear" w:color="auto" w:fill="1E1E1E"/>
                  <w:spacing w:line="285" w:lineRule="atLeast"/>
                </w:pPr>
              </w:pPrChange>
            </w:pPr>
            <w:del w:id="96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459px</w:delText>
              </w:r>
              <w:r w:rsidRPr="007520B6" w:rsidDel="008B6AF4">
                <w:rPr>
                  <w:rFonts w:ascii="Consolas" w:eastAsia="Times New Roman" w:hAnsi="Consolas" w:cs="Times New Roman"/>
                  <w:color w:val="D4D4D4"/>
                  <w:sz w:val="21"/>
                  <w:szCs w:val="21"/>
                </w:rPr>
                <w:delText>;</w:delText>
              </w:r>
            </w:del>
          </w:p>
          <w:p w14:paraId="6BD142FB" w14:textId="77777777" w:rsidR="00ED1509" w:rsidRPr="007520B6" w:rsidDel="008B6AF4" w:rsidRDefault="00ED1509">
            <w:pPr>
              <w:pStyle w:val="Heading1Numbered"/>
              <w:rPr>
                <w:del w:id="9664" w:author="Donovan Goode" w:date="2018-11-09T10:04:00Z"/>
                <w:rFonts w:ascii="Consolas" w:eastAsia="Times New Roman" w:hAnsi="Consolas" w:cs="Times New Roman"/>
                <w:color w:val="D4D4D4"/>
                <w:sz w:val="21"/>
                <w:szCs w:val="21"/>
              </w:rPr>
              <w:pPrChange w:id="9665" w:author="Donovan Goode" w:date="2018-11-09T10:05:00Z">
                <w:pPr>
                  <w:shd w:val="clear" w:color="auto" w:fill="1E1E1E"/>
                  <w:spacing w:line="285" w:lineRule="atLeast"/>
                </w:pPr>
              </w:pPrChange>
            </w:pPr>
            <w:del w:id="96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6037990" w14:textId="77777777" w:rsidR="00ED1509" w:rsidRPr="007520B6" w:rsidDel="008B6AF4" w:rsidRDefault="00ED1509">
            <w:pPr>
              <w:pStyle w:val="Heading1Numbered"/>
              <w:rPr>
                <w:del w:id="9667" w:author="Donovan Goode" w:date="2018-11-09T10:04:00Z"/>
                <w:rFonts w:ascii="Consolas" w:eastAsia="Times New Roman" w:hAnsi="Consolas" w:cs="Times New Roman"/>
                <w:color w:val="D4D4D4"/>
                <w:sz w:val="21"/>
                <w:szCs w:val="21"/>
              </w:rPr>
              <w:pPrChange w:id="9668" w:author="Donovan Goode" w:date="2018-11-09T10:05:00Z">
                <w:pPr>
                  <w:shd w:val="clear" w:color="auto" w:fill="1E1E1E"/>
                  <w:spacing w:line="285" w:lineRule="atLeast"/>
                </w:pPr>
              </w:pPrChange>
            </w:pPr>
            <w:del w:id="96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5E5B762F" w14:textId="77777777" w:rsidR="00ED1509" w:rsidRPr="007520B6" w:rsidDel="008B6AF4" w:rsidRDefault="00ED1509">
            <w:pPr>
              <w:pStyle w:val="Heading1Numbered"/>
              <w:rPr>
                <w:del w:id="9670" w:author="Donovan Goode" w:date="2018-11-09T10:04:00Z"/>
                <w:rFonts w:ascii="Consolas" w:eastAsia="Times New Roman" w:hAnsi="Consolas" w:cs="Times New Roman"/>
                <w:color w:val="D4D4D4"/>
                <w:sz w:val="21"/>
                <w:szCs w:val="21"/>
              </w:rPr>
              <w:pPrChange w:id="9671" w:author="Donovan Goode" w:date="2018-11-09T10:05:00Z">
                <w:pPr>
                  <w:shd w:val="clear" w:color="auto" w:fill="1E1E1E"/>
                  <w:spacing w:line="285" w:lineRule="atLeast"/>
                </w:pPr>
              </w:pPrChange>
            </w:pPr>
            <w:del w:id="9672" w:author="Donovan Goode" w:date="2018-11-09T10:04:00Z">
              <w:r w:rsidRPr="007520B6" w:rsidDel="008B6AF4">
                <w:rPr>
                  <w:rFonts w:ascii="Consolas" w:eastAsia="Times New Roman" w:hAnsi="Consolas" w:cs="Times New Roman"/>
                  <w:color w:val="D4D4D4"/>
                  <w:sz w:val="21"/>
                  <w:szCs w:val="21"/>
                </w:rPr>
                <w:delText xml:space="preserve">    }</w:delText>
              </w:r>
            </w:del>
          </w:p>
          <w:p w14:paraId="75D1BFFD" w14:textId="77777777" w:rsidR="00ED1509" w:rsidRPr="007520B6" w:rsidDel="008B6AF4" w:rsidRDefault="00ED1509">
            <w:pPr>
              <w:pStyle w:val="Heading1Numbered"/>
              <w:rPr>
                <w:del w:id="9673" w:author="Donovan Goode" w:date="2018-11-09T10:04:00Z"/>
                <w:rFonts w:ascii="Consolas" w:eastAsia="Times New Roman" w:hAnsi="Consolas" w:cs="Times New Roman"/>
                <w:color w:val="D4D4D4"/>
                <w:sz w:val="21"/>
                <w:szCs w:val="21"/>
              </w:rPr>
              <w:pPrChange w:id="9674" w:author="Donovan Goode" w:date="2018-11-09T10:05:00Z">
                <w:pPr>
                  <w:shd w:val="clear" w:color="auto" w:fill="1E1E1E"/>
                  <w:spacing w:line="285" w:lineRule="atLeast"/>
                </w:pPr>
              </w:pPrChange>
            </w:pPr>
          </w:p>
          <w:p w14:paraId="0ABF41BA" w14:textId="77777777" w:rsidR="00ED1509" w:rsidRPr="007520B6" w:rsidDel="008B6AF4" w:rsidRDefault="00ED1509">
            <w:pPr>
              <w:pStyle w:val="Heading1Numbered"/>
              <w:rPr>
                <w:del w:id="9675" w:author="Donovan Goode" w:date="2018-11-09T10:04:00Z"/>
                <w:rFonts w:ascii="Consolas" w:eastAsia="Times New Roman" w:hAnsi="Consolas" w:cs="Times New Roman"/>
                <w:color w:val="D4D4D4"/>
                <w:sz w:val="21"/>
                <w:szCs w:val="21"/>
              </w:rPr>
              <w:pPrChange w:id="9676" w:author="Donovan Goode" w:date="2018-11-09T10:05:00Z">
                <w:pPr>
                  <w:shd w:val="clear" w:color="auto" w:fill="1E1E1E"/>
                  <w:spacing w:line="285" w:lineRule="atLeast"/>
                </w:pPr>
              </w:pPrChange>
            </w:pPr>
            <w:del w:id="96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Widgets configuration */</w:delText>
              </w:r>
            </w:del>
          </w:p>
          <w:p w14:paraId="664936F0" w14:textId="77777777" w:rsidR="00ED1509" w:rsidRPr="007520B6" w:rsidDel="008B6AF4" w:rsidRDefault="00ED1509">
            <w:pPr>
              <w:pStyle w:val="Heading1Numbered"/>
              <w:rPr>
                <w:del w:id="9678" w:author="Donovan Goode" w:date="2018-11-09T10:04:00Z"/>
                <w:rFonts w:ascii="Consolas" w:eastAsia="Times New Roman" w:hAnsi="Consolas" w:cs="Times New Roman"/>
                <w:color w:val="D4D4D4"/>
                <w:sz w:val="21"/>
                <w:szCs w:val="21"/>
              </w:rPr>
              <w:pPrChange w:id="9679" w:author="Donovan Goode" w:date="2018-11-09T10:05:00Z">
                <w:pPr>
                  <w:shd w:val="clear" w:color="auto" w:fill="1E1E1E"/>
                  <w:spacing w:line="285" w:lineRule="atLeast"/>
                </w:pPr>
              </w:pPrChange>
            </w:pPr>
          </w:p>
          <w:p w14:paraId="21CD8223" w14:textId="77777777" w:rsidR="00ED1509" w:rsidRPr="007520B6" w:rsidDel="008B6AF4" w:rsidRDefault="00ED1509">
            <w:pPr>
              <w:pStyle w:val="Heading1Numbered"/>
              <w:rPr>
                <w:del w:id="9680" w:author="Donovan Goode" w:date="2018-11-09T10:04:00Z"/>
                <w:rFonts w:ascii="Consolas" w:eastAsia="Times New Roman" w:hAnsi="Consolas" w:cs="Times New Roman"/>
                <w:color w:val="D4D4D4"/>
                <w:sz w:val="21"/>
                <w:szCs w:val="21"/>
              </w:rPr>
              <w:pPrChange w:id="9681" w:author="Donovan Goode" w:date="2018-11-09T10:05:00Z">
                <w:pPr>
                  <w:shd w:val="clear" w:color="auto" w:fill="1E1E1E"/>
                  <w:spacing w:line="285" w:lineRule="atLeast"/>
                </w:pPr>
              </w:pPrChange>
            </w:pPr>
            <w:del w:id="96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3D carousel settings */</w:delText>
              </w:r>
            </w:del>
          </w:p>
          <w:p w14:paraId="6406303C" w14:textId="77777777" w:rsidR="00ED1509" w:rsidRPr="007520B6" w:rsidDel="008B6AF4" w:rsidRDefault="00ED1509">
            <w:pPr>
              <w:pStyle w:val="Heading1Numbered"/>
              <w:rPr>
                <w:del w:id="9683" w:author="Donovan Goode" w:date="2018-11-09T10:04:00Z"/>
                <w:rFonts w:ascii="Consolas" w:eastAsia="Times New Roman" w:hAnsi="Consolas" w:cs="Times New Roman"/>
                <w:color w:val="D4D4D4"/>
                <w:sz w:val="21"/>
                <w:szCs w:val="21"/>
              </w:rPr>
              <w:pPrChange w:id="9684" w:author="Donovan Goode" w:date="2018-11-09T10:05:00Z">
                <w:pPr>
                  <w:shd w:val="clear" w:color="auto" w:fill="1E1E1E"/>
                  <w:spacing w:line="285" w:lineRule="atLeast"/>
                </w:pPr>
              </w:pPrChange>
            </w:pPr>
            <w:del w:id="96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.roundabout-holder</w:delText>
              </w:r>
              <w:r w:rsidRPr="007520B6" w:rsidDel="008B6AF4">
                <w:rPr>
                  <w:rFonts w:ascii="Consolas" w:eastAsia="Times New Roman" w:hAnsi="Consolas" w:cs="Times New Roman"/>
                  <w:color w:val="D4D4D4"/>
                  <w:sz w:val="21"/>
                  <w:szCs w:val="21"/>
                </w:rPr>
                <w:delText xml:space="preserve"> {</w:delText>
              </w:r>
            </w:del>
          </w:p>
          <w:p w14:paraId="5C755E7D" w14:textId="77777777" w:rsidR="00ED1509" w:rsidRPr="007520B6" w:rsidDel="008B6AF4" w:rsidRDefault="00ED1509">
            <w:pPr>
              <w:pStyle w:val="Heading1Numbered"/>
              <w:rPr>
                <w:del w:id="9686" w:author="Donovan Goode" w:date="2018-11-09T10:04:00Z"/>
                <w:rFonts w:ascii="Consolas" w:eastAsia="Times New Roman" w:hAnsi="Consolas" w:cs="Times New Roman"/>
                <w:color w:val="D4D4D4"/>
                <w:sz w:val="21"/>
                <w:szCs w:val="21"/>
              </w:rPr>
              <w:pPrChange w:id="9687" w:author="Donovan Goode" w:date="2018-11-09T10:05:00Z">
                <w:pPr>
                  <w:shd w:val="clear" w:color="auto" w:fill="1E1E1E"/>
                  <w:spacing w:line="285" w:lineRule="atLeast"/>
                </w:pPr>
              </w:pPrChange>
            </w:pPr>
            <w:del w:id="96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w:delText>
              </w:r>
            </w:del>
          </w:p>
          <w:p w14:paraId="1DB6C272" w14:textId="77777777" w:rsidR="00ED1509" w:rsidRPr="007520B6" w:rsidDel="008B6AF4" w:rsidRDefault="00ED1509">
            <w:pPr>
              <w:pStyle w:val="Heading1Numbered"/>
              <w:rPr>
                <w:del w:id="9689" w:author="Donovan Goode" w:date="2018-11-09T10:04:00Z"/>
                <w:rFonts w:ascii="Consolas" w:eastAsia="Times New Roman" w:hAnsi="Consolas" w:cs="Times New Roman"/>
                <w:color w:val="D4D4D4"/>
                <w:sz w:val="21"/>
                <w:szCs w:val="21"/>
              </w:rPr>
              <w:pPrChange w:id="9690" w:author="Donovan Goode" w:date="2018-11-09T10:05:00Z">
                <w:pPr>
                  <w:shd w:val="clear" w:color="auto" w:fill="1E1E1E"/>
                  <w:spacing w:line="285" w:lineRule="atLeast"/>
                </w:pPr>
              </w:pPrChange>
            </w:pPr>
            <w:del w:id="9691" w:author="Donovan Goode" w:date="2018-11-09T10:04:00Z">
              <w:r w:rsidRPr="007520B6" w:rsidDel="008B6AF4">
                <w:rPr>
                  <w:rFonts w:ascii="Consolas" w:eastAsia="Times New Roman" w:hAnsi="Consolas" w:cs="Times New Roman"/>
                  <w:color w:val="6A9955"/>
                  <w:sz w:val="21"/>
                  <w:szCs w:val="21"/>
                </w:rPr>
                <w:delText xml:space="preserve">        list-style: none;</w:delText>
              </w:r>
            </w:del>
          </w:p>
          <w:p w14:paraId="074E4B83" w14:textId="77777777" w:rsidR="00ED1509" w:rsidRPr="007520B6" w:rsidDel="008B6AF4" w:rsidRDefault="00ED1509">
            <w:pPr>
              <w:pStyle w:val="Heading1Numbered"/>
              <w:rPr>
                <w:del w:id="9692" w:author="Donovan Goode" w:date="2018-11-09T10:04:00Z"/>
                <w:rFonts w:ascii="Consolas" w:eastAsia="Times New Roman" w:hAnsi="Consolas" w:cs="Times New Roman"/>
                <w:color w:val="D4D4D4"/>
                <w:sz w:val="21"/>
                <w:szCs w:val="21"/>
              </w:rPr>
              <w:pPrChange w:id="9693" w:author="Donovan Goode" w:date="2018-11-09T10:05:00Z">
                <w:pPr>
                  <w:shd w:val="clear" w:color="auto" w:fill="1E1E1E"/>
                  <w:spacing w:line="285" w:lineRule="atLeast"/>
                </w:pPr>
              </w:pPrChange>
            </w:pPr>
            <w:del w:id="9694" w:author="Donovan Goode" w:date="2018-11-09T10:04:00Z">
              <w:r w:rsidRPr="007520B6" w:rsidDel="008B6AF4">
                <w:rPr>
                  <w:rFonts w:ascii="Consolas" w:eastAsia="Times New Roman" w:hAnsi="Consolas" w:cs="Times New Roman"/>
                  <w:color w:val="6A9955"/>
                  <w:sz w:val="21"/>
                  <w:szCs w:val="21"/>
                </w:rPr>
                <w:delText xml:space="preserve">        width: 600px;</w:delText>
              </w:r>
            </w:del>
          </w:p>
          <w:p w14:paraId="61B387A0" w14:textId="77777777" w:rsidR="00ED1509" w:rsidRPr="007520B6" w:rsidDel="008B6AF4" w:rsidRDefault="00ED1509">
            <w:pPr>
              <w:pStyle w:val="Heading1Numbered"/>
              <w:rPr>
                <w:del w:id="9695" w:author="Donovan Goode" w:date="2018-11-09T10:04:00Z"/>
                <w:rFonts w:ascii="Consolas" w:eastAsia="Times New Roman" w:hAnsi="Consolas" w:cs="Times New Roman"/>
                <w:color w:val="D4D4D4"/>
                <w:sz w:val="21"/>
                <w:szCs w:val="21"/>
              </w:rPr>
              <w:pPrChange w:id="9696" w:author="Donovan Goode" w:date="2018-11-09T10:05:00Z">
                <w:pPr>
                  <w:shd w:val="clear" w:color="auto" w:fill="1E1E1E"/>
                  <w:spacing w:line="285" w:lineRule="atLeast"/>
                </w:pPr>
              </w:pPrChange>
            </w:pPr>
            <w:del w:id="9697" w:author="Donovan Goode" w:date="2018-11-09T10:04:00Z">
              <w:r w:rsidRPr="007520B6" w:rsidDel="008B6AF4">
                <w:rPr>
                  <w:rFonts w:ascii="Consolas" w:eastAsia="Times New Roman" w:hAnsi="Consolas" w:cs="Times New Roman"/>
                  <w:color w:val="6A9955"/>
                  <w:sz w:val="21"/>
                  <w:szCs w:val="21"/>
                </w:rPr>
                <w:delText xml:space="preserve">        height: 350px;</w:delText>
              </w:r>
            </w:del>
          </w:p>
          <w:p w14:paraId="3F66F751" w14:textId="77777777" w:rsidR="00ED1509" w:rsidRPr="007520B6" w:rsidDel="008B6AF4" w:rsidRDefault="00ED1509">
            <w:pPr>
              <w:pStyle w:val="Heading1Numbered"/>
              <w:rPr>
                <w:del w:id="9698" w:author="Donovan Goode" w:date="2018-11-09T10:04:00Z"/>
                <w:rFonts w:ascii="Consolas" w:eastAsia="Times New Roman" w:hAnsi="Consolas" w:cs="Times New Roman"/>
                <w:color w:val="D4D4D4"/>
                <w:sz w:val="21"/>
                <w:szCs w:val="21"/>
              </w:rPr>
              <w:pPrChange w:id="9699" w:author="Donovan Goode" w:date="2018-11-09T10:05:00Z">
                <w:pPr>
                  <w:shd w:val="clear" w:color="auto" w:fill="1E1E1E"/>
                  <w:spacing w:line="285" w:lineRule="atLeast"/>
                </w:pPr>
              </w:pPrChange>
            </w:pPr>
            <w:del w:id="9700" w:author="Donovan Goode" w:date="2018-11-09T10:04:00Z">
              <w:r w:rsidRPr="007520B6" w:rsidDel="008B6AF4">
                <w:rPr>
                  <w:rFonts w:ascii="Consolas" w:eastAsia="Times New Roman" w:hAnsi="Consolas" w:cs="Times New Roman"/>
                  <w:color w:val="6A9955"/>
                  <w:sz w:val="21"/>
                  <w:szCs w:val="21"/>
                </w:rPr>
                <w:delText xml:space="preserve">        margin: 1em auto;</w:delText>
              </w:r>
            </w:del>
          </w:p>
          <w:p w14:paraId="6C2AB15E" w14:textId="77777777" w:rsidR="00ED1509" w:rsidRPr="007520B6" w:rsidDel="008B6AF4" w:rsidRDefault="00ED1509">
            <w:pPr>
              <w:pStyle w:val="Heading1Numbered"/>
              <w:rPr>
                <w:del w:id="9701" w:author="Donovan Goode" w:date="2018-11-09T10:04:00Z"/>
                <w:rFonts w:ascii="Consolas" w:eastAsia="Times New Roman" w:hAnsi="Consolas" w:cs="Times New Roman"/>
                <w:color w:val="D4D4D4"/>
                <w:sz w:val="21"/>
                <w:szCs w:val="21"/>
              </w:rPr>
              <w:pPrChange w:id="9702" w:author="Donovan Goode" w:date="2018-11-09T10:05:00Z">
                <w:pPr>
                  <w:shd w:val="clear" w:color="auto" w:fill="1E1E1E"/>
                  <w:spacing w:line="285" w:lineRule="atLeast"/>
                </w:pPr>
              </w:pPrChange>
            </w:pPr>
            <w:del w:id="9703" w:author="Donovan Goode" w:date="2018-11-09T10:04:00Z">
              <w:r w:rsidRPr="007520B6" w:rsidDel="008B6AF4">
                <w:rPr>
                  <w:rFonts w:ascii="Consolas" w:eastAsia="Times New Roman" w:hAnsi="Consolas" w:cs="Times New Roman"/>
                  <w:color w:val="6A9955"/>
                  <w:sz w:val="21"/>
                  <w:szCs w:val="21"/>
                </w:rPr>
                <w:delText xml:space="preserve">    */</w:delText>
              </w:r>
            </w:del>
          </w:p>
          <w:p w14:paraId="3CE36646" w14:textId="77777777" w:rsidR="00ED1509" w:rsidRPr="007520B6" w:rsidDel="008B6AF4" w:rsidRDefault="00ED1509">
            <w:pPr>
              <w:pStyle w:val="Heading1Numbered"/>
              <w:rPr>
                <w:del w:id="9704" w:author="Donovan Goode" w:date="2018-11-09T10:04:00Z"/>
                <w:rFonts w:ascii="Consolas" w:eastAsia="Times New Roman" w:hAnsi="Consolas" w:cs="Times New Roman"/>
                <w:color w:val="D4D4D4"/>
                <w:sz w:val="21"/>
                <w:szCs w:val="21"/>
              </w:rPr>
              <w:pPrChange w:id="9705" w:author="Donovan Goode" w:date="2018-11-09T10:05:00Z">
                <w:pPr>
                  <w:shd w:val="clear" w:color="auto" w:fill="1E1E1E"/>
                  <w:spacing w:line="285" w:lineRule="atLeast"/>
                </w:pPr>
              </w:pPrChange>
            </w:pPr>
            <w:del w:id="9706" w:author="Donovan Goode" w:date="2018-11-09T10:04:00Z">
              <w:r w:rsidRPr="007520B6" w:rsidDel="008B6AF4">
                <w:rPr>
                  <w:rFonts w:ascii="Consolas" w:eastAsia="Times New Roman" w:hAnsi="Consolas" w:cs="Times New Roman"/>
                  <w:color w:val="D4D4D4"/>
                  <w:sz w:val="21"/>
                  <w:szCs w:val="21"/>
                </w:rPr>
                <w:delText xml:space="preserve">    }</w:delText>
              </w:r>
            </w:del>
          </w:p>
          <w:p w14:paraId="7AD76078" w14:textId="77777777" w:rsidR="00ED1509" w:rsidRPr="007520B6" w:rsidDel="008B6AF4" w:rsidRDefault="00ED1509">
            <w:pPr>
              <w:pStyle w:val="Heading1Numbered"/>
              <w:rPr>
                <w:del w:id="9707" w:author="Donovan Goode" w:date="2018-11-09T10:04:00Z"/>
                <w:rFonts w:ascii="Consolas" w:eastAsia="Times New Roman" w:hAnsi="Consolas" w:cs="Times New Roman"/>
                <w:color w:val="D4D4D4"/>
                <w:sz w:val="21"/>
                <w:szCs w:val="21"/>
              </w:rPr>
              <w:pPrChange w:id="9708" w:author="Donovan Goode" w:date="2018-11-09T10:05:00Z">
                <w:pPr>
                  <w:shd w:val="clear" w:color="auto" w:fill="1E1E1E"/>
                  <w:spacing w:line="285" w:lineRule="atLeast"/>
                </w:pPr>
              </w:pPrChange>
            </w:pPr>
          </w:p>
          <w:p w14:paraId="339CE204" w14:textId="77777777" w:rsidR="00ED1509" w:rsidRPr="007520B6" w:rsidDel="008B6AF4" w:rsidRDefault="00ED1509">
            <w:pPr>
              <w:pStyle w:val="Heading1Numbered"/>
              <w:rPr>
                <w:del w:id="9709" w:author="Donovan Goode" w:date="2018-11-09T10:04:00Z"/>
                <w:rFonts w:ascii="Consolas" w:eastAsia="Times New Roman" w:hAnsi="Consolas" w:cs="Times New Roman"/>
                <w:color w:val="D4D4D4"/>
                <w:sz w:val="21"/>
                <w:szCs w:val="21"/>
              </w:rPr>
              <w:pPrChange w:id="9710" w:author="Donovan Goode" w:date="2018-11-09T10:05:00Z">
                <w:pPr>
                  <w:shd w:val="clear" w:color="auto" w:fill="1E1E1E"/>
                  <w:spacing w:line="285" w:lineRule="atLeast"/>
                </w:pPr>
              </w:pPrChange>
            </w:pPr>
            <w:del w:id="97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.roundabout-moveable-item</w:delText>
              </w:r>
              <w:r w:rsidRPr="007520B6" w:rsidDel="008B6AF4">
                <w:rPr>
                  <w:rFonts w:ascii="Consolas" w:eastAsia="Times New Roman" w:hAnsi="Consolas" w:cs="Times New Roman"/>
                  <w:color w:val="D4D4D4"/>
                  <w:sz w:val="21"/>
                  <w:szCs w:val="21"/>
                </w:rPr>
                <w:delText xml:space="preserve"> {</w:delText>
              </w:r>
            </w:del>
          </w:p>
          <w:p w14:paraId="24978833" w14:textId="77777777" w:rsidR="00ED1509" w:rsidRPr="007520B6" w:rsidDel="008B6AF4" w:rsidRDefault="00ED1509">
            <w:pPr>
              <w:pStyle w:val="Heading1Numbered"/>
              <w:rPr>
                <w:del w:id="9712" w:author="Donovan Goode" w:date="2018-11-09T10:04:00Z"/>
                <w:rFonts w:ascii="Consolas" w:eastAsia="Times New Roman" w:hAnsi="Consolas" w:cs="Times New Roman"/>
                <w:color w:val="D4D4D4"/>
                <w:sz w:val="21"/>
                <w:szCs w:val="21"/>
              </w:rPr>
              <w:pPrChange w:id="9713" w:author="Donovan Goode" w:date="2018-11-09T10:05:00Z">
                <w:pPr>
                  <w:shd w:val="clear" w:color="auto" w:fill="1E1E1E"/>
                  <w:spacing w:line="285" w:lineRule="atLeast"/>
                </w:pPr>
              </w:pPrChange>
            </w:pPr>
          </w:p>
          <w:p w14:paraId="6450D0B6" w14:textId="77777777" w:rsidR="00ED1509" w:rsidRPr="007520B6" w:rsidDel="008B6AF4" w:rsidRDefault="00ED1509">
            <w:pPr>
              <w:pStyle w:val="Heading1Numbered"/>
              <w:rPr>
                <w:del w:id="9714" w:author="Donovan Goode" w:date="2018-11-09T10:04:00Z"/>
                <w:rFonts w:ascii="Consolas" w:eastAsia="Times New Roman" w:hAnsi="Consolas" w:cs="Times New Roman"/>
                <w:color w:val="D4D4D4"/>
                <w:sz w:val="21"/>
                <w:szCs w:val="21"/>
              </w:rPr>
              <w:pPrChange w:id="9715" w:author="Donovan Goode" w:date="2018-11-09T10:05:00Z">
                <w:pPr>
                  <w:shd w:val="clear" w:color="auto" w:fill="1E1E1E"/>
                  <w:spacing w:line="285" w:lineRule="atLeast"/>
                </w:pPr>
              </w:pPrChange>
            </w:pPr>
            <w:del w:id="97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w:delText>
              </w:r>
            </w:del>
          </w:p>
          <w:p w14:paraId="0B63BB33" w14:textId="77777777" w:rsidR="00ED1509" w:rsidRPr="007520B6" w:rsidDel="008B6AF4" w:rsidRDefault="00ED1509">
            <w:pPr>
              <w:pStyle w:val="Heading1Numbered"/>
              <w:rPr>
                <w:del w:id="9717" w:author="Donovan Goode" w:date="2018-11-09T10:04:00Z"/>
                <w:rFonts w:ascii="Consolas" w:eastAsia="Times New Roman" w:hAnsi="Consolas" w:cs="Times New Roman"/>
                <w:color w:val="D4D4D4"/>
                <w:sz w:val="21"/>
                <w:szCs w:val="21"/>
              </w:rPr>
              <w:pPrChange w:id="9718" w:author="Donovan Goode" w:date="2018-11-09T10:05:00Z">
                <w:pPr>
                  <w:shd w:val="clear" w:color="auto" w:fill="1E1E1E"/>
                  <w:spacing w:line="285" w:lineRule="atLeast"/>
                </w:pPr>
              </w:pPrChange>
            </w:pPr>
            <w:del w:id="9719" w:author="Donovan Goode" w:date="2018-11-09T10:04:00Z">
              <w:r w:rsidRPr="007520B6" w:rsidDel="008B6AF4">
                <w:rPr>
                  <w:rFonts w:ascii="Consolas" w:eastAsia="Times New Roman" w:hAnsi="Consolas" w:cs="Times New Roman"/>
                  <w:color w:val="6A9955"/>
                  <w:sz w:val="21"/>
                  <w:szCs w:val="21"/>
                </w:rPr>
                <w:delText xml:space="preserve">        height: 6em;</w:delText>
              </w:r>
            </w:del>
          </w:p>
          <w:p w14:paraId="0C114848" w14:textId="77777777" w:rsidR="00ED1509" w:rsidRPr="007520B6" w:rsidDel="008B6AF4" w:rsidRDefault="00ED1509">
            <w:pPr>
              <w:pStyle w:val="Heading1Numbered"/>
              <w:rPr>
                <w:del w:id="9720" w:author="Donovan Goode" w:date="2018-11-09T10:04:00Z"/>
                <w:rFonts w:ascii="Consolas" w:eastAsia="Times New Roman" w:hAnsi="Consolas" w:cs="Times New Roman"/>
                <w:color w:val="D4D4D4"/>
                <w:sz w:val="21"/>
                <w:szCs w:val="21"/>
              </w:rPr>
              <w:pPrChange w:id="9721" w:author="Donovan Goode" w:date="2018-11-09T10:05:00Z">
                <w:pPr>
                  <w:shd w:val="clear" w:color="auto" w:fill="1E1E1E"/>
                  <w:spacing w:line="285" w:lineRule="atLeast"/>
                </w:pPr>
              </w:pPrChange>
            </w:pPr>
            <w:del w:id="9722" w:author="Donovan Goode" w:date="2018-11-09T10:04:00Z">
              <w:r w:rsidRPr="007520B6" w:rsidDel="008B6AF4">
                <w:rPr>
                  <w:rFonts w:ascii="Consolas" w:eastAsia="Times New Roman" w:hAnsi="Consolas" w:cs="Times New Roman"/>
                  <w:color w:val="6A9955"/>
                  <w:sz w:val="21"/>
                  <w:szCs w:val="21"/>
                </w:rPr>
                <w:delText xml:space="preserve">        width: 4em;</w:delText>
              </w:r>
            </w:del>
          </w:p>
          <w:p w14:paraId="0E0EA0D7" w14:textId="77777777" w:rsidR="00ED1509" w:rsidRPr="007520B6" w:rsidDel="008B6AF4" w:rsidRDefault="00ED1509">
            <w:pPr>
              <w:pStyle w:val="Heading1Numbered"/>
              <w:rPr>
                <w:del w:id="9723" w:author="Donovan Goode" w:date="2018-11-09T10:04:00Z"/>
                <w:rFonts w:ascii="Consolas" w:eastAsia="Times New Roman" w:hAnsi="Consolas" w:cs="Times New Roman"/>
                <w:color w:val="D4D4D4"/>
                <w:sz w:val="21"/>
                <w:szCs w:val="21"/>
              </w:rPr>
              <w:pPrChange w:id="9724" w:author="Donovan Goode" w:date="2018-11-09T10:05:00Z">
                <w:pPr>
                  <w:shd w:val="clear" w:color="auto" w:fill="1E1E1E"/>
                  <w:spacing w:line="285" w:lineRule="atLeast"/>
                </w:pPr>
              </w:pPrChange>
            </w:pPr>
            <w:del w:id="9725" w:author="Donovan Goode" w:date="2018-11-09T10:04:00Z">
              <w:r w:rsidRPr="007520B6" w:rsidDel="008B6AF4">
                <w:rPr>
                  <w:rFonts w:ascii="Consolas" w:eastAsia="Times New Roman" w:hAnsi="Consolas" w:cs="Times New Roman"/>
                  <w:color w:val="6A9955"/>
                  <w:sz w:val="21"/>
                  <w:szCs w:val="21"/>
                </w:rPr>
                <w:delText xml:space="preserve">        border: 1px dotted #999;</w:delText>
              </w:r>
            </w:del>
          </w:p>
          <w:p w14:paraId="623D11CC" w14:textId="77777777" w:rsidR="00ED1509" w:rsidRPr="007520B6" w:rsidDel="008B6AF4" w:rsidRDefault="00ED1509">
            <w:pPr>
              <w:pStyle w:val="Heading1Numbered"/>
              <w:rPr>
                <w:del w:id="9726" w:author="Donovan Goode" w:date="2018-11-09T10:04:00Z"/>
                <w:rFonts w:ascii="Consolas" w:eastAsia="Times New Roman" w:hAnsi="Consolas" w:cs="Times New Roman"/>
                <w:color w:val="D4D4D4"/>
                <w:sz w:val="21"/>
                <w:szCs w:val="21"/>
              </w:rPr>
              <w:pPrChange w:id="9727" w:author="Donovan Goode" w:date="2018-11-09T10:05:00Z">
                <w:pPr>
                  <w:shd w:val="clear" w:color="auto" w:fill="1E1E1E"/>
                  <w:spacing w:line="285" w:lineRule="atLeast"/>
                </w:pPr>
              </w:pPrChange>
            </w:pPr>
            <w:del w:id="9728" w:author="Donovan Goode" w:date="2018-11-09T10:04:00Z">
              <w:r w:rsidRPr="007520B6" w:rsidDel="008B6AF4">
                <w:rPr>
                  <w:rFonts w:ascii="Consolas" w:eastAsia="Times New Roman" w:hAnsi="Consolas" w:cs="Times New Roman"/>
                  <w:color w:val="6A9955"/>
                  <w:sz w:val="21"/>
                  <w:szCs w:val="21"/>
                </w:rPr>
                <w:delText xml:space="preserve">        font-size: 2em;</w:delText>
              </w:r>
            </w:del>
          </w:p>
          <w:p w14:paraId="5BE0BA11" w14:textId="77777777" w:rsidR="00ED1509" w:rsidRPr="007520B6" w:rsidDel="008B6AF4" w:rsidRDefault="00ED1509">
            <w:pPr>
              <w:pStyle w:val="Heading1Numbered"/>
              <w:rPr>
                <w:del w:id="9729" w:author="Donovan Goode" w:date="2018-11-09T10:04:00Z"/>
                <w:rFonts w:ascii="Consolas" w:eastAsia="Times New Roman" w:hAnsi="Consolas" w:cs="Times New Roman"/>
                <w:color w:val="D4D4D4"/>
                <w:sz w:val="21"/>
                <w:szCs w:val="21"/>
              </w:rPr>
              <w:pPrChange w:id="9730" w:author="Donovan Goode" w:date="2018-11-09T10:05:00Z">
                <w:pPr>
                  <w:shd w:val="clear" w:color="auto" w:fill="1E1E1E"/>
                  <w:spacing w:line="285" w:lineRule="atLeast"/>
                </w:pPr>
              </w:pPrChange>
            </w:pPr>
            <w:del w:id="9731" w:author="Donovan Goode" w:date="2018-11-09T10:04:00Z">
              <w:r w:rsidRPr="007520B6" w:rsidDel="008B6AF4">
                <w:rPr>
                  <w:rFonts w:ascii="Consolas" w:eastAsia="Times New Roman" w:hAnsi="Consolas" w:cs="Times New Roman"/>
                  <w:color w:val="6A9955"/>
                  <w:sz w:val="21"/>
                  <w:szCs w:val="21"/>
                </w:rPr>
                <w:delText xml:space="preserve">    */</w:delText>
              </w:r>
            </w:del>
          </w:p>
          <w:p w14:paraId="574EFAC9" w14:textId="77777777" w:rsidR="00ED1509" w:rsidRPr="007520B6" w:rsidDel="008B6AF4" w:rsidRDefault="00ED1509">
            <w:pPr>
              <w:pStyle w:val="Heading1Numbered"/>
              <w:rPr>
                <w:del w:id="9732" w:author="Donovan Goode" w:date="2018-11-09T10:04:00Z"/>
                <w:rFonts w:ascii="Consolas" w:eastAsia="Times New Roman" w:hAnsi="Consolas" w:cs="Times New Roman"/>
                <w:color w:val="D4D4D4"/>
                <w:sz w:val="21"/>
                <w:szCs w:val="21"/>
              </w:rPr>
              <w:pPrChange w:id="9733" w:author="Donovan Goode" w:date="2018-11-09T10:05:00Z">
                <w:pPr>
                  <w:shd w:val="clear" w:color="auto" w:fill="1E1E1E"/>
                  <w:spacing w:line="285" w:lineRule="atLeast"/>
                </w:pPr>
              </w:pPrChange>
            </w:pPr>
            <w:del w:id="97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0BF7DE58" w14:textId="77777777" w:rsidR="00ED1509" w:rsidRPr="007520B6" w:rsidDel="008B6AF4" w:rsidRDefault="00ED1509">
            <w:pPr>
              <w:pStyle w:val="Heading1Numbered"/>
              <w:rPr>
                <w:del w:id="9735" w:author="Donovan Goode" w:date="2018-11-09T10:04:00Z"/>
                <w:rFonts w:ascii="Consolas" w:eastAsia="Times New Roman" w:hAnsi="Consolas" w:cs="Times New Roman"/>
                <w:color w:val="D4D4D4"/>
                <w:sz w:val="21"/>
                <w:szCs w:val="21"/>
              </w:rPr>
              <w:pPrChange w:id="9736" w:author="Donovan Goode" w:date="2018-11-09T10:05:00Z">
                <w:pPr>
                  <w:shd w:val="clear" w:color="auto" w:fill="1E1E1E"/>
                  <w:spacing w:line="285" w:lineRule="atLeast"/>
                </w:pPr>
              </w:pPrChange>
            </w:pPr>
            <w:del w:id="97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w:delText>
              </w:r>
            </w:del>
          </w:p>
          <w:p w14:paraId="3F1989F8" w14:textId="77777777" w:rsidR="00ED1509" w:rsidRPr="007520B6" w:rsidDel="008B6AF4" w:rsidRDefault="00ED1509">
            <w:pPr>
              <w:pStyle w:val="Heading1Numbered"/>
              <w:rPr>
                <w:del w:id="9738" w:author="Donovan Goode" w:date="2018-11-09T10:04:00Z"/>
                <w:rFonts w:ascii="Consolas" w:eastAsia="Times New Roman" w:hAnsi="Consolas" w:cs="Times New Roman"/>
                <w:color w:val="D4D4D4"/>
                <w:sz w:val="21"/>
                <w:szCs w:val="21"/>
              </w:rPr>
              <w:pPrChange w:id="9739" w:author="Donovan Goode" w:date="2018-11-09T10:05:00Z">
                <w:pPr>
                  <w:shd w:val="clear" w:color="auto" w:fill="1E1E1E"/>
                  <w:spacing w:line="285" w:lineRule="atLeast"/>
                </w:pPr>
              </w:pPrChange>
            </w:pPr>
            <w:del w:id="9740" w:author="Donovan Goode" w:date="2018-11-09T10:04:00Z">
              <w:r w:rsidRPr="007520B6" w:rsidDel="008B6AF4">
                <w:rPr>
                  <w:rFonts w:ascii="Consolas" w:eastAsia="Times New Roman" w:hAnsi="Consolas" w:cs="Times New Roman"/>
                  <w:color w:val="6A9955"/>
                  <w:sz w:val="21"/>
                  <w:szCs w:val="21"/>
                </w:rPr>
                <w:delText xml:space="preserve">        border: 1px solid #999;</w:delText>
              </w:r>
            </w:del>
          </w:p>
          <w:p w14:paraId="51CECB2E" w14:textId="77777777" w:rsidR="00ED1509" w:rsidRPr="007520B6" w:rsidDel="008B6AF4" w:rsidRDefault="00ED1509">
            <w:pPr>
              <w:pStyle w:val="Heading1Numbered"/>
              <w:rPr>
                <w:del w:id="9741" w:author="Donovan Goode" w:date="2018-11-09T10:04:00Z"/>
                <w:rFonts w:ascii="Consolas" w:eastAsia="Times New Roman" w:hAnsi="Consolas" w:cs="Times New Roman"/>
                <w:color w:val="D4D4D4"/>
                <w:sz w:val="21"/>
                <w:szCs w:val="21"/>
              </w:rPr>
              <w:pPrChange w:id="9742" w:author="Donovan Goode" w:date="2018-11-09T10:05:00Z">
                <w:pPr>
                  <w:shd w:val="clear" w:color="auto" w:fill="1E1E1E"/>
                  <w:spacing w:line="285" w:lineRule="atLeast"/>
                </w:pPr>
              </w:pPrChange>
            </w:pPr>
            <w:del w:id="9743" w:author="Donovan Goode" w:date="2018-11-09T10:04:00Z">
              <w:r w:rsidRPr="007520B6" w:rsidDel="008B6AF4">
                <w:rPr>
                  <w:rFonts w:ascii="Consolas" w:eastAsia="Times New Roman" w:hAnsi="Consolas" w:cs="Times New Roman"/>
                  <w:color w:val="6A9955"/>
                  <w:sz w:val="21"/>
                  <w:szCs w:val="21"/>
                </w:rPr>
                <w:delText xml:space="preserve">        background-color: #f3f3f3;</w:delText>
              </w:r>
            </w:del>
          </w:p>
          <w:p w14:paraId="0555869F" w14:textId="77777777" w:rsidR="00ED1509" w:rsidRPr="007520B6" w:rsidDel="008B6AF4" w:rsidRDefault="00ED1509">
            <w:pPr>
              <w:pStyle w:val="Heading1Numbered"/>
              <w:rPr>
                <w:del w:id="9744" w:author="Donovan Goode" w:date="2018-11-09T10:04:00Z"/>
                <w:rFonts w:ascii="Consolas" w:eastAsia="Times New Roman" w:hAnsi="Consolas" w:cs="Times New Roman"/>
                <w:color w:val="D4D4D4"/>
                <w:sz w:val="21"/>
                <w:szCs w:val="21"/>
              </w:rPr>
              <w:pPrChange w:id="9745" w:author="Donovan Goode" w:date="2018-11-09T10:05:00Z">
                <w:pPr>
                  <w:shd w:val="clear" w:color="auto" w:fill="1E1E1E"/>
                  <w:spacing w:line="285" w:lineRule="atLeast"/>
                </w:pPr>
              </w:pPrChange>
            </w:pPr>
            <w:del w:id="9746" w:author="Donovan Goode" w:date="2018-11-09T10:04:00Z">
              <w:r w:rsidRPr="007520B6" w:rsidDel="008B6AF4">
                <w:rPr>
                  <w:rFonts w:ascii="Consolas" w:eastAsia="Times New Roman" w:hAnsi="Consolas" w:cs="Times New Roman"/>
                  <w:color w:val="6A9955"/>
                  <w:sz w:val="21"/>
                  <w:szCs w:val="21"/>
                </w:rPr>
                <w:delText xml:space="preserve">        */</w:delText>
              </w:r>
            </w:del>
          </w:p>
          <w:p w14:paraId="3D1A2C3F" w14:textId="77777777" w:rsidR="00ED1509" w:rsidRPr="007520B6" w:rsidDel="008B6AF4" w:rsidRDefault="00ED1509">
            <w:pPr>
              <w:pStyle w:val="Heading1Numbered"/>
              <w:rPr>
                <w:del w:id="9747" w:author="Donovan Goode" w:date="2018-11-09T10:04:00Z"/>
                <w:rFonts w:ascii="Consolas" w:eastAsia="Times New Roman" w:hAnsi="Consolas" w:cs="Times New Roman"/>
                <w:color w:val="D4D4D4"/>
                <w:sz w:val="21"/>
                <w:szCs w:val="21"/>
              </w:rPr>
              <w:pPrChange w:id="9748" w:author="Donovan Goode" w:date="2018-11-09T10:05:00Z">
                <w:pPr>
                  <w:shd w:val="clear" w:color="auto" w:fill="1E1E1E"/>
                  <w:spacing w:line="285" w:lineRule="atLeast"/>
                </w:pPr>
              </w:pPrChange>
            </w:pPr>
            <w:del w:id="9749" w:author="Donovan Goode" w:date="2018-11-09T10:04:00Z">
              <w:r w:rsidRPr="007520B6" w:rsidDel="008B6AF4">
                <w:rPr>
                  <w:rFonts w:ascii="Consolas" w:eastAsia="Times New Roman" w:hAnsi="Consolas" w:cs="Times New Roman"/>
                  <w:color w:val="D4D4D4"/>
                  <w:sz w:val="21"/>
                  <w:szCs w:val="21"/>
                </w:rPr>
                <w:delText xml:space="preserve">    }</w:delText>
              </w:r>
            </w:del>
          </w:p>
          <w:p w14:paraId="3020465A" w14:textId="77777777" w:rsidR="00ED1509" w:rsidRPr="007520B6" w:rsidDel="008B6AF4" w:rsidRDefault="00ED1509">
            <w:pPr>
              <w:pStyle w:val="Heading1Numbered"/>
              <w:rPr>
                <w:del w:id="9750" w:author="Donovan Goode" w:date="2018-11-09T10:04:00Z"/>
                <w:rFonts w:ascii="Consolas" w:eastAsia="Times New Roman" w:hAnsi="Consolas" w:cs="Times New Roman"/>
                <w:color w:val="D4D4D4"/>
                <w:sz w:val="21"/>
                <w:szCs w:val="21"/>
              </w:rPr>
              <w:pPrChange w:id="9751" w:author="Donovan Goode" w:date="2018-11-09T10:05:00Z">
                <w:pPr>
                  <w:shd w:val="clear" w:color="auto" w:fill="1E1E1E"/>
                  <w:spacing w:line="285" w:lineRule="atLeast"/>
                </w:pPr>
              </w:pPrChange>
            </w:pPr>
          </w:p>
          <w:p w14:paraId="6137BFE3" w14:textId="77777777" w:rsidR="00ED1509" w:rsidRPr="007520B6" w:rsidDel="008B6AF4" w:rsidRDefault="00ED1509">
            <w:pPr>
              <w:pStyle w:val="Heading1Numbered"/>
              <w:rPr>
                <w:del w:id="9752" w:author="Donovan Goode" w:date="2018-11-09T10:04:00Z"/>
                <w:rFonts w:ascii="Consolas" w:eastAsia="Times New Roman" w:hAnsi="Consolas" w:cs="Times New Roman"/>
                <w:color w:val="D4D4D4"/>
                <w:sz w:val="21"/>
                <w:szCs w:val="21"/>
              </w:rPr>
              <w:pPrChange w:id="9753" w:author="Donovan Goode" w:date="2018-11-09T10:05:00Z">
                <w:pPr>
                  <w:shd w:val="clear" w:color="auto" w:fill="1E1E1E"/>
                  <w:spacing w:line="285" w:lineRule="atLeast"/>
                </w:pPr>
              </w:pPrChange>
            </w:pPr>
            <w:del w:id="97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.roundabout-in-focus</w:delText>
              </w:r>
              <w:r w:rsidRPr="007520B6" w:rsidDel="008B6AF4">
                <w:rPr>
                  <w:rFonts w:ascii="Consolas" w:eastAsia="Times New Roman" w:hAnsi="Consolas" w:cs="Times New Roman"/>
                  <w:color w:val="D4D4D4"/>
                  <w:sz w:val="21"/>
                  <w:szCs w:val="21"/>
                </w:rPr>
                <w:delText xml:space="preserve"> {</w:delText>
              </w:r>
            </w:del>
          </w:p>
          <w:p w14:paraId="32C95576" w14:textId="77777777" w:rsidR="00ED1509" w:rsidRPr="007520B6" w:rsidDel="008B6AF4" w:rsidRDefault="00ED1509">
            <w:pPr>
              <w:pStyle w:val="Heading1Numbered"/>
              <w:rPr>
                <w:del w:id="9755" w:author="Donovan Goode" w:date="2018-11-09T10:04:00Z"/>
                <w:rFonts w:ascii="Consolas" w:eastAsia="Times New Roman" w:hAnsi="Consolas" w:cs="Times New Roman"/>
                <w:color w:val="D4D4D4"/>
                <w:sz w:val="21"/>
                <w:szCs w:val="21"/>
              </w:rPr>
              <w:pPrChange w:id="9756" w:author="Donovan Goode" w:date="2018-11-09T10:05:00Z">
                <w:pPr>
                  <w:shd w:val="clear" w:color="auto" w:fill="1E1E1E"/>
                  <w:spacing w:line="285" w:lineRule="atLeast"/>
                </w:pPr>
              </w:pPrChange>
            </w:pPr>
            <w:del w:id="97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auto</w:delText>
              </w:r>
              <w:r w:rsidRPr="007520B6" w:rsidDel="008B6AF4">
                <w:rPr>
                  <w:rFonts w:ascii="Consolas" w:eastAsia="Times New Roman" w:hAnsi="Consolas" w:cs="Times New Roman"/>
                  <w:color w:val="D4D4D4"/>
                  <w:sz w:val="21"/>
                  <w:szCs w:val="21"/>
                </w:rPr>
                <w:delText>;</w:delText>
              </w:r>
            </w:del>
          </w:p>
          <w:p w14:paraId="70E05C37" w14:textId="77777777" w:rsidR="00ED1509" w:rsidRPr="007520B6" w:rsidDel="008B6AF4" w:rsidRDefault="00ED1509">
            <w:pPr>
              <w:pStyle w:val="Heading1Numbered"/>
              <w:rPr>
                <w:del w:id="9758" w:author="Donovan Goode" w:date="2018-11-09T10:04:00Z"/>
                <w:rFonts w:ascii="Consolas" w:eastAsia="Times New Roman" w:hAnsi="Consolas" w:cs="Times New Roman"/>
                <w:color w:val="D4D4D4"/>
                <w:sz w:val="21"/>
                <w:szCs w:val="21"/>
              </w:rPr>
              <w:pPrChange w:id="9759" w:author="Donovan Goode" w:date="2018-11-09T10:05:00Z">
                <w:pPr>
                  <w:shd w:val="clear" w:color="auto" w:fill="1E1E1E"/>
                  <w:spacing w:line="285" w:lineRule="atLeast"/>
                </w:pPr>
              </w:pPrChange>
            </w:pPr>
            <w:del w:id="9760" w:author="Donovan Goode" w:date="2018-11-09T10:04:00Z">
              <w:r w:rsidRPr="007520B6" w:rsidDel="008B6AF4">
                <w:rPr>
                  <w:rFonts w:ascii="Consolas" w:eastAsia="Times New Roman" w:hAnsi="Consolas" w:cs="Times New Roman"/>
                  <w:color w:val="D4D4D4"/>
                  <w:sz w:val="21"/>
                  <w:szCs w:val="21"/>
                </w:rPr>
                <w:delText xml:space="preserve">    }</w:delText>
              </w:r>
            </w:del>
          </w:p>
          <w:p w14:paraId="6A3EADB4" w14:textId="77777777" w:rsidR="00ED1509" w:rsidRPr="007520B6" w:rsidDel="008B6AF4" w:rsidRDefault="00ED1509">
            <w:pPr>
              <w:pStyle w:val="Heading1Numbered"/>
              <w:rPr>
                <w:del w:id="9761" w:author="Donovan Goode" w:date="2018-11-09T10:04:00Z"/>
                <w:rFonts w:ascii="Consolas" w:eastAsia="Times New Roman" w:hAnsi="Consolas" w:cs="Times New Roman"/>
                <w:color w:val="D4D4D4"/>
                <w:sz w:val="21"/>
                <w:szCs w:val="21"/>
              </w:rPr>
              <w:pPrChange w:id="9762" w:author="Donovan Goode" w:date="2018-11-09T10:05:00Z">
                <w:pPr>
                  <w:shd w:val="clear" w:color="auto" w:fill="1E1E1E"/>
                  <w:spacing w:line="285" w:lineRule="atLeast"/>
                </w:pPr>
              </w:pPrChange>
            </w:pPr>
          </w:p>
          <w:p w14:paraId="019AB8D2" w14:textId="77777777" w:rsidR="00ED1509" w:rsidRPr="007520B6" w:rsidDel="008B6AF4" w:rsidRDefault="00ED1509">
            <w:pPr>
              <w:pStyle w:val="Heading1Numbered"/>
              <w:rPr>
                <w:del w:id="9763" w:author="Donovan Goode" w:date="2018-11-09T10:04:00Z"/>
                <w:rFonts w:ascii="Consolas" w:eastAsia="Times New Roman" w:hAnsi="Consolas" w:cs="Times New Roman"/>
                <w:color w:val="D4D4D4"/>
                <w:sz w:val="21"/>
                <w:szCs w:val="21"/>
              </w:rPr>
              <w:pPrChange w:id="9764" w:author="Donovan Goode" w:date="2018-11-09T10:05:00Z">
                <w:pPr>
                  <w:shd w:val="clear" w:color="auto" w:fill="1E1E1E"/>
                  <w:spacing w:line="285" w:lineRule="atLeast"/>
                </w:pPr>
              </w:pPrChange>
            </w:pPr>
            <w:del w:id="97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3D carousel settings */</w:delText>
              </w:r>
            </w:del>
          </w:p>
          <w:p w14:paraId="27B10F61" w14:textId="77777777" w:rsidR="00ED1509" w:rsidRPr="007520B6" w:rsidDel="008B6AF4" w:rsidRDefault="00ED1509">
            <w:pPr>
              <w:pStyle w:val="Heading1Numbered"/>
              <w:rPr>
                <w:del w:id="9766" w:author="Donovan Goode" w:date="2018-11-09T10:04:00Z"/>
                <w:rFonts w:ascii="Consolas" w:eastAsia="Times New Roman" w:hAnsi="Consolas" w:cs="Times New Roman"/>
                <w:color w:val="D4D4D4"/>
                <w:sz w:val="21"/>
                <w:szCs w:val="21"/>
              </w:rPr>
              <w:pPrChange w:id="9767" w:author="Donovan Goode" w:date="2018-11-09T10:05:00Z">
                <w:pPr>
                  <w:shd w:val="clear" w:color="auto" w:fill="1E1E1E"/>
                  <w:spacing w:line="285" w:lineRule="atLeast"/>
                </w:pPr>
              </w:pPrChange>
            </w:pPr>
          </w:p>
          <w:p w14:paraId="4EA7D3D4" w14:textId="77777777" w:rsidR="00ED1509" w:rsidRPr="007520B6" w:rsidDel="008B6AF4" w:rsidRDefault="00ED1509">
            <w:pPr>
              <w:pStyle w:val="Heading1Numbered"/>
              <w:rPr>
                <w:del w:id="9768" w:author="Donovan Goode" w:date="2018-11-09T10:04:00Z"/>
                <w:rFonts w:ascii="Consolas" w:eastAsia="Times New Roman" w:hAnsi="Consolas" w:cs="Times New Roman"/>
                <w:color w:val="D4D4D4"/>
                <w:sz w:val="21"/>
                <w:szCs w:val="21"/>
              </w:rPr>
              <w:pPrChange w:id="9769" w:author="Donovan Goode" w:date="2018-11-09T10:05:00Z">
                <w:pPr>
                  <w:shd w:val="clear" w:color="auto" w:fill="1E1E1E"/>
                  <w:spacing w:line="285" w:lineRule="atLeast"/>
                </w:pPr>
              </w:pPrChange>
            </w:pPr>
            <w:del w:id="97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Sliding menubar configuration */</w:delText>
              </w:r>
            </w:del>
          </w:p>
          <w:p w14:paraId="17765E52" w14:textId="77777777" w:rsidR="00ED1509" w:rsidRPr="007520B6" w:rsidDel="008B6AF4" w:rsidRDefault="00ED1509">
            <w:pPr>
              <w:pStyle w:val="Heading1Numbered"/>
              <w:rPr>
                <w:del w:id="9771" w:author="Donovan Goode" w:date="2018-11-09T10:04:00Z"/>
                <w:rFonts w:ascii="Consolas" w:eastAsia="Times New Roman" w:hAnsi="Consolas" w:cs="Times New Roman"/>
                <w:color w:val="D4D4D4"/>
                <w:sz w:val="21"/>
                <w:szCs w:val="21"/>
              </w:rPr>
              <w:pPrChange w:id="9772" w:author="Donovan Goode" w:date="2018-11-09T10:05:00Z">
                <w:pPr>
                  <w:shd w:val="clear" w:color="auto" w:fill="1E1E1E"/>
                  <w:spacing w:line="285" w:lineRule="atLeast"/>
                </w:pPr>
              </w:pPrChange>
            </w:pPr>
            <w:del w:id="97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#menu_container</w:delText>
              </w:r>
              <w:r w:rsidRPr="007520B6" w:rsidDel="008B6AF4">
                <w:rPr>
                  <w:rFonts w:ascii="Consolas" w:eastAsia="Times New Roman" w:hAnsi="Consolas" w:cs="Times New Roman"/>
                  <w:color w:val="D4D4D4"/>
                  <w:sz w:val="21"/>
                  <w:szCs w:val="21"/>
                </w:rPr>
                <w:delText xml:space="preserve"> {</w:delText>
              </w:r>
            </w:del>
          </w:p>
          <w:p w14:paraId="330D39F8" w14:textId="77777777" w:rsidR="00ED1509" w:rsidRPr="007520B6" w:rsidDel="008B6AF4" w:rsidRDefault="00ED1509">
            <w:pPr>
              <w:pStyle w:val="Heading1Numbered"/>
              <w:rPr>
                <w:del w:id="9774" w:author="Donovan Goode" w:date="2018-11-09T10:04:00Z"/>
                <w:rFonts w:ascii="Consolas" w:eastAsia="Times New Roman" w:hAnsi="Consolas" w:cs="Times New Roman"/>
                <w:color w:val="D4D4D4"/>
                <w:sz w:val="21"/>
                <w:szCs w:val="21"/>
              </w:rPr>
              <w:pPrChange w:id="9775" w:author="Donovan Goode" w:date="2018-11-09T10:05:00Z">
                <w:pPr>
                  <w:shd w:val="clear" w:color="auto" w:fill="1E1E1E"/>
                  <w:spacing w:line="285" w:lineRule="atLeast"/>
                </w:pPr>
              </w:pPrChange>
            </w:pPr>
            <w:del w:id="97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D75B231" w14:textId="77777777" w:rsidR="00ED1509" w:rsidRPr="007520B6" w:rsidDel="008B6AF4" w:rsidRDefault="00ED1509">
            <w:pPr>
              <w:pStyle w:val="Heading1Numbered"/>
              <w:rPr>
                <w:del w:id="9777" w:author="Donovan Goode" w:date="2018-11-09T10:04:00Z"/>
                <w:rFonts w:ascii="Consolas" w:eastAsia="Times New Roman" w:hAnsi="Consolas" w:cs="Times New Roman"/>
                <w:color w:val="D4D4D4"/>
                <w:sz w:val="21"/>
                <w:szCs w:val="21"/>
              </w:rPr>
              <w:pPrChange w:id="9778" w:author="Donovan Goode" w:date="2018-11-09T10:05:00Z">
                <w:pPr>
                  <w:shd w:val="clear" w:color="auto" w:fill="1E1E1E"/>
                  <w:spacing w:line="285" w:lineRule="atLeast"/>
                </w:pPr>
              </w:pPrChange>
            </w:pPr>
            <w:del w:id="97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4741C623" w14:textId="77777777" w:rsidR="00ED1509" w:rsidRPr="007520B6" w:rsidDel="008B6AF4" w:rsidRDefault="00ED1509">
            <w:pPr>
              <w:pStyle w:val="Heading1Numbered"/>
              <w:rPr>
                <w:del w:id="9780" w:author="Donovan Goode" w:date="2018-11-09T10:04:00Z"/>
                <w:rFonts w:ascii="Consolas" w:eastAsia="Times New Roman" w:hAnsi="Consolas" w:cs="Times New Roman"/>
                <w:color w:val="D4D4D4"/>
                <w:sz w:val="21"/>
                <w:szCs w:val="21"/>
              </w:rPr>
              <w:pPrChange w:id="9781" w:author="Donovan Goode" w:date="2018-11-09T10:05:00Z">
                <w:pPr>
                  <w:shd w:val="clear" w:color="auto" w:fill="1E1E1E"/>
                  <w:spacing w:line="285" w:lineRule="atLeast"/>
                </w:pPr>
              </w:pPrChange>
            </w:pPr>
            <w:del w:id="97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3px</w:delText>
              </w:r>
              <w:r w:rsidRPr="007520B6" w:rsidDel="008B6AF4">
                <w:rPr>
                  <w:rFonts w:ascii="Consolas" w:eastAsia="Times New Roman" w:hAnsi="Consolas" w:cs="Times New Roman"/>
                  <w:color w:val="D4D4D4"/>
                  <w:sz w:val="21"/>
                  <w:szCs w:val="21"/>
                </w:rPr>
                <w:delText>;</w:delText>
              </w:r>
            </w:del>
          </w:p>
          <w:p w14:paraId="415AF95E" w14:textId="77777777" w:rsidR="00ED1509" w:rsidRPr="007520B6" w:rsidDel="008B6AF4" w:rsidRDefault="00ED1509">
            <w:pPr>
              <w:pStyle w:val="Heading1Numbered"/>
              <w:rPr>
                <w:del w:id="9783" w:author="Donovan Goode" w:date="2018-11-09T10:04:00Z"/>
                <w:rFonts w:ascii="Consolas" w:eastAsia="Times New Roman" w:hAnsi="Consolas" w:cs="Times New Roman"/>
                <w:color w:val="D4D4D4"/>
                <w:sz w:val="21"/>
                <w:szCs w:val="21"/>
              </w:rPr>
              <w:pPrChange w:id="9784" w:author="Donovan Goode" w:date="2018-11-09T10:05:00Z">
                <w:pPr>
                  <w:shd w:val="clear" w:color="auto" w:fill="1E1E1E"/>
                  <w:spacing w:line="285" w:lineRule="atLeast"/>
                </w:pPr>
              </w:pPrChange>
            </w:pPr>
            <w:del w:id="97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740px</w:delText>
              </w:r>
              <w:r w:rsidRPr="007520B6" w:rsidDel="008B6AF4">
                <w:rPr>
                  <w:rFonts w:ascii="Consolas" w:eastAsia="Times New Roman" w:hAnsi="Consolas" w:cs="Times New Roman"/>
                  <w:color w:val="D4D4D4"/>
                  <w:sz w:val="21"/>
                  <w:szCs w:val="21"/>
                </w:rPr>
                <w:delText>;</w:delText>
              </w:r>
            </w:del>
          </w:p>
          <w:p w14:paraId="5A1D5E05" w14:textId="77777777" w:rsidR="00ED1509" w:rsidRPr="007520B6" w:rsidDel="008B6AF4" w:rsidRDefault="00ED1509">
            <w:pPr>
              <w:pStyle w:val="Heading1Numbered"/>
              <w:rPr>
                <w:del w:id="9786" w:author="Donovan Goode" w:date="2018-11-09T10:04:00Z"/>
                <w:rFonts w:ascii="Consolas" w:eastAsia="Times New Roman" w:hAnsi="Consolas" w:cs="Times New Roman"/>
                <w:color w:val="D4D4D4"/>
                <w:sz w:val="21"/>
                <w:szCs w:val="21"/>
              </w:rPr>
              <w:pPrChange w:id="9787" w:author="Donovan Goode" w:date="2018-11-09T10:05:00Z">
                <w:pPr>
                  <w:shd w:val="clear" w:color="auto" w:fill="1E1E1E"/>
                  <w:spacing w:line="285" w:lineRule="atLeast"/>
                </w:pPr>
              </w:pPrChange>
            </w:pPr>
            <w:del w:id="97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160px</w:delText>
              </w:r>
              <w:r w:rsidRPr="007520B6" w:rsidDel="008B6AF4">
                <w:rPr>
                  <w:rFonts w:ascii="Consolas" w:eastAsia="Times New Roman" w:hAnsi="Consolas" w:cs="Times New Roman"/>
                  <w:color w:val="D4D4D4"/>
                  <w:sz w:val="21"/>
                  <w:szCs w:val="21"/>
                </w:rPr>
                <w:delText>;</w:delText>
              </w:r>
            </w:del>
          </w:p>
          <w:p w14:paraId="33ACBB9C" w14:textId="77777777" w:rsidR="00ED1509" w:rsidRPr="007520B6" w:rsidDel="008B6AF4" w:rsidRDefault="00ED1509">
            <w:pPr>
              <w:pStyle w:val="Heading1Numbered"/>
              <w:rPr>
                <w:del w:id="9789" w:author="Donovan Goode" w:date="2018-11-09T10:04:00Z"/>
                <w:rFonts w:ascii="Consolas" w:eastAsia="Times New Roman" w:hAnsi="Consolas" w:cs="Times New Roman"/>
                <w:color w:val="D4D4D4"/>
                <w:sz w:val="21"/>
                <w:szCs w:val="21"/>
              </w:rPr>
              <w:pPrChange w:id="9790" w:author="Donovan Goode" w:date="2018-11-09T10:05:00Z">
                <w:pPr>
                  <w:shd w:val="clear" w:color="auto" w:fill="1E1E1E"/>
                  <w:spacing w:line="285" w:lineRule="atLeast"/>
                </w:pPr>
              </w:pPrChange>
            </w:pPr>
            <w:del w:id="979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70</w:delText>
              </w:r>
              <w:r w:rsidRPr="007520B6" w:rsidDel="008B6AF4">
                <w:rPr>
                  <w:rFonts w:ascii="Consolas" w:eastAsia="Times New Roman" w:hAnsi="Consolas" w:cs="Times New Roman"/>
                  <w:color w:val="D4D4D4"/>
                  <w:sz w:val="21"/>
                  <w:szCs w:val="21"/>
                </w:rPr>
                <w:delText>;</w:delText>
              </w:r>
            </w:del>
          </w:p>
          <w:p w14:paraId="04A628B1" w14:textId="77777777" w:rsidR="00ED1509" w:rsidRPr="007520B6" w:rsidDel="008B6AF4" w:rsidRDefault="00ED1509">
            <w:pPr>
              <w:pStyle w:val="Heading1Numbered"/>
              <w:rPr>
                <w:del w:id="9792" w:author="Donovan Goode" w:date="2018-11-09T10:04:00Z"/>
                <w:rFonts w:ascii="Consolas" w:eastAsia="Times New Roman" w:hAnsi="Consolas" w:cs="Times New Roman"/>
                <w:color w:val="D4D4D4"/>
                <w:sz w:val="21"/>
                <w:szCs w:val="21"/>
              </w:rPr>
              <w:pPrChange w:id="9793" w:author="Donovan Goode" w:date="2018-11-09T10:05:00Z">
                <w:pPr>
                  <w:shd w:val="clear" w:color="auto" w:fill="1E1E1E"/>
                  <w:spacing w:line="285" w:lineRule="atLeast"/>
                </w:pPr>
              </w:pPrChange>
            </w:pPr>
            <w:del w:id="9794" w:author="Donovan Goode" w:date="2018-11-09T10:04:00Z">
              <w:r w:rsidRPr="007520B6" w:rsidDel="008B6AF4">
                <w:rPr>
                  <w:rFonts w:ascii="Consolas" w:eastAsia="Times New Roman" w:hAnsi="Consolas" w:cs="Times New Roman"/>
                  <w:color w:val="D4D4D4"/>
                  <w:sz w:val="21"/>
                  <w:szCs w:val="21"/>
                </w:rPr>
                <w:delText xml:space="preserve">    }</w:delText>
              </w:r>
            </w:del>
          </w:p>
          <w:p w14:paraId="7573B9AE" w14:textId="77777777" w:rsidR="00ED1509" w:rsidRPr="007520B6" w:rsidDel="008B6AF4" w:rsidRDefault="00ED1509">
            <w:pPr>
              <w:pStyle w:val="Heading1Numbered"/>
              <w:rPr>
                <w:del w:id="9795" w:author="Donovan Goode" w:date="2018-11-09T10:04:00Z"/>
                <w:rFonts w:ascii="Consolas" w:eastAsia="Times New Roman" w:hAnsi="Consolas" w:cs="Times New Roman"/>
                <w:color w:val="D4D4D4"/>
                <w:sz w:val="21"/>
                <w:szCs w:val="21"/>
              </w:rPr>
              <w:pPrChange w:id="9796" w:author="Donovan Goode" w:date="2018-11-09T10:05:00Z">
                <w:pPr>
                  <w:shd w:val="clear" w:color="auto" w:fill="1E1E1E"/>
                  <w:spacing w:line="285" w:lineRule="atLeast"/>
                </w:pPr>
              </w:pPrChange>
            </w:pPr>
          </w:p>
          <w:p w14:paraId="73A74EEE" w14:textId="77777777" w:rsidR="00ED1509" w:rsidRPr="007520B6" w:rsidDel="008B6AF4" w:rsidRDefault="00ED1509">
            <w:pPr>
              <w:pStyle w:val="Heading1Numbered"/>
              <w:rPr>
                <w:del w:id="9797" w:author="Donovan Goode" w:date="2018-11-09T10:04:00Z"/>
                <w:rFonts w:ascii="Consolas" w:eastAsia="Times New Roman" w:hAnsi="Consolas" w:cs="Times New Roman"/>
                <w:color w:val="D4D4D4"/>
                <w:sz w:val="21"/>
                <w:szCs w:val="21"/>
              </w:rPr>
              <w:pPrChange w:id="9798" w:author="Donovan Goode" w:date="2018-11-09T10:05:00Z">
                <w:pPr>
                  <w:shd w:val="clear" w:color="auto" w:fill="1E1E1E"/>
                  <w:spacing w:line="285" w:lineRule="atLeast"/>
                </w:pPr>
              </w:pPrChange>
            </w:pPr>
            <w:del w:id="97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#menu_tab</w:delText>
              </w:r>
              <w:r w:rsidRPr="007520B6" w:rsidDel="008B6AF4">
                <w:rPr>
                  <w:rFonts w:ascii="Consolas" w:eastAsia="Times New Roman" w:hAnsi="Consolas" w:cs="Times New Roman"/>
                  <w:color w:val="D4D4D4"/>
                  <w:sz w:val="21"/>
                  <w:szCs w:val="21"/>
                </w:rPr>
                <w:delText xml:space="preserve"> {</w:delText>
              </w:r>
            </w:del>
          </w:p>
          <w:p w14:paraId="748BF113" w14:textId="77777777" w:rsidR="00ED1509" w:rsidRPr="007520B6" w:rsidDel="008B6AF4" w:rsidRDefault="00ED1509">
            <w:pPr>
              <w:pStyle w:val="Heading1Numbered"/>
              <w:rPr>
                <w:del w:id="9800" w:author="Donovan Goode" w:date="2018-11-09T10:04:00Z"/>
                <w:rFonts w:ascii="Consolas" w:eastAsia="Times New Roman" w:hAnsi="Consolas" w:cs="Times New Roman"/>
                <w:color w:val="D4D4D4"/>
                <w:sz w:val="21"/>
                <w:szCs w:val="21"/>
              </w:rPr>
              <w:pPrChange w:id="9801" w:author="Donovan Goode" w:date="2018-11-09T10:05:00Z">
                <w:pPr>
                  <w:shd w:val="clear" w:color="auto" w:fill="1E1E1E"/>
                  <w:spacing w:line="285" w:lineRule="atLeast"/>
                </w:pPr>
              </w:pPrChange>
            </w:pPr>
          </w:p>
          <w:p w14:paraId="37AC6668" w14:textId="77777777" w:rsidR="00ED1509" w:rsidRPr="007520B6" w:rsidDel="008B6AF4" w:rsidRDefault="00ED1509">
            <w:pPr>
              <w:pStyle w:val="Heading1Numbered"/>
              <w:rPr>
                <w:del w:id="9802" w:author="Donovan Goode" w:date="2018-11-09T10:04:00Z"/>
                <w:rFonts w:ascii="Consolas" w:eastAsia="Times New Roman" w:hAnsi="Consolas" w:cs="Times New Roman"/>
                <w:color w:val="D4D4D4"/>
                <w:sz w:val="21"/>
                <w:szCs w:val="21"/>
              </w:rPr>
              <w:pPrChange w:id="9803" w:author="Donovan Goode" w:date="2018-11-09T10:05:00Z">
                <w:pPr>
                  <w:shd w:val="clear" w:color="auto" w:fill="1E1E1E"/>
                  <w:spacing w:line="285" w:lineRule="atLeast"/>
                </w:pPr>
              </w:pPrChange>
            </w:pPr>
            <w:del w:id="98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6BE16B09" w14:textId="77777777" w:rsidR="00ED1509" w:rsidRPr="007520B6" w:rsidDel="008B6AF4" w:rsidRDefault="00ED1509">
            <w:pPr>
              <w:pStyle w:val="Heading1Numbered"/>
              <w:rPr>
                <w:del w:id="9805" w:author="Donovan Goode" w:date="2018-11-09T10:04:00Z"/>
                <w:rFonts w:ascii="Consolas" w:eastAsia="Times New Roman" w:hAnsi="Consolas" w:cs="Times New Roman"/>
                <w:color w:val="D4D4D4"/>
                <w:sz w:val="21"/>
                <w:szCs w:val="21"/>
              </w:rPr>
              <w:pPrChange w:id="9806" w:author="Donovan Goode" w:date="2018-11-09T10:05:00Z">
                <w:pPr>
                  <w:shd w:val="clear" w:color="auto" w:fill="1E1E1E"/>
                  <w:spacing w:line="285" w:lineRule="atLeast"/>
                </w:pPr>
              </w:pPrChange>
            </w:pPr>
            <w:del w:id="98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41D42E82" w14:textId="77777777" w:rsidR="00ED1509" w:rsidRPr="007520B6" w:rsidDel="008B6AF4" w:rsidRDefault="00ED1509">
            <w:pPr>
              <w:pStyle w:val="Heading1Numbered"/>
              <w:rPr>
                <w:del w:id="9808" w:author="Donovan Goode" w:date="2018-11-09T10:04:00Z"/>
                <w:rFonts w:ascii="Consolas" w:eastAsia="Times New Roman" w:hAnsi="Consolas" w:cs="Times New Roman"/>
                <w:color w:val="D4D4D4"/>
                <w:sz w:val="21"/>
                <w:szCs w:val="21"/>
              </w:rPr>
              <w:pPrChange w:id="9809" w:author="Donovan Goode" w:date="2018-11-09T10:05:00Z">
                <w:pPr>
                  <w:shd w:val="clear" w:color="auto" w:fill="1E1E1E"/>
                  <w:spacing w:line="285" w:lineRule="atLeast"/>
                </w:pPr>
              </w:pPrChange>
            </w:pPr>
            <w:del w:id="98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1.25em</w:delText>
              </w:r>
              <w:r w:rsidRPr="007520B6" w:rsidDel="008B6AF4">
                <w:rPr>
                  <w:rFonts w:ascii="Consolas" w:eastAsia="Times New Roman" w:hAnsi="Consolas" w:cs="Times New Roman"/>
                  <w:color w:val="D4D4D4"/>
                  <w:sz w:val="21"/>
                  <w:szCs w:val="21"/>
                </w:rPr>
                <w:delText>;</w:delText>
              </w:r>
            </w:del>
          </w:p>
          <w:p w14:paraId="0408FCFC" w14:textId="77777777" w:rsidR="00ED1509" w:rsidRPr="007520B6" w:rsidDel="008B6AF4" w:rsidRDefault="00ED1509">
            <w:pPr>
              <w:pStyle w:val="Heading1Numbered"/>
              <w:rPr>
                <w:del w:id="9811" w:author="Donovan Goode" w:date="2018-11-09T10:04:00Z"/>
                <w:rFonts w:ascii="Consolas" w:eastAsia="Times New Roman" w:hAnsi="Consolas" w:cs="Times New Roman"/>
                <w:color w:val="D4D4D4"/>
                <w:sz w:val="21"/>
                <w:szCs w:val="21"/>
              </w:rPr>
              <w:pPrChange w:id="9812" w:author="Donovan Goode" w:date="2018-11-09T10:05:00Z">
                <w:pPr>
                  <w:shd w:val="clear" w:color="auto" w:fill="1E1E1E"/>
                  <w:spacing w:line="285" w:lineRule="atLeast"/>
                </w:pPr>
              </w:pPrChange>
            </w:pPr>
            <w:del w:id="98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67DDF529" w14:textId="77777777" w:rsidR="00ED1509" w:rsidRPr="007520B6" w:rsidDel="008B6AF4" w:rsidRDefault="00ED1509">
            <w:pPr>
              <w:pStyle w:val="Heading1Numbered"/>
              <w:rPr>
                <w:del w:id="9814" w:author="Donovan Goode" w:date="2018-11-09T10:04:00Z"/>
                <w:rFonts w:ascii="Consolas" w:eastAsia="Times New Roman" w:hAnsi="Consolas" w:cs="Times New Roman"/>
                <w:color w:val="D4D4D4"/>
                <w:sz w:val="21"/>
                <w:szCs w:val="21"/>
              </w:rPr>
              <w:pPrChange w:id="9815" w:author="Donovan Goode" w:date="2018-11-09T10:05:00Z">
                <w:pPr>
                  <w:shd w:val="clear" w:color="auto" w:fill="1E1E1E"/>
                  <w:spacing w:line="285" w:lineRule="atLeast"/>
                </w:pPr>
              </w:pPrChange>
            </w:pPr>
            <w:del w:id="98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28px</w:delText>
              </w:r>
              <w:r w:rsidRPr="007520B6" w:rsidDel="008B6AF4">
                <w:rPr>
                  <w:rFonts w:ascii="Consolas" w:eastAsia="Times New Roman" w:hAnsi="Consolas" w:cs="Times New Roman"/>
                  <w:color w:val="D4D4D4"/>
                  <w:sz w:val="21"/>
                  <w:szCs w:val="21"/>
                </w:rPr>
                <w:delText>;</w:delText>
              </w:r>
            </w:del>
          </w:p>
          <w:p w14:paraId="491306C7" w14:textId="77777777" w:rsidR="00ED1509" w:rsidRPr="007520B6" w:rsidDel="008B6AF4" w:rsidRDefault="00ED1509">
            <w:pPr>
              <w:pStyle w:val="Heading1Numbered"/>
              <w:rPr>
                <w:del w:id="9817" w:author="Donovan Goode" w:date="2018-11-09T10:04:00Z"/>
                <w:rFonts w:ascii="Consolas" w:eastAsia="Times New Roman" w:hAnsi="Consolas" w:cs="Times New Roman"/>
                <w:color w:val="D4D4D4"/>
                <w:sz w:val="21"/>
                <w:szCs w:val="21"/>
              </w:rPr>
              <w:pPrChange w:id="9818" w:author="Donovan Goode" w:date="2018-11-09T10:05:00Z">
                <w:pPr>
                  <w:shd w:val="clear" w:color="auto" w:fill="1E1E1E"/>
                  <w:spacing w:line="285" w:lineRule="atLeast"/>
                </w:pPr>
              </w:pPrChange>
            </w:pPr>
            <w:del w:id="98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11px</w:delText>
              </w:r>
              <w:r w:rsidRPr="007520B6" w:rsidDel="008B6AF4">
                <w:rPr>
                  <w:rFonts w:ascii="Consolas" w:eastAsia="Times New Roman" w:hAnsi="Consolas" w:cs="Times New Roman"/>
                  <w:color w:val="D4D4D4"/>
                  <w:sz w:val="21"/>
                  <w:szCs w:val="21"/>
                </w:rPr>
                <w:delText>;</w:delText>
              </w:r>
            </w:del>
          </w:p>
          <w:p w14:paraId="79F7D4CF" w14:textId="77777777" w:rsidR="00ED1509" w:rsidRPr="007520B6" w:rsidDel="008B6AF4" w:rsidRDefault="00ED1509">
            <w:pPr>
              <w:pStyle w:val="Heading1Numbered"/>
              <w:rPr>
                <w:del w:id="9820" w:author="Donovan Goode" w:date="2018-11-09T10:04:00Z"/>
                <w:rFonts w:ascii="Consolas" w:eastAsia="Times New Roman" w:hAnsi="Consolas" w:cs="Times New Roman"/>
                <w:color w:val="D4D4D4"/>
                <w:sz w:val="21"/>
                <w:szCs w:val="21"/>
              </w:rPr>
              <w:pPrChange w:id="9821" w:author="Donovan Goode" w:date="2018-11-09T10:05:00Z">
                <w:pPr>
                  <w:shd w:val="clear" w:color="auto" w:fill="1E1E1E"/>
                  <w:spacing w:line="285" w:lineRule="atLeast"/>
                </w:pPr>
              </w:pPrChange>
            </w:pPr>
            <w:del w:id="98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33AC0535" w14:textId="77777777" w:rsidR="00ED1509" w:rsidRPr="007520B6" w:rsidDel="008B6AF4" w:rsidRDefault="00ED1509">
            <w:pPr>
              <w:pStyle w:val="Heading1Numbered"/>
              <w:rPr>
                <w:del w:id="9823" w:author="Donovan Goode" w:date="2018-11-09T10:04:00Z"/>
                <w:rFonts w:ascii="Consolas" w:eastAsia="Times New Roman" w:hAnsi="Consolas" w:cs="Times New Roman"/>
                <w:color w:val="D4D4D4"/>
                <w:sz w:val="21"/>
                <w:szCs w:val="21"/>
              </w:rPr>
              <w:pPrChange w:id="9824" w:author="Donovan Goode" w:date="2018-11-09T10:05:00Z">
                <w:pPr>
                  <w:shd w:val="clear" w:color="auto" w:fill="1E1E1E"/>
                  <w:spacing w:line="285" w:lineRule="atLeast"/>
                </w:pPr>
              </w:pPrChange>
            </w:pPr>
            <w:del w:id="982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3px</w:delText>
              </w:r>
              <w:r w:rsidRPr="007520B6" w:rsidDel="008B6AF4">
                <w:rPr>
                  <w:rFonts w:ascii="Consolas" w:eastAsia="Times New Roman" w:hAnsi="Consolas" w:cs="Times New Roman"/>
                  <w:color w:val="D4D4D4"/>
                  <w:sz w:val="21"/>
                  <w:szCs w:val="21"/>
                </w:rPr>
                <w:delText>;</w:delText>
              </w:r>
            </w:del>
          </w:p>
          <w:p w14:paraId="69508D68" w14:textId="77777777" w:rsidR="00ED1509" w:rsidRPr="007520B6" w:rsidDel="008B6AF4" w:rsidRDefault="00ED1509">
            <w:pPr>
              <w:pStyle w:val="Heading1Numbered"/>
              <w:rPr>
                <w:del w:id="9826" w:author="Donovan Goode" w:date="2018-11-09T10:04:00Z"/>
                <w:rFonts w:ascii="Consolas" w:eastAsia="Times New Roman" w:hAnsi="Consolas" w:cs="Times New Roman"/>
                <w:color w:val="D4D4D4"/>
                <w:sz w:val="21"/>
                <w:szCs w:val="21"/>
              </w:rPr>
              <w:pPrChange w:id="9827" w:author="Donovan Goode" w:date="2018-11-09T10:05:00Z">
                <w:pPr>
                  <w:shd w:val="clear" w:color="auto" w:fill="1E1E1E"/>
                  <w:spacing w:line="285" w:lineRule="atLeast"/>
                </w:pPr>
              </w:pPrChange>
            </w:pPr>
            <w:del w:id="982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524DAFBD" w14:textId="77777777" w:rsidR="00ED1509" w:rsidRPr="007520B6" w:rsidDel="008B6AF4" w:rsidRDefault="00ED1509">
            <w:pPr>
              <w:pStyle w:val="Heading1Numbered"/>
              <w:rPr>
                <w:del w:id="9829" w:author="Donovan Goode" w:date="2018-11-09T10:04:00Z"/>
                <w:rFonts w:ascii="Consolas" w:eastAsia="Times New Roman" w:hAnsi="Consolas" w:cs="Times New Roman"/>
                <w:color w:val="D4D4D4"/>
                <w:sz w:val="21"/>
                <w:szCs w:val="21"/>
              </w:rPr>
              <w:pPrChange w:id="9830" w:author="Donovan Goode" w:date="2018-11-09T10:05:00Z">
                <w:pPr>
                  <w:shd w:val="clear" w:color="auto" w:fill="1E1E1E"/>
                  <w:spacing w:line="285" w:lineRule="atLeast"/>
                </w:pPr>
              </w:pPrChange>
            </w:pPr>
            <w:del w:id="983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095BC127" w14:textId="77777777" w:rsidR="00ED1509" w:rsidRPr="007520B6" w:rsidDel="008B6AF4" w:rsidRDefault="00ED1509">
            <w:pPr>
              <w:pStyle w:val="Heading1Numbered"/>
              <w:rPr>
                <w:del w:id="9832" w:author="Donovan Goode" w:date="2018-11-09T10:04:00Z"/>
                <w:rFonts w:ascii="Consolas" w:eastAsia="Times New Roman" w:hAnsi="Consolas" w:cs="Times New Roman"/>
                <w:color w:val="D4D4D4"/>
                <w:sz w:val="21"/>
                <w:szCs w:val="21"/>
              </w:rPr>
              <w:pPrChange w:id="9833" w:author="Donovan Goode" w:date="2018-11-09T10:05:00Z">
                <w:pPr>
                  <w:shd w:val="clear" w:color="auto" w:fill="1E1E1E"/>
                  <w:spacing w:line="285" w:lineRule="atLeast"/>
                </w:pPr>
              </w:pPrChange>
            </w:pPr>
            <w:del w:id="98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200DA054" w14:textId="77777777" w:rsidR="00ED1509" w:rsidRPr="007520B6" w:rsidDel="008B6AF4" w:rsidRDefault="00ED1509">
            <w:pPr>
              <w:pStyle w:val="Heading1Numbered"/>
              <w:rPr>
                <w:del w:id="9835" w:author="Donovan Goode" w:date="2018-11-09T10:04:00Z"/>
                <w:rFonts w:ascii="Consolas" w:eastAsia="Times New Roman" w:hAnsi="Consolas" w:cs="Times New Roman"/>
                <w:color w:val="D4D4D4"/>
                <w:sz w:val="21"/>
                <w:szCs w:val="21"/>
              </w:rPr>
              <w:pPrChange w:id="9836" w:author="Donovan Goode" w:date="2018-11-09T10:05:00Z">
                <w:pPr>
                  <w:shd w:val="clear" w:color="auto" w:fill="1E1E1E"/>
                  <w:spacing w:line="285" w:lineRule="atLeast"/>
                </w:pPr>
              </w:pPrChange>
            </w:pPr>
            <w:del w:id="983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157px</w:delText>
              </w:r>
              <w:r w:rsidRPr="007520B6" w:rsidDel="008B6AF4">
                <w:rPr>
                  <w:rFonts w:ascii="Consolas" w:eastAsia="Times New Roman" w:hAnsi="Consolas" w:cs="Times New Roman"/>
                  <w:color w:val="D4D4D4"/>
                  <w:sz w:val="21"/>
                  <w:szCs w:val="21"/>
                </w:rPr>
                <w:delText>;</w:delText>
              </w:r>
            </w:del>
          </w:p>
          <w:p w14:paraId="45CC81F8" w14:textId="77777777" w:rsidR="00ED1509" w:rsidRPr="007520B6" w:rsidDel="008B6AF4" w:rsidRDefault="00ED1509">
            <w:pPr>
              <w:pStyle w:val="Heading1Numbered"/>
              <w:rPr>
                <w:del w:id="9838" w:author="Donovan Goode" w:date="2018-11-09T10:04:00Z"/>
                <w:rFonts w:ascii="Consolas" w:eastAsia="Times New Roman" w:hAnsi="Consolas" w:cs="Times New Roman"/>
                <w:color w:val="D4D4D4"/>
                <w:sz w:val="21"/>
                <w:szCs w:val="21"/>
              </w:rPr>
              <w:pPrChange w:id="9839" w:author="Donovan Goode" w:date="2018-11-09T10:05:00Z">
                <w:pPr>
                  <w:shd w:val="clear" w:color="auto" w:fill="1E1E1E"/>
                  <w:spacing w:line="285" w:lineRule="atLeast"/>
                </w:pPr>
              </w:pPrChange>
            </w:pPr>
            <w:del w:id="984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w:delText>
              </w:r>
              <w:r w:rsidRPr="007520B6" w:rsidDel="008B6AF4">
                <w:rPr>
                  <w:rFonts w:ascii="Consolas" w:eastAsia="Times New Roman" w:hAnsi="Consolas" w:cs="Times New Roman"/>
                  <w:color w:val="D4D4D4"/>
                  <w:sz w:val="21"/>
                  <w:szCs w:val="21"/>
                </w:rPr>
                <w:delText>;</w:delText>
              </w:r>
            </w:del>
          </w:p>
          <w:p w14:paraId="51A2DD8F" w14:textId="77777777" w:rsidR="00ED1509" w:rsidRPr="007520B6" w:rsidDel="008B6AF4" w:rsidRDefault="00ED1509">
            <w:pPr>
              <w:pStyle w:val="Heading1Numbered"/>
              <w:rPr>
                <w:del w:id="9841" w:author="Donovan Goode" w:date="2018-11-09T10:04:00Z"/>
                <w:rFonts w:ascii="Consolas" w:eastAsia="Times New Roman" w:hAnsi="Consolas" w:cs="Times New Roman"/>
                <w:color w:val="D4D4D4"/>
                <w:sz w:val="21"/>
                <w:szCs w:val="21"/>
              </w:rPr>
              <w:pPrChange w:id="9842" w:author="Donovan Goode" w:date="2018-11-09T10:05:00Z">
                <w:pPr>
                  <w:shd w:val="clear" w:color="auto" w:fill="1E1E1E"/>
                  <w:spacing w:line="285" w:lineRule="atLeast"/>
                </w:pPr>
              </w:pPrChange>
            </w:pPr>
            <w:del w:id="984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01AA850" w14:textId="77777777" w:rsidR="00ED1509" w:rsidRPr="007520B6" w:rsidDel="008B6AF4" w:rsidRDefault="00ED1509">
            <w:pPr>
              <w:pStyle w:val="Heading1Numbered"/>
              <w:rPr>
                <w:del w:id="9844" w:author="Donovan Goode" w:date="2018-11-09T10:04:00Z"/>
                <w:rFonts w:ascii="Consolas" w:eastAsia="Times New Roman" w:hAnsi="Consolas" w:cs="Times New Roman"/>
                <w:color w:val="D4D4D4"/>
                <w:sz w:val="21"/>
                <w:szCs w:val="21"/>
              </w:rPr>
              <w:pPrChange w:id="9845" w:author="Donovan Goode" w:date="2018-11-09T10:05:00Z">
                <w:pPr>
                  <w:shd w:val="clear" w:color="auto" w:fill="1E1E1E"/>
                  <w:spacing w:line="285" w:lineRule="atLeast"/>
                </w:pPr>
              </w:pPrChange>
            </w:pPr>
            <w:del w:id="9846" w:author="Donovan Goode" w:date="2018-11-09T10:04:00Z">
              <w:r w:rsidRPr="007520B6" w:rsidDel="008B6AF4">
                <w:rPr>
                  <w:rFonts w:ascii="Consolas" w:eastAsia="Times New Roman" w:hAnsi="Consolas" w:cs="Times New Roman"/>
                  <w:color w:val="D4D4D4"/>
                  <w:sz w:val="21"/>
                  <w:szCs w:val="21"/>
                </w:rPr>
                <w:delText xml:space="preserve">    }</w:delText>
              </w:r>
            </w:del>
          </w:p>
          <w:p w14:paraId="49B7FE72" w14:textId="77777777" w:rsidR="00ED1509" w:rsidRPr="007520B6" w:rsidDel="008B6AF4" w:rsidRDefault="00ED1509">
            <w:pPr>
              <w:pStyle w:val="Heading1Numbered"/>
              <w:rPr>
                <w:del w:id="9847" w:author="Donovan Goode" w:date="2018-11-09T10:04:00Z"/>
                <w:rFonts w:ascii="Consolas" w:eastAsia="Times New Roman" w:hAnsi="Consolas" w:cs="Times New Roman"/>
                <w:color w:val="D4D4D4"/>
                <w:sz w:val="21"/>
                <w:szCs w:val="21"/>
              </w:rPr>
              <w:pPrChange w:id="9848" w:author="Donovan Goode" w:date="2018-11-09T10:05:00Z">
                <w:pPr>
                  <w:shd w:val="clear" w:color="auto" w:fill="1E1E1E"/>
                  <w:spacing w:after="240" w:line="285" w:lineRule="atLeast"/>
                </w:pPr>
              </w:pPrChange>
            </w:pPr>
          </w:p>
          <w:p w14:paraId="32A93F25" w14:textId="77777777" w:rsidR="00ED1509" w:rsidRPr="007520B6" w:rsidDel="008B6AF4" w:rsidRDefault="00ED1509">
            <w:pPr>
              <w:pStyle w:val="Heading1Numbered"/>
              <w:rPr>
                <w:del w:id="9849" w:author="Donovan Goode" w:date="2018-11-09T10:04:00Z"/>
                <w:rFonts w:ascii="Consolas" w:eastAsia="Times New Roman" w:hAnsi="Consolas" w:cs="Times New Roman"/>
                <w:color w:val="D4D4D4"/>
                <w:sz w:val="21"/>
                <w:szCs w:val="21"/>
              </w:rPr>
              <w:pPrChange w:id="9850" w:author="Donovan Goode" w:date="2018-11-09T10:05:00Z">
                <w:pPr>
                  <w:shd w:val="clear" w:color="auto" w:fill="1E1E1E"/>
                  <w:spacing w:line="285" w:lineRule="atLeast"/>
                </w:pPr>
              </w:pPrChange>
            </w:pPr>
            <w:del w:id="98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w:delText>
              </w:r>
              <w:r w:rsidRPr="007520B6" w:rsidDel="008B6AF4">
                <w:rPr>
                  <w:rFonts w:ascii="Consolas" w:eastAsia="Times New Roman" w:hAnsi="Consolas" w:cs="Times New Roman"/>
                  <w:color w:val="D4D4D4"/>
                  <w:sz w:val="21"/>
                  <w:szCs w:val="21"/>
                </w:rPr>
                <w:delText xml:space="preserve"> {</w:delText>
              </w:r>
            </w:del>
          </w:p>
          <w:p w14:paraId="21E83F37" w14:textId="77777777" w:rsidR="00ED1509" w:rsidRPr="007520B6" w:rsidDel="008B6AF4" w:rsidRDefault="00ED1509">
            <w:pPr>
              <w:pStyle w:val="Heading1Numbered"/>
              <w:rPr>
                <w:del w:id="9852" w:author="Donovan Goode" w:date="2018-11-09T10:04:00Z"/>
                <w:rFonts w:ascii="Consolas" w:eastAsia="Times New Roman" w:hAnsi="Consolas" w:cs="Times New Roman"/>
                <w:color w:val="D4D4D4"/>
                <w:sz w:val="21"/>
                <w:szCs w:val="21"/>
              </w:rPr>
              <w:pPrChange w:id="9853" w:author="Donovan Goode" w:date="2018-11-09T10:05:00Z">
                <w:pPr>
                  <w:shd w:val="clear" w:color="auto" w:fill="1E1E1E"/>
                  <w:spacing w:line="285" w:lineRule="atLeast"/>
                </w:pPr>
              </w:pPrChange>
            </w:pPr>
            <w:del w:id="98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5CDF379" w14:textId="77777777" w:rsidR="00ED1509" w:rsidRPr="007520B6" w:rsidDel="008B6AF4" w:rsidRDefault="00ED1509">
            <w:pPr>
              <w:pStyle w:val="Heading1Numbered"/>
              <w:rPr>
                <w:del w:id="9855" w:author="Donovan Goode" w:date="2018-11-09T10:04:00Z"/>
                <w:rFonts w:ascii="Consolas" w:eastAsia="Times New Roman" w:hAnsi="Consolas" w:cs="Times New Roman"/>
                <w:color w:val="D4D4D4"/>
                <w:sz w:val="21"/>
                <w:szCs w:val="21"/>
              </w:rPr>
              <w:pPrChange w:id="9856" w:author="Donovan Goode" w:date="2018-11-09T10:05:00Z">
                <w:pPr>
                  <w:shd w:val="clear" w:color="auto" w:fill="1E1E1E"/>
                  <w:spacing w:line="285" w:lineRule="atLeast"/>
                </w:pPr>
              </w:pPrChange>
            </w:pPr>
            <w:del w:id="98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158px</w:delText>
              </w:r>
              <w:r w:rsidRPr="007520B6" w:rsidDel="008B6AF4">
                <w:rPr>
                  <w:rFonts w:ascii="Consolas" w:eastAsia="Times New Roman" w:hAnsi="Consolas" w:cs="Times New Roman"/>
                  <w:color w:val="D4D4D4"/>
                  <w:sz w:val="21"/>
                  <w:szCs w:val="21"/>
                </w:rPr>
                <w:delText>;</w:delText>
              </w:r>
            </w:del>
          </w:p>
          <w:p w14:paraId="290268A3" w14:textId="77777777" w:rsidR="00ED1509" w:rsidRPr="007520B6" w:rsidDel="008B6AF4" w:rsidRDefault="00ED1509">
            <w:pPr>
              <w:pStyle w:val="Heading1Numbered"/>
              <w:rPr>
                <w:del w:id="9858" w:author="Donovan Goode" w:date="2018-11-09T10:04:00Z"/>
                <w:rFonts w:ascii="Consolas" w:eastAsia="Times New Roman" w:hAnsi="Consolas" w:cs="Times New Roman"/>
                <w:color w:val="D4D4D4"/>
                <w:sz w:val="21"/>
                <w:szCs w:val="21"/>
              </w:rPr>
              <w:pPrChange w:id="9859" w:author="Donovan Goode" w:date="2018-11-09T10:05:00Z">
                <w:pPr>
                  <w:shd w:val="clear" w:color="auto" w:fill="1E1E1E"/>
                  <w:spacing w:line="285" w:lineRule="atLeast"/>
                </w:pPr>
              </w:pPrChange>
            </w:pPr>
            <w:del w:id="98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5C74FC78" w14:textId="77777777" w:rsidR="00ED1509" w:rsidRPr="007520B6" w:rsidDel="008B6AF4" w:rsidRDefault="00ED1509">
            <w:pPr>
              <w:pStyle w:val="Heading1Numbered"/>
              <w:rPr>
                <w:del w:id="9861" w:author="Donovan Goode" w:date="2018-11-09T10:04:00Z"/>
                <w:rFonts w:ascii="Consolas" w:eastAsia="Times New Roman" w:hAnsi="Consolas" w:cs="Times New Roman"/>
                <w:color w:val="D4D4D4"/>
                <w:sz w:val="21"/>
                <w:szCs w:val="21"/>
              </w:rPr>
              <w:pPrChange w:id="9862" w:author="Donovan Goode" w:date="2018-11-09T10:05:00Z">
                <w:pPr>
                  <w:shd w:val="clear" w:color="auto" w:fill="1E1E1E"/>
                  <w:spacing w:line="285" w:lineRule="atLeast"/>
                </w:pPr>
              </w:pPrChange>
            </w:pPr>
            <w:del w:id="986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F067DD5" w14:textId="77777777" w:rsidR="00ED1509" w:rsidRPr="007520B6" w:rsidDel="008B6AF4" w:rsidRDefault="00ED1509">
            <w:pPr>
              <w:pStyle w:val="Heading1Numbered"/>
              <w:rPr>
                <w:del w:id="9864" w:author="Donovan Goode" w:date="2018-11-09T10:04:00Z"/>
                <w:rFonts w:ascii="Consolas" w:eastAsia="Times New Roman" w:hAnsi="Consolas" w:cs="Times New Roman"/>
                <w:color w:val="D4D4D4"/>
                <w:sz w:val="21"/>
                <w:szCs w:val="21"/>
              </w:rPr>
              <w:pPrChange w:id="9865" w:author="Donovan Goode" w:date="2018-11-09T10:05:00Z">
                <w:pPr>
                  <w:shd w:val="clear" w:color="auto" w:fill="1E1E1E"/>
                  <w:spacing w:line="285" w:lineRule="atLeast"/>
                </w:pPr>
              </w:pPrChange>
            </w:pPr>
            <w:del w:id="986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07161FFC" w14:textId="77777777" w:rsidR="00ED1509" w:rsidRPr="007520B6" w:rsidDel="008B6AF4" w:rsidRDefault="00ED1509">
            <w:pPr>
              <w:pStyle w:val="Heading1Numbered"/>
              <w:rPr>
                <w:del w:id="9867" w:author="Donovan Goode" w:date="2018-11-09T10:04:00Z"/>
                <w:rFonts w:ascii="Consolas" w:eastAsia="Times New Roman" w:hAnsi="Consolas" w:cs="Times New Roman"/>
                <w:color w:val="D4D4D4"/>
                <w:sz w:val="21"/>
                <w:szCs w:val="21"/>
              </w:rPr>
              <w:pPrChange w:id="9868" w:author="Donovan Goode" w:date="2018-11-09T10:05:00Z">
                <w:pPr>
                  <w:shd w:val="clear" w:color="auto" w:fill="1E1E1E"/>
                  <w:spacing w:line="285" w:lineRule="atLeast"/>
                </w:pPr>
              </w:pPrChange>
            </w:pPr>
            <w:del w:id="98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76D5C496" w14:textId="77777777" w:rsidR="00ED1509" w:rsidRPr="007520B6" w:rsidDel="008B6AF4" w:rsidRDefault="00ED1509">
            <w:pPr>
              <w:pStyle w:val="Heading1Numbered"/>
              <w:rPr>
                <w:del w:id="9870" w:author="Donovan Goode" w:date="2018-11-09T10:04:00Z"/>
                <w:rFonts w:ascii="Consolas" w:eastAsia="Times New Roman" w:hAnsi="Consolas" w:cs="Times New Roman"/>
                <w:color w:val="D4D4D4"/>
                <w:sz w:val="21"/>
                <w:szCs w:val="21"/>
              </w:rPr>
              <w:pPrChange w:id="9871" w:author="Donovan Goode" w:date="2018-11-09T10:05:00Z">
                <w:pPr>
                  <w:shd w:val="clear" w:color="auto" w:fill="1E1E1E"/>
                  <w:spacing w:line="285" w:lineRule="atLeast"/>
                </w:pPr>
              </w:pPrChange>
            </w:pPr>
            <w:del w:id="98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https://www.opm.gov/images/menu2.png</w:delText>
              </w:r>
              <w:r w:rsidRPr="007520B6" w:rsidDel="008B6AF4">
                <w:rPr>
                  <w:rFonts w:ascii="Consolas" w:eastAsia="Times New Roman" w:hAnsi="Consolas" w:cs="Times New Roman"/>
                  <w:color w:val="D4D4D4"/>
                  <w:sz w:val="21"/>
                  <w:szCs w:val="21"/>
                </w:rPr>
                <w:delText>);</w:delText>
              </w:r>
            </w:del>
          </w:p>
          <w:p w14:paraId="01E3979F" w14:textId="77777777" w:rsidR="00ED1509" w:rsidRPr="007520B6" w:rsidDel="008B6AF4" w:rsidRDefault="00ED1509">
            <w:pPr>
              <w:pStyle w:val="Heading1Numbered"/>
              <w:rPr>
                <w:del w:id="9873" w:author="Donovan Goode" w:date="2018-11-09T10:04:00Z"/>
                <w:rFonts w:ascii="Consolas" w:eastAsia="Times New Roman" w:hAnsi="Consolas" w:cs="Times New Roman"/>
                <w:color w:val="D4D4D4"/>
                <w:sz w:val="21"/>
                <w:szCs w:val="21"/>
              </w:rPr>
              <w:pPrChange w:id="9874" w:author="Donovan Goode" w:date="2018-11-09T10:05:00Z">
                <w:pPr>
                  <w:shd w:val="clear" w:color="auto" w:fill="1E1E1E"/>
                  <w:spacing w:line="285" w:lineRule="atLeast"/>
                </w:pPr>
              </w:pPrChange>
            </w:pPr>
            <w:del w:id="98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33C5C3F" w14:textId="77777777" w:rsidR="00ED1509" w:rsidRPr="007520B6" w:rsidDel="008B6AF4" w:rsidRDefault="00ED1509">
            <w:pPr>
              <w:pStyle w:val="Heading1Numbered"/>
              <w:rPr>
                <w:del w:id="9876" w:author="Donovan Goode" w:date="2018-11-09T10:04:00Z"/>
                <w:rFonts w:ascii="Consolas" w:eastAsia="Times New Roman" w:hAnsi="Consolas" w:cs="Times New Roman"/>
                <w:color w:val="D4D4D4"/>
                <w:sz w:val="21"/>
                <w:szCs w:val="21"/>
              </w:rPr>
              <w:pPrChange w:id="9877" w:author="Donovan Goode" w:date="2018-11-09T10:05:00Z">
                <w:pPr>
                  <w:shd w:val="clear" w:color="auto" w:fill="1E1E1E"/>
                  <w:spacing w:line="285" w:lineRule="atLeast"/>
                </w:pPr>
              </w:pPrChange>
            </w:pPr>
            <w:del w:id="98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DAB9A2F" w14:textId="77777777" w:rsidR="00ED1509" w:rsidRPr="007520B6" w:rsidDel="008B6AF4" w:rsidRDefault="00ED1509">
            <w:pPr>
              <w:pStyle w:val="Heading1Numbered"/>
              <w:rPr>
                <w:del w:id="9879" w:author="Donovan Goode" w:date="2018-11-09T10:04:00Z"/>
                <w:rFonts w:ascii="Consolas" w:eastAsia="Times New Roman" w:hAnsi="Consolas" w:cs="Times New Roman"/>
                <w:color w:val="D4D4D4"/>
                <w:sz w:val="21"/>
                <w:szCs w:val="21"/>
              </w:rPr>
              <w:pPrChange w:id="9880" w:author="Donovan Goode" w:date="2018-11-09T10:05:00Z">
                <w:pPr>
                  <w:shd w:val="clear" w:color="auto" w:fill="1E1E1E"/>
                  <w:spacing w:line="285" w:lineRule="atLeast"/>
                </w:pPr>
              </w:pPrChange>
            </w:pPr>
            <w:del w:id="98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372px</w:delText>
              </w:r>
              <w:r w:rsidRPr="007520B6" w:rsidDel="008B6AF4">
                <w:rPr>
                  <w:rFonts w:ascii="Consolas" w:eastAsia="Times New Roman" w:hAnsi="Consolas" w:cs="Times New Roman"/>
                  <w:color w:val="D4D4D4"/>
                  <w:sz w:val="21"/>
                  <w:szCs w:val="21"/>
                </w:rPr>
                <w:delText>;</w:delText>
              </w:r>
            </w:del>
          </w:p>
          <w:p w14:paraId="0B46B786" w14:textId="77777777" w:rsidR="00ED1509" w:rsidRPr="007520B6" w:rsidDel="008B6AF4" w:rsidRDefault="00ED1509">
            <w:pPr>
              <w:pStyle w:val="Heading1Numbered"/>
              <w:rPr>
                <w:del w:id="9882" w:author="Donovan Goode" w:date="2018-11-09T10:04:00Z"/>
                <w:rFonts w:ascii="Consolas" w:eastAsia="Times New Roman" w:hAnsi="Consolas" w:cs="Times New Roman"/>
                <w:color w:val="D4D4D4"/>
                <w:sz w:val="21"/>
                <w:szCs w:val="21"/>
              </w:rPr>
              <w:pPrChange w:id="9883" w:author="Donovan Goode" w:date="2018-11-09T10:05:00Z">
                <w:pPr>
                  <w:shd w:val="clear" w:color="auto" w:fill="1E1E1E"/>
                  <w:spacing w:line="285" w:lineRule="atLeast"/>
                </w:pPr>
              </w:pPrChange>
            </w:pPr>
            <w:del w:id="98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2FB36DE" w14:textId="77777777" w:rsidR="00ED1509" w:rsidRPr="007520B6" w:rsidDel="008B6AF4" w:rsidRDefault="00ED1509">
            <w:pPr>
              <w:pStyle w:val="Heading1Numbered"/>
              <w:rPr>
                <w:del w:id="9885" w:author="Donovan Goode" w:date="2018-11-09T10:04:00Z"/>
                <w:rFonts w:ascii="Consolas" w:eastAsia="Times New Roman" w:hAnsi="Consolas" w:cs="Times New Roman"/>
                <w:color w:val="D4D4D4"/>
                <w:sz w:val="21"/>
                <w:szCs w:val="21"/>
              </w:rPr>
              <w:pPrChange w:id="9886" w:author="Donovan Goode" w:date="2018-11-09T10:05:00Z">
                <w:pPr>
                  <w:shd w:val="clear" w:color="auto" w:fill="1E1E1E"/>
                  <w:spacing w:line="285" w:lineRule="atLeast"/>
                </w:pPr>
              </w:pPrChange>
            </w:pPr>
            <w:del w:id="98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overflow</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hidden</w:delText>
              </w:r>
              <w:r w:rsidRPr="007520B6" w:rsidDel="008B6AF4">
                <w:rPr>
                  <w:rFonts w:ascii="Consolas" w:eastAsia="Times New Roman" w:hAnsi="Consolas" w:cs="Times New Roman"/>
                  <w:color w:val="D4D4D4"/>
                  <w:sz w:val="21"/>
                  <w:szCs w:val="21"/>
                </w:rPr>
                <w:delText>;</w:delText>
              </w:r>
            </w:del>
          </w:p>
          <w:p w14:paraId="6A74BC69" w14:textId="77777777" w:rsidR="00ED1509" w:rsidRPr="007520B6" w:rsidDel="008B6AF4" w:rsidRDefault="00ED1509">
            <w:pPr>
              <w:pStyle w:val="Heading1Numbered"/>
              <w:rPr>
                <w:del w:id="9888" w:author="Donovan Goode" w:date="2018-11-09T10:04:00Z"/>
                <w:rFonts w:ascii="Consolas" w:eastAsia="Times New Roman" w:hAnsi="Consolas" w:cs="Times New Roman"/>
                <w:color w:val="D4D4D4"/>
                <w:sz w:val="21"/>
                <w:szCs w:val="21"/>
              </w:rPr>
              <w:pPrChange w:id="9889" w:author="Donovan Goode" w:date="2018-11-09T10:05:00Z">
                <w:pPr>
                  <w:shd w:val="clear" w:color="auto" w:fill="1E1E1E"/>
                  <w:spacing w:line="285" w:lineRule="atLeast"/>
                </w:pPr>
              </w:pPrChange>
            </w:pPr>
            <w:del w:id="9890" w:author="Donovan Goode" w:date="2018-11-09T10:04:00Z">
              <w:r w:rsidRPr="007520B6" w:rsidDel="008B6AF4">
                <w:rPr>
                  <w:rFonts w:ascii="Consolas" w:eastAsia="Times New Roman" w:hAnsi="Consolas" w:cs="Times New Roman"/>
                  <w:color w:val="D4D4D4"/>
                  <w:sz w:val="21"/>
                  <w:szCs w:val="21"/>
                </w:rPr>
                <w:delText xml:space="preserve">    }</w:delText>
              </w:r>
            </w:del>
          </w:p>
          <w:p w14:paraId="1B6CF937" w14:textId="77777777" w:rsidR="00ED1509" w:rsidRPr="007520B6" w:rsidDel="008B6AF4" w:rsidRDefault="00ED1509">
            <w:pPr>
              <w:pStyle w:val="Heading1Numbered"/>
              <w:rPr>
                <w:del w:id="9891" w:author="Donovan Goode" w:date="2018-11-09T10:04:00Z"/>
                <w:rFonts w:ascii="Consolas" w:eastAsia="Times New Roman" w:hAnsi="Consolas" w:cs="Times New Roman"/>
                <w:color w:val="D4D4D4"/>
                <w:sz w:val="21"/>
                <w:szCs w:val="21"/>
              </w:rPr>
              <w:pPrChange w:id="9892" w:author="Donovan Goode" w:date="2018-11-09T10:05:00Z">
                <w:pPr>
                  <w:shd w:val="clear" w:color="auto" w:fill="1E1E1E"/>
                  <w:spacing w:line="285" w:lineRule="atLeast"/>
                </w:pPr>
              </w:pPrChange>
            </w:pPr>
          </w:p>
          <w:p w14:paraId="3EA16A21" w14:textId="77777777" w:rsidR="00ED1509" w:rsidRPr="007520B6" w:rsidDel="008B6AF4" w:rsidRDefault="00ED1509">
            <w:pPr>
              <w:pStyle w:val="Heading1Numbered"/>
              <w:rPr>
                <w:del w:id="9893" w:author="Donovan Goode" w:date="2018-11-09T10:04:00Z"/>
                <w:rFonts w:ascii="Consolas" w:eastAsia="Times New Roman" w:hAnsi="Consolas" w:cs="Times New Roman"/>
                <w:color w:val="D4D4D4"/>
                <w:sz w:val="21"/>
                <w:szCs w:val="21"/>
              </w:rPr>
              <w:pPrChange w:id="9894" w:author="Donovan Goode" w:date="2018-11-09T10:05:00Z">
                <w:pPr>
                  <w:shd w:val="clear" w:color="auto" w:fill="1E1E1E"/>
                  <w:spacing w:line="285" w:lineRule="atLeast"/>
                </w:pPr>
              </w:pPrChange>
            </w:pPr>
            <w:del w:id="989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w:delText>
              </w:r>
              <w:r w:rsidRPr="007520B6" w:rsidDel="008B6AF4">
                <w:rPr>
                  <w:rFonts w:ascii="Consolas" w:eastAsia="Times New Roman" w:hAnsi="Consolas" w:cs="Times New Roman"/>
                  <w:color w:val="D4D4D4"/>
                  <w:sz w:val="21"/>
                  <w:szCs w:val="21"/>
                </w:rPr>
                <w:delText xml:space="preserve"> {</w:delText>
              </w:r>
            </w:del>
          </w:p>
          <w:p w14:paraId="517141D7" w14:textId="77777777" w:rsidR="00ED1509" w:rsidRPr="007520B6" w:rsidDel="008B6AF4" w:rsidRDefault="00ED1509">
            <w:pPr>
              <w:pStyle w:val="Heading1Numbered"/>
              <w:rPr>
                <w:del w:id="9896" w:author="Donovan Goode" w:date="2018-11-09T10:04:00Z"/>
                <w:rFonts w:ascii="Consolas" w:eastAsia="Times New Roman" w:hAnsi="Consolas" w:cs="Times New Roman"/>
                <w:color w:val="D4D4D4"/>
                <w:sz w:val="21"/>
                <w:szCs w:val="21"/>
              </w:rPr>
              <w:pPrChange w:id="9897" w:author="Donovan Goode" w:date="2018-11-09T10:05:00Z">
                <w:pPr>
                  <w:shd w:val="clear" w:color="auto" w:fill="1E1E1E"/>
                  <w:spacing w:line="285" w:lineRule="atLeast"/>
                </w:pPr>
              </w:pPrChange>
            </w:pPr>
            <w:del w:id="98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block</w:delText>
              </w:r>
              <w:r w:rsidRPr="007520B6" w:rsidDel="008B6AF4">
                <w:rPr>
                  <w:rFonts w:ascii="Consolas" w:eastAsia="Times New Roman" w:hAnsi="Consolas" w:cs="Times New Roman"/>
                  <w:color w:val="D4D4D4"/>
                  <w:sz w:val="21"/>
                  <w:szCs w:val="21"/>
                </w:rPr>
                <w:delText>;</w:delText>
              </w:r>
            </w:del>
          </w:p>
          <w:p w14:paraId="00F7A462" w14:textId="77777777" w:rsidR="00ED1509" w:rsidRPr="007520B6" w:rsidDel="008B6AF4" w:rsidRDefault="00ED1509">
            <w:pPr>
              <w:pStyle w:val="Heading1Numbered"/>
              <w:rPr>
                <w:del w:id="9899" w:author="Donovan Goode" w:date="2018-11-09T10:04:00Z"/>
                <w:rFonts w:ascii="Consolas" w:eastAsia="Times New Roman" w:hAnsi="Consolas" w:cs="Times New Roman"/>
                <w:color w:val="D4D4D4"/>
                <w:sz w:val="21"/>
                <w:szCs w:val="21"/>
              </w:rPr>
              <w:pPrChange w:id="9900" w:author="Donovan Goode" w:date="2018-11-09T10:05:00Z">
                <w:pPr>
                  <w:shd w:val="clear" w:color="auto" w:fill="1E1E1E"/>
                  <w:spacing w:line="285" w:lineRule="atLeast"/>
                </w:pPr>
              </w:pPrChange>
            </w:pPr>
            <w:del w:id="990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153px</w:delText>
              </w:r>
              <w:r w:rsidRPr="007520B6" w:rsidDel="008B6AF4">
                <w:rPr>
                  <w:rFonts w:ascii="Consolas" w:eastAsia="Times New Roman" w:hAnsi="Consolas" w:cs="Times New Roman"/>
                  <w:color w:val="D4D4D4"/>
                  <w:sz w:val="21"/>
                  <w:szCs w:val="21"/>
                </w:rPr>
                <w:delText>;</w:delText>
              </w:r>
            </w:del>
          </w:p>
          <w:p w14:paraId="3769FDD2" w14:textId="77777777" w:rsidR="00ED1509" w:rsidRPr="007520B6" w:rsidDel="008B6AF4" w:rsidRDefault="00ED1509">
            <w:pPr>
              <w:pStyle w:val="Heading1Numbered"/>
              <w:rPr>
                <w:del w:id="9902" w:author="Donovan Goode" w:date="2018-11-09T10:04:00Z"/>
                <w:rFonts w:ascii="Consolas" w:eastAsia="Times New Roman" w:hAnsi="Consolas" w:cs="Times New Roman"/>
                <w:color w:val="D4D4D4"/>
                <w:sz w:val="21"/>
                <w:szCs w:val="21"/>
              </w:rPr>
              <w:pPrChange w:id="9903" w:author="Donovan Goode" w:date="2018-11-09T10:05:00Z">
                <w:pPr>
                  <w:shd w:val="clear" w:color="auto" w:fill="1E1E1E"/>
                  <w:spacing w:line="285" w:lineRule="atLeast"/>
                </w:pPr>
              </w:pPrChange>
            </w:pPr>
            <w:del w:id="99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clear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both</w:delText>
              </w:r>
              <w:r w:rsidRPr="007520B6" w:rsidDel="008B6AF4">
                <w:rPr>
                  <w:rFonts w:ascii="Consolas" w:eastAsia="Times New Roman" w:hAnsi="Consolas" w:cs="Times New Roman"/>
                  <w:color w:val="D4D4D4"/>
                  <w:sz w:val="21"/>
                  <w:szCs w:val="21"/>
                </w:rPr>
                <w:delText>;</w:delText>
              </w:r>
            </w:del>
          </w:p>
          <w:p w14:paraId="783B404C" w14:textId="77777777" w:rsidR="00ED1509" w:rsidRPr="007520B6" w:rsidDel="008B6AF4" w:rsidRDefault="00ED1509">
            <w:pPr>
              <w:pStyle w:val="Heading1Numbered"/>
              <w:rPr>
                <w:del w:id="9905" w:author="Donovan Goode" w:date="2018-11-09T10:04:00Z"/>
                <w:rFonts w:ascii="Consolas" w:eastAsia="Times New Roman" w:hAnsi="Consolas" w:cs="Times New Roman"/>
                <w:color w:val="D4D4D4"/>
                <w:sz w:val="21"/>
                <w:szCs w:val="21"/>
              </w:rPr>
              <w:pPrChange w:id="9906" w:author="Donovan Goode" w:date="2018-11-09T10:05:00Z">
                <w:pPr>
                  <w:shd w:val="clear" w:color="auto" w:fill="1E1E1E"/>
                  <w:spacing w:line="285" w:lineRule="atLeast"/>
                </w:pPr>
              </w:pPrChange>
            </w:pPr>
            <w:del w:id="99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41E9534" w14:textId="77777777" w:rsidR="00ED1509" w:rsidRPr="007520B6" w:rsidDel="008B6AF4" w:rsidRDefault="00ED1509">
            <w:pPr>
              <w:pStyle w:val="Heading1Numbered"/>
              <w:rPr>
                <w:del w:id="9908" w:author="Donovan Goode" w:date="2018-11-09T10:04:00Z"/>
                <w:rFonts w:ascii="Consolas" w:eastAsia="Times New Roman" w:hAnsi="Consolas" w:cs="Times New Roman"/>
                <w:color w:val="D4D4D4"/>
                <w:sz w:val="21"/>
                <w:szCs w:val="21"/>
              </w:rPr>
              <w:pPrChange w:id="9909" w:author="Donovan Goode" w:date="2018-11-09T10:05:00Z">
                <w:pPr>
                  <w:shd w:val="clear" w:color="auto" w:fill="1E1E1E"/>
                  <w:spacing w:line="285" w:lineRule="atLeast"/>
                </w:pPr>
              </w:pPrChange>
            </w:pPr>
            <w:del w:id="99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44EAD73" w14:textId="77777777" w:rsidR="00ED1509" w:rsidRPr="007520B6" w:rsidDel="008B6AF4" w:rsidRDefault="00ED1509">
            <w:pPr>
              <w:pStyle w:val="Heading1Numbered"/>
              <w:rPr>
                <w:del w:id="9911" w:author="Donovan Goode" w:date="2018-11-09T10:04:00Z"/>
                <w:rFonts w:ascii="Consolas" w:eastAsia="Times New Roman" w:hAnsi="Consolas" w:cs="Times New Roman"/>
                <w:color w:val="D4D4D4"/>
                <w:sz w:val="21"/>
                <w:szCs w:val="21"/>
              </w:rPr>
              <w:pPrChange w:id="9912" w:author="Donovan Goode" w:date="2018-11-09T10:05:00Z">
                <w:pPr>
                  <w:shd w:val="clear" w:color="auto" w:fill="1E1E1E"/>
                  <w:spacing w:line="285" w:lineRule="atLeast"/>
                </w:pPr>
              </w:pPrChange>
            </w:pPr>
            <w:del w:id="99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09611283" w14:textId="77777777" w:rsidR="00ED1509" w:rsidRPr="007520B6" w:rsidDel="008B6AF4" w:rsidRDefault="00ED1509">
            <w:pPr>
              <w:pStyle w:val="Heading1Numbered"/>
              <w:rPr>
                <w:del w:id="9914" w:author="Donovan Goode" w:date="2018-11-09T10:04:00Z"/>
                <w:rFonts w:ascii="Consolas" w:eastAsia="Times New Roman" w:hAnsi="Consolas" w:cs="Times New Roman"/>
                <w:color w:val="D4D4D4"/>
                <w:sz w:val="21"/>
                <w:szCs w:val="21"/>
              </w:rPr>
              <w:pPrChange w:id="9915" w:author="Donovan Goode" w:date="2018-11-09T10:05:00Z">
                <w:pPr>
                  <w:shd w:val="clear" w:color="auto" w:fill="1E1E1E"/>
                  <w:spacing w:line="285" w:lineRule="atLeast"/>
                </w:pPr>
              </w:pPrChange>
            </w:pPr>
            <w:del w:id="99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6C0FD745" w14:textId="77777777" w:rsidR="00ED1509" w:rsidRPr="007520B6" w:rsidDel="008B6AF4" w:rsidRDefault="00ED1509">
            <w:pPr>
              <w:pStyle w:val="Heading1Numbered"/>
              <w:rPr>
                <w:del w:id="9917" w:author="Donovan Goode" w:date="2018-11-09T10:04:00Z"/>
                <w:rFonts w:ascii="Consolas" w:eastAsia="Times New Roman" w:hAnsi="Consolas" w:cs="Times New Roman"/>
                <w:color w:val="D4D4D4"/>
                <w:sz w:val="21"/>
                <w:szCs w:val="21"/>
              </w:rPr>
              <w:pPrChange w:id="9918" w:author="Donovan Goode" w:date="2018-11-09T10:05:00Z">
                <w:pPr>
                  <w:shd w:val="clear" w:color="auto" w:fill="1E1E1E"/>
                  <w:spacing w:line="285" w:lineRule="atLeast"/>
                </w:pPr>
              </w:pPrChange>
            </w:pPr>
          </w:p>
          <w:p w14:paraId="36C26E4C" w14:textId="77777777" w:rsidR="00ED1509" w:rsidRPr="007520B6" w:rsidDel="008B6AF4" w:rsidRDefault="00ED1509">
            <w:pPr>
              <w:pStyle w:val="Heading1Numbered"/>
              <w:rPr>
                <w:del w:id="9919" w:author="Donovan Goode" w:date="2018-11-09T10:04:00Z"/>
                <w:rFonts w:ascii="Consolas" w:eastAsia="Times New Roman" w:hAnsi="Consolas" w:cs="Times New Roman"/>
                <w:color w:val="D4D4D4"/>
                <w:sz w:val="21"/>
                <w:szCs w:val="21"/>
              </w:rPr>
              <w:pPrChange w:id="9920" w:author="Donovan Goode" w:date="2018-11-09T10:05:00Z">
                <w:pPr>
                  <w:shd w:val="clear" w:color="auto" w:fill="1E1E1E"/>
                  <w:spacing w:line="285" w:lineRule="atLeast"/>
                </w:pPr>
              </w:pPrChange>
            </w:pPr>
            <w:del w:id="99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https://www.opm.gov/images/menu2.png</w:delText>
              </w:r>
              <w:r w:rsidRPr="007520B6" w:rsidDel="008B6AF4">
                <w:rPr>
                  <w:rFonts w:ascii="Consolas" w:eastAsia="Times New Roman" w:hAnsi="Consolas" w:cs="Times New Roman"/>
                  <w:color w:val="D4D4D4"/>
                  <w:sz w:val="21"/>
                  <w:szCs w:val="21"/>
                </w:rPr>
                <w:delText>);</w:delText>
              </w:r>
            </w:del>
          </w:p>
          <w:p w14:paraId="5C0E39BE" w14:textId="77777777" w:rsidR="00ED1509" w:rsidRPr="007520B6" w:rsidDel="008B6AF4" w:rsidRDefault="00ED1509">
            <w:pPr>
              <w:pStyle w:val="Heading1Numbered"/>
              <w:rPr>
                <w:del w:id="9922" w:author="Donovan Goode" w:date="2018-11-09T10:04:00Z"/>
                <w:rFonts w:ascii="Consolas" w:eastAsia="Times New Roman" w:hAnsi="Consolas" w:cs="Times New Roman"/>
                <w:color w:val="D4D4D4"/>
                <w:sz w:val="21"/>
                <w:szCs w:val="21"/>
              </w:rPr>
              <w:pPrChange w:id="9923" w:author="Donovan Goode" w:date="2018-11-09T10:05:00Z">
                <w:pPr>
                  <w:shd w:val="clear" w:color="auto" w:fill="1E1E1E"/>
                  <w:spacing w:line="285" w:lineRule="atLeast"/>
                </w:pPr>
              </w:pPrChange>
            </w:pPr>
            <w:del w:id="99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28CA0996" w14:textId="77777777" w:rsidR="00ED1509" w:rsidRPr="007520B6" w:rsidDel="008B6AF4" w:rsidRDefault="00ED1509">
            <w:pPr>
              <w:pStyle w:val="Heading1Numbered"/>
              <w:rPr>
                <w:del w:id="9925" w:author="Donovan Goode" w:date="2018-11-09T10:04:00Z"/>
                <w:rFonts w:ascii="Consolas" w:eastAsia="Times New Roman" w:hAnsi="Consolas" w:cs="Times New Roman"/>
                <w:color w:val="D4D4D4"/>
                <w:sz w:val="21"/>
                <w:szCs w:val="21"/>
              </w:rPr>
              <w:pPrChange w:id="9926" w:author="Donovan Goode" w:date="2018-11-09T10:05:00Z">
                <w:pPr>
                  <w:shd w:val="clear" w:color="auto" w:fill="1E1E1E"/>
                  <w:spacing w:line="285" w:lineRule="atLeast"/>
                </w:pPr>
              </w:pPrChange>
            </w:pPr>
            <w:del w:id="992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200px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9DE97FB" w14:textId="77777777" w:rsidR="00ED1509" w:rsidRPr="007520B6" w:rsidDel="008B6AF4" w:rsidRDefault="00ED1509">
            <w:pPr>
              <w:pStyle w:val="Heading1Numbered"/>
              <w:rPr>
                <w:del w:id="9928" w:author="Donovan Goode" w:date="2018-11-09T10:04:00Z"/>
                <w:rFonts w:ascii="Consolas" w:eastAsia="Times New Roman" w:hAnsi="Consolas" w:cs="Times New Roman"/>
                <w:color w:val="D4D4D4"/>
                <w:sz w:val="21"/>
                <w:szCs w:val="21"/>
              </w:rPr>
              <w:pPrChange w:id="9929" w:author="Donovan Goode" w:date="2018-11-09T10:05:00Z">
                <w:pPr>
                  <w:shd w:val="clear" w:color="auto" w:fill="1E1E1E"/>
                  <w:spacing w:line="285" w:lineRule="atLeast"/>
                </w:pPr>
              </w:pPrChange>
            </w:pPr>
          </w:p>
          <w:p w14:paraId="1B7965E2" w14:textId="77777777" w:rsidR="00ED1509" w:rsidRPr="007520B6" w:rsidDel="008B6AF4" w:rsidRDefault="00ED1509">
            <w:pPr>
              <w:pStyle w:val="Heading1Numbered"/>
              <w:rPr>
                <w:del w:id="9930" w:author="Donovan Goode" w:date="2018-11-09T10:04:00Z"/>
                <w:rFonts w:ascii="Consolas" w:eastAsia="Times New Roman" w:hAnsi="Consolas" w:cs="Times New Roman"/>
                <w:color w:val="D4D4D4"/>
                <w:sz w:val="21"/>
                <w:szCs w:val="21"/>
              </w:rPr>
              <w:pPrChange w:id="9931" w:author="Donovan Goode" w:date="2018-11-09T10:05:00Z">
                <w:pPr>
                  <w:shd w:val="clear" w:color="auto" w:fill="1E1E1E"/>
                  <w:spacing w:line="285" w:lineRule="atLeast"/>
                </w:pPr>
              </w:pPrChange>
            </w:pPr>
            <w:del w:id="99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font-weight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bold</w:delText>
              </w:r>
              <w:r w:rsidRPr="007520B6" w:rsidDel="008B6AF4">
                <w:rPr>
                  <w:rFonts w:ascii="Consolas" w:eastAsia="Times New Roman" w:hAnsi="Consolas" w:cs="Times New Roman"/>
                  <w:color w:val="D4D4D4"/>
                  <w:sz w:val="21"/>
                  <w:szCs w:val="21"/>
                </w:rPr>
                <w:delText>;</w:delText>
              </w:r>
            </w:del>
          </w:p>
          <w:p w14:paraId="1B463F95" w14:textId="77777777" w:rsidR="00ED1509" w:rsidRPr="007520B6" w:rsidDel="008B6AF4" w:rsidRDefault="00ED1509">
            <w:pPr>
              <w:pStyle w:val="Heading1Numbered"/>
              <w:rPr>
                <w:del w:id="9933" w:author="Donovan Goode" w:date="2018-11-09T10:04:00Z"/>
                <w:rFonts w:ascii="Consolas" w:eastAsia="Times New Roman" w:hAnsi="Consolas" w:cs="Times New Roman"/>
                <w:color w:val="D4D4D4"/>
                <w:sz w:val="21"/>
                <w:szCs w:val="21"/>
              </w:rPr>
              <w:pPrChange w:id="9934" w:author="Donovan Goode" w:date="2018-11-09T10:05:00Z">
                <w:pPr>
                  <w:shd w:val="clear" w:color="auto" w:fill="1E1E1E"/>
                  <w:spacing w:line="285" w:lineRule="atLeast"/>
                </w:pPr>
              </w:pPrChange>
            </w:pPr>
            <w:del w:id="99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font-size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1.25em</w:delText>
              </w:r>
              <w:r w:rsidRPr="007520B6" w:rsidDel="008B6AF4">
                <w:rPr>
                  <w:rFonts w:ascii="Consolas" w:eastAsia="Times New Roman" w:hAnsi="Consolas" w:cs="Times New Roman"/>
                  <w:color w:val="D4D4D4"/>
                  <w:sz w:val="21"/>
                  <w:szCs w:val="21"/>
                </w:rPr>
                <w:delText>;</w:delText>
              </w:r>
            </w:del>
          </w:p>
          <w:p w14:paraId="7101FE9C" w14:textId="77777777" w:rsidR="00ED1509" w:rsidRPr="007520B6" w:rsidDel="008B6AF4" w:rsidRDefault="00ED1509">
            <w:pPr>
              <w:pStyle w:val="Heading1Numbered"/>
              <w:rPr>
                <w:del w:id="9936" w:author="Donovan Goode" w:date="2018-11-09T10:04:00Z"/>
                <w:rFonts w:ascii="Consolas" w:eastAsia="Times New Roman" w:hAnsi="Consolas" w:cs="Times New Roman"/>
                <w:color w:val="D4D4D4"/>
                <w:sz w:val="21"/>
                <w:szCs w:val="21"/>
              </w:rPr>
              <w:pPrChange w:id="9937" w:author="Donovan Goode" w:date="2018-11-09T10:05:00Z">
                <w:pPr>
                  <w:shd w:val="clear" w:color="auto" w:fill="1E1E1E"/>
                  <w:spacing w:line="285" w:lineRule="atLeast"/>
                </w:pPr>
              </w:pPrChange>
            </w:pPr>
            <w:del w:id="99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White</w:delText>
              </w:r>
              <w:r w:rsidRPr="007520B6" w:rsidDel="008B6AF4">
                <w:rPr>
                  <w:rFonts w:ascii="Consolas" w:eastAsia="Times New Roman" w:hAnsi="Consolas" w:cs="Times New Roman"/>
                  <w:color w:val="D4D4D4"/>
                  <w:sz w:val="21"/>
                  <w:szCs w:val="21"/>
                </w:rPr>
                <w:delText>;</w:delText>
              </w:r>
            </w:del>
          </w:p>
          <w:p w14:paraId="74918B73" w14:textId="77777777" w:rsidR="00ED1509" w:rsidRPr="007520B6" w:rsidDel="008B6AF4" w:rsidRDefault="00ED1509">
            <w:pPr>
              <w:pStyle w:val="Heading1Numbered"/>
              <w:rPr>
                <w:del w:id="9939" w:author="Donovan Goode" w:date="2018-11-09T10:04:00Z"/>
                <w:rFonts w:ascii="Consolas" w:eastAsia="Times New Roman" w:hAnsi="Consolas" w:cs="Times New Roman"/>
                <w:color w:val="D4D4D4"/>
                <w:sz w:val="21"/>
                <w:szCs w:val="21"/>
              </w:rPr>
              <w:pPrChange w:id="9940" w:author="Donovan Goode" w:date="2018-11-09T10:05:00Z">
                <w:pPr>
                  <w:shd w:val="clear" w:color="auto" w:fill="1E1E1E"/>
                  <w:spacing w:line="285" w:lineRule="atLeast"/>
                </w:pPr>
              </w:pPrChange>
            </w:pPr>
            <w:del w:id="994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0E9FA075" w14:textId="77777777" w:rsidR="00ED1509" w:rsidRPr="007520B6" w:rsidDel="008B6AF4" w:rsidRDefault="00ED1509">
            <w:pPr>
              <w:pStyle w:val="Heading1Numbered"/>
              <w:rPr>
                <w:del w:id="9942" w:author="Donovan Goode" w:date="2018-11-09T10:04:00Z"/>
                <w:rFonts w:ascii="Consolas" w:eastAsia="Times New Roman" w:hAnsi="Consolas" w:cs="Times New Roman"/>
                <w:color w:val="D4D4D4"/>
                <w:sz w:val="21"/>
                <w:szCs w:val="21"/>
              </w:rPr>
              <w:pPrChange w:id="9943" w:author="Donovan Goode" w:date="2018-11-09T10:05:00Z">
                <w:pPr>
                  <w:shd w:val="clear" w:color="auto" w:fill="1E1E1E"/>
                  <w:spacing w:line="285" w:lineRule="atLeast"/>
                </w:pPr>
              </w:pPrChange>
            </w:pPr>
            <w:del w:id="994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text-decoration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1CDB6EB7" w14:textId="77777777" w:rsidR="00ED1509" w:rsidRPr="007520B6" w:rsidDel="008B6AF4" w:rsidRDefault="00ED1509">
            <w:pPr>
              <w:pStyle w:val="Heading1Numbered"/>
              <w:rPr>
                <w:del w:id="9945" w:author="Donovan Goode" w:date="2018-11-09T10:04:00Z"/>
                <w:rFonts w:ascii="Consolas" w:eastAsia="Times New Roman" w:hAnsi="Consolas" w:cs="Times New Roman"/>
                <w:color w:val="D4D4D4"/>
                <w:sz w:val="21"/>
                <w:szCs w:val="21"/>
              </w:rPr>
              <w:pPrChange w:id="9946" w:author="Donovan Goode" w:date="2018-11-09T10:05:00Z">
                <w:pPr>
                  <w:shd w:val="clear" w:color="auto" w:fill="1E1E1E"/>
                  <w:spacing w:line="285" w:lineRule="atLeast"/>
                </w:pPr>
              </w:pPrChange>
            </w:pPr>
          </w:p>
          <w:p w14:paraId="29331D87" w14:textId="77777777" w:rsidR="00ED1509" w:rsidRPr="007520B6" w:rsidDel="008B6AF4" w:rsidRDefault="00ED1509">
            <w:pPr>
              <w:pStyle w:val="Heading1Numbered"/>
              <w:rPr>
                <w:del w:id="9947" w:author="Donovan Goode" w:date="2018-11-09T10:04:00Z"/>
                <w:rFonts w:ascii="Consolas" w:eastAsia="Times New Roman" w:hAnsi="Consolas" w:cs="Times New Roman"/>
                <w:color w:val="D4D4D4"/>
                <w:sz w:val="21"/>
                <w:szCs w:val="21"/>
              </w:rPr>
              <w:pPrChange w:id="9948" w:author="Donovan Goode" w:date="2018-11-09T10:05:00Z">
                <w:pPr>
                  <w:shd w:val="clear" w:color="auto" w:fill="1E1E1E"/>
                  <w:spacing w:line="285" w:lineRule="atLeast"/>
                </w:pPr>
              </w:pPrChange>
            </w:pPr>
            <w:del w:id="99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20px</w:delText>
              </w:r>
              <w:r w:rsidRPr="007520B6" w:rsidDel="008B6AF4">
                <w:rPr>
                  <w:rFonts w:ascii="Consolas" w:eastAsia="Times New Roman" w:hAnsi="Consolas" w:cs="Times New Roman"/>
                  <w:color w:val="D4D4D4"/>
                  <w:sz w:val="21"/>
                  <w:szCs w:val="21"/>
                </w:rPr>
                <w:delText>;</w:delText>
              </w:r>
            </w:del>
          </w:p>
          <w:p w14:paraId="29007C9E" w14:textId="77777777" w:rsidR="00ED1509" w:rsidRPr="007520B6" w:rsidDel="008B6AF4" w:rsidRDefault="00ED1509">
            <w:pPr>
              <w:pStyle w:val="Heading1Numbered"/>
              <w:rPr>
                <w:del w:id="9950" w:author="Donovan Goode" w:date="2018-11-09T10:04:00Z"/>
                <w:rFonts w:ascii="Consolas" w:eastAsia="Times New Roman" w:hAnsi="Consolas" w:cs="Times New Roman"/>
                <w:color w:val="D4D4D4"/>
                <w:sz w:val="21"/>
                <w:szCs w:val="21"/>
              </w:rPr>
              <w:pPrChange w:id="9951" w:author="Donovan Goode" w:date="2018-11-09T10:05:00Z">
                <w:pPr>
                  <w:shd w:val="clear" w:color="auto" w:fill="1E1E1E"/>
                  <w:spacing w:line="285" w:lineRule="atLeast"/>
                </w:pPr>
              </w:pPrChange>
            </w:pPr>
            <w:del w:id="9952" w:author="Donovan Goode" w:date="2018-11-09T10:04:00Z">
              <w:r w:rsidRPr="007520B6" w:rsidDel="008B6AF4">
                <w:rPr>
                  <w:rFonts w:ascii="Consolas" w:eastAsia="Times New Roman" w:hAnsi="Consolas" w:cs="Times New Roman"/>
                  <w:color w:val="D4D4D4"/>
                  <w:sz w:val="21"/>
                  <w:szCs w:val="21"/>
                </w:rPr>
                <w:delText xml:space="preserve">    }</w:delText>
              </w:r>
            </w:del>
          </w:p>
          <w:p w14:paraId="12B97232" w14:textId="77777777" w:rsidR="00ED1509" w:rsidRPr="007520B6" w:rsidDel="008B6AF4" w:rsidRDefault="00ED1509">
            <w:pPr>
              <w:pStyle w:val="Heading1Numbered"/>
              <w:rPr>
                <w:del w:id="9953" w:author="Donovan Goode" w:date="2018-11-09T10:04:00Z"/>
                <w:rFonts w:ascii="Consolas" w:eastAsia="Times New Roman" w:hAnsi="Consolas" w:cs="Times New Roman"/>
                <w:color w:val="D4D4D4"/>
                <w:sz w:val="21"/>
                <w:szCs w:val="21"/>
              </w:rPr>
              <w:pPrChange w:id="9954" w:author="Donovan Goode" w:date="2018-11-09T10:05:00Z">
                <w:pPr>
                  <w:shd w:val="clear" w:color="auto" w:fill="1E1E1E"/>
                  <w:spacing w:after="240" w:line="285" w:lineRule="atLeast"/>
                </w:pPr>
              </w:pPrChange>
            </w:pPr>
          </w:p>
          <w:p w14:paraId="6F5EB5DD" w14:textId="77777777" w:rsidR="00ED1509" w:rsidRPr="007520B6" w:rsidDel="008B6AF4" w:rsidRDefault="00ED1509">
            <w:pPr>
              <w:pStyle w:val="Heading1Numbered"/>
              <w:rPr>
                <w:del w:id="9955" w:author="Donovan Goode" w:date="2018-11-09T10:04:00Z"/>
                <w:rFonts w:ascii="Consolas" w:eastAsia="Times New Roman" w:hAnsi="Consolas" w:cs="Times New Roman"/>
                <w:color w:val="D4D4D4"/>
                <w:sz w:val="21"/>
                <w:szCs w:val="21"/>
              </w:rPr>
              <w:pPrChange w:id="9956" w:author="Donovan Goode" w:date="2018-11-09T10:05:00Z">
                <w:pPr>
                  <w:shd w:val="clear" w:color="auto" w:fill="1E1E1E"/>
                  <w:spacing w:line="285" w:lineRule="atLeast"/>
                </w:pPr>
              </w:pPrChange>
            </w:pPr>
            <w:del w:id="995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#sliding_menu.fold .button</w:delText>
              </w:r>
              <w:r w:rsidRPr="007520B6" w:rsidDel="008B6AF4">
                <w:rPr>
                  <w:rFonts w:ascii="Consolas" w:eastAsia="Times New Roman" w:hAnsi="Consolas" w:cs="Times New Roman"/>
                  <w:color w:val="D4D4D4"/>
                  <w:sz w:val="21"/>
                  <w:szCs w:val="21"/>
                </w:rPr>
                <w:delText xml:space="preserve"> {</w:delText>
              </w:r>
            </w:del>
          </w:p>
          <w:p w14:paraId="1F73C6FD" w14:textId="77777777" w:rsidR="00ED1509" w:rsidRPr="007520B6" w:rsidDel="008B6AF4" w:rsidRDefault="00ED1509">
            <w:pPr>
              <w:pStyle w:val="Heading1Numbered"/>
              <w:rPr>
                <w:del w:id="9958" w:author="Donovan Goode" w:date="2018-11-09T10:04:00Z"/>
                <w:rFonts w:ascii="Consolas" w:eastAsia="Times New Roman" w:hAnsi="Consolas" w:cs="Times New Roman"/>
                <w:color w:val="D4D4D4"/>
                <w:sz w:val="21"/>
                <w:szCs w:val="21"/>
              </w:rPr>
              <w:pPrChange w:id="9959" w:author="Donovan Goode" w:date="2018-11-09T10:05:00Z">
                <w:pPr>
                  <w:shd w:val="clear" w:color="auto" w:fill="1E1E1E"/>
                  <w:spacing w:line="285" w:lineRule="atLeast"/>
                </w:pPr>
              </w:pPrChange>
            </w:pPr>
            <w:del w:id="996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37A59A5F" w14:textId="77777777" w:rsidR="00ED1509" w:rsidRPr="007520B6" w:rsidDel="008B6AF4" w:rsidRDefault="00ED1509">
            <w:pPr>
              <w:pStyle w:val="Heading1Numbered"/>
              <w:rPr>
                <w:del w:id="9961" w:author="Donovan Goode" w:date="2018-11-09T10:04:00Z"/>
                <w:rFonts w:ascii="Consolas" w:eastAsia="Times New Roman" w:hAnsi="Consolas" w:cs="Times New Roman"/>
                <w:color w:val="D4D4D4"/>
                <w:sz w:val="21"/>
                <w:szCs w:val="21"/>
              </w:rPr>
              <w:pPrChange w:id="9962" w:author="Donovan Goode" w:date="2018-11-09T10:05:00Z">
                <w:pPr>
                  <w:shd w:val="clear" w:color="auto" w:fill="1E1E1E"/>
                  <w:spacing w:line="285" w:lineRule="atLeast"/>
                </w:pPr>
              </w:pPrChange>
            </w:pPr>
            <w:del w:id="9963" w:author="Donovan Goode" w:date="2018-11-09T10:04:00Z">
              <w:r w:rsidRPr="007520B6" w:rsidDel="008B6AF4">
                <w:rPr>
                  <w:rFonts w:ascii="Consolas" w:eastAsia="Times New Roman" w:hAnsi="Consolas" w:cs="Times New Roman"/>
                  <w:color w:val="D4D4D4"/>
                  <w:sz w:val="21"/>
                  <w:szCs w:val="21"/>
                </w:rPr>
                <w:delText xml:space="preserve">    }</w:delText>
              </w:r>
            </w:del>
          </w:p>
          <w:p w14:paraId="67200CC5" w14:textId="77777777" w:rsidR="00ED1509" w:rsidRPr="007520B6" w:rsidDel="008B6AF4" w:rsidRDefault="00ED1509">
            <w:pPr>
              <w:pStyle w:val="Heading1Numbered"/>
              <w:rPr>
                <w:del w:id="9964" w:author="Donovan Goode" w:date="2018-11-09T10:04:00Z"/>
                <w:rFonts w:ascii="Consolas" w:eastAsia="Times New Roman" w:hAnsi="Consolas" w:cs="Times New Roman"/>
                <w:color w:val="D4D4D4"/>
                <w:sz w:val="21"/>
                <w:szCs w:val="21"/>
              </w:rPr>
              <w:pPrChange w:id="9965" w:author="Donovan Goode" w:date="2018-11-09T10:05:00Z">
                <w:pPr>
                  <w:shd w:val="clear" w:color="auto" w:fill="1E1E1E"/>
                  <w:spacing w:line="285" w:lineRule="atLeast"/>
                </w:pPr>
              </w:pPrChange>
            </w:pPr>
          </w:p>
          <w:p w14:paraId="5396CEBC" w14:textId="77777777" w:rsidR="00ED1509" w:rsidRPr="007520B6" w:rsidDel="008B6AF4" w:rsidRDefault="00ED1509">
            <w:pPr>
              <w:pStyle w:val="Heading1Numbered"/>
              <w:rPr>
                <w:del w:id="9966" w:author="Donovan Goode" w:date="2018-11-09T10:04:00Z"/>
                <w:rFonts w:ascii="Consolas" w:eastAsia="Times New Roman" w:hAnsi="Consolas" w:cs="Times New Roman"/>
                <w:color w:val="D4D4D4"/>
                <w:sz w:val="21"/>
                <w:szCs w:val="21"/>
              </w:rPr>
              <w:pPrChange w:id="9967" w:author="Donovan Goode" w:date="2018-11-09T10:05:00Z">
                <w:pPr>
                  <w:shd w:val="clear" w:color="auto" w:fill="1E1E1E"/>
                  <w:spacing w:line="285" w:lineRule="atLeast"/>
                </w:pPr>
              </w:pPrChange>
            </w:pPr>
            <w:del w:id="99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.button#item0</w:delText>
              </w:r>
              <w:r w:rsidRPr="007520B6" w:rsidDel="008B6AF4">
                <w:rPr>
                  <w:rFonts w:ascii="Consolas" w:eastAsia="Times New Roman" w:hAnsi="Consolas" w:cs="Times New Roman"/>
                  <w:color w:val="D4D4D4"/>
                  <w:sz w:val="21"/>
                  <w:szCs w:val="21"/>
                </w:rPr>
                <w:delText xml:space="preserve"> {</w:delText>
              </w:r>
            </w:del>
          </w:p>
          <w:p w14:paraId="5B85F516" w14:textId="77777777" w:rsidR="00ED1509" w:rsidRPr="007520B6" w:rsidDel="008B6AF4" w:rsidRDefault="00ED1509">
            <w:pPr>
              <w:pStyle w:val="Heading1Numbered"/>
              <w:rPr>
                <w:del w:id="9969" w:author="Donovan Goode" w:date="2018-11-09T10:04:00Z"/>
                <w:rFonts w:ascii="Consolas" w:eastAsia="Times New Roman" w:hAnsi="Consolas" w:cs="Times New Roman"/>
                <w:color w:val="D4D4D4"/>
                <w:sz w:val="21"/>
                <w:szCs w:val="21"/>
              </w:rPr>
              <w:pPrChange w:id="9970" w:author="Donovan Goode" w:date="2018-11-09T10:05:00Z">
                <w:pPr>
                  <w:shd w:val="clear" w:color="auto" w:fill="1E1E1E"/>
                  <w:spacing w:line="285" w:lineRule="atLeast"/>
                </w:pPr>
              </w:pPrChange>
            </w:pPr>
          </w:p>
          <w:p w14:paraId="3D183152" w14:textId="77777777" w:rsidR="00ED1509" w:rsidRPr="007520B6" w:rsidDel="008B6AF4" w:rsidRDefault="00ED1509">
            <w:pPr>
              <w:pStyle w:val="Heading1Numbered"/>
              <w:rPr>
                <w:del w:id="9971" w:author="Donovan Goode" w:date="2018-11-09T10:04:00Z"/>
                <w:rFonts w:ascii="Consolas" w:eastAsia="Times New Roman" w:hAnsi="Consolas" w:cs="Times New Roman"/>
                <w:color w:val="D4D4D4"/>
                <w:sz w:val="21"/>
                <w:szCs w:val="21"/>
              </w:rPr>
              <w:pPrChange w:id="9972" w:author="Donovan Goode" w:date="2018-11-09T10:05:00Z">
                <w:pPr>
                  <w:shd w:val="clear" w:color="auto" w:fill="1E1E1E"/>
                  <w:spacing w:line="285" w:lineRule="atLeast"/>
                </w:pPr>
              </w:pPrChange>
            </w:pPr>
            <w:del w:id="99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26px</w:delText>
              </w:r>
              <w:r w:rsidRPr="007520B6" w:rsidDel="008B6AF4">
                <w:rPr>
                  <w:rFonts w:ascii="Consolas" w:eastAsia="Times New Roman" w:hAnsi="Consolas" w:cs="Times New Roman"/>
                  <w:color w:val="D4D4D4"/>
                  <w:sz w:val="21"/>
                  <w:szCs w:val="21"/>
                </w:rPr>
                <w:delText>;</w:delText>
              </w:r>
            </w:del>
          </w:p>
          <w:p w14:paraId="6428F8F1" w14:textId="77777777" w:rsidR="00ED1509" w:rsidRPr="007520B6" w:rsidDel="008B6AF4" w:rsidRDefault="00ED1509">
            <w:pPr>
              <w:pStyle w:val="Heading1Numbered"/>
              <w:rPr>
                <w:del w:id="9974" w:author="Donovan Goode" w:date="2018-11-09T10:04:00Z"/>
                <w:rFonts w:ascii="Consolas" w:eastAsia="Times New Roman" w:hAnsi="Consolas" w:cs="Times New Roman"/>
                <w:color w:val="D4D4D4"/>
                <w:sz w:val="21"/>
                <w:szCs w:val="21"/>
              </w:rPr>
              <w:pPrChange w:id="9975" w:author="Donovan Goode" w:date="2018-11-09T10:05:00Z">
                <w:pPr>
                  <w:shd w:val="clear" w:color="auto" w:fill="1E1E1E"/>
                  <w:spacing w:line="285" w:lineRule="atLeast"/>
                </w:pPr>
              </w:pPrChange>
            </w:pPr>
            <w:del w:id="99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26px</w:delText>
              </w:r>
              <w:r w:rsidRPr="007520B6" w:rsidDel="008B6AF4">
                <w:rPr>
                  <w:rFonts w:ascii="Consolas" w:eastAsia="Times New Roman" w:hAnsi="Consolas" w:cs="Times New Roman"/>
                  <w:color w:val="D4D4D4"/>
                  <w:sz w:val="21"/>
                  <w:szCs w:val="21"/>
                </w:rPr>
                <w:delText>;</w:delText>
              </w:r>
            </w:del>
          </w:p>
          <w:p w14:paraId="12E333CF" w14:textId="77777777" w:rsidR="00ED1509" w:rsidRPr="007520B6" w:rsidDel="008B6AF4" w:rsidRDefault="00ED1509">
            <w:pPr>
              <w:pStyle w:val="Heading1Numbered"/>
              <w:rPr>
                <w:del w:id="9977" w:author="Donovan Goode" w:date="2018-11-09T10:04:00Z"/>
                <w:rFonts w:ascii="Consolas" w:eastAsia="Times New Roman" w:hAnsi="Consolas" w:cs="Times New Roman"/>
                <w:color w:val="D4D4D4"/>
                <w:sz w:val="21"/>
                <w:szCs w:val="21"/>
              </w:rPr>
              <w:pPrChange w:id="9978" w:author="Donovan Goode" w:date="2018-11-09T10:05:00Z">
                <w:pPr>
                  <w:shd w:val="clear" w:color="auto" w:fill="1E1E1E"/>
                  <w:spacing w:line="285" w:lineRule="atLeast"/>
                </w:pPr>
              </w:pPrChange>
            </w:pPr>
            <w:del w:id="99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1474226" w14:textId="77777777" w:rsidR="00ED1509" w:rsidRPr="007520B6" w:rsidDel="008B6AF4" w:rsidRDefault="00ED1509">
            <w:pPr>
              <w:pStyle w:val="Heading1Numbered"/>
              <w:rPr>
                <w:del w:id="9980" w:author="Donovan Goode" w:date="2018-11-09T10:04:00Z"/>
                <w:rFonts w:ascii="Consolas" w:eastAsia="Times New Roman" w:hAnsi="Consolas" w:cs="Times New Roman"/>
                <w:color w:val="D4D4D4"/>
                <w:sz w:val="21"/>
                <w:szCs w:val="21"/>
              </w:rPr>
              <w:pPrChange w:id="9981" w:author="Donovan Goode" w:date="2018-11-09T10:05:00Z">
                <w:pPr>
                  <w:shd w:val="clear" w:color="auto" w:fill="1E1E1E"/>
                  <w:spacing w:line="285" w:lineRule="atLeast"/>
                </w:pPr>
              </w:pPrChange>
            </w:pPr>
            <w:del w:id="99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27px</w:delText>
              </w:r>
              <w:r w:rsidRPr="007520B6" w:rsidDel="008B6AF4">
                <w:rPr>
                  <w:rFonts w:ascii="Consolas" w:eastAsia="Times New Roman" w:hAnsi="Consolas" w:cs="Times New Roman"/>
                  <w:color w:val="D4D4D4"/>
                  <w:sz w:val="21"/>
                  <w:szCs w:val="21"/>
                </w:rPr>
                <w:delText>;</w:delText>
              </w:r>
            </w:del>
          </w:p>
          <w:p w14:paraId="15C17D41" w14:textId="77777777" w:rsidR="00ED1509" w:rsidRPr="007520B6" w:rsidDel="008B6AF4" w:rsidRDefault="00ED1509">
            <w:pPr>
              <w:pStyle w:val="Heading1Numbered"/>
              <w:rPr>
                <w:del w:id="9983" w:author="Donovan Goode" w:date="2018-11-09T10:04:00Z"/>
                <w:rFonts w:ascii="Consolas" w:eastAsia="Times New Roman" w:hAnsi="Consolas" w:cs="Times New Roman"/>
                <w:color w:val="D4D4D4"/>
                <w:sz w:val="21"/>
                <w:szCs w:val="21"/>
              </w:rPr>
              <w:pPrChange w:id="9984" w:author="Donovan Goode" w:date="2018-11-09T10:05:00Z">
                <w:pPr>
                  <w:shd w:val="clear" w:color="auto" w:fill="1E1E1E"/>
                  <w:spacing w:line="285" w:lineRule="atLeast"/>
                </w:pPr>
              </w:pPrChange>
            </w:pPr>
            <w:del w:id="9985" w:author="Donovan Goode" w:date="2018-11-09T10:04:00Z">
              <w:r w:rsidRPr="007520B6" w:rsidDel="008B6AF4">
                <w:rPr>
                  <w:rFonts w:ascii="Consolas" w:eastAsia="Times New Roman" w:hAnsi="Consolas" w:cs="Times New Roman"/>
                  <w:color w:val="D4D4D4"/>
                  <w:sz w:val="21"/>
                  <w:szCs w:val="21"/>
                </w:rPr>
                <w:delText xml:space="preserve">    }</w:delText>
              </w:r>
            </w:del>
          </w:p>
          <w:p w14:paraId="3AEEEB19" w14:textId="77777777" w:rsidR="00ED1509" w:rsidRPr="007520B6" w:rsidDel="008B6AF4" w:rsidRDefault="00ED1509">
            <w:pPr>
              <w:pStyle w:val="Heading1Numbered"/>
              <w:rPr>
                <w:del w:id="9986" w:author="Donovan Goode" w:date="2018-11-09T10:04:00Z"/>
                <w:rFonts w:ascii="Consolas" w:eastAsia="Times New Roman" w:hAnsi="Consolas" w:cs="Times New Roman"/>
                <w:color w:val="D4D4D4"/>
                <w:sz w:val="21"/>
                <w:szCs w:val="21"/>
              </w:rPr>
              <w:pPrChange w:id="9987" w:author="Donovan Goode" w:date="2018-11-09T10:05:00Z">
                <w:pPr>
                  <w:shd w:val="clear" w:color="auto" w:fill="1E1E1E"/>
                  <w:spacing w:line="285" w:lineRule="atLeast"/>
                </w:pPr>
              </w:pPrChange>
            </w:pPr>
          </w:p>
          <w:p w14:paraId="7ABDF8AB" w14:textId="77777777" w:rsidR="00ED1509" w:rsidRPr="007520B6" w:rsidDel="008B6AF4" w:rsidRDefault="00ED1509">
            <w:pPr>
              <w:pStyle w:val="Heading1Numbered"/>
              <w:rPr>
                <w:del w:id="9988" w:author="Donovan Goode" w:date="2018-11-09T10:04:00Z"/>
                <w:rFonts w:ascii="Consolas" w:eastAsia="Times New Roman" w:hAnsi="Consolas" w:cs="Times New Roman"/>
                <w:color w:val="D4D4D4"/>
                <w:sz w:val="21"/>
                <w:szCs w:val="21"/>
              </w:rPr>
              <w:pPrChange w:id="9989" w:author="Donovan Goode" w:date="2018-11-09T10:05:00Z">
                <w:pPr>
                  <w:shd w:val="clear" w:color="auto" w:fill="1E1E1E"/>
                  <w:spacing w:line="285" w:lineRule="atLeast"/>
                </w:pPr>
              </w:pPrChange>
            </w:pPr>
            <w:del w:id="99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.button#item1</w:delText>
              </w:r>
              <w:r w:rsidRPr="007520B6" w:rsidDel="008B6AF4">
                <w:rPr>
                  <w:rFonts w:ascii="Consolas" w:eastAsia="Times New Roman" w:hAnsi="Consolas" w:cs="Times New Roman"/>
                  <w:color w:val="D4D4D4"/>
                  <w:sz w:val="21"/>
                  <w:szCs w:val="21"/>
                </w:rPr>
                <w:delText xml:space="preserve"> {</w:delText>
              </w:r>
            </w:del>
          </w:p>
          <w:p w14:paraId="64F9A91C" w14:textId="77777777" w:rsidR="00ED1509" w:rsidRPr="007520B6" w:rsidDel="008B6AF4" w:rsidRDefault="00ED1509">
            <w:pPr>
              <w:pStyle w:val="Heading1Numbered"/>
              <w:rPr>
                <w:del w:id="9991" w:author="Donovan Goode" w:date="2018-11-09T10:04:00Z"/>
                <w:rFonts w:ascii="Consolas" w:eastAsia="Times New Roman" w:hAnsi="Consolas" w:cs="Times New Roman"/>
                <w:color w:val="D4D4D4"/>
                <w:sz w:val="21"/>
                <w:szCs w:val="21"/>
              </w:rPr>
              <w:pPrChange w:id="9992" w:author="Donovan Goode" w:date="2018-11-09T10:05:00Z">
                <w:pPr>
                  <w:shd w:val="clear" w:color="auto" w:fill="1E1E1E"/>
                  <w:spacing w:line="285" w:lineRule="atLeast"/>
                </w:pPr>
              </w:pPrChange>
            </w:pPr>
            <w:del w:id="99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58D99413" w14:textId="77777777" w:rsidR="00ED1509" w:rsidRPr="007520B6" w:rsidDel="008B6AF4" w:rsidRDefault="00ED1509">
            <w:pPr>
              <w:pStyle w:val="Heading1Numbered"/>
              <w:rPr>
                <w:del w:id="9994" w:author="Donovan Goode" w:date="2018-11-09T10:04:00Z"/>
                <w:rFonts w:ascii="Consolas" w:eastAsia="Times New Roman" w:hAnsi="Consolas" w:cs="Times New Roman"/>
                <w:color w:val="D4D4D4"/>
                <w:sz w:val="21"/>
                <w:szCs w:val="21"/>
              </w:rPr>
              <w:pPrChange w:id="9995" w:author="Donovan Goode" w:date="2018-11-09T10:05:00Z">
                <w:pPr>
                  <w:shd w:val="clear" w:color="auto" w:fill="1E1E1E"/>
                  <w:spacing w:line="285" w:lineRule="atLeast"/>
                </w:pPr>
              </w:pPrChange>
            </w:pPr>
            <w:del w:id="99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2E12953D" w14:textId="77777777" w:rsidR="00ED1509" w:rsidRPr="007520B6" w:rsidDel="008B6AF4" w:rsidRDefault="00ED1509">
            <w:pPr>
              <w:pStyle w:val="Heading1Numbered"/>
              <w:rPr>
                <w:del w:id="9997" w:author="Donovan Goode" w:date="2018-11-09T10:04:00Z"/>
                <w:rFonts w:ascii="Consolas" w:eastAsia="Times New Roman" w:hAnsi="Consolas" w:cs="Times New Roman"/>
                <w:color w:val="D4D4D4"/>
                <w:sz w:val="21"/>
                <w:szCs w:val="21"/>
              </w:rPr>
              <w:pPrChange w:id="9998" w:author="Donovan Goode" w:date="2018-11-09T10:05:00Z">
                <w:pPr>
                  <w:shd w:val="clear" w:color="auto" w:fill="1E1E1E"/>
                  <w:spacing w:line="285" w:lineRule="atLeast"/>
                </w:pPr>
              </w:pPrChange>
            </w:pPr>
            <w:del w:id="99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19F41410" w14:textId="77777777" w:rsidR="00ED1509" w:rsidRPr="007520B6" w:rsidDel="008B6AF4" w:rsidRDefault="00ED1509">
            <w:pPr>
              <w:pStyle w:val="Heading1Numbered"/>
              <w:rPr>
                <w:del w:id="10000" w:author="Donovan Goode" w:date="2018-11-09T10:04:00Z"/>
                <w:rFonts w:ascii="Consolas" w:eastAsia="Times New Roman" w:hAnsi="Consolas" w:cs="Times New Roman"/>
                <w:color w:val="D4D4D4"/>
                <w:sz w:val="21"/>
                <w:szCs w:val="21"/>
              </w:rPr>
              <w:pPrChange w:id="10001" w:author="Donovan Goode" w:date="2018-11-09T10:05:00Z">
                <w:pPr>
                  <w:shd w:val="clear" w:color="auto" w:fill="1E1E1E"/>
                  <w:spacing w:line="285" w:lineRule="atLeast"/>
                </w:pPr>
              </w:pPrChange>
            </w:pPr>
            <w:del w:id="100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59px</w:delText>
              </w:r>
              <w:r w:rsidRPr="007520B6" w:rsidDel="008B6AF4">
                <w:rPr>
                  <w:rFonts w:ascii="Consolas" w:eastAsia="Times New Roman" w:hAnsi="Consolas" w:cs="Times New Roman"/>
                  <w:color w:val="D4D4D4"/>
                  <w:sz w:val="21"/>
                  <w:szCs w:val="21"/>
                </w:rPr>
                <w:delText>;</w:delText>
              </w:r>
            </w:del>
          </w:p>
          <w:p w14:paraId="43B2678E" w14:textId="77777777" w:rsidR="00ED1509" w:rsidRPr="007520B6" w:rsidDel="008B6AF4" w:rsidRDefault="00ED1509">
            <w:pPr>
              <w:pStyle w:val="Heading1Numbered"/>
              <w:rPr>
                <w:del w:id="10003" w:author="Donovan Goode" w:date="2018-11-09T10:04:00Z"/>
                <w:rFonts w:ascii="Consolas" w:eastAsia="Times New Roman" w:hAnsi="Consolas" w:cs="Times New Roman"/>
                <w:color w:val="D4D4D4"/>
                <w:sz w:val="21"/>
                <w:szCs w:val="21"/>
              </w:rPr>
              <w:pPrChange w:id="10004" w:author="Donovan Goode" w:date="2018-11-09T10:05:00Z">
                <w:pPr>
                  <w:shd w:val="clear" w:color="auto" w:fill="1E1E1E"/>
                  <w:spacing w:line="285" w:lineRule="atLeast"/>
                </w:pPr>
              </w:pPrChange>
            </w:pPr>
            <w:del w:id="10005" w:author="Donovan Goode" w:date="2018-11-09T10:04:00Z">
              <w:r w:rsidRPr="007520B6" w:rsidDel="008B6AF4">
                <w:rPr>
                  <w:rFonts w:ascii="Consolas" w:eastAsia="Times New Roman" w:hAnsi="Consolas" w:cs="Times New Roman"/>
                  <w:color w:val="D4D4D4"/>
                  <w:sz w:val="21"/>
                  <w:szCs w:val="21"/>
                </w:rPr>
                <w:delText xml:space="preserve">    }</w:delText>
              </w:r>
            </w:del>
          </w:p>
          <w:p w14:paraId="2E3B7FD7" w14:textId="77777777" w:rsidR="00ED1509" w:rsidRPr="007520B6" w:rsidDel="008B6AF4" w:rsidRDefault="00ED1509">
            <w:pPr>
              <w:pStyle w:val="Heading1Numbered"/>
              <w:rPr>
                <w:del w:id="10006" w:author="Donovan Goode" w:date="2018-11-09T10:04:00Z"/>
                <w:rFonts w:ascii="Consolas" w:eastAsia="Times New Roman" w:hAnsi="Consolas" w:cs="Times New Roman"/>
                <w:color w:val="D4D4D4"/>
                <w:sz w:val="21"/>
                <w:szCs w:val="21"/>
              </w:rPr>
              <w:pPrChange w:id="10007" w:author="Donovan Goode" w:date="2018-11-09T10:05:00Z">
                <w:pPr>
                  <w:shd w:val="clear" w:color="auto" w:fill="1E1E1E"/>
                  <w:spacing w:line="285" w:lineRule="atLeast"/>
                </w:pPr>
              </w:pPrChange>
            </w:pPr>
          </w:p>
          <w:p w14:paraId="3BA418FF" w14:textId="77777777" w:rsidR="00ED1509" w:rsidRPr="007520B6" w:rsidDel="008B6AF4" w:rsidRDefault="00ED1509">
            <w:pPr>
              <w:pStyle w:val="Heading1Numbered"/>
              <w:rPr>
                <w:del w:id="10008" w:author="Donovan Goode" w:date="2018-11-09T10:04:00Z"/>
                <w:rFonts w:ascii="Consolas" w:eastAsia="Times New Roman" w:hAnsi="Consolas" w:cs="Times New Roman"/>
                <w:color w:val="D4D4D4"/>
                <w:sz w:val="21"/>
                <w:szCs w:val="21"/>
              </w:rPr>
              <w:pPrChange w:id="10009" w:author="Donovan Goode" w:date="2018-11-09T10:05:00Z">
                <w:pPr>
                  <w:shd w:val="clear" w:color="auto" w:fill="1E1E1E"/>
                  <w:spacing w:line="285" w:lineRule="atLeast"/>
                </w:pPr>
              </w:pPrChange>
            </w:pPr>
            <w:del w:id="1001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.button#item2</w:delText>
              </w:r>
              <w:r w:rsidRPr="007520B6" w:rsidDel="008B6AF4">
                <w:rPr>
                  <w:rFonts w:ascii="Consolas" w:eastAsia="Times New Roman" w:hAnsi="Consolas" w:cs="Times New Roman"/>
                  <w:color w:val="D4D4D4"/>
                  <w:sz w:val="21"/>
                  <w:szCs w:val="21"/>
                </w:rPr>
                <w:delText xml:space="preserve"> {</w:delText>
              </w:r>
            </w:del>
          </w:p>
          <w:p w14:paraId="215FC9D4" w14:textId="77777777" w:rsidR="00ED1509" w:rsidRPr="007520B6" w:rsidDel="008B6AF4" w:rsidRDefault="00ED1509">
            <w:pPr>
              <w:pStyle w:val="Heading1Numbered"/>
              <w:rPr>
                <w:del w:id="10011" w:author="Donovan Goode" w:date="2018-11-09T10:04:00Z"/>
                <w:rFonts w:ascii="Consolas" w:eastAsia="Times New Roman" w:hAnsi="Consolas" w:cs="Times New Roman"/>
                <w:color w:val="D4D4D4"/>
                <w:sz w:val="21"/>
                <w:szCs w:val="21"/>
              </w:rPr>
              <w:pPrChange w:id="10012" w:author="Donovan Goode" w:date="2018-11-09T10:05:00Z">
                <w:pPr>
                  <w:shd w:val="clear" w:color="auto" w:fill="1E1E1E"/>
                  <w:spacing w:line="285" w:lineRule="atLeast"/>
                </w:pPr>
              </w:pPrChange>
            </w:pPr>
            <w:del w:id="1001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23px</w:delText>
              </w:r>
              <w:r w:rsidRPr="007520B6" w:rsidDel="008B6AF4">
                <w:rPr>
                  <w:rFonts w:ascii="Consolas" w:eastAsia="Times New Roman" w:hAnsi="Consolas" w:cs="Times New Roman"/>
                  <w:color w:val="D4D4D4"/>
                  <w:sz w:val="21"/>
                  <w:szCs w:val="21"/>
                </w:rPr>
                <w:delText>;</w:delText>
              </w:r>
            </w:del>
          </w:p>
          <w:p w14:paraId="72CE7FA9" w14:textId="77777777" w:rsidR="00ED1509" w:rsidRPr="007520B6" w:rsidDel="008B6AF4" w:rsidRDefault="00ED1509">
            <w:pPr>
              <w:pStyle w:val="Heading1Numbered"/>
              <w:rPr>
                <w:del w:id="10014" w:author="Donovan Goode" w:date="2018-11-09T10:04:00Z"/>
                <w:rFonts w:ascii="Consolas" w:eastAsia="Times New Roman" w:hAnsi="Consolas" w:cs="Times New Roman"/>
                <w:color w:val="D4D4D4"/>
                <w:sz w:val="21"/>
                <w:szCs w:val="21"/>
              </w:rPr>
              <w:pPrChange w:id="10015" w:author="Donovan Goode" w:date="2018-11-09T10:05:00Z">
                <w:pPr>
                  <w:shd w:val="clear" w:color="auto" w:fill="1E1E1E"/>
                  <w:spacing w:line="285" w:lineRule="atLeast"/>
                </w:pPr>
              </w:pPrChange>
            </w:pPr>
            <w:del w:id="100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770478B1" w14:textId="77777777" w:rsidR="00ED1509" w:rsidRPr="007520B6" w:rsidDel="008B6AF4" w:rsidRDefault="00ED1509">
            <w:pPr>
              <w:pStyle w:val="Heading1Numbered"/>
              <w:rPr>
                <w:del w:id="10017" w:author="Donovan Goode" w:date="2018-11-09T10:04:00Z"/>
                <w:rFonts w:ascii="Consolas" w:eastAsia="Times New Roman" w:hAnsi="Consolas" w:cs="Times New Roman"/>
                <w:color w:val="D4D4D4"/>
                <w:sz w:val="21"/>
                <w:szCs w:val="21"/>
              </w:rPr>
              <w:pPrChange w:id="10018" w:author="Donovan Goode" w:date="2018-11-09T10:05:00Z">
                <w:pPr>
                  <w:shd w:val="clear" w:color="auto" w:fill="1E1E1E"/>
                  <w:spacing w:line="285" w:lineRule="atLeast"/>
                </w:pPr>
              </w:pPrChange>
            </w:pPr>
            <w:del w:id="100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019719B6" w14:textId="77777777" w:rsidR="00ED1509" w:rsidRPr="007520B6" w:rsidDel="008B6AF4" w:rsidRDefault="00ED1509">
            <w:pPr>
              <w:pStyle w:val="Heading1Numbered"/>
              <w:rPr>
                <w:del w:id="10020" w:author="Donovan Goode" w:date="2018-11-09T10:04:00Z"/>
                <w:rFonts w:ascii="Consolas" w:eastAsia="Times New Roman" w:hAnsi="Consolas" w:cs="Times New Roman"/>
                <w:color w:val="D4D4D4"/>
                <w:sz w:val="21"/>
                <w:szCs w:val="21"/>
              </w:rPr>
              <w:pPrChange w:id="10021" w:author="Donovan Goode" w:date="2018-11-09T10:05:00Z">
                <w:pPr>
                  <w:shd w:val="clear" w:color="auto" w:fill="1E1E1E"/>
                  <w:spacing w:line="285" w:lineRule="atLeast"/>
                </w:pPr>
              </w:pPrChange>
            </w:pPr>
            <w:del w:id="100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1CC214E4" w14:textId="77777777" w:rsidR="00ED1509" w:rsidRPr="007520B6" w:rsidDel="008B6AF4" w:rsidRDefault="00ED1509">
            <w:pPr>
              <w:pStyle w:val="Heading1Numbered"/>
              <w:rPr>
                <w:del w:id="10023" w:author="Donovan Goode" w:date="2018-11-09T10:04:00Z"/>
                <w:rFonts w:ascii="Consolas" w:eastAsia="Times New Roman" w:hAnsi="Consolas" w:cs="Times New Roman"/>
                <w:color w:val="D4D4D4"/>
                <w:sz w:val="21"/>
                <w:szCs w:val="21"/>
              </w:rPr>
              <w:pPrChange w:id="10024" w:author="Donovan Goode" w:date="2018-11-09T10:05:00Z">
                <w:pPr>
                  <w:shd w:val="clear" w:color="auto" w:fill="1E1E1E"/>
                  <w:spacing w:line="285" w:lineRule="atLeast"/>
                </w:pPr>
              </w:pPrChange>
            </w:pPr>
            <w:del w:id="1002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90px</w:delText>
              </w:r>
              <w:r w:rsidRPr="007520B6" w:rsidDel="008B6AF4">
                <w:rPr>
                  <w:rFonts w:ascii="Consolas" w:eastAsia="Times New Roman" w:hAnsi="Consolas" w:cs="Times New Roman"/>
                  <w:color w:val="D4D4D4"/>
                  <w:sz w:val="21"/>
                  <w:szCs w:val="21"/>
                </w:rPr>
                <w:delText>;</w:delText>
              </w:r>
            </w:del>
          </w:p>
          <w:p w14:paraId="5CA82407" w14:textId="77777777" w:rsidR="00ED1509" w:rsidRPr="007520B6" w:rsidDel="008B6AF4" w:rsidRDefault="00ED1509">
            <w:pPr>
              <w:pStyle w:val="Heading1Numbered"/>
              <w:rPr>
                <w:del w:id="10026" w:author="Donovan Goode" w:date="2018-11-09T10:04:00Z"/>
                <w:rFonts w:ascii="Consolas" w:eastAsia="Times New Roman" w:hAnsi="Consolas" w:cs="Times New Roman"/>
                <w:color w:val="D4D4D4"/>
                <w:sz w:val="21"/>
                <w:szCs w:val="21"/>
              </w:rPr>
              <w:pPrChange w:id="10027" w:author="Donovan Goode" w:date="2018-11-09T10:05:00Z">
                <w:pPr>
                  <w:shd w:val="clear" w:color="auto" w:fill="1E1E1E"/>
                  <w:spacing w:line="285" w:lineRule="atLeast"/>
                </w:pPr>
              </w:pPrChange>
            </w:pPr>
            <w:del w:id="10028" w:author="Donovan Goode" w:date="2018-11-09T10:04:00Z">
              <w:r w:rsidRPr="007520B6" w:rsidDel="008B6AF4">
                <w:rPr>
                  <w:rFonts w:ascii="Consolas" w:eastAsia="Times New Roman" w:hAnsi="Consolas" w:cs="Times New Roman"/>
                  <w:color w:val="D4D4D4"/>
                  <w:sz w:val="21"/>
                  <w:szCs w:val="21"/>
                </w:rPr>
                <w:delText xml:space="preserve">    }</w:delText>
              </w:r>
            </w:del>
          </w:p>
          <w:p w14:paraId="397B0489" w14:textId="77777777" w:rsidR="00ED1509" w:rsidRPr="007520B6" w:rsidDel="008B6AF4" w:rsidRDefault="00ED1509">
            <w:pPr>
              <w:pStyle w:val="Heading1Numbered"/>
              <w:rPr>
                <w:del w:id="10029" w:author="Donovan Goode" w:date="2018-11-09T10:04:00Z"/>
                <w:rFonts w:ascii="Consolas" w:eastAsia="Times New Roman" w:hAnsi="Consolas" w:cs="Times New Roman"/>
                <w:color w:val="D4D4D4"/>
                <w:sz w:val="21"/>
                <w:szCs w:val="21"/>
              </w:rPr>
              <w:pPrChange w:id="10030" w:author="Donovan Goode" w:date="2018-11-09T10:05:00Z">
                <w:pPr>
                  <w:shd w:val="clear" w:color="auto" w:fill="1E1E1E"/>
                  <w:spacing w:line="285" w:lineRule="atLeast"/>
                </w:pPr>
              </w:pPrChange>
            </w:pPr>
          </w:p>
          <w:p w14:paraId="3F69D1CA" w14:textId="77777777" w:rsidR="00ED1509" w:rsidRPr="007520B6" w:rsidDel="008B6AF4" w:rsidRDefault="00ED1509">
            <w:pPr>
              <w:pStyle w:val="Heading1Numbered"/>
              <w:rPr>
                <w:del w:id="10031" w:author="Donovan Goode" w:date="2018-11-09T10:04:00Z"/>
                <w:rFonts w:ascii="Consolas" w:eastAsia="Times New Roman" w:hAnsi="Consolas" w:cs="Times New Roman"/>
                <w:color w:val="D4D4D4"/>
                <w:sz w:val="21"/>
                <w:szCs w:val="21"/>
              </w:rPr>
              <w:pPrChange w:id="10032" w:author="Donovan Goode" w:date="2018-11-09T10:05:00Z">
                <w:pPr>
                  <w:shd w:val="clear" w:color="auto" w:fill="1E1E1E"/>
                  <w:spacing w:line="285" w:lineRule="atLeast"/>
                </w:pPr>
              </w:pPrChange>
            </w:pPr>
            <w:del w:id="1003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.button#item3</w:delText>
              </w:r>
              <w:r w:rsidRPr="007520B6" w:rsidDel="008B6AF4">
                <w:rPr>
                  <w:rFonts w:ascii="Consolas" w:eastAsia="Times New Roman" w:hAnsi="Consolas" w:cs="Times New Roman"/>
                  <w:color w:val="D4D4D4"/>
                  <w:sz w:val="21"/>
                  <w:szCs w:val="21"/>
                </w:rPr>
                <w:delText xml:space="preserve"> {</w:delText>
              </w:r>
            </w:del>
          </w:p>
          <w:p w14:paraId="59A1F9F0" w14:textId="77777777" w:rsidR="00ED1509" w:rsidRPr="007520B6" w:rsidDel="008B6AF4" w:rsidRDefault="00ED1509">
            <w:pPr>
              <w:pStyle w:val="Heading1Numbered"/>
              <w:rPr>
                <w:del w:id="10034" w:author="Donovan Goode" w:date="2018-11-09T10:04:00Z"/>
                <w:rFonts w:ascii="Consolas" w:eastAsia="Times New Roman" w:hAnsi="Consolas" w:cs="Times New Roman"/>
                <w:color w:val="D4D4D4"/>
                <w:sz w:val="21"/>
                <w:szCs w:val="21"/>
              </w:rPr>
              <w:pPrChange w:id="10035" w:author="Donovan Goode" w:date="2018-11-09T10:05:00Z">
                <w:pPr>
                  <w:shd w:val="clear" w:color="auto" w:fill="1E1E1E"/>
                  <w:spacing w:line="285" w:lineRule="atLeast"/>
                </w:pPr>
              </w:pPrChange>
            </w:pPr>
            <w:del w:id="100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35FE57EF" w14:textId="77777777" w:rsidR="00ED1509" w:rsidRPr="007520B6" w:rsidDel="008B6AF4" w:rsidRDefault="00ED1509">
            <w:pPr>
              <w:pStyle w:val="Heading1Numbered"/>
              <w:rPr>
                <w:del w:id="10037" w:author="Donovan Goode" w:date="2018-11-09T10:04:00Z"/>
                <w:rFonts w:ascii="Consolas" w:eastAsia="Times New Roman" w:hAnsi="Consolas" w:cs="Times New Roman"/>
                <w:color w:val="D4D4D4"/>
                <w:sz w:val="21"/>
                <w:szCs w:val="21"/>
              </w:rPr>
              <w:pPrChange w:id="10038" w:author="Donovan Goode" w:date="2018-11-09T10:05:00Z">
                <w:pPr>
                  <w:shd w:val="clear" w:color="auto" w:fill="1E1E1E"/>
                  <w:spacing w:line="285" w:lineRule="atLeast"/>
                </w:pPr>
              </w:pPrChange>
            </w:pPr>
            <w:del w:id="100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79804D4E" w14:textId="77777777" w:rsidR="00ED1509" w:rsidRPr="007520B6" w:rsidDel="008B6AF4" w:rsidRDefault="00ED1509">
            <w:pPr>
              <w:pStyle w:val="Heading1Numbered"/>
              <w:rPr>
                <w:del w:id="10040" w:author="Donovan Goode" w:date="2018-11-09T10:04:00Z"/>
                <w:rFonts w:ascii="Consolas" w:eastAsia="Times New Roman" w:hAnsi="Consolas" w:cs="Times New Roman"/>
                <w:color w:val="D4D4D4"/>
                <w:sz w:val="21"/>
                <w:szCs w:val="21"/>
              </w:rPr>
              <w:pPrChange w:id="10041" w:author="Donovan Goode" w:date="2018-11-09T10:05:00Z">
                <w:pPr>
                  <w:shd w:val="clear" w:color="auto" w:fill="1E1E1E"/>
                  <w:spacing w:line="285" w:lineRule="atLeast"/>
                </w:pPr>
              </w:pPrChange>
            </w:pPr>
            <w:del w:id="100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4A228F3D" w14:textId="77777777" w:rsidR="00ED1509" w:rsidRPr="007520B6" w:rsidDel="008B6AF4" w:rsidRDefault="00ED1509">
            <w:pPr>
              <w:pStyle w:val="Heading1Numbered"/>
              <w:rPr>
                <w:del w:id="10043" w:author="Donovan Goode" w:date="2018-11-09T10:04:00Z"/>
                <w:rFonts w:ascii="Consolas" w:eastAsia="Times New Roman" w:hAnsi="Consolas" w:cs="Times New Roman"/>
                <w:color w:val="D4D4D4"/>
                <w:sz w:val="21"/>
                <w:szCs w:val="21"/>
              </w:rPr>
              <w:pPrChange w:id="10044" w:author="Donovan Goode" w:date="2018-11-09T10:05:00Z">
                <w:pPr>
                  <w:shd w:val="clear" w:color="auto" w:fill="1E1E1E"/>
                  <w:spacing w:line="285" w:lineRule="atLeast"/>
                </w:pPr>
              </w:pPrChange>
            </w:pPr>
            <w:del w:id="100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124px</w:delText>
              </w:r>
              <w:r w:rsidRPr="007520B6" w:rsidDel="008B6AF4">
                <w:rPr>
                  <w:rFonts w:ascii="Consolas" w:eastAsia="Times New Roman" w:hAnsi="Consolas" w:cs="Times New Roman"/>
                  <w:color w:val="D4D4D4"/>
                  <w:sz w:val="21"/>
                  <w:szCs w:val="21"/>
                </w:rPr>
                <w:delText>;</w:delText>
              </w:r>
            </w:del>
          </w:p>
          <w:p w14:paraId="2ADDF233" w14:textId="77777777" w:rsidR="00ED1509" w:rsidRPr="007520B6" w:rsidDel="008B6AF4" w:rsidRDefault="00ED1509">
            <w:pPr>
              <w:pStyle w:val="Heading1Numbered"/>
              <w:rPr>
                <w:del w:id="10046" w:author="Donovan Goode" w:date="2018-11-09T10:04:00Z"/>
                <w:rFonts w:ascii="Consolas" w:eastAsia="Times New Roman" w:hAnsi="Consolas" w:cs="Times New Roman"/>
                <w:color w:val="D4D4D4"/>
                <w:sz w:val="21"/>
                <w:szCs w:val="21"/>
              </w:rPr>
              <w:pPrChange w:id="10047" w:author="Donovan Goode" w:date="2018-11-09T10:05:00Z">
                <w:pPr>
                  <w:shd w:val="clear" w:color="auto" w:fill="1E1E1E"/>
                  <w:spacing w:line="285" w:lineRule="atLeast"/>
                </w:pPr>
              </w:pPrChange>
            </w:pPr>
            <w:del w:id="10048" w:author="Donovan Goode" w:date="2018-11-09T10:04:00Z">
              <w:r w:rsidRPr="007520B6" w:rsidDel="008B6AF4">
                <w:rPr>
                  <w:rFonts w:ascii="Consolas" w:eastAsia="Times New Roman" w:hAnsi="Consolas" w:cs="Times New Roman"/>
                  <w:color w:val="D4D4D4"/>
                  <w:sz w:val="21"/>
                  <w:szCs w:val="21"/>
                </w:rPr>
                <w:delText xml:space="preserve">    }</w:delText>
              </w:r>
            </w:del>
          </w:p>
          <w:p w14:paraId="1FA15C9B" w14:textId="77777777" w:rsidR="00ED1509" w:rsidRPr="007520B6" w:rsidDel="008B6AF4" w:rsidRDefault="00ED1509">
            <w:pPr>
              <w:pStyle w:val="Heading1Numbered"/>
              <w:rPr>
                <w:del w:id="10049" w:author="Donovan Goode" w:date="2018-11-09T10:04:00Z"/>
                <w:rFonts w:ascii="Consolas" w:eastAsia="Times New Roman" w:hAnsi="Consolas" w:cs="Times New Roman"/>
                <w:color w:val="D4D4D4"/>
                <w:sz w:val="21"/>
                <w:szCs w:val="21"/>
              </w:rPr>
              <w:pPrChange w:id="10050" w:author="Donovan Goode" w:date="2018-11-09T10:05:00Z">
                <w:pPr>
                  <w:shd w:val="clear" w:color="auto" w:fill="1E1E1E"/>
                  <w:spacing w:line="285" w:lineRule="atLeast"/>
                </w:pPr>
              </w:pPrChange>
            </w:pPr>
          </w:p>
          <w:p w14:paraId="0C6A6421" w14:textId="77777777" w:rsidR="00ED1509" w:rsidRPr="007520B6" w:rsidDel="008B6AF4" w:rsidRDefault="00ED1509">
            <w:pPr>
              <w:pStyle w:val="Heading1Numbered"/>
              <w:rPr>
                <w:del w:id="10051" w:author="Donovan Goode" w:date="2018-11-09T10:04:00Z"/>
                <w:rFonts w:ascii="Consolas" w:eastAsia="Times New Roman" w:hAnsi="Consolas" w:cs="Times New Roman"/>
                <w:color w:val="D4D4D4"/>
                <w:sz w:val="21"/>
                <w:szCs w:val="21"/>
              </w:rPr>
              <w:pPrChange w:id="10052" w:author="Donovan Goode" w:date="2018-11-09T10:05:00Z">
                <w:pPr>
                  <w:shd w:val="clear" w:color="auto" w:fill="1E1E1E"/>
                  <w:spacing w:line="285" w:lineRule="atLeast"/>
                </w:pPr>
              </w:pPrChange>
            </w:pPr>
            <w:del w:id="100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.button#item4</w:delText>
              </w:r>
              <w:r w:rsidRPr="007520B6" w:rsidDel="008B6AF4">
                <w:rPr>
                  <w:rFonts w:ascii="Consolas" w:eastAsia="Times New Roman" w:hAnsi="Consolas" w:cs="Times New Roman"/>
                  <w:color w:val="D4D4D4"/>
                  <w:sz w:val="21"/>
                  <w:szCs w:val="21"/>
                </w:rPr>
                <w:delText xml:space="preserve"> {</w:delText>
              </w:r>
            </w:del>
          </w:p>
          <w:p w14:paraId="688FF3D8" w14:textId="77777777" w:rsidR="00ED1509" w:rsidRPr="007520B6" w:rsidDel="008B6AF4" w:rsidRDefault="00ED1509">
            <w:pPr>
              <w:pStyle w:val="Heading1Numbered"/>
              <w:rPr>
                <w:del w:id="10054" w:author="Donovan Goode" w:date="2018-11-09T10:04:00Z"/>
                <w:rFonts w:ascii="Consolas" w:eastAsia="Times New Roman" w:hAnsi="Consolas" w:cs="Times New Roman"/>
                <w:color w:val="D4D4D4"/>
                <w:sz w:val="21"/>
                <w:szCs w:val="21"/>
              </w:rPr>
              <w:pPrChange w:id="10055" w:author="Donovan Goode" w:date="2018-11-09T10:05:00Z">
                <w:pPr>
                  <w:shd w:val="clear" w:color="auto" w:fill="1E1E1E"/>
                  <w:spacing w:line="285" w:lineRule="atLeast"/>
                </w:pPr>
              </w:pPrChange>
            </w:pPr>
            <w:del w:id="100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26px</w:delText>
              </w:r>
              <w:r w:rsidRPr="007520B6" w:rsidDel="008B6AF4">
                <w:rPr>
                  <w:rFonts w:ascii="Consolas" w:eastAsia="Times New Roman" w:hAnsi="Consolas" w:cs="Times New Roman"/>
                  <w:color w:val="D4D4D4"/>
                  <w:sz w:val="21"/>
                  <w:szCs w:val="21"/>
                </w:rPr>
                <w:delText>;</w:delText>
              </w:r>
            </w:del>
          </w:p>
          <w:p w14:paraId="758A8599" w14:textId="77777777" w:rsidR="00ED1509" w:rsidRPr="007520B6" w:rsidDel="008B6AF4" w:rsidRDefault="00ED1509">
            <w:pPr>
              <w:pStyle w:val="Heading1Numbered"/>
              <w:rPr>
                <w:del w:id="10057" w:author="Donovan Goode" w:date="2018-11-09T10:04:00Z"/>
                <w:rFonts w:ascii="Consolas" w:eastAsia="Times New Roman" w:hAnsi="Consolas" w:cs="Times New Roman"/>
                <w:color w:val="D4D4D4"/>
                <w:sz w:val="21"/>
                <w:szCs w:val="21"/>
              </w:rPr>
              <w:pPrChange w:id="10058" w:author="Donovan Goode" w:date="2018-11-09T10:05:00Z">
                <w:pPr>
                  <w:shd w:val="clear" w:color="auto" w:fill="1E1E1E"/>
                  <w:spacing w:line="285" w:lineRule="atLeast"/>
                </w:pPr>
              </w:pPrChange>
            </w:pPr>
            <w:del w:id="1005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5E344082" w14:textId="77777777" w:rsidR="00ED1509" w:rsidRPr="007520B6" w:rsidDel="008B6AF4" w:rsidRDefault="00ED1509">
            <w:pPr>
              <w:pStyle w:val="Heading1Numbered"/>
              <w:rPr>
                <w:del w:id="10060" w:author="Donovan Goode" w:date="2018-11-09T10:04:00Z"/>
                <w:rFonts w:ascii="Consolas" w:eastAsia="Times New Roman" w:hAnsi="Consolas" w:cs="Times New Roman"/>
                <w:color w:val="D4D4D4"/>
                <w:sz w:val="21"/>
                <w:szCs w:val="21"/>
              </w:rPr>
              <w:pPrChange w:id="10061" w:author="Donovan Goode" w:date="2018-11-09T10:05:00Z">
                <w:pPr>
                  <w:shd w:val="clear" w:color="auto" w:fill="1E1E1E"/>
                  <w:spacing w:line="285" w:lineRule="atLeast"/>
                </w:pPr>
              </w:pPrChange>
            </w:pPr>
            <w:del w:id="100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26px</w:delText>
              </w:r>
              <w:r w:rsidRPr="007520B6" w:rsidDel="008B6AF4">
                <w:rPr>
                  <w:rFonts w:ascii="Consolas" w:eastAsia="Times New Roman" w:hAnsi="Consolas" w:cs="Times New Roman"/>
                  <w:color w:val="D4D4D4"/>
                  <w:sz w:val="21"/>
                  <w:szCs w:val="21"/>
                </w:rPr>
                <w:delText>;</w:delText>
              </w:r>
            </w:del>
          </w:p>
          <w:p w14:paraId="159B93DF" w14:textId="77777777" w:rsidR="00ED1509" w:rsidRPr="007520B6" w:rsidDel="008B6AF4" w:rsidRDefault="00ED1509">
            <w:pPr>
              <w:pStyle w:val="Heading1Numbered"/>
              <w:rPr>
                <w:del w:id="10063" w:author="Donovan Goode" w:date="2018-11-09T10:04:00Z"/>
                <w:rFonts w:ascii="Consolas" w:eastAsia="Times New Roman" w:hAnsi="Consolas" w:cs="Times New Roman"/>
                <w:color w:val="D4D4D4"/>
                <w:sz w:val="21"/>
                <w:szCs w:val="21"/>
              </w:rPr>
              <w:pPrChange w:id="10064" w:author="Donovan Goode" w:date="2018-11-09T10:05:00Z">
                <w:pPr>
                  <w:shd w:val="clear" w:color="auto" w:fill="1E1E1E"/>
                  <w:spacing w:line="285" w:lineRule="atLeast"/>
                </w:pPr>
              </w:pPrChange>
            </w:pPr>
            <w:del w:id="100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w:delText>
              </w:r>
            </w:del>
          </w:p>
          <w:p w14:paraId="0C8480EC" w14:textId="77777777" w:rsidR="00ED1509" w:rsidRPr="007520B6" w:rsidDel="008B6AF4" w:rsidRDefault="00ED1509">
            <w:pPr>
              <w:pStyle w:val="Heading1Numbered"/>
              <w:rPr>
                <w:del w:id="10066" w:author="Donovan Goode" w:date="2018-11-09T10:04:00Z"/>
                <w:rFonts w:ascii="Consolas" w:eastAsia="Times New Roman" w:hAnsi="Consolas" w:cs="Times New Roman"/>
                <w:color w:val="D4D4D4"/>
                <w:sz w:val="21"/>
                <w:szCs w:val="21"/>
              </w:rPr>
              <w:pPrChange w:id="10067" w:author="Donovan Goode" w:date="2018-11-09T10:05:00Z">
                <w:pPr>
                  <w:shd w:val="clear" w:color="auto" w:fill="1E1E1E"/>
                  <w:spacing w:line="285" w:lineRule="atLeast"/>
                </w:pPr>
              </w:pPrChange>
            </w:pPr>
            <w:del w:id="10068" w:author="Donovan Goode" w:date="2018-11-09T10:04:00Z">
              <w:r w:rsidRPr="007520B6" w:rsidDel="008B6AF4">
                <w:rPr>
                  <w:rFonts w:ascii="Consolas" w:eastAsia="Times New Roman" w:hAnsi="Consolas" w:cs="Times New Roman"/>
                  <w:color w:val="D4D4D4"/>
                  <w:sz w:val="21"/>
                  <w:szCs w:val="21"/>
                </w:rPr>
                <w:delText xml:space="preserve">    }</w:delText>
              </w:r>
            </w:del>
          </w:p>
          <w:p w14:paraId="525285F8" w14:textId="77777777" w:rsidR="00ED1509" w:rsidRPr="007520B6" w:rsidDel="008B6AF4" w:rsidRDefault="00ED1509">
            <w:pPr>
              <w:pStyle w:val="Heading1Numbered"/>
              <w:rPr>
                <w:del w:id="10069" w:author="Donovan Goode" w:date="2018-11-09T10:04:00Z"/>
                <w:rFonts w:ascii="Consolas" w:eastAsia="Times New Roman" w:hAnsi="Consolas" w:cs="Times New Roman"/>
                <w:color w:val="D4D4D4"/>
                <w:sz w:val="21"/>
                <w:szCs w:val="21"/>
              </w:rPr>
              <w:pPrChange w:id="10070" w:author="Donovan Goode" w:date="2018-11-09T10:05:00Z">
                <w:pPr>
                  <w:shd w:val="clear" w:color="auto" w:fill="1E1E1E"/>
                  <w:spacing w:line="285" w:lineRule="atLeast"/>
                </w:pPr>
              </w:pPrChange>
            </w:pPr>
          </w:p>
          <w:p w14:paraId="42EA69B0" w14:textId="77777777" w:rsidR="00ED1509" w:rsidRPr="007520B6" w:rsidDel="008B6AF4" w:rsidRDefault="00ED1509">
            <w:pPr>
              <w:pStyle w:val="Heading1Numbered"/>
              <w:rPr>
                <w:del w:id="10071" w:author="Donovan Goode" w:date="2018-11-09T10:04:00Z"/>
                <w:rFonts w:ascii="Consolas" w:eastAsia="Times New Roman" w:hAnsi="Consolas" w:cs="Times New Roman"/>
                <w:color w:val="D4D4D4"/>
                <w:sz w:val="21"/>
                <w:szCs w:val="21"/>
              </w:rPr>
              <w:pPrChange w:id="10072" w:author="Donovan Goode" w:date="2018-11-09T10:05:00Z">
                <w:pPr>
                  <w:shd w:val="clear" w:color="auto" w:fill="1E1E1E"/>
                  <w:spacing w:line="285" w:lineRule="atLeast"/>
                </w:pPr>
              </w:pPrChange>
            </w:pPr>
            <w:del w:id="100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.button#item5</w:delText>
              </w:r>
              <w:r w:rsidRPr="007520B6" w:rsidDel="008B6AF4">
                <w:rPr>
                  <w:rFonts w:ascii="Consolas" w:eastAsia="Times New Roman" w:hAnsi="Consolas" w:cs="Times New Roman"/>
                  <w:color w:val="D4D4D4"/>
                  <w:sz w:val="21"/>
                  <w:szCs w:val="21"/>
                </w:rPr>
                <w:delText xml:space="preserve"> {</w:delText>
              </w:r>
            </w:del>
          </w:p>
          <w:p w14:paraId="35E562AC" w14:textId="77777777" w:rsidR="00ED1509" w:rsidRPr="007520B6" w:rsidDel="008B6AF4" w:rsidRDefault="00ED1509">
            <w:pPr>
              <w:pStyle w:val="Heading1Numbered"/>
              <w:rPr>
                <w:del w:id="10074" w:author="Donovan Goode" w:date="2018-11-09T10:04:00Z"/>
                <w:rFonts w:ascii="Consolas" w:eastAsia="Times New Roman" w:hAnsi="Consolas" w:cs="Times New Roman"/>
                <w:color w:val="D4D4D4"/>
                <w:sz w:val="21"/>
                <w:szCs w:val="21"/>
              </w:rPr>
              <w:pPrChange w:id="10075" w:author="Donovan Goode" w:date="2018-11-09T10:05:00Z">
                <w:pPr>
                  <w:shd w:val="clear" w:color="auto" w:fill="1E1E1E"/>
                  <w:spacing w:line="285" w:lineRule="atLeast"/>
                </w:pPr>
              </w:pPrChange>
            </w:pPr>
            <w:del w:id="100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22px</w:delText>
              </w:r>
              <w:r w:rsidRPr="007520B6" w:rsidDel="008B6AF4">
                <w:rPr>
                  <w:rFonts w:ascii="Consolas" w:eastAsia="Times New Roman" w:hAnsi="Consolas" w:cs="Times New Roman"/>
                  <w:color w:val="D4D4D4"/>
                  <w:sz w:val="21"/>
                  <w:szCs w:val="21"/>
                </w:rPr>
                <w:delText>;</w:delText>
              </w:r>
            </w:del>
          </w:p>
          <w:p w14:paraId="3C07433E" w14:textId="77777777" w:rsidR="00ED1509" w:rsidRPr="007520B6" w:rsidDel="008B6AF4" w:rsidRDefault="00ED1509">
            <w:pPr>
              <w:pStyle w:val="Heading1Numbered"/>
              <w:rPr>
                <w:del w:id="10077" w:author="Donovan Goode" w:date="2018-11-09T10:04:00Z"/>
                <w:rFonts w:ascii="Consolas" w:eastAsia="Times New Roman" w:hAnsi="Consolas" w:cs="Times New Roman"/>
                <w:color w:val="D4D4D4"/>
                <w:sz w:val="21"/>
                <w:szCs w:val="21"/>
              </w:rPr>
              <w:pPrChange w:id="10078" w:author="Donovan Goode" w:date="2018-11-09T10:05:00Z">
                <w:pPr>
                  <w:shd w:val="clear" w:color="auto" w:fill="1E1E1E"/>
                  <w:spacing w:line="285" w:lineRule="atLeast"/>
                </w:pPr>
              </w:pPrChange>
            </w:pPr>
            <w:del w:id="100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7DAB646E" w14:textId="77777777" w:rsidR="00ED1509" w:rsidRPr="007520B6" w:rsidDel="008B6AF4" w:rsidRDefault="00ED1509">
            <w:pPr>
              <w:pStyle w:val="Heading1Numbered"/>
              <w:rPr>
                <w:del w:id="10080" w:author="Donovan Goode" w:date="2018-11-09T10:04:00Z"/>
                <w:rFonts w:ascii="Consolas" w:eastAsia="Times New Roman" w:hAnsi="Consolas" w:cs="Times New Roman"/>
                <w:color w:val="D4D4D4"/>
                <w:sz w:val="21"/>
                <w:szCs w:val="21"/>
              </w:rPr>
              <w:pPrChange w:id="10081" w:author="Donovan Goode" w:date="2018-11-09T10:05:00Z">
                <w:pPr>
                  <w:shd w:val="clear" w:color="auto" w:fill="1E1E1E"/>
                  <w:spacing w:line="285" w:lineRule="atLeast"/>
                </w:pPr>
              </w:pPrChange>
            </w:pPr>
            <w:del w:id="100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3338D808" w14:textId="77777777" w:rsidR="00ED1509" w:rsidRPr="007520B6" w:rsidDel="008B6AF4" w:rsidRDefault="00ED1509">
            <w:pPr>
              <w:pStyle w:val="Heading1Numbered"/>
              <w:rPr>
                <w:del w:id="10083" w:author="Donovan Goode" w:date="2018-11-09T10:04:00Z"/>
                <w:rFonts w:ascii="Consolas" w:eastAsia="Times New Roman" w:hAnsi="Consolas" w:cs="Times New Roman"/>
                <w:color w:val="D4D4D4"/>
                <w:sz w:val="21"/>
                <w:szCs w:val="21"/>
              </w:rPr>
              <w:pPrChange w:id="10084" w:author="Donovan Goode" w:date="2018-11-09T10:05:00Z">
                <w:pPr>
                  <w:shd w:val="clear" w:color="auto" w:fill="1E1E1E"/>
                  <w:spacing w:line="285" w:lineRule="atLeast"/>
                </w:pPr>
              </w:pPrChange>
            </w:pPr>
            <w:del w:id="100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26C47F5A" w14:textId="77777777" w:rsidR="00ED1509" w:rsidRPr="007520B6" w:rsidDel="008B6AF4" w:rsidRDefault="00ED1509">
            <w:pPr>
              <w:pStyle w:val="Heading1Numbered"/>
              <w:rPr>
                <w:del w:id="10086" w:author="Donovan Goode" w:date="2018-11-09T10:04:00Z"/>
                <w:rFonts w:ascii="Consolas" w:eastAsia="Times New Roman" w:hAnsi="Consolas" w:cs="Times New Roman"/>
                <w:color w:val="D4D4D4"/>
                <w:sz w:val="21"/>
                <w:szCs w:val="21"/>
              </w:rPr>
              <w:pPrChange w:id="10087" w:author="Donovan Goode" w:date="2018-11-09T10:05:00Z">
                <w:pPr>
                  <w:shd w:val="clear" w:color="auto" w:fill="1E1E1E"/>
                  <w:spacing w:line="285" w:lineRule="atLeast"/>
                </w:pPr>
              </w:pPrChange>
            </w:pPr>
            <w:del w:id="100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189px</w:delText>
              </w:r>
              <w:r w:rsidRPr="007520B6" w:rsidDel="008B6AF4">
                <w:rPr>
                  <w:rFonts w:ascii="Consolas" w:eastAsia="Times New Roman" w:hAnsi="Consolas" w:cs="Times New Roman"/>
                  <w:color w:val="D4D4D4"/>
                  <w:sz w:val="21"/>
                  <w:szCs w:val="21"/>
                </w:rPr>
                <w:delText>;</w:delText>
              </w:r>
            </w:del>
          </w:p>
          <w:p w14:paraId="5B566E5E" w14:textId="77777777" w:rsidR="00ED1509" w:rsidRPr="007520B6" w:rsidDel="008B6AF4" w:rsidRDefault="00ED1509">
            <w:pPr>
              <w:pStyle w:val="Heading1Numbered"/>
              <w:rPr>
                <w:del w:id="10089" w:author="Donovan Goode" w:date="2018-11-09T10:04:00Z"/>
                <w:rFonts w:ascii="Consolas" w:eastAsia="Times New Roman" w:hAnsi="Consolas" w:cs="Times New Roman"/>
                <w:color w:val="D4D4D4"/>
                <w:sz w:val="21"/>
                <w:szCs w:val="21"/>
              </w:rPr>
              <w:pPrChange w:id="10090" w:author="Donovan Goode" w:date="2018-11-09T10:05:00Z">
                <w:pPr>
                  <w:shd w:val="clear" w:color="auto" w:fill="1E1E1E"/>
                  <w:spacing w:line="285" w:lineRule="atLeast"/>
                </w:pPr>
              </w:pPrChange>
            </w:pPr>
            <w:del w:id="10091" w:author="Donovan Goode" w:date="2018-11-09T10:04:00Z">
              <w:r w:rsidRPr="007520B6" w:rsidDel="008B6AF4">
                <w:rPr>
                  <w:rFonts w:ascii="Consolas" w:eastAsia="Times New Roman" w:hAnsi="Consolas" w:cs="Times New Roman"/>
                  <w:color w:val="D4D4D4"/>
                  <w:sz w:val="21"/>
                  <w:szCs w:val="21"/>
                </w:rPr>
                <w:delText xml:space="preserve">    }</w:delText>
              </w:r>
            </w:del>
          </w:p>
          <w:p w14:paraId="1DD501B7" w14:textId="77777777" w:rsidR="00ED1509" w:rsidRPr="007520B6" w:rsidDel="008B6AF4" w:rsidRDefault="00ED1509">
            <w:pPr>
              <w:pStyle w:val="Heading1Numbered"/>
              <w:rPr>
                <w:del w:id="10092" w:author="Donovan Goode" w:date="2018-11-09T10:04:00Z"/>
                <w:rFonts w:ascii="Consolas" w:eastAsia="Times New Roman" w:hAnsi="Consolas" w:cs="Times New Roman"/>
                <w:color w:val="D4D4D4"/>
                <w:sz w:val="21"/>
                <w:szCs w:val="21"/>
              </w:rPr>
              <w:pPrChange w:id="10093" w:author="Donovan Goode" w:date="2018-11-09T10:05:00Z">
                <w:pPr>
                  <w:shd w:val="clear" w:color="auto" w:fill="1E1E1E"/>
                  <w:spacing w:line="285" w:lineRule="atLeast"/>
                </w:pPr>
              </w:pPrChange>
            </w:pPr>
          </w:p>
          <w:p w14:paraId="0FAF7CBC" w14:textId="77777777" w:rsidR="00ED1509" w:rsidRPr="007520B6" w:rsidDel="008B6AF4" w:rsidRDefault="00ED1509">
            <w:pPr>
              <w:pStyle w:val="Heading1Numbered"/>
              <w:rPr>
                <w:del w:id="10094" w:author="Donovan Goode" w:date="2018-11-09T10:04:00Z"/>
                <w:rFonts w:ascii="Consolas" w:eastAsia="Times New Roman" w:hAnsi="Consolas" w:cs="Times New Roman"/>
                <w:color w:val="D4D4D4"/>
                <w:sz w:val="21"/>
                <w:szCs w:val="21"/>
              </w:rPr>
              <w:pPrChange w:id="10095" w:author="Donovan Goode" w:date="2018-11-09T10:05:00Z">
                <w:pPr>
                  <w:shd w:val="clear" w:color="auto" w:fill="1E1E1E"/>
                  <w:spacing w:line="285" w:lineRule="atLeast"/>
                </w:pPr>
              </w:pPrChange>
            </w:pPr>
            <w:del w:id="100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.button#item6</w:delText>
              </w:r>
              <w:r w:rsidRPr="007520B6" w:rsidDel="008B6AF4">
                <w:rPr>
                  <w:rFonts w:ascii="Consolas" w:eastAsia="Times New Roman" w:hAnsi="Consolas" w:cs="Times New Roman"/>
                  <w:color w:val="D4D4D4"/>
                  <w:sz w:val="21"/>
                  <w:szCs w:val="21"/>
                </w:rPr>
                <w:delText xml:space="preserve"> {</w:delText>
              </w:r>
            </w:del>
          </w:p>
          <w:p w14:paraId="5A50F510" w14:textId="77777777" w:rsidR="00ED1509" w:rsidRPr="007520B6" w:rsidDel="008B6AF4" w:rsidRDefault="00ED1509">
            <w:pPr>
              <w:pStyle w:val="Heading1Numbered"/>
              <w:rPr>
                <w:del w:id="10097" w:author="Donovan Goode" w:date="2018-11-09T10:04:00Z"/>
                <w:rFonts w:ascii="Consolas" w:eastAsia="Times New Roman" w:hAnsi="Consolas" w:cs="Times New Roman"/>
                <w:color w:val="D4D4D4"/>
                <w:sz w:val="21"/>
                <w:szCs w:val="21"/>
              </w:rPr>
              <w:pPrChange w:id="10098" w:author="Donovan Goode" w:date="2018-11-09T10:05:00Z">
                <w:pPr>
                  <w:shd w:val="clear" w:color="auto" w:fill="1E1E1E"/>
                  <w:spacing w:line="285" w:lineRule="atLeast"/>
                </w:pPr>
              </w:pPrChange>
            </w:pPr>
            <w:del w:id="100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6ED64C90" w14:textId="77777777" w:rsidR="00ED1509" w:rsidRPr="007520B6" w:rsidDel="008B6AF4" w:rsidRDefault="00ED1509">
            <w:pPr>
              <w:pStyle w:val="Heading1Numbered"/>
              <w:rPr>
                <w:del w:id="10100" w:author="Donovan Goode" w:date="2018-11-09T10:04:00Z"/>
                <w:rFonts w:ascii="Consolas" w:eastAsia="Times New Roman" w:hAnsi="Consolas" w:cs="Times New Roman"/>
                <w:color w:val="D4D4D4"/>
                <w:sz w:val="21"/>
                <w:szCs w:val="21"/>
              </w:rPr>
              <w:pPrChange w:id="10101" w:author="Donovan Goode" w:date="2018-11-09T10:05:00Z">
                <w:pPr>
                  <w:shd w:val="clear" w:color="auto" w:fill="1E1E1E"/>
                  <w:spacing w:line="285" w:lineRule="atLeast"/>
                </w:pPr>
              </w:pPrChange>
            </w:pPr>
            <w:del w:id="101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2E4423C7" w14:textId="77777777" w:rsidR="00ED1509" w:rsidRPr="007520B6" w:rsidDel="008B6AF4" w:rsidRDefault="00ED1509">
            <w:pPr>
              <w:pStyle w:val="Heading1Numbered"/>
              <w:rPr>
                <w:del w:id="10103" w:author="Donovan Goode" w:date="2018-11-09T10:04:00Z"/>
                <w:rFonts w:ascii="Consolas" w:eastAsia="Times New Roman" w:hAnsi="Consolas" w:cs="Times New Roman"/>
                <w:color w:val="D4D4D4"/>
                <w:sz w:val="21"/>
                <w:szCs w:val="21"/>
              </w:rPr>
              <w:pPrChange w:id="10104" w:author="Donovan Goode" w:date="2018-11-09T10:05:00Z">
                <w:pPr>
                  <w:shd w:val="clear" w:color="auto" w:fill="1E1E1E"/>
                  <w:spacing w:line="285" w:lineRule="atLeast"/>
                </w:pPr>
              </w:pPrChange>
            </w:pPr>
            <w:del w:id="1010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25px</w:delText>
              </w:r>
              <w:r w:rsidRPr="007520B6" w:rsidDel="008B6AF4">
                <w:rPr>
                  <w:rFonts w:ascii="Consolas" w:eastAsia="Times New Roman" w:hAnsi="Consolas" w:cs="Times New Roman"/>
                  <w:color w:val="D4D4D4"/>
                  <w:sz w:val="21"/>
                  <w:szCs w:val="21"/>
                </w:rPr>
                <w:delText>;</w:delText>
              </w:r>
            </w:del>
          </w:p>
          <w:p w14:paraId="071D5FB0" w14:textId="77777777" w:rsidR="00ED1509" w:rsidRPr="007520B6" w:rsidDel="008B6AF4" w:rsidRDefault="00ED1509">
            <w:pPr>
              <w:pStyle w:val="Heading1Numbered"/>
              <w:rPr>
                <w:del w:id="10106" w:author="Donovan Goode" w:date="2018-11-09T10:04:00Z"/>
                <w:rFonts w:ascii="Consolas" w:eastAsia="Times New Roman" w:hAnsi="Consolas" w:cs="Times New Roman"/>
                <w:color w:val="D4D4D4"/>
                <w:sz w:val="21"/>
                <w:szCs w:val="21"/>
              </w:rPr>
              <w:pPrChange w:id="10107" w:author="Donovan Goode" w:date="2018-11-09T10:05:00Z">
                <w:pPr>
                  <w:shd w:val="clear" w:color="auto" w:fill="1E1E1E"/>
                  <w:spacing w:line="285" w:lineRule="atLeast"/>
                </w:pPr>
              </w:pPrChange>
            </w:pPr>
            <w:del w:id="1010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227px</w:delText>
              </w:r>
              <w:r w:rsidRPr="007520B6" w:rsidDel="008B6AF4">
                <w:rPr>
                  <w:rFonts w:ascii="Consolas" w:eastAsia="Times New Roman" w:hAnsi="Consolas" w:cs="Times New Roman"/>
                  <w:color w:val="D4D4D4"/>
                  <w:sz w:val="21"/>
                  <w:szCs w:val="21"/>
                </w:rPr>
                <w:delText>;</w:delText>
              </w:r>
            </w:del>
          </w:p>
          <w:p w14:paraId="0CECA6FA" w14:textId="77777777" w:rsidR="00ED1509" w:rsidRPr="007520B6" w:rsidDel="008B6AF4" w:rsidRDefault="00ED1509">
            <w:pPr>
              <w:pStyle w:val="Heading1Numbered"/>
              <w:rPr>
                <w:del w:id="10109" w:author="Donovan Goode" w:date="2018-11-09T10:04:00Z"/>
                <w:rFonts w:ascii="Consolas" w:eastAsia="Times New Roman" w:hAnsi="Consolas" w:cs="Times New Roman"/>
                <w:color w:val="D4D4D4"/>
                <w:sz w:val="21"/>
                <w:szCs w:val="21"/>
              </w:rPr>
              <w:pPrChange w:id="10110" w:author="Donovan Goode" w:date="2018-11-09T10:05:00Z">
                <w:pPr>
                  <w:shd w:val="clear" w:color="auto" w:fill="1E1E1E"/>
                  <w:spacing w:line="285" w:lineRule="atLeast"/>
                </w:pPr>
              </w:pPrChange>
            </w:pPr>
            <w:del w:id="10111" w:author="Donovan Goode" w:date="2018-11-09T10:04:00Z">
              <w:r w:rsidRPr="007520B6" w:rsidDel="008B6AF4">
                <w:rPr>
                  <w:rFonts w:ascii="Consolas" w:eastAsia="Times New Roman" w:hAnsi="Consolas" w:cs="Times New Roman"/>
                  <w:color w:val="D4D4D4"/>
                  <w:sz w:val="21"/>
                  <w:szCs w:val="21"/>
                </w:rPr>
                <w:delText xml:space="preserve">    }</w:delText>
              </w:r>
            </w:del>
          </w:p>
          <w:p w14:paraId="6DCE7599" w14:textId="77777777" w:rsidR="00ED1509" w:rsidRPr="007520B6" w:rsidDel="008B6AF4" w:rsidRDefault="00ED1509">
            <w:pPr>
              <w:pStyle w:val="Heading1Numbered"/>
              <w:rPr>
                <w:del w:id="10112" w:author="Donovan Goode" w:date="2018-11-09T10:04:00Z"/>
                <w:rFonts w:ascii="Consolas" w:eastAsia="Times New Roman" w:hAnsi="Consolas" w:cs="Times New Roman"/>
                <w:color w:val="D4D4D4"/>
                <w:sz w:val="21"/>
                <w:szCs w:val="21"/>
              </w:rPr>
              <w:pPrChange w:id="10113" w:author="Donovan Goode" w:date="2018-11-09T10:05:00Z">
                <w:pPr>
                  <w:shd w:val="clear" w:color="auto" w:fill="1E1E1E"/>
                  <w:spacing w:line="285" w:lineRule="atLeast"/>
                </w:pPr>
              </w:pPrChange>
            </w:pPr>
          </w:p>
          <w:p w14:paraId="248251F0" w14:textId="77777777" w:rsidR="00ED1509" w:rsidRPr="007520B6" w:rsidDel="008B6AF4" w:rsidRDefault="00ED1509">
            <w:pPr>
              <w:pStyle w:val="Heading1Numbered"/>
              <w:rPr>
                <w:del w:id="10114" w:author="Donovan Goode" w:date="2018-11-09T10:04:00Z"/>
                <w:rFonts w:ascii="Consolas" w:eastAsia="Times New Roman" w:hAnsi="Consolas" w:cs="Times New Roman"/>
                <w:color w:val="D4D4D4"/>
                <w:sz w:val="21"/>
                <w:szCs w:val="21"/>
              </w:rPr>
              <w:pPrChange w:id="10115" w:author="Donovan Goode" w:date="2018-11-09T10:05:00Z">
                <w:pPr>
                  <w:shd w:val="clear" w:color="auto" w:fill="1E1E1E"/>
                  <w:spacing w:line="285" w:lineRule="atLeast"/>
                </w:pPr>
              </w:pPrChange>
            </w:pPr>
            <w:del w:id="1011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.button#item7</w:delText>
              </w:r>
              <w:r w:rsidRPr="007520B6" w:rsidDel="008B6AF4">
                <w:rPr>
                  <w:rFonts w:ascii="Consolas" w:eastAsia="Times New Roman" w:hAnsi="Consolas" w:cs="Times New Roman"/>
                  <w:color w:val="D4D4D4"/>
                  <w:sz w:val="21"/>
                  <w:szCs w:val="21"/>
                </w:rPr>
                <w:delText xml:space="preserve"> {</w:delText>
              </w:r>
            </w:del>
          </w:p>
          <w:p w14:paraId="368E38A2" w14:textId="77777777" w:rsidR="00ED1509" w:rsidRPr="007520B6" w:rsidDel="008B6AF4" w:rsidRDefault="00ED1509">
            <w:pPr>
              <w:pStyle w:val="Heading1Numbered"/>
              <w:rPr>
                <w:del w:id="10117" w:author="Donovan Goode" w:date="2018-11-09T10:04:00Z"/>
                <w:rFonts w:ascii="Consolas" w:eastAsia="Times New Roman" w:hAnsi="Consolas" w:cs="Times New Roman"/>
                <w:color w:val="D4D4D4"/>
                <w:sz w:val="21"/>
                <w:szCs w:val="21"/>
              </w:rPr>
              <w:pPrChange w:id="10118" w:author="Donovan Goode" w:date="2018-11-09T10:05:00Z">
                <w:pPr>
                  <w:shd w:val="clear" w:color="auto" w:fill="1E1E1E"/>
                  <w:spacing w:line="285" w:lineRule="atLeast"/>
                </w:pPr>
              </w:pPrChange>
            </w:pPr>
            <w:del w:id="1011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37px</w:delText>
              </w:r>
              <w:r w:rsidRPr="007520B6" w:rsidDel="008B6AF4">
                <w:rPr>
                  <w:rFonts w:ascii="Consolas" w:eastAsia="Times New Roman" w:hAnsi="Consolas" w:cs="Times New Roman"/>
                  <w:color w:val="D4D4D4"/>
                  <w:sz w:val="21"/>
                  <w:szCs w:val="21"/>
                </w:rPr>
                <w:delText>;</w:delText>
              </w:r>
            </w:del>
          </w:p>
          <w:p w14:paraId="091F6D88" w14:textId="77777777" w:rsidR="00ED1509" w:rsidRPr="007520B6" w:rsidDel="008B6AF4" w:rsidRDefault="00ED1509">
            <w:pPr>
              <w:pStyle w:val="Heading1Numbered"/>
              <w:rPr>
                <w:del w:id="10120" w:author="Donovan Goode" w:date="2018-11-09T10:04:00Z"/>
                <w:rFonts w:ascii="Consolas" w:eastAsia="Times New Roman" w:hAnsi="Consolas" w:cs="Times New Roman"/>
                <w:color w:val="D4D4D4"/>
                <w:sz w:val="21"/>
                <w:szCs w:val="21"/>
              </w:rPr>
              <w:pPrChange w:id="10121" w:author="Donovan Goode" w:date="2018-11-09T10:05:00Z">
                <w:pPr>
                  <w:shd w:val="clear" w:color="auto" w:fill="1E1E1E"/>
                  <w:spacing w:line="285" w:lineRule="atLeast"/>
                </w:pPr>
              </w:pPrChange>
            </w:pPr>
            <w:del w:id="1012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5B9A33F" w14:textId="77777777" w:rsidR="00ED1509" w:rsidRPr="007520B6" w:rsidDel="008B6AF4" w:rsidRDefault="00ED1509">
            <w:pPr>
              <w:pStyle w:val="Heading1Numbered"/>
              <w:rPr>
                <w:del w:id="10123" w:author="Donovan Goode" w:date="2018-11-09T10:04:00Z"/>
                <w:rFonts w:ascii="Consolas" w:eastAsia="Times New Roman" w:hAnsi="Consolas" w:cs="Times New Roman"/>
                <w:color w:val="D4D4D4"/>
                <w:sz w:val="21"/>
                <w:szCs w:val="21"/>
              </w:rPr>
              <w:pPrChange w:id="10124" w:author="Donovan Goode" w:date="2018-11-09T10:05:00Z">
                <w:pPr>
                  <w:shd w:val="clear" w:color="auto" w:fill="1E1E1E"/>
                  <w:spacing w:line="285" w:lineRule="atLeast"/>
                </w:pPr>
              </w:pPrChange>
            </w:pPr>
            <w:del w:id="1012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0DB85B24" w14:textId="77777777" w:rsidR="00ED1509" w:rsidRPr="007520B6" w:rsidDel="008B6AF4" w:rsidRDefault="00ED1509">
            <w:pPr>
              <w:pStyle w:val="Heading1Numbered"/>
              <w:rPr>
                <w:del w:id="10126" w:author="Donovan Goode" w:date="2018-11-09T10:04:00Z"/>
                <w:rFonts w:ascii="Consolas" w:eastAsia="Times New Roman" w:hAnsi="Consolas" w:cs="Times New Roman"/>
                <w:color w:val="D4D4D4"/>
                <w:sz w:val="21"/>
                <w:szCs w:val="21"/>
              </w:rPr>
              <w:pPrChange w:id="10127" w:author="Donovan Goode" w:date="2018-11-09T10:05:00Z">
                <w:pPr>
                  <w:shd w:val="clear" w:color="auto" w:fill="1E1E1E"/>
                  <w:spacing w:line="285" w:lineRule="atLeast"/>
                </w:pPr>
              </w:pPrChange>
            </w:pPr>
            <w:del w:id="1012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748D30D8" w14:textId="77777777" w:rsidR="00ED1509" w:rsidRPr="007520B6" w:rsidDel="008B6AF4" w:rsidRDefault="00ED1509">
            <w:pPr>
              <w:pStyle w:val="Heading1Numbered"/>
              <w:rPr>
                <w:del w:id="10129" w:author="Donovan Goode" w:date="2018-11-09T10:04:00Z"/>
                <w:rFonts w:ascii="Consolas" w:eastAsia="Times New Roman" w:hAnsi="Consolas" w:cs="Times New Roman"/>
                <w:color w:val="D4D4D4"/>
                <w:sz w:val="21"/>
                <w:szCs w:val="21"/>
              </w:rPr>
              <w:pPrChange w:id="10130" w:author="Donovan Goode" w:date="2018-11-09T10:05:00Z">
                <w:pPr>
                  <w:shd w:val="clear" w:color="auto" w:fill="1E1E1E"/>
                  <w:spacing w:line="285" w:lineRule="atLeast"/>
                </w:pPr>
              </w:pPrChange>
            </w:pPr>
            <w:del w:id="1013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260px</w:delText>
              </w:r>
              <w:r w:rsidRPr="007520B6" w:rsidDel="008B6AF4">
                <w:rPr>
                  <w:rFonts w:ascii="Consolas" w:eastAsia="Times New Roman" w:hAnsi="Consolas" w:cs="Times New Roman"/>
                  <w:color w:val="D4D4D4"/>
                  <w:sz w:val="21"/>
                  <w:szCs w:val="21"/>
                </w:rPr>
                <w:delText>;</w:delText>
              </w:r>
            </w:del>
          </w:p>
          <w:p w14:paraId="6797B438" w14:textId="77777777" w:rsidR="00ED1509" w:rsidRPr="007520B6" w:rsidDel="008B6AF4" w:rsidRDefault="00ED1509">
            <w:pPr>
              <w:pStyle w:val="Heading1Numbered"/>
              <w:rPr>
                <w:del w:id="10132" w:author="Donovan Goode" w:date="2018-11-09T10:04:00Z"/>
                <w:rFonts w:ascii="Consolas" w:eastAsia="Times New Roman" w:hAnsi="Consolas" w:cs="Times New Roman"/>
                <w:color w:val="D4D4D4"/>
                <w:sz w:val="21"/>
                <w:szCs w:val="21"/>
              </w:rPr>
              <w:pPrChange w:id="10133" w:author="Donovan Goode" w:date="2018-11-09T10:05:00Z">
                <w:pPr>
                  <w:shd w:val="clear" w:color="auto" w:fill="1E1E1E"/>
                  <w:spacing w:line="285" w:lineRule="atLeast"/>
                </w:pPr>
              </w:pPrChange>
            </w:pPr>
            <w:del w:id="10134" w:author="Donovan Goode" w:date="2018-11-09T10:04:00Z">
              <w:r w:rsidRPr="007520B6" w:rsidDel="008B6AF4">
                <w:rPr>
                  <w:rFonts w:ascii="Consolas" w:eastAsia="Times New Roman" w:hAnsi="Consolas" w:cs="Times New Roman"/>
                  <w:color w:val="D4D4D4"/>
                  <w:sz w:val="21"/>
                  <w:szCs w:val="21"/>
                </w:rPr>
                <w:delText xml:space="preserve">    }</w:delText>
              </w:r>
            </w:del>
          </w:p>
          <w:p w14:paraId="41E9BBF5" w14:textId="77777777" w:rsidR="00ED1509" w:rsidRPr="007520B6" w:rsidDel="008B6AF4" w:rsidRDefault="00ED1509">
            <w:pPr>
              <w:pStyle w:val="Heading1Numbered"/>
              <w:rPr>
                <w:del w:id="10135" w:author="Donovan Goode" w:date="2018-11-09T10:04:00Z"/>
                <w:rFonts w:ascii="Consolas" w:eastAsia="Times New Roman" w:hAnsi="Consolas" w:cs="Times New Roman"/>
                <w:color w:val="D4D4D4"/>
                <w:sz w:val="21"/>
                <w:szCs w:val="21"/>
              </w:rPr>
              <w:pPrChange w:id="10136" w:author="Donovan Goode" w:date="2018-11-09T10:05:00Z">
                <w:pPr>
                  <w:shd w:val="clear" w:color="auto" w:fill="1E1E1E"/>
                  <w:spacing w:line="285" w:lineRule="atLeast"/>
                </w:pPr>
              </w:pPrChange>
            </w:pPr>
          </w:p>
          <w:p w14:paraId="3EDC8A42" w14:textId="77777777" w:rsidR="00ED1509" w:rsidRPr="007520B6" w:rsidDel="008B6AF4" w:rsidRDefault="00ED1509">
            <w:pPr>
              <w:pStyle w:val="Heading1Numbered"/>
              <w:rPr>
                <w:del w:id="10137" w:author="Donovan Goode" w:date="2018-11-09T10:04:00Z"/>
                <w:rFonts w:ascii="Consolas" w:eastAsia="Times New Roman" w:hAnsi="Consolas" w:cs="Times New Roman"/>
                <w:color w:val="D4D4D4"/>
                <w:sz w:val="21"/>
                <w:szCs w:val="21"/>
              </w:rPr>
              <w:pPrChange w:id="10138" w:author="Donovan Goode" w:date="2018-11-09T10:05:00Z">
                <w:pPr>
                  <w:shd w:val="clear" w:color="auto" w:fill="1E1E1E"/>
                  <w:spacing w:line="285" w:lineRule="atLeast"/>
                </w:pPr>
              </w:pPrChange>
            </w:pPr>
            <w:del w:id="1013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.button#item8</w:delText>
              </w:r>
              <w:r w:rsidRPr="007520B6" w:rsidDel="008B6AF4">
                <w:rPr>
                  <w:rFonts w:ascii="Consolas" w:eastAsia="Times New Roman" w:hAnsi="Consolas" w:cs="Times New Roman"/>
                  <w:color w:val="D4D4D4"/>
                  <w:sz w:val="21"/>
                  <w:szCs w:val="21"/>
                </w:rPr>
                <w:delText xml:space="preserve"> {</w:delText>
              </w:r>
            </w:del>
          </w:p>
          <w:p w14:paraId="2DB0E12A" w14:textId="77777777" w:rsidR="00ED1509" w:rsidRPr="007520B6" w:rsidDel="008B6AF4" w:rsidRDefault="00ED1509">
            <w:pPr>
              <w:pStyle w:val="Heading1Numbered"/>
              <w:rPr>
                <w:del w:id="10140" w:author="Donovan Goode" w:date="2018-11-09T10:04:00Z"/>
                <w:rFonts w:ascii="Consolas" w:eastAsia="Times New Roman" w:hAnsi="Consolas" w:cs="Times New Roman"/>
                <w:color w:val="D4D4D4"/>
                <w:sz w:val="21"/>
                <w:szCs w:val="21"/>
              </w:rPr>
              <w:pPrChange w:id="10141" w:author="Donovan Goode" w:date="2018-11-09T10:05:00Z">
                <w:pPr>
                  <w:shd w:val="clear" w:color="auto" w:fill="1E1E1E"/>
                  <w:spacing w:line="285" w:lineRule="atLeast"/>
                </w:pPr>
              </w:pPrChange>
            </w:pPr>
            <w:del w:id="101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41px</w:delText>
              </w:r>
              <w:r w:rsidRPr="007520B6" w:rsidDel="008B6AF4">
                <w:rPr>
                  <w:rFonts w:ascii="Consolas" w:eastAsia="Times New Roman" w:hAnsi="Consolas" w:cs="Times New Roman"/>
                  <w:color w:val="D4D4D4"/>
                  <w:sz w:val="21"/>
                  <w:szCs w:val="21"/>
                </w:rPr>
                <w:delText>;</w:delText>
              </w:r>
            </w:del>
          </w:p>
          <w:p w14:paraId="75BAE444" w14:textId="77777777" w:rsidR="00ED1509" w:rsidRPr="007520B6" w:rsidDel="008B6AF4" w:rsidRDefault="00ED1509">
            <w:pPr>
              <w:pStyle w:val="Heading1Numbered"/>
              <w:rPr>
                <w:del w:id="10143" w:author="Donovan Goode" w:date="2018-11-09T10:04:00Z"/>
                <w:rFonts w:ascii="Consolas" w:eastAsia="Times New Roman" w:hAnsi="Consolas" w:cs="Times New Roman"/>
                <w:color w:val="D4D4D4"/>
                <w:sz w:val="21"/>
                <w:szCs w:val="21"/>
              </w:rPr>
              <w:pPrChange w:id="10144" w:author="Donovan Goode" w:date="2018-11-09T10:05:00Z">
                <w:pPr>
                  <w:shd w:val="clear" w:color="auto" w:fill="1E1E1E"/>
                  <w:spacing w:line="285" w:lineRule="atLeast"/>
                </w:pPr>
              </w:pPrChange>
            </w:pPr>
            <w:del w:id="101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1DD40701" w14:textId="77777777" w:rsidR="00ED1509" w:rsidRPr="007520B6" w:rsidDel="008B6AF4" w:rsidRDefault="00ED1509">
            <w:pPr>
              <w:pStyle w:val="Heading1Numbered"/>
              <w:rPr>
                <w:del w:id="10146" w:author="Donovan Goode" w:date="2018-11-09T10:04:00Z"/>
                <w:rFonts w:ascii="Consolas" w:eastAsia="Times New Roman" w:hAnsi="Consolas" w:cs="Times New Roman"/>
                <w:color w:val="D4D4D4"/>
                <w:sz w:val="21"/>
                <w:szCs w:val="21"/>
              </w:rPr>
              <w:pPrChange w:id="10147" w:author="Donovan Goode" w:date="2018-11-09T10:05:00Z">
                <w:pPr>
                  <w:shd w:val="clear" w:color="auto" w:fill="1E1E1E"/>
                  <w:spacing w:line="285" w:lineRule="atLeast"/>
                </w:pPr>
              </w:pPrChange>
            </w:pPr>
            <w:del w:id="101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line-height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15px</w:delText>
              </w:r>
              <w:r w:rsidRPr="007520B6" w:rsidDel="008B6AF4">
                <w:rPr>
                  <w:rFonts w:ascii="Consolas" w:eastAsia="Times New Roman" w:hAnsi="Consolas" w:cs="Times New Roman"/>
                  <w:color w:val="D4D4D4"/>
                  <w:sz w:val="21"/>
                  <w:szCs w:val="21"/>
                </w:rPr>
                <w:delText>;</w:delText>
              </w:r>
            </w:del>
          </w:p>
          <w:p w14:paraId="6A1D8668" w14:textId="77777777" w:rsidR="00ED1509" w:rsidRPr="007520B6" w:rsidDel="008B6AF4" w:rsidRDefault="00ED1509">
            <w:pPr>
              <w:pStyle w:val="Heading1Numbered"/>
              <w:rPr>
                <w:del w:id="10149" w:author="Donovan Goode" w:date="2018-11-09T10:04:00Z"/>
                <w:rFonts w:ascii="Consolas" w:eastAsia="Times New Roman" w:hAnsi="Consolas" w:cs="Times New Roman"/>
                <w:color w:val="D4D4D4"/>
                <w:sz w:val="21"/>
                <w:szCs w:val="21"/>
              </w:rPr>
              <w:pPrChange w:id="10150" w:author="Donovan Goode" w:date="2018-11-09T10:05:00Z">
                <w:pPr>
                  <w:shd w:val="clear" w:color="auto" w:fill="1E1E1E"/>
                  <w:spacing w:line="285" w:lineRule="atLeast"/>
                </w:pPr>
              </w:pPrChange>
            </w:pPr>
            <w:del w:id="101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padding-top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5px</w:delText>
              </w:r>
              <w:r w:rsidRPr="007520B6" w:rsidDel="008B6AF4">
                <w:rPr>
                  <w:rFonts w:ascii="Consolas" w:eastAsia="Times New Roman" w:hAnsi="Consolas" w:cs="Times New Roman"/>
                  <w:color w:val="D4D4D4"/>
                  <w:sz w:val="21"/>
                  <w:szCs w:val="21"/>
                </w:rPr>
                <w:delText>;</w:delText>
              </w:r>
            </w:del>
          </w:p>
          <w:p w14:paraId="09BA23D8" w14:textId="77777777" w:rsidR="00ED1509" w:rsidRPr="007520B6" w:rsidDel="008B6AF4" w:rsidRDefault="00ED1509">
            <w:pPr>
              <w:pStyle w:val="Heading1Numbered"/>
              <w:rPr>
                <w:del w:id="10152" w:author="Donovan Goode" w:date="2018-11-09T10:04:00Z"/>
                <w:rFonts w:ascii="Consolas" w:eastAsia="Times New Roman" w:hAnsi="Consolas" w:cs="Times New Roman"/>
                <w:color w:val="D4D4D4"/>
                <w:sz w:val="21"/>
                <w:szCs w:val="21"/>
              </w:rPr>
              <w:pPrChange w:id="10153" w:author="Donovan Goode" w:date="2018-11-09T10:05:00Z">
                <w:pPr>
                  <w:shd w:val="clear" w:color="auto" w:fill="1E1E1E"/>
                  <w:spacing w:line="285" w:lineRule="atLeast"/>
                </w:pPr>
              </w:pPrChange>
            </w:pPr>
            <w:del w:id="1015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308px</w:delText>
              </w:r>
              <w:r w:rsidRPr="007520B6" w:rsidDel="008B6AF4">
                <w:rPr>
                  <w:rFonts w:ascii="Consolas" w:eastAsia="Times New Roman" w:hAnsi="Consolas" w:cs="Times New Roman"/>
                  <w:color w:val="D4D4D4"/>
                  <w:sz w:val="21"/>
                  <w:szCs w:val="21"/>
                </w:rPr>
                <w:delText>;</w:delText>
              </w:r>
            </w:del>
          </w:p>
          <w:p w14:paraId="44FDC3B3" w14:textId="77777777" w:rsidR="00ED1509" w:rsidRPr="007520B6" w:rsidDel="008B6AF4" w:rsidRDefault="00ED1509">
            <w:pPr>
              <w:pStyle w:val="Heading1Numbered"/>
              <w:rPr>
                <w:del w:id="10155" w:author="Donovan Goode" w:date="2018-11-09T10:04:00Z"/>
                <w:rFonts w:ascii="Consolas" w:eastAsia="Times New Roman" w:hAnsi="Consolas" w:cs="Times New Roman"/>
                <w:color w:val="D4D4D4"/>
                <w:sz w:val="21"/>
                <w:szCs w:val="21"/>
              </w:rPr>
              <w:pPrChange w:id="10156" w:author="Donovan Goode" w:date="2018-11-09T10:05:00Z">
                <w:pPr>
                  <w:shd w:val="clear" w:color="auto" w:fill="1E1E1E"/>
                  <w:spacing w:line="285" w:lineRule="atLeast"/>
                </w:pPr>
              </w:pPrChange>
            </w:pPr>
            <w:del w:id="10157" w:author="Donovan Goode" w:date="2018-11-09T10:04:00Z">
              <w:r w:rsidRPr="007520B6" w:rsidDel="008B6AF4">
                <w:rPr>
                  <w:rFonts w:ascii="Consolas" w:eastAsia="Times New Roman" w:hAnsi="Consolas" w:cs="Times New Roman"/>
                  <w:color w:val="D4D4D4"/>
                  <w:sz w:val="21"/>
                  <w:szCs w:val="21"/>
                </w:rPr>
                <w:delText xml:space="preserve">    }</w:delText>
              </w:r>
            </w:del>
          </w:p>
          <w:p w14:paraId="564986A3" w14:textId="77777777" w:rsidR="00ED1509" w:rsidRPr="007520B6" w:rsidDel="008B6AF4" w:rsidRDefault="00ED1509">
            <w:pPr>
              <w:pStyle w:val="Heading1Numbered"/>
              <w:rPr>
                <w:del w:id="10158" w:author="Donovan Goode" w:date="2018-11-09T10:04:00Z"/>
                <w:rFonts w:ascii="Consolas" w:eastAsia="Times New Roman" w:hAnsi="Consolas" w:cs="Times New Roman"/>
                <w:color w:val="D4D4D4"/>
                <w:sz w:val="21"/>
                <w:szCs w:val="21"/>
              </w:rPr>
              <w:pPrChange w:id="10159" w:author="Donovan Goode" w:date="2018-11-09T10:05:00Z">
                <w:pPr>
                  <w:shd w:val="clear" w:color="auto" w:fill="1E1E1E"/>
                  <w:spacing w:line="285" w:lineRule="atLeast"/>
                </w:pPr>
              </w:pPrChange>
            </w:pPr>
          </w:p>
          <w:p w14:paraId="5DBF0889" w14:textId="77777777" w:rsidR="00ED1509" w:rsidRPr="007520B6" w:rsidDel="008B6AF4" w:rsidRDefault="00ED1509">
            <w:pPr>
              <w:pStyle w:val="Heading1Numbered"/>
              <w:rPr>
                <w:del w:id="10160" w:author="Donovan Goode" w:date="2018-11-09T10:04:00Z"/>
                <w:rFonts w:ascii="Consolas" w:eastAsia="Times New Roman" w:hAnsi="Consolas" w:cs="Times New Roman"/>
                <w:color w:val="D4D4D4"/>
                <w:sz w:val="21"/>
                <w:szCs w:val="21"/>
              </w:rPr>
              <w:pPrChange w:id="10161" w:author="Donovan Goode" w:date="2018-11-09T10:05:00Z">
                <w:pPr>
                  <w:shd w:val="clear" w:color="auto" w:fill="1E1E1E"/>
                  <w:spacing w:line="285" w:lineRule="atLeast"/>
                </w:pPr>
              </w:pPrChange>
            </w:pPr>
            <w:del w:id="101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.button#item0:hover,</w:delText>
              </w:r>
            </w:del>
          </w:p>
          <w:p w14:paraId="04B74A23" w14:textId="77777777" w:rsidR="00ED1509" w:rsidRPr="007520B6" w:rsidDel="008B6AF4" w:rsidRDefault="00ED1509">
            <w:pPr>
              <w:pStyle w:val="Heading1Numbered"/>
              <w:rPr>
                <w:del w:id="10163" w:author="Donovan Goode" w:date="2018-11-09T10:04:00Z"/>
                <w:rFonts w:ascii="Consolas" w:eastAsia="Times New Roman" w:hAnsi="Consolas" w:cs="Times New Roman"/>
                <w:color w:val="D4D4D4"/>
                <w:sz w:val="21"/>
                <w:szCs w:val="21"/>
              </w:rPr>
              <w:pPrChange w:id="10164" w:author="Donovan Goode" w:date="2018-11-09T10:05:00Z">
                <w:pPr>
                  <w:shd w:val="clear" w:color="auto" w:fill="1E1E1E"/>
                  <w:spacing w:line="285" w:lineRule="atLeast"/>
                </w:pPr>
              </w:pPrChange>
            </w:pPr>
            <w:del w:id="10165" w:author="Donovan Goode" w:date="2018-11-09T10:04:00Z">
              <w:r w:rsidRPr="007520B6" w:rsidDel="008B6AF4">
                <w:rPr>
                  <w:rFonts w:ascii="Consolas" w:eastAsia="Times New Roman" w:hAnsi="Consolas" w:cs="Times New Roman"/>
                  <w:color w:val="D7BA7D"/>
                  <w:sz w:val="21"/>
                  <w:szCs w:val="21"/>
                </w:rPr>
                <w:delText xml:space="preserve">    #sliding_menu .button#item0.selected</w:delText>
              </w:r>
              <w:r w:rsidRPr="007520B6" w:rsidDel="008B6AF4">
                <w:rPr>
                  <w:rFonts w:ascii="Consolas" w:eastAsia="Times New Roman" w:hAnsi="Consolas" w:cs="Times New Roman"/>
                  <w:color w:val="D4D4D4"/>
                  <w:sz w:val="21"/>
                  <w:szCs w:val="21"/>
                </w:rPr>
                <w:delText xml:space="preserve"> {</w:delText>
              </w:r>
            </w:del>
          </w:p>
          <w:p w14:paraId="06A3D671" w14:textId="77777777" w:rsidR="00ED1509" w:rsidRPr="007520B6" w:rsidDel="008B6AF4" w:rsidRDefault="00ED1509">
            <w:pPr>
              <w:pStyle w:val="Heading1Numbered"/>
              <w:rPr>
                <w:del w:id="10166" w:author="Donovan Goode" w:date="2018-11-09T10:04:00Z"/>
                <w:rFonts w:ascii="Consolas" w:eastAsia="Times New Roman" w:hAnsi="Consolas" w:cs="Times New Roman"/>
                <w:color w:val="D4D4D4"/>
                <w:sz w:val="21"/>
                <w:szCs w:val="21"/>
              </w:rPr>
              <w:pPrChange w:id="10167" w:author="Donovan Goode" w:date="2018-11-09T10:05:00Z">
                <w:pPr>
                  <w:shd w:val="clear" w:color="auto" w:fill="1E1E1E"/>
                  <w:spacing w:line="285" w:lineRule="atLeast"/>
                </w:pPr>
              </w:pPrChange>
            </w:pPr>
            <w:del w:id="101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-27px</w:delText>
              </w:r>
              <w:r w:rsidRPr="007520B6" w:rsidDel="008B6AF4">
                <w:rPr>
                  <w:rFonts w:ascii="Consolas" w:eastAsia="Times New Roman" w:hAnsi="Consolas" w:cs="Times New Roman"/>
                  <w:color w:val="D4D4D4"/>
                  <w:sz w:val="21"/>
                  <w:szCs w:val="21"/>
                </w:rPr>
                <w:delText>;</w:delText>
              </w:r>
            </w:del>
          </w:p>
          <w:p w14:paraId="56666998" w14:textId="77777777" w:rsidR="00ED1509" w:rsidRPr="007520B6" w:rsidDel="008B6AF4" w:rsidRDefault="00ED1509">
            <w:pPr>
              <w:pStyle w:val="Heading1Numbered"/>
              <w:rPr>
                <w:del w:id="10169" w:author="Donovan Goode" w:date="2018-11-09T10:04:00Z"/>
                <w:rFonts w:ascii="Consolas" w:eastAsia="Times New Roman" w:hAnsi="Consolas" w:cs="Times New Roman"/>
                <w:color w:val="D4D4D4"/>
                <w:sz w:val="21"/>
                <w:szCs w:val="21"/>
              </w:rPr>
              <w:pPrChange w:id="10170" w:author="Donovan Goode" w:date="2018-11-09T10:05:00Z">
                <w:pPr>
                  <w:shd w:val="clear" w:color="auto" w:fill="1E1E1E"/>
                  <w:spacing w:line="285" w:lineRule="atLeast"/>
                </w:pPr>
              </w:pPrChange>
            </w:pPr>
            <w:del w:id="101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31EDBD11" w14:textId="77777777" w:rsidR="00ED1509" w:rsidRPr="007520B6" w:rsidDel="008B6AF4" w:rsidRDefault="00ED1509">
            <w:pPr>
              <w:pStyle w:val="Heading1Numbered"/>
              <w:rPr>
                <w:del w:id="10172" w:author="Donovan Goode" w:date="2018-11-09T10:04:00Z"/>
                <w:rFonts w:ascii="Consolas" w:eastAsia="Times New Roman" w:hAnsi="Consolas" w:cs="Times New Roman"/>
                <w:color w:val="D4D4D4"/>
                <w:sz w:val="21"/>
                <w:szCs w:val="21"/>
              </w:rPr>
              <w:pPrChange w:id="10173" w:author="Donovan Goode" w:date="2018-11-09T10:05:00Z">
                <w:pPr>
                  <w:shd w:val="clear" w:color="auto" w:fill="1E1E1E"/>
                  <w:spacing w:line="285" w:lineRule="atLeast"/>
                </w:pPr>
              </w:pPrChange>
            </w:pPr>
            <w:del w:id="10174" w:author="Donovan Goode" w:date="2018-11-09T10:04:00Z">
              <w:r w:rsidRPr="007520B6" w:rsidDel="008B6AF4">
                <w:rPr>
                  <w:rFonts w:ascii="Consolas" w:eastAsia="Times New Roman" w:hAnsi="Consolas" w:cs="Times New Roman"/>
                  <w:color w:val="D4D4D4"/>
                  <w:sz w:val="21"/>
                  <w:szCs w:val="21"/>
                </w:rPr>
                <w:delText xml:space="preserve">    }</w:delText>
              </w:r>
            </w:del>
          </w:p>
          <w:p w14:paraId="087B0EA5" w14:textId="77777777" w:rsidR="00ED1509" w:rsidRPr="007520B6" w:rsidDel="008B6AF4" w:rsidRDefault="00ED1509">
            <w:pPr>
              <w:pStyle w:val="Heading1Numbered"/>
              <w:rPr>
                <w:del w:id="10175" w:author="Donovan Goode" w:date="2018-11-09T10:04:00Z"/>
                <w:rFonts w:ascii="Consolas" w:eastAsia="Times New Roman" w:hAnsi="Consolas" w:cs="Times New Roman"/>
                <w:color w:val="D4D4D4"/>
                <w:sz w:val="21"/>
                <w:szCs w:val="21"/>
              </w:rPr>
              <w:pPrChange w:id="10176" w:author="Donovan Goode" w:date="2018-11-09T10:05:00Z">
                <w:pPr>
                  <w:shd w:val="clear" w:color="auto" w:fill="1E1E1E"/>
                  <w:spacing w:line="285" w:lineRule="atLeast"/>
                </w:pPr>
              </w:pPrChange>
            </w:pPr>
          </w:p>
          <w:p w14:paraId="73ED7EC5" w14:textId="77777777" w:rsidR="00ED1509" w:rsidRPr="007520B6" w:rsidDel="008B6AF4" w:rsidRDefault="00ED1509">
            <w:pPr>
              <w:pStyle w:val="Heading1Numbered"/>
              <w:rPr>
                <w:del w:id="10177" w:author="Donovan Goode" w:date="2018-11-09T10:04:00Z"/>
                <w:rFonts w:ascii="Consolas" w:eastAsia="Times New Roman" w:hAnsi="Consolas" w:cs="Times New Roman"/>
                <w:color w:val="D4D4D4"/>
                <w:sz w:val="21"/>
                <w:szCs w:val="21"/>
              </w:rPr>
              <w:pPrChange w:id="10178" w:author="Donovan Goode" w:date="2018-11-09T10:05:00Z">
                <w:pPr>
                  <w:shd w:val="clear" w:color="auto" w:fill="1E1E1E"/>
                  <w:spacing w:line="285" w:lineRule="atLeast"/>
                </w:pPr>
              </w:pPrChange>
            </w:pPr>
            <w:del w:id="101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.button#item1:hover,</w:delText>
              </w:r>
            </w:del>
          </w:p>
          <w:p w14:paraId="7925398F" w14:textId="77777777" w:rsidR="00ED1509" w:rsidRPr="007520B6" w:rsidDel="008B6AF4" w:rsidRDefault="00ED1509">
            <w:pPr>
              <w:pStyle w:val="Heading1Numbered"/>
              <w:rPr>
                <w:del w:id="10180" w:author="Donovan Goode" w:date="2018-11-09T10:04:00Z"/>
                <w:rFonts w:ascii="Consolas" w:eastAsia="Times New Roman" w:hAnsi="Consolas" w:cs="Times New Roman"/>
                <w:color w:val="D4D4D4"/>
                <w:sz w:val="21"/>
                <w:szCs w:val="21"/>
              </w:rPr>
              <w:pPrChange w:id="10181" w:author="Donovan Goode" w:date="2018-11-09T10:05:00Z">
                <w:pPr>
                  <w:shd w:val="clear" w:color="auto" w:fill="1E1E1E"/>
                  <w:spacing w:line="285" w:lineRule="atLeast"/>
                </w:pPr>
              </w:pPrChange>
            </w:pPr>
            <w:del w:id="10182" w:author="Donovan Goode" w:date="2018-11-09T10:04:00Z">
              <w:r w:rsidRPr="007520B6" w:rsidDel="008B6AF4">
                <w:rPr>
                  <w:rFonts w:ascii="Consolas" w:eastAsia="Times New Roman" w:hAnsi="Consolas" w:cs="Times New Roman"/>
                  <w:color w:val="D7BA7D"/>
                  <w:sz w:val="21"/>
                  <w:szCs w:val="21"/>
                </w:rPr>
                <w:delText xml:space="preserve">    #sliding_menu .button#item1.selected</w:delText>
              </w:r>
              <w:r w:rsidRPr="007520B6" w:rsidDel="008B6AF4">
                <w:rPr>
                  <w:rFonts w:ascii="Consolas" w:eastAsia="Times New Roman" w:hAnsi="Consolas" w:cs="Times New Roman"/>
                  <w:color w:val="D4D4D4"/>
                  <w:sz w:val="21"/>
                  <w:szCs w:val="21"/>
                </w:rPr>
                <w:delText xml:space="preserve"> {</w:delText>
              </w:r>
            </w:del>
          </w:p>
          <w:p w14:paraId="241E15AB" w14:textId="77777777" w:rsidR="00ED1509" w:rsidRPr="007520B6" w:rsidDel="008B6AF4" w:rsidRDefault="00ED1509">
            <w:pPr>
              <w:pStyle w:val="Heading1Numbered"/>
              <w:rPr>
                <w:del w:id="10183" w:author="Donovan Goode" w:date="2018-11-09T10:04:00Z"/>
                <w:rFonts w:ascii="Consolas" w:eastAsia="Times New Roman" w:hAnsi="Consolas" w:cs="Times New Roman"/>
                <w:color w:val="D4D4D4"/>
                <w:sz w:val="21"/>
                <w:szCs w:val="21"/>
              </w:rPr>
              <w:pPrChange w:id="10184" w:author="Donovan Goode" w:date="2018-11-09T10:05:00Z">
                <w:pPr>
                  <w:shd w:val="clear" w:color="auto" w:fill="1E1E1E"/>
                  <w:spacing w:line="285" w:lineRule="atLeast"/>
                </w:pPr>
              </w:pPrChange>
            </w:pPr>
            <w:del w:id="101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-59px</w:delText>
              </w:r>
              <w:r w:rsidRPr="007520B6" w:rsidDel="008B6AF4">
                <w:rPr>
                  <w:rFonts w:ascii="Consolas" w:eastAsia="Times New Roman" w:hAnsi="Consolas" w:cs="Times New Roman"/>
                  <w:color w:val="D4D4D4"/>
                  <w:sz w:val="21"/>
                  <w:szCs w:val="21"/>
                </w:rPr>
                <w:delText>;</w:delText>
              </w:r>
            </w:del>
          </w:p>
          <w:p w14:paraId="3131F832" w14:textId="77777777" w:rsidR="00ED1509" w:rsidRPr="007520B6" w:rsidDel="008B6AF4" w:rsidRDefault="00ED1509">
            <w:pPr>
              <w:pStyle w:val="Heading1Numbered"/>
              <w:rPr>
                <w:del w:id="10186" w:author="Donovan Goode" w:date="2018-11-09T10:04:00Z"/>
                <w:rFonts w:ascii="Consolas" w:eastAsia="Times New Roman" w:hAnsi="Consolas" w:cs="Times New Roman"/>
                <w:color w:val="D4D4D4"/>
                <w:sz w:val="21"/>
                <w:szCs w:val="21"/>
              </w:rPr>
              <w:pPrChange w:id="10187" w:author="Donovan Goode" w:date="2018-11-09T10:05:00Z">
                <w:pPr>
                  <w:shd w:val="clear" w:color="auto" w:fill="1E1E1E"/>
                  <w:spacing w:line="285" w:lineRule="atLeast"/>
                </w:pPr>
              </w:pPrChange>
            </w:pPr>
            <w:del w:id="101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50B5D0B" w14:textId="77777777" w:rsidR="00ED1509" w:rsidRPr="007520B6" w:rsidDel="008B6AF4" w:rsidRDefault="00ED1509">
            <w:pPr>
              <w:pStyle w:val="Heading1Numbered"/>
              <w:rPr>
                <w:del w:id="10189" w:author="Donovan Goode" w:date="2018-11-09T10:04:00Z"/>
                <w:rFonts w:ascii="Consolas" w:eastAsia="Times New Roman" w:hAnsi="Consolas" w:cs="Times New Roman"/>
                <w:color w:val="D4D4D4"/>
                <w:sz w:val="21"/>
                <w:szCs w:val="21"/>
              </w:rPr>
              <w:pPrChange w:id="10190" w:author="Donovan Goode" w:date="2018-11-09T10:05:00Z">
                <w:pPr>
                  <w:shd w:val="clear" w:color="auto" w:fill="1E1E1E"/>
                  <w:spacing w:line="285" w:lineRule="atLeast"/>
                </w:pPr>
              </w:pPrChange>
            </w:pPr>
          </w:p>
          <w:p w14:paraId="7FFD68C0" w14:textId="77777777" w:rsidR="00ED1509" w:rsidRPr="007520B6" w:rsidDel="008B6AF4" w:rsidRDefault="00ED1509">
            <w:pPr>
              <w:pStyle w:val="Heading1Numbered"/>
              <w:rPr>
                <w:del w:id="10191" w:author="Donovan Goode" w:date="2018-11-09T10:04:00Z"/>
                <w:rFonts w:ascii="Consolas" w:eastAsia="Times New Roman" w:hAnsi="Consolas" w:cs="Times New Roman"/>
                <w:color w:val="D4D4D4"/>
                <w:sz w:val="21"/>
                <w:szCs w:val="21"/>
              </w:rPr>
              <w:pPrChange w:id="10192" w:author="Donovan Goode" w:date="2018-11-09T10:05:00Z">
                <w:pPr>
                  <w:shd w:val="clear" w:color="auto" w:fill="1E1E1E"/>
                  <w:spacing w:line="285" w:lineRule="atLeast"/>
                </w:pPr>
              </w:pPrChange>
            </w:pPr>
            <w:del w:id="10193" w:author="Donovan Goode" w:date="2018-11-09T10:04:00Z">
              <w:r w:rsidRPr="007520B6" w:rsidDel="008B6AF4">
                <w:rPr>
                  <w:rFonts w:ascii="Consolas" w:eastAsia="Times New Roman" w:hAnsi="Consolas" w:cs="Times New Roman"/>
                  <w:color w:val="D4D4D4"/>
                  <w:sz w:val="21"/>
                  <w:szCs w:val="21"/>
                </w:rPr>
                <w:delText xml:space="preserve">    }</w:delText>
              </w:r>
            </w:del>
          </w:p>
          <w:p w14:paraId="37A89452" w14:textId="77777777" w:rsidR="00ED1509" w:rsidRPr="007520B6" w:rsidDel="008B6AF4" w:rsidRDefault="00ED1509">
            <w:pPr>
              <w:pStyle w:val="Heading1Numbered"/>
              <w:rPr>
                <w:del w:id="10194" w:author="Donovan Goode" w:date="2018-11-09T10:04:00Z"/>
                <w:rFonts w:ascii="Consolas" w:eastAsia="Times New Roman" w:hAnsi="Consolas" w:cs="Times New Roman"/>
                <w:color w:val="D4D4D4"/>
                <w:sz w:val="21"/>
                <w:szCs w:val="21"/>
              </w:rPr>
              <w:pPrChange w:id="10195" w:author="Donovan Goode" w:date="2018-11-09T10:05:00Z">
                <w:pPr>
                  <w:shd w:val="clear" w:color="auto" w:fill="1E1E1E"/>
                  <w:spacing w:line="285" w:lineRule="atLeast"/>
                </w:pPr>
              </w:pPrChange>
            </w:pPr>
          </w:p>
          <w:p w14:paraId="594EF052" w14:textId="77777777" w:rsidR="00ED1509" w:rsidRPr="007520B6" w:rsidDel="008B6AF4" w:rsidRDefault="00ED1509">
            <w:pPr>
              <w:pStyle w:val="Heading1Numbered"/>
              <w:rPr>
                <w:del w:id="10196" w:author="Donovan Goode" w:date="2018-11-09T10:04:00Z"/>
                <w:rFonts w:ascii="Consolas" w:eastAsia="Times New Roman" w:hAnsi="Consolas" w:cs="Times New Roman"/>
                <w:color w:val="D4D4D4"/>
                <w:sz w:val="21"/>
                <w:szCs w:val="21"/>
              </w:rPr>
              <w:pPrChange w:id="10197" w:author="Donovan Goode" w:date="2018-11-09T10:05:00Z">
                <w:pPr>
                  <w:shd w:val="clear" w:color="auto" w:fill="1E1E1E"/>
                  <w:spacing w:line="285" w:lineRule="atLeast"/>
                </w:pPr>
              </w:pPrChange>
            </w:pPr>
            <w:del w:id="1019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.button#item2:hover,</w:delText>
              </w:r>
            </w:del>
          </w:p>
          <w:p w14:paraId="44664E29" w14:textId="77777777" w:rsidR="00ED1509" w:rsidRPr="007520B6" w:rsidDel="008B6AF4" w:rsidRDefault="00ED1509">
            <w:pPr>
              <w:pStyle w:val="Heading1Numbered"/>
              <w:rPr>
                <w:del w:id="10199" w:author="Donovan Goode" w:date="2018-11-09T10:04:00Z"/>
                <w:rFonts w:ascii="Consolas" w:eastAsia="Times New Roman" w:hAnsi="Consolas" w:cs="Times New Roman"/>
                <w:color w:val="D4D4D4"/>
                <w:sz w:val="21"/>
                <w:szCs w:val="21"/>
              </w:rPr>
              <w:pPrChange w:id="10200" w:author="Donovan Goode" w:date="2018-11-09T10:05:00Z">
                <w:pPr>
                  <w:shd w:val="clear" w:color="auto" w:fill="1E1E1E"/>
                  <w:spacing w:line="285" w:lineRule="atLeast"/>
                </w:pPr>
              </w:pPrChange>
            </w:pPr>
            <w:del w:id="10201" w:author="Donovan Goode" w:date="2018-11-09T10:04:00Z">
              <w:r w:rsidRPr="007520B6" w:rsidDel="008B6AF4">
                <w:rPr>
                  <w:rFonts w:ascii="Consolas" w:eastAsia="Times New Roman" w:hAnsi="Consolas" w:cs="Times New Roman"/>
                  <w:color w:val="D7BA7D"/>
                  <w:sz w:val="21"/>
                  <w:szCs w:val="21"/>
                </w:rPr>
                <w:delText xml:space="preserve">    #sliding_menu .button#item2.selected</w:delText>
              </w:r>
              <w:r w:rsidRPr="007520B6" w:rsidDel="008B6AF4">
                <w:rPr>
                  <w:rFonts w:ascii="Consolas" w:eastAsia="Times New Roman" w:hAnsi="Consolas" w:cs="Times New Roman"/>
                  <w:color w:val="D4D4D4"/>
                  <w:sz w:val="21"/>
                  <w:szCs w:val="21"/>
                </w:rPr>
                <w:delText xml:space="preserve"> {</w:delText>
              </w:r>
            </w:del>
          </w:p>
          <w:p w14:paraId="23D1429A" w14:textId="77777777" w:rsidR="00ED1509" w:rsidRPr="007520B6" w:rsidDel="008B6AF4" w:rsidRDefault="00ED1509">
            <w:pPr>
              <w:pStyle w:val="Heading1Numbered"/>
              <w:rPr>
                <w:del w:id="10202" w:author="Donovan Goode" w:date="2018-11-09T10:04:00Z"/>
                <w:rFonts w:ascii="Consolas" w:eastAsia="Times New Roman" w:hAnsi="Consolas" w:cs="Times New Roman"/>
                <w:color w:val="D4D4D4"/>
                <w:sz w:val="21"/>
                <w:szCs w:val="21"/>
              </w:rPr>
              <w:pPrChange w:id="10203" w:author="Donovan Goode" w:date="2018-11-09T10:05:00Z">
                <w:pPr>
                  <w:shd w:val="clear" w:color="auto" w:fill="1E1E1E"/>
                  <w:spacing w:line="285" w:lineRule="atLeast"/>
                </w:pPr>
              </w:pPrChange>
            </w:pPr>
            <w:del w:id="1020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-90px</w:delText>
              </w:r>
              <w:r w:rsidRPr="007520B6" w:rsidDel="008B6AF4">
                <w:rPr>
                  <w:rFonts w:ascii="Consolas" w:eastAsia="Times New Roman" w:hAnsi="Consolas" w:cs="Times New Roman"/>
                  <w:color w:val="D4D4D4"/>
                  <w:sz w:val="21"/>
                  <w:szCs w:val="21"/>
                </w:rPr>
                <w:delText>;</w:delText>
              </w:r>
            </w:del>
          </w:p>
          <w:p w14:paraId="2DF4E144" w14:textId="77777777" w:rsidR="00ED1509" w:rsidRPr="007520B6" w:rsidDel="008B6AF4" w:rsidRDefault="00ED1509">
            <w:pPr>
              <w:pStyle w:val="Heading1Numbered"/>
              <w:rPr>
                <w:del w:id="10205" w:author="Donovan Goode" w:date="2018-11-09T10:04:00Z"/>
                <w:rFonts w:ascii="Consolas" w:eastAsia="Times New Roman" w:hAnsi="Consolas" w:cs="Times New Roman"/>
                <w:color w:val="D4D4D4"/>
                <w:sz w:val="21"/>
                <w:szCs w:val="21"/>
              </w:rPr>
              <w:pPrChange w:id="10206" w:author="Donovan Goode" w:date="2018-11-09T10:05:00Z">
                <w:pPr>
                  <w:shd w:val="clear" w:color="auto" w:fill="1E1E1E"/>
                  <w:spacing w:line="285" w:lineRule="atLeast"/>
                </w:pPr>
              </w:pPrChange>
            </w:pPr>
            <w:del w:id="1020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2672C6F2" w14:textId="77777777" w:rsidR="00ED1509" w:rsidRPr="007520B6" w:rsidDel="008B6AF4" w:rsidRDefault="00ED1509">
            <w:pPr>
              <w:pStyle w:val="Heading1Numbered"/>
              <w:rPr>
                <w:del w:id="10208" w:author="Donovan Goode" w:date="2018-11-09T10:04:00Z"/>
                <w:rFonts w:ascii="Consolas" w:eastAsia="Times New Roman" w:hAnsi="Consolas" w:cs="Times New Roman"/>
                <w:color w:val="D4D4D4"/>
                <w:sz w:val="21"/>
                <w:szCs w:val="21"/>
              </w:rPr>
              <w:pPrChange w:id="10209" w:author="Donovan Goode" w:date="2018-11-09T10:05:00Z">
                <w:pPr>
                  <w:shd w:val="clear" w:color="auto" w:fill="1E1E1E"/>
                  <w:spacing w:line="285" w:lineRule="atLeast"/>
                </w:pPr>
              </w:pPrChange>
            </w:pPr>
          </w:p>
          <w:p w14:paraId="1C46F234" w14:textId="77777777" w:rsidR="00ED1509" w:rsidRPr="007520B6" w:rsidDel="008B6AF4" w:rsidRDefault="00ED1509">
            <w:pPr>
              <w:pStyle w:val="Heading1Numbered"/>
              <w:rPr>
                <w:del w:id="10210" w:author="Donovan Goode" w:date="2018-11-09T10:04:00Z"/>
                <w:rFonts w:ascii="Consolas" w:eastAsia="Times New Roman" w:hAnsi="Consolas" w:cs="Times New Roman"/>
                <w:color w:val="D4D4D4"/>
                <w:sz w:val="21"/>
                <w:szCs w:val="21"/>
              </w:rPr>
              <w:pPrChange w:id="10211" w:author="Donovan Goode" w:date="2018-11-09T10:05:00Z">
                <w:pPr>
                  <w:shd w:val="clear" w:color="auto" w:fill="1E1E1E"/>
                  <w:spacing w:line="285" w:lineRule="atLeast"/>
                </w:pPr>
              </w:pPrChange>
            </w:pPr>
            <w:del w:id="10212" w:author="Donovan Goode" w:date="2018-11-09T10:04:00Z">
              <w:r w:rsidRPr="007520B6" w:rsidDel="008B6AF4">
                <w:rPr>
                  <w:rFonts w:ascii="Consolas" w:eastAsia="Times New Roman" w:hAnsi="Consolas" w:cs="Times New Roman"/>
                  <w:color w:val="D4D4D4"/>
                  <w:sz w:val="21"/>
                  <w:szCs w:val="21"/>
                </w:rPr>
                <w:delText xml:space="preserve">    }</w:delText>
              </w:r>
            </w:del>
          </w:p>
          <w:p w14:paraId="68C688E2" w14:textId="77777777" w:rsidR="00ED1509" w:rsidRPr="007520B6" w:rsidDel="008B6AF4" w:rsidRDefault="00ED1509">
            <w:pPr>
              <w:pStyle w:val="Heading1Numbered"/>
              <w:rPr>
                <w:del w:id="10213" w:author="Donovan Goode" w:date="2018-11-09T10:04:00Z"/>
                <w:rFonts w:ascii="Consolas" w:eastAsia="Times New Roman" w:hAnsi="Consolas" w:cs="Times New Roman"/>
                <w:color w:val="D4D4D4"/>
                <w:sz w:val="21"/>
                <w:szCs w:val="21"/>
              </w:rPr>
              <w:pPrChange w:id="10214" w:author="Donovan Goode" w:date="2018-11-09T10:05:00Z">
                <w:pPr>
                  <w:shd w:val="clear" w:color="auto" w:fill="1E1E1E"/>
                  <w:spacing w:line="285" w:lineRule="atLeast"/>
                </w:pPr>
              </w:pPrChange>
            </w:pPr>
          </w:p>
          <w:p w14:paraId="237E37B2" w14:textId="77777777" w:rsidR="00ED1509" w:rsidRPr="007520B6" w:rsidDel="008B6AF4" w:rsidRDefault="00ED1509">
            <w:pPr>
              <w:pStyle w:val="Heading1Numbered"/>
              <w:rPr>
                <w:del w:id="10215" w:author="Donovan Goode" w:date="2018-11-09T10:04:00Z"/>
                <w:rFonts w:ascii="Consolas" w:eastAsia="Times New Roman" w:hAnsi="Consolas" w:cs="Times New Roman"/>
                <w:color w:val="D4D4D4"/>
                <w:sz w:val="21"/>
                <w:szCs w:val="21"/>
              </w:rPr>
              <w:pPrChange w:id="10216" w:author="Donovan Goode" w:date="2018-11-09T10:05:00Z">
                <w:pPr>
                  <w:shd w:val="clear" w:color="auto" w:fill="1E1E1E"/>
                  <w:spacing w:line="285" w:lineRule="atLeast"/>
                </w:pPr>
              </w:pPrChange>
            </w:pPr>
            <w:del w:id="102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.button#item3:hover,</w:delText>
              </w:r>
            </w:del>
          </w:p>
          <w:p w14:paraId="3C2B693A" w14:textId="77777777" w:rsidR="00ED1509" w:rsidRPr="007520B6" w:rsidDel="008B6AF4" w:rsidRDefault="00ED1509">
            <w:pPr>
              <w:pStyle w:val="Heading1Numbered"/>
              <w:rPr>
                <w:del w:id="10218" w:author="Donovan Goode" w:date="2018-11-09T10:04:00Z"/>
                <w:rFonts w:ascii="Consolas" w:eastAsia="Times New Roman" w:hAnsi="Consolas" w:cs="Times New Roman"/>
                <w:color w:val="D4D4D4"/>
                <w:sz w:val="21"/>
                <w:szCs w:val="21"/>
              </w:rPr>
              <w:pPrChange w:id="10219" w:author="Donovan Goode" w:date="2018-11-09T10:05:00Z">
                <w:pPr>
                  <w:shd w:val="clear" w:color="auto" w:fill="1E1E1E"/>
                  <w:spacing w:line="285" w:lineRule="atLeast"/>
                </w:pPr>
              </w:pPrChange>
            </w:pPr>
            <w:del w:id="10220" w:author="Donovan Goode" w:date="2018-11-09T10:04:00Z">
              <w:r w:rsidRPr="007520B6" w:rsidDel="008B6AF4">
                <w:rPr>
                  <w:rFonts w:ascii="Consolas" w:eastAsia="Times New Roman" w:hAnsi="Consolas" w:cs="Times New Roman"/>
                  <w:color w:val="D7BA7D"/>
                  <w:sz w:val="21"/>
                  <w:szCs w:val="21"/>
                </w:rPr>
                <w:delText xml:space="preserve">    #sliding_menu .button#item3.selected</w:delText>
              </w:r>
              <w:r w:rsidRPr="007520B6" w:rsidDel="008B6AF4">
                <w:rPr>
                  <w:rFonts w:ascii="Consolas" w:eastAsia="Times New Roman" w:hAnsi="Consolas" w:cs="Times New Roman"/>
                  <w:color w:val="D4D4D4"/>
                  <w:sz w:val="21"/>
                  <w:szCs w:val="21"/>
                </w:rPr>
                <w:delText xml:space="preserve"> {</w:delText>
              </w:r>
            </w:del>
          </w:p>
          <w:p w14:paraId="6870AD6F" w14:textId="77777777" w:rsidR="00ED1509" w:rsidRPr="007520B6" w:rsidDel="008B6AF4" w:rsidRDefault="00ED1509">
            <w:pPr>
              <w:pStyle w:val="Heading1Numbered"/>
              <w:rPr>
                <w:del w:id="10221" w:author="Donovan Goode" w:date="2018-11-09T10:04:00Z"/>
                <w:rFonts w:ascii="Consolas" w:eastAsia="Times New Roman" w:hAnsi="Consolas" w:cs="Times New Roman"/>
                <w:color w:val="D4D4D4"/>
                <w:sz w:val="21"/>
                <w:szCs w:val="21"/>
              </w:rPr>
              <w:pPrChange w:id="10222" w:author="Donovan Goode" w:date="2018-11-09T10:05:00Z">
                <w:pPr>
                  <w:shd w:val="clear" w:color="auto" w:fill="1E1E1E"/>
                  <w:spacing w:line="285" w:lineRule="atLeast"/>
                </w:pPr>
              </w:pPrChange>
            </w:pPr>
            <w:del w:id="102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-124px</w:delText>
              </w:r>
              <w:r w:rsidRPr="007520B6" w:rsidDel="008B6AF4">
                <w:rPr>
                  <w:rFonts w:ascii="Consolas" w:eastAsia="Times New Roman" w:hAnsi="Consolas" w:cs="Times New Roman"/>
                  <w:color w:val="D4D4D4"/>
                  <w:sz w:val="21"/>
                  <w:szCs w:val="21"/>
                </w:rPr>
                <w:delText>;</w:delText>
              </w:r>
            </w:del>
          </w:p>
          <w:p w14:paraId="45BA7396" w14:textId="77777777" w:rsidR="00ED1509" w:rsidRPr="007520B6" w:rsidDel="008B6AF4" w:rsidRDefault="00ED1509">
            <w:pPr>
              <w:pStyle w:val="Heading1Numbered"/>
              <w:rPr>
                <w:del w:id="10224" w:author="Donovan Goode" w:date="2018-11-09T10:04:00Z"/>
                <w:rFonts w:ascii="Consolas" w:eastAsia="Times New Roman" w:hAnsi="Consolas" w:cs="Times New Roman"/>
                <w:color w:val="D4D4D4"/>
                <w:sz w:val="21"/>
                <w:szCs w:val="21"/>
              </w:rPr>
              <w:pPrChange w:id="10225" w:author="Donovan Goode" w:date="2018-11-09T10:05:00Z">
                <w:pPr>
                  <w:shd w:val="clear" w:color="auto" w:fill="1E1E1E"/>
                  <w:spacing w:line="285" w:lineRule="atLeast"/>
                </w:pPr>
              </w:pPrChange>
            </w:pPr>
            <w:del w:id="102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1CF1096D" w14:textId="77777777" w:rsidR="00ED1509" w:rsidRPr="007520B6" w:rsidDel="008B6AF4" w:rsidRDefault="00ED1509">
            <w:pPr>
              <w:pStyle w:val="Heading1Numbered"/>
              <w:rPr>
                <w:del w:id="10227" w:author="Donovan Goode" w:date="2018-11-09T10:04:00Z"/>
                <w:rFonts w:ascii="Consolas" w:eastAsia="Times New Roman" w:hAnsi="Consolas" w:cs="Times New Roman"/>
                <w:color w:val="D4D4D4"/>
                <w:sz w:val="21"/>
                <w:szCs w:val="21"/>
              </w:rPr>
              <w:pPrChange w:id="10228" w:author="Donovan Goode" w:date="2018-11-09T10:05:00Z">
                <w:pPr>
                  <w:shd w:val="clear" w:color="auto" w:fill="1E1E1E"/>
                  <w:spacing w:line="285" w:lineRule="atLeast"/>
                </w:pPr>
              </w:pPrChange>
            </w:pPr>
          </w:p>
          <w:p w14:paraId="66035C75" w14:textId="77777777" w:rsidR="00ED1509" w:rsidRPr="007520B6" w:rsidDel="008B6AF4" w:rsidRDefault="00ED1509">
            <w:pPr>
              <w:pStyle w:val="Heading1Numbered"/>
              <w:rPr>
                <w:del w:id="10229" w:author="Donovan Goode" w:date="2018-11-09T10:04:00Z"/>
                <w:rFonts w:ascii="Consolas" w:eastAsia="Times New Roman" w:hAnsi="Consolas" w:cs="Times New Roman"/>
                <w:color w:val="D4D4D4"/>
                <w:sz w:val="21"/>
                <w:szCs w:val="21"/>
              </w:rPr>
              <w:pPrChange w:id="10230" w:author="Donovan Goode" w:date="2018-11-09T10:05:00Z">
                <w:pPr>
                  <w:shd w:val="clear" w:color="auto" w:fill="1E1E1E"/>
                  <w:spacing w:line="285" w:lineRule="atLeast"/>
                </w:pPr>
              </w:pPrChange>
            </w:pPr>
            <w:del w:id="10231" w:author="Donovan Goode" w:date="2018-11-09T10:04:00Z">
              <w:r w:rsidRPr="007520B6" w:rsidDel="008B6AF4">
                <w:rPr>
                  <w:rFonts w:ascii="Consolas" w:eastAsia="Times New Roman" w:hAnsi="Consolas" w:cs="Times New Roman"/>
                  <w:color w:val="D4D4D4"/>
                  <w:sz w:val="21"/>
                  <w:szCs w:val="21"/>
                </w:rPr>
                <w:delText xml:space="preserve">    }</w:delText>
              </w:r>
            </w:del>
          </w:p>
          <w:p w14:paraId="29FEE7BF" w14:textId="77777777" w:rsidR="00ED1509" w:rsidRPr="007520B6" w:rsidDel="008B6AF4" w:rsidRDefault="00ED1509">
            <w:pPr>
              <w:pStyle w:val="Heading1Numbered"/>
              <w:rPr>
                <w:del w:id="10232" w:author="Donovan Goode" w:date="2018-11-09T10:04:00Z"/>
                <w:rFonts w:ascii="Consolas" w:eastAsia="Times New Roman" w:hAnsi="Consolas" w:cs="Times New Roman"/>
                <w:color w:val="D4D4D4"/>
                <w:sz w:val="21"/>
                <w:szCs w:val="21"/>
              </w:rPr>
              <w:pPrChange w:id="10233" w:author="Donovan Goode" w:date="2018-11-09T10:05:00Z">
                <w:pPr>
                  <w:shd w:val="clear" w:color="auto" w:fill="1E1E1E"/>
                  <w:spacing w:line="285" w:lineRule="atLeast"/>
                </w:pPr>
              </w:pPrChange>
            </w:pPr>
          </w:p>
          <w:p w14:paraId="330D4BCD" w14:textId="77777777" w:rsidR="00ED1509" w:rsidRPr="007520B6" w:rsidDel="008B6AF4" w:rsidRDefault="00ED1509">
            <w:pPr>
              <w:pStyle w:val="Heading1Numbered"/>
              <w:rPr>
                <w:del w:id="10234" w:author="Donovan Goode" w:date="2018-11-09T10:04:00Z"/>
                <w:rFonts w:ascii="Consolas" w:eastAsia="Times New Roman" w:hAnsi="Consolas" w:cs="Times New Roman"/>
                <w:color w:val="D4D4D4"/>
                <w:sz w:val="21"/>
                <w:szCs w:val="21"/>
              </w:rPr>
              <w:pPrChange w:id="10235" w:author="Donovan Goode" w:date="2018-11-09T10:05:00Z">
                <w:pPr>
                  <w:shd w:val="clear" w:color="auto" w:fill="1E1E1E"/>
                  <w:spacing w:line="285" w:lineRule="atLeast"/>
                </w:pPr>
              </w:pPrChange>
            </w:pPr>
            <w:del w:id="102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.button#item4:hover,</w:delText>
              </w:r>
            </w:del>
          </w:p>
          <w:p w14:paraId="2021C0E8" w14:textId="77777777" w:rsidR="00ED1509" w:rsidRPr="007520B6" w:rsidDel="008B6AF4" w:rsidRDefault="00ED1509">
            <w:pPr>
              <w:pStyle w:val="Heading1Numbered"/>
              <w:rPr>
                <w:del w:id="10237" w:author="Donovan Goode" w:date="2018-11-09T10:04:00Z"/>
                <w:rFonts w:ascii="Consolas" w:eastAsia="Times New Roman" w:hAnsi="Consolas" w:cs="Times New Roman"/>
                <w:color w:val="D4D4D4"/>
                <w:sz w:val="21"/>
                <w:szCs w:val="21"/>
              </w:rPr>
              <w:pPrChange w:id="10238" w:author="Donovan Goode" w:date="2018-11-09T10:05:00Z">
                <w:pPr>
                  <w:shd w:val="clear" w:color="auto" w:fill="1E1E1E"/>
                  <w:spacing w:line="285" w:lineRule="atLeast"/>
                </w:pPr>
              </w:pPrChange>
            </w:pPr>
            <w:del w:id="10239" w:author="Donovan Goode" w:date="2018-11-09T10:04:00Z">
              <w:r w:rsidRPr="007520B6" w:rsidDel="008B6AF4">
                <w:rPr>
                  <w:rFonts w:ascii="Consolas" w:eastAsia="Times New Roman" w:hAnsi="Consolas" w:cs="Times New Roman"/>
                  <w:color w:val="D7BA7D"/>
                  <w:sz w:val="21"/>
                  <w:szCs w:val="21"/>
                </w:rPr>
                <w:delText xml:space="preserve">    #sliding_menu .button#item4.selected</w:delText>
              </w:r>
              <w:r w:rsidRPr="007520B6" w:rsidDel="008B6AF4">
                <w:rPr>
                  <w:rFonts w:ascii="Consolas" w:eastAsia="Times New Roman" w:hAnsi="Consolas" w:cs="Times New Roman"/>
                  <w:color w:val="D4D4D4"/>
                  <w:sz w:val="21"/>
                  <w:szCs w:val="21"/>
                </w:rPr>
                <w:delText xml:space="preserve"> {</w:delText>
              </w:r>
            </w:del>
          </w:p>
          <w:p w14:paraId="49F2380E" w14:textId="77777777" w:rsidR="00ED1509" w:rsidRPr="007520B6" w:rsidDel="008B6AF4" w:rsidRDefault="00ED1509">
            <w:pPr>
              <w:pStyle w:val="Heading1Numbered"/>
              <w:rPr>
                <w:del w:id="10240" w:author="Donovan Goode" w:date="2018-11-09T10:04:00Z"/>
                <w:rFonts w:ascii="Consolas" w:eastAsia="Times New Roman" w:hAnsi="Consolas" w:cs="Times New Roman"/>
                <w:color w:val="D4D4D4"/>
                <w:sz w:val="21"/>
                <w:szCs w:val="21"/>
              </w:rPr>
              <w:pPrChange w:id="10241" w:author="Donovan Goode" w:date="2018-11-09T10:05:00Z">
                <w:pPr>
                  <w:shd w:val="clear" w:color="auto" w:fill="1E1E1E"/>
                  <w:spacing w:line="285" w:lineRule="atLeast"/>
                </w:pPr>
              </w:pPrChange>
            </w:pPr>
            <w:del w:id="102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w:delText>
              </w:r>
            </w:del>
          </w:p>
          <w:p w14:paraId="6C5D5EA1" w14:textId="77777777" w:rsidR="00ED1509" w:rsidRPr="007520B6" w:rsidDel="008B6AF4" w:rsidRDefault="00ED1509">
            <w:pPr>
              <w:pStyle w:val="Heading1Numbered"/>
              <w:rPr>
                <w:del w:id="10243" w:author="Donovan Goode" w:date="2018-11-09T10:04:00Z"/>
                <w:rFonts w:ascii="Consolas" w:eastAsia="Times New Roman" w:hAnsi="Consolas" w:cs="Times New Roman"/>
                <w:color w:val="D4D4D4"/>
                <w:sz w:val="21"/>
                <w:szCs w:val="21"/>
              </w:rPr>
              <w:pPrChange w:id="10244" w:author="Donovan Goode" w:date="2018-11-09T10:05:00Z">
                <w:pPr>
                  <w:shd w:val="clear" w:color="auto" w:fill="1E1E1E"/>
                  <w:spacing w:line="285" w:lineRule="atLeast"/>
                </w:pPr>
              </w:pPrChange>
            </w:pPr>
            <w:del w:id="102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50435C1" w14:textId="77777777" w:rsidR="00ED1509" w:rsidRPr="007520B6" w:rsidDel="008B6AF4" w:rsidRDefault="00ED1509">
            <w:pPr>
              <w:pStyle w:val="Heading1Numbered"/>
              <w:rPr>
                <w:del w:id="10246" w:author="Donovan Goode" w:date="2018-11-09T10:04:00Z"/>
                <w:rFonts w:ascii="Consolas" w:eastAsia="Times New Roman" w:hAnsi="Consolas" w:cs="Times New Roman"/>
                <w:color w:val="D4D4D4"/>
                <w:sz w:val="21"/>
                <w:szCs w:val="21"/>
              </w:rPr>
              <w:pPrChange w:id="10247" w:author="Donovan Goode" w:date="2018-11-09T10:05:00Z">
                <w:pPr>
                  <w:shd w:val="clear" w:color="auto" w:fill="1E1E1E"/>
                  <w:spacing w:line="285" w:lineRule="atLeast"/>
                </w:pPr>
              </w:pPrChange>
            </w:pPr>
          </w:p>
          <w:p w14:paraId="1D8F2347" w14:textId="77777777" w:rsidR="00ED1509" w:rsidRPr="007520B6" w:rsidDel="008B6AF4" w:rsidRDefault="00ED1509">
            <w:pPr>
              <w:pStyle w:val="Heading1Numbered"/>
              <w:rPr>
                <w:del w:id="10248" w:author="Donovan Goode" w:date="2018-11-09T10:04:00Z"/>
                <w:rFonts w:ascii="Consolas" w:eastAsia="Times New Roman" w:hAnsi="Consolas" w:cs="Times New Roman"/>
                <w:color w:val="D4D4D4"/>
                <w:sz w:val="21"/>
                <w:szCs w:val="21"/>
              </w:rPr>
              <w:pPrChange w:id="10249" w:author="Donovan Goode" w:date="2018-11-09T10:05:00Z">
                <w:pPr>
                  <w:shd w:val="clear" w:color="auto" w:fill="1E1E1E"/>
                  <w:spacing w:line="285" w:lineRule="atLeast"/>
                </w:pPr>
              </w:pPrChange>
            </w:pPr>
            <w:del w:id="10250" w:author="Donovan Goode" w:date="2018-11-09T10:04:00Z">
              <w:r w:rsidRPr="007520B6" w:rsidDel="008B6AF4">
                <w:rPr>
                  <w:rFonts w:ascii="Consolas" w:eastAsia="Times New Roman" w:hAnsi="Consolas" w:cs="Times New Roman"/>
                  <w:color w:val="D4D4D4"/>
                  <w:sz w:val="21"/>
                  <w:szCs w:val="21"/>
                </w:rPr>
                <w:delText xml:space="preserve">    }</w:delText>
              </w:r>
            </w:del>
          </w:p>
          <w:p w14:paraId="17491F6E" w14:textId="77777777" w:rsidR="00ED1509" w:rsidRPr="007520B6" w:rsidDel="008B6AF4" w:rsidRDefault="00ED1509">
            <w:pPr>
              <w:pStyle w:val="Heading1Numbered"/>
              <w:rPr>
                <w:del w:id="10251" w:author="Donovan Goode" w:date="2018-11-09T10:04:00Z"/>
                <w:rFonts w:ascii="Consolas" w:eastAsia="Times New Roman" w:hAnsi="Consolas" w:cs="Times New Roman"/>
                <w:color w:val="D4D4D4"/>
                <w:sz w:val="21"/>
                <w:szCs w:val="21"/>
              </w:rPr>
              <w:pPrChange w:id="10252" w:author="Donovan Goode" w:date="2018-11-09T10:05:00Z">
                <w:pPr>
                  <w:shd w:val="clear" w:color="auto" w:fill="1E1E1E"/>
                  <w:spacing w:line="285" w:lineRule="atLeast"/>
                </w:pPr>
              </w:pPrChange>
            </w:pPr>
          </w:p>
          <w:p w14:paraId="6B47811F" w14:textId="77777777" w:rsidR="00ED1509" w:rsidRPr="007520B6" w:rsidDel="008B6AF4" w:rsidRDefault="00ED1509">
            <w:pPr>
              <w:pStyle w:val="Heading1Numbered"/>
              <w:rPr>
                <w:del w:id="10253" w:author="Donovan Goode" w:date="2018-11-09T10:04:00Z"/>
                <w:rFonts w:ascii="Consolas" w:eastAsia="Times New Roman" w:hAnsi="Consolas" w:cs="Times New Roman"/>
                <w:color w:val="D4D4D4"/>
                <w:sz w:val="21"/>
                <w:szCs w:val="21"/>
              </w:rPr>
              <w:pPrChange w:id="10254" w:author="Donovan Goode" w:date="2018-11-09T10:05:00Z">
                <w:pPr>
                  <w:shd w:val="clear" w:color="auto" w:fill="1E1E1E"/>
                  <w:spacing w:line="285" w:lineRule="atLeast"/>
                </w:pPr>
              </w:pPrChange>
            </w:pPr>
            <w:del w:id="102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.button#item5:hover,</w:delText>
              </w:r>
            </w:del>
          </w:p>
          <w:p w14:paraId="31316B03" w14:textId="77777777" w:rsidR="00ED1509" w:rsidRPr="007520B6" w:rsidDel="008B6AF4" w:rsidRDefault="00ED1509">
            <w:pPr>
              <w:pStyle w:val="Heading1Numbered"/>
              <w:rPr>
                <w:del w:id="10256" w:author="Donovan Goode" w:date="2018-11-09T10:04:00Z"/>
                <w:rFonts w:ascii="Consolas" w:eastAsia="Times New Roman" w:hAnsi="Consolas" w:cs="Times New Roman"/>
                <w:color w:val="D4D4D4"/>
                <w:sz w:val="21"/>
                <w:szCs w:val="21"/>
              </w:rPr>
              <w:pPrChange w:id="10257" w:author="Donovan Goode" w:date="2018-11-09T10:05:00Z">
                <w:pPr>
                  <w:shd w:val="clear" w:color="auto" w:fill="1E1E1E"/>
                  <w:spacing w:line="285" w:lineRule="atLeast"/>
                </w:pPr>
              </w:pPrChange>
            </w:pPr>
            <w:del w:id="10258" w:author="Donovan Goode" w:date="2018-11-09T10:04:00Z">
              <w:r w:rsidRPr="007520B6" w:rsidDel="008B6AF4">
                <w:rPr>
                  <w:rFonts w:ascii="Consolas" w:eastAsia="Times New Roman" w:hAnsi="Consolas" w:cs="Times New Roman"/>
                  <w:color w:val="D7BA7D"/>
                  <w:sz w:val="21"/>
                  <w:szCs w:val="21"/>
                </w:rPr>
                <w:delText xml:space="preserve">    #sliding_menu .button#item5.selected</w:delText>
              </w:r>
              <w:r w:rsidRPr="007520B6" w:rsidDel="008B6AF4">
                <w:rPr>
                  <w:rFonts w:ascii="Consolas" w:eastAsia="Times New Roman" w:hAnsi="Consolas" w:cs="Times New Roman"/>
                  <w:color w:val="D4D4D4"/>
                  <w:sz w:val="21"/>
                  <w:szCs w:val="21"/>
                </w:rPr>
                <w:delText xml:space="preserve"> {</w:delText>
              </w:r>
            </w:del>
          </w:p>
          <w:p w14:paraId="4FE32988" w14:textId="77777777" w:rsidR="00ED1509" w:rsidRPr="007520B6" w:rsidDel="008B6AF4" w:rsidRDefault="00ED1509">
            <w:pPr>
              <w:pStyle w:val="Heading1Numbered"/>
              <w:rPr>
                <w:del w:id="10259" w:author="Donovan Goode" w:date="2018-11-09T10:04:00Z"/>
                <w:rFonts w:ascii="Consolas" w:eastAsia="Times New Roman" w:hAnsi="Consolas" w:cs="Times New Roman"/>
                <w:color w:val="D4D4D4"/>
                <w:sz w:val="21"/>
                <w:szCs w:val="21"/>
              </w:rPr>
              <w:pPrChange w:id="10260" w:author="Donovan Goode" w:date="2018-11-09T10:05:00Z">
                <w:pPr>
                  <w:shd w:val="clear" w:color="auto" w:fill="1E1E1E"/>
                  <w:spacing w:line="285" w:lineRule="atLeast"/>
                </w:pPr>
              </w:pPrChange>
            </w:pPr>
            <w:del w:id="102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-189px</w:delText>
              </w:r>
              <w:r w:rsidRPr="007520B6" w:rsidDel="008B6AF4">
                <w:rPr>
                  <w:rFonts w:ascii="Consolas" w:eastAsia="Times New Roman" w:hAnsi="Consolas" w:cs="Times New Roman"/>
                  <w:color w:val="D4D4D4"/>
                  <w:sz w:val="21"/>
                  <w:szCs w:val="21"/>
                </w:rPr>
                <w:delText>;</w:delText>
              </w:r>
            </w:del>
          </w:p>
          <w:p w14:paraId="58BD1F45" w14:textId="77777777" w:rsidR="00ED1509" w:rsidRPr="007520B6" w:rsidDel="008B6AF4" w:rsidRDefault="00ED1509">
            <w:pPr>
              <w:pStyle w:val="Heading1Numbered"/>
              <w:rPr>
                <w:del w:id="10262" w:author="Donovan Goode" w:date="2018-11-09T10:04:00Z"/>
                <w:rFonts w:ascii="Consolas" w:eastAsia="Times New Roman" w:hAnsi="Consolas" w:cs="Times New Roman"/>
                <w:color w:val="D4D4D4"/>
                <w:sz w:val="21"/>
                <w:szCs w:val="21"/>
              </w:rPr>
              <w:pPrChange w:id="10263" w:author="Donovan Goode" w:date="2018-11-09T10:05:00Z">
                <w:pPr>
                  <w:shd w:val="clear" w:color="auto" w:fill="1E1E1E"/>
                  <w:spacing w:line="285" w:lineRule="atLeast"/>
                </w:pPr>
              </w:pPrChange>
            </w:pPr>
            <w:del w:id="102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A65843D" w14:textId="77777777" w:rsidR="00ED1509" w:rsidRPr="007520B6" w:rsidDel="008B6AF4" w:rsidRDefault="00ED1509">
            <w:pPr>
              <w:pStyle w:val="Heading1Numbered"/>
              <w:rPr>
                <w:del w:id="10265" w:author="Donovan Goode" w:date="2018-11-09T10:04:00Z"/>
                <w:rFonts w:ascii="Consolas" w:eastAsia="Times New Roman" w:hAnsi="Consolas" w:cs="Times New Roman"/>
                <w:color w:val="D4D4D4"/>
                <w:sz w:val="21"/>
                <w:szCs w:val="21"/>
              </w:rPr>
              <w:pPrChange w:id="10266" w:author="Donovan Goode" w:date="2018-11-09T10:05:00Z">
                <w:pPr>
                  <w:shd w:val="clear" w:color="auto" w:fill="1E1E1E"/>
                  <w:spacing w:line="285" w:lineRule="atLeast"/>
                </w:pPr>
              </w:pPrChange>
            </w:pPr>
          </w:p>
          <w:p w14:paraId="538F00C2" w14:textId="77777777" w:rsidR="00ED1509" w:rsidRPr="007520B6" w:rsidDel="008B6AF4" w:rsidRDefault="00ED1509">
            <w:pPr>
              <w:pStyle w:val="Heading1Numbered"/>
              <w:rPr>
                <w:del w:id="10267" w:author="Donovan Goode" w:date="2018-11-09T10:04:00Z"/>
                <w:rFonts w:ascii="Consolas" w:eastAsia="Times New Roman" w:hAnsi="Consolas" w:cs="Times New Roman"/>
                <w:color w:val="D4D4D4"/>
                <w:sz w:val="21"/>
                <w:szCs w:val="21"/>
              </w:rPr>
              <w:pPrChange w:id="10268" w:author="Donovan Goode" w:date="2018-11-09T10:05:00Z">
                <w:pPr>
                  <w:shd w:val="clear" w:color="auto" w:fill="1E1E1E"/>
                  <w:spacing w:line="285" w:lineRule="atLeast"/>
                </w:pPr>
              </w:pPrChange>
            </w:pPr>
            <w:del w:id="10269" w:author="Donovan Goode" w:date="2018-11-09T10:04:00Z">
              <w:r w:rsidRPr="007520B6" w:rsidDel="008B6AF4">
                <w:rPr>
                  <w:rFonts w:ascii="Consolas" w:eastAsia="Times New Roman" w:hAnsi="Consolas" w:cs="Times New Roman"/>
                  <w:color w:val="D4D4D4"/>
                  <w:sz w:val="21"/>
                  <w:szCs w:val="21"/>
                </w:rPr>
                <w:delText xml:space="preserve">    }</w:delText>
              </w:r>
            </w:del>
          </w:p>
          <w:p w14:paraId="301D0232" w14:textId="77777777" w:rsidR="00ED1509" w:rsidRPr="007520B6" w:rsidDel="008B6AF4" w:rsidRDefault="00ED1509">
            <w:pPr>
              <w:pStyle w:val="Heading1Numbered"/>
              <w:rPr>
                <w:del w:id="10270" w:author="Donovan Goode" w:date="2018-11-09T10:04:00Z"/>
                <w:rFonts w:ascii="Consolas" w:eastAsia="Times New Roman" w:hAnsi="Consolas" w:cs="Times New Roman"/>
                <w:color w:val="D4D4D4"/>
                <w:sz w:val="21"/>
                <w:szCs w:val="21"/>
              </w:rPr>
              <w:pPrChange w:id="10271" w:author="Donovan Goode" w:date="2018-11-09T10:05:00Z">
                <w:pPr>
                  <w:shd w:val="clear" w:color="auto" w:fill="1E1E1E"/>
                  <w:spacing w:line="285" w:lineRule="atLeast"/>
                </w:pPr>
              </w:pPrChange>
            </w:pPr>
          </w:p>
          <w:p w14:paraId="63EA0B55" w14:textId="77777777" w:rsidR="00ED1509" w:rsidRPr="007520B6" w:rsidDel="008B6AF4" w:rsidRDefault="00ED1509">
            <w:pPr>
              <w:pStyle w:val="Heading1Numbered"/>
              <w:rPr>
                <w:del w:id="10272" w:author="Donovan Goode" w:date="2018-11-09T10:04:00Z"/>
                <w:rFonts w:ascii="Consolas" w:eastAsia="Times New Roman" w:hAnsi="Consolas" w:cs="Times New Roman"/>
                <w:color w:val="D4D4D4"/>
                <w:sz w:val="21"/>
                <w:szCs w:val="21"/>
              </w:rPr>
              <w:pPrChange w:id="10273" w:author="Donovan Goode" w:date="2018-11-09T10:05:00Z">
                <w:pPr>
                  <w:shd w:val="clear" w:color="auto" w:fill="1E1E1E"/>
                  <w:spacing w:line="285" w:lineRule="atLeast"/>
                </w:pPr>
              </w:pPrChange>
            </w:pPr>
            <w:del w:id="102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.button#item6:hover,</w:delText>
              </w:r>
            </w:del>
          </w:p>
          <w:p w14:paraId="24C1AD8C" w14:textId="77777777" w:rsidR="00ED1509" w:rsidRPr="007520B6" w:rsidDel="008B6AF4" w:rsidRDefault="00ED1509">
            <w:pPr>
              <w:pStyle w:val="Heading1Numbered"/>
              <w:rPr>
                <w:del w:id="10275" w:author="Donovan Goode" w:date="2018-11-09T10:04:00Z"/>
                <w:rFonts w:ascii="Consolas" w:eastAsia="Times New Roman" w:hAnsi="Consolas" w:cs="Times New Roman"/>
                <w:color w:val="D4D4D4"/>
                <w:sz w:val="21"/>
                <w:szCs w:val="21"/>
              </w:rPr>
              <w:pPrChange w:id="10276" w:author="Donovan Goode" w:date="2018-11-09T10:05:00Z">
                <w:pPr>
                  <w:shd w:val="clear" w:color="auto" w:fill="1E1E1E"/>
                  <w:spacing w:line="285" w:lineRule="atLeast"/>
                </w:pPr>
              </w:pPrChange>
            </w:pPr>
            <w:del w:id="10277" w:author="Donovan Goode" w:date="2018-11-09T10:04:00Z">
              <w:r w:rsidRPr="007520B6" w:rsidDel="008B6AF4">
                <w:rPr>
                  <w:rFonts w:ascii="Consolas" w:eastAsia="Times New Roman" w:hAnsi="Consolas" w:cs="Times New Roman"/>
                  <w:color w:val="D7BA7D"/>
                  <w:sz w:val="21"/>
                  <w:szCs w:val="21"/>
                </w:rPr>
                <w:delText xml:space="preserve">    #sliding_menu .button#item6.selected</w:delText>
              </w:r>
              <w:r w:rsidRPr="007520B6" w:rsidDel="008B6AF4">
                <w:rPr>
                  <w:rFonts w:ascii="Consolas" w:eastAsia="Times New Roman" w:hAnsi="Consolas" w:cs="Times New Roman"/>
                  <w:color w:val="D4D4D4"/>
                  <w:sz w:val="21"/>
                  <w:szCs w:val="21"/>
                </w:rPr>
                <w:delText xml:space="preserve"> {</w:delText>
              </w:r>
            </w:del>
          </w:p>
          <w:p w14:paraId="352B9C64" w14:textId="77777777" w:rsidR="00ED1509" w:rsidRPr="007520B6" w:rsidDel="008B6AF4" w:rsidRDefault="00ED1509">
            <w:pPr>
              <w:pStyle w:val="Heading1Numbered"/>
              <w:rPr>
                <w:del w:id="10278" w:author="Donovan Goode" w:date="2018-11-09T10:04:00Z"/>
                <w:rFonts w:ascii="Consolas" w:eastAsia="Times New Roman" w:hAnsi="Consolas" w:cs="Times New Roman"/>
                <w:color w:val="D4D4D4"/>
                <w:sz w:val="21"/>
                <w:szCs w:val="21"/>
              </w:rPr>
              <w:pPrChange w:id="10279" w:author="Donovan Goode" w:date="2018-11-09T10:05:00Z">
                <w:pPr>
                  <w:shd w:val="clear" w:color="auto" w:fill="1E1E1E"/>
                  <w:spacing w:line="285" w:lineRule="atLeast"/>
                </w:pPr>
              </w:pPrChange>
            </w:pPr>
            <w:del w:id="1028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-227px</w:delText>
              </w:r>
              <w:r w:rsidRPr="007520B6" w:rsidDel="008B6AF4">
                <w:rPr>
                  <w:rFonts w:ascii="Consolas" w:eastAsia="Times New Roman" w:hAnsi="Consolas" w:cs="Times New Roman"/>
                  <w:color w:val="D4D4D4"/>
                  <w:sz w:val="21"/>
                  <w:szCs w:val="21"/>
                </w:rPr>
                <w:delText>;</w:delText>
              </w:r>
            </w:del>
          </w:p>
          <w:p w14:paraId="651B7B92" w14:textId="77777777" w:rsidR="00ED1509" w:rsidRPr="007520B6" w:rsidDel="008B6AF4" w:rsidRDefault="00ED1509">
            <w:pPr>
              <w:pStyle w:val="Heading1Numbered"/>
              <w:rPr>
                <w:del w:id="10281" w:author="Donovan Goode" w:date="2018-11-09T10:04:00Z"/>
                <w:rFonts w:ascii="Consolas" w:eastAsia="Times New Roman" w:hAnsi="Consolas" w:cs="Times New Roman"/>
                <w:color w:val="D4D4D4"/>
                <w:sz w:val="21"/>
                <w:szCs w:val="21"/>
              </w:rPr>
              <w:pPrChange w:id="10282" w:author="Donovan Goode" w:date="2018-11-09T10:05:00Z">
                <w:pPr>
                  <w:shd w:val="clear" w:color="auto" w:fill="1E1E1E"/>
                  <w:spacing w:line="285" w:lineRule="atLeast"/>
                </w:pPr>
              </w:pPrChange>
            </w:pPr>
            <w:del w:id="1028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6A6088AC" w14:textId="77777777" w:rsidR="00ED1509" w:rsidRPr="007520B6" w:rsidDel="008B6AF4" w:rsidRDefault="00ED1509">
            <w:pPr>
              <w:pStyle w:val="Heading1Numbered"/>
              <w:rPr>
                <w:del w:id="10284" w:author="Donovan Goode" w:date="2018-11-09T10:04:00Z"/>
                <w:rFonts w:ascii="Consolas" w:eastAsia="Times New Roman" w:hAnsi="Consolas" w:cs="Times New Roman"/>
                <w:color w:val="D4D4D4"/>
                <w:sz w:val="21"/>
                <w:szCs w:val="21"/>
              </w:rPr>
              <w:pPrChange w:id="10285" w:author="Donovan Goode" w:date="2018-11-09T10:05:00Z">
                <w:pPr>
                  <w:shd w:val="clear" w:color="auto" w:fill="1E1E1E"/>
                  <w:spacing w:line="285" w:lineRule="atLeast"/>
                </w:pPr>
              </w:pPrChange>
            </w:pPr>
          </w:p>
          <w:p w14:paraId="14681943" w14:textId="77777777" w:rsidR="00ED1509" w:rsidRPr="007520B6" w:rsidDel="008B6AF4" w:rsidRDefault="00ED1509">
            <w:pPr>
              <w:pStyle w:val="Heading1Numbered"/>
              <w:rPr>
                <w:del w:id="10286" w:author="Donovan Goode" w:date="2018-11-09T10:04:00Z"/>
                <w:rFonts w:ascii="Consolas" w:eastAsia="Times New Roman" w:hAnsi="Consolas" w:cs="Times New Roman"/>
                <w:color w:val="D4D4D4"/>
                <w:sz w:val="21"/>
                <w:szCs w:val="21"/>
              </w:rPr>
              <w:pPrChange w:id="10287" w:author="Donovan Goode" w:date="2018-11-09T10:05:00Z">
                <w:pPr>
                  <w:shd w:val="clear" w:color="auto" w:fill="1E1E1E"/>
                  <w:spacing w:line="285" w:lineRule="atLeast"/>
                </w:pPr>
              </w:pPrChange>
            </w:pPr>
            <w:del w:id="10288" w:author="Donovan Goode" w:date="2018-11-09T10:04:00Z">
              <w:r w:rsidRPr="007520B6" w:rsidDel="008B6AF4">
                <w:rPr>
                  <w:rFonts w:ascii="Consolas" w:eastAsia="Times New Roman" w:hAnsi="Consolas" w:cs="Times New Roman"/>
                  <w:color w:val="D4D4D4"/>
                  <w:sz w:val="21"/>
                  <w:szCs w:val="21"/>
                </w:rPr>
                <w:delText xml:space="preserve">    }</w:delText>
              </w:r>
            </w:del>
          </w:p>
          <w:p w14:paraId="789DCC98" w14:textId="77777777" w:rsidR="00ED1509" w:rsidRPr="007520B6" w:rsidDel="008B6AF4" w:rsidRDefault="00ED1509">
            <w:pPr>
              <w:pStyle w:val="Heading1Numbered"/>
              <w:rPr>
                <w:del w:id="10289" w:author="Donovan Goode" w:date="2018-11-09T10:04:00Z"/>
                <w:rFonts w:ascii="Consolas" w:eastAsia="Times New Roman" w:hAnsi="Consolas" w:cs="Times New Roman"/>
                <w:color w:val="D4D4D4"/>
                <w:sz w:val="21"/>
                <w:szCs w:val="21"/>
              </w:rPr>
              <w:pPrChange w:id="10290" w:author="Donovan Goode" w:date="2018-11-09T10:05:00Z">
                <w:pPr>
                  <w:shd w:val="clear" w:color="auto" w:fill="1E1E1E"/>
                  <w:spacing w:line="285" w:lineRule="atLeast"/>
                </w:pPr>
              </w:pPrChange>
            </w:pPr>
          </w:p>
          <w:p w14:paraId="58BED855" w14:textId="77777777" w:rsidR="00ED1509" w:rsidRPr="007520B6" w:rsidDel="008B6AF4" w:rsidRDefault="00ED1509">
            <w:pPr>
              <w:pStyle w:val="Heading1Numbered"/>
              <w:rPr>
                <w:del w:id="10291" w:author="Donovan Goode" w:date="2018-11-09T10:04:00Z"/>
                <w:rFonts w:ascii="Consolas" w:eastAsia="Times New Roman" w:hAnsi="Consolas" w:cs="Times New Roman"/>
                <w:color w:val="D4D4D4"/>
                <w:sz w:val="21"/>
                <w:szCs w:val="21"/>
              </w:rPr>
              <w:pPrChange w:id="10292" w:author="Donovan Goode" w:date="2018-11-09T10:05:00Z">
                <w:pPr>
                  <w:shd w:val="clear" w:color="auto" w:fill="1E1E1E"/>
                  <w:spacing w:line="285" w:lineRule="atLeast"/>
                </w:pPr>
              </w:pPrChange>
            </w:pPr>
            <w:del w:id="102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.button#item7:hover,</w:delText>
              </w:r>
            </w:del>
          </w:p>
          <w:p w14:paraId="2C7E0B1F" w14:textId="77777777" w:rsidR="00ED1509" w:rsidRPr="007520B6" w:rsidDel="008B6AF4" w:rsidRDefault="00ED1509">
            <w:pPr>
              <w:pStyle w:val="Heading1Numbered"/>
              <w:rPr>
                <w:del w:id="10294" w:author="Donovan Goode" w:date="2018-11-09T10:04:00Z"/>
                <w:rFonts w:ascii="Consolas" w:eastAsia="Times New Roman" w:hAnsi="Consolas" w:cs="Times New Roman"/>
                <w:color w:val="D4D4D4"/>
                <w:sz w:val="21"/>
                <w:szCs w:val="21"/>
              </w:rPr>
              <w:pPrChange w:id="10295" w:author="Donovan Goode" w:date="2018-11-09T10:05:00Z">
                <w:pPr>
                  <w:shd w:val="clear" w:color="auto" w:fill="1E1E1E"/>
                  <w:spacing w:line="285" w:lineRule="atLeast"/>
                </w:pPr>
              </w:pPrChange>
            </w:pPr>
            <w:del w:id="10296" w:author="Donovan Goode" w:date="2018-11-09T10:04:00Z">
              <w:r w:rsidRPr="007520B6" w:rsidDel="008B6AF4">
                <w:rPr>
                  <w:rFonts w:ascii="Consolas" w:eastAsia="Times New Roman" w:hAnsi="Consolas" w:cs="Times New Roman"/>
                  <w:color w:val="D7BA7D"/>
                  <w:sz w:val="21"/>
                  <w:szCs w:val="21"/>
                </w:rPr>
                <w:delText xml:space="preserve">    #sliding_menu .button#item7.selected</w:delText>
              </w:r>
              <w:r w:rsidRPr="007520B6" w:rsidDel="008B6AF4">
                <w:rPr>
                  <w:rFonts w:ascii="Consolas" w:eastAsia="Times New Roman" w:hAnsi="Consolas" w:cs="Times New Roman"/>
                  <w:color w:val="D4D4D4"/>
                  <w:sz w:val="21"/>
                  <w:szCs w:val="21"/>
                </w:rPr>
                <w:delText xml:space="preserve"> {</w:delText>
              </w:r>
            </w:del>
          </w:p>
          <w:p w14:paraId="7A7D80B8" w14:textId="77777777" w:rsidR="00ED1509" w:rsidRPr="007520B6" w:rsidDel="008B6AF4" w:rsidRDefault="00ED1509">
            <w:pPr>
              <w:pStyle w:val="Heading1Numbered"/>
              <w:rPr>
                <w:del w:id="10297" w:author="Donovan Goode" w:date="2018-11-09T10:04:00Z"/>
                <w:rFonts w:ascii="Consolas" w:eastAsia="Times New Roman" w:hAnsi="Consolas" w:cs="Times New Roman"/>
                <w:color w:val="D4D4D4"/>
                <w:sz w:val="21"/>
                <w:szCs w:val="21"/>
              </w:rPr>
              <w:pPrChange w:id="10298" w:author="Donovan Goode" w:date="2018-11-09T10:05:00Z">
                <w:pPr>
                  <w:shd w:val="clear" w:color="auto" w:fill="1E1E1E"/>
                  <w:spacing w:line="285" w:lineRule="atLeast"/>
                </w:pPr>
              </w:pPrChange>
            </w:pPr>
            <w:del w:id="102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-260px</w:delText>
              </w:r>
              <w:r w:rsidRPr="007520B6" w:rsidDel="008B6AF4">
                <w:rPr>
                  <w:rFonts w:ascii="Consolas" w:eastAsia="Times New Roman" w:hAnsi="Consolas" w:cs="Times New Roman"/>
                  <w:color w:val="D4D4D4"/>
                  <w:sz w:val="21"/>
                  <w:szCs w:val="21"/>
                </w:rPr>
                <w:delText>;</w:delText>
              </w:r>
            </w:del>
          </w:p>
          <w:p w14:paraId="3BC01897" w14:textId="77777777" w:rsidR="00ED1509" w:rsidRPr="007520B6" w:rsidDel="008B6AF4" w:rsidRDefault="00ED1509">
            <w:pPr>
              <w:pStyle w:val="Heading1Numbered"/>
              <w:rPr>
                <w:del w:id="10300" w:author="Donovan Goode" w:date="2018-11-09T10:04:00Z"/>
                <w:rFonts w:ascii="Consolas" w:eastAsia="Times New Roman" w:hAnsi="Consolas" w:cs="Times New Roman"/>
                <w:color w:val="D4D4D4"/>
                <w:sz w:val="21"/>
                <w:szCs w:val="21"/>
              </w:rPr>
              <w:pPrChange w:id="10301" w:author="Donovan Goode" w:date="2018-11-09T10:05:00Z">
                <w:pPr>
                  <w:shd w:val="clear" w:color="auto" w:fill="1E1E1E"/>
                  <w:spacing w:line="285" w:lineRule="atLeast"/>
                </w:pPr>
              </w:pPrChange>
            </w:pPr>
            <w:del w:id="103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537C3B89" w14:textId="77777777" w:rsidR="00ED1509" w:rsidRPr="007520B6" w:rsidDel="008B6AF4" w:rsidRDefault="00ED1509">
            <w:pPr>
              <w:pStyle w:val="Heading1Numbered"/>
              <w:rPr>
                <w:del w:id="10303" w:author="Donovan Goode" w:date="2018-11-09T10:04:00Z"/>
                <w:rFonts w:ascii="Consolas" w:eastAsia="Times New Roman" w:hAnsi="Consolas" w:cs="Times New Roman"/>
                <w:color w:val="D4D4D4"/>
                <w:sz w:val="21"/>
                <w:szCs w:val="21"/>
              </w:rPr>
              <w:pPrChange w:id="10304" w:author="Donovan Goode" w:date="2018-11-09T10:05:00Z">
                <w:pPr>
                  <w:shd w:val="clear" w:color="auto" w:fill="1E1E1E"/>
                  <w:spacing w:line="285" w:lineRule="atLeast"/>
                </w:pPr>
              </w:pPrChange>
            </w:pPr>
          </w:p>
          <w:p w14:paraId="6004D913" w14:textId="77777777" w:rsidR="00ED1509" w:rsidRPr="007520B6" w:rsidDel="008B6AF4" w:rsidRDefault="00ED1509">
            <w:pPr>
              <w:pStyle w:val="Heading1Numbered"/>
              <w:rPr>
                <w:del w:id="10305" w:author="Donovan Goode" w:date="2018-11-09T10:04:00Z"/>
                <w:rFonts w:ascii="Consolas" w:eastAsia="Times New Roman" w:hAnsi="Consolas" w:cs="Times New Roman"/>
                <w:color w:val="D4D4D4"/>
                <w:sz w:val="21"/>
                <w:szCs w:val="21"/>
              </w:rPr>
              <w:pPrChange w:id="10306" w:author="Donovan Goode" w:date="2018-11-09T10:05:00Z">
                <w:pPr>
                  <w:shd w:val="clear" w:color="auto" w:fill="1E1E1E"/>
                  <w:spacing w:line="285" w:lineRule="atLeast"/>
                </w:pPr>
              </w:pPrChange>
            </w:pPr>
            <w:del w:id="10307" w:author="Donovan Goode" w:date="2018-11-09T10:04:00Z">
              <w:r w:rsidRPr="007520B6" w:rsidDel="008B6AF4">
                <w:rPr>
                  <w:rFonts w:ascii="Consolas" w:eastAsia="Times New Roman" w:hAnsi="Consolas" w:cs="Times New Roman"/>
                  <w:color w:val="D4D4D4"/>
                  <w:sz w:val="21"/>
                  <w:szCs w:val="21"/>
                </w:rPr>
                <w:delText xml:space="preserve">    }</w:delText>
              </w:r>
            </w:del>
          </w:p>
          <w:p w14:paraId="350893BB" w14:textId="77777777" w:rsidR="00ED1509" w:rsidRPr="007520B6" w:rsidDel="008B6AF4" w:rsidRDefault="00ED1509">
            <w:pPr>
              <w:pStyle w:val="Heading1Numbered"/>
              <w:rPr>
                <w:del w:id="10308" w:author="Donovan Goode" w:date="2018-11-09T10:04:00Z"/>
                <w:rFonts w:ascii="Consolas" w:eastAsia="Times New Roman" w:hAnsi="Consolas" w:cs="Times New Roman"/>
                <w:color w:val="D4D4D4"/>
                <w:sz w:val="21"/>
                <w:szCs w:val="21"/>
              </w:rPr>
              <w:pPrChange w:id="10309" w:author="Donovan Goode" w:date="2018-11-09T10:05:00Z">
                <w:pPr>
                  <w:shd w:val="clear" w:color="auto" w:fill="1E1E1E"/>
                  <w:spacing w:line="285" w:lineRule="atLeast"/>
                </w:pPr>
              </w:pPrChange>
            </w:pPr>
          </w:p>
          <w:p w14:paraId="25184101" w14:textId="77777777" w:rsidR="00ED1509" w:rsidRPr="007520B6" w:rsidDel="008B6AF4" w:rsidRDefault="00ED1509">
            <w:pPr>
              <w:pStyle w:val="Heading1Numbered"/>
              <w:rPr>
                <w:del w:id="10310" w:author="Donovan Goode" w:date="2018-11-09T10:04:00Z"/>
                <w:rFonts w:ascii="Consolas" w:eastAsia="Times New Roman" w:hAnsi="Consolas" w:cs="Times New Roman"/>
                <w:color w:val="D4D4D4"/>
                <w:sz w:val="21"/>
                <w:szCs w:val="21"/>
              </w:rPr>
              <w:pPrChange w:id="10311" w:author="Donovan Goode" w:date="2018-11-09T10:05:00Z">
                <w:pPr>
                  <w:shd w:val="clear" w:color="auto" w:fill="1E1E1E"/>
                  <w:spacing w:line="285" w:lineRule="atLeast"/>
                </w:pPr>
              </w:pPrChange>
            </w:pPr>
            <w:del w:id="1031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 .button#item8:hover,</w:delText>
              </w:r>
            </w:del>
          </w:p>
          <w:p w14:paraId="2E829590" w14:textId="77777777" w:rsidR="00ED1509" w:rsidRPr="007520B6" w:rsidDel="008B6AF4" w:rsidRDefault="00ED1509">
            <w:pPr>
              <w:pStyle w:val="Heading1Numbered"/>
              <w:rPr>
                <w:del w:id="10313" w:author="Donovan Goode" w:date="2018-11-09T10:04:00Z"/>
                <w:rFonts w:ascii="Consolas" w:eastAsia="Times New Roman" w:hAnsi="Consolas" w:cs="Times New Roman"/>
                <w:color w:val="D4D4D4"/>
                <w:sz w:val="21"/>
                <w:szCs w:val="21"/>
              </w:rPr>
              <w:pPrChange w:id="10314" w:author="Donovan Goode" w:date="2018-11-09T10:05:00Z">
                <w:pPr>
                  <w:shd w:val="clear" w:color="auto" w:fill="1E1E1E"/>
                  <w:spacing w:line="285" w:lineRule="atLeast"/>
                </w:pPr>
              </w:pPrChange>
            </w:pPr>
            <w:del w:id="10315" w:author="Donovan Goode" w:date="2018-11-09T10:04:00Z">
              <w:r w:rsidRPr="007520B6" w:rsidDel="008B6AF4">
                <w:rPr>
                  <w:rFonts w:ascii="Consolas" w:eastAsia="Times New Roman" w:hAnsi="Consolas" w:cs="Times New Roman"/>
                  <w:color w:val="D7BA7D"/>
                  <w:sz w:val="21"/>
                  <w:szCs w:val="21"/>
                </w:rPr>
                <w:delText xml:space="preserve">    #sliding_menu .button#item8.selected</w:delText>
              </w:r>
              <w:r w:rsidRPr="007520B6" w:rsidDel="008B6AF4">
                <w:rPr>
                  <w:rFonts w:ascii="Consolas" w:eastAsia="Times New Roman" w:hAnsi="Consolas" w:cs="Times New Roman"/>
                  <w:color w:val="D4D4D4"/>
                  <w:sz w:val="21"/>
                  <w:szCs w:val="21"/>
                </w:rPr>
                <w:delText xml:space="preserve"> {</w:delText>
              </w:r>
            </w:del>
          </w:p>
          <w:p w14:paraId="62B072C0" w14:textId="77777777" w:rsidR="00ED1509" w:rsidRPr="007520B6" w:rsidDel="008B6AF4" w:rsidRDefault="00ED1509">
            <w:pPr>
              <w:pStyle w:val="Heading1Numbered"/>
              <w:rPr>
                <w:del w:id="10316" w:author="Donovan Goode" w:date="2018-11-09T10:04:00Z"/>
                <w:rFonts w:ascii="Consolas" w:eastAsia="Times New Roman" w:hAnsi="Consolas" w:cs="Times New Roman"/>
                <w:color w:val="D4D4D4"/>
                <w:sz w:val="21"/>
                <w:szCs w:val="21"/>
              </w:rPr>
              <w:pPrChange w:id="10317" w:author="Donovan Goode" w:date="2018-11-09T10:05:00Z">
                <w:pPr>
                  <w:shd w:val="clear" w:color="auto" w:fill="1E1E1E"/>
                  <w:spacing w:line="285" w:lineRule="atLeast"/>
                </w:pPr>
              </w:pPrChange>
            </w:pPr>
            <w:del w:id="103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-156px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-308px</w:delText>
              </w:r>
              <w:r w:rsidRPr="007520B6" w:rsidDel="008B6AF4">
                <w:rPr>
                  <w:rFonts w:ascii="Consolas" w:eastAsia="Times New Roman" w:hAnsi="Consolas" w:cs="Times New Roman"/>
                  <w:color w:val="D4D4D4"/>
                  <w:sz w:val="21"/>
                  <w:szCs w:val="21"/>
                </w:rPr>
                <w:delText>;</w:delText>
              </w:r>
            </w:del>
          </w:p>
          <w:p w14:paraId="262F2DDB" w14:textId="77777777" w:rsidR="00ED1509" w:rsidRPr="007520B6" w:rsidDel="008B6AF4" w:rsidRDefault="00ED1509">
            <w:pPr>
              <w:pStyle w:val="Heading1Numbered"/>
              <w:rPr>
                <w:del w:id="10319" w:author="Donovan Goode" w:date="2018-11-09T10:04:00Z"/>
                <w:rFonts w:ascii="Consolas" w:eastAsia="Times New Roman" w:hAnsi="Consolas" w:cs="Times New Roman"/>
                <w:color w:val="D4D4D4"/>
                <w:sz w:val="21"/>
                <w:szCs w:val="21"/>
              </w:rPr>
              <w:pPrChange w:id="10320" w:author="Donovan Goode" w:date="2018-11-09T10:05:00Z">
                <w:pPr>
                  <w:shd w:val="clear" w:color="auto" w:fill="1E1E1E"/>
                  <w:spacing w:line="285" w:lineRule="atLeast"/>
                </w:pPr>
              </w:pPrChange>
            </w:pPr>
            <w:del w:id="1032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color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Black</w:delText>
              </w:r>
              <w:r w:rsidRPr="007520B6" w:rsidDel="008B6AF4">
                <w:rPr>
                  <w:rFonts w:ascii="Consolas" w:eastAsia="Times New Roman" w:hAnsi="Consolas" w:cs="Times New Roman"/>
                  <w:color w:val="D4D4D4"/>
                  <w:sz w:val="21"/>
                  <w:szCs w:val="21"/>
                </w:rPr>
                <w:delText>;</w:delText>
              </w:r>
            </w:del>
          </w:p>
          <w:p w14:paraId="7AFEF8EE" w14:textId="77777777" w:rsidR="00ED1509" w:rsidRPr="007520B6" w:rsidDel="008B6AF4" w:rsidRDefault="00ED1509">
            <w:pPr>
              <w:pStyle w:val="Heading1Numbered"/>
              <w:rPr>
                <w:del w:id="10322" w:author="Donovan Goode" w:date="2018-11-09T10:04:00Z"/>
                <w:rFonts w:ascii="Consolas" w:eastAsia="Times New Roman" w:hAnsi="Consolas" w:cs="Times New Roman"/>
                <w:color w:val="D4D4D4"/>
                <w:sz w:val="21"/>
                <w:szCs w:val="21"/>
              </w:rPr>
              <w:pPrChange w:id="10323" w:author="Donovan Goode" w:date="2018-11-09T10:05:00Z">
                <w:pPr>
                  <w:shd w:val="clear" w:color="auto" w:fill="1E1E1E"/>
                  <w:spacing w:line="285" w:lineRule="atLeast"/>
                </w:pPr>
              </w:pPrChange>
            </w:pPr>
          </w:p>
          <w:p w14:paraId="22A0C284" w14:textId="77777777" w:rsidR="00ED1509" w:rsidRPr="007520B6" w:rsidDel="008B6AF4" w:rsidRDefault="00ED1509">
            <w:pPr>
              <w:pStyle w:val="Heading1Numbered"/>
              <w:rPr>
                <w:del w:id="10324" w:author="Donovan Goode" w:date="2018-11-09T10:04:00Z"/>
                <w:rFonts w:ascii="Consolas" w:eastAsia="Times New Roman" w:hAnsi="Consolas" w:cs="Times New Roman"/>
                <w:color w:val="D4D4D4"/>
                <w:sz w:val="21"/>
                <w:szCs w:val="21"/>
              </w:rPr>
              <w:pPrChange w:id="10325" w:author="Donovan Goode" w:date="2018-11-09T10:05:00Z">
                <w:pPr>
                  <w:shd w:val="clear" w:color="auto" w:fill="1E1E1E"/>
                  <w:spacing w:line="285" w:lineRule="atLeast"/>
                </w:pPr>
              </w:pPrChange>
            </w:pPr>
            <w:del w:id="10326" w:author="Donovan Goode" w:date="2018-11-09T10:04:00Z">
              <w:r w:rsidRPr="007520B6" w:rsidDel="008B6AF4">
                <w:rPr>
                  <w:rFonts w:ascii="Consolas" w:eastAsia="Times New Roman" w:hAnsi="Consolas" w:cs="Times New Roman"/>
                  <w:color w:val="D4D4D4"/>
                  <w:sz w:val="21"/>
                  <w:szCs w:val="21"/>
                </w:rPr>
                <w:delText xml:space="preserve">    }</w:delText>
              </w:r>
            </w:del>
          </w:p>
          <w:p w14:paraId="0C5305C4" w14:textId="77777777" w:rsidR="00ED1509" w:rsidRPr="007520B6" w:rsidDel="008B6AF4" w:rsidRDefault="00ED1509">
            <w:pPr>
              <w:pStyle w:val="Heading1Numbered"/>
              <w:rPr>
                <w:del w:id="10327" w:author="Donovan Goode" w:date="2018-11-09T10:04:00Z"/>
                <w:rFonts w:ascii="Consolas" w:eastAsia="Times New Roman" w:hAnsi="Consolas" w:cs="Times New Roman"/>
                <w:color w:val="D4D4D4"/>
                <w:sz w:val="21"/>
                <w:szCs w:val="21"/>
              </w:rPr>
              <w:pPrChange w:id="10328" w:author="Donovan Goode" w:date="2018-11-09T10:05:00Z">
                <w:pPr>
                  <w:shd w:val="clear" w:color="auto" w:fill="1E1E1E"/>
                  <w:spacing w:line="285" w:lineRule="atLeast"/>
                </w:pPr>
              </w:pPrChange>
            </w:pPr>
          </w:p>
          <w:p w14:paraId="6810F270" w14:textId="77777777" w:rsidR="00ED1509" w:rsidRPr="007520B6" w:rsidDel="008B6AF4" w:rsidRDefault="00ED1509">
            <w:pPr>
              <w:pStyle w:val="Heading1Numbered"/>
              <w:rPr>
                <w:del w:id="10329" w:author="Donovan Goode" w:date="2018-11-09T10:04:00Z"/>
                <w:rFonts w:ascii="Consolas" w:eastAsia="Times New Roman" w:hAnsi="Consolas" w:cs="Times New Roman"/>
                <w:color w:val="D4D4D4"/>
                <w:sz w:val="21"/>
                <w:szCs w:val="21"/>
              </w:rPr>
              <w:pPrChange w:id="10330" w:author="Donovan Goode" w:date="2018-11-09T10:05:00Z">
                <w:pPr>
                  <w:shd w:val="clear" w:color="auto" w:fill="1E1E1E"/>
                  <w:spacing w:line="285" w:lineRule="atLeast"/>
                </w:pPr>
              </w:pPrChange>
            </w:pPr>
            <w:del w:id="1033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.menu_option</w:delText>
              </w:r>
              <w:r w:rsidRPr="007520B6" w:rsidDel="008B6AF4">
                <w:rPr>
                  <w:rFonts w:ascii="Consolas" w:eastAsia="Times New Roman" w:hAnsi="Consolas" w:cs="Times New Roman"/>
                  <w:color w:val="D4D4D4"/>
                  <w:sz w:val="21"/>
                  <w:szCs w:val="21"/>
                </w:rPr>
                <w:delText xml:space="preserve"> {</w:delText>
              </w:r>
            </w:del>
          </w:p>
          <w:p w14:paraId="6D31A267" w14:textId="77777777" w:rsidR="00ED1509" w:rsidRPr="007520B6" w:rsidDel="008B6AF4" w:rsidRDefault="00ED1509">
            <w:pPr>
              <w:pStyle w:val="Heading1Numbered"/>
              <w:rPr>
                <w:del w:id="10332" w:author="Donovan Goode" w:date="2018-11-09T10:04:00Z"/>
                <w:rFonts w:ascii="Consolas" w:eastAsia="Times New Roman" w:hAnsi="Consolas" w:cs="Times New Roman"/>
                <w:color w:val="D4D4D4"/>
                <w:sz w:val="21"/>
                <w:szCs w:val="21"/>
              </w:rPr>
              <w:pPrChange w:id="10333" w:author="Donovan Goode" w:date="2018-11-09T10:05:00Z">
                <w:pPr>
                  <w:shd w:val="clear" w:color="auto" w:fill="1E1E1E"/>
                  <w:spacing w:line="285" w:lineRule="atLeast"/>
                </w:pPr>
              </w:pPrChange>
            </w:pPr>
            <w:del w:id="103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243042F4" w14:textId="77777777" w:rsidR="00ED1509" w:rsidRPr="007520B6" w:rsidDel="008B6AF4" w:rsidRDefault="00ED1509">
            <w:pPr>
              <w:pStyle w:val="Heading1Numbered"/>
              <w:rPr>
                <w:del w:id="10335" w:author="Donovan Goode" w:date="2018-11-09T10:04:00Z"/>
                <w:rFonts w:ascii="Consolas" w:eastAsia="Times New Roman" w:hAnsi="Consolas" w:cs="Times New Roman"/>
                <w:color w:val="D4D4D4"/>
                <w:sz w:val="21"/>
                <w:szCs w:val="21"/>
              </w:rPr>
              <w:pPrChange w:id="10336" w:author="Donovan Goode" w:date="2018-11-09T10:05:00Z">
                <w:pPr>
                  <w:shd w:val="clear" w:color="auto" w:fill="1E1E1E"/>
                  <w:spacing w:line="285" w:lineRule="atLeast"/>
                </w:pPr>
              </w:pPrChange>
            </w:pPr>
            <w:del w:id="10337" w:author="Donovan Goode" w:date="2018-11-09T10:04:00Z">
              <w:r w:rsidRPr="007520B6" w:rsidDel="008B6AF4">
                <w:rPr>
                  <w:rFonts w:ascii="Consolas" w:eastAsia="Times New Roman" w:hAnsi="Consolas" w:cs="Times New Roman"/>
                  <w:color w:val="D4D4D4"/>
                  <w:sz w:val="21"/>
                  <w:szCs w:val="21"/>
                </w:rPr>
                <w:delText xml:space="preserve">    }</w:delText>
              </w:r>
            </w:del>
          </w:p>
          <w:p w14:paraId="6A855617" w14:textId="77777777" w:rsidR="00ED1509" w:rsidRPr="007520B6" w:rsidDel="008B6AF4" w:rsidRDefault="00ED1509">
            <w:pPr>
              <w:pStyle w:val="Heading1Numbered"/>
              <w:rPr>
                <w:del w:id="10338" w:author="Donovan Goode" w:date="2018-11-09T10:04:00Z"/>
                <w:rFonts w:ascii="Consolas" w:eastAsia="Times New Roman" w:hAnsi="Consolas" w:cs="Times New Roman"/>
                <w:color w:val="D4D4D4"/>
                <w:sz w:val="21"/>
                <w:szCs w:val="21"/>
              </w:rPr>
              <w:pPrChange w:id="10339" w:author="Donovan Goode" w:date="2018-11-09T10:05:00Z">
                <w:pPr>
                  <w:shd w:val="clear" w:color="auto" w:fill="1E1E1E"/>
                  <w:spacing w:line="285" w:lineRule="atLeast"/>
                </w:pPr>
              </w:pPrChange>
            </w:pPr>
          </w:p>
          <w:p w14:paraId="1844AD30" w14:textId="77777777" w:rsidR="00ED1509" w:rsidRPr="007520B6" w:rsidDel="008B6AF4" w:rsidRDefault="00ED1509">
            <w:pPr>
              <w:pStyle w:val="Heading1Numbered"/>
              <w:rPr>
                <w:del w:id="10340" w:author="Donovan Goode" w:date="2018-11-09T10:04:00Z"/>
                <w:rFonts w:ascii="Consolas" w:eastAsia="Times New Roman" w:hAnsi="Consolas" w:cs="Times New Roman"/>
                <w:color w:val="D4D4D4"/>
                <w:sz w:val="21"/>
                <w:szCs w:val="21"/>
              </w:rPr>
              <w:pPrChange w:id="10341" w:author="Donovan Goode" w:date="2018-11-09T10:05:00Z">
                <w:pPr>
                  <w:shd w:val="clear" w:color="auto" w:fill="1E1E1E"/>
                  <w:spacing w:line="285" w:lineRule="atLeast"/>
                </w:pPr>
              </w:pPrChange>
            </w:pPr>
            <w:del w:id="103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#sliding_menu.fold .button</w:delText>
              </w:r>
              <w:r w:rsidRPr="007520B6" w:rsidDel="008B6AF4">
                <w:rPr>
                  <w:rFonts w:ascii="Consolas" w:eastAsia="Times New Roman" w:hAnsi="Consolas" w:cs="Times New Roman"/>
                  <w:color w:val="D4D4D4"/>
                  <w:sz w:val="21"/>
                  <w:szCs w:val="21"/>
                </w:rPr>
                <w:delText xml:space="preserve"> {</w:delText>
              </w:r>
            </w:del>
          </w:p>
          <w:p w14:paraId="1DB4D571" w14:textId="77777777" w:rsidR="00ED1509" w:rsidRPr="007520B6" w:rsidDel="008B6AF4" w:rsidRDefault="00ED1509">
            <w:pPr>
              <w:pStyle w:val="Heading1Numbered"/>
              <w:rPr>
                <w:del w:id="10343" w:author="Donovan Goode" w:date="2018-11-09T10:04:00Z"/>
                <w:rFonts w:ascii="Consolas" w:eastAsia="Times New Roman" w:hAnsi="Consolas" w:cs="Times New Roman"/>
                <w:color w:val="D4D4D4"/>
                <w:sz w:val="21"/>
                <w:szCs w:val="21"/>
              </w:rPr>
              <w:pPrChange w:id="10344" w:author="Donovan Goode" w:date="2018-11-09T10:05:00Z">
                <w:pPr>
                  <w:shd w:val="clear" w:color="auto" w:fill="1E1E1E"/>
                  <w:spacing w:line="285" w:lineRule="atLeast"/>
                </w:pPr>
              </w:pPrChange>
            </w:pPr>
            <w:del w:id="103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display</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569CD6"/>
                  <w:sz w:val="21"/>
                  <w:szCs w:val="21"/>
                </w:rPr>
                <w:delText>!important</w:delText>
              </w:r>
              <w:r w:rsidRPr="007520B6" w:rsidDel="008B6AF4">
                <w:rPr>
                  <w:rFonts w:ascii="Consolas" w:eastAsia="Times New Roman" w:hAnsi="Consolas" w:cs="Times New Roman"/>
                  <w:color w:val="D4D4D4"/>
                  <w:sz w:val="21"/>
                  <w:szCs w:val="21"/>
                </w:rPr>
                <w:delText>;</w:delText>
              </w:r>
            </w:del>
          </w:p>
          <w:p w14:paraId="3D6D2312" w14:textId="77777777" w:rsidR="00ED1509" w:rsidRPr="007520B6" w:rsidDel="008B6AF4" w:rsidRDefault="00ED1509">
            <w:pPr>
              <w:pStyle w:val="Heading1Numbered"/>
              <w:rPr>
                <w:del w:id="10346" w:author="Donovan Goode" w:date="2018-11-09T10:04:00Z"/>
                <w:rFonts w:ascii="Consolas" w:eastAsia="Times New Roman" w:hAnsi="Consolas" w:cs="Times New Roman"/>
                <w:color w:val="D4D4D4"/>
                <w:sz w:val="21"/>
                <w:szCs w:val="21"/>
              </w:rPr>
              <w:pPrChange w:id="10347" w:author="Donovan Goode" w:date="2018-11-09T10:05:00Z">
                <w:pPr>
                  <w:shd w:val="clear" w:color="auto" w:fill="1E1E1E"/>
                  <w:spacing w:line="285" w:lineRule="atLeast"/>
                </w:pPr>
              </w:pPrChange>
            </w:pPr>
            <w:del w:id="10348" w:author="Donovan Goode" w:date="2018-11-09T10:04:00Z">
              <w:r w:rsidRPr="007520B6" w:rsidDel="008B6AF4">
                <w:rPr>
                  <w:rFonts w:ascii="Consolas" w:eastAsia="Times New Roman" w:hAnsi="Consolas" w:cs="Times New Roman"/>
                  <w:color w:val="D4D4D4"/>
                  <w:sz w:val="21"/>
                  <w:szCs w:val="21"/>
                </w:rPr>
                <w:delText xml:space="preserve">    }</w:delText>
              </w:r>
            </w:del>
          </w:p>
          <w:p w14:paraId="1EE74D45" w14:textId="77777777" w:rsidR="00ED1509" w:rsidRPr="007520B6" w:rsidDel="008B6AF4" w:rsidRDefault="00ED1509">
            <w:pPr>
              <w:pStyle w:val="Heading1Numbered"/>
              <w:rPr>
                <w:del w:id="10349" w:author="Donovan Goode" w:date="2018-11-09T10:04:00Z"/>
                <w:rFonts w:ascii="Consolas" w:eastAsia="Times New Roman" w:hAnsi="Consolas" w:cs="Times New Roman"/>
                <w:color w:val="D4D4D4"/>
                <w:sz w:val="21"/>
                <w:szCs w:val="21"/>
              </w:rPr>
              <w:pPrChange w:id="10350" w:author="Donovan Goode" w:date="2018-11-09T10:05:00Z">
                <w:pPr>
                  <w:shd w:val="clear" w:color="auto" w:fill="1E1E1E"/>
                  <w:spacing w:line="285" w:lineRule="atLeast"/>
                </w:pPr>
              </w:pPrChange>
            </w:pPr>
          </w:p>
          <w:p w14:paraId="2A8C20D7" w14:textId="77777777" w:rsidR="00ED1509" w:rsidRPr="007520B6" w:rsidDel="008B6AF4" w:rsidRDefault="00ED1509">
            <w:pPr>
              <w:pStyle w:val="Heading1Numbered"/>
              <w:rPr>
                <w:del w:id="10351" w:author="Donovan Goode" w:date="2018-11-09T10:04:00Z"/>
                <w:rFonts w:ascii="Consolas" w:eastAsia="Times New Roman" w:hAnsi="Consolas" w:cs="Times New Roman"/>
                <w:color w:val="D4D4D4"/>
                <w:sz w:val="21"/>
                <w:szCs w:val="21"/>
              </w:rPr>
              <w:pPrChange w:id="10352" w:author="Donovan Goode" w:date="2018-11-09T10:05:00Z">
                <w:pPr>
                  <w:shd w:val="clear" w:color="auto" w:fill="1E1E1E"/>
                  <w:spacing w:line="285" w:lineRule="atLeast"/>
                </w:pPr>
              </w:pPrChange>
            </w:pPr>
            <w:del w:id="103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#slide_widgets a.suppress</w:delText>
              </w:r>
              <w:r w:rsidRPr="007520B6" w:rsidDel="008B6AF4">
                <w:rPr>
                  <w:rFonts w:ascii="Consolas" w:eastAsia="Times New Roman" w:hAnsi="Consolas" w:cs="Times New Roman"/>
                  <w:color w:val="D4D4D4"/>
                  <w:sz w:val="21"/>
                  <w:szCs w:val="21"/>
                </w:rPr>
                <w:delText xml:space="preserve"> {</w:delText>
              </w:r>
            </w:del>
          </w:p>
          <w:p w14:paraId="5CD4AA9A" w14:textId="77777777" w:rsidR="00ED1509" w:rsidRPr="007520B6" w:rsidDel="008B6AF4" w:rsidRDefault="00ED1509">
            <w:pPr>
              <w:pStyle w:val="Heading1Numbered"/>
              <w:rPr>
                <w:del w:id="10354" w:author="Donovan Goode" w:date="2018-11-09T10:04:00Z"/>
                <w:rFonts w:ascii="Consolas" w:eastAsia="Times New Roman" w:hAnsi="Consolas" w:cs="Times New Roman"/>
                <w:color w:val="D4D4D4"/>
                <w:sz w:val="21"/>
                <w:szCs w:val="21"/>
              </w:rPr>
              <w:pPrChange w:id="10355" w:author="Donovan Goode" w:date="2018-11-09T10:05:00Z">
                <w:pPr>
                  <w:shd w:val="clear" w:color="auto" w:fill="1E1E1E"/>
                  <w:spacing w:line="285" w:lineRule="atLeast"/>
                </w:pPr>
              </w:pPrChange>
            </w:pPr>
            <w:del w:id="103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/*display: none !important;*/</w:delText>
              </w:r>
            </w:del>
          </w:p>
          <w:p w14:paraId="65A1AF42" w14:textId="77777777" w:rsidR="00ED1509" w:rsidRPr="007520B6" w:rsidDel="008B6AF4" w:rsidRDefault="00ED1509">
            <w:pPr>
              <w:pStyle w:val="Heading1Numbered"/>
              <w:rPr>
                <w:del w:id="10357" w:author="Donovan Goode" w:date="2018-11-09T10:04:00Z"/>
                <w:rFonts w:ascii="Consolas" w:eastAsia="Times New Roman" w:hAnsi="Consolas" w:cs="Times New Roman"/>
                <w:color w:val="D4D4D4"/>
                <w:sz w:val="21"/>
                <w:szCs w:val="21"/>
              </w:rPr>
              <w:pPrChange w:id="10358" w:author="Donovan Goode" w:date="2018-11-09T10:05:00Z">
                <w:pPr>
                  <w:shd w:val="clear" w:color="auto" w:fill="1E1E1E"/>
                  <w:spacing w:line="285" w:lineRule="atLeast"/>
                </w:pPr>
              </w:pPrChange>
            </w:pPr>
            <w:del w:id="10359" w:author="Donovan Goode" w:date="2018-11-09T10:04:00Z">
              <w:r w:rsidRPr="007520B6" w:rsidDel="008B6AF4">
                <w:rPr>
                  <w:rFonts w:ascii="Consolas" w:eastAsia="Times New Roman" w:hAnsi="Consolas" w:cs="Times New Roman"/>
                  <w:color w:val="D4D4D4"/>
                  <w:sz w:val="21"/>
                  <w:szCs w:val="21"/>
                </w:rPr>
                <w:delText xml:space="preserve">    }</w:delText>
              </w:r>
            </w:del>
          </w:p>
          <w:p w14:paraId="06CD649A" w14:textId="77777777" w:rsidR="00ED1509" w:rsidRPr="007520B6" w:rsidDel="008B6AF4" w:rsidRDefault="00ED1509">
            <w:pPr>
              <w:pStyle w:val="Heading1Numbered"/>
              <w:rPr>
                <w:del w:id="10360" w:author="Donovan Goode" w:date="2018-11-09T10:04:00Z"/>
                <w:rFonts w:ascii="Consolas" w:eastAsia="Times New Roman" w:hAnsi="Consolas" w:cs="Times New Roman"/>
                <w:color w:val="D4D4D4"/>
                <w:sz w:val="21"/>
                <w:szCs w:val="21"/>
              </w:rPr>
              <w:pPrChange w:id="10361" w:author="Donovan Goode" w:date="2018-11-09T10:05:00Z">
                <w:pPr>
                  <w:shd w:val="clear" w:color="auto" w:fill="1E1E1E"/>
                  <w:spacing w:after="240" w:line="285" w:lineRule="atLeast"/>
                </w:pPr>
              </w:pPrChange>
            </w:pPr>
          </w:p>
          <w:p w14:paraId="10991175" w14:textId="77777777" w:rsidR="00ED1509" w:rsidRPr="007520B6" w:rsidDel="008B6AF4" w:rsidRDefault="00ED1509">
            <w:pPr>
              <w:pStyle w:val="Heading1Numbered"/>
              <w:rPr>
                <w:del w:id="10362" w:author="Donovan Goode" w:date="2018-11-09T10:04:00Z"/>
                <w:rFonts w:ascii="Consolas" w:eastAsia="Times New Roman" w:hAnsi="Consolas" w:cs="Times New Roman"/>
                <w:color w:val="D4D4D4"/>
                <w:sz w:val="21"/>
                <w:szCs w:val="21"/>
              </w:rPr>
              <w:pPrChange w:id="10363" w:author="Donovan Goode" w:date="2018-11-09T10:05:00Z">
                <w:pPr>
                  <w:shd w:val="clear" w:color="auto" w:fill="1E1E1E"/>
                  <w:spacing w:line="285" w:lineRule="atLeast"/>
                </w:pPr>
              </w:pPrChange>
            </w:pPr>
            <w:del w:id="103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Sliding menubar configuration */</w:delText>
              </w:r>
            </w:del>
          </w:p>
          <w:p w14:paraId="5B3F811B" w14:textId="77777777" w:rsidR="00ED1509" w:rsidRPr="007520B6" w:rsidDel="008B6AF4" w:rsidRDefault="00ED1509">
            <w:pPr>
              <w:pStyle w:val="Heading1Numbered"/>
              <w:rPr>
                <w:del w:id="10365" w:author="Donovan Goode" w:date="2018-11-09T10:04:00Z"/>
                <w:rFonts w:ascii="Consolas" w:eastAsia="Times New Roman" w:hAnsi="Consolas" w:cs="Times New Roman"/>
                <w:color w:val="D4D4D4"/>
                <w:sz w:val="21"/>
                <w:szCs w:val="21"/>
              </w:rPr>
              <w:pPrChange w:id="10366" w:author="Donovan Goode" w:date="2018-11-09T10:05:00Z">
                <w:pPr>
                  <w:shd w:val="clear" w:color="auto" w:fill="1E1E1E"/>
                  <w:spacing w:line="285" w:lineRule="atLeast"/>
                </w:pPr>
              </w:pPrChange>
            </w:pPr>
          </w:p>
          <w:p w14:paraId="2E48CD37" w14:textId="77777777" w:rsidR="00ED1509" w:rsidRPr="007520B6" w:rsidDel="008B6AF4" w:rsidRDefault="00ED1509">
            <w:pPr>
              <w:pStyle w:val="Heading1Numbered"/>
              <w:rPr>
                <w:del w:id="10367" w:author="Donovan Goode" w:date="2018-11-09T10:04:00Z"/>
                <w:rFonts w:ascii="Consolas" w:eastAsia="Times New Roman" w:hAnsi="Consolas" w:cs="Times New Roman"/>
                <w:color w:val="D4D4D4"/>
                <w:sz w:val="21"/>
                <w:szCs w:val="21"/>
              </w:rPr>
              <w:pPrChange w:id="10368" w:author="Donovan Goode" w:date="2018-11-09T10:05:00Z">
                <w:pPr>
                  <w:shd w:val="clear" w:color="auto" w:fill="1E1E1E"/>
                  <w:spacing w:line="285" w:lineRule="atLeast"/>
                </w:pPr>
              </w:pPrChange>
            </w:pPr>
            <w:del w:id="1036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Hotspot left/right navigation */</w:delText>
              </w:r>
            </w:del>
          </w:p>
          <w:p w14:paraId="39F579BE" w14:textId="77777777" w:rsidR="00ED1509" w:rsidRPr="007520B6" w:rsidDel="008B6AF4" w:rsidRDefault="00ED1509">
            <w:pPr>
              <w:pStyle w:val="Heading1Numbered"/>
              <w:rPr>
                <w:del w:id="10370" w:author="Donovan Goode" w:date="2018-11-09T10:04:00Z"/>
                <w:rFonts w:ascii="Consolas" w:eastAsia="Times New Roman" w:hAnsi="Consolas" w:cs="Times New Roman"/>
                <w:color w:val="D4D4D4"/>
                <w:sz w:val="21"/>
                <w:szCs w:val="21"/>
              </w:rPr>
              <w:pPrChange w:id="10371" w:author="Donovan Goode" w:date="2018-11-09T10:05:00Z">
                <w:pPr>
                  <w:shd w:val="clear" w:color="auto" w:fill="1E1E1E"/>
                  <w:spacing w:line="285" w:lineRule="atLeast"/>
                </w:pPr>
              </w:pPrChange>
            </w:pPr>
            <w:del w:id="1037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.moveblock</w:delText>
              </w:r>
              <w:r w:rsidRPr="007520B6" w:rsidDel="008B6AF4">
                <w:rPr>
                  <w:rFonts w:ascii="Consolas" w:eastAsia="Times New Roman" w:hAnsi="Consolas" w:cs="Times New Roman"/>
                  <w:color w:val="D4D4D4"/>
                  <w:sz w:val="21"/>
                  <w:szCs w:val="21"/>
                </w:rPr>
                <w:delText xml:space="preserve"> {</w:delText>
              </w:r>
            </w:del>
          </w:p>
          <w:p w14:paraId="194C41CC" w14:textId="77777777" w:rsidR="00ED1509" w:rsidRPr="007520B6" w:rsidDel="008B6AF4" w:rsidRDefault="00ED1509">
            <w:pPr>
              <w:pStyle w:val="Heading1Numbered"/>
              <w:rPr>
                <w:del w:id="10373" w:author="Donovan Goode" w:date="2018-11-09T10:04:00Z"/>
                <w:rFonts w:ascii="Consolas" w:eastAsia="Times New Roman" w:hAnsi="Consolas" w:cs="Times New Roman"/>
                <w:color w:val="D4D4D4"/>
                <w:sz w:val="21"/>
                <w:szCs w:val="21"/>
              </w:rPr>
              <w:pPrChange w:id="10374" w:author="Donovan Goode" w:date="2018-11-09T10:05:00Z">
                <w:pPr>
                  <w:shd w:val="clear" w:color="auto" w:fill="1E1E1E"/>
                  <w:spacing w:line="285" w:lineRule="atLeast"/>
                </w:pPr>
              </w:pPrChange>
            </w:pPr>
            <w:del w:id="1037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cursor</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pointer</w:delText>
              </w:r>
              <w:r w:rsidRPr="007520B6" w:rsidDel="008B6AF4">
                <w:rPr>
                  <w:rFonts w:ascii="Consolas" w:eastAsia="Times New Roman" w:hAnsi="Consolas" w:cs="Times New Roman"/>
                  <w:color w:val="D4D4D4"/>
                  <w:sz w:val="21"/>
                  <w:szCs w:val="21"/>
                </w:rPr>
                <w:delText>;</w:delText>
              </w:r>
            </w:del>
          </w:p>
          <w:p w14:paraId="1D84E56F" w14:textId="77777777" w:rsidR="00ED1509" w:rsidRPr="007520B6" w:rsidDel="008B6AF4" w:rsidRDefault="00ED1509">
            <w:pPr>
              <w:pStyle w:val="Heading1Numbered"/>
              <w:rPr>
                <w:del w:id="10376" w:author="Donovan Goode" w:date="2018-11-09T10:04:00Z"/>
                <w:rFonts w:ascii="Consolas" w:eastAsia="Times New Roman" w:hAnsi="Consolas" w:cs="Times New Roman"/>
                <w:color w:val="D4D4D4"/>
                <w:sz w:val="21"/>
                <w:szCs w:val="21"/>
              </w:rPr>
              <w:pPrChange w:id="10377" w:author="Donovan Goode" w:date="2018-11-09T10:05:00Z">
                <w:pPr>
                  <w:shd w:val="clear" w:color="auto" w:fill="1E1E1E"/>
                  <w:spacing w:line="285" w:lineRule="atLeast"/>
                </w:pPr>
              </w:pPrChange>
            </w:pPr>
            <w:del w:id="1037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320px</w:delText>
              </w:r>
              <w:r w:rsidRPr="007520B6" w:rsidDel="008B6AF4">
                <w:rPr>
                  <w:rFonts w:ascii="Consolas" w:eastAsia="Times New Roman" w:hAnsi="Consolas" w:cs="Times New Roman"/>
                  <w:color w:val="D4D4D4"/>
                  <w:sz w:val="21"/>
                  <w:szCs w:val="21"/>
                </w:rPr>
                <w:delText>;</w:delText>
              </w:r>
            </w:del>
          </w:p>
          <w:p w14:paraId="0E62A141" w14:textId="77777777" w:rsidR="00ED1509" w:rsidRPr="007520B6" w:rsidDel="008B6AF4" w:rsidRDefault="00ED1509">
            <w:pPr>
              <w:pStyle w:val="Heading1Numbered"/>
              <w:rPr>
                <w:del w:id="10379" w:author="Donovan Goode" w:date="2018-11-09T10:04:00Z"/>
                <w:rFonts w:ascii="Consolas" w:eastAsia="Times New Roman" w:hAnsi="Consolas" w:cs="Times New Roman"/>
                <w:color w:val="D4D4D4"/>
                <w:sz w:val="21"/>
                <w:szCs w:val="21"/>
              </w:rPr>
              <w:pPrChange w:id="10380" w:author="Donovan Goode" w:date="2018-11-09T10:05:00Z">
                <w:pPr>
                  <w:shd w:val="clear" w:color="auto" w:fill="1E1E1E"/>
                  <w:spacing w:line="285" w:lineRule="atLeast"/>
                </w:pPr>
              </w:pPrChange>
            </w:pPr>
            <w:del w:id="103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outline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none</w:delText>
              </w:r>
              <w:r w:rsidRPr="007520B6" w:rsidDel="008B6AF4">
                <w:rPr>
                  <w:rFonts w:ascii="Consolas" w:eastAsia="Times New Roman" w:hAnsi="Consolas" w:cs="Times New Roman"/>
                  <w:color w:val="D4D4D4"/>
                  <w:sz w:val="21"/>
                  <w:szCs w:val="21"/>
                </w:rPr>
                <w:delText>;</w:delText>
              </w:r>
            </w:del>
          </w:p>
          <w:p w14:paraId="78D0EA7D" w14:textId="77777777" w:rsidR="00ED1509" w:rsidRPr="007520B6" w:rsidDel="008B6AF4" w:rsidRDefault="00ED1509">
            <w:pPr>
              <w:pStyle w:val="Heading1Numbered"/>
              <w:rPr>
                <w:del w:id="10382" w:author="Donovan Goode" w:date="2018-11-09T10:04:00Z"/>
                <w:rFonts w:ascii="Consolas" w:eastAsia="Times New Roman" w:hAnsi="Consolas" w:cs="Times New Roman"/>
                <w:color w:val="D4D4D4"/>
                <w:sz w:val="21"/>
                <w:szCs w:val="21"/>
              </w:rPr>
              <w:pPrChange w:id="10383" w:author="Donovan Goode" w:date="2018-11-09T10:05:00Z">
                <w:pPr>
                  <w:shd w:val="clear" w:color="auto" w:fill="1E1E1E"/>
                  <w:spacing w:line="285" w:lineRule="atLeast"/>
                </w:pPr>
              </w:pPrChange>
            </w:pPr>
            <w:del w:id="103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01C0C03D" w14:textId="77777777" w:rsidR="00ED1509" w:rsidRPr="007520B6" w:rsidDel="008B6AF4" w:rsidRDefault="00ED1509">
            <w:pPr>
              <w:pStyle w:val="Heading1Numbered"/>
              <w:rPr>
                <w:del w:id="10385" w:author="Donovan Goode" w:date="2018-11-09T10:04:00Z"/>
                <w:rFonts w:ascii="Consolas" w:eastAsia="Times New Roman" w:hAnsi="Consolas" w:cs="Times New Roman"/>
                <w:color w:val="D4D4D4"/>
                <w:sz w:val="21"/>
                <w:szCs w:val="21"/>
              </w:rPr>
              <w:pPrChange w:id="10386" w:author="Donovan Goode" w:date="2018-11-09T10:05:00Z">
                <w:pPr>
                  <w:shd w:val="clear" w:color="auto" w:fill="1E1E1E"/>
                  <w:spacing w:line="285" w:lineRule="atLeast"/>
                </w:pPr>
              </w:pPrChange>
            </w:pPr>
            <w:del w:id="103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text-align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center</w:delText>
              </w:r>
              <w:r w:rsidRPr="007520B6" w:rsidDel="008B6AF4">
                <w:rPr>
                  <w:rFonts w:ascii="Consolas" w:eastAsia="Times New Roman" w:hAnsi="Consolas" w:cs="Times New Roman"/>
                  <w:color w:val="D4D4D4"/>
                  <w:sz w:val="21"/>
                  <w:szCs w:val="21"/>
                </w:rPr>
                <w:delText>;</w:delText>
              </w:r>
            </w:del>
          </w:p>
          <w:p w14:paraId="5A9B9D54" w14:textId="77777777" w:rsidR="00ED1509" w:rsidRPr="007520B6" w:rsidDel="008B6AF4" w:rsidRDefault="00ED1509">
            <w:pPr>
              <w:pStyle w:val="Heading1Numbered"/>
              <w:rPr>
                <w:del w:id="10388" w:author="Donovan Goode" w:date="2018-11-09T10:04:00Z"/>
                <w:rFonts w:ascii="Consolas" w:eastAsia="Times New Roman" w:hAnsi="Consolas" w:cs="Times New Roman"/>
                <w:color w:val="D4D4D4"/>
                <w:sz w:val="21"/>
                <w:szCs w:val="21"/>
              </w:rPr>
              <w:pPrChange w:id="10389" w:author="Donovan Goode" w:date="2018-11-09T10:05:00Z">
                <w:pPr>
                  <w:shd w:val="clear" w:color="auto" w:fill="1E1E1E"/>
                  <w:spacing w:line="285" w:lineRule="atLeast"/>
                </w:pPr>
              </w:pPrChange>
            </w:pPr>
            <w:del w:id="103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100px</w:delText>
              </w:r>
              <w:r w:rsidRPr="007520B6" w:rsidDel="008B6AF4">
                <w:rPr>
                  <w:rFonts w:ascii="Consolas" w:eastAsia="Times New Roman" w:hAnsi="Consolas" w:cs="Times New Roman"/>
                  <w:color w:val="D4D4D4"/>
                  <w:sz w:val="21"/>
                  <w:szCs w:val="21"/>
                </w:rPr>
                <w:delText>;</w:delText>
              </w:r>
            </w:del>
          </w:p>
          <w:p w14:paraId="1EEF9010" w14:textId="77777777" w:rsidR="00ED1509" w:rsidRPr="007520B6" w:rsidDel="008B6AF4" w:rsidRDefault="00ED1509">
            <w:pPr>
              <w:pStyle w:val="Heading1Numbered"/>
              <w:rPr>
                <w:del w:id="10391" w:author="Donovan Goode" w:date="2018-11-09T10:04:00Z"/>
                <w:rFonts w:ascii="Consolas" w:eastAsia="Times New Roman" w:hAnsi="Consolas" w:cs="Times New Roman"/>
                <w:color w:val="D4D4D4"/>
                <w:sz w:val="21"/>
                <w:szCs w:val="21"/>
              </w:rPr>
              <w:pPrChange w:id="10392" w:author="Donovan Goode" w:date="2018-11-09T10:05:00Z">
                <w:pPr>
                  <w:shd w:val="clear" w:color="auto" w:fill="1E1E1E"/>
                  <w:spacing w:line="285" w:lineRule="atLeast"/>
                </w:pPr>
              </w:pPrChange>
            </w:pPr>
            <w:del w:id="103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99</w:delText>
              </w:r>
              <w:r w:rsidRPr="007520B6" w:rsidDel="008B6AF4">
                <w:rPr>
                  <w:rFonts w:ascii="Consolas" w:eastAsia="Times New Roman" w:hAnsi="Consolas" w:cs="Times New Roman"/>
                  <w:color w:val="D4D4D4"/>
                  <w:sz w:val="21"/>
                  <w:szCs w:val="21"/>
                </w:rPr>
                <w:delText>;</w:delText>
              </w:r>
            </w:del>
          </w:p>
          <w:p w14:paraId="6776798C" w14:textId="77777777" w:rsidR="00ED1509" w:rsidRPr="007520B6" w:rsidDel="008B6AF4" w:rsidRDefault="00ED1509">
            <w:pPr>
              <w:pStyle w:val="Heading1Numbered"/>
              <w:rPr>
                <w:del w:id="10394" w:author="Donovan Goode" w:date="2018-11-09T10:04:00Z"/>
                <w:rFonts w:ascii="Consolas" w:eastAsia="Times New Roman" w:hAnsi="Consolas" w:cs="Times New Roman"/>
                <w:color w:val="D4D4D4"/>
                <w:sz w:val="21"/>
                <w:szCs w:val="21"/>
              </w:rPr>
              <w:pPrChange w:id="10395" w:author="Donovan Goode" w:date="2018-11-09T10:05:00Z">
                <w:pPr>
                  <w:shd w:val="clear" w:color="auto" w:fill="1E1E1E"/>
                  <w:spacing w:line="285" w:lineRule="atLeast"/>
                </w:pPr>
              </w:pPrChange>
            </w:pPr>
          </w:p>
          <w:p w14:paraId="4721D17E" w14:textId="77777777" w:rsidR="00ED1509" w:rsidRPr="007520B6" w:rsidDel="008B6AF4" w:rsidRDefault="00ED1509">
            <w:pPr>
              <w:pStyle w:val="Heading1Numbered"/>
              <w:rPr>
                <w:del w:id="10396" w:author="Donovan Goode" w:date="2018-11-09T10:04:00Z"/>
                <w:rFonts w:ascii="Consolas" w:eastAsia="Times New Roman" w:hAnsi="Consolas" w:cs="Times New Roman"/>
                <w:color w:val="D4D4D4"/>
                <w:sz w:val="21"/>
                <w:szCs w:val="21"/>
              </w:rPr>
              <w:pPrChange w:id="10397" w:author="Donovan Goode" w:date="2018-11-09T10:05:00Z">
                <w:pPr>
                  <w:shd w:val="clear" w:color="auto" w:fill="1E1E1E"/>
                  <w:spacing w:line="285" w:lineRule="atLeast"/>
                </w:pPr>
              </w:pPrChange>
            </w:pPr>
            <w:del w:id="10398" w:author="Donovan Goode" w:date="2018-11-09T10:04:00Z">
              <w:r w:rsidRPr="007520B6" w:rsidDel="008B6AF4">
                <w:rPr>
                  <w:rFonts w:ascii="Consolas" w:eastAsia="Times New Roman" w:hAnsi="Consolas" w:cs="Times New Roman"/>
                  <w:color w:val="D4D4D4"/>
                  <w:sz w:val="21"/>
                  <w:szCs w:val="21"/>
                </w:rPr>
                <w:delText xml:space="preserve">    }</w:delText>
              </w:r>
            </w:del>
          </w:p>
          <w:p w14:paraId="776E9C3F" w14:textId="77777777" w:rsidR="00ED1509" w:rsidRPr="007520B6" w:rsidDel="008B6AF4" w:rsidRDefault="00ED1509">
            <w:pPr>
              <w:pStyle w:val="Heading1Numbered"/>
              <w:rPr>
                <w:del w:id="10399" w:author="Donovan Goode" w:date="2018-11-09T10:04:00Z"/>
                <w:rFonts w:ascii="Consolas" w:eastAsia="Times New Roman" w:hAnsi="Consolas" w:cs="Times New Roman"/>
                <w:color w:val="D4D4D4"/>
                <w:sz w:val="21"/>
                <w:szCs w:val="21"/>
              </w:rPr>
              <w:pPrChange w:id="10400" w:author="Donovan Goode" w:date="2018-11-09T10:05:00Z">
                <w:pPr>
                  <w:shd w:val="clear" w:color="auto" w:fill="1E1E1E"/>
                  <w:spacing w:line="285" w:lineRule="atLeast"/>
                </w:pPr>
              </w:pPrChange>
            </w:pPr>
          </w:p>
          <w:p w14:paraId="696D160B" w14:textId="77777777" w:rsidR="00ED1509" w:rsidRPr="007520B6" w:rsidDel="008B6AF4" w:rsidRDefault="00ED1509">
            <w:pPr>
              <w:pStyle w:val="Heading1Numbered"/>
              <w:rPr>
                <w:del w:id="10401" w:author="Donovan Goode" w:date="2018-11-09T10:04:00Z"/>
                <w:rFonts w:ascii="Consolas" w:eastAsia="Times New Roman" w:hAnsi="Consolas" w:cs="Times New Roman"/>
                <w:color w:val="D4D4D4"/>
                <w:sz w:val="21"/>
                <w:szCs w:val="21"/>
              </w:rPr>
              <w:pPrChange w:id="10402" w:author="Donovan Goode" w:date="2018-11-09T10:05:00Z">
                <w:pPr>
                  <w:shd w:val="clear" w:color="auto" w:fill="1E1E1E"/>
                  <w:spacing w:line="285" w:lineRule="atLeast"/>
                </w:pPr>
              </w:pPrChange>
            </w:pPr>
            <w:del w:id="104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#moveleft</w:delText>
              </w:r>
              <w:r w:rsidRPr="007520B6" w:rsidDel="008B6AF4">
                <w:rPr>
                  <w:rFonts w:ascii="Consolas" w:eastAsia="Times New Roman" w:hAnsi="Consolas" w:cs="Times New Roman"/>
                  <w:color w:val="D4D4D4"/>
                  <w:sz w:val="21"/>
                  <w:szCs w:val="21"/>
                </w:rPr>
                <w:delText xml:space="preserve"> {</w:delText>
              </w:r>
            </w:del>
          </w:p>
          <w:p w14:paraId="18F39943" w14:textId="77777777" w:rsidR="00ED1509" w:rsidRPr="007520B6" w:rsidDel="008B6AF4" w:rsidRDefault="00ED1509">
            <w:pPr>
              <w:pStyle w:val="Heading1Numbered"/>
              <w:rPr>
                <w:del w:id="10404" w:author="Donovan Goode" w:date="2018-11-09T10:04:00Z"/>
                <w:rFonts w:ascii="Consolas" w:eastAsia="Times New Roman" w:hAnsi="Consolas" w:cs="Times New Roman"/>
                <w:color w:val="D4D4D4"/>
                <w:sz w:val="21"/>
                <w:szCs w:val="21"/>
              </w:rPr>
              <w:pPrChange w:id="10405" w:author="Donovan Goode" w:date="2018-11-09T10:05:00Z">
                <w:pPr>
                  <w:shd w:val="clear" w:color="auto" w:fill="1E1E1E"/>
                  <w:spacing w:line="285" w:lineRule="atLeast"/>
                </w:pPr>
              </w:pPrChange>
            </w:pPr>
            <w:del w:id="1040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22px</w:delText>
              </w:r>
              <w:r w:rsidRPr="007520B6" w:rsidDel="008B6AF4">
                <w:rPr>
                  <w:rFonts w:ascii="Consolas" w:eastAsia="Times New Roman" w:hAnsi="Consolas" w:cs="Times New Roman"/>
                  <w:color w:val="D4D4D4"/>
                  <w:sz w:val="21"/>
                  <w:szCs w:val="21"/>
                </w:rPr>
                <w:delText>;</w:delText>
              </w:r>
            </w:del>
          </w:p>
          <w:p w14:paraId="544B5D14" w14:textId="77777777" w:rsidR="00ED1509" w:rsidRPr="007520B6" w:rsidDel="008B6AF4" w:rsidRDefault="00ED1509">
            <w:pPr>
              <w:pStyle w:val="Heading1Numbered"/>
              <w:rPr>
                <w:del w:id="10407" w:author="Donovan Goode" w:date="2018-11-09T10:04:00Z"/>
                <w:rFonts w:ascii="Consolas" w:eastAsia="Times New Roman" w:hAnsi="Consolas" w:cs="Times New Roman"/>
                <w:color w:val="D4D4D4"/>
                <w:sz w:val="21"/>
                <w:szCs w:val="21"/>
              </w:rPr>
              <w:pPrChange w:id="10408" w:author="Donovan Goode" w:date="2018-11-09T10:05:00Z">
                <w:pPr>
                  <w:shd w:val="clear" w:color="auto" w:fill="1E1E1E"/>
                  <w:spacing w:line="285" w:lineRule="atLeast"/>
                </w:pPr>
              </w:pPrChange>
            </w:pPr>
            <w:del w:id="1040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6A3EBBE1" w14:textId="77777777" w:rsidR="00ED1509" w:rsidRPr="007520B6" w:rsidDel="008B6AF4" w:rsidRDefault="00ED1509">
            <w:pPr>
              <w:pStyle w:val="Heading1Numbered"/>
              <w:rPr>
                <w:del w:id="10410" w:author="Donovan Goode" w:date="2018-11-09T10:04:00Z"/>
                <w:rFonts w:ascii="Consolas" w:eastAsia="Times New Roman" w:hAnsi="Consolas" w:cs="Times New Roman"/>
                <w:color w:val="D4D4D4"/>
                <w:sz w:val="21"/>
                <w:szCs w:val="21"/>
              </w:rPr>
              <w:pPrChange w:id="10411" w:author="Donovan Goode" w:date="2018-11-09T10:05:00Z">
                <w:pPr>
                  <w:shd w:val="clear" w:color="auto" w:fill="1E1E1E"/>
                  <w:spacing w:line="285" w:lineRule="atLeast"/>
                </w:pPr>
              </w:pPrChange>
            </w:pPr>
            <w:del w:id="10412" w:author="Donovan Goode" w:date="2018-11-09T10:04:00Z">
              <w:r w:rsidRPr="007520B6" w:rsidDel="008B6AF4">
                <w:rPr>
                  <w:rFonts w:ascii="Consolas" w:eastAsia="Times New Roman" w:hAnsi="Consolas" w:cs="Times New Roman"/>
                  <w:color w:val="D4D4D4"/>
                  <w:sz w:val="21"/>
                  <w:szCs w:val="21"/>
                </w:rPr>
                <w:delText xml:space="preserve">    }</w:delText>
              </w:r>
            </w:del>
          </w:p>
          <w:p w14:paraId="03BA8AFF" w14:textId="77777777" w:rsidR="00ED1509" w:rsidRPr="007520B6" w:rsidDel="008B6AF4" w:rsidRDefault="00ED1509">
            <w:pPr>
              <w:pStyle w:val="Heading1Numbered"/>
              <w:rPr>
                <w:del w:id="10413" w:author="Donovan Goode" w:date="2018-11-09T10:04:00Z"/>
                <w:rFonts w:ascii="Consolas" w:eastAsia="Times New Roman" w:hAnsi="Consolas" w:cs="Times New Roman"/>
                <w:color w:val="D4D4D4"/>
                <w:sz w:val="21"/>
                <w:szCs w:val="21"/>
              </w:rPr>
              <w:pPrChange w:id="10414" w:author="Donovan Goode" w:date="2018-11-09T10:05:00Z">
                <w:pPr>
                  <w:shd w:val="clear" w:color="auto" w:fill="1E1E1E"/>
                  <w:spacing w:line="285" w:lineRule="atLeast"/>
                </w:pPr>
              </w:pPrChange>
            </w:pPr>
          </w:p>
          <w:p w14:paraId="26730D77" w14:textId="77777777" w:rsidR="00ED1509" w:rsidRPr="007520B6" w:rsidDel="008B6AF4" w:rsidRDefault="00ED1509">
            <w:pPr>
              <w:pStyle w:val="Heading1Numbered"/>
              <w:rPr>
                <w:del w:id="10415" w:author="Donovan Goode" w:date="2018-11-09T10:04:00Z"/>
                <w:rFonts w:ascii="Consolas" w:eastAsia="Times New Roman" w:hAnsi="Consolas" w:cs="Times New Roman"/>
                <w:color w:val="D4D4D4"/>
                <w:sz w:val="21"/>
                <w:szCs w:val="21"/>
              </w:rPr>
              <w:pPrChange w:id="10416" w:author="Donovan Goode" w:date="2018-11-09T10:05:00Z">
                <w:pPr>
                  <w:shd w:val="clear" w:color="auto" w:fill="1E1E1E"/>
                  <w:spacing w:line="285" w:lineRule="atLeast"/>
                </w:pPr>
              </w:pPrChange>
            </w:pPr>
            <w:del w:id="104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#moveright</w:delText>
              </w:r>
              <w:r w:rsidRPr="007520B6" w:rsidDel="008B6AF4">
                <w:rPr>
                  <w:rFonts w:ascii="Consolas" w:eastAsia="Times New Roman" w:hAnsi="Consolas" w:cs="Times New Roman"/>
                  <w:color w:val="D4D4D4"/>
                  <w:sz w:val="21"/>
                  <w:szCs w:val="21"/>
                </w:rPr>
                <w:delText xml:space="preserve"> {</w:delText>
              </w:r>
            </w:del>
          </w:p>
          <w:p w14:paraId="26D843E2" w14:textId="77777777" w:rsidR="00ED1509" w:rsidRPr="007520B6" w:rsidDel="008B6AF4" w:rsidRDefault="00ED1509">
            <w:pPr>
              <w:pStyle w:val="Heading1Numbered"/>
              <w:rPr>
                <w:del w:id="10418" w:author="Donovan Goode" w:date="2018-11-09T10:04:00Z"/>
                <w:rFonts w:ascii="Consolas" w:eastAsia="Times New Roman" w:hAnsi="Consolas" w:cs="Times New Roman"/>
                <w:color w:val="D4D4D4"/>
                <w:sz w:val="21"/>
                <w:szCs w:val="21"/>
              </w:rPr>
              <w:pPrChange w:id="10419" w:author="Donovan Goode" w:date="2018-11-09T10:05:00Z">
                <w:pPr>
                  <w:shd w:val="clear" w:color="auto" w:fill="1E1E1E"/>
                  <w:spacing w:line="285" w:lineRule="atLeast"/>
                </w:pPr>
              </w:pPrChange>
            </w:pPr>
            <w:del w:id="104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902px</w:delText>
              </w:r>
              <w:r w:rsidRPr="007520B6" w:rsidDel="008B6AF4">
                <w:rPr>
                  <w:rFonts w:ascii="Consolas" w:eastAsia="Times New Roman" w:hAnsi="Consolas" w:cs="Times New Roman"/>
                  <w:color w:val="D4D4D4"/>
                  <w:sz w:val="21"/>
                  <w:szCs w:val="21"/>
                </w:rPr>
                <w:delText>;</w:delText>
              </w:r>
            </w:del>
          </w:p>
          <w:p w14:paraId="51B0EAAD" w14:textId="77777777" w:rsidR="00ED1509" w:rsidRPr="007520B6" w:rsidDel="008B6AF4" w:rsidRDefault="00ED1509">
            <w:pPr>
              <w:pStyle w:val="Heading1Numbered"/>
              <w:rPr>
                <w:del w:id="10421" w:author="Donovan Goode" w:date="2018-11-09T10:04:00Z"/>
                <w:rFonts w:ascii="Consolas" w:eastAsia="Times New Roman" w:hAnsi="Consolas" w:cs="Times New Roman"/>
                <w:color w:val="D4D4D4"/>
                <w:sz w:val="21"/>
                <w:szCs w:val="21"/>
              </w:rPr>
              <w:pPrChange w:id="10422" w:author="Donovan Goode" w:date="2018-11-09T10:05:00Z">
                <w:pPr>
                  <w:shd w:val="clear" w:color="auto" w:fill="1E1E1E"/>
                  <w:spacing w:line="285" w:lineRule="atLeast"/>
                </w:pPr>
              </w:pPrChange>
            </w:pPr>
            <w:del w:id="104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30px</w:delText>
              </w:r>
              <w:r w:rsidRPr="007520B6" w:rsidDel="008B6AF4">
                <w:rPr>
                  <w:rFonts w:ascii="Consolas" w:eastAsia="Times New Roman" w:hAnsi="Consolas" w:cs="Times New Roman"/>
                  <w:color w:val="D4D4D4"/>
                  <w:sz w:val="21"/>
                  <w:szCs w:val="21"/>
                </w:rPr>
                <w:delText>;</w:delText>
              </w:r>
            </w:del>
          </w:p>
          <w:p w14:paraId="0B27C3D2" w14:textId="77777777" w:rsidR="00ED1509" w:rsidRPr="007520B6" w:rsidDel="008B6AF4" w:rsidRDefault="00ED1509">
            <w:pPr>
              <w:pStyle w:val="Heading1Numbered"/>
              <w:rPr>
                <w:del w:id="10424" w:author="Donovan Goode" w:date="2018-11-09T10:04:00Z"/>
                <w:rFonts w:ascii="Consolas" w:eastAsia="Times New Roman" w:hAnsi="Consolas" w:cs="Times New Roman"/>
                <w:color w:val="D4D4D4"/>
                <w:sz w:val="21"/>
                <w:szCs w:val="21"/>
              </w:rPr>
              <w:pPrChange w:id="10425" w:author="Donovan Goode" w:date="2018-11-09T10:05:00Z">
                <w:pPr>
                  <w:shd w:val="clear" w:color="auto" w:fill="1E1E1E"/>
                  <w:spacing w:line="285" w:lineRule="atLeast"/>
                </w:pPr>
              </w:pPrChange>
            </w:pPr>
            <w:del w:id="10426" w:author="Donovan Goode" w:date="2018-11-09T10:04:00Z">
              <w:r w:rsidRPr="007520B6" w:rsidDel="008B6AF4">
                <w:rPr>
                  <w:rFonts w:ascii="Consolas" w:eastAsia="Times New Roman" w:hAnsi="Consolas" w:cs="Times New Roman"/>
                  <w:color w:val="D4D4D4"/>
                  <w:sz w:val="21"/>
                  <w:szCs w:val="21"/>
                </w:rPr>
                <w:delText xml:space="preserve">    }</w:delText>
              </w:r>
            </w:del>
          </w:p>
          <w:p w14:paraId="0F900205" w14:textId="77777777" w:rsidR="00ED1509" w:rsidRPr="007520B6" w:rsidDel="008B6AF4" w:rsidRDefault="00ED1509">
            <w:pPr>
              <w:pStyle w:val="Heading1Numbered"/>
              <w:rPr>
                <w:del w:id="10427" w:author="Donovan Goode" w:date="2018-11-09T10:04:00Z"/>
                <w:rFonts w:ascii="Consolas" w:eastAsia="Times New Roman" w:hAnsi="Consolas" w:cs="Times New Roman"/>
                <w:color w:val="D4D4D4"/>
                <w:sz w:val="21"/>
                <w:szCs w:val="21"/>
              </w:rPr>
              <w:pPrChange w:id="10428" w:author="Donovan Goode" w:date="2018-11-09T10:05:00Z">
                <w:pPr>
                  <w:shd w:val="clear" w:color="auto" w:fill="1E1E1E"/>
                  <w:spacing w:line="285" w:lineRule="atLeast"/>
                </w:pPr>
              </w:pPrChange>
            </w:pPr>
          </w:p>
          <w:p w14:paraId="22AA2C2C" w14:textId="77777777" w:rsidR="00ED1509" w:rsidRPr="007520B6" w:rsidDel="008B6AF4" w:rsidRDefault="00ED1509">
            <w:pPr>
              <w:pStyle w:val="Heading1Numbered"/>
              <w:rPr>
                <w:del w:id="10429" w:author="Donovan Goode" w:date="2018-11-09T10:04:00Z"/>
                <w:rFonts w:ascii="Consolas" w:eastAsia="Times New Roman" w:hAnsi="Consolas" w:cs="Times New Roman"/>
                <w:color w:val="D4D4D4"/>
                <w:sz w:val="21"/>
                <w:szCs w:val="21"/>
              </w:rPr>
              <w:pPrChange w:id="10430" w:author="Donovan Goode" w:date="2018-11-09T10:05:00Z">
                <w:pPr>
                  <w:shd w:val="clear" w:color="auto" w:fill="1E1E1E"/>
                  <w:spacing w:line="285" w:lineRule="atLeast"/>
                </w:pPr>
              </w:pPrChange>
            </w:pPr>
            <w:del w:id="1043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Hotspot left/right navigation */</w:delText>
              </w:r>
            </w:del>
          </w:p>
          <w:p w14:paraId="756D49DB" w14:textId="77777777" w:rsidR="00ED1509" w:rsidRPr="007520B6" w:rsidDel="008B6AF4" w:rsidRDefault="00ED1509">
            <w:pPr>
              <w:pStyle w:val="Heading1Numbered"/>
              <w:rPr>
                <w:del w:id="10432" w:author="Donovan Goode" w:date="2018-11-09T10:04:00Z"/>
                <w:rFonts w:ascii="Consolas" w:eastAsia="Times New Roman" w:hAnsi="Consolas" w:cs="Times New Roman"/>
                <w:color w:val="D4D4D4"/>
                <w:sz w:val="21"/>
                <w:szCs w:val="21"/>
              </w:rPr>
              <w:pPrChange w:id="10433" w:author="Donovan Goode" w:date="2018-11-09T10:05:00Z">
                <w:pPr>
                  <w:shd w:val="clear" w:color="auto" w:fill="1E1E1E"/>
                  <w:spacing w:line="285" w:lineRule="atLeast"/>
                </w:pPr>
              </w:pPrChange>
            </w:pPr>
          </w:p>
          <w:p w14:paraId="7CB74766" w14:textId="77777777" w:rsidR="00ED1509" w:rsidRPr="007520B6" w:rsidDel="008B6AF4" w:rsidRDefault="00ED1509">
            <w:pPr>
              <w:pStyle w:val="Heading1Numbered"/>
              <w:rPr>
                <w:del w:id="10434" w:author="Donovan Goode" w:date="2018-11-09T10:04:00Z"/>
                <w:rFonts w:ascii="Consolas" w:eastAsia="Times New Roman" w:hAnsi="Consolas" w:cs="Times New Roman"/>
                <w:color w:val="D4D4D4"/>
                <w:sz w:val="21"/>
                <w:szCs w:val="21"/>
              </w:rPr>
              <w:pPrChange w:id="10435" w:author="Donovan Goode" w:date="2018-11-09T10:05:00Z">
                <w:pPr>
                  <w:shd w:val="clear" w:color="auto" w:fill="1E1E1E"/>
                  <w:spacing w:line="285" w:lineRule="atLeast"/>
                </w:pPr>
              </w:pPrChange>
            </w:pPr>
            <w:del w:id="1043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START: "Snake" overlay */</w:delText>
              </w:r>
            </w:del>
          </w:p>
          <w:p w14:paraId="1E3B032D" w14:textId="77777777" w:rsidR="00ED1509" w:rsidRPr="007520B6" w:rsidDel="008B6AF4" w:rsidRDefault="00ED1509">
            <w:pPr>
              <w:pStyle w:val="Heading1Numbered"/>
              <w:rPr>
                <w:del w:id="10437" w:author="Donovan Goode" w:date="2018-11-09T10:04:00Z"/>
                <w:rFonts w:ascii="Consolas" w:eastAsia="Times New Roman" w:hAnsi="Consolas" w:cs="Times New Roman"/>
                <w:color w:val="D4D4D4"/>
                <w:sz w:val="21"/>
                <w:szCs w:val="21"/>
              </w:rPr>
              <w:pPrChange w:id="10438" w:author="Donovan Goode" w:date="2018-11-09T10:05:00Z">
                <w:pPr>
                  <w:shd w:val="clear" w:color="auto" w:fill="1E1E1E"/>
                  <w:spacing w:line="285" w:lineRule="atLeast"/>
                </w:pPr>
              </w:pPrChange>
            </w:pPr>
          </w:p>
          <w:p w14:paraId="58F59735" w14:textId="77777777" w:rsidR="00ED1509" w:rsidRPr="007520B6" w:rsidDel="008B6AF4" w:rsidRDefault="00ED1509">
            <w:pPr>
              <w:pStyle w:val="Heading1Numbered"/>
              <w:rPr>
                <w:del w:id="10439" w:author="Donovan Goode" w:date="2018-11-09T10:04:00Z"/>
                <w:rFonts w:ascii="Consolas" w:eastAsia="Times New Roman" w:hAnsi="Consolas" w:cs="Times New Roman"/>
                <w:color w:val="D4D4D4"/>
                <w:sz w:val="21"/>
                <w:szCs w:val="21"/>
              </w:rPr>
              <w:pPrChange w:id="10440" w:author="Donovan Goode" w:date="2018-11-09T10:05:00Z">
                <w:pPr>
                  <w:shd w:val="clear" w:color="auto" w:fill="1E1E1E"/>
                  <w:spacing w:line="285" w:lineRule="atLeast"/>
                </w:pPr>
              </w:pPrChange>
            </w:pPr>
            <w:del w:id="1044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#overlay_left_cap</w:delText>
              </w:r>
              <w:r w:rsidRPr="007520B6" w:rsidDel="008B6AF4">
                <w:rPr>
                  <w:rFonts w:ascii="Consolas" w:eastAsia="Times New Roman" w:hAnsi="Consolas" w:cs="Times New Roman"/>
                  <w:color w:val="D4D4D4"/>
                  <w:sz w:val="21"/>
                  <w:szCs w:val="21"/>
                </w:rPr>
                <w:delText xml:space="preserve"> {</w:delText>
              </w:r>
            </w:del>
          </w:p>
          <w:p w14:paraId="60B6BF7E" w14:textId="77777777" w:rsidR="00ED1509" w:rsidRPr="007520B6" w:rsidDel="008B6AF4" w:rsidRDefault="00ED1509">
            <w:pPr>
              <w:pStyle w:val="Heading1Numbered"/>
              <w:rPr>
                <w:del w:id="10442" w:author="Donovan Goode" w:date="2018-11-09T10:04:00Z"/>
                <w:rFonts w:ascii="Consolas" w:eastAsia="Times New Roman" w:hAnsi="Consolas" w:cs="Times New Roman"/>
                <w:color w:val="D4D4D4"/>
                <w:sz w:val="21"/>
                <w:szCs w:val="21"/>
              </w:rPr>
              <w:pPrChange w:id="10443" w:author="Donovan Goode" w:date="2018-11-09T10:05:00Z">
                <w:pPr>
                  <w:shd w:val="clear" w:color="auto" w:fill="1E1E1E"/>
                  <w:spacing w:line="285" w:lineRule="atLeast"/>
                </w:pPr>
              </w:pPrChange>
            </w:pPr>
            <w:del w:id="1044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412px</w:delText>
              </w:r>
              <w:r w:rsidRPr="007520B6" w:rsidDel="008B6AF4">
                <w:rPr>
                  <w:rFonts w:ascii="Consolas" w:eastAsia="Times New Roman" w:hAnsi="Consolas" w:cs="Times New Roman"/>
                  <w:color w:val="D4D4D4"/>
                  <w:sz w:val="21"/>
                  <w:szCs w:val="21"/>
                </w:rPr>
                <w:delText>;</w:delText>
              </w:r>
            </w:del>
          </w:p>
          <w:p w14:paraId="5DDD2C8C" w14:textId="77777777" w:rsidR="00ED1509" w:rsidRPr="007520B6" w:rsidDel="008B6AF4" w:rsidRDefault="00ED1509">
            <w:pPr>
              <w:pStyle w:val="Heading1Numbered"/>
              <w:rPr>
                <w:del w:id="10445" w:author="Donovan Goode" w:date="2018-11-09T10:04:00Z"/>
                <w:rFonts w:ascii="Consolas" w:eastAsia="Times New Roman" w:hAnsi="Consolas" w:cs="Times New Roman"/>
                <w:color w:val="D4D4D4"/>
                <w:sz w:val="21"/>
                <w:szCs w:val="21"/>
              </w:rPr>
              <w:pPrChange w:id="10446" w:author="Donovan Goode" w:date="2018-11-09T10:05:00Z">
                <w:pPr>
                  <w:shd w:val="clear" w:color="auto" w:fill="1E1E1E"/>
                  <w:spacing w:line="285" w:lineRule="atLeast"/>
                </w:pPr>
              </w:pPrChange>
            </w:pPr>
            <w:del w:id="1044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902E6A8" w14:textId="77777777" w:rsidR="00ED1509" w:rsidRPr="007520B6" w:rsidDel="008B6AF4" w:rsidRDefault="00ED1509">
            <w:pPr>
              <w:pStyle w:val="Heading1Numbered"/>
              <w:rPr>
                <w:del w:id="10448" w:author="Donovan Goode" w:date="2018-11-09T10:04:00Z"/>
                <w:rFonts w:ascii="Consolas" w:eastAsia="Times New Roman" w:hAnsi="Consolas" w:cs="Times New Roman"/>
                <w:color w:val="D4D4D4"/>
                <w:sz w:val="21"/>
                <w:szCs w:val="21"/>
              </w:rPr>
              <w:pPrChange w:id="10449" w:author="Donovan Goode" w:date="2018-11-09T10:05:00Z">
                <w:pPr>
                  <w:shd w:val="clear" w:color="auto" w:fill="1E1E1E"/>
                  <w:spacing w:line="285" w:lineRule="atLeast"/>
                </w:pPr>
              </w:pPrChange>
            </w:pPr>
            <w:del w:id="1045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4F576ECE" w14:textId="77777777" w:rsidR="00ED1509" w:rsidRPr="007520B6" w:rsidDel="008B6AF4" w:rsidRDefault="00ED1509">
            <w:pPr>
              <w:pStyle w:val="Heading1Numbered"/>
              <w:rPr>
                <w:del w:id="10451" w:author="Donovan Goode" w:date="2018-11-09T10:04:00Z"/>
                <w:rFonts w:ascii="Consolas" w:eastAsia="Times New Roman" w:hAnsi="Consolas" w:cs="Times New Roman"/>
                <w:color w:val="D4D4D4"/>
                <w:sz w:val="21"/>
                <w:szCs w:val="21"/>
              </w:rPr>
              <w:pPrChange w:id="10452" w:author="Donovan Goode" w:date="2018-11-09T10:05:00Z">
                <w:pPr>
                  <w:shd w:val="clear" w:color="auto" w:fill="1E1E1E"/>
                  <w:spacing w:line="285" w:lineRule="atLeast"/>
                </w:pPr>
              </w:pPrChange>
            </w:pPr>
            <w:del w:id="1045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842C261" w14:textId="77777777" w:rsidR="00ED1509" w:rsidRPr="007520B6" w:rsidDel="008B6AF4" w:rsidRDefault="00ED1509">
            <w:pPr>
              <w:pStyle w:val="Heading1Numbered"/>
              <w:rPr>
                <w:del w:id="10454" w:author="Donovan Goode" w:date="2018-11-09T10:04:00Z"/>
                <w:rFonts w:ascii="Consolas" w:eastAsia="Times New Roman" w:hAnsi="Consolas" w:cs="Times New Roman"/>
                <w:color w:val="D4D4D4"/>
                <w:sz w:val="21"/>
                <w:szCs w:val="21"/>
              </w:rPr>
              <w:pPrChange w:id="10455" w:author="Donovan Goode" w:date="2018-11-09T10:05:00Z">
                <w:pPr>
                  <w:shd w:val="clear" w:color="auto" w:fill="1E1E1E"/>
                  <w:spacing w:line="285" w:lineRule="atLeast"/>
                </w:pPr>
              </w:pPrChange>
            </w:pPr>
            <w:del w:id="1045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6427F281" w14:textId="77777777" w:rsidR="00ED1509" w:rsidRPr="007520B6" w:rsidDel="008B6AF4" w:rsidRDefault="00ED1509">
            <w:pPr>
              <w:pStyle w:val="Heading1Numbered"/>
              <w:rPr>
                <w:del w:id="10457" w:author="Donovan Goode" w:date="2018-11-09T10:04:00Z"/>
                <w:rFonts w:ascii="Consolas" w:eastAsia="Times New Roman" w:hAnsi="Consolas" w:cs="Times New Roman"/>
                <w:color w:val="D4D4D4"/>
                <w:sz w:val="21"/>
                <w:szCs w:val="21"/>
              </w:rPr>
              <w:pPrChange w:id="10458" w:author="Donovan Goode" w:date="2018-11-09T10:05:00Z">
                <w:pPr>
                  <w:shd w:val="clear" w:color="auto" w:fill="1E1E1E"/>
                  <w:spacing w:line="285" w:lineRule="atLeast"/>
                </w:pPr>
              </w:pPrChange>
            </w:pPr>
            <w:del w:id="1045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w:delText>
              </w:r>
            </w:del>
          </w:p>
          <w:p w14:paraId="6B8F34F3" w14:textId="77777777" w:rsidR="00ED1509" w:rsidRPr="007520B6" w:rsidDel="008B6AF4" w:rsidRDefault="00ED1509">
            <w:pPr>
              <w:pStyle w:val="Heading1Numbered"/>
              <w:rPr>
                <w:del w:id="10460" w:author="Donovan Goode" w:date="2018-11-09T10:04:00Z"/>
                <w:rFonts w:ascii="Consolas" w:eastAsia="Times New Roman" w:hAnsi="Consolas" w:cs="Times New Roman"/>
                <w:color w:val="D4D4D4"/>
                <w:sz w:val="21"/>
                <w:szCs w:val="21"/>
              </w:rPr>
              <w:pPrChange w:id="10461" w:author="Donovan Goode" w:date="2018-11-09T10:05:00Z">
                <w:pPr>
                  <w:shd w:val="clear" w:color="auto" w:fill="1E1E1E"/>
                  <w:spacing w:line="285" w:lineRule="atLeast"/>
                </w:pPr>
              </w:pPrChange>
            </w:pPr>
            <w:del w:id="104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w:delText>
              </w:r>
              <w:r w:rsidRPr="007520B6" w:rsidDel="008B6AF4">
                <w:rPr>
                  <w:rFonts w:ascii="Consolas" w:eastAsia="Times New Roman" w:hAnsi="Consolas" w:cs="Times New Roman"/>
                  <w:color w:val="D4D4D4"/>
                  <w:sz w:val="21"/>
                  <w:szCs w:val="21"/>
                </w:rPr>
                <w:delText>;</w:delText>
              </w:r>
            </w:del>
          </w:p>
          <w:p w14:paraId="6FEF324E" w14:textId="77777777" w:rsidR="00ED1509" w:rsidRPr="007520B6" w:rsidDel="008B6AF4" w:rsidRDefault="00ED1509">
            <w:pPr>
              <w:pStyle w:val="Heading1Numbered"/>
              <w:rPr>
                <w:del w:id="10463" w:author="Donovan Goode" w:date="2018-11-09T10:04:00Z"/>
                <w:rFonts w:ascii="Consolas" w:eastAsia="Times New Roman" w:hAnsi="Consolas" w:cs="Times New Roman"/>
                <w:color w:val="D4D4D4"/>
                <w:sz w:val="21"/>
                <w:szCs w:val="21"/>
              </w:rPr>
              <w:pPrChange w:id="10464" w:author="Donovan Goode" w:date="2018-11-09T10:05:00Z">
                <w:pPr>
                  <w:shd w:val="clear" w:color="auto" w:fill="1E1E1E"/>
                  <w:spacing w:line="285" w:lineRule="atLeast"/>
                </w:pPr>
              </w:pPrChange>
            </w:pPr>
            <w:del w:id="10465" w:author="Donovan Goode" w:date="2018-11-09T10:04:00Z">
              <w:r w:rsidRPr="007520B6" w:rsidDel="008B6AF4">
                <w:rPr>
                  <w:rFonts w:ascii="Consolas" w:eastAsia="Times New Roman" w:hAnsi="Consolas" w:cs="Times New Roman"/>
                  <w:color w:val="D4D4D4"/>
                  <w:sz w:val="21"/>
                  <w:szCs w:val="21"/>
                </w:rPr>
                <w:delText xml:space="preserve">    }</w:delText>
              </w:r>
            </w:del>
          </w:p>
          <w:p w14:paraId="4669C70F" w14:textId="77777777" w:rsidR="00ED1509" w:rsidRPr="007520B6" w:rsidDel="008B6AF4" w:rsidRDefault="00ED1509">
            <w:pPr>
              <w:pStyle w:val="Heading1Numbered"/>
              <w:rPr>
                <w:del w:id="10466" w:author="Donovan Goode" w:date="2018-11-09T10:04:00Z"/>
                <w:rFonts w:ascii="Consolas" w:eastAsia="Times New Roman" w:hAnsi="Consolas" w:cs="Times New Roman"/>
                <w:color w:val="D4D4D4"/>
                <w:sz w:val="21"/>
                <w:szCs w:val="21"/>
              </w:rPr>
              <w:pPrChange w:id="10467" w:author="Donovan Goode" w:date="2018-11-09T10:05:00Z">
                <w:pPr>
                  <w:shd w:val="clear" w:color="auto" w:fill="1E1E1E"/>
                  <w:spacing w:line="285" w:lineRule="atLeast"/>
                </w:pPr>
              </w:pPrChange>
            </w:pPr>
          </w:p>
          <w:p w14:paraId="63065381" w14:textId="77777777" w:rsidR="00ED1509" w:rsidRPr="007520B6" w:rsidDel="008B6AF4" w:rsidRDefault="00ED1509">
            <w:pPr>
              <w:pStyle w:val="Heading1Numbered"/>
              <w:rPr>
                <w:del w:id="10468" w:author="Donovan Goode" w:date="2018-11-09T10:04:00Z"/>
                <w:rFonts w:ascii="Consolas" w:eastAsia="Times New Roman" w:hAnsi="Consolas" w:cs="Times New Roman"/>
                <w:color w:val="D4D4D4"/>
                <w:sz w:val="21"/>
                <w:szCs w:val="21"/>
              </w:rPr>
              <w:pPrChange w:id="10469" w:author="Donovan Goode" w:date="2018-11-09T10:05:00Z">
                <w:pPr>
                  <w:shd w:val="clear" w:color="auto" w:fill="1E1E1E"/>
                  <w:spacing w:line="285" w:lineRule="atLeast"/>
                </w:pPr>
              </w:pPrChange>
            </w:pPr>
            <w:del w:id="104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#overlay_right_cap</w:delText>
              </w:r>
              <w:r w:rsidRPr="007520B6" w:rsidDel="008B6AF4">
                <w:rPr>
                  <w:rFonts w:ascii="Consolas" w:eastAsia="Times New Roman" w:hAnsi="Consolas" w:cs="Times New Roman"/>
                  <w:color w:val="D4D4D4"/>
                  <w:sz w:val="21"/>
                  <w:szCs w:val="21"/>
                </w:rPr>
                <w:delText xml:space="preserve"> {</w:delText>
              </w:r>
            </w:del>
          </w:p>
          <w:p w14:paraId="04BE5987" w14:textId="77777777" w:rsidR="00ED1509" w:rsidRPr="007520B6" w:rsidDel="008B6AF4" w:rsidRDefault="00ED1509">
            <w:pPr>
              <w:pStyle w:val="Heading1Numbered"/>
              <w:rPr>
                <w:del w:id="10471" w:author="Donovan Goode" w:date="2018-11-09T10:04:00Z"/>
                <w:rFonts w:ascii="Consolas" w:eastAsia="Times New Roman" w:hAnsi="Consolas" w:cs="Times New Roman"/>
                <w:color w:val="D4D4D4"/>
                <w:sz w:val="21"/>
                <w:szCs w:val="21"/>
              </w:rPr>
              <w:pPrChange w:id="10472" w:author="Donovan Goode" w:date="2018-11-09T10:05:00Z">
                <w:pPr>
                  <w:shd w:val="clear" w:color="auto" w:fill="1E1E1E"/>
                  <w:spacing w:line="285" w:lineRule="atLeast"/>
                </w:pPr>
              </w:pPrChange>
            </w:pPr>
            <w:del w:id="104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412px</w:delText>
              </w:r>
              <w:r w:rsidRPr="007520B6" w:rsidDel="008B6AF4">
                <w:rPr>
                  <w:rFonts w:ascii="Consolas" w:eastAsia="Times New Roman" w:hAnsi="Consolas" w:cs="Times New Roman"/>
                  <w:color w:val="D4D4D4"/>
                  <w:sz w:val="21"/>
                  <w:szCs w:val="21"/>
                </w:rPr>
                <w:delText>;</w:delText>
              </w:r>
            </w:del>
          </w:p>
          <w:p w14:paraId="157D4578" w14:textId="77777777" w:rsidR="00ED1509" w:rsidRPr="007520B6" w:rsidDel="008B6AF4" w:rsidRDefault="00ED1509">
            <w:pPr>
              <w:pStyle w:val="Heading1Numbered"/>
              <w:rPr>
                <w:del w:id="10474" w:author="Donovan Goode" w:date="2018-11-09T10:04:00Z"/>
                <w:rFonts w:ascii="Consolas" w:eastAsia="Times New Roman" w:hAnsi="Consolas" w:cs="Times New Roman"/>
                <w:color w:val="D4D4D4"/>
                <w:sz w:val="21"/>
                <w:szCs w:val="21"/>
              </w:rPr>
              <w:pPrChange w:id="10475" w:author="Donovan Goode" w:date="2018-11-09T10:05:00Z">
                <w:pPr>
                  <w:shd w:val="clear" w:color="auto" w:fill="1E1E1E"/>
                  <w:spacing w:line="285" w:lineRule="atLeast"/>
                </w:pPr>
              </w:pPrChange>
            </w:pPr>
            <w:del w:id="1047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right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01DED3A1" w14:textId="77777777" w:rsidR="00ED1509" w:rsidRPr="007520B6" w:rsidDel="008B6AF4" w:rsidRDefault="00ED1509">
            <w:pPr>
              <w:pStyle w:val="Heading1Numbered"/>
              <w:rPr>
                <w:del w:id="10477" w:author="Donovan Goode" w:date="2018-11-09T10:04:00Z"/>
                <w:rFonts w:ascii="Consolas" w:eastAsia="Times New Roman" w:hAnsi="Consolas" w:cs="Times New Roman"/>
                <w:color w:val="D4D4D4"/>
                <w:sz w:val="21"/>
                <w:szCs w:val="21"/>
              </w:rPr>
              <w:pPrChange w:id="10478" w:author="Donovan Goode" w:date="2018-11-09T10:05:00Z">
                <w:pPr>
                  <w:shd w:val="clear" w:color="auto" w:fill="1E1E1E"/>
                  <w:spacing w:line="285" w:lineRule="atLeast"/>
                </w:pPr>
              </w:pPrChange>
            </w:pPr>
            <w:del w:id="1047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margin-left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5C698275" w14:textId="77777777" w:rsidR="00ED1509" w:rsidRPr="007520B6" w:rsidDel="008B6AF4" w:rsidRDefault="00ED1509">
            <w:pPr>
              <w:pStyle w:val="Heading1Numbered"/>
              <w:rPr>
                <w:del w:id="10480" w:author="Donovan Goode" w:date="2018-11-09T10:04:00Z"/>
                <w:rFonts w:ascii="Consolas" w:eastAsia="Times New Roman" w:hAnsi="Consolas" w:cs="Times New Roman"/>
                <w:color w:val="D4D4D4"/>
                <w:sz w:val="21"/>
                <w:szCs w:val="21"/>
              </w:rPr>
              <w:pPrChange w:id="10481" w:author="Donovan Goode" w:date="2018-11-09T10:05:00Z">
                <w:pPr>
                  <w:shd w:val="clear" w:color="auto" w:fill="1E1E1E"/>
                  <w:spacing w:line="285" w:lineRule="atLeast"/>
                </w:pPr>
              </w:pPrChange>
            </w:pPr>
            <w:del w:id="1048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56BE9A79" w14:textId="77777777" w:rsidR="00ED1509" w:rsidRPr="007520B6" w:rsidDel="008B6AF4" w:rsidRDefault="00ED1509">
            <w:pPr>
              <w:pStyle w:val="Heading1Numbered"/>
              <w:rPr>
                <w:del w:id="10483" w:author="Donovan Goode" w:date="2018-11-09T10:04:00Z"/>
                <w:rFonts w:ascii="Consolas" w:eastAsia="Times New Roman" w:hAnsi="Consolas" w:cs="Times New Roman"/>
                <w:color w:val="D4D4D4"/>
                <w:sz w:val="21"/>
                <w:szCs w:val="21"/>
              </w:rPr>
              <w:pPrChange w:id="10484" w:author="Donovan Goode" w:date="2018-11-09T10:05:00Z">
                <w:pPr>
                  <w:shd w:val="clear" w:color="auto" w:fill="1E1E1E"/>
                  <w:spacing w:line="285" w:lineRule="atLeast"/>
                </w:pPr>
              </w:pPrChange>
            </w:pPr>
            <w:del w:id="104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w:delText>
              </w:r>
              <w:r w:rsidRPr="007520B6" w:rsidDel="008B6AF4">
                <w:rPr>
                  <w:rFonts w:ascii="Consolas" w:eastAsia="Times New Roman" w:hAnsi="Consolas" w:cs="Times New Roman"/>
                  <w:color w:val="D4D4D4"/>
                  <w:sz w:val="21"/>
                  <w:szCs w:val="21"/>
                </w:rPr>
                <w:delText>;</w:delText>
              </w:r>
            </w:del>
          </w:p>
          <w:p w14:paraId="6938E7E0" w14:textId="77777777" w:rsidR="00ED1509" w:rsidRPr="007520B6" w:rsidDel="008B6AF4" w:rsidRDefault="00ED1509">
            <w:pPr>
              <w:pStyle w:val="Heading1Numbered"/>
              <w:rPr>
                <w:del w:id="10486" w:author="Donovan Goode" w:date="2018-11-09T10:04:00Z"/>
                <w:rFonts w:ascii="Consolas" w:eastAsia="Times New Roman" w:hAnsi="Consolas" w:cs="Times New Roman"/>
                <w:color w:val="D4D4D4"/>
                <w:sz w:val="21"/>
                <w:szCs w:val="21"/>
              </w:rPr>
              <w:pPrChange w:id="10487" w:author="Donovan Goode" w:date="2018-11-09T10:05:00Z">
                <w:pPr>
                  <w:shd w:val="clear" w:color="auto" w:fill="1E1E1E"/>
                  <w:spacing w:line="285" w:lineRule="atLeast"/>
                </w:pPr>
              </w:pPrChange>
            </w:pPr>
            <w:del w:id="104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w:delText>
              </w:r>
            </w:del>
          </w:p>
          <w:p w14:paraId="472466FF" w14:textId="77777777" w:rsidR="00ED1509" w:rsidRPr="007520B6" w:rsidDel="008B6AF4" w:rsidRDefault="00ED1509">
            <w:pPr>
              <w:pStyle w:val="Heading1Numbered"/>
              <w:rPr>
                <w:del w:id="10489" w:author="Donovan Goode" w:date="2018-11-09T10:04:00Z"/>
                <w:rFonts w:ascii="Consolas" w:eastAsia="Times New Roman" w:hAnsi="Consolas" w:cs="Times New Roman"/>
                <w:color w:val="D4D4D4"/>
                <w:sz w:val="21"/>
                <w:szCs w:val="21"/>
              </w:rPr>
              <w:pPrChange w:id="10490" w:author="Donovan Goode" w:date="2018-11-09T10:05:00Z">
                <w:pPr>
                  <w:shd w:val="clear" w:color="auto" w:fill="1E1E1E"/>
                  <w:spacing w:line="285" w:lineRule="atLeast"/>
                </w:pPr>
              </w:pPrChange>
            </w:pPr>
            <w:del w:id="1049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60</w:delText>
              </w:r>
              <w:r w:rsidRPr="007520B6" w:rsidDel="008B6AF4">
                <w:rPr>
                  <w:rFonts w:ascii="Consolas" w:eastAsia="Times New Roman" w:hAnsi="Consolas" w:cs="Times New Roman"/>
                  <w:color w:val="D4D4D4"/>
                  <w:sz w:val="21"/>
                  <w:szCs w:val="21"/>
                </w:rPr>
                <w:delText>;</w:delText>
              </w:r>
            </w:del>
          </w:p>
          <w:p w14:paraId="5A9030AF" w14:textId="77777777" w:rsidR="00ED1509" w:rsidRPr="007520B6" w:rsidDel="008B6AF4" w:rsidRDefault="00ED1509">
            <w:pPr>
              <w:pStyle w:val="Heading1Numbered"/>
              <w:rPr>
                <w:del w:id="10492" w:author="Donovan Goode" w:date="2018-11-09T10:04:00Z"/>
                <w:rFonts w:ascii="Consolas" w:eastAsia="Times New Roman" w:hAnsi="Consolas" w:cs="Times New Roman"/>
                <w:color w:val="D4D4D4"/>
                <w:sz w:val="21"/>
                <w:szCs w:val="21"/>
              </w:rPr>
              <w:pPrChange w:id="10493" w:author="Donovan Goode" w:date="2018-11-09T10:05:00Z">
                <w:pPr>
                  <w:shd w:val="clear" w:color="auto" w:fill="1E1E1E"/>
                  <w:spacing w:line="285" w:lineRule="atLeast"/>
                </w:pPr>
              </w:pPrChange>
            </w:pPr>
            <w:del w:id="10494" w:author="Donovan Goode" w:date="2018-11-09T10:04:00Z">
              <w:r w:rsidRPr="007520B6" w:rsidDel="008B6AF4">
                <w:rPr>
                  <w:rFonts w:ascii="Consolas" w:eastAsia="Times New Roman" w:hAnsi="Consolas" w:cs="Times New Roman"/>
                  <w:color w:val="D4D4D4"/>
                  <w:sz w:val="21"/>
                  <w:szCs w:val="21"/>
                </w:rPr>
                <w:delText xml:space="preserve">    }</w:delText>
              </w:r>
            </w:del>
          </w:p>
          <w:p w14:paraId="68A88090" w14:textId="77777777" w:rsidR="00ED1509" w:rsidRPr="007520B6" w:rsidDel="008B6AF4" w:rsidRDefault="00ED1509">
            <w:pPr>
              <w:pStyle w:val="Heading1Numbered"/>
              <w:rPr>
                <w:del w:id="10495" w:author="Donovan Goode" w:date="2018-11-09T10:04:00Z"/>
                <w:rFonts w:ascii="Consolas" w:eastAsia="Times New Roman" w:hAnsi="Consolas" w:cs="Times New Roman"/>
                <w:color w:val="D4D4D4"/>
                <w:sz w:val="21"/>
                <w:szCs w:val="21"/>
              </w:rPr>
              <w:pPrChange w:id="10496" w:author="Donovan Goode" w:date="2018-11-09T10:05:00Z">
                <w:pPr>
                  <w:shd w:val="clear" w:color="auto" w:fill="1E1E1E"/>
                  <w:spacing w:line="285" w:lineRule="atLeast"/>
                </w:pPr>
              </w:pPrChange>
            </w:pPr>
          </w:p>
          <w:p w14:paraId="23591019" w14:textId="77777777" w:rsidR="00ED1509" w:rsidRPr="007520B6" w:rsidDel="008B6AF4" w:rsidRDefault="00ED1509">
            <w:pPr>
              <w:pStyle w:val="Heading1Numbered"/>
              <w:rPr>
                <w:del w:id="10497" w:author="Donovan Goode" w:date="2018-11-09T10:04:00Z"/>
                <w:rFonts w:ascii="Consolas" w:eastAsia="Times New Roman" w:hAnsi="Consolas" w:cs="Times New Roman"/>
                <w:color w:val="D4D4D4"/>
                <w:sz w:val="21"/>
                <w:szCs w:val="21"/>
              </w:rPr>
              <w:pPrChange w:id="10498" w:author="Donovan Goode" w:date="2018-11-09T10:05:00Z">
                <w:pPr>
                  <w:shd w:val="clear" w:color="auto" w:fill="1E1E1E"/>
                  <w:spacing w:line="285" w:lineRule="atLeast"/>
                </w:pPr>
              </w:pPrChange>
            </w:pPr>
            <w:del w:id="104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#overlay_top</w:delText>
              </w:r>
              <w:r w:rsidRPr="007520B6" w:rsidDel="008B6AF4">
                <w:rPr>
                  <w:rFonts w:ascii="Consolas" w:eastAsia="Times New Roman" w:hAnsi="Consolas" w:cs="Times New Roman"/>
                  <w:color w:val="D4D4D4"/>
                  <w:sz w:val="21"/>
                  <w:szCs w:val="21"/>
                </w:rPr>
                <w:delText xml:space="preserve"> {</w:delText>
              </w:r>
            </w:del>
          </w:p>
          <w:p w14:paraId="2ACB4542" w14:textId="77777777" w:rsidR="00ED1509" w:rsidRPr="007520B6" w:rsidDel="008B6AF4" w:rsidRDefault="00ED1509">
            <w:pPr>
              <w:pStyle w:val="Heading1Numbered"/>
              <w:rPr>
                <w:del w:id="10500" w:author="Donovan Goode" w:date="2018-11-09T10:04:00Z"/>
                <w:rFonts w:ascii="Consolas" w:eastAsia="Times New Roman" w:hAnsi="Consolas" w:cs="Times New Roman"/>
                <w:color w:val="D4D4D4"/>
                <w:sz w:val="21"/>
                <w:szCs w:val="21"/>
              </w:rPr>
              <w:pPrChange w:id="10501" w:author="Donovan Goode" w:date="2018-11-09T10:05:00Z">
                <w:pPr>
                  <w:shd w:val="clear" w:color="auto" w:fill="1E1E1E"/>
                  <w:spacing w:line="285" w:lineRule="atLeast"/>
                </w:pPr>
              </w:pPrChange>
            </w:pPr>
            <w:del w:id="105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1024px</w:delText>
              </w:r>
              <w:r w:rsidRPr="007520B6" w:rsidDel="008B6AF4">
                <w:rPr>
                  <w:rFonts w:ascii="Consolas" w:eastAsia="Times New Roman" w:hAnsi="Consolas" w:cs="Times New Roman"/>
                  <w:color w:val="D4D4D4"/>
                  <w:sz w:val="21"/>
                  <w:szCs w:val="21"/>
                </w:rPr>
                <w:delText>;</w:delText>
              </w:r>
            </w:del>
          </w:p>
          <w:p w14:paraId="532CB4F7" w14:textId="77777777" w:rsidR="00ED1509" w:rsidRPr="007520B6" w:rsidDel="008B6AF4" w:rsidRDefault="00ED1509">
            <w:pPr>
              <w:pStyle w:val="Heading1Numbered"/>
              <w:rPr>
                <w:del w:id="10503" w:author="Donovan Goode" w:date="2018-11-09T10:04:00Z"/>
                <w:rFonts w:ascii="Consolas" w:eastAsia="Times New Roman" w:hAnsi="Consolas" w:cs="Times New Roman"/>
                <w:color w:val="D4D4D4"/>
                <w:sz w:val="21"/>
                <w:szCs w:val="21"/>
              </w:rPr>
              <w:pPrChange w:id="10504" w:author="Donovan Goode" w:date="2018-11-09T10:05:00Z">
                <w:pPr>
                  <w:shd w:val="clear" w:color="auto" w:fill="1E1E1E"/>
                  <w:spacing w:line="285" w:lineRule="atLeast"/>
                </w:pPr>
              </w:pPrChange>
            </w:pPr>
            <w:del w:id="1050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75274636" w14:textId="77777777" w:rsidR="00ED1509" w:rsidRPr="007520B6" w:rsidDel="008B6AF4" w:rsidRDefault="00ED1509">
            <w:pPr>
              <w:pStyle w:val="Heading1Numbered"/>
              <w:rPr>
                <w:del w:id="10506" w:author="Donovan Goode" w:date="2018-11-09T10:04:00Z"/>
                <w:rFonts w:ascii="Consolas" w:eastAsia="Times New Roman" w:hAnsi="Consolas" w:cs="Times New Roman"/>
                <w:color w:val="D4D4D4"/>
                <w:sz w:val="21"/>
                <w:szCs w:val="21"/>
              </w:rPr>
              <w:pPrChange w:id="10507" w:author="Donovan Goode" w:date="2018-11-09T10:05:00Z">
                <w:pPr>
                  <w:shd w:val="clear" w:color="auto" w:fill="1E1E1E"/>
                  <w:spacing w:line="285" w:lineRule="atLeast"/>
                </w:pPr>
              </w:pPrChange>
            </w:pPr>
            <w:del w:id="1050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7EBD87B0" w14:textId="77777777" w:rsidR="00ED1509" w:rsidRPr="007520B6" w:rsidDel="008B6AF4" w:rsidRDefault="00ED1509">
            <w:pPr>
              <w:pStyle w:val="Heading1Numbered"/>
              <w:rPr>
                <w:del w:id="10509" w:author="Donovan Goode" w:date="2018-11-09T10:04:00Z"/>
                <w:rFonts w:ascii="Consolas" w:eastAsia="Times New Roman" w:hAnsi="Consolas" w:cs="Times New Roman"/>
                <w:color w:val="D4D4D4"/>
                <w:sz w:val="21"/>
                <w:szCs w:val="21"/>
              </w:rPr>
              <w:pPrChange w:id="10510" w:author="Donovan Goode" w:date="2018-11-09T10:05:00Z">
                <w:pPr>
                  <w:shd w:val="clear" w:color="auto" w:fill="1E1E1E"/>
                  <w:spacing w:line="285" w:lineRule="atLeast"/>
                </w:pPr>
              </w:pPrChange>
            </w:pPr>
            <w:del w:id="105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480B77BA" w14:textId="77777777" w:rsidR="00ED1509" w:rsidRPr="007520B6" w:rsidDel="008B6AF4" w:rsidRDefault="00ED1509">
            <w:pPr>
              <w:pStyle w:val="Heading1Numbered"/>
              <w:rPr>
                <w:del w:id="10512" w:author="Donovan Goode" w:date="2018-11-09T10:04:00Z"/>
                <w:rFonts w:ascii="Consolas" w:eastAsia="Times New Roman" w:hAnsi="Consolas" w:cs="Times New Roman"/>
                <w:color w:val="D4D4D4"/>
                <w:sz w:val="21"/>
                <w:szCs w:val="21"/>
              </w:rPr>
              <w:pPrChange w:id="10513" w:author="Donovan Goode" w:date="2018-11-09T10:05:00Z">
                <w:pPr>
                  <w:shd w:val="clear" w:color="auto" w:fill="1E1E1E"/>
                  <w:spacing w:line="285" w:lineRule="atLeast"/>
                </w:pPr>
              </w:pPrChange>
            </w:pPr>
            <w:del w:id="1051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AFD0018" w14:textId="77777777" w:rsidR="00ED1509" w:rsidRPr="007520B6" w:rsidDel="008B6AF4" w:rsidRDefault="00ED1509">
            <w:pPr>
              <w:pStyle w:val="Heading1Numbered"/>
              <w:rPr>
                <w:del w:id="10515" w:author="Donovan Goode" w:date="2018-11-09T10:04:00Z"/>
                <w:rFonts w:ascii="Consolas" w:eastAsia="Times New Roman" w:hAnsi="Consolas" w:cs="Times New Roman"/>
                <w:color w:val="D4D4D4"/>
                <w:sz w:val="21"/>
                <w:szCs w:val="21"/>
              </w:rPr>
              <w:pPrChange w:id="10516" w:author="Donovan Goode" w:date="2018-11-09T10:05:00Z">
                <w:pPr>
                  <w:shd w:val="clear" w:color="auto" w:fill="1E1E1E"/>
                  <w:spacing w:line="285" w:lineRule="atLeast"/>
                </w:pPr>
              </w:pPrChange>
            </w:pPr>
            <w:del w:id="105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56F99DA4" w14:textId="77777777" w:rsidR="00ED1509" w:rsidRPr="007520B6" w:rsidDel="008B6AF4" w:rsidRDefault="00ED1509">
            <w:pPr>
              <w:pStyle w:val="Heading1Numbered"/>
              <w:rPr>
                <w:del w:id="10518" w:author="Donovan Goode" w:date="2018-11-09T10:04:00Z"/>
                <w:rFonts w:ascii="Consolas" w:eastAsia="Times New Roman" w:hAnsi="Consolas" w:cs="Times New Roman"/>
                <w:color w:val="D4D4D4"/>
                <w:sz w:val="21"/>
                <w:szCs w:val="21"/>
              </w:rPr>
              <w:pPrChange w:id="10519" w:author="Donovan Goode" w:date="2018-11-09T10:05:00Z">
                <w:pPr>
                  <w:shd w:val="clear" w:color="auto" w:fill="1E1E1E"/>
                  <w:spacing w:line="285" w:lineRule="atLeast"/>
                </w:pPr>
              </w:pPrChange>
            </w:pPr>
            <w:del w:id="10520" w:author="Donovan Goode" w:date="2018-11-09T10:04:00Z">
              <w:r w:rsidRPr="007520B6" w:rsidDel="008B6AF4">
                <w:rPr>
                  <w:rFonts w:ascii="Consolas" w:eastAsia="Times New Roman" w:hAnsi="Consolas" w:cs="Times New Roman"/>
                  <w:color w:val="D4D4D4"/>
                  <w:sz w:val="21"/>
                  <w:szCs w:val="21"/>
                </w:rPr>
                <w:delText xml:space="preserve">    }</w:delText>
              </w:r>
            </w:del>
          </w:p>
          <w:p w14:paraId="41217F69" w14:textId="77777777" w:rsidR="00ED1509" w:rsidRPr="007520B6" w:rsidDel="008B6AF4" w:rsidRDefault="00ED1509">
            <w:pPr>
              <w:pStyle w:val="Heading1Numbered"/>
              <w:rPr>
                <w:del w:id="10521" w:author="Donovan Goode" w:date="2018-11-09T10:04:00Z"/>
                <w:rFonts w:ascii="Consolas" w:eastAsia="Times New Roman" w:hAnsi="Consolas" w:cs="Times New Roman"/>
                <w:color w:val="D4D4D4"/>
                <w:sz w:val="21"/>
                <w:szCs w:val="21"/>
              </w:rPr>
              <w:pPrChange w:id="10522" w:author="Donovan Goode" w:date="2018-11-09T10:05:00Z">
                <w:pPr>
                  <w:shd w:val="clear" w:color="auto" w:fill="1E1E1E"/>
                  <w:spacing w:line="285" w:lineRule="atLeast"/>
                </w:pPr>
              </w:pPrChange>
            </w:pPr>
          </w:p>
          <w:p w14:paraId="3D21A906" w14:textId="77777777" w:rsidR="00ED1509" w:rsidRPr="007520B6" w:rsidDel="008B6AF4" w:rsidRDefault="00ED1509">
            <w:pPr>
              <w:pStyle w:val="Heading1Numbered"/>
              <w:rPr>
                <w:del w:id="10523" w:author="Donovan Goode" w:date="2018-11-09T10:04:00Z"/>
                <w:rFonts w:ascii="Consolas" w:eastAsia="Times New Roman" w:hAnsi="Consolas" w:cs="Times New Roman"/>
                <w:color w:val="D4D4D4"/>
                <w:sz w:val="21"/>
                <w:szCs w:val="21"/>
              </w:rPr>
              <w:pPrChange w:id="10524" w:author="Donovan Goode" w:date="2018-11-09T10:05:00Z">
                <w:pPr>
                  <w:shd w:val="clear" w:color="auto" w:fill="1E1E1E"/>
                  <w:spacing w:line="285" w:lineRule="atLeast"/>
                </w:pPr>
              </w:pPrChange>
            </w:pPr>
            <w:del w:id="1052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#overlay_center_content</w:delText>
              </w:r>
              <w:r w:rsidRPr="007520B6" w:rsidDel="008B6AF4">
                <w:rPr>
                  <w:rFonts w:ascii="Consolas" w:eastAsia="Times New Roman" w:hAnsi="Consolas" w:cs="Times New Roman"/>
                  <w:color w:val="D4D4D4"/>
                  <w:sz w:val="21"/>
                  <w:szCs w:val="21"/>
                </w:rPr>
                <w:delText xml:space="preserve"> {</w:delText>
              </w:r>
            </w:del>
          </w:p>
          <w:p w14:paraId="4F5E28C4" w14:textId="77777777" w:rsidR="00ED1509" w:rsidRPr="007520B6" w:rsidDel="008B6AF4" w:rsidRDefault="00ED1509">
            <w:pPr>
              <w:pStyle w:val="Heading1Numbered"/>
              <w:rPr>
                <w:del w:id="10526" w:author="Donovan Goode" w:date="2018-11-09T10:04:00Z"/>
                <w:rFonts w:ascii="Consolas" w:eastAsia="Times New Roman" w:hAnsi="Consolas" w:cs="Times New Roman"/>
                <w:color w:val="D4D4D4"/>
                <w:sz w:val="21"/>
                <w:szCs w:val="21"/>
              </w:rPr>
              <w:pPrChange w:id="10527" w:author="Donovan Goode" w:date="2018-11-09T10:05:00Z">
                <w:pPr>
                  <w:shd w:val="clear" w:color="auto" w:fill="1E1E1E"/>
                  <w:spacing w:line="285" w:lineRule="atLeast"/>
                </w:pPr>
              </w:pPrChange>
            </w:pPr>
            <w:del w:id="1052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6A4EBC05" w14:textId="77777777" w:rsidR="00ED1509" w:rsidRPr="007520B6" w:rsidDel="008B6AF4" w:rsidRDefault="00ED1509">
            <w:pPr>
              <w:pStyle w:val="Heading1Numbered"/>
              <w:rPr>
                <w:del w:id="10529" w:author="Donovan Goode" w:date="2018-11-09T10:04:00Z"/>
                <w:rFonts w:ascii="Consolas" w:eastAsia="Times New Roman" w:hAnsi="Consolas" w:cs="Times New Roman"/>
                <w:color w:val="D4D4D4"/>
                <w:sz w:val="21"/>
                <w:szCs w:val="21"/>
              </w:rPr>
              <w:pPrChange w:id="10530" w:author="Donovan Goode" w:date="2018-11-09T10:05:00Z">
                <w:pPr>
                  <w:shd w:val="clear" w:color="auto" w:fill="1E1E1E"/>
                  <w:spacing w:line="285" w:lineRule="atLeast"/>
                </w:pPr>
              </w:pPrChange>
            </w:pPr>
            <w:del w:id="1053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relative</w:delText>
              </w:r>
              <w:r w:rsidRPr="007520B6" w:rsidDel="008B6AF4">
                <w:rPr>
                  <w:rFonts w:ascii="Consolas" w:eastAsia="Times New Roman" w:hAnsi="Consolas" w:cs="Times New Roman"/>
                  <w:color w:val="D4D4D4"/>
                  <w:sz w:val="21"/>
                  <w:szCs w:val="21"/>
                </w:rPr>
                <w:delText>;</w:delText>
              </w:r>
            </w:del>
          </w:p>
          <w:p w14:paraId="698FFD55" w14:textId="77777777" w:rsidR="00ED1509" w:rsidRPr="007520B6" w:rsidDel="008B6AF4" w:rsidRDefault="00ED1509">
            <w:pPr>
              <w:pStyle w:val="Heading1Numbered"/>
              <w:rPr>
                <w:del w:id="10532" w:author="Donovan Goode" w:date="2018-11-09T10:04:00Z"/>
                <w:rFonts w:ascii="Consolas" w:eastAsia="Times New Roman" w:hAnsi="Consolas" w:cs="Times New Roman"/>
                <w:color w:val="D4D4D4"/>
                <w:sz w:val="21"/>
                <w:szCs w:val="21"/>
              </w:rPr>
              <w:pPrChange w:id="10533" w:author="Donovan Goode" w:date="2018-11-09T10:05:00Z">
                <w:pPr>
                  <w:shd w:val="clear" w:color="auto" w:fill="1E1E1E"/>
                  <w:spacing w:line="285" w:lineRule="atLeast"/>
                </w:pPr>
              </w:pPrChange>
            </w:pPr>
            <w:del w:id="1053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1024px</w:delText>
              </w:r>
              <w:r w:rsidRPr="007520B6" w:rsidDel="008B6AF4">
                <w:rPr>
                  <w:rFonts w:ascii="Consolas" w:eastAsia="Times New Roman" w:hAnsi="Consolas" w:cs="Times New Roman"/>
                  <w:color w:val="D4D4D4"/>
                  <w:sz w:val="21"/>
                  <w:szCs w:val="21"/>
                </w:rPr>
                <w:delText>;</w:delText>
              </w:r>
            </w:del>
          </w:p>
          <w:p w14:paraId="53F686D6" w14:textId="77777777" w:rsidR="00ED1509" w:rsidRPr="007520B6" w:rsidDel="008B6AF4" w:rsidRDefault="00ED1509">
            <w:pPr>
              <w:pStyle w:val="Heading1Numbered"/>
              <w:rPr>
                <w:del w:id="10535" w:author="Donovan Goode" w:date="2018-11-09T10:04:00Z"/>
                <w:rFonts w:ascii="Consolas" w:eastAsia="Times New Roman" w:hAnsi="Consolas" w:cs="Times New Roman"/>
                <w:color w:val="D4D4D4"/>
                <w:sz w:val="21"/>
                <w:szCs w:val="21"/>
              </w:rPr>
              <w:pPrChange w:id="10536" w:author="Donovan Goode" w:date="2018-11-09T10:05:00Z">
                <w:pPr>
                  <w:shd w:val="clear" w:color="auto" w:fill="1E1E1E"/>
                  <w:spacing w:line="285" w:lineRule="atLeast"/>
                </w:pPr>
              </w:pPrChange>
            </w:pPr>
            <w:del w:id="10537" w:author="Donovan Goode" w:date="2018-11-09T10:04:00Z">
              <w:r w:rsidRPr="007520B6" w:rsidDel="008B6AF4">
                <w:rPr>
                  <w:rFonts w:ascii="Consolas" w:eastAsia="Times New Roman" w:hAnsi="Consolas" w:cs="Times New Roman"/>
                  <w:color w:val="D4D4D4"/>
                  <w:sz w:val="21"/>
                  <w:szCs w:val="21"/>
                </w:rPr>
                <w:delText xml:space="preserve">    }</w:delText>
              </w:r>
            </w:del>
          </w:p>
          <w:p w14:paraId="339F9B3B" w14:textId="77777777" w:rsidR="00ED1509" w:rsidRPr="007520B6" w:rsidDel="008B6AF4" w:rsidRDefault="00ED1509">
            <w:pPr>
              <w:pStyle w:val="Heading1Numbered"/>
              <w:rPr>
                <w:del w:id="10538" w:author="Donovan Goode" w:date="2018-11-09T10:04:00Z"/>
                <w:rFonts w:ascii="Consolas" w:eastAsia="Times New Roman" w:hAnsi="Consolas" w:cs="Times New Roman"/>
                <w:color w:val="D4D4D4"/>
                <w:sz w:val="21"/>
                <w:szCs w:val="21"/>
              </w:rPr>
              <w:pPrChange w:id="10539" w:author="Donovan Goode" w:date="2018-11-09T10:05:00Z">
                <w:pPr>
                  <w:shd w:val="clear" w:color="auto" w:fill="1E1E1E"/>
                  <w:spacing w:line="285" w:lineRule="atLeast"/>
                </w:pPr>
              </w:pPrChange>
            </w:pPr>
          </w:p>
          <w:p w14:paraId="0D12F7F6" w14:textId="77777777" w:rsidR="00ED1509" w:rsidRPr="007520B6" w:rsidDel="008B6AF4" w:rsidRDefault="00ED1509">
            <w:pPr>
              <w:pStyle w:val="Heading1Numbered"/>
              <w:rPr>
                <w:del w:id="10540" w:author="Donovan Goode" w:date="2018-11-09T10:04:00Z"/>
                <w:rFonts w:ascii="Consolas" w:eastAsia="Times New Roman" w:hAnsi="Consolas" w:cs="Times New Roman"/>
                <w:color w:val="D4D4D4"/>
                <w:sz w:val="21"/>
                <w:szCs w:val="21"/>
              </w:rPr>
              <w:pPrChange w:id="10541" w:author="Donovan Goode" w:date="2018-11-09T10:05:00Z">
                <w:pPr>
                  <w:shd w:val="clear" w:color="auto" w:fill="1E1E1E"/>
                  <w:spacing w:line="285" w:lineRule="atLeast"/>
                </w:pPr>
              </w:pPrChange>
            </w:pPr>
            <w:del w:id="1054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#overlay_left_empty</w:delText>
              </w:r>
              <w:r w:rsidRPr="007520B6" w:rsidDel="008B6AF4">
                <w:rPr>
                  <w:rFonts w:ascii="Consolas" w:eastAsia="Times New Roman" w:hAnsi="Consolas" w:cs="Times New Roman"/>
                  <w:color w:val="D4D4D4"/>
                  <w:sz w:val="21"/>
                  <w:szCs w:val="21"/>
                </w:rPr>
                <w:delText xml:space="preserve"> {</w:delText>
              </w:r>
            </w:del>
          </w:p>
          <w:p w14:paraId="2BBF3D75" w14:textId="77777777" w:rsidR="00ED1509" w:rsidRPr="007520B6" w:rsidDel="008B6AF4" w:rsidRDefault="00ED1509">
            <w:pPr>
              <w:pStyle w:val="Heading1Numbered"/>
              <w:rPr>
                <w:del w:id="10543" w:author="Donovan Goode" w:date="2018-11-09T10:04:00Z"/>
                <w:rFonts w:ascii="Consolas" w:eastAsia="Times New Roman" w:hAnsi="Consolas" w:cs="Times New Roman"/>
                <w:color w:val="D4D4D4"/>
                <w:sz w:val="21"/>
                <w:szCs w:val="21"/>
              </w:rPr>
              <w:pPrChange w:id="10544" w:author="Donovan Goode" w:date="2018-11-09T10:05:00Z">
                <w:pPr>
                  <w:shd w:val="clear" w:color="auto" w:fill="1E1E1E"/>
                  <w:spacing w:line="285" w:lineRule="atLeast"/>
                </w:pPr>
              </w:pPrChange>
            </w:pPr>
            <w:del w:id="1054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93px</w:delText>
              </w:r>
              <w:r w:rsidRPr="007520B6" w:rsidDel="008B6AF4">
                <w:rPr>
                  <w:rFonts w:ascii="Consolas" w:eastAsia="Times New Roman" w:hAnsi="Consolas" w:cs="Times New Roman"/>
                  <w:color w:val="D4D4D4"/>
                  <w:sz w:val="21"/>
                  <w:szCs w:val="21"/>
                </w:rPr>
                <w:delText>;</w:delText>
              </w:r>
            </w:del>
          </w:p>
          <w:p w14:paraId="62A587F8" w14:textId="77777777" w:rsidR="00ED1509" w:rsidRPr="007520B6" w:rsidDel="008B6AF4" w:rsidRDefault="00ED1509">
            <w:pPr>
              <w:pStyle w:val="Heading1Numbered"/>
              <w:rPr>
                <w:del w:id="10546" w:author="Donovan Goode" w:date="2018-11-09T10:04:00Z"/>
                <w:rFonts w:ascii="Consolas" w:eastAsia="Times New Roman" w:hAnsi="Consolas" w:cs="Times New Roman"/>
                <w:color w:val="D4D4D4"/>
                <w:sz w:val="21"/>
                <w:szCs w:val="21"/>
              </w:rPr>
              <w:pPrChange w:id="10547" w:author="Donovan Goode" w:date="2018-11-09T10:05:00Z">
                <w:pPr>
                  <w:shd w:val="clear" w:color="auto" w:fill="1E1E1E"/>
                  <w:spacing w:line="285" w:lineRule="atLeast"/>
                </w:pPr>
              </w:pPrChange>
            </w:pPr>
            <w:del w:id="1054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035E2677" w14:textId="77777777" w:rsidR="00ED1509" w:rsidRPr="007520B6" w:rsidDel="008B6AF4" w:rsidRDefault="00ED1509">
            <w:pPr>
              <w:pStyle w:val="Heading1Numbered"/>
              <w:rPr>
                <w:del w:id="10549" w:author="Donovan Goode" w:date="2018-11-09T10:04:00Z"/>
                <w:rFonts w:ascii="Consolas" w:eastAsia="Times New Roman" w:hAnsi="Consolas" w:cs="Times New Roman"/>
                <w:color w:val="D4D4D4"/>
                <w:sz w:val="21"/>
                <w:szCs w:val="21"/>
              </w:rPr>
              <w:pPrChange w:id="10550" w:author="Donovan Goode" w:date="2018-11-09T10:05:00Z">
                <w:pPr>
                  <w:shd w:val="clear" w:color="auto" w:fill="1E1E1E"/>
                  <w:spacing w:line="285" w:lineRule="atLeast"/>
                </w:pPr>
              </w:pPrChange>
            </w:pPr>
            <w:del w:id="1055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float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w:delText>
              </w:r>
            </w:del>
          </w:p>
          <w:p w14:paraId="4DF64FE3" w14:textId="77777777" w:rsidR="00ED1509" w:rsidRPr="007520B6" w:rsidDel="008B6AF4" w:rsidRDefault="00ED1509">
            <w:pPr>
              <w:pStyle w:val="Heading1Numbered"/>
              <w:rPr>
                <w:del w:id="10552" w:author="Donovan Goode" w:date="2018-11-09T10:04:00Z"/>
                <w:rFonts w:ascii="Consolas" w:eastAsia="Times New Roman" w:hAnsi="Consolas" w:cs="Times New Roman"/>
                <w:color w:val="D4D4D4"/>
                <w:sz w:val="21"/>
                <w:szCs w:val="21"/>
              </w:rPr>
              <w:pPrChange w:id="10553" w:author="Donovan Goode" w:date="2018-11-09T10:05:00Z">
                <w:pPr>
                  <w:shd w:val="clear" w:color="auto" w:fill="1E1E1E"/>
                  <w:spacing w:line="285" w:lineRule="atLeast"/>
                </w:pPr>
              </w:pPrChange>
            </w:pPr>
            <w:del w:id="10554" w:author="Donovan Goode" w:date="2018-11-09T10:04:00Z">
              <w:r w:rsidRPr="007520B6" w:rsidDel="008B6AF4">
                <w:rPr>
                  <w:rFonts w:ascii="Consolas" w:eastAsia="Times New Roman" w:hAnsi="Consolas" w:cs="Times New Roman"/>
                  <w:color w:val="D4D4D4"/>
                  <w:sz w:val="21"/>
                  <w:szCs w:val="21"/>
                </w:rPr>
                <w:delText xml:space="preserve">    }</w:delText>
              </w:r>
            </w:del>
          </w:p>
          <w:p w14:paraId="7D639B31" w14:textId="77777777" w:rsidR="00ED1509" w:rsidRPr="007520B6" w:rsidDel="008B6AF4" w:rsidRDefault="00ED1509">
            <w:pPr>
              <w:pStyle w:val="Heading1Numbered"/>
              <w:rPr>
                <w:del w:id="10555" w:author="Donovan Goode" w:date="2018-11-09T10:04:00Z"/>
                <w:rFonts w:ascii="Consolas" w:eastAsia="Times New Roman" w:hAnsi="Consolas" w:cs="Times New Roman"/>
                <w:color w:val="D4D4D4"/>
                <w:sz w:val="21"/>
                <w:szCs w:val="21"/>
              </w:rPr>
              <w:pPrChange w:id="10556" w:author="Donovan Goode" w:date="2018-11-09T10:05:00Z">
                <w:pPr>
                  <w:shd w:val="clear" w:color="auto" w:fill="1E1E1E"/>
                  <w:spacing w:line="285" w:lineRule="atLeast"/>
                </w:pPr>
              </w:pPrChange>
            </w:pPr>
          </w:p>
          <w:p w14:paraId="71459DEF" w14:textId="77777777" w:rsidR="00ED1509" w:rsidRPr="007520B6" w:rsidDel="008B6AF4" w:rsidRDefault="00ED1509">
            <w:pPr>
              <w:pStyle w:val="Heading1Numbered"/>
              <w:rPr>
                <w:del w:id="10557" w:author="Donovan Goode" w:date="2018-11-09T10:04:00Z"/>
                <w:rFonts w:ascii="Consolas" w:eastAsia="Times New Roman" w:hAnsi="Consolas" w:cs="Times New Roman"/>
                <w:color w:val="D4D4D4"/>
                <w:sz w:val="21"/>
                <w:szCs w:val="21"/>
              </w:rPr>
              <w:pPrChange w:id="10558" w:author="Donovan Goode" w:date="2018-11-09T10:05:00Z">
                <w:pPr>
                  <w:shd w:val="clear" w:color="auto" w:fill="1E1E1E"/>
                  <w:spacing w:line="285" w:lineRule="atLeast"/>
                </w:pPr>
              </w:pPrChange>
            </w:pPr>
            <w:del w:id="1055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#overlay_left_shadow</w:delText>
              </w:r>
              <w:r w:rsidRPr="007520B6" w:rsidDel="008B6AF4">
                <w:rPr>
                  <w:rFonts w:ascii="Consolas" w:eastAsia="Times New Roman" w:hAnsi="Consolas" w:cs="Times New Roman"/>
                  <w:color w:val="D4D4D4"/>
                  <w:sz w:val="21"/>
                  <w:szCs w:val="21"/>
                </w:rPr>
                <w:delText xml:space="preserve"> {</w:delText>
              </w:r>
            </w:del>
          </w:p>
          <w:p w14:paraId="16C8D2D6" w14:textId="77777777" w:rsidR="00ED1509" w:rsidRPr="007520B6" w:rsidDel="008B6AF4" w:rsidRDefault="00ED1509">
            <w:pPr>
              <w:pStyle w:val="Heading1Numbered"/>
              <w:rPr>
                <w:del w:id="10560" w:author="Donovan Goode" w:date="2018-11-09T10:04:00Z"/>
                <w:rFonts w:ascii="Consolas" w:eastAsia="Times New Roman" w:hAnsi="Consolas" w:cs="Times New Roman"/>
                <w:color w:val="D4D4D4"/>
                <w:sz w:val="21"/>
                <w:szCs w:val="21"/>
              </w:rPr>
              <w:pPrChange w:id="10561" w:author="Donovan Goode" w:date="2018-11-09T10:05:00Z">
                <w:pPr>
                  <w:shd w:val="clear" w:color="auto" w:fill="1E1E1E"/>
                  <w:spacing w:line="285" w:lineRule="atLeast"/>
                </w:pPr>
              </w:pPrChange>
            </w:pPr>
            <w:del w:id="1056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314D1CB5" w14:textId="77777777" w:rsidR="00ED1509" w:rsidRPr="007520B6" w:rsidDel="008B6AF4" w:rsidRDefault="00ED1509">
            <w:pPr>
              <w:pStyle w:val="Heading1Numbered"/>
              <w:rPr>
                <w:del w:id="10563" w:author="Donovan Goode" w:date="2018-11-09T10:04:00Z"/>
                <w:rFonts w:ascii="Consolas" w:eastAsia="Times New Roman" w:hAnsi="Consolas" w:cs="Times New Roman"/>
                <w:color w:val="D4D4D4"/>
                <w:sz w:val="21"/>
                <w:szCs w:val="21"/>
              </w:rPr>
              <w:pPrChange w:id="10564" w:author="Donovan Goode" w:date="2018-11-09T10:05:00Z">
                <w:pPr>
                  <w:shd w:val="clear" w:color="auto" w:fill="1E1E1E"/>
                  <w:spacing w:line="285" w:lineRule="atLeast"/>
                </w:pPr>
              </w:pPrChange>
            </w:pPr>
            <w:del w:id="1056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93px</w:delText>
              </w:r>
              <w:r w:rsidRPr="007520B6" w:rsidDel="008B6AF4">
                <w:rPr>
                  <w:rFonts w:ascii="Consolas" w:eastAsia="Times New Roman" w:hAnsi="Consolas" w:cs="Times New Roman"/>
                  <w:color w:val="D4D4D4"/>
                  <w:sz w:val="21"/>
                  <w:szCs w:val="21"/>
                </w:rPr>
                <w:delText>;</w:delText>
              </w:r>
            </w:del>
          </w:p>
          <w:p w14:paraId="765311BC" w14:textId="77777777" w:rsidR="00ED1509" w:rsidRPr="007520B6" w:rsidDel="008B6AF4" w:rsidRDefault="00ED1509">
            <w:pPr>
              <w:pStyle w:val="Heading1Numbered"/>
              <w:rPr>
                <w:del w:id="10566" w:author="Donovan Goode" w:date="2018-11-09T10:04:00Z"/>
                <w:rFonts w:ascii="Consolas" w:eastAsia="Times New Roman" w:hAnsi="Consolas" w:cs="Times New Roman"/>
                <w:color w:val="D4D4D4"/>
                <w:sz w:val="21"/>
                <w:szCs w:val="21"/>
              </w:rPr>
              <w:pPrChange w:id="10567" w:author="Donovan Goode" w:date="2018-11-09T10:05:00Z">
                <w:pPr>
                  <w:shd w:val="clear" w:color="auto" w:fill="1E1E1E"/>
                  <w:spacing w:line="285" w:lineRule="atLeast"/>
                </w:pPr>
              </w:pPrChange>
            </w:pPr>
            <w:del w:id="1056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BDC4C29" w14:textId="77777777" w:rsidR="00ED1509" w:rsidRPr="007520B6" w:rsidDel="008B6AF4" w:rsidRDefault="00ED1509">
            <w:pPr>
              <w:pStyle w:val="Heading1Numbered"/>
              <w:rPr>
                <w:del w:id="10569" w:author="Donovan Goode" w:date="2018-11-09T10:04:00Z"/>
                <w:rFonts w:ascii="Consolas" w:eastAsia="Times New Roman" w:hAnsi="Consolas" w:cs="Times New Roman"/>
                <w:color w:val="D4D4D4"/>
                <w:sz w:val="21"/>
                <w:szCs w:val="21"/>
              </w:rPr>
              <w:pPrChange w:id="10570" w:author="Donovan Goode" w:date="2018-11-09T10:05:00Z">
                <w:pPr>
                  <w:shd w:val="clear" w:color="auto" w:fill="1E1E1E"/>
                  <w:spacing w:line="285" w:lineRule="atLeast"/>
                </w:pPr>
              </w:pPrChange>
            </w:pPr>
            <w:del w:id="1057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7D62AC43" w14:textId="77777777" w:rsidR="00ED1509" w:rsidRPr="007520B6" w:rsidDel="008B6AF4" w:rsidRDefault="00ED1509">
            <w:pPr>
              <w:pStyle w:val="Heading1Numbered"/>
              <w:rPr>
                <w:del w:id="10572" w:author="Donovan Goode" w:date="2018-11-09T10:04:00Z"/>
                <w:rFonts w:ascii="Consolas" w:eastAsia="Times New Roman" w:hAnsi="Consolas" w:cs="Times New Roman"/>
                <w:color w:val="D4D4D4"/>
                <w:sz w:val="21"/>
                <w:szCs w:val="21"/>
              </w:rPr>
              <w:pPrChange w:id="10573" w:author="Donovan Goode" w:date="2018-11-09T10:05:00Z">
                <w:pPr>
                  <w:shd w:val="clear" w:color="auto" w:fill="1E1E1E"/>
                  <w:spacing w:line="285" w:lineRule="atLeast"/>
                </w:pPr>
              </w:pPrChange>
            </w:pPr>
            <w:del w:id="1057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36px</w:delText>
              </w:r>
              <w:r w:rsidRPr="007520B6" w:rsidDel="008B6AF4">
                <w:rPr>
                  <w:rFonts w:ascii="Consolas" w:eastAsia="Times New Roman" w:hAnsi="Consolas" w:cs="Times New Roman"/>
                  <w:color w:val="D4D4D4"/>
                  <w:sz w:val="21"/>
                  <w:szCs w:val="21"/>
                </w:rPr>
                <w:delText>;</w:delText>
              </w:r>
            </w:del>
          </w:p>
          <w:p w14:paraId="4D7791C8" w14:textId="77777777" w:rsidR="00ED1509" w:rsidRPr="007520B6" w:rsidDel="008B6AF4" w:rsidRDefault="00ED1509">
            <w:pPr>
              <w:pStyle w:val="Heading1Numbered"/>
              <w:rPr>
                <w:del w:id="10575" w:author="Donovan Goode" w:date="2018-11-09T10:04:00Z"/>
                <w:rFonts w:ascii="Consolas" w:eastAsia="Times New Roman" w:hAnsi="Consolas" w:cs="Times New Roman"/>
                <w:color w:val="D4D4D4"/>
                <w:sz w:val="21"/>
                <w:szCs w:val="21"/>
              </w:rPr>
              <w:pPrChange w:id="10576" w:author="Donovan Goode" w:date="2018-11-09T10:05:00Z">
                <w:pPr>
                  <w:shd w:val="clear" w:color="auto" w:fill="1E1E1E"/>
                  <w:spacing w:line="285" w:lineRule="atLeast"/>
                </w:pPr>
              </w:pPrChange>
            </w:pPr>
            <w:del w:id="1057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7F2080D7" w14:textId="77777777" w:rsidR="00ED1509" w:rsidRPr="007520B6" w:rsidDel="008B6AF4" w:rsidRDefault="00ED1509">
            <w:pPr>
              <w:pStyle w:val="Heading1Numbered"/>
              <w:rPr>
                <w:del w:id="10578" w:author="Donovan Goode" w:date="2018-11-09T10:04:00Z"/>
                <w:rFonts w:ascii="Consolas" w:eastAsia="Times New Roman" w:hAnsi="Consolas" w:cs="Times New Roman"/>
                <w:color w:val="D4D4D4"/>
                <w:sz w:val="21"/>
                <w:szCs w:val="21"/>
              </w:rPr>
              <w:pPrChange w:id="10579" w:author="Donovan Goode" w:date="2018-11-09T10:05:00Z">
                <w:pPr>
                  <w:shd w:val="clear" w:color="auto" w:fill="1E1E1E"/>
                  <w:spacing w:line="285" w:lineRule="atLeast"/>
                </w:pPr>
              </w:pPrChange>
            </w:pPr>
            <w:del w:id="10580" w:author="Donovan Goode" w:date="2018-11-09T10:04:00Z">
              <w:r w:rsidRPr="007520B6" w:rsidDel="008B6AF4">
                <w:rPr>
                  <w:rFonts w:ascii="Consolas" w:eastAsia="Times New Roman" w:hAnsi="Consolas" w:cs="Times New Roman"/>
                  <w:color w:val="D4D4D4"/>
                  <w:sz w:val="21"/>
                  <w:szCs w:val="21"/>
                </w:rPr>
                <w:delText xml:space="preserve">    }</w:delText>
              </w:r>
            </w:del>
          </w:p>
          <w:p w14:paraId="1CFBBA7C" w14:textId="77777777" w:rsidR="00ED1509" w:rsidRPr="007520B6" w:rsidDel="008B6AF4" w:rsidRDefault="00ED1509">
            <w:pPr>
              <w:pStyle w:val="Heading1Numbered"/>
              <w:rPr>
                <w:del w:id="10581" w:author="Donovan Goode" w:date="2018-11-09T10:04:00Z"/>
                <w:rFonts w:ascii="Consolas" w:eastAsia="Times New Roman" w:hAnsi="Consolas" w:cs="Times New Roman"/>
                <w:color w:val="D4D4D4"/>
                <w:sz w:val="21"/>
                <w:szCs w:val="21"/>
              </w:rPr>
              <w:pPrChange w:id="10582" w:author="Donovan Goode" w:date="2018-11-09T10:05:00Z">
                <w:pPr>
                  <w:shd w:val="clear" w:color="auto" w:fill="1E1E1E"/>
                  <w:spacing w:line="285" w:lineRule="atLeast"/>
                </w:pPr>
              </w:pPrChange>
            </w:pPr>
          </w:p>
          <w:p w14:paraId="002DDCA0" w14:textId="77777777" w:rsidR="00ED1509" w:rsidRPr="007520B6" w:rsidDel="008B6AF4" w:rsidRDefault="00ED1509">
            <w:pPr>
              <w:pStyle w:val="Heading1Numbered"/>
              <w:rPr>
                <w:del w:id="10583" w:author="Donovan Goode" w:date="2018-11-09T10:04:00Z"/>
                <w:rFonts w:ascii="Consolas" w:eastAsia="Times New Roman" w:hAnsi="Consolas" w:cs="Times New Roman"/>
                <w:color w:val="D4D4D4"/>
                <w:sz w:val="21"/>
                <w:szCs w:val="21"/>
              </w:rPr>
              <w:pPrChange w:id="10584" w:author="Donovan Goode" w:date="2018-11-09T10:05:00Z">
                <w:pPr>
                  <w:shd w:val="clear" w:color="auto" w:fill="1E1E1E"/>
                  <w:spacing w:line="285" w:lineRule="atLeast"/>
                </w:pPr>
              </w:pPrChange>
            </w:pPr>
            <w:del w:id="1058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#overlay_right_shadow</w:delText>
              </w:r>
              <w:r w:rsidRPr="007520B6" w:rsidDel="008B6AF4">
                <w:rPr>
                  <w:rFonts w:ascii="Consolas" w:eastAsia="Times New Roman" w:hAnsi="Consolas" w:cs="Times New Roman"/>
                  <w:color w:val="D4D4D4"/>
                  <w:sz w:val="21"/>
                  <w:szCs w:val="21"/>
                </w:rPr>
                <w:delText xml:space="preserve"> {</w:delText>
              </w:r>
            </w:del>
          </w:p>
          <w:p w14:paraId="7A7594BA" w14:textId="77777777" w:rsidR="00ED1509" w:rsidRPr="007520B6" w:rsidDel="008B6AF4" w:rsidRDefault="00ED1509">
            <w:pPr>
              <w:pStyle w:val="Heading1Numbered"/>
              <w:rPr>
                <w:del w:id="10586" w:author="Donovan Goode" w:date="2018-11-09T10:04:00Z"/>
                <w:rFonts w:ascii="Consolas" w:eastAsia="Times New Roman" w:hAnsi="Consolas" w:cs="Times New Roman"/>
                <w:color w:val="D4D4D4"/>
                <w:sz w:val="21"/>
                <w:szCs w:val="21"/>
              </w:rPr>
              <w:pPrChange w:id="10587" w:author="Donovan Goode" w:date="2018-11-09T10:05:00Z">
                <w:pPr>
                  <w:shd w:val="clear" w:color="auto" w:fill="1E1E1E"/>
                  <w:spacing w:line="285" w:lineRule="atLeast"/>
                </w:pPr>
              </w:pPrChange>
            </w:pPr>
            <w:del w:id="1058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321px</w:delText>
              </w:r>
              <w:r w:rsidRPr="007520B6" w:rsidDel="008B6AF4">
                <w:rPr>
                  <w:rFonts w:ascii="Consolas" w:eastAsia="Times New Roman" w:hAnsi="Consolas" w:cs="Times New Roman"/>
                  <w:color w:val="D4D4D4"/>
                  <w:sz w:val="21"/>
                  <w:szCs w:val="21"/>
                </w:rPr>
                <w:delText>;</w:delText>
              </w:r>
            </w:del>
          </w:p>
          <w:p w14:paraId="0BD7A307" w14:textId="77777777" w:rsidR="00ED1509" w:rsidRPr="007520B6" w:rsidDel="008B6AF4" w:rsidRDefault="00ED1509">
            <w:pPr>
              <w:pStyle w:val="Heading1Numbered"/>
              <w:rPr>
                <w:del w:id="10589" w:author="Donovan Goode" w:date="2018-11-09T10:04:00Z"/>
                <w:rFonts w:ascii="Consolas" w:eastAsia="Times New Roman" w:hAnsi="Consolas" w:cs="Times New Roman"/>
                <w:color w:val="D4D4D4"/>
                <w:sz w:val="21"/>
                <w:szCs w:val="21"/>
              </w:rPr>
              <w:pPrChange w:id="10590" w:author="Donovan Goode" w:date="2018-11-09T10:05:00Z">
                <w:pPr>
                  <w:shd w:val="clear" w:color="auto" w:fill="1E1E1E"/>
                  <w:spacing w:line="285" w:lineRule="atLeast"/>
                </w:pPr>
              </w:pPrChange>
            </w:pPr>
            <w:del w:id="1059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893px</w:delText>
              </w:r>
              <w:r w:rsidRPr="007520B6" w:rsidDel="008B6AF4">
                <w:rPr>
                  <w:rFonts w:ascii="Consolas" w:eastAsia="Times New Roman" w:hAnsi="Consolas" w:cs="Times New Roman"/>
                  <w:color w:val="D4D4D4"/>
                  <w:sz w:val="21"/>
                  <w:szCs w:val="21"/>
                </w:rPr>
                <w:delText>;</w:delText>
              </w:r>
            </w:del>
          </w:p>
          <w:p w14:paraId="6A96045B" w14:textId="77777777" w:rsidR="00ED1509" w:rsidRPr="007520B6" w:rsidDel="008B6AF4" w:rsidRDefault="00ED1509">
            <w:pPr>
              <w:pStyle w:val="Heading1Numbered"/>
              <w:rPr>
                <w:del w:id="10592" w:author="Donovan Goode" w:date="2018-11-09T10:04:00Z"/>
                <w:rFonts w:ascii="Consolas" w:eastAsia="Times New Roman" w:hAnsi="Consolas" w:cs="Times New Roman"/>
                <w:color w:val="D4D4D4"/>
                <w:sz w:val="21"/>
                <w:szCs w:val="21"/>
              </w:rPr>
              <w:pPrChange w:id="10593" w:author="Donovan Goode" w:date="2018-11-09T10:05:00Z">
                <w:pPr>
                  <w:shd w:val="clear" w:color="auto" w:fill="1E1E1E"/>
                  <w:spacing w:line="285" w:lineRule="atLeast"/>
                </w:pPr>
              </w:pPrChange>
            </w:pPr>
            <w:del w:id="1059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831F579" w14:textId="77777777" w:rsidR="00ED1509" w:rsidRPr="007520B6" w:rsidDel="008B6AF4" w:rsidRDefault="00ED1509">
            <w:pPr>
              <w:pStyle w:val="Heading1Numbered"/>
              <w:rPr>
                <w:del w:id="10595" w:author="Donovan Goode" w:date="2018-11-09T10:04:00Z"/>
                <w:rFonts w:ascii="Consolas" w:eastAsia="Times New Roman" w:hAnsi="Consolas" w:cs="Times New Roman"/>
                <w:color w:val="D4D4D4"/>
                <w:sz w:val="21"/>
                <w:szCs w:val="21"/>
              </w:rPr>
              <w:pPrChange w:id="10596" w:author="Donovan Goode" w:date="2018-11-09T10:05:00Z">
                <w:pPr>
                  <w:shd w:val="clear" w:color="auto" w:fill="1E1E1E"/>
                  <w:spacing w:line="285" w:lineRule="atLeast"/>
                </w:pPr>
              </w:pPrChange>
            </w:pPr>
            <w:del w:id="1059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top</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29px</w:delText>
              </w:r>
              <w:r w:rsidRPr="007520B6" w:rsidDel="008B6AF4">
                <w:rPr>
                  <w:rFonts w:ascii="Consolas" w:eastAsia="Times New Roman" w:hAnsi="Consolas" w:cs="Times New Roman"/>
                  <w:color w:val="D4D4D4"/>
                  <w:sz w:val="21"/>
                  <w:szCs w:val="21"/>
                </w:rPr>
                <w:delText>;</w:delText>
              </w:r>
            </w:del>
          </w:p>
          <w:p w14:paraId="4FA2D156" w14:textId="77777777" w:rsidR="00ED1509" w:rsidRPr="007520B6" w:rsidDel="008B6AF4" w:rsidRDefault="00ED1509">
            <w:pPr>
              <w:pStyle w:val="Heading1Numbered"/>
              <w:rPr>
                <w:del w:id="10598" w:author="Donovan Goode" w:date="2018-11-09T10:04:00Z"/>
                <w:rFonts w:ascii="Consolas" w:eastAsia="Times New Roman" w:hAnsi="Consolas" w:cs="Times New Roman"/>
                <w:color w:val="D4D4D4"/>
                <w:sz w:val="21"/>
                <w:szCs w:val="21"/>
              </w:rPr>
              <w:pPrChange w:id="10599" w:author="Donovan Goode" w:date="2018-11-09T10:05:00Z">
                <w:pPr>
                  <w:shd w:val="clear" w:color="auto" w:fill="1E1E1E"/>
                  <w:spacing w:line="285" w:lineRule="atLeast"/>
                </w:pPr>
              </w:pPrChange>
            </w:pPr>
            <w:del w:id="1060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36px</w:delText>
              </w:r>
              <w:r w:rsidRPr="007520B6" w:rsidDel="008B6AF4">
                <w:rPr>
                  <w:rFonts w:ascii="Consolas" w:eastAsia="Times New Roman" w:hAnsi="Consolas" w:cs="Times New Roman"/>
                  <w:color w:val="D4D4D4"/>
                  <w:sz w:val="21"/>
                  <w:szCs w:val="21"/>
                </w:rPr>
                <w:delText>;</w:delText>
              </w:r>
            </w:del>
          </w:p>
          <w:p w14:paraId="3445BACB" w14:textId="77777777" w:rsidR="00ED1509" w:rsidRPr="007520B6" w:rsidDel="008B6AF4" w:rsidRDefault="00ED1509">
            <w:pPr>
              <w:pStyle w:val="Heading1Numbered"/>
              <w:rPr>
                <w:del w:id="10601" w:author="Donovan Goode" w:date="2018-11-09T10:04:00Z"/>
                <w:rFonts w:ascii="Consolas" w:eastAsia="Times New Roman" w:hAnsi="Consolas" w:cs="Times New Roman"/>
                <w:color w:val="D4D4D4"/>
                <w:sz w:val="21"/>
                <w:szCs w:val="21"/>
              </w:rPr>
              <w:pPrChange w:id="10602" w:author="Donovan Goode" w:date="2018-11-09T10:05:00Z">
                <w:pPr>
                  <w:shd w:val="clear" w:color="auto" w:fill="1E1E1E"/>
                  <w:spacing w:line="285" w:lineRule="atLeast"/>
                </w:pPr>
              </w:pPrChange>
            </w:pPr>
            <w:del w:id="1060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90</w:delText>
              </w:r>
              <w:r w:rsidRPr="007520B6" w:rsidDel="008B6AF4">
                <w:rPr>
                  <w:rFonts w:ascii="Consolas" w:eastAsia="Times New Roman" w:hAnsi="Consolas" w:cs="Times New Roman"/>
                  <w:color w:val="D4D4D4"/>
                  <w:sz w:val="21"/>
                  <w:szCs w:val="21"/>
                </w:rPr>
                <w:delText>;</w:delText>
              </w:r>
            </w:del>
          </w:p>
          <w:p w14:paraId="721BBC75" w14:textId="77777777" w:rsidR="00ED1509" w:rsidRPr="007520B6" w:rsidDel="008B6AF4" w:rsidRDefault="00ED1509">
            <w:pPr>
              <w:pStyle w:val="Heading1Numbered"/>
              <w:rPr>
                <w:del w:id="10604" w:author="Donovan Goode" w:date="2018-11-09T10:04:00Z"/>
                <w:rFonts w:ascii="Consolas" w:eastAsia="Times New Roman" w:hAnsi="Consolas" w:cs="Times New Roman"/>
                <w:color w:val="D4D4D4"/>
                <w:sz w:val="21"/>
                <w:szCs w:val="21"/>
              </w:rPr>
              <w:pPrChange w:id="10605" w:author="Donovan Goode" w:date="2018-11-09T10:05:00Z">
                <w:pPr>
                  <w:shd w:val="clear" w:color="auto" w:fill="1E1E1E"/>
                  <w:spacing w:line="285" w:lineRule="atLeast"/>
                </w:pPr>
              </w:pPrChange>
            </w:pPr>
            <w:del w:id="10606" w:author="Donovan Goode" w:date="2018-11-09T10:04:00Z">
              <w:r w:rsidRPr="007520B6" w:rsidDel="008B6AF4">
                <w:rPr>
                  <w:rFonts w:ascii="Consolas" w:eastAsia="Times New Roman" w:hAnsi="Consolas" w:cs="Times New Roman"/>
                  <w:color w:val="D4D4D4"/>
                  <w:sz w:val="21"/>
                  <w:szCs w:val="21"/>
                </w:rPr>
                <w:delText xml:space="preserve">    }</w:delText>
              </w:r>
            </w:del>
          </w:p>
          <w:p w14:paraId="2D19D5FB" w14:textId="77777777" w:rsidR="00ED1509" w:rsidRPr="007520B6" w:rsidDel="008B6AF4" w:rsidRDefault="00ED1509">
            <w:pPr>
              <w:pStyle w:val="Heading1Numbered"/>
              <w:rPr>
                <w:del w:id="10607" w:author="Donovan Goode" w:date="2018-11-09T10:04:00Z"/>
                <w:rFonts w:ascii="Consolas" w:eastAsia="Times New Roman" w:hAnsi="Consolas" w:cs="Times New Roman"/>
                <w:color w:val="D4D4D4"/>
                <w:sz w:val="21"/>
                <w:szCs w:val="21"/>
              </w:rPr>
              <w:pPrChange w:id="10608" w:author="Donovan Goode" w:date="2018-11-09T10:05:00Z">
                <w:pPr>
                  <w:shd w:val="clear" w:color="auto" w:fill="1E1E1E"/>
                  <w:spacing w:line="285" w:lineRule="atLeast"/>
                </w:pPr>
              </w:pPrChange>
            </w:pPr>
          </w:p>
          <w:p w14:paraId="5332D33A" w14:textId="77777777" w:rsidR="00ED1509" w:rsidRPr="007520B6" w:rsidDel="008B6AF4" w:rsidRDefault="00ED1509">
            <w:pPr>
              <w:pStyle w:val="Heading1Numbered"/>
              <w:rPr>
                <w:del w:id="10609" w:author="Donovan Goode" w:date="2018-11-09T10:04:00Z"/>
                <w:rFonts w:ascii="Consolas" w:eastAsia="Times New Roman" w:hAnsi="Consolas" w:cs="Times New Roman"/>
                <w:color w:val="D4D4D4"/>
                <w:sz w:val="21"/>
                <w:szCs w:val="21"/>
              </w:rPr>
              <w:pPrChange w:id="10610" w:author="Donovan Goode" w:date="2018-11-09T10:05:00Z">
                <w:pPr>
                  <w:shd w:val="clear" w:color="auto" w:fill="1E1E1E"/>
                  <w:spacing w:line="285" w:lineRule="atLeast"/>
                </w:pPr>
              </w:pPrChange>
            </w:pPr>
            <w:del w:id="1061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#overlay_bottom_left</w:delText>
              </w:r>
              <w:r w:rsidRPr="007520B6" w:rsidDel="008B6AF4">
                <w:rPr>
                  <w:rFonts w:ascii="Consolas" w:eastAsia="Times New Roman" w:hAnsi="Consolas" w:cs="Times New Roman"/>
                  <w:color w:val="D4D4D4"/>
                  <w:sz w:val="21"/>
                  <w:szCs w:val="21"/>
                </w:rPr>
                <w:delText xml:space="preserve"> {</w:delText>
              </w:r>
            </w:del>
          </w:p>
          <w:p w14:paraId="5FDE3820" w14:textId="77777777" w:rsidR="00ED1509" w:rsidRPr="007520B6" w:rsidDel="008B6AF4" w:rsidRDefault="00ED1509">
            <w:pPr>
              <w:pStyle w:val="Heading1Numbered"/>
              <w:rPr>
                <w:del w:id="10612" w:author="Donovan Goode" w:date="2018-11-09T10:04:00Z"/>
                <w:rFonts w:ascii="Consolas" w:eastAsia="Times New Roman" w:hAnsi="Consolas" w:cs="Times New Roman"/>
                <w:color w:val="D4D4D4"/>
                <w:sz w:val="21"/>
                <w:szCs w:val="21"/>
              </w:rPr>
              <w:pPrChange w:id="10613" w:author="Donovan Goode" w:date="2018-11-09T10:05:00Z">
                <w:pPr>
                  <w:shd w:val="clear" w:color="auto" w:fill="1E1E1E"/>
                  <w:spacing w:line="285" w:lineRule="atLeast"/>
                </w:pPr>
              </w:pPrChange>
            </w:pPr>
            <w:del w:id="1061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132px</w:delText>
              </w:r>
              <w:r w:rsidRPr="007520B6" w:rsidDel="008B6AF4">
                <w:rPr>
                  <w:rFonts w:ascii="Consolas" w:eastAsia="Times New Roman" w:hAnsi="Consolas" w:cs="Times New Roman"/>
                  <w:color w:val="D4D4D4"/>
                  <w:sz w:val="21"/>
                  <w:szCs w:val="21"/>
                </w:rPr>
                <w:delText>;</w:delText>
              </w:r>
            </w:del>
          </w:p>
          <w:p w14:paraId="6B1C1E94" w14:textId="77777777" w:rsidR="00ED1509" w:rsidRPr="007520B6" w:rsidDel="008B6AF4" w:rsidRDefault="00ED1509">
            <w:pPr>
              <w:pStyle w:val="Heading1Numbered"/>
              <w:rPr>
                <w:del w:id="10615" w:author="Donovan Goode" w:date="2018-11-09T10:04:00Z"/>
                <w:rFonts w:ascii="Consolas" w:eastAsia="Times New Roman" w:hAnsi="Consolas" w:cs="Times New Roman"/>
                <w:color w:val="D4D4D4"/>
                <w:sz w:val="21"/>
                <w:szCs w:val="21"/>
              </w:rPr>
              <w:pPrChange w:id="10616" w:author="Donovan Goode" w:date="2018-11-09T10:05:00Z">
                <w:pPr>
                  <w:shd w:val="clear" w:color="auto" w:fill="1E1E1E"/>
                  <w:spacing w:line="285" w:lineRule="atLeast"/>
                </w:pPr>
              </w:pPrChange>
            </w:pPr>
            <w:del w:id="1061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w:delText>
              </w:r>
            </w:del>
          </w:p>
          <w:p w14:paraId="30CE16BE" w14:textId="77777777" w:rsidR="00ED1509" w:rsidRPr="007520B6" w:rsidDel="008B6AF4" w:rsidRDefault="00ED1509">
            <w:pPr>
              <w:pStyle w:val="Heading1Numbered"/>
              <w:rPr>
                <w:del w:id="10618" w:author="Donovan Goode" w:date="2018-11-09T10:04:00Z"/>
                <w:rFonts w:ascii="Consolas" w:eastAsia="Times New Roman" w:hAnsi="Consolas" w:cs="Times New Roman"/>
                <w:color w:val="D4D4D4"/>
                <w:sz w:val="21"/>
                <w:szCs w:val="21"/>
              </w:rPr>
              <w:pPrChange w:id="10619" w:author="Donovan Goode" w:date="2018-11-09T10:05:00Z">
                <w:pPr>
                  <w:shd w:val="clear" w:color="auto" w:fill="1E1E1E"/>
                  <w:spacing w:line="285" w:lineRule="atLeast"/>
                </w:pPr>
              </w:pPrChange>
            </w:pPr>
            <w:del w:id="1062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6D4B3DFA" w14:textId="77777777" w:rsidR="00ED1509" w:rsidRPr="007520B6" w:rsidDel="008B6AF4" w:rsidRDefault="00ED1509">
            <w:pPr>
              <w:pStyle w:val="Heading1Numbered"/>
              <w:rPr>
                <w:del w:id="10621" w:author="Donovan Goode" w:date="2018-11-09T10:04:00Z"/>
                <w:rFonts w:ascii="Consolas" w:eastAsia="Times New Roman" w:hAnsi="Consolas" w:cs="Times New Roman"/>
                <w:color w:val="D4D4D4"/>
                <w:sz w:val="21"/>
                <w:szCs w:val="21"/>
              </w:rPr>
              <w:pPrChange w:id="10622" w:author="Donovan Goode" w:date="2018-11-09T10:05:00Z">
                <w:pPr>
                  <w:shd w:val="clear" w:color="auto" w:fill="1E1E1E"/>
                  <w:spacing w:line="285" w:lineRule="atLeast"/>
                </w:pPr>
              </w:pPrChange>
            </w:pPr>
            <w:del w:id="1062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7A95A08B" w14:textId="77777777" w:rsidR="00ED1509" w:rsidRPr="007520B6" w:rsidDel="008B6AF4" w:rsidRDefault="00ED1509">
            <w:pPr>
              <w:pStyle w:val="Heading1Numbered"/>
              <w:rPr>
                <w:del w:id="10624" w:author="Donovan Goode" w:date="2018-11-09T10:04:00Z"/>
                <w:rFonts w:ascii="Consolas" w:eastAsia="Times New Roman" w:hAnsi="Consolas" w:cs="Times New Roman"/>
                <w:color w:val="D4D4D4"/>
                <w:sz w:val="21"/>
                <w:szCs w:val="21"/>
              </w:rPr>
              <w:pPrChange w:id="10625" w:author="Donovan Goode" w:date="2018-11-09T10:05:00Z">
                <w:pPr>
                  <w:shd w:val="clear" w:color="auto" w:fill="1E1E1E"/>
                  <w:spacing w:line="285" w:lineRule="atLeast"/>
                </w:pPr>
              </w:pPrChange>
            </w:pPr>
            <w:del w:id="1062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593CF718" w14:textId="77777777" w:rsidR="00ED1509" w:rsidRPr="007520B6" w:rsidDel="008B6AF4" w:rsidRDefault="00ED1509">
            <w:pPr>
              <w:pStyle w:val="Heading1Numbered"/>
              <w:rPr>
                <w:del w:id="10627" w:author="Donovan Goode" w:date="2018-11-09T10:04:00Z"/>
                <w:rFonts w:ascii="Consolas" w:eastAsia="Times New Roman" w:hAnsi="Consolas" w:cs="Times New Roman"/>
                <w:color w:val="D4D4D4"/>
                <w:sz w:val="21"/>
                <w:szCs w:val="21"/>
              </w:rPr>
              <w:pPrChange w:id="10628" w:author="Donovan Goode" w:date="2018-11-09T10:05:00Z">
                <w:pPr>
                  <w:shd w:val="clear" w:color="auto" w:fill="1E1E1E"/>
                  <w:spacing w:line="285" w:lineRule="atLeast"/>
                </w:pPr>
              </w:pPrChange>
            </w:pPr>
            <w:del w:id="1062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12E044A4" w14:textId="77777777" w:rsidR="00ED1509" w:rsidRPr="007520B6" w:rsidDel="008B6AF4" w:rsidRDefault="00ED1509">
            <w:pPr>
              <w:pStyle w:val="Heading1Numbered"/>
              <w:rPr>
                <w:del w:id="10630" w:author="Donovan Goode" w:date="2018-11-09T10:04:00Z"/>
                <w:rFonts w:ascii="Consolas" w:eastAsia="Times New Roman" w:hAnsi="Consolas" w:cs="Times New Roman"/>
                <w:color w:val="D4D4D4"/>
                <w:sz w:val="21"/>
                <w:szCs w:val="21"/>
              </w:rPr>
              <w:pPrChange w:id="10631" w:author="Donovan Goode" w:date="2018-11-09T10:05:00Z">
                <w:pPr>
                  <w:shd w:val="clear" w:color="auto" w:fill="1E1E1E"/>
                  <w:spacing w:line="285" w:lineRule="atLeast"/>
                </w:pPr>
              </w:pPrChange>
            </w:pPr>
            <w:del w:id="1063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https://www.opm.gov/Banner/images/overlay_bottom.png</w:delText>
              </w:r>
              <w:r w:rsidRPr="007520B6" w:rsidDel="008B6AF4">
                <w:rPr>
                  <w:rFonts w:ascii="Consolas" w:eastAsia="Times New Roman" w:hAnsi="Consolas" w:cs="Times New Roman"/>
                  <w:color w:val="D4D4D4"/>
                  <w:sz w:val="21"/>
                  <w:szCs w:val="21"/>
                </w:rPr>
                <w:delText>);</w:delText>
              </w:r>
            </w:del>
          </w:p>
          <w:p w14:paraId="40B5F0CA" w14:textId="77777777" w:rsidR="00ED1509" w:rsidRPr="007520B6" w:rsidDel="008B6AF4" w:rsidRDefault="00ED1509">
            <w:pPr>
              <w:pStyle w:val="Heading1Numbered"/>
              <w:rPr>
                <w:del w:id="10633" w:author="Donovan Goode" w:date="2018-11-09T10:04:00Z"/>
                <w:rFonts w:ascii="Consolas" w:eastAsia="Times New Roman" w:hAnsi="Consolas" w:cs="Times New Roman"/>
                <w:color w:val="D4D4D4"/>
                <w:sz w:val="21"/>
                <w:szCs w:val="21"/>
              </w:rPr>
              <w:pPrChange w:id="10634" w:author="Donovan Goode" w:date="2018-11-09T10:05:00Z">
                <w:pPr>
                  <w:shd w:val="clear" w:color="auto" w:fill="1E1E1E"/>
                  <w:spacing w:line="285" w:lineRule="atLeast"/>
                </w:pPr>
              </w:pPrChange>
            </w:pPr>
            <w:del w:id="1063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EE34B7A" w14:textId="77777777" w:rsidR="00ED1509" w:rsidRPr="007520B6" w:rsidDel="008B6AF4" w:rsidRDefault="00ED1509">
            <w:pPr>
              <w:pStyle w:val="Heading1Numbered"/>
              <w:rPr>
                <w:del w:id="10636" w:author="Donovan Goode" w:date="2018-11-09T10:04:00Z"/>
                <w:rFonts w:ascii="Consolas" w:eastAsia="Times New Roman" w:hAnsi="Consolas" w:cs="Times New Roman"/>
                <w:color w:val="D4D4D4"/>
                <w:sz w:val="21"/>
                <w:szCs w:val="21"/>
              </w:rPr>
              <w:pPrChange w:id="10637" w:author="Donovan Goode" w:date="2018-11-09T10:05:00Z">
                <w:pPr>
                  <w:shd w:val="clear" w:color="auto" w:fill="1E1E1E"/>
                  <w:spacing w:line="285" w:lineRule="atLeast"/>
                </w:pPr>
              </w:pPrChange>
            </w:pPr>
            <w:del w:id="1063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10D355D9" w14:textId="77777777" w:rsidR="00ED1509" w:rsidRPr="007520B6" w:rsidDel="008B6AF4" w:rsidRDefault="00ED1509">
            <w:pPr>
              <w:pStyle w:val="Heading1Numbered"/>
              <w:rPr>
                <w:del w:id="10639" w:author="Donovan Goode" w:date="2018-11-09T10:04:00Z"/>
                <w:rFonts w:ascii="Consolas" w:eastAsia="Times New Roman" w:hAnsi="Consolas" w:cs="Times New Roman"/>
                <w:color w:val="D4D4D4"/>
                <w:sz w:val="21"/>
                <w:szCs w:val="21"/>
              </w:rPr>
              <w:pPrChange w:id="10640" w:author="Donovan Goode" w:date="2018-11-09T10:05:00Z">
                <w:pPr>
                  <w:shd w:val="clear" w:color="auto" w:fill="1E1E1E"/>
                  <w:spacing w:line="285" w:lineRule="atLeast"/>
                </w:pPr>
              </w:pPrChange>
            </w:pPr>
            <w:del w:id="10641" w:author="Donovan Goode" w:date="2018-11-09T10:04:00Z">
              <w:r w:rsidRPr="007520B6" w:rsidDel="008B6AF4">
                <w:rPr>
                  <w:rFonts w:ascii="Consolas" w:eastAsia="Times New Roman" w:hAnsi="Consolas" w:cs="Times New Roman"/>
                  <w:color w:val="D4D4D4"/>
                  <w:sz w:val="21"/>
                  <w:szCs w:val="21"/>
                </w:rPr>
                <w:delText xml:space="preserve">    }</w:delText>
              </w:r>
            </w:del>
          </w:p>
          <w:p w14:paraId="16912719" w14:textId="77777777" w:rsidR="00ED1509" w:rsidRPr="007520B6" w:rsidDel="008B6AF4" w:rsidRDefault="00ED1509">
            <w:pPr>
              <w:pStyle w:val="Heading1Numbered"/>
              <w:rPr>
                <w:del w:id="10642" w:author="Donovan Goode" w:date="2018-11-09T10:04:00Z"/>
                <w:rFonts w:ascii="Consolas" w:eastAsia="Times New Roman" w:hAnsi="Consolas" w:cs="Times New Roman"/>
                <w:color w:val="D4D4D4"/>
                <w:sz w:val="21"/>
                <w:szCs w:val="21"/>
              </w:rPr>
              <w:pPrChange w:id="10643" w:author="Donovan Goode" w:date="2018-11-09T10:05:00Z">
                <w:pPr>
                  <w:shd w:val="clear" w:color="auto" w:fill="1E1E1E"/>
                  <w:spacing w:line="285" w:lineRule="atLeast"/>
                </w:pPr>
              </w:pPrChange>
            </w:pPr>
          </w:p>
          <w:p w14:paraId="5995A593" w14:textId="77777777" w:rsidR="00ED1509" w:rsidRPr="007520B6" w:rsidDel="008B6AF4" w:rsidRDefault="00ED1509">
            <w:pPr>
              <w:pStyle w:val="Heading1Numbered"/>
              <w:rPr>
                <w:del w:id="10644" w:author="Donovan Goode" w:date="2018-11-09T10:04:00Z"/>
                <w:rFonts w:ascii="Consolas" w:eastAsia="Times New Roman" w:hAnsi="Consolas" w:cs="Times New Roman"/>
                <w:color w:val="D4D4D4"/>
                <w:sz w:val="21"/>
                <w:szCs w:val="21"/>
              </w:rPr>
              <w:pPrChange w:id="10645" w:author="Donovan Goode" w:date="2018-11-09T10:05:00Z">
                <w:pPr>
                  <w:shd w:val="clear" w:color="auto" w:fill="1E1E1E"/>
                  <w:spacing w:line="285" w:lineRule="atLeast"/>
                </w:pPr>
              </w:pPrChange>
            </w:pPr>
            <w:del w:id="1064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#overlay_bottom_mid</w:delText>
              </w:r>
              <w:r w:rsidRPr="007520B6" w:rsidDel="008B6AF4">
                <w:rPr>
                  <w:rFonts w:ascii="Consolas" w:eastAsia="Times New Roman" w:hAnsi="Consolas" w:cs="Times New Roman"/>
                  <w:color w:val="D4D4D4"/>
                  <w:sz w:val="21"/>
                  <w:szCs w:val="21"/>
                </w:rPr>
                <w:delText xml:space="preserve"> {</w:delText>
              </w:r>
            </w:del>
          </w:p>
          <w:p w14:paraId="5CFDDAC8" w14:textId="77777777" w:rsidR="00ED1509" w:rsidRPr="007520B6" w:rsidDel="008B6AF4" w:rsidRDefault="00ED1509">
            <w:pPr>
              <w:pStyle w:val="Heading1Numbered"/>
              <w:rPr>
                <w:del w:id="10647" w:author="Donovan Goode" w:date="2018-11-09T10:04:00Z"/>
                <w:rFonts w:ascii="Consolas" w:eastAsia="Times New Roman" w:hAnsi="Consolas" w:cs="Times New Roman"/>
                <w:color w:val="D4D4D4"/>
                <w:sz w:val="21"/>
                <w:szCs w:val="21"/>
              </w:rPr>
              <w:pPrChange w:id="10648" w:author="Donovan Goode" w:date="2018-11-09T10:05:00Z">
                <w:pPr>
                  <w:shd w:val="clear" w:color="auto" w:fill="1E1E1E"/>
                  <w:spacing w:line="285" w:lineRule="atLeast"/>
                </w:pPr>
              </w:pPrChange>
            </w:pPr>
            <w:del w:id="1064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766px</w:delText>
              </w:r>
              <w:r w:rsidRPr="007520B6" w:rsidDel="008B6AF4">
                <w:rPr>
                  <w:rFonts w:ascii="Consolas" w:eastAsia="Times New Roman" w:hAnsi="Consolas" w:cs="Times New Roman"/>
                  <w:color w:val="D4D4D4"/>
                  <w:sz w:val="21"/>
                  <w:szCs w:val="21"/>
                </w:rPr>
                <w:delText>;</w:delText>
              </w:r>
            </w:del>
          </w:p>
          <w:p w14:paraId="11BF1775" w14:textId="77777777" w:rsidR="00ED1509" w:rsidRPr="007520B6" w:rsidDel="008B6AF4" w:rsidRDefault="00ED1509">
            <w:pPr>
              <w:pStyle w:val="Heading1Numbered"/>
              <w:rPr>
                <w:del w:id="10650" w:author="Donovan Goode" w:date="2018-11-09T10:04:00Z"/>
                <w:rFonts w:ascii="Consolas" w:eastAsia="Times New Roman" w:hAnsi="Consolas" w:cs="Times New Roman"/>
                <w:color w:val="D4D4D4"/>
                <w:sz w:val="21"/>
                <w:szCs w:val="21"/>
              </w:rPr>
              <w:pPrChange w:id="10651" w:author="Donovan Goode" w:date="2018-11-09T10:05:00Z">
                <w:pPr>
                  <w:shd w:val="clear" w:color="auto" w:fill="1E1E1E"/>
                  <w:spacing w:line="285" w:lineRule="atLeast"/>
                </w:pPr>
              </w:pPrChange>
            </w:pPr>
            <w:del w:id="1065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44px</w:delText>
              </w:r>
              <w:r w:rsidRPr="007520B6" w:rsidDel="008B6AF4">
                <w:rPr>
                  <w:rFonts w:ascii="Consolas" w:eastAsia="Times New Roman" w:hAnsi="Consolas" w:cs="Times New Roman"/>
                  <w:color w:val="D4D4D4"/>
                  <w:sz w:val="21"/>
                  <w:szCs w:val="21"/>
                </w:rPr>
                <w:delText>;</w:delText>
              </w:r>
            </w:del>
          </w:p>
          <w:p w14:paraId="6AF38D16" w14:textId="77777777" w:rsidR="00ED1509" w:rsidRPr="007520B6" w:rsidDel="008B6AF4" w:rsidRDefault="00ED1509">
            <w:pPr>
              <w:pStyle w:val="Heading1Numbered"/>
              <w:rPr>
                <w:del w:id="10653" w:author="Donovan Goode" w:date="2018-11-09T10:04:00Z"/>
                <w:rFonts w:ascii="Consolas" w:eastAsia="Times New Roman" w:hAnsi="Consolas" w:cs="Times New Roman"/>
                <w:color w:val="D4D4D4"/>
                <w:sz w:val="21"/>
                <w:szCs w:val="21"/>
              </w:rPr>
              <w:pPrChange w:id="10654" w:author="Donovan Goode" w:date="2018-11-09T10:05:00Z">
                <w:pPr>
                  <w:shd w:val="clear" w:color="auto" w:fill="1E1E1E"/>
                  <w:spacing w:line="285" w:lineRule="atLeast"/>
                </w:pPr>
              </w:pPrChange>
            </w:pPr>
            <w:del w:id="1065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1C787DEE" w14:textId="77777777" w:rsidR="00ED1509" w:rsidRPr="007520B6" w:rsidDel="008B6AF4" w:rsidRDefault="00ED1509">
            <w:pPr>
              <w:pStyle w:val="Heading1Numbered"/>
              <w:rPr>
                <w:del w:id="10656" w:author="Donovan Goode" w:date="2018-11-09T10:04:00Z"/>
                <w:rFonts w:ascii="Consolas" w:eastAsia="Times New Roman" w:hAnsi="Consolas" w:cs="Times New Roman"/>
                <w:color w:val="D4D4D4"/>
                <w:sz w:val="21"/>
                <w:szCs w:val="21"/>
              </w:rPr>
              <w:pPrChange w:id="10657" w:author="Donovan Goode" w:date="2018-11-09T10:05:00Z">
                <w:pPr>
                  <w:shd w:val="clear" w:color="auto" w:fill="1E1E1E"/>
                  <w:spacing w:line="285" w:lineRule="atLeast"/>
                </w:pPr>
              </w:pPrChange>
            </w:pPr>
            <w:del w:id="1065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132px</w:delText>
              </w:r>
              <w:r w:rsidRPr="007520B6" w:rsidDel="008B6AF4">
                <w:rPr>
                  <w:rFonts w:ascii="Consolas" w:eastAsia="Times New Roman" w:hAnsi="Consolas" w:cs="Times New Roman"/>
                  <w:color w:val="D4D4D4"/>
                  <w:sz w:val="21"/>
                  <w:szCs w:val="21"/>
                </w:rPr>
                <w:delText>;</w:delText>
              </w:r>
            </w:del>
          </w:p>
          <w:p w14:paraId="5583CD88" w14:textId="77777777" w:rsidR="00ED1509" w:rsidRPr="007520B6" w:rsidDel="008B6AF4" w:rsidRDefault="00ED1509">
            <w:pPr>
              <w:pStyle w:val="Heading1Numbered"/>
              <w:rPr>
                <w:del w:id="10659" w:author="Donovan Goode" w:date="2018-11-09T10:04:00Z"/>
                <w:rFonts w:ascii="Consolas" w:eastAsia="Times New Roman" w:hAnsi="Consolas" w:cs="Times New Roman"/>
                <w:color w:val="D4D4D4"/>
                <w:sz w:val="21"/>
                <w:szCs w:val="21"/>
              </w:rPr>
              <w:pPrChange w:id="10660" w:author="Donovan Goode" w:date="2018-11-09T10:05:00Z">
                <w:pPr>
                  <w:shd w:val="clear" w:color="auto" w:fill="1E1E1E"/>
                  <w:spacing w:line="285" w:lineRule="atLeast"/>
                </w:pPr>
              </w:pPrChange>
            </w:pPr>
            <w:del w:id="1066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3C70AB7B" w14:textId="77777777" w:rsidR="00ED1509" w:rsidRPr="007520B6" w:rsidDel="008B6AF4" w:rsidRDefault="00ED1509">
            <w:pPr>
              <w:pStyle w:val="Heading1Numbered"/>
              <w:rPr>
                <w:del w:id="10662" w:author="Donovan Goode" w:date="2018-11-09T10:04:00Z"/>
                <w:rFonts w:ascii="Consolas" w:eastAsia="Times New Roman" w:hAnsi="Consolas" w:cs="Times New Roman"/>
                <w:color w:val="D4D4D4"/>
                <w:sz w:val="21"/>
                <w:szCs w:val="21"/>
              </w:rPr>
              <w:pPrChange w:id="10663" w:author="Donovan Goode" w:date="2018-11-09T10:05:00Z">
                <w:pPr>
                  <w:shd w:val="clear" w:color="auto" w:fill="1E1E1E"/>
                  <w:spacing w:line="285" w:lineRule="atLeast"/>
                </w:pPr>
              </w:pPrChange>
            </w:pPr>
            <w:del w:id="1066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496F55B0" w14:textId="77777777" w:rsidR="00ED1509" w:rsidRPr="007520B6" w:rsidDel="008B6AF4" w:rsidRDefault="00ED1509">
            <w:pPr>
              <w:pStyle w:val="Heading1Numbered"/>
              <w:rPr>
                <w:del w:id="10665" w:author="Donovan Goode" w:date="2018-11-09T10:04:00Z"/>
                <w:rFonts w:ascii="Consolas" w:eastAsia="Times New Roman" w:hAnsi="Consolas" w:cs="Times New Roman"/>
                <w:color w:val="D4D4D4"/>
                <w:sz w:val="21"/>
                <w:szCs w:val="21"/>
              </w:rPr>
              <w:pPrChange w:id="10666" w:author="Donovan Goode" w:date="2018-11-09T10:05:00Z">
                <w:pPr>
                  <w:shd w:val="clear" w:color="auto" w:fill="1E1E1E"/>
                  <w:spacing w:line="285" w:lineRule="atLeast"/>
                </w:pPr>
              </w:pPrChange>
            </w:pPr>
            <w:del w:id="1066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https://www.opm.gov/Banner/images/overlay_bottom.png</w:delText>
              </w:r>
              <w:r w:rsidRPr="007520B6" w:rsidDel="008B6AF4">
                <w:rPr>
                  <w:rFonts w:ascii="Consolas" w:eastAsia="Times New Roman" w:hAnsi="Consolas" w:cs="Times New Roman"/>
                  <w:color w:val="D4D4D4"/>
                  <w:sz w:val="21"/>
                  <w:szCs w:val="21"/>
                </w:rPr>
                <w:delText>);</w:delText>
              </w:r>
            </w:del>
          </w:p>
          <w:p w14:paraId="4F373021" w14:textId="77777777" w:rsidR="00ED1509" w:rsidRPr="007520B6" w:rsidDel="008B6AF4" w:rsidRDefault="00ED1509">
            <w:pPr>
              <w:pStyle w:val="Heading1Numbered"/>
              <w:rPr>
                <w:del w:id="10668" w:author="Donovan Goode" w:date="2018-11-09T10:04:00Z"/>
                <w:rFonts w:ascii="Consolas" w:eastAsia="Times New Roman" w:hAnsi="Consolas" w:cs="Times New Roman"/>
                <w:color w:val="D4D4D4"/>
                <w:sz w:val="21"/>
                <w:szCs w:val="21"/>
              </w:rPr>
              <w:pPrChange w:id="10669" w:author="Donovan Goode" w:date="2018-11-09T10:05:00Z">
                <w:pPr>
                  <w:shd w:val="clear" w:color="auto" w:fill="1E1E1E"/>
                  <w:spacing w:line="285" w:lineRule="atLeast"/>
                </w:pPr>
              </w:pPrChange>
            </w:pPr>
            <w:del w:id="1067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133E511C" w14:textId="77777777" w:rsidR="00ED1509" w:rsidRPr="007520B6" w:rsidDel="008B6AF4" w:rsidRDefault="00ED1509">
            <w:pPr>
              <w:pStyle w:val="Heading1Numbered"/>
              <w:rPr>
                <w:del w:id="10671" w:author="Donovan Goode" w:date="2018-11-09T10:04:00Z"/>
                <w:rFonts w:ascii="Consolas" w:eastAsia="Times New Roman" w:hAnsi="Consolas" w:cs="Times New Roman"/>
                <w:color w:val="D4D4D4"/>
                <w:sz w:val="21"/>
                <w:szCs w:val="21"/>
              </w:rPr>
              <w:pPrChange w:id="10672" w:author="Donovan Goode" w:date="2018-11-09T10:05:00Z">
                <w:pPr>
                  <w:shd w:val="clear" w:color="auto" w:fill="1E1E1E"/>
                  <w:spacing w:line="285" w:lineRule="atLeast"/>
                </w:pPr>
              </w:pPrChange>
            </w:pPr>
            <w:del w:id="1067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-132px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-18px</w:delText>
              </w:r>
              <w:r w:rsidRPr="007520B6" w:rsidDel="008B6AF4">
                <w:rPr>
                  <w:rFonts w:ascii="Consolas" w:eastAsia="Times New Roman" w:hAnsi="Consolas" w:cs="Times New Roman"/>
                  <w:color w:val="D4D4D4"/>
                  <w:sz w:val="21"/>
                  <w:szCs w:val="21"/>
                </w:rPr>
                <w:delText>;</w:delText>
              </w:r>
            </w:del>
          </w:p>
          <w:p w14:paraId="58BA60F5" w14:textId="77777777" w:rsidR="00ED1509" w:rsidRPr="007520B6" w:rsidDel="008B6AF4" w:rsidRDefault="00ED1509">
            <w:pPr>
              <w:pStyle w:val="Heading1Numbered"/>
              <w:rPr>
                <w:del w:id="10674" w:author="Donovan Goode" w:date="2018-11-09T10:04:00Z"/>
                <w:rFonts w:ascii="Consolas" w:eastAsia="Times New Roman" w:hAnsi="Consolas" w:cs="Times New Roman"/>
                <w:color w:val="D4D4D4"/>
                <w:sz w:val="21"/>
                <w:szCs w:val="21"/>
              </w:rPr>
              <w:pPrChange w:id="10675" w:author="Donovan Goode" w:date="2018-11-09T10:05:00Z">
                <w:pPr>
                  <w:shd w:val="clear" w:color="auto" w:fill="1E1E1E"/>
                  <w:spacing w:line="285" w:lineRule="atLeast"/>
                </w:pPr>
              </w:pPrChange>
            </w:pPr>
            <w:del w:id="10676" w:author="Donovan Goode" w:date="2018-11-09T10:04:00Z">
              <w:r w:rsidRPr="007520B6" w:rsidDel="008B6AF4">
                <w:rPr>
                  <w:rFonts w:ascii="Consolas" w:eastAsia="Times New Roman" w:hAnsi="Consolas" w:cs="Times New Roman"/>
                  <w:color w:val="D4D4D4"/>
                  <w:sz w:val="21"/>
                  <w:szCs w:val="21"/>
                </w:rPr>
                <w:delText xml:space="preserve">    }</w:delText>
              </w:r>
            </w:del>
          </w:p>
          <w:p w14:paraId="01268348" w14:textId="77777777" w:rsidR="00ED1509" w:rsidRPr="007520B6" w:rsidDel="008B6AF4" w:rsidRDefault="00ED1509">
            <w:pPr>
              <w:pStyle w:val="Heading1Numbered"/>
              <w:rPr>
                <w:del w:id="10677" w:author="Donovan Goode" w:date="2018-11-09T10:04:00Z"/>
                <w:rFonts w:ascii="Consolas" w:eastAsia="Times New Roman" w:hAnsi="Consolas" w:cs="Times New Roman"/>
                <w:color w:val="D4D4D4"/>
                <w:sz w:val="21"/>
                <w:szCs w:val="21"/>
              </w:rPr>
              <w:pPrChange w:id="10678" w:author="Donovan Goode" w:date="2018-11-09T10:05:00Z">
                <w:pPr>
                  <w:shd w:val="clear" w:color="auto" w:fill="1E1E1E"/>
                  <w:spacing w:line="285" w:lineRule="atLeast"/>
                </w:pPr>
              </w:pPrChange>
            </w:pPr>
          </w:p>
          <w:p w14:paraId="3D870054" w14:textId="77777777" w:rsidR="00ED1509" w:rsidRPr="007520B6" w:rsidDel="008B6AF4" w:rsidRDefault="00ED1509">
            <w:pPr>
              <w:pStyle w:val="Heading1Numbered"/>
              <w:rPr>
                <w:del w:id="10679" w:author="Donovan Goode" w:date="2018-11-09T10:04:00Z"/>
                <w:rFonts w:ascii="Consolas" w:eastAsia="Times New Roman" w:hAnsi="Consolas" w:cs="Times New Roman"/>
                <w:color w:val="D4D4D4"/>
                <w:sz w:val="21"/>
                <w:szCs w:val="21"/>
              </w:rPr>
              <w:pPrChange w:id="10680" w:author="Donovan Goode" w:date="2018-11-09T10:05:00Z">
                <w:pPr>
                  <w:shd w:val="clear" w:color="auto" w:fill="1E1E1E"/>
                  <w:spacing w:line="285" w:lineRule="atLeast"/>
                </w:pPr>
              </w:pPrChange>
            </w:pPr>
            <w:del w:id="10681"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7BA7D"/>
                  <w:sz w:val="21"/>
                  <w:szCs w:val="21"/>
                </w:rPr>
                <w:delText>#overlay_bottom_right</w:delText>
              </w:r>
              <w:r w:rsidRPr="007520B6" w:rsidDel="008B6AF4">
                <w:rPr>
                  <w:rFonts w:ascii="Consolas" w:eastAsia="Times New Roman" w:hAnsi="Consolas" w:cs="Times New Roman"/>
                  <w:color w:val="D4D4D4"/>
                  <w:sz w:val="21"/>
                  <w:szCs w:val="21"/>
                </w:rPr>
                <w:delText xml:space="preserve"> {</w:delText>
              </w:r>
            </w:del>
          </w:p>
          <w:p w14:paraId="7F245F91" w14:textId="77777777" w:rsidR="00ED1509" w:rsidRPr="007520B6" w:rsidDel="008B6AF4" w:rsidRDefault="00ED1509">
            <w:pPr>
              <w:pStyle w:val="Heading1Numbered"/>
              <w:rPr>
                <w:del w:id="10682" w:author="Donovan Goode" w:date="2018-11-09T10:04:00Z"/>
                <w:rFonts w:ascii="Consolas" w:eastAsia="Times New Roman" w:hAnsi="Consolas" w:cs="Times New Roman"/>
                <w:color w:val="D4D4D4"/>
                <w:sz w:val="21"/>
                <w:szCs w:val="21"/>
              </w:rPr>
              <w:pPrChange w:id="10683" w:author="Donovan Goode" w:date="2018-11-09T10:05:00Z">
                <w:pPr>
                  <w:shd w:val="clear" w:color="auto" w:fill="1E1E1E"/>
                  <w:spacing w:line="285" w:lineRule="atLeast"/>
                </w:pPr>
              </w:pPrChange>
            </w:pPr>
            <w:del w:id="1068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width</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128px</w:delText>
              </w:r>
              <w:r w:rsidRPr="007520B6" w:rsidDel="008B6AF4">
                <w:rPr>
                  <w:rFonts w:ascii="Consolas" w:eastAsia="Times New Roman" w:hAnsi="Consolas" w:cs="Times New Roman"/>
                  <w:color w:val="D4D4D4"/>
                  <w:sz w:val="21"/>
                  <w:szCs w:val="21"/>
                </w:rPr>
                <w:delText>;</w:delText>
              </w:r>
            </w:del>
          </w:p>
          <w:p w14:paraId="31734D2A" w14:textId="77777777" w:rsidR="00ED1509" w:rsidRPr="007520B6" w:rsidDel="008B6AF4" w:rsidRDefault="00ED1509">
            <w:pPr>
              <w:pStyle w:val="Heading1Numbered"/>
              <w:rPr>
                <w:del w:id="10685" w:author="Donovan Goode" w:date="2018-11-09T10:04:00Z"/>
                <w:rFonts w:ascii="Consolas" w:eastAsia="Times New Roman" w:hAnsi="Consolas" w:cs="Times New Roman"/>
                <w:color w:val="D4D4D4"/>
                <w:sz w:val="21"/>
                <w:szCs w:val="21"/>
              </w:rPr>
              <w:pPrChange w:id="10686" w:author="Donovan Goode" w:date="2018-11-09T10:05:00Z">
                <w:pPr>
                  <w:shd w:val="clear" w:color="auto" w:fill="1E1E1E"/>
                  <w:spacing w:line="285" w:lineRule="atLeast"/>
                </w:pPr>
              </w:pPrChange>
            </w:pPr>
            <w:del w:id="10687"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height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62px</w:delText>
              </w:r>
              <w:r w:rsidRPr="007520B6" w:rsidDel="008B6AF4">
                <w:rPr>
                  <w:rFonts w:ascii="Consolas" w:eastAsia="Times New Roman" w:hAnsi="Consolas" w:cs="Times New Roman"/>
                  <w:color w:val="D4D4D4"/>
                  <w:sz w:val="21"/>
                  <w:szCs w:val="21"/>
                </w:rPr>
                <w:delText>;</w:delText>
              </w:r>
            </w:del>
          </w:p>
          <w:p w14:paraId="2F64181B" w14:textId="77777777" w:rsidR="00ED1509" w:rsidRPr="007520B6" w:rsidDel="008B6AF4" w:rsidRDefault="00ED1509">
            <w:pPr>
              <w:pStyle w:val="Heading1Numbered"/>
              <w:rPr>
                <w:del w:id="10688" w:author="Donovan Goode" w:date="2018-11-09T10:04:00Z"/>
                <w:rFonts w:ascii="Consolas" w:eastAsia="Times New Roman" w:hAnsi="Consolas" w:cs="Times New Roman"/>
                <w:color w:val="D4D4D4"/>
                <w:sz w:val="21"/>
                <w:szCs w:val="21"/>
              </w:rPr>
              <w:pPrChange w:id="10689" w:author="Donovan Goode" w:date="2018-11-09T10:05:00Z">
                <w:pPr>
                  <w:shd w:val="clear" w:color="auto" w:fill="1E1E1E"/>
                  <w:spacing w:line="285" w:lineRule="atLeast"/>
                </w:pPr>
              </w:pPrChange>
            </w:pPr>
            <w:del w:id="10690"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absolute</w:delText>
              </w:r>
              <w:r w:rsidRPr="007520B6" w:rsidDel="008B6AF4">
                <w:rPr>
                  <w:rFonts w:ascii="Consolas" w:eastAsia="Times New Roman" w:hAnsi="Consolas" w:cs="Times New Roman"/>
                  <w:color w:val="D4D4D4"/>
                  <w:sz w:val="21"/>
                  <w:szCs w:val="21"/>
                </w:rPr>
                <w:delText>;</w:delText>
              </w:r>
            </w:del>
          </w:p>
          <w:p w14:paraId="2DFD811A" w14:textId="77777777" w:rsidR="00ED1509" w:rsidRPr="007520B6" w:rsidDel="008B6AF4" w:rsidRDefault="00ED1509">
            <w:pPr>
              <w:pStyle w:val="Heading1Numbered"/>
              <w:rPr>
                <w:del w:id="10691" w:author="Donovan Goode" w:date="2018-11-09T10:04:00Z"/>
                <w:rFonts w:ascii="Consolas" w:eastAsia="Times New Roman" w:hAnsi="Consolas" w:cs="Times New Roman"/>
                <w:color w:val="D4D4D4"/>
                <w:sz w:val="21"/>
                <w:szCs w:val="21"/>
              </w:rPr>
              <w:pPrChange w:id="10692" w:author="Donovan Goode" w:date="2018-11-09T10:05:00Z">
                <w:pPr>
                  <w:shd w:val="clear" w:color="auto" w:fill="1E1E1E"/>
                  <w:spacing w:line="285" w:lineRule="atLeast"/>
                </w:pPr>
              </w:pPrChange>
            </w:pPr>
            <w:del w:id="10693"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left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898px</w:delText>
              </w:r>
              <w:r w:rsidRPr="007520B6" w:rsidDel="008B6AF4">
                <w:rPr>
                  <w:rFonts w:ascii="Consolas" w:eastAsia="Times New Roman" w:hAnsi="Consolas" w:cs="Times New Roman"/>
                  <w:color w:val="D4D4D4"/>
                  <w:sz w:val="21"/>
                  <w:szCs w:val="21"/>
                </w:rPr>
                <w:delText>;</w:delText>
              </w:r>
            </w:del>
          </w:p>
          <w:p w14:paraId="714E8C3F" w14:textId="77777777" w:rsidR="00ED1509" w:rsidRPr="007520B6" w:rsidDel="008B6AF4" w:rsidRDefault="00ED1509">
            <w:pPr>
              <w:pStyle w:val="Heading1Numbered"/>
              <w:rPr>
                <w:del w:id="10694" w:author="Donovan Goode" w:date="2018-11-09T10:04:00Z"/>
                <w:rFonts w:ascii="Consolas" w:eastAsia="Times New Roman" w:hAnsi="Consolas" w:cs="Times New Roman"/>
                <w:color w:val="D4D4D4"/>
                <w:sz w:val="21"/>
                <w:szCs w:val="21"/>
              </w:rPr>
              <w:pPrChange w:id="10695" w:author="Donovan Goode" w:date="2018-11-09T10:05:00Z">
                <w:pPr>
                  <w:shd w:val="clear" w:color="auto" w:fill="1E1E1E"/>
                  <w:spacing w:line="285" w:lineRule="atLeast"/>
                </w:pPr>
              </w:pPrChange>
            </w:pPr>
            <w:del w:id="10696"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bottom</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0px</w:delText>
              </w:r>
              <w:r w:rsidRPr="007520B6" w:rsidDel="008B6AF4">
                <w:rPr>
                  <w:rFonts w:ascii="Consolas" w:eastAsia="Times New Roman" w:hAnsi="Consolas" w:cs="Times New Roman"/>
                  <w:color w:val="D4D4D4"/>
                  <w:sz w:val="21"/>
                  <w:szCs w:val="21"/>
                </w:rPr>
                <w:delText>;</w:delText>
              </w:r>
            </w:del>
          </w:p>
          <w:p w14:paraId="6D6749DD" w14:textId="77777777" w:rsidR="00ED1509" w:rsidRPr="007520B6" w:rsidDel="008B6AF4" w:rsidRDefault="00ED1509">
            <w:pPr>
              <w:pStyle w:val="Heading1Numbered"/>
              <w:rPr>
                <w:del w:id="10697" w:author="Donovan Goode" w:date="2018-11-09T10:04:00Z"/>
                <w:rFonts w:ascii="Consolas" w:eastAsia="Times New Roman" w:hAnsi="Consolas" w:cs="Times New Roman"/>
                <w:color w:val="D4D4D4"/>
                <w:sz w:val="21"/>
                <w:szCs w:val="21"/>
              </w:rPr>
              <w:pPrChange w:id="10698" w:author="Donovan Goode" w:date="2018-11-09T10:05:00Z">
                <w:pPr>
                  <w:shd w:val="clear" w:color="auto" w:fill="1E1E1E"/>
                  <w:spacing w:line="285" w:lineRule="atLeast"/>
                </w:pPr>
              </w:pPrChange>
            </w:pPr>
            <w:del w:id="10699"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z-index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50</w:delText>
              </w:r>
              <w:r w:rsidRPr="007520B6" w:rsidDel="008B6AF4">
                <w:rPr>
                  <w:rFonts w:ascii="Consolas" w:eastAsia="Times New Roman" w:hAnsi="Consolas" w:cs="Times New Roman"/>
                  <w:color w:val="D4D4D4"/>
                  <w:sz w:val="21"/>
                  <w:szCs w:val="21"/>
                </w:rPr>
                <w:delText>;</w:delText>
              </w:r>
            </w:del>
          </w:p>
          <w:p w14:paraId="2E89A297" w14:textId="77777777" w:rsidR="00ED1509" w:rsidRPr="007520B6" w:rsidDel="008B6AF4" w:rsidRDefault="00ED1509">
            <w:pPr>
              <w:pStyle w:val="Heading1Numbered"/>
              <w:rPr>
                <w:del w:id="10700" w:author="Donovan Goode" w:date="2018-11-09T10:04:00Z"/>
                <w:rFonts w:ascii="Consolas" w:eastAsia="Times New Roman" w:hAnsi="Consolas" w:cs="Times New Roman"/>
                <w:color w:val="D4D4D4"/>
                <w:sz w:val="21"/>
                <w:szCs w:val="21"/>
              </w:rPr>
              <w:pPrChange w:id="10701" w:author="Donovan Goode" w:date="2018-11-09T10:05:00Z">
                <w:pPr>
                  <w:shd w:val="clear" w:color="auto" w:fill="1E1E1E"/>
                  <w:spacing w:line="285" w:lineRule="atLeast"/>
                </w:pPr>
              </w:pPrChange>
            </w:pPr>
            <w:del w:id="10702"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background-image</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DCDCAA"/>
                  <w:sz w:val="21"/>
                  <w:szCs w:val="21"/>
                </w:rPr>
                <w:delText>url</w:delText>
              </w:r>
              <w:r w:rsidRPr="007520B6" w:rsidDel="008B6AF4">
                <w:rPr>
                  <w:rFonts w:ascii="Consolas" w:eastAsia="Times New Roman" w:hAnsi="Consolas" w:cs="Times New Roman"/>
                  <w:color w:val="D4D4D4"/>
                  <w:sz w:val="21"/>
                  <w:szCs w:val="21"/>
                </w:rPr>
                <w:delText>(</w:delText>
              </w:r>
              <w:r w:rsidRPr="007520B6" w:rsidDel="008B6AF4">
                <w:rPr>
                  <w:rFonts w:ascii="Consolas" w:eastAsia="Times New Roman" w:hAnsi="Consolas" w:cs="Times New Roman"/>
                  <w:color w:val="9CDCFE"/>
                  <w:sz w:val="21"/>
                  <w:szCs w:val="21"/>
                </w:rPr>
                <w:delText>https://www.opm.gov/Banner/images/overlay_bottom.png</w:delText>
              </w:r>
              <w:r w:rsidRPr="007520B6" w:rsidDel="008B6AF4">
                <w:rPr>
                  <w:rFonts w:ascii="Consolas" w:eastAsia="Times New Roman" w:hAnsi="Consolas" w:cs="Times New Roman"/>
                  <w:color w:val="D4D4D4"/>
                  <w:sz w:val="21"/>
                  <w:szCs w:val="21"/>
                </w:rPr>
                <w:delText>);</w:delText>
              </w:r>
            </w:del>
          </w:p>
          <w:p w14:paraId="712F45B5" w14:textId="77777777" w:rsidR="00ED1509" w:rsidRPr="007520B6" w:rsidDel="008B6AF4" w:rsidRDefault="00ED1509">
            <w:pPr>
              <w:pStyle w:val="Heading1Numbered"/>
              <w:rPr>
                <w:del w:id="10703" w:author="Donovan Goode" w:date="2018-11-09T10:04:00Z"/>
                <w:rFonts w:ascii="Consolas" w:eastAsia="Times New Roman" w:hAnsi="Consolas" w:cs="Times New Roman"/>
                <w:color w:val="D4D4D4"/>
                <w:sz w:val="21"/>
                <w:szCs w:val="21"/>
              </w:rPr>
              <w:pPrChange w:id="10704" w:author="Donovan Goode" w:date="2018-11-09T10:05:00Z">
                <w:pPr>
                  <w:shd w:val="clear" w:color="auto" w:fill="1E1E1E"/>
                  <w:spacing w:line="285" w:lineRule="atLeast"/>
                </w:pPr>
              </w:pPrChange>
            </w:pPr>
            <w:del w:id="10705"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background-repeat</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no-repeat</w:delText>
              </w:r>
              <w:r w:rsidRPr="007520B6" w:rsidDel="008B6AF4">
                <w:rPr>
                  <w:rFonts w:ascii="Consolas" w:eastAsia="Times New Roman" w:hAnsi="Consolas" w:cs="Times New Roman"/>
                  <w:color w:val="D4D4D4"/>
                  <w:sz w:val="21"/>
                  <w:szCs w:val="21"/>
                </w:rPr>
                <w:delText>;</w:delText>
              </w:r>
            </w:del>
          </w:p>
          <w:p w14:paraId="3D921C34" w14:textId="77777777" w:rsidR="00ED1509" w:rsidRPr="007520B6" w:rsidDel="008B6AF4" w:rsidRDefault="00ED1509">
            <w:pPr>
              <w:pStyle w:val="Heading1Numbered"/>
              <w:rPr>
                <w:del w:id="10706" w:author="Donovan Goode" w:date="2018-11-09T10:04:00Z"/>
                <w:rFonts w:ascii="Consolas" w:eastAsia="Times New Roman" w:hAnsi="Consolas" w:cs="Times New Roman"/>
                <w:color w:val="D4D4D4"/>
                <w:sz w:val="21"/>
                <w:szCs w:val="21"/>
              </w:rPr>
              <w:pPrChange w:id="10707" w:author="Donovan Goode" w:date="2018-11-09T10:05:00Z">
                <w:pPr>
                  <w:shd w:val="clear" w:color="auto" w:fill="1E1E1E"/>
                  <w:spacing w:line="285" w:lineRule="atLeast"/>
                </w:pPr>
              </w:pPrChange>
            </w:pPr>
            <w:del w:id="1070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9CDCFE"/>
                  <w:sz w:val="21"/>
                  <w:szCs w:val="21"/>
                </w:rPr>
                <w:delText>background-position</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B5CEA8"/>
                  <w:sz w:val="21"/>
                  <w:szCs w:val="21"/>
                </w:rPr>
                <w:delText>-898px</w:delText>
              </w:r>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CE9178"/>
                  <w:sz w:val="21"/>
                  <w:szCs w:val="21"/>
                </w:rPr>
                <w:delText>top</w:delText>
              </w:r>
              <w:r w:rsidRPr="007520B6" w:rsidDel="008B6AF4">
                <w:rPr>
                  <w:rFonts w:ascii="Consolas" w:eastAsia="Times New Roman" w:hAnsi="Consolas" w:cs="Times New Roman"/>
                  <w:color w:val="D4D4D4"/>
                  <w:sz w:val="21"/>
                  <w:szCs w:val="21"/>
                </w:rPr>
                <w:delText>;</w:delText>
              </w:r>
            </w:del>
          </w:p>
          <w:p w14:paraId="2950BCA7" w14:textId="77777777" w:rsidR="00ED1509" w:rsidRPr="007520B6" w:rsidDel="008B6AF4" w:rsidRDefault="00ED1509">
            <w:pPr>
              <w:pStyle w:val="Heading1Numbered"/>
              <w:rPr>
                <w:del w:id="10709" w:author="Donovan Goode" w:date="2018-11-09T10:04:00Z"/>
                <w:rFonts w:ascii="Consolas" w:eastAsia="Times New Roman" w:hAnsi="Consolas" w:cs="Times New Roman"/>
                <w:color w:val="D4D4D4"/>
                <w:sz w:val="21"/>
                <w:szCs w:val="21"/>
              </w:rPr>
              <w:pPrChange w:id="10710" w:author="Donovan Goode" w:date="2018-11-09T10:05:00Z">
                <w:pPr>
                  <w:shd w:val="clear" w:color="auto" w:fill="1E1E1E"/>
                  <w:spacing w:line="285" w:lineRule="atLeast"/>
                </w:pPr>
              </w:pPrChange>
            </w:pPr>
          </w:p>
          <w:p w14:paraId="19620A44" w14:textId="77777777" w:rsidR="00ED1509" w:rsidRPr="007520B6" w:rsidDel="008B6AF4" w:rsidRDefault="00ED1509">
            <w:pPr>
              <w:pStyle w:val="Heading1Numbered"/>
              <w:rPr>
                <w:del w:id="10711" w:author="Donovan Goode" w:date="2018-11-09T10:04:00Z"/>
                <w:rFonts w:ascii="Consolas" w:eastAsia="Times New Roman" w:hAnsi="Consolas" w:cs="Times New Roman"/>
                <w:color w:val="D4D4D4"/>
                <w:sz w:val="21"/>
                <w:szCs w:val="21"/>
              </w:rPr>
              <w:pPrChange w:id="10712" w:author="Donovan Goode" w:date="2018-11-09T10:05:00Z">
                <w:pPr>
                  <w:shd w:val="clear" w:color="auto" w:fill="1E1E1E"/>
                  <w:spacing w:line="285" w:lineRule="atLeast"/>
                </w:pPr>
              </w:pPrChange>
            </w:pPr>
            <w:del w:id="10713" w:author="Donovan Goode" w:date="2018-11-09T10:04:00Z">
              <w:r w:rsidRPr="007520B6" w:rsidDel="008B6AF4">
                <w:rPr>
                  <w:rFonts w:ascii="Consolas" w:eastAsia="Times New Roman" w:hAnsi="Consolas" w:cs="Times New Roman"/>
                  <w:color w:val="D4D4D4"/>
                  <w:sz w:val="21"/>
                  <w:szCs w:val="21"/>
                </w:rPr>
                <w:delText xml:space="preserve">    }</w:delText>
              </w:r>
            </w:del>
          </w:p>
          <w:p w14:paraId="6130A400" w14:textId="77777777" w:rsidR="00ED1509" w:rsidRPr="007520B6" w:rsidDel="008B6AF4" w:rsidRDefault="00ED1509">
            <w:pPr>
              <w:pStyle w:val="Heading1Numbered"/>
              <w:rPr>
                <w:del w:id="10714" w:author="Donovan Goode" w:date="2018-11-09T10:04:00Z"/>
                <w:rFonts w:ascii="Consolas" w:eastAsia="Times New Roman" w:hAnsi="Consolas" w:cs="Times New Roman"/>
                <w:color w:val="D4D4D4"/>
                <w:sz w:val="21"/>
                <w:szCs w:val="21"/>
              </w:rPr>
              <w:pPrChange w:id="10715" w:author="Donovan Goode" w:date="2018-11-09T10:05:00Z">
                <w:pPr>
                  <w:shd w:val="clear" w:color="auto" w:fill="1E1E1E"/>
                  <w:spacing w:line="285" w:lineRule="atLeast"/>
                </w:pPr>
              </w:pPrChange>
            </w:pPr>
          </w:p>
          <w:p w14:paraId="221070EA" w14:textId="77777777" w:rsidR="00ED1509" w:rsidRPr="007520B6" w:rsidDel="008B6AF4" w:rsidRDefault="00ED1509">
            <w:pPr>
              <w:pStyle w:val="Heading1Numbered"/>
              <w:rPr>
                <w:del w:id="10716" w:author="Donovan Goode" w:date="2018-11-09T10:04:00Z"/>
                <w:rFonts w:ascii="Consolas" w:eastAsia="Times New Roman" w:hAnsi="Consolas" w:cs="Times New Roman"/>
                <w:color w:val="D4D4D4"/>
                <w:sz w:val="21"/>
                <w:szCs w:val="21"/>
              </w:rPr>
              <w:pPrChange w:id="10717" w:author="Donovan Goode" w:date="2018-11-09T10:05:00Z">
                <w:pPr>
                  <w:shd w:val="clear" w:color="auto" w:fill="1E1E1E"/>
                  <w:spacing w:line="285" w:lineRule="atLeast"/>
                </w:pPr>
              </w:pPrChange>
            </w:pPr>
            <w:del w:id="10718"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 END: "Snake" overlay */</w:delText>
              </w:r>
            </w:del>
          </w:p>
          <w:p w14:paraId="6BC87D79" w14:textId="77777777" w:rsidR="00ED1509" w:rsidRPr="007520B6" w:rsidDel="008B6AF4" w:rsidRDefault="00ED1509">
            <w:pPr>
              <w:pStyle w:val="Heading1Numbered"/>
              <w:rPr>
                <w:del w:id="10719" w:author="Donovan Goode" w:date="2018-11-09T10:04:00Z"/>
                <w:rFonts w:ascii="Consolas" w:eastAsia="Times New Roman" w:hAnsi="Consolas" w:cs="Times New Roman"/>
                <w:color w:val="D4D4D4"/>
                <w:sz w:val="21"/>
                <w:szCs w:val="21"/>
              </w:rPr>
              <w:pPrChange w:id="10720" w:author="Donovan Goode" w:date="2018-11-09T10:05:00Z">
                <w:pPr>
                  <w:shd w:val="clear" w:color="auto" w:fill="1E1E1E"/>
                  <w:spacing w:line="285" w:lineRule="atLeast"/>
                </w:pPr>
              </w:pPrChange>
            </w:pPr>
            <w:del w:id="10721" w:author="Donovan Goode" w:date="2018-11-09T10:04:00Z">
              <w:r w:rsidRPr="007520B6" w:rsidDel="008B6AF4">
                <w:rPr>
                  <w:rFonts w:ascii="Consolas" w:eastAsia="Times New Roman" w:hAnsi="Consolas" w:cs="Times New Roman"/>
                  <w:color w:val="D4D4D4"/>
                  <w:sz w:val="21"/>
                  <w:szCs w:val="21"/>
                </w:rPr>
                <w:delText xml:space="preserve">    </w:delText>
              </w:r>
            </w:del>
          </w:p>
          <w:p w14:paraId="05827B34" w14:textId="77777777" w:rsidR="00ED1509" w:rsidRPr="007520B6" w:rsidDel="008B6AF4" w:rsidRDefault="00ED1509">
            <w:pPr>
              <w:pStyle w:val="Heading1Numbered"/>
              <w:rPr>
                <w:del w:id="10722" w:author="Donovan Goode" w:date="2018-11-09T10:04:00Z"/>
                <w:rFonts w:ascii="Consolas" w:eastAsia="Times New Roman" w:hAnsi="Consolas" w:cs="Times New Roman"/>
                <w:color w:val="D4D4D4"/>
                <w:sz w:val="21"/>
                <w:szCs w:val="21"/>
              </w:rPr>
              <w:pPrChange w:id="10723" w:author="Donovan Goode" w:date="2018-11-09T10:05:00Z">
                <w:pPr>
                  <w:shd w:val="clear" w:color="auto" w:fill="1E1E1E"/>
                  <w:spacing w:line="285" w:lineRule="atLeast"/>
                </w:pPr>
              </w:pPrChange>
            </w:pPr>
            <w:del w:id="10724" w:author="Donovan Goode" w:date="2018-11-09T10:04:00Z">
              <w:r w:rsidRPr="007520B6" w:rsidDel="008B6AF4">
                <w:rPr>
                  <w:rFonts w:ascii="Consolas" w:eastAsia="Times New Roman" w:hAnsi="Consolas" w:cs="Times New Roman"/>
                  <w:color w:val="D4D4D4"/>
                  <w:sz w:val="21"/>
                  <w:szCs w:val="21"/>
                </w:rPr>
                <w:delText xml:space="preserve">  </w:delText>
              </w:r>
              <w:r w:rsidRPr="007520B6" w:rsidDel="008B6AF4">
                <w:rPr>
                  <w:rFonts w:ascii="Consolas" w:eastAsia="Times New Roman" w:hAnsi="Consolas" w:cs="Times New Roman"/>
                  <w:color w:val="6A9955"/>
                  <w:sz w:val="21"/>
                  <w:szCs w:val="21"/>
                </w:rPr>
                <w:delText>/*Begin Global CSS*/</w:delText>
              </w:r>
            </w:del>
          </w:p>
          <w:p w14:paraId="79BD3142" w14:textId="77777777" w:rsidR="00ED1509" w:rsidRPr="007520B6" w:rsidDel="008B6AF4" w:rsidRDefault="00ED1509">
            <w:pPr>
              <w:pStyle w:val="Heading1Numbered"/>
              <w:rPr>
                <w:del w:id="10725" w:author="Donovan Goode" w:date="2018-11-09T10:04:00Z"/>
                <w:rFonts w:ascii="Consolas" w:eastAsia="Times New Roman" w:hAnsi="Consolas" w:cs="Times New Roman"/>
                <w:color w:val="D4D4D4"/>
                <w:sz w:val="21"/>
                <w:szCs w:val="21"/>
              </w:rPr>
              <w:pPrChange w:id="10726" w:author="Donovan Goode" w:date="2018-11-09T10:05:00Z">
                <w:pPr>
                  <w:shd w:val="clear" w:color="auto" w:fill="1E1E1E"/>
                  <w:spacing w:line="285" w:lineRule="atLeast"/>
                </w:pPr>
              </w:pPrChange>
            </w:pPr>
            <w:del w:id="10727" w:author="Donovan Goode" w:date="2018-11-09T10:04:00Z">
              <w:r w:rsidRPr="007520B6" w:rsidDel="008B6AF4">
                <w:rPr>
                  <w:rFonts w:ascii="Consolas" w:eastAsia="Times New Roman" w:hAnsi="Consolas" w:cs="Times New Roman"/>
                  <w:color w:val="D4D4D4"/>
                  <w:sz w:val="21"/>
                  <w:szCs w:val="21"/>
                </w:rPr>
                <w:delText xml:space="preserve">  </w:delText>
              </w:r>
            </w:del>
          </w:p>
          <w:p w14:paraId="6A17BA18" w14:textId="77777777" w:rsidR="00ED1509" w:rsidRPr="007520B6" w:rsidDel="008B6AF4" w:rsidRDefault="00ED1509">
            <w:pPr>
              <w:pStyle w:val="Heading1Numbered"/>
              <w:rPr>
                <w:del w:id="10728" w:author="Donovan Goode" w:date="2018-11-09T10:04:00Z"/>
                <w:rFonts w:ascii="Consolas" w:eastAsia="Times New Roman" w:hAnsi="Consolas" w:cs="Times New Roman"/>
                <w:color w:val="D4D4D4"/>
                <w:sz w:val="21"/>
                <w:szCs w:val="21"/>
              </w:rPr>
              <w:pPrChange w:id="10729" w:author="Donovan Goode" w:date="2018-11-09T10:05:00Z">
                <w:pPr>
                  <w:shd w:val="clear" w:color="auto" w:fill="1E1E1E"/>
                  <w:spacing w:line="285" w:lineRule="atLeast"/>
                </w:pPr>
              </w:pPrChange>
            </w:pPr>
          </w:p>
          <w:p w14:paraId="2B4B1425" w14:textId="77777777" w:rsidR="00ED1509" w:rsidRPr="007520B6" w:rsidDel="008B6AF4" w:rsidRDefault="00ED1509">
            <w:pPr>
              <w:pStyle w:val="Heading1Numbered"/>
              <w:rPr>
                <w:del w:id="10730" w:author="Donovan Goode" w:date="2018-11-09T10:04:00Z"/>
                <w:rFonts w:ascii="Consolas" w:eastAsia="Times New Roman" w:hAnsi="Consolas" w:cs="Times New Roman"/>
                <w:color w:val="D4D4D4"/>
                <w:sz w:val="21"/>
                <w:szCs w:val="21"/>
              </w:rPr>
              <w:pPrChange w:id="10731" w:author="Donovan Goode" w:date="2018-11-09T10:05:00Z">
                <w:pPr>
                  <w:shd w:val="clear" w:color="auto" w:fill="1E1E1E"/>
                  <w:spacing w:line="285" w:lineRule="atLeast"/>
                </w:pPr>
              </w:pPrChange>
            </w:pPr>
            <w:del w:id="10732" w:author="Donovan Goode" w:date="2018-11-09T10:04:00Z">
              <w:r w:rsidRPr="007520B6" w:rsidDel="008B6AF4">
                <w:rPr>
                  <w:rFonts w:ascii="Consolas" w:eastAsia="Times New Roman" w:hAnsi="Consolas" w:cs="Times New Roman"/>
                  <w:color w:val="808080"/>
                  <w:sz w:val="21"/>
                  <w:szCs w:val="21"/>
                </w:rPr>
                <w:delText>&lt;/</w:delText>
              </w:r>
              <w:r w:rsidRPr="007520B6" w:rsidDel="008B6AF4">
                <w:rPr>
                  <w:rFonts w:ascii="Consolas" w:eastAsia="Times New Roman" w:hAnsi="Consolas" w:cs="Times New Roman"/>
                  <w:color w:val="569CD6"/>
                  <w:sz w:val="21"/>
                  <w:szCs w:val="21"/>
                </w:rPr>
                <w:delText>style</w:delText>
              </w:r>
              <w:r w:rsidRPr="007520B6" w:rsidDel="008B6AF4">
                <w:rPr>
                  <w:rFonts w:ascii="Consolas" w:eastAsia="Times New Roman" w:hAnsi="Consolas" w:cs="Times New Roman"/>
                  <w:color w:val="808080"/>
                  <w:sz w:val="21"/>
                  <w:szCs w:val="21"/>
                </w:rPr>
                <w:delText>&gt;</w:delText>
              </w:r>
            </w:del>
          </w:p>
          <w:p w14:paraId="7A5098B8" w14:textId="77777777" w:rsidR="00ED1509" w:rsidDel="008B6AF4" w:rsidRDefault="00ED1509">
            <w:pPr>
              <w:pStyle w:val="Heading1Numbered"/>
              <w:rPr>
                <w:del w:id="10733" w:author="Donovan Goode" w:date="2018-11-09T10:04:00Z"/>
                <w:b/>
                <w:highlight w:val="yellow"/>
              </w:rPr>
              <w:pPrChange w:id="10734" w:author="Donovan Goode" w:date="2018-11-09T10:05:00Z">
                <w:pPr/>
              </w:pPrChange>
            </w:pPr>
          </w:p>
        </w:tc>
      </w:tr>
    </w:tbl>
    <w:p w14:paraId="6E1234A4" w14:textId="77777777" w:rsidR="00ED1509" w:rsidDel="008B6AF4" w:rsidRDefault="00ED1509">
      <w:pPr>
        <w:pStyle w:val="Heading1Numbered"/>
        <w:rPr>
          <w:del w:id="10735" w:author="Donovan Goode" w:date="2018-11-09T10:04:00Z"/>
          <w:b/>
          <w:highlight w:val="yellow"/>
        </w:rPr>
        <w:pPrChange w:id="10736" w:author="Donovan Goode" w:date="2018-11-09T10:05:00Z">
          <w:pPr/>
        </w:pPrChange>
      </w:pPr>
    </w:p>
    <w:p w14:paraId="4B7A6D11" w14:textId="77777777" w:rsidR="00ED1509" w:rsidRPr="00094636" w:rsidDel="008B6AF4" w:rsidRDefault="00ED1509">
      <w:pPr>
        <w:pStyle w:val="Heading1Numbered"/>
        <w:rPr>
          <w:del w:id="10737" w:author="Donovan Goode" w:date="2018-11-09T10:04:00Z"/>
          <w:highlight w:val="yellow"/>
        </w:rPr>
        <w:pPrChange w:id="10738" w:author="Donovan Goode" w:date="2018-11-09T10:05:00Z">
          <w:pPr>
            <w:pStyle w:val="Heading3Numbered"/>
          </w:pPr>
        </w:pPrChange>
      </w:pPr>
      <w:del w:id="10739" w:author="Donovan Goode" w:date="2018-11-09T10:04:00Z">
        <w:r w:rsidRPr="00094636" w:rsidDel="008B6AF4">
          <w:rPr>
            <w:highlight w:val="yellow"/>
          </w:rPr>
          <w:delText>ORA Home:</w:delText>
        </w:r>
      </w:del>
    </w:p>
    <w:tbl>
      <w:tblPr>
        <w:tblStyle w:val="TableGrid"/>
        <w:tblW w:w="0" w:type="auto"/>
        <w:tblLook w:val="04A0" w:firstRow="1" w:lastRow="0" w:firstColumn="1" w:lastColumn="0" w:noHBand="0" w:noVBand="1"/>
      </w:tblPr>
      <w:tblGrid>
        <w:gridCol w:w="9360"/>
      </w:tblGrid>
      <w:tr w:rsidR="00ED1509" w:rsidDel="008B6AF4" w14:paraId="494E9AF4" w14:textId="4EAEEF81" w:rsidTr="00A52519">
        <w:trPr>
          <w:cnfStyle w:val="100000000000" w:firstRow="1" w:lastRow="0" w:firstColumn="0" w:lastColumn="0" w:oddVBand="0" w:evenVBand="0" w:oddHBand="0" w:evenHBand="0" w:firstRowFirstColumn="0" w:firstRowLastColumn="0" w:lastRowFirstColumn="0" w:lastRowLastColumn="0"/>
          <w:del w:id="10740" w:author="Donovan Goode" w:date="2018-11-09T10:04:00Z"/>
        </w:trPr>
        <w:tc>
          <w:tcPr>
            <w:tcW w:w="9350" w:type="dxa"/>
          </w:tcPr>
          <w:p w14:paraId="32B7035D" w14:textId="77777777" w:rsidR="00ED1509" w:rsidRPr="00F84715" w:rsidDel="008B6AF4" w:rsidRDefault="00ED1509">
            <w:pPr>
              <w:pStyle w:val="Heading1Numbered"/>
              <w:rPr>
                <w:del w:id="10741" w:author="Donovan Goode" w:date="2018-11-09T10:04:00Z"/>
                <w:rFonts w:ascii="Consolas" w:eastAsia="Times New Roman" w:hAnsi="Consolas" w:cs="Times New Roman"/>
                <w:color w:val="D4D4D4"/>
                <w:sz w:val="21"/>
                <w:szCs w:val="21"/>
              </w:rPr>
              <w:pPrChange w:id="10742" w:author="Donovan Goode" w:date="2018-11-09T10:05:00Z">
                <w:pPr>
                  <w:shd w:val="clear" w:color="auto" w:fill="1E1E1E"/>
                  <w:spacing w:line="285" w:lineRule="atLeast"/>
                </w:pPr>
              </w:pPrChange>
            </w:pPr>
            <w:del w:id="10743" w:author="Donovan Goode" w:date="2018-11-09T10:04:00Z">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assign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forums_sm</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sitemarkers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"Forums"</w:delText>
              </w:r>
              <w:r w:rsidRPr="00F84715" w:rsidDel="008B6AF4">
                <w:rPr>
                  <w:rFonts w:ascii="Consolas" w:eastAsia="Times New Roman" w:hAnsi="Consolas" w:cs="Times New Roman"/>
                  <w:color w:val="D4D4D4"/>
                  <w:sz w:val="21"/>
                  <w:szCs w:val="21"/>
                </w:rPr>
                <w:delText>] %}</w:delText>
              </w:r>
            </w:del>
          </w:p>
          <w:p w14:paraId="3208C6A0" w14:textId="77777777" w:rsidR="00ED1509" w:rsidRPr="00F84715" w:rsidDel="008B6AF4" w:rsidRDefault="00ED1509">
            <w:pPr>
              <w:pStyle w:val="Heading1Numbered"/>
              <w:rPr>
                <w:del w:id="10744" w:author="Donovan Goode" w:date="2018-11-09T10:04:00Z"/>
                <w:rFonts w:ascii="Consolas" w:eastAsia="Times New Roman" w:hAnsi="Consolas" w:cs="Times New Roman"/>
                <w:color w:val="D4D4D4"/>
                <w:sz w:val="21"/>
                <w:szCs w:val="21"/>
              </w:rPr>
              <w:pPrChange w:id="10745" w:author="Donovan Goode" w:date="2018-11-09T10:05:00Z">
                <w:pPr>
                  <w:shd w:val="clear" w:color="auto" w:fill="1E1E1E"/>
                  <w:spacing w:line="285" w:lineRule="atLeast"/>
                </w:pPr>
              </w:pPrChange>
            </w:pPr>
          </w:p>
          <w:p w14:paraId="15B8B8AD" w14:textId="77777777" w:rsidR="00ED1509" w:rsidRPr="00F84715" w:rsidDel="008B6AF4" w:rsidRDefault="00ED1509">
            <w:pPr>
              <w:pStyle w:val="Heading1Numbered"/>
              <w:rPr>
                <w:del w:id="10746" w:author="Donovan Goode" w:date="2018-11-09T10:04:00Z"/>
                <w:rFonts w:ascii="Consolas" w:eastAsia="Times New Roman" w:hAnsi="Consolas" w:cs="Times New Roman"/>
                <w:color w:val="D4D4D4"/>
                <w:sz w:val="21"/>
                <w:szCs w:val="21"/>
              </w:rPr>
              <w:pPrChange w:id="10747" w:author="Donovan Goode" w:date="2018-11-09T10:05:00Z">
                <w:pPr>
                  <w:shd w:val="clear" w:color="auto" w:fill="1E1E1E"/>
                  <w:spacing w:line="285" w:lineRule="atLeast"/>
                </w:pPr>
              </w:pPrChange>
            </w:pPr>
            <w:del w:id="10748"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"page_section section-search"</w:delText>
              </w:r>
              <w:r w:rsidRPr="00F84715" w:rsidDel="008B6AF4">
                <w:rPr>
                  <w:rFonts w:ascii="Consolas" w:eastAsia="Times New Roman" w:hAnsi="Consolas" w:cs="Times New Roman"/>
                  <w:color w:val="808080"/>
                  <w:sz w:val="21"/>
                  <w:szCs w:val="21"/>
                </w:rPr>
                <w:delText>&gt;</w:delText>
              </w:r>
            </w:del>
          </w:p>
          <w:p w14:paraId="6A918270" w14:textId="77777777" w:rsidR="00ED1509" w:rsidRPr="00F84715" w:rsidDel="008B6AF4" w:rsidRDefault="00ED1509">
            <w:pPr>
              <w:pStyle w:val="Heading1Numbered"/>
              <w:rPr>
                <w:del w:id="10749" w:author="Donovan Goode" w:date="2018-11-09T10:04:00Z"/>
                <w:rFonts w:ascii="Consolas" w:eastAsia="Times New Roman" w:hAnsi="Consolas" w:cs="Times New Roman"/>
                <w:color w:val="D4D4D4"/>
                <w:sz w:val="21"/>
                <w:szCs w:val="21"/>
              </w:rPr>
              <w:pPrChange w:id="10750" w:author="Donovan Goode" w:date="2018-11-09T10:05:00Z">
                <w:pPr>
                  <w:shd w:val="clear" w:color="auto" w:fill="1E1E1E"/>
                  <w:spacing w:line="285" w:lineRule="atLeast"/>
                </w:pPr>
              </w:pPrChange>
            </w:pPr>
            <w:del w:id="1075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"container"</w:delText>
              </w:r>
              <w:r w:rsidRPr="00F84715" w:rsidDel="008B6AF4">
                <w:rPr>
                  <w:rFonts w:ascii="Consolas" w:eastAsia="Times New Roman" w:hAnsi="Consolas" w:cs="Times New Roman"/>
                  <w:color w:val="808080"/>
                  <w:sz w:val="21"/>
                  <w:szCs w:val="21"/>
                </w:rPr>
                <w:delText>&gt;</w:delText>
              </w:r>
            </w:del>
          </w:p>
          <w:p w14:paraId="6B45E85D" w14:textId="77777777" w:rsidR="00ED1509" w:rsidRPr="00F84715" w:rsidDel="008B6AF4" w:rsidRDefault="00ED1509">
            <w:pPr>
              <w:pStyle w:val="Heading1Numbered"/>
              <w:rPr>
                <w:del w:id="10752" w:author="Donovan Goode" w:date="2018-11-09T10:04:00Z"/>
                <w:rFonts w:ascii="Consolas" w:eastAsia="Times New Roman" w:hAnsi="Consolas" w:cs="Times New Roman"/>
                <w:color w:val="D4D4D4"/>
                <w:sz w:val="21"/>
                <w:szCs w:val="21"/>
              </w:rPr>
              <w:pPrChange w:id="10753" w:author="Donovan Goode" w:date="2018-11-09T10:05:00Z">
                <w:pPr>
                  <w:shd w:val="clear" w:color="auto" w:fill="1E1E1E"/>
                  <w:spacing w:line="285" w:lineRule="atLeast"/>
                </w:pPr>
              </w:pPrChange>
            </w:pPr>
            <w:del w:id="10754" w:author="Donovan Goode" w:date="2018-11-09T10:04:00Z">
              <w:r w:rsidRPr="00F84715" w:rsidDel="008B6AF4">
                <w:rPr>
                  <w:rFonts w:ascii="Consolas" w:eastAsia="Times New Roman" w:hAnsi="Consolas" w:cs="Times New Roman"/>
                  <w:color w:val="D4D4D4"/>
                  <w:sz w:val="21"/>
                  <w:szCs w:val="21"/>
                </w:rPr>
                <w:delText xml:space="preserve">        </w:delText>
              </w:r>
            </w:del>
          </w:p>
          <w:p w14:paraId="73F02447" w14:textId="77777777" w:rsidR="00ED1509" w:rsidRPr="00F84715" w:rsidDel="008B6AF4" w:rsidRDefault="00ED1509">
            <w:pPr>
              <w:pStyle w:val="Heading1Numbered"/>
              <w:rPr>
                <w:del w:id="10755" w:author="Donovan Goode" w:date="2018-11-09T10:04:00Z"/>
                <w:rFonts w:ascii="Consolas" w:eastAsia="Times New Roman" w:hAnsi="Consolas" w:cs="Times New Roman"/>
                <w:color w:val="D4D4D4"/>
                <w:sz w:val="21"/>
                <w:szCs w:val="21"/>
              </w:rPr>
              <w:pPrChange w:id="10756" w:author="Donovan Goode" w:date="2018-11-09T10:05:00Z">
                <w:pPr>
                  <w:shd w:val="clear" w:color="auto" w:fill="1E1E1E"/>
                  <w:spacing w:line="285" w:lineRule="atLeast"/>
                </w:pPr>
              </w:pPrChange>
            </w:pPr>
            <w:del w:id="1075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"col-md-8"</w:delText>
              </w:r>
              <w:r w:rsidRPr="00F84715" w:rsidDel="008B6AF4">
                <w:rPr>
                  <w:rFonts w:ascii="Consolas" w:eastAsia="Times New Roman" w:hAnsi="Consolas" w:cs="Times New Roman"/>
                  <w:color w:val="808080"/>
                  <w:sz w:val="21"/>
                  <w:szCs w:val="21"/>
                </w:rPr>
                <w:delText>&gt;</w:delText>
              </w:r>
            </w:del>
          </w:p>
          <w:p w14:paraId="5EACB898" w14:textId="77777777" w:rsidR="00ED1509" w:rsidRPr="00F84715" w:rsidDel="008B6AF4" w:rsidRDefault="00ED1509">
            <w:pPr>
              <w:pStyle w:val="Heading1Numbered"/>
              <w:rPr>
                <w:del w:id="10758" w:author="Donovan Goode" w:date="2018-11-09T10:04:00Z"/>
                <w:rFonts w:ascii="Consolas" w:eastAsia="Times New Roman" w:hAnsi="Consolas" w:cs="Times New Roman"/>
                <w:color w:val="D4D4D4"/>
                <w:sz w:val="21"/>
                <w:szCs w:val="21"/>
              </w:rPr>
              <w:pPrChange w:id="10759" w:author="Donovan Goode" w:date="2018-11-09T10:05:00Z">
                <w:pPr>
                  <w:shd w:val="clear" w:color="auto" w:fill="1E1E1E"/>
                  <w:spacing w:line="285" w:lineRule="atLeast"/>
                </w:pPr>
              </w:pPrChange>
            </w:pPr>
            <w:del w:id="1076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"ORA-Home-search"</w:delText>
              </w:r>
              <w:r w:rsidRPr="00F84715" w:rsidDel="008B6AF4">
                <w:rPr>
                  <w:rFonts w:ascii="Consolas" w:eastAsia="Times New Roman" w:hAnsi="Consolas" w:cs="Times New Roman"/>
                  <w:color w:val="808080"/>
                  <w:sz w:val="21"/>
                  <w:szCs w:val="21"/>
                </w:rPr>
                <w:delText>&gt;</w:delText>
              </w:r>
            </w:del>
          </w:p>
          <w:p w14:paraId="2332825A" w14:textId="77777777" w:rsidR="00ED1509" w:rsidRPr="00F84715" w:rsidDel="008B6AF4" w:rsidRDefault="00ED1509">
            <w:pPr>
              <w:pStyle w:val="Heading1Numbered"/>
              <w:rPr>
                <w:del w:id="10761" w:author="Donovan Goode" w:date="2018-11-09T10:04:00Z"/>
                <w:rFonts w:ascii="Consolas" w:eastAsia="Times New Roman" w:hAnsi="Consolas" w:cs="Times New Roman"/>
                <w:color w:val="D4D4D4"/>
                <w:sz w:val="21"/>
                <w:szCs w:val="21"/>
              </w:rPr>
              <w:pPrChange w:id="10762" w:author="Donovan Goode" w:date="2018-11-09T10:05:00Z">
                <w:pPr>
                  <w:shd w:val="clear" w:color="auto" w:fill="1E1E1E"/>
                  <w:spacing w:line="285" w:lineRule="atLeast"/>
                </w:pPr>
              </w:pPrChange>
            </w:pPr>
            <w:del w:id="1076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'Search'</w:delText>
              </w:r>
              <w:r w:rsidRPr="00F84715" w:rsidDel="008B6AF4">
                <w:rPr>
                  <w:rFonts w:ascii="Consolas" w:eastAsia="Times New Roman" w:hAnsi="Consolas" w:cs="Times New Roman"/>
                  <w:color w:val="D4D4D4"/>
                  <w:sz w:val="21"/>
                  <w:szCs w:val="21"/>
                </w:rPr>
                <w:delText xml:space="preserve"> %}</w:delText>
              </w:r>
            </w:del>
          </w:p>
          <w:p w14:paraId="63BF7615" w14:textId="77777777" w:rsidR="00ED1509" w:rsidRPr="00F84715" w:rsidDel="008B6AF4" w:rsidRDefault="00ED1509">
            <w:pPr>
              <w:pStyle w:val="Heading1Numbered"/>
              <w:rPr>
                <w:del w:id="10764" w:author="Donovan Goode" w:date="2018-11-09T10:04:00Z"/>
                <w:rFonts w:ascii="Consolas" w:eastAsia="Times New Roman" w:hAnsi="Consolas" w:cs="Times New Roman"/>
                <w:color w:val="D4D4D4"/>
                <w:sz w:val="21"/>
                <w:szCs w:val="21"/>
              </w:rPr>
              <w:pPrChange w:id="10765" w:author="Donovan Goode" w:date="2018-11-09T10:05:00Z">
                <w:pPr>
                  <w:shd w:val="clear" w:color="auto" w:fill="1E1E1E"/>
                  <w:spacing w:line="285" w:lineRule="atLeast"/>
                </w:pPr>
              </w:pPrChange>
            </w:pPr>
            <w:del w:id="1076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4321F718" w14:textId="77777777" w:rsidR="00ED1509" w:rsidRPr="00F84715" w:rsidDel="008B6AF4" w:rsidRDefault="00ED1509">
            <w:pPr>
              <w:pStyle w:val="Heading1Numbered"/>
              <w:rPr>
                <w:del w:id="10767" w:author="Donovan Goode" w:date="2018-11-09T10:04:00Z"/>
                <w:rFonts w:ascii="Consolas" w:eastAsia="Times New Roman" w:hAnsi="Consolas" w:cs="Times New Roman"/>
                <w:color w:val="D4D4D4"/>
                <w:sz w:val="21"/>
                <w:szCs w:val="21"/>
              </w:rPr>
              <w:pPrChange w:id="10768" w:author="Donovan Goode" w:date="2018-11-09T10:05:00Z">
                <w:pPr>
                  <w:shd w:val="clear" w:color="auto" w:fill="1E1E1E"/>
                  <w:spacing w:line="285" w:lineRule="atLeast"/>
                </w:pPr>
              </w:pPrChange>
            </w:pPr>
            <w:del w:id="1076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09112A0A" w14:textId="77777777" w:rsidR="00ED1509" w:rsidRPr="00F84715" w:rsidDel="008B6AF4" w:rsidRDefault="00ED1509">
            <w:pPr>
              <w:pStyle w:val="Heading1Numbered"/>
              <w:rPr>
                <w:del w:id="10770" w:author="Donovan Goode" w:date="2018-11-09T10:04:00Z"/>
                <w:rFonts w:ascii="Consolas" w:eastAsia="Times New Roman" w:hAnsi="Consolas" w:cs="Times New Roman"/>
                <w:color w:val="D4D4D4"/>
                <w:sz w:val="21"/>
                <w:szCs w:val="21"/>
              </w:rPr>
              <w:pPrChange w:id="10771" w:author="Donovan Goode" w:date="2018-11-09T10:05:00Z">
                <w:pPr>
                  <w:shd w:val="clear" w:color="auto" w:fill="1E1E1E"/>
                  <w:spacing w:line="285" w:lineRule="atLeast"/>
                </w:pPr>
              </w:pPrChange>
            </w:pPr>
            <w:del w:id="10772" w:author="Donovan Goode" w:date="2018-11-09T10:04:00Z">
              <w:r w:rsidRPr="00F84715" w:rsidDel="008B6AF4">
                <w:rPr>
                  <w:rFonts w:ascii="Consolas" w:eastAsia="Times New Roman" w:hAnsi="Consolas" w:cs="Times New Roman"/>
                  <w:color w:val="D4D4D4"/>
                  <w:sz w:val="21"/>
                  <w:szCs w:val="21"/>
                </w:rPr>
                <w:delText xml:space="preserve">        </w:delText>
              </w:r>
            </w:del>
          </w:p>
          <w:p w14:paraId="72867EB2" w14:textId="77777777" w:rsidR="00ED1509" w:rsidRPr="00F84715" w:rsidDel="008B6AF4" w:rsidRDefault="00ED1509">
            <w:pPr>
              <w:pStyle w:val="Heading1Numbered"/>
              <w:rPr>
                <w:del w:id="10773" w:author="Donovan Goode" w:date="2018-11-09T10:04:00Z"/>
                <w:rFonts w:ascii="Consolas" w:eastAsia="Times New Roman" w:hAnsi="Consolas" w:cs="Times New Roman"/>
                <w:color w:val="D4D4D4"/>
                <w:sz w:val="21"/>
                <w:szCs w:val="21"/>
              </w:rPr>
              <w:pPrChange w:id="10774" w:author="Donovan Goode" w:date="2018-11-09T10:05:00Z">
                <w:pPr>
                  <w:shd w:val="clear" w:color="auto" w:fill="1E1E1E"/>
                  <w:spacing w:line="285" w:lineRule="atLeast"/>
                </w:pPr>
              </w:pPrChange>
            </w:pPr>
            <w:del w:id="1077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CB7744B" w14:textId="77777777" w:rsidR="00ED1509" w:rsidRPr="00F84715" w:rsidDel="008B6AF4" w:rsidRDefault="00ED1509">
            <w:pPr>
              <w:pStyle w:val="Heading1Numbered"/>
              <w:rPr>
                <w:del w:id="10776" w:author="Donovan Goode" w:date="2018-11-09T10:04:00Z"/>
                <w:rFonts w:ascii="Consolas" w:eastAsia="Times New Roman" w:hAnsi="Consolas" w:cs="Times New Roman"/>
                <w:color w:val="D4D4D4"/>
                <w:sz w:val="21"/>
                <w:szCs w:val="21"/>
              </w:rPr>
              <w:pPrChange w:id="10777" w:author="Donovan Goode" w:date="2018-11-09T10:05:00Z">
                <w:pPr>
                  <w:shd w:val="clear" w:color="auto" w:fill="1E1E1E"/>
                  <w:spacing w:line="285" w:lineRule="atLeast"/>
                </w:pPr>
              </w:pPrChange>
            </w:pPr>
            <w:del w:id="10778"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808080"/>
                  <w:sz w:val="21"/>
                  <w:szCs w:val="21"/>
                </w:rPr>
                <w:delText>&gt;</w:delText>
              </w:r>
            </w:del>
          </w:p>
          <w:p w14:paraId="14F51E04" w14:textId="77777777" w:rsidR="00ED1509" w:rsidRPr="00F84715" w:rsidDel="008B6AF4" w:rsidRDefault="00ED1509">
            <w:pPr>
              <w:pStyle w:val="Heading1Numbered"/>
              <w:rPr>
                <w:del w:id="10779" w:author="Donovan Goode" w:date="2018-11-09T10:04:00Z"/>
                <w:rFonts w:ascii="Consolas" w:eastAsia="Times New Roman" w:hAnsi="Consolas" w:cs="Times New Roman"/>
                <w:color w:val="D4D4D4"/>
                <w:sz w:val="21"/>
                <w:szCs w:val="21"/>
              </w:rPr>
              <w:pPrChange w:id="10780" w:author="Donovan Goode" w:date="2018-11-09T10:05:00Z">
                <w:pPr>
                  <w:shd w:val="clear" w:color="auto" w:fill="1E1E1E"/>
                  <w:spacing w:line="285" w:lineRule="atLeast"/>
                </w:pPr>
              </w:pPrChange>
            </w:pPr>
          </w:p>
          <w:p w14:paraId="1A8D3ED8" w14:textId="77777777" w:rsidR="00ED1509" w:rsidRPr="00F84715" w:rsidDel="008B6AF4" w:rsidRDefault="00ED1509">
            <w:pPr>
              <w:pStyle w:val="Heading1Numbered"/>
              <w:rPr>
                <w:del w:id="10781" w:author="Donovan Goode" w:date="2018-11-09T10:04:00Z"/>
                <w:rFonts w:ascii="Consolas" w:eastAsia="Times New Roman" w:hAnsi="Consolas" w:cs="Times New Roman"/>
                <w:color w:val="D4D4D4"/>
                <w:sz w:val="21"/>
                <w:szCs w:val="21"/>
              </w:rPr>
              <w:pPrChange w:id="10782" w:author="Donovan Goode" w:date="2018-11-09T10:05:00Z">
                <w:pPr>
                  <w:shd w:val="clear" w:color="auto" w:fill="1E1E1E"/>
                  <w:spacing w:line="285" w:lineRule="atLeast"/>
                </w:pPr>
              </w:pPrChange>
            </w:pPr>
            <w:del w:id="10783"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"page_section section-homeslider"</w:delText>
              </w:r>
              <w:r w:rsidRPr="00F84715" w:rsidDel="008B6AF4">
                <w:rPr>
                  <w:rFonts w:ascii="Consolas" w:eastAsia="Times New Roman" w:hAnsi="Consolas" w:cs="Times New Roman"/>
                  <w:color w:val="808080"/>
                  <w:sz w:val="21"/>
                  <w:szCs w:val="21"/>
                </w:rPr>
                <w:delText>&gt;</w:delText>
              </w:r>
            </w:del>
          </w:p>
          <w:p w14:paraId="37B0B192" w14:textId="77777777" w:rsidR="00ED1509" w:rsidRPr="00F84715" w:rsidDel="008B6AF4" w:rsidRDefault="00ED1509">
            <w:pPr>
              <w:pStyle w:val="Heading1Numbered"/>
              <w:rPr>
                <w:del w:id="10784" w:author="Donovan Goode" w:date="2018-11-09T10:04:00Z"/>
                <w:rFonts w:ascii="Consolas" w:eastAsia="Times New Roman" w:hAnsi="Consolas" w:cs="Times New Roman"/>
                <w:color w:val="D4D4D4"/>
                <w:sz w:val="21"/>
                <w:szCs w:val="21"/>
              </w:rPr>
              <w:pPrChange w:id="10785" w:author="Donovan Goode" w:date="2018-11-09T10:05:00Z">
                <w:pPr>
                  <w:shd w:val="clear" w:color="auto" w:fill="1E1E1E"/>
                  <w:spacing w:line="285" w:lineRule="atLeast"/>
                </w:pPr>
              </w:pPrChange>
            </w:pPr>
            <w:del w:id="1078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"container"</w:delText>
              </w:r>
              <w:r w:rsidRPr="00F84715" w:rsidDel="008B6AF4">
                <w:rPr>
                  <w:rFonts w:ascii="Consolas" w:eastAsia="Times New Roman" w:hAnsi="Consolas" w:cs="Times New Roman"/>
                  <w:color w:val="808080"/>
                  <w:sz w:val="21"/>
                  <w:szCs w:val="21"/>
                </w:rPr>
                <w:delText>&gt;</w:delText>
              </w:r>
            </w:del>
          </w:p>
          <w:p w14:paraId="1099045C" w14:textId="77777777" w:rsidR="00ED1509" w:rsidRPr="00F84715" w:rsidDel="008B6AF4" w:rsidRDefault="00ED1509">
            <w:pPr>
              <w:pStyle w:val="Heading1Numbered"/>
              <w:rPr>
                <w:del w:id="10787" w:author="Donovan Goode" w:date="2018-11-09T10:04:00Z"/>
                <w:rFonts w:ascii="Consolas" w:eastAsia="Times New Roman" w:hAnsi="Consolas" w:cs="Times New Roman"/>
                <w:color w:val="D4D4D4"/>
                <w:sz w:val="21"/>
                <w:szCs w:val="21"/>
              </w:rPr>
              <w:pPrChange w:id="10788" w:author="Donovan Goode" w:date="2018-11-09T10:05:00Z">
                <w:pPr>
                  <w:shd w:val="clear" w:color="auto" w:fill="1E1E1E"/>
                  <w:spacing w:line="285" w:lineRule="atLeast"/>
                </w:pPr>
              </w:pPrChange>
            </w:pPr>
            <w:del w:id="1078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"row "</w:delText>
              </w:r>
              <w:r w:rsidRPr="00F84715" w:rsidDel="008B6AF4">
                <w:rPr>
                  <w:rFonts w:ascii="Consolas" w:eastAsia="Times New Roman" w:hAnsi="Consolas" w:cs="Times New Roman"/>
                  <w:color w:val="808080"/>
                  <w:sz w:val="21"/>
                  <w:szCs w:val="21"/>
                </w:rPr>
                <w:delText>&gt;</w:delText>
              </w:r>
            </w:del>
          </w:p>
          <w:p w14:paraId="5948FA7D" w14:textId="77777777" w:rsidR="00ED1509" w:rsidRPr="00F84715" w:rsidDel="008B6AF4" w:rsidRDefault="00ED1509">
            <w:pPr>
              <w:pStyle w:val="Heading1Numbered"/>
              <w:rPr>
                <w:del w:id="10790" w:author="Donovan Goode" w:date="2018-11-09T10:04:00Z"/>
                <w:rFonts w:ascii="Consolas" w:eastAsia="Times New Roman" w:hAnsi="Consolas" w:cs="Times New Roman"/>
                <w:color w:val="D4D4D4"/>
                <w:sz w:val="21"/>
                <w:szCs w:val="21"/>
              </w:rPr>
              <w:pPrChange w:id="10791" w:author="Donovan Goode" w:date="2018-11-09T10:05:00Z">
                <w:pPr>
                  <w:shd w:val="clear" w:color="auto" w:fill="1E1E1E"/>
                  <w:spacing w:line="285" w:lineRule="atLeast"/>
                </w:pPr>
              </w:pPrChange>
            </w:pPr>
            <w:del w:id="1079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"col-md-12"</w:delText>
              </w:r>
              <w:r w:rsidRPr="00F84715" w:rsidDel="008B6AF4">
                <w:rPr>
                  <w:rFonts w:ascii="Consolas" w:eastAsia="Times New Roman" w:hAnsi="Consolas" w:cs="Times New Roman"/>
                  <w:color w:val="808080"/>
                  <w:sz w:val="21"/>
                  <w:szCs w:val="21"/>
                </w:rPr>
                <w:delText>&gt;</w:delText>
              </w:r>
            </w:del>
          </w:p>
          <w:p w14:paraId="5FBE68AC" w14:textId="77777777" w:rsidR="00ED1509" w:rsidRPr="00F84715" w:rsidDel="008B6AF4" w:rsidRDefault="00ED1509">
            <w:pPr>
              <w:pStyle w:val="Heading1Numbered"/>
              <w:rPr>
                <w:del w:id="10793" w:author="Donovan Goode" w:date="2018-11-09T10:04:00Z"/>
                <w:rFonts w:ascii="Consolas" w:eastAsia="Times New Roman" w:hAnsi="Consolas" w:cs="Times New Roman"/>
                <w:color w:val="D4D4D4"/>
                <w:sz w:val="21"/>
                <w:szCs w:val="21"/>
              </w:rPr>
              <w:pPrChange w:id="10794" w:author="Donovan Goode" w:date="2018-11-09T10:05:00Z">
                <w:pPr>
                  <w:shd w:val="clear" w:color="auto" w:fill="1E1E1E"/>
                  <w:spacing w:line="285" w:lineRule="atLeast"/>
                </w:pPr>
              </w:pPrChange>
            </w:pPr>
            <w:del w:id="1079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"ORA-Home-Slider"</w:delText>
              </w:r>
              <w:r w:rsidRPr="00F84715" w:rsidDel="008B6AF4">
                <w:rPr>
                  <w:rFonts w:ascii="Consolas" w:eastAsia="Times New Roman" w:hAnsi="Consolas" w:cs="Times New Roman"/>
                  <w:color w:val="808080"/>
                  <w:sz w:val="21"/>
                  <w:szCs w:val="21"/>
                </w:rPr>
                <w:delText>&gt;</w:delText>
              </w:r>
            </w:del>
          </w:p>
          <w:p w14:paraId="26C27177" w14:textId="77777777" w:rsidR="00ED1509" w:rsidRPr="00F84715" w:rsidDel="008B6AF4" w:rsidRDefault="00ED1509">
            <w:pPr>
              <w:pStyle w:val="Heading1Numbered"/>
              <w:rPr>
                <w:del w:id="10796" w:author="Donovan Goode" w:date="2018-11-09T10:04:00Z"/>
                <w:rFonts w:ascii="Consolas" w:eastAsia="Times New Roman" w:hAnsi="Consolas" w:cs="Times New Roman"/>
                <w:color w:val="D4D4D4"/>
                <w:sz w:val="21"/>
                <w:szCs w:val="21"/>
              </w:rPr>
              <w:pPrChange w:id="10797" w:author="Donovan Goode" w:date="2018-11-09T10:05:00Z">
                <w:pPr>
                  <w:shd w:val="clear" w:color="auto" w:fill="1E1E1E"/>
                  <w:spacing w:line="285" w:lineRule="atLeast"/>
                </w:pPr>
              </w:pPrChange>
            </w:pPr>
            <w:del w:id="1079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'OPM ORA Home Page Slider'</w:delText>
              </w:r>
              <w:r w:rsidRPr="00F84715" w:rsidDel="008B6AF4">
                <w:rPr>
                  <w:rFonts w:ascii="Consolas" w:eastAsia="Times New Roman" w:hAnsi="Consolas" w:cs="Times New Roman"/>
                  <w:color w:val="D4D4D4"/>
                  <w:sz w:val="21"/>
                  <w:szCs w:val="21"/>
                </w:rPr>
                <w:delText>%}</w:delText>
              </w:r>
            </w:del>
          </w:p>
          <w:p w14:paraId="0C87BA0D" w14:textId="77777777" w:rsidR="00ED1509" w:rsidRPr="00F84715" w:rsidDel="008B6AF4" w:rsidRDefault="00ED1509">
            <w:pPr>
              <w:pStyle w:val="Heading1Numbered"/>
              <w:rPr>
                <w:del w:id="10799" w:author="Donovan Goode" w:date="2018-11-09T10:04:00Z"/>
                <w:rFonts w:ascii="Consolas" w:eastAsia="Times New Roman" w:hAnsi="Consolas" w:cs="Times New Roman"/>
                <w:color w:val="D4D4D4"/>
                <w:sz w:val="21"/>
                <w:szCs w:val="21"/>
              </w:rPr>
              <w:pPrChange w:id="10800" w:author="Donovan Goode" w:date="2018-11-09T10:05:00Z">
                <w:pPr>
                  <w:shd w:val="clear" w:color="auto" w:fill="1E1E1E"/>
                  <w:spacing w:line="285" w:lineRule="atLeast"/>
                </w:pPr>
              </w:pPrChange>
            </w:pPr>
            <w:del w:id="1080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4DF933B4" w14:textId="77777777" w:rsidR="00ED1509" w:rsidRPr="00F84715" w:rsidDel="008B6AF4" w:rsidRDefault="00ED1509">
            <w:pPr>
              <w:pStyle w:val="Heading1Numbered"/>
              <w:rPr>
                <w:del w:id="10802" w:author="Donovan Goode" w:date="2018-11-09T10:04:00Z"/>
                <w:rFonts w:ascii="Consolas" w:eastAsia="Times New Roman" w:hAnsi="Consolas" w:cs="Times New Roman"/>
                <w:color w:val="D4D4D4"/>
                <w:sz w:val="21"/>
                <w:szCs w:val="21"/>
              </w:rPr>
              <w:pPrChange w:id="10803" w:author="Donovan Goode" w:date="2018-11-09T10:05:00Z">
                <w:pPr>
                  <w:shd w:val="clear" w:color="auto" w:fill="1E1E1E"/>
                  <w:spacing w:line="285" w:lineRule="atLeast"/>
                </w:pPr>
              </w:pPrChange>
            </w:pPr>
            <w:del w:id="1080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6C4155F5" w14:textId="77777777" w:rsidR="00ED1509" w:rsidRPr="00F84715" w:rsidDel="008B6AF4" w:rsidRDefault="00ED1509">
            <w:pPr>
              <w:pStyle w:val="Heading1Numbered"/>
              <w:rPr>
                <w:del w:id="10805" w:author="Donovan Goode" w:date="2018-11-09T10:04:00Z"/>
                <w:rFonts w:ascii="Consolas" w:eastAsia="Times New Roman" w:hAnsi="Consolas" w:cs="Times New Roman"/>
                <w:color w:val="D4D4D4"/>
                <w:sz w:val="21"/>
                <w:szCs w:val="21"/>
              </w:rPr>
              <w:pPrChange w:id="10806" w:author="Donovan Goode" w:date="2018-11-09T10:05:00Z">
                <w:pPr>
                  <w:shd w:val="clear" w:color="auto" w:fill="1E1E1E"/>
                  <w:spacing w:line="285" w:lineRule="atLeast"/>
                </w:pPr>
              </w:pPrChange>
            </w:pPr>
            <w:del w:id="1080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18B827B" w14:textId="77777777" w:rsidR="00ED1509" w:rsidRPr="00F84715" w:rsidDel="008B6AF4" w:rsidRDefault="00ED1509">
            <w:pPr>
              <w:pStyle w:val="Heading1Numbered"/>
              <w:rPr>
                <w:del w:id="10808" w:author="Donovan Goode" w:date="2018-11-09T10:04:00Z"/>
                <w:rFonts w:ascii="Consolas" w:eastAsia="Times New Roman" w:hAnsi="Consolas" w:cs="Times New Roman"/>
                <w:color w:val="D4D4D4"/>
                <w:sz w:val="21"/>
                <w:szCs w:val="21"/>
              </w:rPr>
              <w:pPrChange w:id="10809" w:author="Donovan Goode" w:date="2018-11-09T10:05:00Z">
                <w:pPr>
                  <w:shd w:val="clear" w:color="auto" w:fill="1E1E1E"/>
                  <w:spacing w:line="285" w:lineRule="atLeast"/>
                </w:pPr>
              </w:pPrChange>
            </w:pPr>
            <w:del w:id="1081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00196082" w14:textId="77777777" w:rsidR="00ED1509" w:rsidRPr="00F84715" w:rsidDel="008B6AF4" w:rsidRDefault="00ED1509">
            <w:pPr>
              <w:pStyle w:val="Heading1Numbered"/>
              <w:rPr>
                <w:del w:id="10811" w:author="Donovan Goode" w:date="2018-11-09T10:04:00Z"/>
                <w:rFonts w:ascii="Consolas" w:eastAsia="Times New Roman" w:hAnsi="Consolas" w:cs="Times New Roman"/>
                <w:color w:val="D4D4D4"/>
                <w:sz w:val="21"/>
                <w:szCs w:val="21"/>
              </w:rPr>
              <w:pPrChange w:id="10812" w:author="Donovan Goode" w:date="2018-11-09T10:05:00Z">
                <w:pPr>
                  <w:shd w:val="clear" w:color="auto" w:fill="1E1E1E"/>
                  <w:spacing w:line="285" w:lineRule="atLeast"/>
                </w:pPr>
              </w:pPrChange>
            </w:pPr>
            <w:del w:id="10813"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808080"/>
                  <w:sz w:val="21"/>
                  <w:szCs w:val="21"/>
                </w:rPr>
                <w:delText>&gt;</w:delText>
              </w:r>
            </w:del>
          </w:p>
          <w:p w14:paraId="68981B10" w14:textId="77777777" w:rsidR="00ED1509" w:rsidRPr="00F84715" w:rsidDel="008B6AF4" w:rsidRDefault="00ED1509">
            <w:pPr>
              <w:pStyle w:val="Heading1Numbered"/>
              <w:rPr>
                <w:del w:id="10814" w:author="Donovan Goode" w:date="2018-11-09T10:04:00Z"/>
                <w:rFonts w:ascii="Consolas" w:eastAsia="Times New Roman" w:hAnsi="Consolas" w:cs="Times New Roman"/>
                <w:color w:val="D4D4D4"/>
                <w:sz w:val="21"/>
                <w:szCs w:val="21"/>
              </w:rPr>
              <w:pPrChange w:id="10815" w:author="Donovan Goode" w:date="2018-11-09T10:05:00Z">
                <w:pPr>
                  <w:shd w:val="clear" w:color="auto" w:fill="1E1E1E"/>
                  <w:spacing w:line="285" w:lineRule="atLeast"/>
                </w:pPr>
              </w:pPrChange>
            </w:pPr>
          </w:p>
          <w:p w14:paraId="2E532BBA" w14:textId="77777777" w:rsidR="00ED1509" w:rsidRPr="00F84715" w:rsidDel="008B6AF4" w:rsidRDefault="00ED1509">
            <w:pPr>
              <w:pStyle w:val="Heading1Numbered"/>
              <w:rPr>
                <w:del w:id="10816" w:author="Donovan Goode" w:date="2018-11-09T10:04:00Z"/>
                <w:rFonts w:ascii="Consolas" w:eastAsia="Times New Roman" w:hAnsi="Consolas" w:cs="Times New Roman"/>
                <w:color w:val="D4D4D4"/>
                <w:sz w:val="21"/>
                <w:szCs w:val="21"/>
              </w:rPr>
              <w:pPrChange w:id="10817" w:author="Donovan Goode" w:date="2018-11-09T10:05:00Z">
                <w:pPr>
                  <w:shd w:val="clear" w:color="auto" w:fill="1E1E1E"/>
                  <w:spacing w:line="285" w:lineRule="atLeast"/>
                </w:pPr>
              </w:pPrChange>
            </w:pPr>
            <w:del w:id="10818" w:author="Donovan Goode" w:date="2018-11-09T10:04:00Z">
              <w:r w:rsidRPr="00F84715" w:rsidDel="008B6AF4">
                <w:rPr>
                  <w:rFonts w:ascii="Consolas" w:eastAsia="Times New Roman" w:hAnsi="Consolas" w:cs="Times New Roman"/>
                  <w:color w:val="6A9955"/>
                  <w:sz w:val="21"/>
                  <w:szCs w:val="21"/>
                </w:rPr>
                <w:delText>{%comment%}</w:delText>
              </w:r>
            </w:del>
          </w:p>
          <w:p w14:paraId="47C149CC" w14:textId="77777777" w:rsidR="00ED1509" w:rsidRPr="00F84715" w:rsidDel="008B6AF4" w:rsidRDefault="00ED1509">
            <w:pPr>
              <w:pStyle w:val="Heading1Numbered"/>
              <w:rPr>
                <w:del w:id="10819" w:author="Donovan Goode" w:date="2018-11-09T10:04:00Z"/>
                <w:rFonts w:ascii="Consolas" w:eastAsia="Times New Roman" w:hAnsi="Consolas" w:cs="Times New Roman"/>
                <w:color w:val="D4D4D4"/>
                <w:sz w:val="21"/>
                <w:szCs w:val="21"/>
              </w:rPr>
              <w:pPrChange w:id="10820" w:author="Donovan Goode" w:date="2018-11-09T10:05:00Z">
                <w:pPr>
                  <w:shd w:val="clear" w:color="auto" w:fill="1E1E1E"/>
                  <w:spacing w:line="285" w:lineRule="atLeast"/>
                </w:pPr>
              </w:pPrChange>
            </w:pPr>
            <w:del w:id="10821" w:author="Donovan Goode" w:date="2018-11-09T10:04:00Z">
              <w:r w:rsidRPr="00F84715" w:rsidDel="008B6AF4">
                <w:rPr>
                  <w:rFonts w:ascii="Consolas" w:eastAsia="Times New Roman" w:hAnsi="Consolas" w:cs="Times New Roman"/>
                  <w:color w:val="6A9955"/>
                  <w:sz w:val="21"/>
                  <w:szCs w:val="21"/>
                </w:rPr>
                <w:delText xml:space="preserve">  &lt;section class = "OPM-ORA-Homepage-Slider"&gt;</w:delText>
              </w:r>
            </w:del>
          </w:p>
          <w:p w14:paraId="5D38FF09" w14:textId="77777777" w:rsidR="00ED1509" w:rsidRPr="00F84715" w:rsidDel="008B6AF4" w:rsidRDefault="00ED1509">
            <w:pPr>
              <w:pStyle w:val="Heading1Numbered"/>
              <w:rPr>
                <w:del w:id="10822" w:author="Donovan Goode" w:date="2018-11-09T10:04:00Z"/>
                <w:rFonts w:ascii="Consolas" w:eastAsia="Times New Roman" w:hAnsi="Consolas" w:cs="Times New Roman"/>
                <w:color w:val="D4D4D4"/>
                <w:sz w:val="21"/>
                <w:szCs w:val="21"/>
              </w:rPr>
              <w:pPrChange w:id="10823" w:author="Donovan Goode" w:date="2018-11-09T10:05:00Z">
                <w:pPr>
                  <w:shd w:val="clear" w:color="auto" w:fill="1E1E1E"/>
                  <w:spacing w:line="285" w:lineRule="atLeast"/>
                </w:pPr>
              </w:pPrChange>
            </w:pPr>
            <w:del w:id="10824" w:author="Donovan Goode" w:date="2018-11-09T10:04:00Z">
              <w:r w:rsidRPr="00F84715" w:rsidDel="008B6AF4">
                <w:rPr>
                  <w:rFonts w:ascii="Consolas" w:eastAsia="Times New Roman" w:hAnsi="Consolas" w:cs="Times New Roman"/>
                  <w:color w:val="6A9955"/>
                  <w:sz w:val="21"/>
                  <w:szCs w:val="21"/>
                </w:rPr>
                <w:delText xml:space="preserve">    &lt;div class="container"&gt;</w:delText>
              </w:r>
            </w:del>
          </w:p>
          <w:p w14:paraId="6E9CD3A2" w14:textId="77777777" w:rsidR="00ED1509" w:rsidRPr="00F84715" w:rsidDel="008B6AF4" w:rsidRDefault="00ED1509">
            <w:pPr>
              <w:pStyle w:val="Heading1Numbered"/>
              <w:rPr>
                <w:del w:id="10825" w:author="Donovan Goode" w:date="2018-11-09T10:04:00Z"/>
                <w:rFonts w:ascii="Consolas" w:eastAsia="Times New Roman" w:hAnsi="Consolas" w:cs="Times New Roman"/>
                <w:color w:val="D4D4D4"/>
                <w:sz w:val="21"/>
                <w:szCs w:val="21"/>
              </w:rPr>
              <w:pPrChange w:id="10826" w:author="Donovan Goode" w:date="2018-11-09T10:05:00Z">
                <w:pPr>
                  <w:shd w:val="clear" w:color="auto" w:fill="1E1E1E"/>
                  <w:spacing w:line="285" w:lineRule="atLeast"/>
                </w:pPr>
              </w:pPrChange>
            </w:pPr>
            <w:del w:id="10827" w:author="Donovan Goode" w:date="2018-11-09T10:04:00Z">
              <w:r w:rsidRPr="00F84715" w:rsidDel="008B6AF4">
                <w:rPr>
                  <w:rFonts w:ascii="Consolas" w:eastAsia="Times New Roman" w:hAnsi="Consolas" w:cs="Times New Roman"/>
                  <w:color w:val="6A9955"/>
                  <w:sz w:val="21"/>
                  <w:szCs w:val="21"/>
                </w:rPr>
                <w:delText xml:space="preserve">        &lt;div class="row "&gt;</w:delText>
              </w:r>
            </w:del>
          </w:p>
          <w:p w14:paraId="116FE61D" w14:textId="77777777" w:rsidR="00ED1509" w:rsidRPr="00F84715" w:rsidDel="008B6AF4" w:rsidRDefault="00ED1509">
            <w:pPr>
              <w:pStyle w:val="Heading1Numbered"/>
              <w:rPr>
                <w:del w:id="10828" w:author="Donovan Goode" w:date="2018-11-09T10:04:00Z"/>
                <w:rFonts w:ascii="Consolas" w:eastAsia="Times New Roman" w:hAnsi="Consolas" w:cs="Times New Roman"/>
                <w:color w:val="D4D4D4"/>
                <w:sz w:val="21"/>
                <w:szCs w:val="21"/>
              </w:rPr>
              <w:pPrChange w:id="10829" w:author="Donovan Goode" w:date="2018-11-09T10:05:00Z">
                <w:pPr>
                  <w:shd w:val="clear" w:color="auto" w:fill="1E1E1E"/>
                  <w:spacing w:line="285" w:lineRule="atLeast"/>
                </w:pPr>
              </w:pPrChange>
            </w:pPr>
            <w:del w:id="10830" w:author="Donovan Goode" w:date="2018-11-09T10:04:00Z">
              <w:r w:rsidRPr="00F84715" w:rsidDel="008B6AF4">
                <w:rPr>
                  <w:rFonts w:ascii="Consolas" w:eastAsia="Times New Roman" w:hAnsi="Consolas" w:cs="Times New Roman"/>
                  <w:color w:val="6A9955"/>
                  <w:sz w:val="21"/>
                  <w:szCs w:val="21"/>
                </w:rPr>
                <w:delText xml:space="preserve">            &lt;div class="col-md-12"&gt;</w:delText>
              </w:r>
            </w:del>
          </w:p>
          <w:p w14:paraId="0CDBAE8B" w14:textId="77777777" w:rsidR="00ED1509" w:rsidRPr="00F84715" w:rsidDel="008B6AF4" w:rsidRDefault="00ED1509">
            <w:pPr>
              <w:pStyle w:val="Heading1Numbered"/>
              <w:rPr>
                <w:del w:id="10831" w:author="Donovan Goode" w:date="2018-11-09T10:04:00Z"/>
                <w:rFonts w:ascii="Consolas" w:eastAsia="Times New Roman" w:hAnsi="Consolas" w:cs="Times New Roman"/>
                <w:color w:val="D4D4D4"/>
                <w:sz w:val="21"/>
                <w:szCs w:val="21"/>
              </w:rPr>
              <w:pPrChange w:id="10832" w:author="Donovan Goode" w:date="2018-11-09T10:05:00Z">
                <w:pPr>
                  <w:shd w:val="clear" w:color="auto" w:fill="1E1E1E"/>
                  <w:spacing w:line="285" w:lineRule="atLeast"/>
                </w:pPr>
              </w:pPrChange>
            </w:pPr>
            <w:del w:id="10833" w:author="Donovan Goode" w:date="2018-11-09T10:04:00Z">
              <w:r w:rsidRPr="00F84715" w:rsidDel="008B6AF4">
                <w:rPr>
                  <w:rFonts w:ascii="Consolas" w:eastAsia="Times New Roman" w:hAnsi="Consolas" w:cs="Times New Roman"/>
                  <w:color w:val="6A9955"/>
                  <w:sz w:val="21"/>
                  <w:szCs w:val="21"/>
                </w:rPr>
                <w:delText xml:space="preserve">                &lt;div class = "ORA-Home-Slider"&gt;</w:delText>
              </w:r>
            </w:del>
          </w:p>
          <w:p w14:paraId="62C3D353" w14:textId="77777777" w:rsidR="00ED1509" w:rsidRPr="00F84715" w:rsidDel="008B6AF4" w:rsidRDefault="00ED1509">
            <w:pPr>
              <w:pStyle w:val="Heading1Numbered"/>
              <w:rPr>
                <w:del w:id="10834" w:author="Donovan Goode" w:date="2018-11-09T10:04:00Z"/>
                <w:rFonts w:ascii="Consolas" w:eastAsia="Times New Roman" w:hAnsi="Consolas" w:cs="Times New Roman"/>
                <w:color w:val="D4D4D4"/>
                <w:sz w:val="21"/>
                <w:szCs w:val="21"/>
              </w:rPr>
              <w:pPrChange w:id="10835" w:author="Donovan Goode" w:date="2018-11-09T10:05:00Z">
                <w:pPr>
                  <w:shd w:val="clear" w:color="auto" w:fill="1E1E1E"/>
                  <w:spacing w:line="285" w:lineRule="atLeast"/>
                </w:pPr>
              </w:pPrChange>
            </w:pPr>
            <w:del w:id="10836" w:author="Donovan Goode" w:date="2018-11-09T10:04:00Z">
              <w:r w:rsidRPr="00F84715" w:rsidDel="008B6AF4">
                <w:rPr>
                  <w:rFonts w:ascii="Consolas" w:eastAsia="Times New Roman" w:hAnsi="Consolas" w:cs="Times New Roman"/>
                  <w:color w:val="6A9955"/>
                  <w:sz w:val="21"/>
                  <w:szCs w:val="21"/>
                </w:rPr>
                <w:delText xml:space="preserve">                  {%include 'OPM ORA Home Page Slider'%}</w:delText>
              </w:r>
            </w:del>
          </w:p>
          <w:p w14:paraId="0D8F0646" w14:textId="77777777" w:rsidR="00ED1509" w:rsidRPr="00F84715" w:rsidDel="008B6AF4" w:rsidRDefault="00ED1509">
            <w:pPr>
              <w:pStyle w:val="Heading1Numbered"/>
              <w:rPr>
                <w:del w:id="10837" w:author="Donovan Goode" w:date="2018-11-09T10:04:00Z"/>
                <w:rFonts w:ascii="Consolas" w:eastAsia="Times New Roman" w:hAnsi="Consolas" w:cs="Times New Roman"/>
                <w:color w:val="D4D4D4"/>
                <w:sz w:val="21"/>
                <w:szCs w:val="21"/>
              </w:rPr>
              <w:pPrChange w:id="10838" w:author="Donovan Goode" w:date="2018-11-09T10:05:00Z">
                <w:pPr>
                  <w:shd w:val="clear" w:color="auto" w:fill="1E1E1E"/>
                  <w:spacing w:line="285" w:lineRule="atLeast"/>
                </w:pPr>
              </w:pPrChange>
            </w:pPr>
            <w:del w:id="10839" w:author="Donovan Goode" w:date="2018-11-09T10:04:00Z">
              <w:r w:rsidRPr="00F84715" w:rsidDel="008B6AF4">
                <w:rPr>
                  <w:rFonts w:ascii="Consolas" w:eastAsia="Times New Roman" w:hAnsi="Consolas" w:cs="Times New Roman"/>
                  <w:color w:val="6A9955"/>
                  <w:sz w:val="21"/>
                  <w:szCs w:val="21"/>
                </w:rPr>
                <w:delText xml:space="preserve">                &lt;/div&gt;</w:delText>
              </w:r>
            </w:del>
          </w:p>
          <w:p w14:paraId="42F06D38" w14:textId="77777777" w:rsidR="00ED1509" w:rsidRPr="00F84715" w:rsidDel="008B6AF4" w:rsidRDefault="00ED1509">
            <w:pPr>
              <w:pStyle w:val="Heading1Numbered"/>
              <w:rPr>
                <w:del w:id="10840" w:author="Donovan Goode" w:date="2018-11-09T10:04:00Z"/>
                <w:rFonts w:ascii="Consolas" w:eastAsia="Times New Roman" w:hAnsi="Consolas" w:cs="Times New Roman"/>
                <w:color w:val="D4D4D4"/>
                <w:sz w:val="21"/>
                <w:szCs w:val="21"/>
              </w:rPr>
              <w:pPrChange w:id="10841" w:author="Donovan Goode" w:date="2018-11-09T10:05:00Z">
                <w:pPr>
                  <w:shd w:val="clear" w:color="auto" w:fill="1E1E1E"/>
                  <w:spacing w:line="285" w:lineRule="atLeast"/>
                </w:pPr>
              </w:pPrChange>
            </w:pPr>
            <w:del w:id="10842" w:author="Donovan Goode" w:date="2018-11-09T10:04:00Z">
              <w:r w:rsidRPr="00F84715" w:rsidDel="008B6AF4">
                <w:rPr>
                  <w:rFonts w:ascii="Consolas" w:eastAsia="Times New Roman" w:hAnsi="Consolas" w:cs="Times New Roman"/>
                  <w:color w:val="6A9955"/>
                  <w:sz w:val="21"/>
                  <w:szCs w:val="21"/>
                </w:rPr>
                <w:delText xml:space="preserve">            &lt;/div&gt;</w:delText>
              </w:r>
            </w:del>
          </w:p>
          <w:p w14:paraId="1C9AC341" w14:textId="77777777" w:rsidR="00ED1509" w:rsidRPr="00F84715" w:rsidDel="008B6AF4" w:rsidRDefault="00ED1509">
            <w:pPr>
              <w:pStyle w:val="Heading1Numbered"/>
              <w:rPr>
                <w:del w:id="10843" w:author="Donovan Goode" w:date="2018-11-09T10:04:00Z"/>
                <w:rFonts w:ascii="Consolas" w:eastAsia="Times New Roman" w:hAnsi="Consolas" w:cs="Times New Roman"/>
                <w:color w:val="D4D4D4"/>
                <w:sz w:val="21"/>
                <w:szCs w:val="21"/>
              </w:rPr>
              <w:pPrChange w:id="10844" w:author="Donovan Goode" w:date="2018-11-09T10:05:00Z">
                <w:pPr>
                  <w:shd w:val="clear" w:color="auto" w:fill="1E1E1E"/>
                  <w:spacing w:line="285" w:lineRule="atLeast"/>
                </w:pPr>
              </w:pPrChange>
            </w:pPr>
            <w:del w:id="10845" w:author="Donovan Goode" w:date="2018-11-09T10:04:00Z">
              <w:r w:rsidRPr="00F84715" w:rsidDel="008B6AF4">
                <w:rPr>
                  <w:rFonts w:ascii="Consolas" w:eastAsia="Times New Roman" w:hAnsi="Consolas" w:cs="Times New Roman"/>
                  <w:color w:val="6A9955"/>
                  <w:sz w:val="21"/>
                  <w:szCs w:val="21"/>
                </w:rPr>
                <w:delText xml:space="preserve">        &lt;/div&gt;</w:delText>
              </w:r>
            </w:del>
          </w:p>
          <w:p w14:paraId="78415A25" w14:textId="77777777" w:rsidR="00ED1509" w:rsidRPr="00F84715" w:rsidDel="008B6AF4" w:rsidRDefault="00ED1509">
            <w:pPr>
              <w:pStyle w:val="Heading1Numbered"/>
              <w:rPr>
                <w:del w:id="10846" w:author="Donovan Goode" w:date="2018-11-09T10:04:00Z"/>
                <w:rFonts w:ascii="Consolas" w:eastAsia="Times New Roman" w:hAnsi="Consolas" w:cs="Times New Roman"/>
                <w:color w:val="D4D4D4"/>
                <w:sz w:val="21"/>
                <w:szCs w:val="21"/>
              </w:rPr>
              <w:pPrChange w:id="10847" w:author="Donovan Goode" w:date="2018-11-09T10:05:00Z">
                <w:pPr>
                  <w:shd w:val="clear" w:color="auto" w:fill="1E1E1E"/>
                  <w:spacing w:line="285" w:lineRule="atLeast"/>
                </w:pPr>
              </w:pPrChange>
            </w:pPr>
            <w:del w:id="10848" w:author="Donovan Goode" w:date="2018-11-09T10:04:00Z">
              <w:r w:rsidRPr="00F84715" w:rsidDel="008B6AF4">
                <w:rPr>
                  <w:rFonts w:ascii="Consolas" w:eastAsia="Times New Roman" w:hAnsi="Consolas" w:cs="Times New Roman"/>
                  <w:color w:val="6A9955"/>
                  <w:sz w:val="21"/>
                  <w:szCs w:val="21"/>
                </w:rPr>
                <w:delText xml:space="preserve">    &lt;/div&gt;</w:delText>
              </w:r>
            </w:del>
          </w:p>
          <w:p w14:paraId="7E2C2CDB" w14:textId="77777777" w:rsidR="00ED1509" w:rsidRPr="00F84715" w:rsidDel="008B6AF4" w:rsidRDefault="00ED1509">
            <w:pPr>
              <w:pStyle w:val="Heading1Numbered"/>
              <w:rPr>
                <w:del w:id="10849" w:author="Donovan Goode" w:date="2018-11-09T10:04:00Z"/>
                <w:rFonts w:ascii="Consolas" w:eastAsia="Times New Roman" w:hAnsi="Consolas" w:cs="Times New Roman"/>
                <w:color w:val="D4D4D4"/>
                <w:sz w:val="21"/>
                <w:szCs w:val="21"/>
              </w:rPr>
              <w:pPrChange w:id="10850" w:author="Donovan Goode" w:date="2018-11-09T10:05:00Z">
                <w:pPr>
                  <w:shd w:val="clear" w:color="auto" w:fill="1E1E1E"/>
                  <w:spacing w:line="285" w:lineRule="atLeast"/>
                </w:pPr>
              </w:pPrChange>
            </w:pPr>
            <w:del w:id="10851" w:author="Donovan Goode" w:date="2018-11-09T10:04:00Z">
              <w:r w:rsidRPr="00F84715" w:rsidDel="008B6AF4">
                <w:rPr>
                  <w:rFonts w:ascii="Consolas" w:eastAsia="Times New Roman" w:hAnsi="Consolas" w:cs="Times New Roman"/>
                  <w:color w:val="6A9955"/>
                  <w:sz w:val="21"/>
                  <w:szCs w:val="21"/>
                </w:rPr>
                <w:delText>&lt;/section&gt;</w:delText>
              </w:r>
            </w:del>
          </w:p>
          <w:p w14:paraId="7FC1D1A7" w14:textId="77777777" w:rsidR="00ED1509" w:rsidRPr="00F84715" w:rsidDel="008B6AF4" w:rsidRDefault="00ED1509">
            <w:pPr>
              <w:pStyle w:val="Heading1Numbered"/>
              <w:rPr>
                <w:del w:id="10852" w:author="Donovan Goode" w:date="2018-11-09T10:04:00Z"/>
                <w:rFonts w:ascii="Consolas" w:eastAsia="Times New Roman" w:hAnsi="Consolas" w:cs="Times New Roman"/>
                <w:color w:val="D4D4D4"/>
                <w:sz w:val="21"/>
                <w:szCs w:val="21"/>
              </w:rPr>
              <w:pPrChange w:id="10853" w:author="Donovan Goode" w:date="2018-11-09T10:05:00Z">
                <w:pPr>
                  <w:shd w:val="clear" w:color="auto" w:fill="1E1E1E"/>
                  <w:spacing w:line="285" w:lineRule="atLeast"/>
                </w:pPr>
              </w:pPrChange>
            </w:pPr>
            <w:del w:id="10854" w:author="Donovan Goode" w:date="2018-11-09T10:04:00Z">
              <w:r w:rsidRPr="00F84715" w:rsidDel="008B6AF4">
                <w:rPr>
                  <w:rFonts w:ascii="Consolas" w:eastAsia="Times New Roman" w:hAnsi="Consolas" w:cs="Times New Roman"/>
                  <w:color w:val="6A9955"/>
                  <w:sz w:val="21"/>
                  <w:szCs w:val="21"/>
                </w:rPr>
                <w:delText>{%endcomment%}</w:delText>
              </w:r>
            </w:del>
          </w:p>
          <w:p w14:paraId="4994FCDD" w14:textId="77777777" w:rsidR="00ED1509" w:rsidRPr="00F84715" w:rsidDel="008B6AF4" w:rsidRDefault="00ED1509">
            <w:pPr>
              <w:pStyle w:val="Heading1Numbered"/>
              <w:rPr>
                <w:del w:id="10855" w:author="Donovan Goode" w:date="2018-11-09T10:04:00Z"/>
                <w:rFonts w:ascii="Consolas" w:eastAsia="Times New Roman" w:hAnsi="Consolas" w:cs="Times New Roman"/>
                <w:color w:val="D4D4D4"/>
                <w:sz w:val="21"/>
                <w:szCs w:val="21"/>
              </w:rPr>
              <w:pPrChange w:id="10856" w:author="Donovan Goode" w:date="2018-11-09T10:05:00Z">
                <w:pPr>
                  <w:shd w:val="clear" w:color="auto" w:fill="1E1E1E"/>
                  <w:spacing w:line="285" w:lineRule="atLeast"/>
                </w:pPr>
              </w:pPrChange>
            </w:pPr>
            <w:del w:id="10857" w:author="Donovan Goode" w:date="2018-11-09T10:04:00Z">
              <w:r w:rsidRPr="00F84715" w:rsidDel="008B6AF4">
                <w:rPr>
                  <w:rFonts w:ascii="Consolas" w:eastAsia="Times New Roman" w:hAnsi="Consolas" w:cs="Times New Roman"/>
                  <w:color w:val="6A9955"/>
                  <w:sz w:val="21"/>
                  <w:szCs w:val="21"/>
                </w:rPr>
                <w:delText>{%comment%}</w:delText>
              </w:r>
            </w:del>
          </w:p>
          <w:p w14:paraId="73B5743D" w14:textId="77777777" w:rsidR="00ED1509" w:rsidRPr="00F84715" w:rsidDel="008B6AF4" w:rsidRDefault="00ED1509">
            <w:pPr>
              <w:pStyle w:val="Heading1Numbered"/>
              <w:rPr>
                <w:del w:id="10858" w:author="Donovan Goode" w:date="2018-11-09T10:04:00Z"/>
                <w:rFonts w:ascii="Consolas" w:eastAsia="Times New Roman" w:hAnsi="Consolas" w:cs="Times New Roman"/>
                <w:color w:val="D4D4D4"/>
                <w:sz w:val="21"/>
                <w:szCs w:val="21"/>
              </w:rPr>
              <w:pPrChange w:id="10859" w:author="Donovan Goode" w:date="2018-11-09T10:05:00Z">
                <w:pPr>
                  <w:shd w:val="clear" w:color="auto" w:fill="1E1E1E"/>
                  <w:spacing w:line="285" w:lineRule="atLeast"/>
                </w:pPr>
              </w:pPrChange>
            </w:pPr>
            <w:del w:id="10860" w:author="Donovan Goode" w:date="2018-11-09T10:04:00Z">
              <w:r w:rsidRPr="00F84715" w:rsidDel="008B6AF4">
                <w:rPr>
                  <w:rFonts w:ascii="Consolas" w:eastAsia="Times New Roman" w:hAnsi="Consolas" w:cs="Times New Roman"/>
                  <w:color w:val="6A9955"/>
                  <w:sz w:val="21"/>
                  <w:szCs w:val="21"/>
                </w:rPr>
                <w:delText>&lt;section class="page_section section-landing"&gt;</w:delText>
              </w:r>
            </w:del>
          </w:p>
          <w:p w14:paraId="13392CB8" w14:textId="77777777" w:rsidR="00ED1509" w:rsidRPr="00F84715" w:rsidDel="008B6AF4" w:rsidRDefault="00ED1509">
            <w:pPr>
              <w:pStyle w:val="Heading1Numbered"/>
              <w:rPr>
                <w:del w:id="10861" w:author="Donovan Goode" w:date="2018-11-09T10:04:00Z"/>
                <w:rFonts w:ascii="Consolas" w:eastAsia="Times New Roman" w:hAnsi="Consolas" w:cs="Times New Roman"/>
                <w:color w:val="D4D4D4"/>
                <w:sz w:val="21"/>
                <w:szCs w:val="21"/>
              </w:rPr>
              <w:pPrChange w:id="10862" w:author="Donovan Goode" w:date="2018-11-09T10:05:00Z">
                <w:pPr>
                  <w:shd w:val="clear" w:color="auto" w:fill="1E1E1E"/>
                  <w:spacing w:line="285" w:lineRule="atLeast"/>
                </w:pPr>
              </w:pPrChange>
            </w:pPr>
            <w:del w:id="10863" w:author="Donovan Goode" w:date="2018-11-09T10:04:00Z">
              <w:r w:rsidRPr="00F84715" w:rsidDel="008B6AF4">
                <w:rPr>
                  <w:rFonts w:ascii="Consolas" w:eastAsia="Times New Roman" w:hAnsi="Consolas" w:cs="Times New Roman"/>
                  <w:color w:val="6A9955"/>
                  <w:sz w:val="21"/>
                  <w:szCs w:val="21"/>
                </w:rPr>
                <w:delText xml:space="preserve">  &lt;div class="container"&gt;</w:delText>
              </w:r>
            </w:del>
          </w:p>
          <w:p w14:paraId="13753955" w14:textId="77777777" w:rsidR="00ED1509" w:rsidRPr="00F84715" w:rsidDel="008B6AF4" w:rsidRDefault="00ED1509">
            <w:pPr>
              <w:pStyle w:val="Heading1Numbered"/>
              <w:rPr>
                <w:del w:id="10864" w:author="Donovan Goode" w:date="2018-11-09T10:04:00Z"/>
                <w:rFonts w:ascii="Consolas" w:eastAsia="Times New Roman" w:hAnsi="Consolas" w:cs="Times New Roman"/>
                <w:color w:val="D4D4D4"/>
                <w:sz w:val="21"/>
                <w:szCs w:val="21"/>
              </w:rPr>
              <w:pPrChange w:id="10865" w:author="Donovan Goode" w:date="2018-11-09T10:05:00Z">
                <w:pPr>
                  <w:shd w:val="clear" w:color="auto" w:fill="1E1E1E"/>
                  <w:spacing w:line="285" w:lineRule="atLeast"/>
                </w:pPr>
              </w:pPrChange>
            </w:pPr>
            <w:del w:id="10866" w:author="Donovan Goode" w:date="2018-11-09T10:04:00Z">
              <w:r w:rsidRPr="00F84715" w:rsidDel="008B6AF4">
                <w:rPr>
                  <w:rFonts w:ascii="Consolas" w:eastAsia="Times New Roman" w:hAnsi="Consolas" w:cs="Times New Roman"/>
                  <w:color w:val="6A9955"/>
                  <w:sz w:val="21"/>
                  <w:szCs w:val="21"/>
                </w:rPr>
                <w:delText xml:space="preserve">    &lt;div class="row "&gt;</w:delText>
              </w:r>
            </w:del>
          </w:p>
          <w:p w14:paraId="132524FC" w14:textId="77777777" w:rsidR="00ED1509" w:rsidRPr="00F84715" w:rsidDel="008B6AF4" w:rsidRDefault="00ED1509">
            <w:pPr>
              <w:pStyle w:val="Heading1Numbered"/>
              <w:rPr>
                <w:del w:id="10867" w:author="Donovan Goode" w:date="2018-11-09T10:04:00Z"/>
                <w:rFonts w:ascii="Consolas" w:eastAsia="Times New Roman" w:hAnsi="Consolas" w:cs="Times New Roman"/>
                <w:color w:val="D4D4D4"/>
                <w:sz w:val="21"/>
                <w:szCs w:val="21"/>
              </w:rPr>
              <w:pPrChange w:id="10868" w:author="Donovan Goode" w:date="2018-11-09T10:05:00Z">
                <w:pPr>
                  <w:shd w:val="clear" w:color="auto" w:fill="1E1E1E"/>
                  <w:spacing w:line="285" w:lineRule="atLeast"/>
                </w:pPr>
              </w:pPrChange>
            </w:pPr>
            <w:del w:id="10869" w:author="Donovan Goode" w:date="2018-11-09T10:04:00Z">
              <w:r w:rsidRPr="00F84715" w:rsidDel="008B6AF4">
                <w:rPr>
                  <w:rFonts w:ascii="Consolas" w:eastAsia="Times New Roman" w:hAnsi="Consolas" w:cs="Times New Roman"/>
                  <w:color w:val="6A9955"/>
                  <w:sz w:val="21"/>
                  <w:szCs w:val="21"/>
                </w:rPr>
                <w:delText xml:space="preserve">      &lt;div class="col-md-12"&gt;</w:delText>
              </w:r>
            </w:del>
          </w:p>
          <w:p w14:paraId="13088661" w14:textId="77777777" w:rsidR="00ED1509" w:rsidRPr="00F84715" w:rsidDel="008B6AF4" w:rsidRDefault="00ED1509">
            <w:pPr>
              <w:pStyle w:val="Heading1Numbered"/>
              <w:rPr>
                <w:del w:id="10870" w:author="Donovan Goode" w:date="2018-11-09T10:04:00Z"/>
                <w:rFonts w:ascii="Consolas" w:eastAsia="Times New Roman" w:hAnsi="Consolas" w:cs="Times New Roman"/>
                <w:color w:val="D4D4D4"/>
                <w:sz w:val="21"/>
                <w:szCs w:val="21"/>
              </w:rPr>
              <w:pPrChange w:id="10871" w:author="Donovan Goode" w:date="2018-11-09T10:05:00Z">
                <w:pPr>
                  <w:shd w:val="clear" w:color="auto" w:fill="1E1E1E"/>
                  <w:spacing w:line="285" w:lineRule="atLeast"/>
                </w:pPr>
              </w:pPrChange>
            </w:pPr>
            <w:del w:id="10872" w:author="Donovan Goode" w:date="2018-11-09T10:04:00Z">
              <w:r w:rsidRPr="00F84715" w:rsidDel="008B6AF4">
                <w:rPr>
                  <w:rFonts w:ascii="Consolas" w:eastAsia="Times New Roman" w:hAnsi="Consolas" w:cs="Times New Roman"/>
                  <w:color w:val="6A9955"/>
                  <w:sz w:val="21"/>
                  <w:szCs w:val="21"/>
                </w:rPr>
                <w:delText xml:space="preserve">        &lt;h1 class="section-landing-heading"&gt;{% editable snippets 'Home/Title' default: 'Contoso' %}&lt;/h1&gt;</w:delText>
              </w:r>
            </w:del>
          </w:p>
          <w:p w14:paraId="4917FEDF" w14:textId="77777777" w:rsidR="00ED1509" w:rsidRPr="00F84715" w:rsidDel="008B6AF4" w:rsidRDefault="00ED1509">
            <w:pPr>
              <w:pStyle w:val="Heading1Numbered"/>
              <w:rPr>
                <w:del w:id="10873" w:author="Donovan Goode" w:date="2018-11-09T10:04:00Z"/>
                <w:rFonts w:ascii="Consolas" w:eastAsia="Times New Roman" w:hAnsi="Consolas" w:cs="Times New Roman"/>
                <w:color w:val="D4D4D4"/>
                <w:sz w:val="21"/>
                <w:szCs w:val="21"/>
              </w:rPr>
              <w:pPrChange w:id="10874" w:author="Donovan Goode" w:date="2018-11-09T10:05:00Z">
                <w:pPr>
                  <w:shd w:val="clear" w:color="auto" w:fill="1E1E1E"/>
                  <w:spacing w:line="285" w:lineRule="atLeast"/>
                </w:pPr>
              </w:pPrChange>
            </w:pPr>
            <w:del w:id="10875" w:author="Donovan Goode" w:date="2018-11-09T10:04:00Z">
              <w:r w:rsidRPr="00F84715" w:rsidDel="008B6AF4">
                <w:rPr>
                  <w:rFonts w:ascii="Consolas" w:eastAsia="Times New Roman" w:hAnsi="Consolas" w:cs="Times New Roman"/>
                  <w:color w:val="6A9955"/>
                  <w:sz w:val="21"/>
                  <w:szCs w:val="21"/>
                </w:rPr>
                <w:delText xml:space="preserve">        &lt;h2 class="section-landing-sub-heading"&gt;{% editable snippets 'Home/Subtitle' default: 'Customer' %}&lt;/h2&gt;</w:delText>
              </w:r>
            </w:del>
          </w:p>
          <w:p w14:paraId="38997D5D" w14:textId="77777777" w:rsidR="00ED1509" w:rsidRPr="00F84715" w:rsidDel="008B6AF4" w:rsidRDefault="00ED1509">
            <w:pPr>
              <w:pStyle w:val="Heading1Numbered"/>
              <w:rPr>
                <w:del w:id="10876" w:author="Donovan Goode" w:date="2018-11-09T10:04:00Z"/>
                <w:rFonts w:ascii="Consolas" w:eastAsia="Times New Roman" w:hAnsi="Consolas" w:cs="Times New Roman"/>
                <w:color w:val="D4D4D4"/>
                <w:sz w:val="21"/>
                <w:szCs w:val="21"/>
              </w:rPr>
              <w:pPrChange w:id="10877" w:author="Donovan Goode" w:date="2018-11-09T10:05:00Z">
                <w:pPr>
                  <w:shd w:val="clear" w:color="auto" w:fill="1E1E1E"/>
                  <w:spacing w:line="285" w:lineRule="atLeast"/>
                </w:pPr>
              </w:pPrChange>
            </w:pPr>
            <w:del w:id="10878" w:author="Donovan Goode" w:date="2018-11-09T10:04:00Z">
              <w:r w:rsidRPr="00F84715" w:rsidDel="008B6AF4">
                <w:rPr>
                  <w:rFonts w:ascii="Consolas" w:eastAsia="Times New Roman" w:hAnsi="Consolas" w:cs="Times New Roman"/>
                  <w:color w:val="6A9955"/>
                  <w:sz w:val="21"/>
                  <w:szCs w:val="21"/>
                </w:rPr>
                <w:delText xml:space="preserve">        {% include 'Search' %}</w:delText>
              </w:r>
            </w:del>
          </w:p>
          <w:p w14:paraId="736B3625" w14:textId="77777777" w:rsidR="00ED1509" w:rsidRPr="00F84715" w:rsidDel="008B6AF4" w:rsidRDefault="00ED1509">
            <w:pPr>
              <w:pStyle w:val="Heading1Numbered"/>
              <w:rPr>
                <w:del w:id="10879" w:author="Donovan Goode" w:date="2018-11-09T10:04:00Z"/>
                <w:rFonts w:ascii="Consolas" w:eastAsia="Times New Roman" w:hAnsi="Consolas" w:cs="Times New Roman"/>
                <w:color w:val="D4D4D4"/>
                <w:sz w:val="21"/>
                <w:szCs w:val="21"/>
              </w:rPr>
              <w:pPrChange w:id="10880" w:author="Donovan Goode" w:date="2018-11-09T10:05:00Z">
                <w:pPr>
                  <w:shd w:val="clear" w:color="auto" w:fill="1E1E1E"/>
                  <w:spacing w:line="285" w:lineRule="atLeast"/>
                </w:pPr>
              </w:pPrChange>
            </w:pPr>
            <w:del w:id="10881" w:author="Donovan Goode" w:date="2018-11-09T10:04:00Z">
              <w:r w:rsidRPr="00F84715" w:rsidDel="008B6AF4">
                <w:rPr>
                  <w:rFonts w:ascii="Consolas" w:eastAsia="Times New Roman" w:hAnsi="Consolas" w:cs="Times New Roman"/>
                  <w:color w:val="6A9955"/>
                  <w:sz w:val="21"/>
                  <w:szCs w:val="21"/>
                </w:rPr>
                <w:delText xml:space="preserve">      &lt;/div&gt;</w:delText>
              </w:r>
            </w:del>
          </w:p>
          <w:p w14:paraId="73090FB7" w14:textId="77777777" w:rsidR="00ED1509" w:rsidRPr="00F84715" w:rsidDel="008B6AF4" w:rsidRDefault="00ED1509">
            <w:pPr>
              <w:pStyle w:val="Heading1Numbered"/>
              <w:rPr>
                <w:del w:id="10882" w:author="Donovan Goode" w:date="2018-11-09T10:04:00Z"/>
                <w:rFonts w:ascii="Consolas" w:eastAsia="Times New Roman" w:hAnsi="Consolas" w:cs="Times New Roman"/>
                <w:color w:val="D4D4D4"/>
                <w:sz w:val="21"/>
                <w:szCs w:val="21"/>
              </w:rPr>
              <w:pPrChange w:id="10883" w:author="Donovan Goode" w:date="2018-11-09T10:05:00Z">
                <w:pPr>
                  <w:shd w:val="clear" w:color="auto" w:fill="1E1E1E"/>
                  <w:spacing w:line="285" w:lineRule="atLeast"/>
                </w:pPr>
              </w:pPrChange>
            </w:pPr>
            <w:del w:id="10884" w:author="Donovan Goode" w:date="2018-11-09T10:04:00Z">
              <w:r w:rsidRPr="00F84715" w:rsidDel="008B6AF4">
                <w:rPr>
                  <w:rFonts w:ascii="Consolas" w:eastAsia="Times New Roman" w:hAnsi="Consolas" w:cs="Times New Roman"/>
                  <w:color w:val="6A9955"/>
                  <w:sz w:val="21"/>
                  <w:szCs w:val="21"/>
                </w:rPr>
                <w:delText xml:space="preserve">    &lt;/div&gt;</w:delText>
              </w:r>
            </w:del>
          </w:p>
          <w:p w14:paraId="3DACDD6F" w14:textId="77777777" w:rsidR="00ED1509" w:rsidRPr="00F84715" w:rsidDel="008B6AF4" w:rsidRDefault="00ED1509">
            <w:pPr>
              <w:pStyle w:val="Heading1Numbered"/>
              <w:rPr>
                <w:del w:id="10885" w:author="Donovan Goode" w:date="2018-11-09T10:04:00Z"/>
                <w:rFonts w:ascii="Consolas" w:eastAsia="Times New Roman" w:hAnsi="Consolas" w:cs="Times New Roman"/>
                <w:color w:val="D4D4D4"/>
                <w:sz w:val="21"/>
                <w:szCs w:val="21"/>
              </w:rPr>
              <w:pPrChange w:id="10886" w:author="Donovan Goode" w:date="2018-11-09T10:05:00Z">
                <w:pPr>
                  <w:shd w:val="clear" w:color="auto" w:fill="1E1E1E"/>
                  <w:spacing w:line="285" w:lineRule="atLeast"/>
                </w:pPr>
              </w:pPrChange>
            </w:pPr>
            <w:del w:id="10887" w:author="Donovan Goode" w:date="2018-11-09T10:04:00Z">
              <w:r w:rsidRPr="00F84715" w:rsidDel="008B6AF4">
                <w:rPr>
                  <w:rFonts w:ascii="Consolas" w:eastAsia="Times New Roman" w:hAnsi="Consolas" w:cs="Times New Roman"/>
                  <w:color w:val="6A9955"/>
                  <w:sz w:val="21"/>
                  <w:szCs w:val="21"/>
                </w:rPr>
                <w:delText xml:space="preserve">  &lt;/div&gt;</w:delText>
              </w:r>
            </w:del>
          </w:p>
          <w:p w14:paraId="2BB7D234" w14:textId="77777777" w:rsidR="00ED1509" w:rsidRPr="00F84715" w:rsidDel="008B6AF4" w:rsidRDefault="00ED1509">
            <w:pPr>
              <w:pStyle w:val="Heading1Numbered"/>
              <w:rPr>
                <w:del w:id="10888" w:author="Donovan Goode" w:date="2018-11-09T10:04:00Z"/>
                <w:rFonts w:ascii="Consolas" w:eastAsia="Times New Roman" w:hAnsi="Consolas" w:cs="Times New Roman"/>
                <w:color w:val="D4D4D4"/>
                <w:sz w:val="21"/>
                <w:szCs w:val="21"/>
              </w:rPr>
              <w:pPrChange w:id="10889" w:author="Donovan Goode" w:date="2018-11-09T10:05:00Z">
                <w:pPr>
                  <w:shd w:val="clear" w:color="auto" w:fill="1E1E1E"/>
                  <w:spacing w:line="285" w:lineRule="atLeast"/>
                </w:pPr>
              </w:pPrChange>
            </w:pPr>
            <w:del w:id="10890" w:author="Donovan Goode" w:date="2018-11-09T10:04:00Z">
              <w:r w:rsidRPr="00F84715" w:rsidDel="008B6AF4">
                <w:rPr>
                  <w:rFonts w:ascii="Consolas" w:eastAsia="Times New Roman" w:hAnsi="Consolas" w:cs="Times New Roman"/>
                  <w:color w:val="6A9955"/>
                  <w:sz w:val="21"/>
                  <w:szCs w:val="21"/>
                </w:rPr>
                <w:delText xml:space="preserve">  </w:delText>
              </w:r>
            </w:del>
          </w:p>
          <w:p w14:paraId="4607D76D" w14:textId="77777777" w:rsidR="00ED1509" w:rsidRPr="00F84715" w:rsidDel="008B6AF4" w:rsidRDefault="00ED1509">
            <w:pPr>
              <w:pStyle w:val="Heading1Numbered"/>
              <w:rPr>
                <w:del w:id="10891" w:author="Donovan Goode" w:date="2018-11-09T10:04:00Z"/>
                <w:rFonts w:ascii="Consolas" w:eastAsia="Times New Roman" w:hAnsi="Consolas" w:cs="Times New Roman"/>
                <w:color w:val="D4D4D4"/>
                <w:sz w:val="21"/>
                <w:szCs w:val="21"/>
              </w:rPr>
              <w:pPrChange w:id="10892" w:author="Donovan Goode" w:date="2018-11-09T10:05:00Z">
                <w:pPr>
                  <w:shd w:val="clear" w:color="auto" w:fill="1E1E1E"/>
                  <w:spacing w:line="285" w:lineRule="atLeast"/>
                </w:pPr>
              </w:pPrChange>
            </w:pPr>
            <w:del w:id="10893" w:author="Donovan Goode" w:date="2018-11-09T10:04:00Z">
              <w:r w:rsidRPr="00F84715" w:rsidDel="008B6AF4">
                <w:rPr>
                  <w:rFonts w:ascii="Consolas" w:eastAsia="Times New Roman" w:hAnsi="Consolas" w:cs="Times New Roman"/>
                  <w:color w:val="6A9955"/>
                  <w:sz w:val="21"/>
                  <w:szCs w:val="21"/>
                </w:rPr>
                <w:delText xml:space="preserve">  &lt;div class="layer_down"&gt;&amp;nbsp;&lt;/div&gt;</w:delText>
              </w:r>
            </w:del>
          </w:p>
          <w:p w14:paraId="35E055D4" w14:textId="77777777" w:rsidR="00ED1509" w:rsidRPr="00F84715" w:rsidDel="008B6AF4" w:rsidRDefault="00ED1509">
            <w:pPr>
              <w:pStyle w:val="Heading1Numbered"/>
              <w:rPr>
                <w:del w:id="10894" w:author="Donovan Goode" w:date="2018-11-09T10:04:00Z"/>
                <w:rFonts w:ascii="Consolas" w:eastAsia="Times New Roman" w:hAnsi="Consolas" w:cs="Times New Roman"/>
                <w:color w:val="D4D4D4"/>
                <w:sz w:val="21"/>
                <w:szCs w:val="21"/>
              </w:rPr>
              <w:pPrChange w:id="10895" w:author="Donovan Goode" w:date="2018-11-09T10:05:00Z">
                <w:pPr>
                  <w:shd w:val="clear" w:color="auto" w:fill="1E1E1E"/>
                  <w:spacing w:line="285" w:lineRule="atLeast"/>
                </w:pPr>
              </w:pPrChange>
            </w:pPr>
            <w:del w:id="10896" w:author="Donovan Goode" w:date="2018-11-09T10:04:00Z">
              <w:r w:rsidRPr="00F84715" w:rsidDel="008B6AF4">
                <w:rPr>
                  <w:rFonts w:ascii="Consolas" w:eastAsia="Times New Roman" w:hAnsi="Consolas" w:cs="Times New Roman"/>
                  <w:color w:val="6A9955"/>
                  <w:sz w:val="21"/>
                  <w:szCs w:val="21"/>
                </w:rPr>
                <w:delText>&lt;/section&gt;</w:delText>
              </w:r>
            </w:del>
          </w:p>
          <w:p w14:paraId="7A4968B3" w14:textId="77777777" w:rsidR="00ED1509" w:rsidRPr="00F84715" w:rsidDel="008B6AF4" w:rsidRDefault="00ED1509">
            <w:pPr>
              <w:pStyle w:val="Heading1Numbered"/>
              <w:rPr>
                <w:del w:id="10897" w:author="Donovan Goode" w:date="2018-11-09T10:04:00Z"/>
                <w:rFonts w:ascii="Consolas" w:eastAsia="Times New Roman" w:hAnsi="Consolas" w:cs="Times New Roman"/>
                <w:color w:val="D4D4D4"/>
                <w:sz w:val="21"/>
                <w:szCs w:val="21"/>
              </w:rPr>
              <w:pPrChange w:id="10898" w:author="Donovan Goode" w:date="2018-11-09T10:05:00Z">
                <w:pPr>
                  <w:shd w:val="clear" w:color="auto" w:fill="1E1E1E"/>
                  <w:spacing w:line="285" w:lineRule="atLeast"/>
                </w:pPr>
              </w:pPrChange>
            </w:pPr>
            <w:del w:id="10899" w:author="Donovan Goode" w:date="2018-11-09T10:04:00Z">
              <w:r w:rsidRPr="00F84715" w:rsidDel="008B6AF4">
                <w:rPr>
                  <w:rFonts w:ascii="Consolas" w:eastAsia="Times New Roman" w:hAnsi="Consolas" w:cs="Times New Roman"/>
                  <w:color w:val="6A9955"/>
                  <w:sz w:val="21"/>
                  <w:szCs w:val="21"/>
                </w:rPr>
                <w:delText>{%endcomment%}</w:delText>
              </w:r>
            </w:del>
          </w:p>
          <w:p w14:paraId="6D428E31" w14:textId="77777777" w:rsidR="00ED1509" w:rsidRPr="00F84715" w:rsidDel="008B6AF4" w:rsidRDefault="00ED1509">
            <w:pPr>
              <w:pStyle w:val="Heading1Numbered"/>
              <w:rPr>
                <w:del w:id="10900" w:author="Donovan Goode" w:date="2018-11-09T10:04:00Z"/>
                <w:rFonts w:ascii="Consolas" w:eastAsia="Times New Roman" w:hAnsi="Consolas" w:cs="Times New Roman"/>
                <w:color w:val="D4D4D4"/>
                <w:sz w:val="21"/>
                <w:szCs w:val="21"/>
              </w:rPr>
              <w:pPrChange w:id="10901" w:author="Donovan Goode" w:date="2018-11-09T10:05:00Z">
                <w:pPr>
                  <w:shd w:val="clear" w:color="auto" w:fill="1E1E1E"/>
                  <w:spacing w:line="285" w:lineRule="atLeast"/>
                </w:pPr>
              </w:pPrChange>
            </w:pPr>
          </w:p>
          <w:p w14:paraId="2D55CEAF" w14:textId="77777777" w:rsidR="00ED1509" w:rsidRPr="00F84715" w:rsidDel="008B6AF4" w:rsidRDefault="00ED1509">
            <w:pPr>
              <w:pStyle w:val="Heading1Numbered"/>
              <w:rPr>
                <w:del w:id="10902" w:author="Donovan Goode" w:date="2018-11-09T10:04:00Z"/>
                <w:rFonts w:ascii="Consolas" w:eastAsia="Times New Roman" w:hAnsi="Consolas" w:cs="Times New Roman"/>
                <w:color w:val="D4D4D4"/>
                <w:sz w:val="21"/>
                <w:szCs w:val="21"/>
              </w:rPr>
              <w:pPrChange w:id="10903" w:author="Donovan Goode" w:date="2018-11-09T10:05:00Z">
                <w:pPr>
                  <w:shd w:val="clear" w:color="auto" w:fill="1E1E1E"/>
                  <w:spacing w:line="285" w:lineRule="atLeast"/>
                </w:pPr>
              </w:pPrChange>
            </w:pPr>
            <w:del w:id="10904"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"page_section section-knowledge"</w:delText>
              </w:r>
              <w:r w:rsidRPr="00F84715" w:rsidDel="008B6AF4">
                <w:rPr>
                  <w:rFonts w:ascii="Consolas" w:eastAsia="Times New Roman" w:hAnsi="Consolas" w:cs="Times New Roman"/>
                  <w:color w:val="808080"/>
                  <w:sz w:val="21"/>
                  <w:szCs w:val="21"/>
                </w:rPr>
                <w:delText>&gt;</w:delText>
              </w:r>
            </w:del>
          </w:p>
          <w:p w14:paraId="4FE6E42B" w14:textId="77777777" w:rsidR="00ED1509" w:rsidRPr="00F84715" w:rsidDel="008B6AF4" w:rsidRDefault="00ED1509">
            <w:pPr>
              <w:pStyle w:val="Heading1Numbered"/>
              <w:rPr>
                <w:del w:id="10905" w:author="Donovan Goode" w:date="2018-11-09T10:04:00Z"/>
                <w:rFonts w:ascii="Consolas" w:eastAsia="Times New Roman" w:hAnsi="Consolas" w:cs="Times New Roman"/>
                <w:color w:val="D4D4D4"/>
                <w:sz w:val="21"/>
                <w:szCs w:val="21"/>
              </w:rPr>
              <w:pPrChange w:id="10906" w:author="Donovan Goode" w:date="2018-11-09T10:05:00Z">
                <w:pPr>
                  <w:shd w:val="clear" w:color="auto" w:fill="1E1E1E"/>
                  <w:spacing w:line="285" w:lineRule="atLeast"/>
                </w:pPr>
              </w:pPrChange>
            </w:pPr>
            <w:del w:id="1090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"layer_up"</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569CD6"/>
                  <w:sz w:val="21"/>
                  <w:szCs w:val="21"/>
                </w:rPr>
                <w:delText>&amp;nbsp;</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67CC223B" w14:textId="77777777" w:rsidR="00ED1509" w:rsidRPr="00F84715" w:rsidDel="008B6AF4" w:rsidRDefault="00ED1509">
            <w:pPr>
              <w:pStyle w:val="Heading1Numbered"/>
              <w:rPr>
                <w:del w:id="10908" w:author="Donovan Goode" w:date="2018-11-09T10:04:00Z"/>
                <w:rFonts w:ascii="Consolas" w:eastAsia="Times New Roman" w:hAnsi="Consolas" w:cs="Times New Roman"/>
                <w:color w:val="D4D4D4"/>
                <w:sz w:val="21"/>
                <w:szCs w:val="21"/>
              </w:rPr>
              <w:pPrChange w:id="10909" w:author="Donovan Goode" w:date="2018-11-09T10:05:00Z">
                <w:pPr>
                  <w:shd w:val="clear" w:color="auto" w:fill="1E1E1E"/>
                  <w:spacing w:line="285" w:lineRule="atLeast"/>
                </w:pPr>
              </w:pPrChange>
            </w:pPr>
            <w:del w:id="1091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"container"</w:delText>
              </w:r>
              <w:r w:rsidRPr="00F84715" w:rsidDel="008B6AF4">
                <w:rPr>
                  <w:rFonts w:ascii="Consolas" w:eastAsia="Times New Roman" w:hAnsi="Consolas" w:cs="Times New Roman"/>
                  <w:color w:val="808080"/>
                  <w:sz w:val="21"/>
                  <w:szCs w:val="21"/>
                </w:rPr>
                <w:delText>&gt;</w:delText>
              </w:r>
            </w:del>
          </w:p>
          <w:p w14:paraId="1D4A1EC2" w14:textId="77777777" w:rsidR="00ED1509" w:rsidRPr="00F84715" w:rsidDel="008B6AF4" w:rsidRDefault="00ED1509">
            <w:pPr>
              <w:pStyle w:val="Heading1Numbered"/>
              <w:rPr>
                <w:del w:id="10911" w:author="Donovan Goode" w:date="2018-11-09T10:04:00Z"/>
                <w:rFonts w:ascii="Consolas" w:eastAsia="Times New Roman" w:hAnsi="Consolas" w:cs="Times New Roman"/>
                <w:color w:val="D4D4D4"/>
                <w:sz w:val="21"/>
                <w:szCs w:val="21"/>
              </w:rPr>
              <w:pPrChange w:id="10912" w:author="Donovan Goode" w:date="2018-11-09T10:05:00Z">
                <w:pPr>
                  <w:shd w:val="clear" w:color="auto" w:fill="1E1E1E"/>
                  <w:spacing w:line="285" w:lineRule="atLeast"/>
                </w:pPr>
              </w:pPrChange>
            </w:pPr>
            <w:del w:id="1091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"content-home"</w:delText>
              </w:r>
              <w:r w:rsidRPr="00F84715" w:rsidDel="008B6AF4">
                <w:rPr>
                  <w:rFonts w:ascii="Consolas" w:eastAsia="Times New Roman" w:hAnsi="Consolas" w:cs="Times New Roman"/>
                  <w:color w:val="808080"/>
                  <w:sz w:val="21"/>
                  <w:szCs w:val="21"/>
                </w:rPr>
                <w:delText>&gt;</w:delText>
              </w:r>
            </w:del>
          </w:p>
          <w:p w14:paraId="3F8AAC7A" w14:textId="77777777" w:rsidR="00ED1509" w:rsidRPr="00F84715" w:rsidDel="008B6AF4" w:rsidRDefault="00ED1509">
            <w:pPr>
              <w:pStyle w:val="Heading1Numbered"/>
              <w:rPr>
                <w:del w:id="10914" w:author="Donovan Goode" w:date="2018-11-09T10:04:00Z"/>
                <w:rFonts w:ascii="Consolas" w:eastAsia="Times New Roman" w:hAnsi="Consolas" w:cs="Times New Roman"/>
                <w:color w:val="D4D4D4"/>
                <w:sz w:val="21"/>
                <w:szCs w:val="21"/>
              </w:rPr>
              <w:pPrChange w:id="10915" w:author="Donovan Goode" w:date="2018-11-09T10:05:00Z">
                <w:pPr>
                  <w:shd w:val="clear" w:color="auto" w:fill="1E1E1E"/>
                  <w:spacing w:line="285" w:lineRule="atLeast"/>
                </w:pPr>
              </w:pPrChange>
            </w:pPr>
            <w:del w:id="1091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h2</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"blue_border"</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editable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snippets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"Home/MostPopularHeading"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default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resx</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"Most_Popular"</w:delText>
              </w:r>
              <w:r w:rsidRPr="00F84715" w:rsidDel="008B6AF4">
                <w:rPr>
                  <w:rFonts w:ascii="Consolas" w:eastAsia="Times New Roman" w:hAnsi="Consolas" w:cs="Times New Roman"/>
                  <w:color w:val="D4D4D4"/>
                  <w:sz w:val="21"/>
                  <w:szCs w:val="21"/>
                </w:rPr>
                <w:delText>]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h2</w:delText>
              </w:r>
              <w:r w:rsidRPr="00F84715" w:rsidDel="008B6AF4">
                <w:rPr>
                  <w:rFonts w:ascii="Consolas" w:eastAsia="Times New Roman" w:hAnsi="Consolas" w:cs="Times New Roman"/>
                  <w:color w:val="808080"/>
                  <w:sz w:val="21"/>
                  <w:szCs w:val="21"/>
                </w:rPr>
                <w:delText>&gt;</w:delText>
              </w:r>
            </w:del>
          </w:p>
          <w:p w14:paraId="4607A068" w14:textId="77777777" w:rsidR="00ED1509" w:rsidRPr="00F84715" w:rsidDel="008B6AF4" w:rsidRDefault="00ED1509">
            <w:pPr>
              <w:pStyle w:val="Heading1Numbered"/>
              <w:rPr>
                <w:del w:id="10917" w:author="Donovan Goode" w:date="2018-11-09T10:04:00Z"/>
                <w:rFonts w:ascii="Consolas" w:eastAsia="Times New Roman" w:hAnsi="Consolas" w:cs="Times New Roman"/>
                <w:color w:val="D4D4D4"/>
                <w:sz w:val="21"/>
                <w:szCs w:val="21"/>
              </w:rPr>
              <w:pPrChange w:id="10918" w:author="Donovan Goode" w:date="2018-11-09T10:05:00Z">
                <w:pPr>
                  <w:shd w:val="clear" w:color="auto" w:fill="1E1E1E"/>
                  <w:spacing w:line="285" w:lineRule="atLeast"/>
                </w:pPr>
              </w:pPrChange>
            </w:pPr>
            <w:del w:id="1091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'Knowledge Management - Most Popular Articles'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showdescription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true</w:delText>
              </w:r>
              <w:r w:rsidRPr="00F84715" w:rsidDel="008B6AF4">
                <w:rPr>
                  <w:rFonts w:ascii="Consolas" w:eastAsia="Times New Roman" w:hAnsi="Consolas" w:cs="Times New Roman"/>
                  <w:color w:val="D4D4D4"/>
                  <w:sz w:val="21"/>
                  <w:szCs w:val="21"/>
                </w:rPr>
                <w:delText xml:space="preserve"> %}</w:delText>
              </w:r>
            </w:del>
          </w:p>
          <w:p w14:paraId="2DA198B0" w14:textId="77777777" w:rsidR="00ED1509" w:rsidRPr="00F84715" w:rsidDel="008B6AF4" w:rsidRDefault="00ED1509">
            <w:pPr>
              <w:pStyle w:val="Heading1Numbered"/>
              <w:rPr>
                <w:del w:id="10920" w:author="Donovan Goode" w:date="2018-11-09T10:04:00Z"/>
                <w:rFonts w:ascii="Consolas" w:eastAsia="Times New Roman" w:hAnsi="Consolas" w:cs="Times New Roman"/>
                <w:color w:val="D4D4D4"/>
                <w:sz w:val="21"/>
                <w:szCs w:val="21"/>
              </w:rPr>
              <w:pPrChange w:id="10921" w:author="Donovan Goode" w:date="2018-11-09T10:05:00Z">
                <w:pPr>
                  <w:shd w:val="clear" w:color="auto" w:fill="1E1E1E"/>
                  <w:spacing w:line="285" w:lineRule="atLeast"/>
                </w:pPr>
              </w:pPrChange>
            </w:pPr>
            <w:del w:id="1092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B6B68C9" w14:textId="77777777" w:rsidR="00ED1509" w:rsidRPr="00F84715" w:rsidDel="008B6AF4" w:rsidRDefault="00ED1509">
            <w:pPr>
              <w:pStyle w:val="Heading1Numbered"/>
              <w:rPr>
                <w:del w:id="10923" w:author="Donovan Goode" w:date="2018-11-09T10:04:00Z"/>
                <w:rFonts w:ascii="Consolas" w:eastAsia="Times New Roman" w:hAnsi="Consolas" w:cs="Times New Roman"/>
                <w:color w:val="D4D4D4"/>
                <w:sz w:val="21"/>
                <w:szCs w:val="21"/>
              </w:rPr>
              <w:pPrChange w:id="10924" w:author="Donovan Goode" w:date="2018-11-09T10:05:00Z">
                <w:pPr>
                  <w:shd w:val="clear" w:color="auto" w:fill="1E1E1E"/>
                  <w:spacing w:line="285" w:lineRule="atLeast"/>
                </w:pPr>
              </w:pPrChange>
            </w:pPr>
            <w:del w:id="1092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"row sidebar-home no-lr-margins"</w:delText>
              </w:r>
              <w:r w:rsidRPr="00F84715" w:rsidDel="008B6AF4">
                <w:rPr>
                  <w:rFonts w:ascii="Consolas" w:eastAsia="Times New Roman" w:hAnsi="Consolas" w:cs="Times New Roman"/>
                  <w:color w:val="808080"/>
                  <w:sz w:val="21"/>
                  <w:szCs w:val="21"/>
                </w:rPr>
                <w:delText>&gt;</w:delText>
              </w:r>
            </w:del>
          </w:p>
          <w:p w14:paraId="529FC07C" w14:textId="77777777" w:rsidR="00ED1509" w:rsidRPr="00F84715" w:rsidDel="008B6AF4" w:rsidRDefault="00ED1509">
            <w:pPr>
              <w:pStyle w:val="Heading1Numbered"/>
              <w:rPr>
                <w:del w:id="10926" w:author="Donovan Goode" w:date="2018-11-09T10:04:00Z"/>
                <w:rFonts w:ascii="Consolas" w:eastAsia="Times New Roman" w:hAnsi="Consolas" w:cs="Times New Roman"/>
                <w:color w:val="D4D4D4"/>
                <w:sz w:val="21"/>
                <w:szCs w:val="21"/>
              </w:rPr>
              <w:pPrChange w:id="10927" w:author="Donovan Goode" w:date="2018-11-09T10:05:00Z">
                <w:pPr>
                  <w:shd w:val="clear" w:color="auto" w:fill="1E1E1E"/>
                  <w:spacing w:line="285" w:lineRule="atLeast"/>
                </w:pPr>
              </w:pPrChange>
            </w:pPr>
            <w:del w:id="1092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"col-md-4"</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'Knowledge Management - Most Popular Articles'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showdescription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false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55A82A3D" w14:textId="77777777" w:rsidR="00ED1509" w:rsidRPr="00F84715" w:rsidDel="008B6AF4" w:rsidRDefault="00ED1509">
            <w:pPr>
              <w:pStyle w:val="Heading1Numbered"/>
              <w:rPr>
                <w:del w:id="10929" w:author="Donovan Goode" w:date="2018-11-09T10:04:00Z"/>
                <w:rFonts w:ascii="Consolas" w:eastAsia="Times New Roman" w:hAnsi="Consolas" w:cs="Times New Roman"/>
                <w:color w:val="D4D4D4"/>
                <w:sz w:val="21"/>
                <w:szCs w:val="21"/>
              </w:rPr>
              <w:pPrChange w:id="10930" w:author="Donovan Goode" w:date="2018-11-09T10:05:00Z">
                <w:pPr>
                  <w:shd w:val="clear" w:color="auto" w:fill="1E1E1E"/>
                  <w:spacing w:line="285" w:lineRule="atLeast"/>
                </w:pPr>
              </w:pPrChange>
            </w:pPr>
            <w:del w:id="1093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"col-md-4"</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'Knowledge Management - Most Recent Articles'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F695428" w14:textId="77777777" w:rsidR="00ED1509" w:rsidRPr="00F84715" w:rsidDel="008B6AF4" w:rsidRDefault="00ED1509">
            <w:pPr>
              <w:pStyle w:val="Heading1Numbered"/>
              <w:rPr>
                <w:del w:id="10932" w:author="Donovan Goode" w:date="2018-11-09T10:04:00Z"/>
                <w:rFonts w:ascii="Consolas" w:eastAsia="Times New Roman" w:hAnsi="Consolas" w:cs="Times New Roman"/>
                <w:color w:val="D4D4D4"/>
                <w:sz w:val="21"/>
                <w:szCs w:val="21"/>
              </w:rPr>
              <w:pPrChange w:id="10933" w:author="Donovan Goode" w:date="2018-11-09T10:05:00Z">
                <w:pPr>
                  <w:shd w:val="clear" w:color="auto" w:fill="1E1E1E"/>
                  <w:spacing w:line="285" w:lineRule="atLeast"/>
                </w:pPr>
              </w:pPrChange>
            </w:pPr>
            <w:del w:id="1093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"col-md-4"</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569CD6"/>
                  <w:sz w:val="21"/>
                  <w:szCs w:val="21"/>
                </w:rPr>
                <w:delText xml:space="preserve"> include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'Knowledge Management - Top Rated Articles'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76CE4EE1" w14:textId="77777777" w:rsidR="00ED1509" w:rsidRPr="00F84715" w:rsidDel="008B6AF4" w:rsidRDefault="00ED1509">
            <w:pPr>
              <w:pStyle w:val="Heading1Numbered"/>
              <w:rPr>
                <w:del w:id="10935" w:author="Donovan Goode" w:date="2018-11-09T10:04:00Z"/>
                <w:rFonts w:ascii="Consolas" w:eastAsia="Times New Roman" w:hAnsi="Consolas" w:cs="Times New Roman"/>
                <w:color w:val="D4D4D4"/>
                <w:sz w:val="21"/>
                <w:szCs w:val="21"/>
              </w:rPr>
              <w:pPrChange w:id="10936" w:author="Donovan Goode" w:date="2018-11-09T10:05:00Z">
                <w:pPr>
                  <w:shd w:val="clear" w:color="auto" w:fill="1E1E1E"/>
                  <w:spacing w:line="285" w:lineRule="atLeast"/>
                </w:pPr>
              </w:pPrChange>
            </w:pPr>
            <w:del w:id="1093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63B51176" w14:textId="77777777" w:rsidR="00ED1509" w:rsidRPr="00F84715" w:rsidDel="008B6AF4" w:rsidRDefault="00ED1509">
            <w:pPr>
              <w:pStyle w:val="Heading1Numbered"/>
              <w:rPr>
                <w:del w:id="10938" w:author="Donovan Goode" w:date="2018-11-09T10:04:00Z"/>
                <w:rFonts w:ascii="Consolas" w:eastAsia="Times New Roman" w:hAnsi="Consolas" w:cs="Times New Roman"/>
                <w:color w:val="D4D4D4"/>
                <w:sz w:val="21"/>
                <w:szCs w:val="21"/>
              </w:rPr>
              <w:pPrChange w:id="10939" w:author="Donovan Goode" w:date="2018-11-09T10:05:00Z">
                <w:pPr>
                  <w:shd w:val="clear" w:color="auto" w:fill="1E1E1E"/>
                  <w:spacing w:line="285" w:lineRule="atLeast"/>
                </w:pPr>
              </w:pPrChange>
            </w:pPr>
            <w:del w:id="1094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346BC24C" w14:textId="77777777" w:rsidR="00ED1509" w:rsidRPr="00F84715" w:rsidDel="008B6AF4" w:rsidRDefault="00ED1509">
            <w:pPr>
              <w:pStyle w:val="Heading1Numbered"/>
              <w:rPr>
                <w:del w:id="10941" w:author="Donovan Goode" w:date="2018-11-09T10:04:00Z"/>
                <w:rFonts w:ascii="Consolas" w:eastAsia="Times New Roman" w:hAnsi="Consolas" w:cs="Times New Roman"/>
                <w:color w:val="D4D4D4"/>
                <w:sz w:val="21"/>
                <w:szCs w:val="21"/>
              </w:rPr>
              <w:pPrChange w:id="10942" w:author="Donovan Goode" w:date="2018-11-09T10:05:00Z">
                <w:pPr>
                  <w:shd w:val="clear" w:color="auto" w:fill="1E1E1E"/>
                  <w:spacing w:line="285" w:lineRule="atLeast"/>
                </w:pPr>
              </w:pPrChange>
            </w:pPr>
            <w:del w:id="10943"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808080"/>
                  <w:sz w:val="21"/>
                  <w:szCs w:val="21"/>
                </w:rPr>
                <w:delText>&gt;</w:delText>
              </w:r>
            </w:del>
          </w:p>
          <w:p w14:paraId="25099CB3" w14:textId="77777777" w:rsidR="00ED1509" w:rsidRPr="00F84715" w:rsidDel="008B6AF4" w:rsidRDefault="00ED1509">
            <w:pPr>
              <w:pStyle w:val="Heading1Numbered"/>
              <w:rPr>
                <w:del w:id="10944" w:author="Donovan Goode" w:date="2018-11-09T10:04:00Z"/>
                <w:rFonts w:ascii="Consolas" w:eastAsia="Times New Roman" w:hAnsi="Consolas" w:cs="Times New Roman"/>
                <w:color w:val="D4D4D4"/>
                <w:sz w:val="21"/>
                <w:szCs w:val="21"/>
              </w:rPr>
              <w:pPrChange w:id="10945" w:author="Donovan Goode" w:date="2018-11-09T10:05:00Z">
                <w:pPr>
                  <w:shd w:val="clear" w:color="auto" w:fill="1E1E1E"/>
                  <w:spacing w:line="285" w:lineRule="atLeast"/>
                </w:pPr>
              </w:pPrChange>
            </w:pPr>
            <w:del w:id="10946"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"page_section section-sub-landing color-inverse"</w:delText>
              </w:r>
              <w:r w:rsidRPr="00F84715" w:rsidDel="008B6AF4">
                <w:rPr>
                  <w:rFonts w:ascii="Consolas" w:eastAsia="Times New Roman" w:hAnsi="Consolas" w:cs="Times New Roman"/>
                  <w:color w:val="808080"/>
                  <w:sz w:val="21"/>
                  <w:szCs w:val="21"/>
                </w:rPr>
                <w:delText>&gt;</w:delText>
              </w:r>
            </w:del>
          </w:p>
          <w:p w14:paraId="7CCD569D" w14:textId="77777777" w:rsidR="00ED1509" w:rsidRPr="00F84715" w:rsidDel="008B6AF4" w:rsidRDefault="00ED1509">
            <w:pPr>
              <w:pStyle w:val="Heading1Numbered"/>
              <w:rPr>
                <w:del w:id="10947" w:author="Donovan Goode" w:date="2018-11-09T10:04:00Z"/>
                <w:rFonts w:ascii="Consolas" w:eastAsia="Times New Roman" w:hAnsi="Consolas" w:cs="Times New Roman"/>
                <w:color w:val="D4D4D4"/>
                <w:sz w:val="21"/>
                <w:szCs w:val="21"/>
              </w:rPr>
              <w:pPrChange w:id="10948" w:author="Donovan Goode" w:date="2018-11-09T10:05:00Z">
                <w:pPr>
                  <w:shd w:val="clear" w:color="auto" w:fill="1E1E1E"/>
                  <w:spacing w:line="285" w:lineRule="atLeast"/>
                </w:pPr>
              </w:pPrChange>
            </w:pPr>
            <w:del w:id="1094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"container"</w:delText>
              </w:r>
              <w:r w:rsidRPr="00F84715" w:rsidDel="008B6AF4">
                <w:rPr>
                  <w:rFonts w:ascii="Consolas" w:eastAsia="Times New Roman" w:hAnsi="Consolas" w:cs="Times New Roman"/>
                  <w:color w:val="808080"/>
                  <w:sz w:val="21"/>
                  <w:szCs w:val="21"/>
                </w:rPr>
                <w:delText>&gt;</w:delText>
              </w:r>
            </w:del>
          </w:p>
          <w:p w14:paraId="6C80D233" w14:textId="77777777" w:rsidR="00ED1509" w:rsidRPr="00F84715" w:rsidDel="008B6AF4" w:rsidRDefault="00ED1509">
            <w:pPr>
              <w:pStyle w:val="Heading1Numbered"/>
              <w:rPr>
                <w:del w:id="10950" w:author="Donovan Goode" w:date="2018-11-09T10:04:00Z"/>
                <w:rFonts w:ascii="Consolas" w:eastAsia="Times New Roman" w:hAnsi="Consolas" w:cs="Times New Roman"/>
                <w:color w:val="D4D4D4"/>
                <w:sz w:val="21"/>
                <w:szCs w:val="21"/>
              </w:rPr>
              <w:pPrChange w:id="10951" w:author="Donovan Goode" w:date="2018-11-09T10:05:00Z">
                <w:pPr>
                  <w:shd w:val="clear" w:color="auto" w:fill="1E1E1E"/>
                  <w:spacing w:line="285" w:lineRule="atLeast"/>
                </w:pPr>
              </w:pPrChange>
            </w:pPr>
            <w:del w:id="1095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"row"</w:delText>
              </w:r>
              <w:r w:rsidRPr="00F84715" w:rsidDel="008B6AF4">
                <w:rPr>
                  <w:rFonts w:ascii="Consolas" w:eastAsia="Times New Roman" w:hAnsi="Consolas" w:cs="Times New Roman"/>
                  <w:color w:val="808080"/>
                  <w:sz w:val="21"/>
                  <w:szCs w:val="21"/>
                </w:rPr>
                <w:delText>&gt;</w:delText>
              </w:r>
            </w:del>
          </w:p>
          <w:p w14:paraId="250CD076" w14:textId="77777777" w:rsidR="00ED1509" w:rsidRPr="00F84715" w:rsidDel="008B6AF4" w:rsidRDefault="00ED1509">
            <w:pPr>
              <w:pStyle w:val="Heading1Numbered"/>
              <w:rPr>
                <w:del w:id="10953" w:author="Donovan Goode" w:date="2018-11-09T10:04:00Z"/>
                <w:rFonts w:ascii="Consolas" w:eastAsia="Times New Roman" w:hAnsi="Consolas" w:cs="Times New Roman"/>
                <w:color w:val="D4D4D4"/>
                <w:sz w:val="21"/>
                <w:szCs w:val="21"/>
              </w:rPr>
              <w:pPrChange w:id="10954" w:author="Donovan Goode" w:date="2018-11-09T10:05:00Z">
                <w:pPr>
                  <w:shd w:val="clear" w:color="auto" w:fill="1E1E1E"/>
                  <w:spacing w:line="285" w:lineRule="atLeast"/>
                </w:pPr>
              </w:pPrChange>
            </w:pPr>
            <w:del w:id="1095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"col-md-4 text_center-mobile"</w:delText>
              </w:r>
              <w:r w:rsidRPr="00F84715" w:rsidDel="008B6AF4">
                <w:rPr>
                  <w:rFonts w:ascii="Consolas" w:eastAsia="Times New Roman" w:hAnsi="Consolas" w:cs="Times New Roman"/>
                  <w:color w:val="808080"/>
                  <w:sz w:val="21"/>
                  <w:szCs w:val="21"/>
                </w:rPr>
                <w:delText>&gt;</w:delText>
              </w:r>
            </w:del>
          </w:p>
          <w:p w14:paraId="77A601ED" w14:textId="77777777" w:rsidR="00ED1509" w:rsidRPr="00F84715" w:rsidDel="008B6AF4" w:rsidRDefault="00ED1509">
            <w:pPr>
              <w:pStyle w:val="Heading1Numbered"/>
              <w:rPr>
                <w:del w:id="10956" w:author="Donovan Goode" w:date="2018-11-09T10:04:00Z"/>
                <w:rFonts w:ascii="Consolas" w:eastAsia="Times New Roman" w:hAnsi="Consolas" w:cs="Times New Roman"/>
                <w:color w:val="D4D4D4"/>
                <w:sz w:val="21"/>
                <w:szCs w:val="21"/>
              </w:rPr>
              <w:pPrChange w:id="10957" w:author="Donovan Goode" w:date="2018-11-09T10:05:00Z">
                <w:pPr>
                  <w:shd w:val="clear" w:color="auto" w:fill="1E1E1E"/>
                  <w:spacing w:line="285" w:lineRule="atLeast"/>
                </w:pPr>
              </w:pPrChange>
            </w:pPr>
            <w:del w:id="1095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h1</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forums_sm</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adx_name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 xml:space="preserve">| escape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h1</w:delText>
              </w:r>
              <w:r w:rsidRPr="00F84715" w:rsidDel="008B6AF4">
                <w:rPr>
                  <w:rFonts w:ascii="Consolas" w:eastAsia="Times New Roman" w:hAnsi="Consolas" w:cs="Times New Roman"/>
                  <w:color w:val="808080"/>
                  <w:sz w:val="21"/>
                  <w:szCs w:val="21"/>
                </w:rPr>
                <w:delText>&gt;</w:delText>
              </w:r>
            </w:del>
          </w:p>
          <w:p w14:paraId="36A4D0BE" w14:textId="77777777" w:rsidR="00ED1509" w:rsidRPr="00F84715" w:rsidDel="008B6AF4" w:rsidRDefault="00ED1509">
            <w:pPr>
              <w:pStyle w:val="Heading1Numbered"/>
              <w:rPr>
                <w:del w:id="10959" w:author="Donovan Goode" w:date="2018-11-09T10:04:00Z"/>
                <w:rFonts w:ascii="Consolas" w:eastAsia="Times New Roman" w:hAnsi="Consolas" w:cs="Times New Roman"/>
                <w:color w:val="D4D4D4"/>
                <w:sz w:val="21"/>
                <w:szCs w:val="21"/>
              </w:rPr>
              <w:pPrChange w:id="10960" w:author="Donovan Goode" w:date="2018-11-09T10:05:00Z">
                <w:pPr>
                  <w:shd w:val="clear" w:color="auto" w:fill="1E1E1E"/>
                  <w:spacing w:line="285" w:lineRule="atLeast"/>
                </w:pPr>
              </w:pPrChange>
            </w:pPr>
            <w:del w:id="1096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 xml:space="preserve"> editable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snippets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"Forum/HomeDescription"</w:delText>
              </w:r>
              <w:r w:rsidRPr="00F84715" w:rsidDel="008B6AF4">
                <w:rPr>
                  <w:rFonts w:ascii="Consolas" w:eastAsia="Times New Roman" w:hAnsi="Consolas" w:cs="Times New Roman"/>
                  <w:color w:val="D4D4D4"/>
                  <w:sz w:val="21"/>
                  <w:szCs w:val="21"/>
                </w:rPr>
                <w:delText xml:space="preserve"> %}</w:delText>
              </w:r>
            </w:del>
          </w:p>
          <w:p w14:paraId="6BE8D55F" w14:textId="77777777" w:rsidR="00ED1509" w:rsidRPr="00F84715" w:rsidDel="008B6AF4" w:rsidRDefault="00ED1509">
            <w:pPr>
              <w:pStyle w:val="Heading1Numbered"/>
              <w:rPr>
                <w:del w:id="10962" w:author="Donovan Goode" w:date="2018-11-09T10:04:00Z"/>
                <w:rFonts w:ascii="Consolas" w:eastAsia="Times New Roman" w:hAnsi="Consolas" w:cs="Times New Roman"/>
                <w:color w:val="D4D4D4"/>
                <w:sz w:val="21"/>
                <w:szCs w:val="21"/>
              </w:rPr>
              <w:pPrChange w:id="10963" w:author="Donovan Goode" w:date="2018-11-09T10:05:00Z">
                <w:pPr>
                  <w:shd w:val="clear" w:color="auto" w:fill="1E1E1E"/>
                  <w:spacing w:line="285" w:lineRule="atLeast"/>
                </w:pPr>
              </w:pPrChange>
            </w:pPr>
            <w:del w:id="1096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a</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href</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 forums_sm.url | h }}"</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class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"btn btn-info-home btn-lg-home"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title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 snippets['Home/ViewMoreButton'] | default: resx['View_More'] | h }}"</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snippets</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'Home/ViewMoreButton'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 xml:space="preserve">| default: </w:delText>
              </w:r>
              <w:r w:rsidRPr="00F84715" w:rsidDel="008B6AF4">
                <w:rPr>
                  <w:rFonts w:ascii="Consolas" w:eastAsia="Times New Roman" w:hAnsi="Consolas" w:cs="Times New Roman"/>
                  <w:color w:val="9CDCFE"/>
                  <w:sz w:val="21"/>
                  <w:szCs w:val="21"/>
                </w:rPr>
                <w:delText>resx</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'View_More'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 xml:space="preserve">| h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a</w:delText>
              </w:r>
              <w:r w:rsidRPr="00F84715" w:rsidDel="008B6AF4">
                <w:rPr>
                  <w:rFonts w:ascii="Consolas" w:eastAsia="Times New Roman" w:hAnsi="Consolas" w:cs="Times New Roman"/>
                  <w:color w:val="808080"/>
                  <w:sz w:val="21"/>
                  <w:szCs w:val="21"/>
                </w:rPr>
                <w:delText>&gt;</w:delText>
              </w:r>
            </w:del>
          </w:p>
          <w:p w14:paraId="5E4EA13C" w14:textId="77777777" w:rsidR="00ED1509" w:rsidRPr="00F84715" w:rsidDel="008B6AF4" w:rsidRDefault="00ED1509">
            <w:pPr>
              <w:pStyle w:val="Heading1Numbered"/>
              <w:rPr>
                <w:del w:id="10965" w:author="Donovan Goode" w:date="2018-11-09T10:04:00Z"/>
                <w:rFonts w:ascii="Consolas" w:eastAsia="Times New Roman" w:hAnsi="Consolas" w:cs="Times New Roman"/>
                <w:color w:val="D4D4D4"/>
                <w:sz w:val="21"/>
                <w:szCs w:val="21"/>
              </w:rPr>
              <w:pPrChange w:id="10966" w:author="Donovan Goode" w:date="2018-11-09T10:05:00Z">
                <w:pPr>
                  <w:shd w:val="clear" w:color="auto" w:fill="1E1E1E"/>
                  <w:spacing w:line="285" w:lineRule="atLeast"/>
                </w:pPr>
              </w:pPrChange>
            </w:pPr>
            <w:del w:id="1096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098C613A" w14:textId="77777777" w:rsidR="00ED1509" w:rsidRPr="00F84715" w:rsidDel="008B6AF4" w:rsidRDefault="00ED1509">
            <w:pPr>
              <w:pStyle w:val="Heading1Numbered"/>
              <w:rPr>
                <w:del w:id="10968" w:author="Donovan Goode" w:date="2018-11-09T10:04:00Z"/>
                <w:rFonts w:ascii="Consolas" w:eastAsia="Times New Roman" w:hAnsi="Consolas" w:cs="Times New Roman"/>
                <w:color w:val="D4D4D4"/>
                <w:sz w:val="21"/>
                <w:szCs w:val="21"/>
              </w:rPr>
              <w:pPrChange w:id="10969" w:author="Donovan Goode" w:date="2018-11-09T10:05:00Z">
                <w:pPr>
                  <w:shd w:val="clear" w:color="auto" w:fill="1E1E1E"/>
                  <w:spacing w:line="285" w:lineRule="atLeast"/>
                </w:pPr>
              </w:pPrChange>
            </w:pPr>
            <w:del w:id="1097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697AAD28" w14:textId="77777777" w:rsidR="00ED1509" w:rsidRPr="00F84715" w:rsidDel="008B6AF4" w:rsidRDefault="00ED1509">
            <w:pPr>
              <w:pStyle w:val="Heading1Numbered"/>
              <w:rPr>
                <w:del w:id="10971" w:author="Donovan Goode" w:date="2018-11-09T10:04:00Z"/>
                <w:rFonts w:ascii="Consolas" w:eastAsia="Times New Roman" w:hAnsi="Consolas" w:cs="Times New Roman"/>
                <w:color w:val="D4D4D4"/>
                <w:sz w:val="21"/>
                <w:szCs w:val="21"/>
              </w:rPr>
              <w:pPrChange w:id="10972" w:author="Donovan Goode" w:date="2018-11-09T10:05:00Z">
                <w:pPr>
                  <w:shd w:val="clear" w:color="auto" w:fill="1E1E1E"/>
                  <w:spacing w:line="285" w:lineRule="atLeast"/>
                </w:pPr>
              </w:pPrChange>
            </w:pPr>
            <w:del w:id="1097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251D57D" w14:textId="77777777" w:rsidR="00ED1509" w:rsidRPr="00F84715" w:rsidDel="008B6AF4" w:rsidRDefault="00ED1509">
            <w:pPr>
              <w:pStyle w:val="Heading1Numbered"/>
              <w:rPr>
                <w:del w:id="10974" w:author="Donovan Goode" w:date="2018-11-09T10:04:00Z"/>
                <w:rFonts w:ascii="Consolas" w:eastAsia="Times New Roman" w:hAnsi="Consolas" w:cs="Times New Roman"/>
                <w:color w:val="D4D4D4"/>
                <w:sz w:val="21"/>
                <w:szCs w:val="21"/>
              </w:rPr>
              <w:pPrChange w:id="10975" w:author="Donovan Goode" w:date="2018-11-09T10:05:00Z">
                <w:pPr>
                  <w:shd w:val="clear" w:color="auto" w:fill="1E1E1E"/>
                  <w:spacing w:line="285" w:lineRule="atLeast"/>
                </w:pPr>
              </w:pPrChange>
            </w:pPr>
            <w:del w:id="10976"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section</w:delText>
              </w:r>
              <w:r w:rsidRPr="00F84715" w:rsidDel="008B6AF4">
                <w:rPr>
                  <w:rFonts w:ascii="Consolas" w:eastAsia="Times New Roman" w:hAnsi="Consolas" w:cs="Times New Roman"/>
                  <w:color w:val="808080"/>
                  <w:sz w:val="21"/>
                  <w:szCs w:val="21"/>
                </w:rPr>
                <w:delText>&gt;</w:delText>
              </w:r>
            </w:del>
          </w:p>
          <w:p w14:paraId="3877DCD9" w14:textId="77777777" w:rsidR="00ED1509" w:rsidRPr="00F84715" w:rsidDel="008B6AF4" w:rsidRDefault="00ED1509">
            <w:pPr>
              <w:pStyle w:val="Heading1Numbered"/>
              <w:rPr>
                <w:del w:id="10977" w:author="Donovan Goode" w:date="2018-11-09T10:04:00Z"/>
                <w:rFonts w:ascii="Consolas" w:eastAsia="Times New Roman" w:hAnsi="Consolas" w:cs="Times New Roman"/>
                <w:color w:val="D4D4D4"/>
                <w:sz w:val="21"/>
                <w:szCs w:val="21"/>
              </w:rPr>
              <w:pPrChange w:id="10978" w:author="Donovan Goode" w:date="2018-11-09T10:05:00Z">
                <w:pPr>
                  <w:shd w:val="clear" w:color="auto" w:fill="1E1E1E"/>
                  <w:spacing w:line="285" w:lineRule="atLeast"/>
                </w:pPr>
              </w:pPrChange>
            </w:pPr>
          </w:p>
          <w:p w14:paraId="696052C3" w14:textId="77777777" w:rsidR="00ED1509" w:rsidRPr="00F84715" w:rsidDel="008B6AF4" w:rsidRDefault="00ED1509">
            <w:pPr>
              <w:pStyle w:val="Heading1Numbered"/>
              <w:rPr>
                <w:del w:id="10979" w:author="Donovan Goode" w:date="2018-11-09T10:04:00Z"/>
                <w:rFonts w:ascii="Consolas" w:eastAsia="Times New Roman" w:hAnsi="Consolas" w:cs="Times New Roman"/>
                <w:color w:val="D4D4D4"/>
                <w:sz w:val="21"/>
                <w:szCs w:val="21"/>
              </w:rPr>
              <w:pPrChange w:id="10980" w:author="Donovan Goode" w:date="2018-11-09T10:05:00Z">
                <w:pPr>
                  <w:shd w:val="clear" w:color="auto" w:fill="1E1E1E"/>
                  <w:spacing w:line="285" w:lineRule="atLeast"/>
                </w:pPr>
              </w:pPrChange>
            </w:pPr>
            <w:del w:id="10981"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2F53EC31" w14:textId="77777777" w:rsidR="00ED1509" w:rsidRPr="00F84715" w:rsidDel="008B6AF4" w:rsidRDefault="00ED1509">
            <w:pPr>
              <w:pStyle w:val="Heading1Numbered"/>
              <w:rPr>
                <w:del w:id="10982" w:author="Donovan Goode" w:date="2018-11-09T10:04:00Z"/>
                <w:rFonts w:ascii="Consolas" w:eastAsia="Times New Roman" w:hAnsi="Consolas" w:cs="Times New Roman"/>
                <w:color w:val="D4D4D4"/>
                <w:sz w:val="21"/>
                <w:szCs w:val="21"/>
              </w:rPr>
              <w:pPrChange w:id="10983" w:author="Donovan Goode" w:date="2018-11-09T10:05:00Z">
                <w:pPr>
                  <w:shd w:val="clear" w:color="auto" w:fill="1E1E1E"/>
                  <w:spacing w:line="285" w:lineRule="atLeast"/>
                </w:pPr>
              </w:pPrChange>
            </w:pPr>
            <w:del w:id="1098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"BotChatGoesHere"</w:delText>
              </w:r>
              <w:r w:rsidRPr="00F84715" w:rsidDel="008B6AF4">
                <w:rPr>
                  <w:rFonts w:ascii="Consolas" w:eastAsia="Times New Roman" w:hAnsi="Consolas" w:cs="Times New Roman"/>
                  <w:color w:val="808080"/>
                  <w:sz w:val="21"/>
                  <w:szCs w:val="21"/>
                </w:rPr>
                <w:delText>&gt;&lt;/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4198D61D" w14:textId="77777777" w:rsidR="00ED1509" w:rsidRPr="00F84715" w:rsidDel="008B6AF4" w:rsidRDefault="00ED1509">
            <w:pPr>
              <w:pStyle w:val="Heading1Numbered"/>
              <w:rPr>
                <w:del w:id="10985" w:author="Donovan Goode" w:date="2018-11-09T10:04:00Z"/>
                <w:rFonts w:ascii="Consolas" w:eastAsia="Times New Roman" w:hAnsi="Consolas" w:cs="Times New Roman"/>
                <w:color w:val="D4D4D4"/>
                <w:sz w:val="21"/>
                <w:szCs w:val="21"/>
              </w:rPr>
              <w:pPrChange w:id="10986" w:author="Donovan Goode" w:date="2018-11-09T10:05:00Z">
                <w:pPr>
                  <w:shd w:val="clear" w:color="auto" w:fill="1E1E1E"/>
                  <w:spacing w:line="285" w:lineRule="atLeast"/>
                </w:pPr>
              </w:pPrChange>
            </w:pPr>
            <w:del w:id="1098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"BotIcon"</w:delText>
              </w:r>
              <w:r w:rsidRPr="00F84715" w:rsidDel="008B6AF4">
                <w:rPr>
                  <w:rFonts w:ascii="Consolas" w:eastAsia="Times New Roman" w:hAnsi="Consolas" w:cs="Times New Roman"/>
                  <w:color w:val="808080"/>
                  <w:sz w:val="21"/>
                  <w:szCs w:val="21"/>
                </w:rPr>
                <w:delText>&gt;</w:delText>
              </w:r>
              <w:r w:rsidRPr="00F84715" w:rsidDel="008B6AF4">
                <w:rPr>
                  <w:rFonts w:ascii="Consolas" w:eastAsia="Times New Roman" w:hAnsi="Consolas" w:cs="Times New Roman"/>
                  <w:color w:val="D4D4D4"/>
                  <w:sz w:val="21"/>
                  <w:szCs w:val="21"/>
                </w:rPr>
                <w:delText>Chat Here</w:delText>
              </w:r>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1F5AE6DC" w14:textId="77777777" w:rsidR="00ED1509" w:rsidRPr="00F84715" w:rsidDel="008B6AF4" w:rsidRDefault="00ED1509">
            <w:pPr>
              <w:pStyle w:val="Heading1Numbered"/>
              <w:rPr>
                <w:del w:id="10988" w:author="Donovan Goode" w:date="2018-11-09T10:04:00Z"/>
                <w:rFonts w:ascii="Consolas" w:eastAsia="Times New Roman" w:hAnsi="Consolas" w:cs="Times New Roman"/>
                <w:color w:val="D4D4D4"/>
                <w:sz w:val="21"/>
                <w:szCs w:val="21"/>
              </w:rPr>
              <w:pPrChange w:id="10989" w:author="Donovan Goode" w:date="2018-11-09T10:05:00Z">
                <w:pPr>
                  <w:shd w:val="clear" w:color="auto" w:fill="1E1E1E"/>
                  <w:spacing w:line="285" w:lineRule="atLeast"/>
                </w:pPr>
              </w:pPrChange>
            </w:pPr>
            <w:del w:id="10990"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div</w:delText>
              </w:r>
              <w:r w:rsidRPr="00F84715" w:rsidDel="008B6AF4">
                <w:rPr>
                  <w:rFonts w:ascii="Consolas" w:eastAsia="Times New Roman" w:hAnsi="Consolas" w:cs="Times New Roman"/>
                  <w:color w:val="808080"/>
                  <w:sz w:val="21"/>
                  <w:szCs w:val="21"/>
                </w:rPr>
                <w:delText>&gt;</w:delText>
              </w:r>
            </w:del>
          </w:p>
          <w:p w14:paraId="7D5754F8" w14:textId="77777777" w:rsidR="00ED1509" w:rsidRPr="00F84715" w:rsidDel="008B6AF4" w:rsidRDefault="00ED1509">
            <w:pPr>
              <w:pStyle w:val="Heading1Numbered"/>
              <w:rPr>
                <w:del w:id="10991" w:author="Donovan Goode" w:date="2018-11-09T10:04:00Z"/>
                <w:rFonts w:ascii="Consolas" w:eastAsia="Times New Roman" w:hAnsi="Consolas" w:cs="Times New Roman"/>
                <w:color w:val="D4D4D4"/>
                <w:sz w:val="21"/>
                <w:szCs w:val="21"/>
              </w:rPr>
              <w:pPrChange w:id="10992" w:author="Donovan Goode" w:date="2018-11-09T10:05:00Z">
                <w:pPr>
                  <w:shd w:val="clear" w:color="auto" w:fill="1E1E1E"/>
                  <w:spacing w:line="285" w:lineRule="atLeast"/>
                </w:pPr>
              </w:pPrChange>
            </w:pPr>
          </w:p>
          <w:p w14:paraId="1A63A023" w14:textId="77777777" w:rsidR="00ED1509" w:rsidRPr="00F84715" w:rsidDel="008B6AF4" w:rsidRDefault="00ED1509">
            <w:pPr>
              <w:pStyle w:val="Heading1Numbered"/>
              <w:rPr>
                <w:del w:id="10993" w:author="Donovan Goode" w:date="2018-11-09T10:04:00Z"/>
                <w:rFonts w:ascii="Consolas" w:eastAsia="Times New Roman" w:hAnsi="Consolas" w:cs="Times New Roman"/>
                <w:color w:val="D4D4D4"/>
                <w:sz w:val="21"/>
                <w:szCs w:val="21"/>
              </w:rPr>
              <w:pPrChange w:id="10994" w:author="Donovan Goode" w:date="2018-11-09T10:05:00Z">
                <w:pPr>
                  <w:shd w:val="clear" w:color="auto" w:fill="1E1E1E"/>
                  <w:spacing w:line="285" w:lineRule="atLeast"/>
                </w:pPr>
              </w:pPrChange>
            </w:pPr>
            <w:del w:id="10995"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script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src</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"https://cdn.botframework.com/botframework-webchat/latest/botchat.js"</w:delText>
              </w:r>
              <w:r w:rsidRPr="00F84715" w:rsidDel="008B6AF4">
                <w:rPr>
                  <w:rFonts w:ascii="Consolas" w:eastAsia="Times New Roman" w:hAnsi="Consolas" w:cs="Times New Roman"/>
                  <w:color w:val="808080"/>
                  <w:sz w:val="21"/>
                  <w:szCs w:val="21"/>
                </w:rPr>
                <w:delText>&gt;&lt;/</w:delText>
              </w:r>
              <w:r w:rsidRPr="00F84715" w:rsidDel="008B6AF4">
                <w:rPr>
                  <w:rFonts w:ascii="Consolas" w:eastAsia="Times New Roman" w:hAnsi="Consolas" w:cs="Times New Roman"/>
                  <w:color w:val="569CD6"/>
                  <w:sz w:val="21"/>
                  <w:szCs w:val="21"/>
                </w:rPr>
                <w:delText>script</w:delText>
              </w:r>
              <w:r w:rsidRPr="00F84715" w:rsidDel="008B6AF4">
                <w:rPr>
                  <w:rFonts w:ascii="Consolas" w:eastAsia="Times New Roman" w:hAnsi="Consolas" w:cs="Times New Roman"/>
                  <w:color w:val="808080"/>
                  <w:sz w:val="21"/>
                  <w:szCs w:val="21"/>
                </w:rPr>
                <w:delText>&gt;</w:delText>
              </w:r>
            </w:del>
          </w:p>
          <w:p w14:paraId="7B0323DF" w14:textId="77777777" w:rsidR="00ED1509" w:rsidRPr="00F84715" w:rsidDel="008B6AF4" w:rsidRDefault="00ED1509">
            <w:pPr>
              <w:pStyle w:val="Heading1Numbered"/>
              <w:rPr>
                <w:del w:id="10996" w:author="Donovan Goode" w:date="2018-11-09T10:04:00Z"/>
                <w:rFonts w:ascii="Consolas" w:eastAsia="Times New Roman" w:hAnsi="Consolas" w:cs="Times New Roman"/>
                <w:color w:val="D4D4D4"/>
                <w:sz w:val="21"/>
                <w:szCs w:val="21"/>
              </w:rPr>
              <w:pPrChange w:id="10997" w:author="Donovan Goode" w:date="2018-11-09T10:05:00Z">
                <w:pPr>
                  <w:shd w:val="clear" w:color="auto" w:fill="1E1E1E"/>
                  <w:spacing w:line="285" w:lineRule="atLeast"/>
                </w:pPr>
              </w:pPrChange>
            </w:pPr>
          </w:p>
          <w:p w14:paraId="428414F4" w14:textId="77777777" w:rsidR="00ED1509" w:rsidRPr="00F84715" w:rsidDel="008B6AF4" w:rsidRDefault="00ED1509">
            <w:pPr>
              <w:pStyle w:val="Heading1Numbered"/>
              <w:rPr>
                <w:del w:id="10998" w:author="Donovan Goode" w:date="2018-11-09T10:04:00Z"/>
                <w:rFonts w:ascii="Consolas" w:eastAsia="Times New Roman" w:hAnsi="Consolas" w:cs="Times New Roman"/>
                <w:color w:val="D4D4D4"/>
                <w:sz w:val="21"/>
                <w:szCs w:val="21"/>
              </w:rPr>
              <w:pPrChange w:id="10999" w:author="Donovan Goode" w:date="2018-11-09T10:05:00Z">
                <w:pPr>
                  <w:shd w:val="clear" w:color="auto" w:fill="1E1E1E"/>
                  <w:spacing w:line="285" w:lineRule="atLeast"/>
                </w:pPr>
              </w:pPrChange>
            </w:pPr>
            <w:del w:id="11000"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script</w:delText>
              </w:r>
              <w:r w:rsidRPr="00F84715" w:rsidDel="008B6AF4">
                <w:rPr>
                  <w:rFonts w:ascii="Consolas" w:eastAsia="Times New Roman" w:hAnsi="Consolas" w:cs="Times New Roman"/>
                  <w:color w:val="808080"/>
                  <w:sz w:val="21"/>
                  <w:szCs w:val="21"/>
                </w:rPr>
                <w:delText>&gt;</w:delText>
              </w:r>
            </w:del>
          </w:p>
          <w:p w14:paraId="6024A0B1" w14:textId="77777777" w:rsidR="00ED1509" w:rsidRPr="00F84715" w:rsidDel="008B6AF4" w:rsidRDefault="00ED1509">
            <w:pPr>
              <w:pStyle w:val="Heading1Numbered"/>
              <w:rPr>
                <w:del w:id="11001" w:author="Donovan Goode" w:date="2018-11-09T10:04:00Z"/>
                <w:rFonts w:ascii="Consolas" w:eastAsia="Times New Roman" w:hAnsi="Consolas" w:cs="Times New Roman"/>
                <w:color w:val="D4D4D4"/>
                <w:sz w:val="21"/>
                <w:szCs w:val="21"/>
              </w:rPr>
              <w:pPrChange w:id="11002" w:author="Donovan Goode" w:date="2018-11-09T10:05:00Z">
                <w:pPr>
                  <w:shd w:val="clear" w:color="auto" w:fill="1E1E1E"/>
                  <w:spacing w:line="285" w:lineRule="atLeast"/>
                </w:pPr>
              </w:pPrChange>
            </w:pPr>
            <w:del w:id="1100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BotChat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App</w:delText>
              </w:r>
              <w:r w:rsidRPr="00F84715" w:rsidDel="008B6AF4">
                <w:rPr>
                  <w:rFonts w:ascii="Consolas" w:eastAsia="Times New Roman" w:hAnsi="Consolas" w:cs="Times New Roman"/>
                  <w:color w:val="D4D4D4"/>
                  <w:sz w:val="21"/>
                  <w:szCs w:val="21"/>
                </w:rPr>
                <w:delText>({</w:delText>
              </w:r>
            </w:del>
          </w:p>
          <w:p w14:paraId="78358E26" w14:textId="77777777" w:rsidR="00ED1509" w:rsidRPr="00F84715" w:rsidDel="008B6AF4" w:rsidRDefault="00ED1509">
            <w:pPr>
              <w:pStyle w:val="Heading1Numbered"/>
              <w:rPr>
                <w:del w:id="11004" w:author="Donovan Goode" w:date="2018-11-09T10:04:00Z"/>
                <w:rFonts w:ascii="Consolas" w:eastAsia="Times New Roman" w:hAnsi="Consolas" w:cs="Times New Roman"/>
                <w:color w:val="D4D4D4"/>
                <w:sz w:val="21"/>
                <w:szCs w:val="21"/>
              </w:rPr>
              <w:pPrChange w:id="11005" w:author="Donovan Goode" w:date="2018-11-09T10:05:00Z">
                <w:pPr>
                  <w:shd w:val="clear" w:color="auto" w:fill="1E1E1E"/>
                  <w:spacing w:line="285" w:lineRule="atLeast"/>
                </w:pPr>
              </w:pPrChange>
            </w:pPr>
            <w:del w:id="1100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directLine:</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secret: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'cFZfe0OIQ-c.cwA.qTQ.-8Ex7vCsmlYFmipSoD14HGkQFryrjoqRt0XTZ6moIn4'</w:delText>
              </w:r>
              <w:r w:rsidRPr="00F84715" w:rsidDel="008B6AF4">
                <w:rPr>
                  <w:rFonts w:ascii="Consolas" w:eastAsia="Times New Roman" w:hAnsi="Consolas" w:cs="Times New Roman"/>
                  <w:color w:val="D4D4D4"/>
                  <w:sz w:val="21"/>
                  <w:szCs w:val="21"/>
                </w:rPr>
                <w:delText xml:space="preserve"> },</w:delText>
              </w:r>
            </w:del>
          </w:p>
          <w:p w14:paraId="399B3E91" w14:textId="77777777" w:rsidR="00ED1509" w:rsidRPr="00F84715" w:rsidDel="008B6AF4" w:rsidRDefault="00ED1509">
            <w:pPr>
              <w:pStyle w:val="Heading1Numbered"/>
              <w:rPr>
                <w:del w:id="11007" w:author="Donovan Goode" w:date="2018-11-09T10:04:00Z"/>
                <w:rFonts w:ascii="Consolas" w:eastAsia="Times New Roman" w:hAnsi="Consolas" w:cs="Times New Roman"/>
                <w:color w:val="D4D4D4"/>
                <w:sz w:val="21"/>
                <w:szCs w:val="21"/>
              </w:rPr>
              <w:pPrChange w:id="11008" w:author="Donovan Goode" w:date="2018-11-09T10:05:00Z">
                <w:pPr>
                  <w:shd w:val="clear" w:color="auto" w:fill="1E1E1E"/>
                  <w:spacing w:line="285" w:lineRule="atLeast"/>
                </w:pPr>
              </w:pPrChange>
            </w:pPr>
            <w:del w:id="11009" w:author="Donovan Goode" w:date="2018-11-09T10:04:00Z">
              <w:r w:rsidRPr="00F84715" w:rsidDel="008B6AF4">
                <w:rPr>
                  <w:rFonts w:ascii="Consolas" w:eastAsia="Times New Roman" w:hAnsi="Consolas" w:cs="Times New Roman"/>
                  <w:color w:val="D4D4D4"/>
                  <w:sz w:val="21"/>
                  <w:szCs w:val="21"/>
                </w:rPr>
                <w:delText xml:space="preserve">      {% if user %}</w:delText>
              </w:r>
            </w:del>
          </w:p>
          <w:p w14:paraId="13BC16C5" w14:textId="77777777" w:rsidR="00ED1509" w:rsidRPr="00F84715" w:rsidDel="008B6AF4" w:rsidRDefault="00ED1509">
            <w:pPr>
              <w:pStyle w:val="Heading1Numbered"/>
              <w:rPr>
                <w:del w:id="11010" w:author="Donovan Goode" w:date="2018-11-09T10:04:00Z"/>
                <w:rFonts w:ascii="Consolas" w:eastAsia="Times New Roman" w:hAnsi="Consolas" w:cs="Times New Roman"/>
                <w:color w:val="D4D4D4"/>
                <w:sz w:val="21"/>
                <w:szCs w:val="21"/>
              </w:rPr>
              <w:pPrChange w:id="11011" w:author="Donovan Goode" w:date="2018-11-09T10:05:00Z">
                <w:pPr>
                  <w:shd w:val="clear" w:color="auto" w:fill="1E1E1E"/>
                  <w:spacing w:line="285" w:lineRule="atLeast"/>
                </w:pPr>
              </w:pPrChange>
            </w:pPr>
            <w:del w:id="1101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user</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'{{user.id}}'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name: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 user.fullname }}'</w:delText>
              </w:r>
              <w:r w:rsidRPr="00F84715" w:rsidDel="008B6AF4">
                <w:rPr>
                  <w:rFonts w:ascii="Consolas" w:eastAsia="Times New Roman" w:hAnsi="Consolas" w:cs="Times New Roman"/>
                  <w:color w:val="D4D4D4"/>
                  <w:sz w:val="21"/>
                  <w:szCs w:val="21"/>
                </w:rPr>
                <w:delText xml:space="preserve"> }, </w:delText>
              </w:r>
            </w:del>
          </w:p>
          <w:p w14:paraId="31C25218" w14:textId="77777777" w:rsidR="00ED1509" w:rsidRPr="00F84715" w:rsidDel="008B6AF4" w:rsidRDefault="00ED1509">
            <w:pPr>
              <w:pStyle w:val="Heading1Numbered"/>
              <w:rPr>
                <w:del w:id="11013" w:author="Donovan Goode" w:date="2018-11-09T10:04:00Z"/>
                <w:rFonts w:ascii="Consolas" w:eastAsia="Times New Roman" w:hAnsi="Consolas" w:cs="Times New Roman"/>
                <w:color w:val="D4D4D4"/>
                <w:sz w:val="21"/>
                <w:szCs w:val="21"/>
              </w:rPr>
              <w:pPrChange w:id="11014" w:author="Donovan Goode" w:date="2018-11-09T10:05:00Z">
                <w:pPr>
                  <w:shd w:val="clear" w:color="auto" w:fill="1E1E1E"/>
                  <w:spacing w:line="285" w:lineRule="atLeast"/>
                </w:pPr>
              </w:pPrChange>
            </w:pPr>
            <w:del w:id="11015" w:author="Donovan Goode" w:date="2018-11-09T10:04:00Z">
              <w:r w:rsidRPr="00F84715" w:rsidDel="008B6AF4">
                <w:rPr>
                  <w:rFonts w:ascii="Consolas" w:eastAsia="Times New Roman" w:hAnsi="Consolas" w:cs="Times New Roman"/>
                  <w:color w:val="D4D4D4"/>
                  <w:sz w:val="21"/>
                  <w:szCs w:val="21"/>
                </w:rPr>
                <w:delText xml:space="preserve">      {% else %}</w:delText>
              </w:r>
            </w:del>
          </w:p>
          <w:p w14:paraId="06D423FC" w14:textId="77777777" w:rsidR="00ED1509" w:rsidRPr="00F84715" w:rsidDel="008B6AF4" w:rsidRDefault="00ED1509">
            <w:pPr>
              <w:pStyle w:val="Heading1Numbered"/>
              <w:rPr>
                <w:del w:id="11016" w:author="Donovan Goode" w:date="2018-11-09T10:04:00Z"/>
                <w:rFonts w:ascii="Consolas" w:eastAsia="Times New Roman" w:hAnsi="Consolas" w:cs="Times New Roman"/>
                <w:color w:val="D4D4D4"/>
                <w:sz w:val="21"/>
                <w:szCs w:val="21"/>
              </w:rPr>
              <w:pPrChange w:id="11017" w:author="Donovan Goode" w:date="2018-11-09T10:05:00Z">
                <w:pPr>
                  <w:shd w:val="clear" w:color="auto" w:fill="1E1E1E"/>
                  <w:spacing w:line="285" w:lineRule="atLeast"/>
                </w:pPr>
              </w:pPrChange>
            </w:pPr>
            <w:del w:id="1101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user</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'unknown'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name: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w:delText>
              </w:r>
              <w:r w:rsidRPr="00F84715" w:rsidDel="008B6AF4">
                <w:rPr>
                  <w:rFonts w:ascii="Consolas" w:eastAsia="Times New Roman" w:hAnsi="Consolas" w:cs="Times New Roman"/>
                  <w:color w:val="D4D4D4"/>
                  <w:sz w:val="21"/>
                  <w:szCs w:val="21"/>
                </w:rPr>
                <w:delText xml:space="preserve"> },</w:delText>
              </w:r>
            </w:del>
          </w:p>
          <w:p w14:paraId="1375360B" w14:textId="77777777" w:rsidR="00ED1509" w:rsidRPr="00F84715" w:rsidDel="008B6AF4" w:rsidRDefault="00ED1509">
            <w:pPr>
              <w:pStyle w:val="Heading1Numbered"/>
              <w:rPr>
                <w:del w:id="11019" w:author="Donovan Goode" w:date="2018-11-09T10:04:00Z"/>
                <w:rFonts w:ascii="Consolas" w:eastAsia="Times New Roman" w:hAnsi="Consolas" w:cs="Times New Roman"/>
                <w:color w:val="D4D4D4"/>
                <w:sz w:val="21"/>
                <w:szCs w:val="21"/>
              </w:rPr>
              <w:pPrChange w:id="11020" w:author="Donovan Goode" w:date="2018-11-09T10:05:00Z">
                <w:pPr>
                  <w:shd w:val="clear" w:color="auto" w:fill="1E1E1E"/>
                  <w:spacing w:line="285" w:lineRule="atLeast"/>
                </w:pPr>
              </w:pPrChange>
            </w:pPr>
            <w:del w:id="11021" w:author="Donovan Goode" w:date="2018-11-09T10:04:00Z">
              <w:r w:rsidRPr="00F84715" w:rsidDel="008B6AF4">
                <w:rPr>
                  <w:rFonts w:ascii="Consolas" w:eastAsia="Times New Roman" w:hAnsi="Consolas" w:cs="Times New Roman"/>
                  <w:color w:val="D4D4D4"/>
                  <w:sz w:val="21"/>
                  <w:szCs w:val="21"/>
                </w:rPr>
                <w:delText xml:space="preserve">      {% endif %}</w:delText>
              </w:r>
            </w:del>
          </w:p>
          <w:p w14:paraId="12A70004" w14:textId="77777777" w:rsidR="00ED1509" w:rsidRPr="00F84715" w:rsidDel="008B6AF4" w:rsidRDefault="00ED1509">
            <w:pPr>
              <w:pStyle w:val="Heading1Numbered"/>
              <w:rPr>
                <w:del w:id="11022" w:author="Donovan Goode" w:date="2018-11-09T10:04:00Z"/>
                <w:rFonts w:ascii="Consolas" w:eastAsia="Times New Roman" w:hAnsi="Consolas" w:cs="Times New Roman"/>
                <w:color w:val="D4D4D4"/>
                <w:sz w:val="21"/>
                <w:szCs w:val="21"/>
              </w:rPr>
              <w:pPrChange w:id="11023" w:author="Donovan Goode" w:date="2018-11-09T10:05:00Z">
                <w:pPr>
                  <w:shd w:val="clear" w:color="auto" w:fill="1E1E1E"/>
                  <w:spacing w:line="285" w:lineRule="atLeast"/>
                </w:pPr>
              </w:pPrChange>
            </w:pPr>
            <w:del w:id="1102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'DSOPCustomerServiceBotWeb'</w:delText>
              </w:r>
              <w:r w:rsidRPr="00F84715" w:rsidDel="008B6AF4">
                <w:rPr>
                  <w:rFonts w:ascii="Consolas" w:eastAsia="Times New Roman" w:hAnsi="Consolas" w:cs="Times New Roman"/>
                  <w:color w:val="D4D4D4"/>
                  <w:sz w:val="21"/>
                  <w:szCs w:val="21"/>
                </w:rPr>
                <w:delText xml:space="preserve"> },</w:delText>
              </w:r>
            </w:del>
          </w:p>
          <w:p w14:paraId="2BB85FE3" w14:textId="77777777" w:rsidR="00ED1509" w:rsidRPr="00F84715" w:rsidDel="008B6AF4" w:rsidRDefault="00ED1509">
            <w:pPr>
              <w:pStyle w:val="Heading1Numbered"/>
              <w:rPr>
                <w:del w:id="11025" w:author="Donovan Goode" w:date="2018-11-09T10:04:00Z"/>
                <w:rFonts w:ascii="Consolas" w:eastAsia="Times New Roman" w:hAnsi="Consolas" w:cs="Times New Roman"/>
                <w:color w:val="D4D4D4"/>
                <w:sz w:val="21"/>
                <w:szCs w:val="21"/>
              </w:rPr>
              <w:pPrChange w:id="11026" w:author="Donovan Goode" w:date="2018-11-09T10:05:00Z">
                <w:pPr>
                  <w:shd w:val="clear" w:color="auto" w:fill="1E1E1E"/>
                  <w:spacing w:line="285" w:lineRule="atLeast"/>
                </w:pPr>
              </w:pPrChange>
            </w:pPr>
            <w:del w:id="1102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resize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'detect'</w:delText>
              </w:r>
            </w:del>
          </w:p>
          <w:p w14:paraId="5B435769" w14:textId="77777777" w:rsidR="00ED1509" w:rsidRPr="00F84715" w:rsidDel="008B6AF4" w:rsidRDefault="00ED1509">
            <w:pPr>
              <w:pStyle w:val="Heading1Numbered"/>
              <w:rPr>
                <w:del w:id="11028" w:author="Donovan Goode" w:date="2018-11-09T10:04:00Z"/>
                <w:rFonts w:ascii="Consolas" w:eastAsia="Times New Roman" w:hAnsi="Consolas" w:cs="Times New Roman"/>
                <w:color w:val="D4D4D4"/>
                <w:sz w:val="21"/>
                <w:szCs w:val="21"/>
              </w:rPr>
              <w:pPrChange w:id="11029" w:author="Donovan Goode" w:date="2018-11-09T10:05:00Z">
                <w:pPr>
                  <w:shd w:val="clear" w:color="auto" w:fill="1E1E1E"/>
                  <w:spacing w:line="285" w:lineRule="atLeast"/>
                </w:pPr>
              </w:pPrChange>
            </w:pPr>
            <w:del w:id="11030" w:author="Donovan Goode" w:date="2018-11-09T10:04:00Z">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document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getElementById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"BotChatGoesHere"</w:delText>
              </w:r>
              <w:r w:rsidRPr="00F84715" w:rsidDel="008B6AF4">
                <w:rPr>
                  <w:rFonts w:ascii="Consolas" w:eastAsia="Times New Roman" w:hAnsi="Consolas" w:cs="Times New Roman"/>
                  <w:color w:val="D4D4D4"/>
                  <w:sz w:val="21"/>
                  <w:szCs w:val="21"/>
                </w:rPr>
                <w:delText>));</w:delText>
              </w:r>
            </w:del>
          </w:p>
          <w:p w14:paraId="417D5014" w14:textId="77777777" w:rsidR="00ED1509" w:rsidRPr="00F84715" w:rsidDel="008B6AF4" w:rsidRDefault="00ED1509">
            <w:pPr>
              <w:pStyle w:val="Heading1Numbered"/>
              <w:rPr>
                <w:del w:id="11031" w:author="Donovan Goode" w:date="2018-11-09T10:04:00Z"/>
                <w:rFonts w:ascii="Consolas" w:eastAsia="Times New Roman" w:hAnsi="Consolas" w:cs="Times New Roman"/>
                <w:color w:val="D4D4D4"/>
                <w:sz w:val="21"/>
                <w:szCs w:val="21"/>
              </w:rPr>
              <w:pPrChange w:id="11032" w:author="Donovan Goode" w:date="2018-11-09T10:05:00Z">
                <w:pPr>
                  <w:shd w:val="clear" w:color="auto" w:fill="1E1E1E"/>
                  <w:spacing w:line="285" w:lineRule="atLeast"/>
                </w:pPr>
              </w:pPrChange>
            </w:pPr>
          </w:p>
          <w:p w14:paraId="7F75EF8C" w14:textId="77777777" w:rsidR="00ED1509" w:rsidRPr="00F84715" w:rsidDel="008B6AF4" w:rsidRDefault="00ED1509">
            <w:pPr>
              <w:pStyle w:val="Heading1Numbered"/>
              <w:rPr>
                <w:del w:id="11033" w:author="Donovan Goode" w:date="2018-11-09T10:04:00Z"/>
                <w:rFonts w:ascii="Consolas" w:eastAsia="Times New Roman" w:hAnsi="Consolas" w:cs="Times New Roman"/>
                <w:color w:val="D4D4D4"/>
                <w:sz w:val="21"/>
                <w:szCs w:val="21"/>
              </w:rPr>
              <w:pPrChange w:id="11034" w:author="Donovan Goode" w:date="2018-11-09T10:05:00Z">
                <w:pPr>
                  <w:shd w:val="clear" w:color="auto" w:fill="1E1E1E"/>
                  <w:spacing w:line="285" w:lineRule="atLeast"/>
                </w:pPr>
              </w:pPrChange>
            </w:pPr>
            <w:del w:id="1103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document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getElementById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"BotChatGoesHere"</w:delText>
              </w:r>
              <w:r w:rsidRPr="00F84715" w:rsidDel="008B6AF4">
                <w:rPr>
                  <w:rFonts w:ascii="Consolas" w:eastAsia="Times New Roman" w:hAnsi="Consolas" w:cs="Times New Roman"/>
                  <w:color w:val="D4D4D4"/>
                  <w:sz w:val="21"/>
                  <w:szCs w:val="21"/>
                </w:rPr>
                <w:delText>);</w:delText>
              </w:r>
            </w:del>
          </w:p>
          <w:p w14:paraId="6A73B75B" w14:textId="77777777" w:rsidR="00ED1509" w:rsidRPr="00F84715" w:rsidDel="008B6AF4" w:rsidRDefault="00ED1509">
            <w:pPr>
              <w:pStyle w:val="Heading1Numbered"/>
              <w:rPr>
                <w:del w:id="11036" w:author="Donovan Goode" w:date="2018-11-09T10:04:00Z"/>
                <w:rFonts w:ascii="Consolas" w:eastAsia="Times New Roman" w:hAnsi="Consolas" w:cs="Times New Roman"/>
                <w:color w:val="D4D4D4"/>
                <w:sz w:val="21"/>
                <w:szCs w:val="21"/>
              </w:rPr>
              <w:pPrChange w:id="11037" w:author="Donovan Goode" w:date="2018-11-09T10:05:00Z">
                <w:pPr>
                  <w:shd w:val="clear" w:color="auto" w:fill="1E1E1E"/>
                  <w:spacing w:line="285" w:lineRule="atLeast"/>
                </w:pPr>
              </w:pPrChange>
            </w:pPr>
            <w:del w:id="1103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icon</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9CDCFE"/>
                  <w:sz w:val="21"/>
                  <w:szCs w:val="21"/>
                </w:rPr>
                <w:delText>document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getElementById</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"BotIcon"</w:delText>
              </w:r>
              <w:r w:rsidRPr="00F84715" w:rsidDel="008B6AF4">
                <w:rPr>
                  <w:rFonts w:ascii="Consolas" w:eastAsia="Times New Roman" w:hAnsi="Consolas" w:cs="Times New Roman"/>
                  <w:color w:val="D4D4D4"/>
                  <w:sz w:val="21"/>
                  <w:szCs w:val="21"/>
                </w:rPr>
                <w:delText>);</w:delText>
              </w:r>
            </w:del>
          </w:p>
          <w:p w14:paraId="744E14AB" w14:textId="77777777" w:rsidR="00ED1509" w:rsidRPr="00F84715" w:rsidDel="008B6AF4" w:rsidRDefault="00ED1509">
            <w:pPr>
              <w:pStyle w:val="Heading1Numbered"/>
              <w:rPr>
                <w:del w:id="11039" w:author="Donovan Goode" w:date="2018-11-09T10:04:00Z"/>
                <w:rFonts w:ascii="Consolas" w:eastAsia="Times New Roman" w:hAnsi="Consolas" w:cs="Times New Roman"/>
                <w:color w:val="D4D4D4"/>
                <w:sz w:val="21"/>
                <w:szCs w:val="21"/>
              </w:rPr>
              <w:pPrChange w:id="11040" w:author="Donovan Goode" w:date="2018-11-09T10:05:00Z">
                <w:pPr>
                  <w:shd w:val="clear" w:color="auto" w:fill="1E1E1E"/>
                  <w:spacing w:line="285" w:lineRule="atLeast"/>
                </w:pPr>
              </w:pPrChange>
            </w:pPr>
          </w:p>
          <w:p w14:paraId="727BD290" w14:textId="77777777" w:rsidR="00ED1509" w:rsidRPr="00F84715" w:rsidDel="008B6AF4" w:rsidRDefault="00ED1509">
            <w:pPr>
              <w:pStyle w:val="Heading1Numbered"/>
              <w:rPr>
                <w:del w:id="11041" w:author="Donovan Goode" w:date="2018-11-09T10:04:00Z"/>
                <w:rFonts w:ascii="Consolas" w:eastAsia="Times New Roman" w:hAnsi="Consolas" w:cs="Times New Roman"/>
                <w:color w:val="D4D4D4"/>
                <w:sz w:val="21"/>
                <w:szCs w:val="21"/>
              </w:rPr>
              <w:pPrChange w:id="11042" w:author="Donovan Goode" w:date="2018-11-09T10:05:00Z">
                <w:pPr>
                  <w:shd w:val="clear" w:color="auto" w:fill="1E1E1E"/>
                  <w:spacing w:line="285" w:lineRule="atLeast"/>
                </w:pPr>
              </w:pPrChange>
            </w:pPr>
            <w:del w:id="1104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icon</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addEventListener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'click'</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function</w:delText>
              </w:r>
              <w:r w:rsidRPr="00F84715" w:rsidDel="008B6AF4">
                <w:rPr>
                  <w:rFonts w:ascii="Consolas" w:eastAsia="Times New Roman" w:hAnsi="Consolas" w:cs="Times New Roman"/>
                  <w:color w:val="D4D4D4"/>
                  <w:sz w:val="21"/>
                  <w:szCs w:val="21"/>
                </w:rPr>
                <w:delText>() {</w:delText>
              </w:r>
            </w:del>
          </w:p>
          <w:p w14:paraId="1349D4A1" w14:textId="77777777" w:rsidR="00ED1509" w:rsidRPr="00F84715" w:rsidDel="008B6AF4" w:rsidRDefault="00ED1509">
            <w:pPr>
              <w:pStyle w:val="Heading1Numbered"/>
              <w:rPr>
                <w:del w:id="11044" w:author="Donovan Goode" w:date="2018-11-09T10:04:00Z"/>
                <w:rFonts w:ascii="Consolas" w:eastAsia="Times New Roman" w:hAnsi="Consolas" w:cs="Times New Roman"/>
                <w:color w:val="D4D4D4"/>
                <w:sz w:val="21"/>
                <w:szCs w:val="21"/>
              </w:rPr>
              <w:pPrChange w:id="11045" w:author="Donovan Goode" w:date="2018-11-09T10:05:00Z">
                <w:pPr>
                  <w:shd w:val="clear" w:color="auto" w:fill="1E1E1E"/>
                  <w:spacing w:line="285" w:lineRule="atLeast"/>
                </w:pPr>
              </w:pPrChange>
            </w:pPr>
            <w:del w:id="1104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icon</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126ED0C6" w14:textId="77777777" w:rsidR="00ED1509" w:rsidRPr="00F84715" w:rsidDel="008B6AF4" w:rsidRDefault="00ED1509">
            <w:pPr>
              <w:pStyle w:val="Heading1Numbered"/>
              <w:rPr>
                <w:del w:id="11047" w:author="Donovan Goode" w:date="2018-11-09T10:04:00Z"/>
                <w:rFonts w:ascii="Consolas" w:eastAsia="Times New Roman" w:hAnsi="Consolas" w:cs="Times New Roman"/>
                <w:color w:val="D4D4D4"/>
                <w:sz w:val="21"/>
                <w:szCs w:val="21"/>
              </w:rPr>
              <w:pPrChange w:id="11048" w:author="Donovan Goode" w:date="2018-11-09T10:05:00Z">
                <w:pPr>
                  <w:shd w:val="clear" w:color="auto" w:fill="1E1E1E"/>
                  <w:spacing w:line="285" w:lineRule="atLeast"/>
                </w:pPr>
              </w:pPrChange>
            </w:pPr>
            <w:del w:id="1104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"inline"</w:delText>
              </w:r>
              <w:r w:rsidRPr="00F84715" w:rsidDel="008B6AF4">
                <w:rPr>
                  <w:rFonts w:ascii="Consolas" w:eastAsia="Times New Roman" w:hAnsi="Consolas" w:cs="Times New Roman"/>
                  <w:color w:val="D4D4D4"/>
                  <w:sz w:val="21"/>
                  <w:szCs w:val="21"/>
                </w:rPr>
                <w:delText>;</w:delText>
              </w:r>
            </w:del>
          </w:p>
          <w:p w14:paraId="404BFCD1" w14:textId="77777777" w:rsidR="00ED1509" w:rsidRPr="00F84715" w:rsidDel="008B6AF4" w:rsidRDefault="00ED1509">
            <w:pPr>
              <w:pStyle w:val="Heading1Numbered"/>
              <w:rPr>
                <w:del w:id="11050" w:author="Donovan Goode" w:date="2018-11-09T10:04:00Z"/>
                <w:rFonts w:ascii="Consolas" w:eastAsia="Times New Roman" w:hAnsi="Consolas" w:cs="Times New Roman"/>
                <w:color w:val="D4D4D4"/>
                <w:sz w:val="21"/>
                <w:szCs w:val="21"/>
              </w:rPr>
              <w:pPrChange w:id="11051" w:author="Donovan Goode" w:date="2018-11-09T10:05:00Z">
                <w:pPr>
                  <w:shd w:val="clear" w:color="auto" w:fill="1E1E1E"/>
                  <w:spacing w:line="285" w:lineRule="atLeast"/>
                </w:pPr>
              </w:pPrChange>
            </w:pPr>
            <w:del w:id="1105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document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getElementsByClassName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"wc-header"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CDCAA"/>
                  <w:sz w:val="21"/>
                  <w:szCs w:val="21"/>
                </w:rPr>
                <w:delText>addEventListener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'click'</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569CD6"/>
                  <w:sz w:val="21"/>
                  <w:szCs w:val="21"/>
                </w:rPr>
                <w:delText>function</w:delText>
              </w:r>
              <w:r w:rsidRPr="00F84715" w:rsidDel="008B6AF4">
                <w:rPr>
                  <w:rFonts w:ascii="Consolas" w:eastAsia="Times New Roman" w:hAnsi="Consolas" w:cs="Times New Roman"/>
                  <w:color w:val="D4D4D4"/>
                  <w:sz w:val="21"/>
                  <w:szCs w:val="21"/>
                </w:rPr>
                <w:delText>() {</w:delText>
              </w:r>
            </w:del>
          </w:p>
          <w:p w14:paraId="3E2EC34E" w14:textId="77777777" w:rsidR="00ED1509" w:rsidRPr="00F84715" w:rsidDel="008B6AF4" w:rsidRDefault="00ED1509">
            <w:pPr>
              <w:pStyle w:val="Heading1Numbered"/>
              <w:rPr>
                <w:del w:id="11053" w:author="Donovan Goode" w:date="2018-11-09T10:04:00Z"/>
                <w:rFonts w:ascii="Consolas" w:eastAsia="Times New Roman" w:hAnsi="Consolas" w:cs="Times New Roman"/>
                <w:color w:val="D4D4D4"/>
                <w:sz w:val="21"/>
                <w:szCs w:val="21"/>
              </w:rPr>
              <w:pPrChange w:id="11054" w:author="Donovan Goode" w:date="2018-11-09T10:05:00Z">
                <w:pPr>
                  <w:shd w:val="clear" w:color="auto" w:fill="1E1E1E"/>
                  <w:spacing w:line="285" w:lineRule="atLeast"/>
                </w:pPr>
              </w:pPrChange>
            </w:pPr>
            <w:del w:id="1105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icon</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"inline"</w:delText>
              </w:r>
              <w:r w:rsidRPr="00F84715" w:rsidDel="008B6AF4">
                <w:rPr>
                  <w:rFonts w:ascii="Consolas" w:eastAsia="Times New Roman" w:hAnsi="Consolas" w:cs="Times New Roman"/>
                  <w:color w:val="D4D4D4"/>
                  <w:sz w:val="21"/>
                  <w:szCs w:val="21"/>
                </w:rPr>
                <w:delText>;</w:delText>
              </w:r>
            </w:del>
          </w:p>
          <w:p w14:paraId="230757F6" w14:textId="77777777" w:rsidR="00ED1509" w:rsidRPr="00F84715" w:rsidDel="008B6AF4" w:rsidRDefault="00ED1509">
            <w:pPr>
              <w:pStyle w:val="Heading1Numbered"/>
              <w:rPr>
                <w:del w:id="11056" w:author="Donovan Goode" w:date="2018-11-09T10:04:00Z"/>
                <w:rFonts w:ascii="Consolas" w:eastAsia="Times New Roman" w:hAnsi="Consolas" w:cs="Times New Roman"/>
                <w:color w:val="D4D4D4"/>
                <w:sz w:val="21"/>
                <w:szCs w:val="21"/>
              </w:rPr>
              <w:pPrChange w:id="11057" w:author="Donovan Goode" w:date="2018-11-09T10:05:00Z">
                <w:pPr>
                  <w:shd w:val="clear" w:color="auto" w:fill="1E1E1E"/>
                  <w:spacing w:line="285" w:lineRule="atLeast"/>
                </w:pPr>
              </w:pPrChange>
            </w:pPr>
            <w:del w:id="1105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6BC63CED" w14:textId="77777777" w:rsidR="00ED1509" w:rsidRPr="00F84715" w:rsidDel="008B6AF4" w:rsidRDefault="00ED1509">
            <w:pPr>
              <w:pStyle w:val="Heading1Numbered"/>
              <w:rPr>
                <w:del w:id="11059" w:author="Donovan Goode" w:date="2018-11-09T10:04:00Z"/>
                <w:rFonts w:ascii="Consolas" w:eastAsia="Times New Roman" w:hAnsi="Consolas" w:cs="Times New Roman"/>
                <w:color w:val="D4D4D4"/>
                <w:sz w:val="21"/>
                <w:szCs w:val="21"/>
              </w:rPr>
              <w:pPrChange w:id="11060" w:author="Donovan Goode" w:date="2018-11-09T10:05:00Z">
                <w:pPr>
                  <w:shd w:val="clear" w:color="auto" w:fill="1E1E1E"/>
                  <w:spacing w:line="285" w:lineRule="atLeast"/>
                </w:pPr>
              </w:pPrChange>
            </w:pPr>
            <w:del w:id="11061" w:author="Donovan Goode" w:date="2018-11-09T10:04:00Z">
              <w:r w:rsidRPr="00F84715" w:rsidDel="008B6AF4">
                <w:rPr>
                  <w:rFonts w:ascii="Consolas" w:eastAsia="Times New Roman" w:hAnsi="Consolas" w:cs="Times New Roman"/>
                  <w:color w:val="D4D4D4"/>
                  <w:sz w:val="21"/>
                  <w:szCs w:val="21"/>
                </w:rPr>
                <w:delText xml:space="preserve">      });</w:delText>
              </w:r>
            </w:del>
          </w:p>
          <w:p w14:paraId="2F1C31A8" w14:textId="77777777" w:rsidR="00ED1509" w:rsidRPr="00F84715" w:rsidDel="008B6AF4" w:rsidRDefault="00ED1509">
            <w:pPr>
              <w:pStyle w:val="Heading1Numbered"/>
              <w:rPr>
                <w:del w:id="11062" w:author="Donovan Goode" w:date="2018-11-09T10:04:00Z"/>
                <w:rFonts w:ascii="Consolas" w:eastAsia="Times New Roman" w:hAnsi="Consolas" w:cs="Times New Roman"/>
                <w:color w:val="D4D4D4"/>
                <w:sz w:val="21"/>
                <w:szCs w:val="21"/>
              </w:rPr>
              <w:pPrChange w:id="11063" w:author="Donovan Goode" w:date="2018-11-09T10:05:00Z">
                <w:pPr>
                  <w:shd w:val="clear" w:color="auto" w:fill="1E1E1E"/>
                  <w:spacing w:line="285" w:lineRule="atLeast"/>
                </w:pPr>
              </w:pPrChange>
            </w:pPr>
            <w:del w:id="11064" w:author="Donovan Goode" w:date="2018-11-09T10:04:00Z">
              <w:r w:rsidRPr="00F84715" w:rsidDel="008B6AF4">
                <w:rPr>
                  <w:rFonts w:ascii="Consolas" w:eastAsia="Times New Roman" w:hAnsi="Consolas" w:cs="Times New Roman"/>
                  <w:color w:val="D4D4D4"/>
                  <w:sz w:val="21"/>
                  <w:szCs w:val="21"/>
                </w:rPr>
                <w:delText xml:space="preserve">    });</w:delText>
              </w:r>
            </w:del>
          </w:p>
          <w:p w14:paraId="67A9C0B0" w14:textId="77777777" w:rsidR="00ED1509" w:rsidRPr="00F84715" w:rsidDel="008B6AF4" w:rsidRDefault="00ED1509">
            <w:pPr>
              <w:pStyle w:val="Heading1Numbered"/>
              <w:rPr>
                <w:del w:id="11065" w:author="Donovan Goode" w:date="2018-11-09T10:04:00Z"/>
                <w:rFonts w:ascii="Consolas" w:eastAsia="Times New Roman" w:hAnsi="Consolas" w:cs="Times New Roman"/>
                <w:color w:val="D4D4D4"/>
                <w:sz w:val="21"/>
                <w:szCs w:val="21"/>
              </w:rPr>
              <w:pPrChange w:id="11066" w:author="Donovan Goode" w:date="2018-11-09T10:05:00Z">
                <w:pPr>
                  <w:shd w:val="clear" w:color="auto" w:fill="1E1E1E"/>
                  <w:spacing w:line="285" w:lineRule="atLeast"/>
                </w:pPr>
              </w:pPrChange>
            </w:pPr>
            <w:del w:id="11067"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script</w:delText>
              </w:r>
              <w:r w:rsidRPr="00F84715" w:rsidDel="008B6AF4">
                <w:rPr>
                  <w:rFonts w:ascii="Consolas" w:eastAsia="Times New Roman" w:hAnsi="Consolas" w:cs="Times New Roman"/>
                  <w:color w:val="808080"/>
                  <w:sz w:val="21"/>
                  <w:szCs w:val="21"/>
                </w:rPr>
                <w:delText>&gt;</w:delText>
              </w:r>
            </w:del>
          </w:p>
          <w:p w14:paraId="765204CA" w14:textId="77777777" w:rsidR="00ED1509" w:rsidRPr="00F84715" w:rsidDel="008B6AF4" w:rsidRDefault="00ED1509">
            <w:pPr>
              <w:pStyle w:val="Heading1Numbered"/>
              <w:rPr>
                <w:del w:id="11068" w:author="Donovan Goode" w:date="2018-11-09T10:04:00Z"/>
                <w:rFonts w:ascii="Consolas" w:eastAsia="Times New Roman" w:hAnsi="Consolas" w:cs="Times New Roman"/>
                <w:color w:val="D4D4D4"/>
                <w:sz w:val="21"/>
                <w:szCs w:val="21"/>
              </w:rPr>
              <w:pPrChange w:id="11069" w:author="Donovan Goode" w:date="2018-11-09T10:05:00Z">
                <w:pPr>
                  <w:shd w:val="clear" w:color="auto" w:fill="1E1E1E"/>
                  <w:spacing w:after="240" w:line="285" w:lineRule="atLeast"/>
                </w:pPr>
              </w:pPrChange>
            </w:pPr>
          </w:p>
          <w:p w14:paraId="438EA5F4" w14:textId="77777777" w:rsidR="00ED1509" w:rsidRPr="00F84715" w:rsidDel="008B6AF4" w:rsidRDefault="00ED1509">
            <w:pPr>
              <w:pStyle w:val="Heading1Numbered"/>
              <w:rPr>
                <w:del w:id="11070" w:author="Donovan Goode" w:date="2018-11-09T10:04:00Z"/>
                <w:rFonts w:ascii="Consolas" w:eastAsia="Times New Roman" w:hAnsi="Consolas" w:cs="Times New Roman"/>
                <w:color w:val="D4D4D4"/>
                <w:sz w:val="21"/>
                <w:szCs w:val="21"/>
              </w:rPr>
              <w:pPrChange w:id="11071" w:author="Donovan Goode" w:date="2018-11-09T10:05:00Z">
                <w:pPr>
                  <w:shd w:val="clear" w:color="auto" w:fill="1E1E1E"/>
                  <w:spacing w:line="285" w:lineRule="atLeast"/>
                </w:pPr>
              </w:pPrChange>
            </w:pPr>
            <w:del w:id="11072" w:author="Donovan Goode" w:date="2018-11-09T10:04:00Z">
              <w:r w:rsidRPr="00F84715" w:rsidDel="008B6AF4">
                <w:rPr>
                  <w:rFonts w:ascii="Consolas" w:eastAsia="Times New Roman" w:hAnsi="Consolas" w:cs="Times New Roman"/>
                  <w:color w:val="808080"/>
                  <w:sz w:val="21"/>
                  <w:szCs w:val="21"/>
                </w:rPr>
                <w:delText>&lt;</w:delText>
              </w:r>
              <w:r w:rsidRPr="00F84715" w:rsidDel="008B6AF4">
                <w:rPr>
                  <w:rFonts w:ascii="Consolas" w:eastAsia="Times New Roman" w:hAnsi="Consolas" w:cs="Times New Roman"/>
                  <w:color w:val="569CD6"/>
                  <w:sz w:val="21"/>
                  <w:szCs w:val="21"/>
                </w:rPr>
                <w:delText>style</w:delText>
              </w:r>
              <w:r w:rsidRPr="00F84715" w:rsidDel="008B6AF4">
                <w:rPr>
                  <w:rFonts w:ascii="Consolas" w:eastAsia="Times New Roman" w:hAnsi="Consolas" w:cs="Times New Roman"/>
                  <w:color w:val="808080"/>
                  <w:sz w:val="21"/>
                  <w:szCs w:val="21"/>
                </w:rPr>
                <w:delText>&gt;</w:delText>
              </w:r>
            </w:del>
          </w:p>
          <w:p w14:paraId="5281631F" w14:textId="77777777" w:rsidR="00ED1509" w:rsidRPr="00F84715" w:rsidDel="008B6AF4" w:rsidRDefault="00ED1509">
            <w:pPr>
              <w:pStyle w:val="Heading1Numbered"/>
              <w:rPr>
                <w:del w:id="11073" w:author="Donovan Goode" w:date="2018-11-09T10:04:00Z"/>
                <w:rFonts w:ascii="Consolas" w:eastAsia="Times New Roman" w:hAnsi="Consolas" w:cs="Times New Roman"/>
                <w:color w:val="D4D4D4"/>
                <w:sz w:val="21"/>
                <w:szCs w:val="21"/>
              </w:rPr>
              <w:pPrChange w:id="11074" w:author="Donovan Goode" w:date="2018-11-09T10:05:00Z">
                <w:pPr>
                  <w:shd w:val="clear" w:color="auto" w:fill="1E1E1E"/>
                  <w:spacing w:line="285" w:lineRule="atLeast"/>
                </w:pPr>
              </w:pPrChange>
            </w:pPr>
            <w:del w:id="1107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/*#BotChatGoesHere {</w:delText>
              </w:r>
            </w:del>
          </w:p>
          <w:p w14:paraId="48C4822A" w14:textId="77777777" w:rsidR="00ED1509" w:rsidRPr="00F84715" w:rsidDel="008B6AF4" w:rsidRDefault="00ED1509">
            <w:pPr>
              <w:pStyle w:val="Heading1Numbered"/>
              <w:rPr>
                <w:del w:id="11076" w:author="Donovan Goode" w:date="2018-11-09T10:04:00Z"/>
                <w:rFonts w:ascii="Consolas" w:eastAsia="Times New Roman" w:hAnsi="Consolas" w:cs="Times New Roman"/>
                <w:color w:val="D4D4D4"/>
                <w:sz w:val="21"/>
                <w:szCs w:val="21"/>
              </w:rPr>
              <w:pPrChange w:id="11077" w:author="Donovan Goode" w:date="2018-11-09T10:05:00Z">
                <w:pPr>
                  <w:shd w:val="clear" w:color="auto" w:fill="1E1E1E"/>
                  <w:spacing w:line="285" w:lineRule="atLeast"/>
                </w:pPr>
              </w:pPrChange>
            </w:pPr>
            <w:del w:id="11078" w:author="Donovan Goode" w:date="2018-11-09T10:04:00Z">
              <w:r w:rsidRPr="00F84715" w:rsidDel="008B6AF4">
                <w:rPr>
                  <w:rFonts w:ascii="Consolas" w:eastAsia="Times New Roman" w:hAnsi="Consolas" w:cs="Times New Roman"/>
                  <w:color w:val="6A9955"/>
                  <w:sz w:val="21"/>
                  <w:szCs w:val="21"/>
                </w:rPr>
                <w:delText xml:space="preserve">    border: 1px solid #333;</w:delText>
              </w:r>
            </w:del>
          </w:p>
          <w:p w14:paraId="35C2604C" w14:textId="77777777" w:rsidR="00ED1509" w:rsidRPr="00F84715" w:rsidDel="008B6AF4" w:rsidRDefault="00ED1509">
            <w:pPr>
              <w:pStyle w:val="Heading1Numbered"/>
              <w:rPr>
                <w:del w:id="11079" w:author="Donovan Goode" w:date="2018-11-09T10:04:00Z"/>
                <w:rFonts w:ascii="Consolas" w:eastAsia="Times New Roman" w:hAnsi="Consolas" w:cs="Times New Roman"/>
                <w:color w:val="D4D4D4"/>
                <w:sz w:val="21"/>
                <w:szCs w:val="21"/>
              </w:rPr>
              <w:pPrChange w:id="11080" w:author="Donovan Goode" w:date="2018-11-09T10:05:00Z">
                <w:pPr>
                  <w:shd w:val="clear" w:color="auto" w:fill="1E1E1E"/>
                  <w:spacing w:line="285" w:lineRule="atLeast"/>
                </w:pPr>
              </w:pPrChange>
            </w:pPr>
            <w:del w:id="11081" w:author="Donovan Goode" w:date="2018-11-09T10:04:00Z">
              <w:r w:rsidRPr="00F84715" w:rsidDel="008B6AF4">
                <w:rPr>
                  <w:rFonts w:ascii="Consolas" w:eastAsia="Times New Roman" w:hAnsi="Consolas" w:cs="Times New Roman"/>
                  <w:color w:val="6A9955"/>
                  <w:sz w:val="21"/>
                  <w:szCs w:val="21"/>
                </w:rPr>
                <w:delText xml:space="preserve">    height: 600px;</w:delText>
              </w:r>
            </w:del>
          </w:p>
          <w:p w14:paraId="7CF511AE" w14:textId="77777777" w:rsidR="00ED1509" w:rsidRPr="00F84715" w:rsidDel="008B6AF4" w:rsidRDefault="00ED1509">
            <w:pPr>
              <w:pStyle w:val="Heading1Numbered"/>
              <w:rPr>
                <w:del w:id="11082" w:author="Donovan Goode" w:date="2018-11-09T10:04:00Z"/>
                <w:rFonts w:ascii="Consolas" w:eastAsia="Times New Roman" w:hAnsi="Consolas" w:cs="Times New Roman"/>
                <w:color w:val="D4D4D4"/>
                <w:sz w:val="21"/>
                <w:szCs w:val="21"/>
              </w:rPr>
              <w:pPrChange w:id="11083" w:author="Donovan Goode" w:date="2018-11-09T10:05:00Z">
                <w:pPr>
                  <w:shd w:val="clear" w:color="auto" w:fill="1E1E1E"/>
                  <w:spacing w:line="285" w:lineRule="atLeast"/>
                </w:pPr>
              </w:pPrChange>
            </w:pPr>
            <w:del w:id="11084" w:author="Donovan Goode" w:date="2018-11-09T10:04:00Z">
              <w:r w:rsidRPr="00F84715" w:rsidDel="008B6AF4">
                <w:rPr>
                  <w:rFonts w:ascii="Consolas" w:eastAsia="Times New Roman" w:hAnsi="Consolas" w:cs="Times New Roman"/>
                  <w:color w:val="6A9955"/>
                  <w:sz w:val="21"/>
                  <w:szCs w:val="21"/>
                </w:rPr>
                <w:delText xml:space="preserve">    position: fixed;</w:delText>
              </w:r>
            </w:del>
          </w:p>
          <w:p w14:paraId="60B44AC0" w14:textId="77777777" w:rsidR="00ED1509" w:rsidRPr="00F84715" w:rsidDel="008B6AF4" w:rsidRDefault="00ED1509">
            <w:pPr>
              <w:pStyle w:val="Heading1Numbered"/>
              <w:rPr>
                <w:del w:id="11085" w:author="Donovan Goode" w:date="2018-11-09T10:04:00Z"/>
                <w:rFonts w:ascii="Consolas" w:eastAsia="Times New Roman" w:hAnsi="Consolas" w:cs="Times New Roman"/>
                <w:color w:val="D4D4D4"/>
                <w:sz w:val="21"/>
                <w:szCs w:val="21"/>
              </w:rPr>
              <w:pPrChange w:id="11086" w:author="Donovan Goode" w:date="2018-11-09T10:05:00Z">
                <w:pPr>
                  <w:shd w:val="clear" w:color="auto" w:fill="1E1E1E"/>
                  <w:spacing w:line="285" w:lineRule="atLeast"/>
                </w:pPr>
              </w:pPrChange>
            </w:pPr>
            <w:del w:id="11087" w:author="Donovan Goode" w:date="2018-11-09T10:04:00Z">
              <w:r w:rsidRPr="00F84715" w:rsidDel="008B6AF4">
                <w:rPr>
                  <w:rFonts w:ascii="Consolas" w:eastAsia="Times New Roman" w:hAnsi="Consolas" w:cs="Times New Roman"/>
                  <w:color w:val="6A9955"/>
                  <w:sz w:val="21"/>
                  <w:szCs w:val="21"/>
                </w:rPr>
                <w:delText xml:space="preserve">    width: 460px;</w:delText>
              </w:r>
            </w:del>
          </w:p>
          <w:p w14:paraId="7FA4A267" w14:textId="77777777" w:rsidR="00ED1509" w:rsidRPr="00F84715" w:rsidDel="008B6AF4" w:rsidRDefault="00ED1509">
            <w:pPr>
              <w:pStyle w:val="Heading1Numbered"/>
              <w:rPr>
                <w:del w:id="11088" w:author="Donovan Goode" w:date="2018-11-09T10:04:00Z"/>
                <w:rFonts w:ascii="Consolas" w:eastAsia="Times New Roman" w:hAnsi="Consolas" w:cs="Times New Roman"/>
                <w:color w:val="D4D4D4"/>
                <w:sz w:val="21"/>
                <w:szCs w:val="21"/>
              </w:rPr>
              <w:pPrChange w:id="11089" w:author="Donovan Goode" w:date="2018-11-09T10:05:00Z">
                <w:pPr>
                  <w:shd w:val="clear" w:color="auto" w:fill="1E1E1E"/>
                  <w:spacing w:line="285" w:lineRule="atLeast"/>
                </w:pPr>
              </w:pPrChange>
            </w:pPr>
            <w:del w:id="11090" w:author="Donovan Goode" w:date="2018-11-09T10:04:00Z">
              <w:r w:rsidRPr="00F84715" w:rsidDel="008B6AF4">
                <w:rPr>
                  <w:rFonts w:ascii="Consolas" w:eastAsia="Times New Roman" w:hAnsi="Consolas" w:cs="Times New Roman"/>
                  <w:color w:val="6A9955"/>
                  <w:sz w:val="21"/>
                  <w:szCs w:val="21"/>
                </w:rPr>
                <w:delText xml:space="preserve">    z-index: 2000;</w:delText>
              </w:r>
            </w:del>
          </w:p>
          <w:p w14:paraId="69F756E1" w14:textId="77777777" w:rsidR="00ED1509" w:rsidRPr="00F84715" w:rsidDel="008B6AF4" w:rsidRDefault="00ED1509">
            <w:pPr>
              <w:pStyle w:val="Heading1Numbered"/>
              <w:rPr>
                <w:del w:id="11091" w:author="Donovan Goode" w:date="2018-11-09T10:04:00Z"/>
                <w:rFonts w:ascii="Consolas" w:eastAsia="Times New Roman" w:hAnsi="Consolas" w:cs="Times New Roman"/>
                <w:color w:val="D4D4D4"/>
                <w:sz w:val="21"/>
                <w:szCs w:val="21"/>
              </w:rPr>
              <w:pPrChange w:id="11092" w:author="Donovan Goode" w:date="2018-11-09T10:05:00Z">
                <w:pPr>
                  <w:shd w:val="clear" w:color="auto" w:fill="1E1E1E"/>
                  <w:spacing w:line="285" w:lineRule="atLeast"/>
                </w:pPr>
              </w:pPrChange>
            </w:pPr>
            <w:del w:id="11093" w:author="Donovan Goode" w:date="2018-11-09T10:04:00Z">
              <w:r w:rsidRPr="00F84715" w:rsidDel="008B6AF4">
                <w:rPr>
                  <w:rFonts w:ascii="Consolas" w:eastAsia="Times New Roman" w:hAnsi="Consolas" w:cs="Times New Roman"/>
                  <w:color w:val="6A9955"/>
                  <w:sz w:val="21"/>
                  <w:szCs w:val="21"/>
                </w:rPr>
                <w:delText xml:space="preserve">    bottom: 0px;</w:delText>
              </w:r>
            </w:del>
          </w:p>
          <w:p w14:paraId="50CCF38B" w14:textId="77777777" w:rsidR="00ED1509" w:rsidRPr="00F84715" w:rsidDel="008B6AF4" w:rsidRDefault="00ED1509">
            <w:pPr>
              <w:pStyle w:val="Heading1Numbered"/>
              <w:rPr>
                <w:del w:id="11094" w:author="Donovan Goode" w:date="2018-11-09T10:04:00Z"/>
                <w:rFonts w:ascii="Consolas" w:eastAsia="Times New Roman" w:hAnsi="Consolas" w:cs="Times New Roman"/>
                <w:color w:val="D4D4D4"/>
                <w:sz w:val="21"/>
                <w:szCs w:val="21"/>
              </w:rPr>
              <w:pPrChange w:id="11095" w:author="Donovan Goode" w:date="2018-11-09T10:05:00Z">
                <w:pPr>
                  <w:shd w:val="clear" w:color="auto" w:fill="1E1E1E"/>
                  <w:spacing w:line="285" w:lineRule="atLeast"/>
                </w:pPr>
              </w:pPrChange>
            </w:pPr>
            <w:del w:id="11096" w:author="Donovan Goode" w:date="2018-11-09T10:04:00Z">
              <w:r w:rsidRPr="00F84715" w:rsidDel="008B6AF4">
                <w:rPr>
                  <w:rFonts w:ascii="Consolas" w:eastAsia="Times New Roman" w:hAnsi="Consolas" w:cs="Times New Roman"/>
                  <w:color w:val="6A9955"/>
                  <w:sz w:val="21"/>
                  <w:szCs w:val="21"/>
                </w:rPr>
                <w:delText xml:space="preserve">    right: 25px;</w:delText>
              </w:r>
            </w:del>
          </w:p>
          <w:p w14:paraId="61A7F45C" w14:textId="77777777" w:rsidR="00ED1509" w:rsidRPr="00F84715" w:rsidDel="008B6AF4" w:rsidRDefault="00ED1509">
            <w:pPr>
              <w:pStyle w:val="Heading1Numbered"/>
              <w:rPr>
                <w:del w:id="11097" w:author="Donovan Goode" w:date="2018-11-09T10:04:00Z"/>
                <w:rFonts w:ascii="Consolas" w:eastAsia="Times New Roman" w:hAnsi="Consolas" w:cs="Times New Roman"/>
                <w:color w:val="D4D4D4"/>
                <w:sz w:val="21"/>
                <w:szCs w:val="21"/>
              </w:rPr>
              <w:pPrChange w:id="11098" w:author="Donovan Goode" w:date="2018-11-09T10:05:00Z">
                <w:pPr>
                  <w:shd w:val="clear" w:color="auto" w:fill="1E1E1E"/>
                  <w:spacing w:line="285" w:lineRule="atLeast"/>
                </w:pPr>
              </w:pPrChange>
            </w:pPr>
            <w:del w:id="11099" w:author="Donovan Goode" w:date="2018-11-09T10:04:00Z">
              <w:r w:rsidRPr="00F84715" w:rsidDel="008B6AF4">
                <w:rPr>
                  <w:rFonts w:ascii="Consolas" w:eastAsia="Times New Roman" w:hAnsi="Consolas" w:cs="Times New Roman"/>
                  <w:color w:val="6A9955"/>
                  <w:sz w:val="21"/>
                  <w:szCs w:val="21"/>
                </w:rPr>
                <w:delText xml:space="preserve">    background-color: white;</w:delText>
              </w:r>
            </w:del>
          </w:p>
          <w:p w14:paraId="03565799" w14:textId="77777777" w:rsidR="00ED1509" w:rsidRPr="00F84715" w:rsidDel="008B6AF4" w:rsidRDefault="00ED1509">
            <w:pPr>
              <w:pStyle w:val="Heading1Numbered"/>
              <w:rPr>
                <w:del w:id="11100" w:author="Donovan Goode" w:date="2018-11-09T10:04:00Z"/>
                <w:rFonts w:ascii="Consolas" w:eastAsia="Times New Roman" w:hAnsi="Consolas" w:cs="Times New Roman"/>
                <w:color w:val="D4D4D4"/>
                <w:sz w:val="21"/>
                <w:szCs w:val="21"/>
              </w:rPr>
              <w:pPrChange w:id="11101" w:author="Donovan Goode" w:date="2018-11-09T10:05:00Z">
                <w:pPr>
                  <w:shd w:val="clear" w:color="auto" w:fill="1E1E1E"/>
                  <w:spacing w:line="285" w:lineRule="atLeast"/>
                </w:pPr>
              </w:pPrChange>
            </w:pPr>
            <w:del w:id="11102" w:author="Donovan Goode" w:date="2018-11-09T10:04:00Z">
              <w:r w:rsidRPr="00F84715" w:rsidDel="008B6AF4">
                <w:rPr>
                  <w:rFonts w:ascii="Consolas" w:eastAsia="Times New Roman" w:hAnsi="Consolas" w:cs="Times New Roman"/>
                  <w:color w:val="6A9955"/>
                  <w:sz w:val="21"/>
                  <w:szCs w:val="21"/>
                </w:rPr>
                <w:delText xml:space="preserve">    display: none;</w:delText>
              </w:r>
            </w:del>
          </w:p>
          <w:p w14:paraId="226B4AD2" w14:textId="77777777" w:rsidR="00ED1509" w:rsidRPr="00F84715" w:rsidDel="008B6AF4" w:rsidRDefault="00ED1509">
            <w:pPr>
              <w:pStyle w:val="Heading1Numbered"/>
              <w:rPr>
                <w:del w:id="11103" w:author="Donovan Goode" w:date="2018-11-09T10:04:00Z"/>
                <w:rFonts w:ascii="Consolas" w:eastAsia="Times New Roman" w:hAnsi="Consolas" w:cs="Times New Roman"/>
                <w:color w:val="D4D4D4"/>
                <w:sz w:val="21"/>
                <w:szCs w:val="21"/>
              </w:rPr>
              <w:pPrChange w:id="11104" w:author="Donovan Goode" w:date="2018-11-09T10:05:00Z">
                <w:pPr>
                  <w:shd w:val="clear" w:color="auto" w:fill="1E1E1E"/>
                  <w:spacing w:line="285" w:lineRule="atLeast"/>
                </w:pPr>
              </w:pPrChange>
            </w:pPr>
            <w:del w:id="11105" w:author="Donovan Goode" w:date="2018-11-09T10:04:00Z">
              <w:r w:rsidRPr="00F84715" w:rsidDel="008B6AF4">
                <w:rPr>
                  <w:rFonts w:ascii="Consolas" w:eastAsia="Times New Roman" w:hAnsi="Consolas" w:cs="Times New Roman"/>
                  <w:color w:val="6A9955"/>
                  <w:sz w:val="21"/>
                  <w:szCs w:val="21"/>
                </w:rPr>
                <w:delText xml:space="preserve">  }</w:delText>
              </w:r>
            </w:del>
          </w:p>
          <w:p w14:paraId="092223A6" w14:textId="77777777" w:rsidR="00ED1509" w:rsidRPr="00F84715" w:rsidDel="008B6AF4" w:rsidRDefault="00ED1509">
            <w:pPr>
              <w:pStyle w:val="Heading1Numbered"/>
              <w:rPr>
                <w:del w:id="11106" w:author="Donovan Goode" w:date="2018-11-09T10:04:00Z"/>
                <w:rFonts w:ascii="Consolas" w:eastAsia="Times New Roman" w:hAnsi="Consolas" w:cs="Times New Roman"/>
                <w:color w:val="D4D4D4"/>
                <w:sz w:val="21"/>
                <w:szCs w:val="21"/>
              </w:rPr>
              <w:pPrChange w:id="11107" w:author="Donovan Goode" w:date="2018-11-09T10:05:00Z">
                <w:pPr>
                  <w:shd w:val="clear" w:color="auto" w:fill="1E1E1E"/>
                  <w:spacing w:line="285" w:lineRule="atLeast"/>
                </w:pPr>
              </w:pPrChange>
            </w:pPr>
          </w:p>
          <w:p w14:paraId="7DBE441C" w14:textId="77777777" w:rsidR="00ED1509" w:rsidRPr="00F84715" w:rsidDel="008B6AF4" w:rsidRDefault="00ED1509">
            <w:pPr>
              <w:pStyle w:val="Heading1Numbered"/>
              <w:rPr>
                <w:del w:id="11108" w:author="Donovan Goode" w:date="2018-11-09T10:04:00Z"/>
                <w:rFonts w:ascii="Consolas" w:eastAsia="Times New Roman" w:hAnsi="Consolas" w:cs="Times New Roman"/>
                <w:color w:val="D4D4D4"/>
                <w:sz w:val="21"/>
                <w:szCs w:val="21"/>
              </w:rPr>
              <w:pPrChange w:id="11109" w:author="Donovan Goode" w:date="2018-11-09T10:05:00Z">
                <w:pPr>
                  <w:shd w:val="clear" w:color="auto" w:fill="1E1E1E"/>
                  <w:spacing w:line="285" w:lineRule="atLeast"/>
                </w:pPr>
              </w:pPrChange>
            </w:pPr>
            <w:del w:id="11110" w:author="Donovan Goode" w:date="2018-11-09T10:04:00Z">
              <w:r w:rsidRPr="00F84715" w:rsidDel="008B6AF4">
                <w:rPr>
                  <w:rFonts w:ascii="Consolas" w:eastAsia="Times New Roman" w:hAnsi="Consolas" w:cs="Times New Roman"/>
                  <w:color w:val="6A9955"/>
                  <w:sz w:val="21"/>
                  <w:szCs w:val="21"/>
                </w:rPr>
                <w:delText xml:space="preserve">  #BotChatGoesHere p {</w:delText>
              </w:r>
            </w:del>
          </w:p>
          <w:p w14:paraId="0747D7D8" w14:textId="77777777" w:rsidR="00ED1509" w:rsidRPr="00F84715" w:rsidDel="008B6AF4" w:rsidRDefault="00ED1509">
            <w:pPr>
              <w:pStyle w:val="Heading1Numbered"/>
              <w:rPr>
                <w:del w:id="11111" w:author="Donovan Goode" w:date="2018-11-09T10:04:00Z"/>
                <w:rFonts w:ascii="Consolas" w:eastAsia="Times New Roman" w:hAnsi="Consolas" w:cs="Times New Roman"/>
                <w:color w:val="D4D4D4"/>
                <w:sz w:val="21"/>
                <w:szCs w:val="21"/>
              </w:rPr>
              <w:pPrChange w:id="11112" w:author="Donovan Goode" w:date="2018-11-09T10:05:00Z">
                <w:pPr>
                  <w:shd w:val="clear" w:color="auto" w:fill="1E1E1E"/>
                  <w:spacing w:line="285" w:lineRule="atLeast"/>
                </w:pPr>
              </w:pPrChange>
            </w:pPr>
            <w:del w:id="11113" w:author="Donovan Goode" w:date="2018-11-09T10:04:00Z">
              <w:r w:rsidRPr="00F84715" w:rsidDel="008B6AF4">
                <w:rPr>
                  <w:rFonts w:ascii="Consolas" w:eastAsia="Times New Roman" w:hAnsi="Consolas" w:cs="Times New Roman"/>
                  <w:color w:val="6A9955"/>
                  <w:sz w:val="21"/>
                  <w:szCs w:val="21"/>
                </w:rPr>
                <w:delText xml:space="preserve">    border-top: none;</w:delText>
              </w:r>
            </w:del>
          </w:p>
          <w:p w14:paraId="6A301BB5" w14:textId="77777777" w:rsidR="00ED1509" w:rsidRPr="00F84715" w:rsidDel="008B6AF4" w:rsidRDefault="00ED1509">
            <w:pPr>
              <w:pStyle w:val="Heading1Numbered"/>
              <w:rPr>
                <w:del w:id="11114" w:author="Donovan Goode" w:date="2018-11-09T10:04:00Z"/>
                <w:rFonts w:ascii="Consolas" w:eastAsia="Times New Roman" w:hAnsi="Consolas" w:cs="Times New Roman"/>
                <w:color w:val="D4D4D4"/>
                <w:sz w:val="21"/>
                <w:szCs w:val="21"/>
              </w:rPr>
              <w:pPrChange w:id="11115" w:author="Donovan Goode" w:date="2018-11-09T10:05:00Z">
                <w:pPr>
                  <w:shd w:val="clear" w:color="auto" w:fill="1E1E1E"/>
                  <w:spacing w:line="285" w:lineRule="atLeast"/>
                </w:pPr>
              </w:pPrChange>
            </w:pPr>
            <w:del w:id="11116" w:author="Donovan Goode" w:date="2018-11-09T10:04:00Z">
              <w:r w:rsidRPr="00F84715" w:rsidDel="008B6AF4">
                <w:rPr>
                  <w:rFonts w:ascii="Consolas" w:eastAsia="Times New Roman" w:hAnsi="Consolas" w:cs="Times New Roman"/>
                  <w:color w:val="6A9955"/>
                  <w:sz w:val="21"/>
                  <w:szCs w:val="21"/>
                </w:rPr>
                <w:delText xml:space="preserve">  }</w:delText>
              </w:r>
            </w:del>
          </w:p>
          <w:p w14:paraId="52A3EF54" w14:textId="77777777" w:rsidR="00ED1509" w:rsidRPr="00F84715" w:rsidDel="008B6AF4" w:rsidRDefault="00ED1509">
            <w:pPr>
              <w:pStyle w:val="Heading1Numbered"/>
              <w:rPr>
                <w:del w:id="11117" w:author="Donovan Goode" w:date="2018-11-09T10:04:00Z"/>
                <w:rFonts w:ascii="Consolas" w:eastAsia="Times New Roman" w:hAnsi="Consolas" w:cs="Times New Roman"/>
                <w:color w:val="D4D4D4"/>
                <w:sz w:val="21"/>
                <w:szCs w:val="21"/>
              </w:rPr>
              <w:pPrChange w:id="11118" w:author="Donovan Goode" w:date="2018-11-09T10:05:00Z">
                <w:pPr>
                  <w:shd w:val="clear" w:color="auto" w:fill="1E1E1E"/>
                  <w:spacing w:line="285" w:lineRule="atLeast"/>
                </w:pPr>
              </w:pPrChange>
            </w:pPr>
            <w:del w:id="11119" w:author="Donovan Goode" w:date="2018-11-09T10:04:00Z">
              <w:r w:rsidRPr="00F84715" w:rsidDel="008B6AF4">
                <w:rPr>
                  <w:rFonts w:ascii="Consolas" w:eastAsia="Times New Roman" w:hAnsi="Consolas" w:cs="Times New Roman"/>
                  <w:color w:val="6A9955"/>
                  <w:sz w:val="21"/>
                  <w:szCs w:val="21"/>
                </w:rPr>
                <w:delText xml:space="preserve">  </w:delText>
              </w:r>
            </w:del>
          </w:p>
          <w:p w14:paraId="76215E07" w14:textId="77777777" w:rsidR="00ED1509" w:rsidRPr="00F84715" w:rsidDel="008B6AF4" w:rsidRDefault="00ED1509">
            <w:pPr>
              <w:pStyle w:val="Heading1Numbered"/>
              <w:rPr>
                <w:del w:id="11120" w:author="Donovan Goode" w:date="2018-11-09T10:04:00Z"/>
                <w:rFonts w:ascii="Consolas" w:eastAsia="Times New Roman" w:hAnsi="Consolas" w:cs="Times New Roman"/>
                <w:color w:val="D4D4D4"/>
                <w:sz w:val="21"/>
                <w:szCs w:val="21"/>
              </w:rPr>
              <w:pPrChange w:id="11121" w:author="Donovan Goode" w:date="2018-11-09T10:05:00Z">
                <w:pPr>
                  <w:shd w:val="clear" w:color="auto" w:fill="1E1E1E"/>
                  <w:spacing w:line="285" w:lineRule="atLeast"/>
                </w:pPr>
              </w:pPrChange>
            </w:pPr>
            <w:del w:id="11122" w:author="Donovan Goode" w:date="2018-11-09T10:04:00Z">
              <w:r w:rsidRPr="00F84715" w:rsidDel="008B6AF4">
                <w:rPr>
                  <w:rFonts w:ascii="Consolas" w:eastAsia="Times New Roman" w:hAnsi="Consolas" w:cs="Times New Roman"/>
                  <w:color w:val="6A9955"/>
                  <w:sz w:val="21"/>
                  <w:szCs w:val="21"/>
                </w:rPr>
                <w:delText xml:space="preserve">  #BotIcon {</w:delText>
              </w:r>
            </w:del>
          </w:p>
          <w:p w14:paraId="79211DB0" w14:textId="77777777" w:rsidR="00ED1509" w:rsidRPr="00F84715" w:rsidDel="008B6AF4" w:rsidRDefault="00ED1509">
            <w:pPr>
              <w:pStyle w:val="Heading1Numbered"/>
              <w:rPr>
                <w:del w:id="11123" w:author="Donovan Goode" w:date="2018-11-09T10:04:00Z"/>
                <w:rFonts w:ascii="Consolas" w:eastAsia="Times New Roman" w:hAnsi="Consolas" w:cs="Times New Roman"/>
                <w:color w:val="D4D4D4"/>
                <w:sz w:val="21"/>
                <w:szCs w:val="21"/>
              </w:rPr>
              <w:pPrChange w:id="11124" w:author="Donovan Goode" w:date="2018-11-09T10:05:00Z">
                <w:pPr>
                  <w:shd w:val="clear" w:color="auto" w:fill="1E1E1E"/>
                  <w:spacing w:line="285" w:lineRule="atLeast"/>
                </w:pPr>
              </w:pPrChange>
            </w:pPr>
            <w:del w:id="11125" w:author="Donovan Goode" w:date="2018-11-09T10:04:00Z">
              <w:r w:rsidRPr="00F84715" w:rsidDel="008B6AF4">
                <w:rPr>
                  <w:rFonts w:ascii="Consolas" w:eastAsia="Times New Roman" w:hAnsi="Consolas" w:cs="Times New Roman"/>
                  <w:color w:val="6A9955"/>
                  <w:sz w:val="21"/>
                  <w:szCs w:val="21"/>
                </w:rPr>
                <w:delText xml:space="preserve">    border: 1px solid #333;</w:delText>
              </w:r>
            </w:del>
          </w:p>
          <w:p w14:paraId="067CDF8E" w14:textId="77777777" w:rsidR="00ED1509" w:rsidRPr="00F84715" w:rsidDel="008B6AF4" w:rsidRDefault="00ED1509">
            <w:pPr>
              <w:pStyle w:val="Heading1Numbered"/>
              <w:rPr>
                <w:del w:id="11126" w:author="Donovan Goode" w:date="2018-11-09T10:04:00Z"/>
                <w:rFonts w:ascii="Consolas" w:eastAsia="Times New Roman" w:hAnsi="Consolas" w:cs="Times New Roman"/>
                <w:color w:val="D4D4D4"/>
                <w:sz w:val="21"/>
                <w:szCs w:val="21"/>
              </w:rPr>
              <w:pPrChange w:id="11127" w:author="Donovan Goode" w:date="2018-11-09T10:05:00Z">
                <w:pPr>
                  <w:shd w:val="clear" w:color="auto" w:fill="1E1E1E"/>
                  <w:spacing w:line="285" w:lineRule="atLeast"/>
                </w:pPr>
              </w:pPrChange>
            </w:pPr>
            <w:del w:id="11128" w:author="Donovan Goode" w:date="2018-11-09T10:04:00Z">
              <w:r w:rsidRPr="00F84715" w:rsidDel="008B6AF4">
                <w:rPr>
                  <w:rFonts w:ascii="Consolas" w:eastAsia="Times New Roman" w:hAnsi="Consolas" w:cs="Times New Roman"/>
                  <w:color w:val="6A9955"/>
                  <w:sz w:val="21"/>
                  <w:szCs w:val="21"/>
                </w:rPr>
                <w:delText xml:space="preserve">    position: fixed;</w:delText>
              </w:r>
            </w:del>
          </w:p>
          <w:p w14:paraId="7F98EC60" w14:textId="77777777" w:rsidR="00ED1509" w:rsidRPr="00F84715" w:rsidDel="008B6AF4" w:rsidRDefault="00ED1509">
            <w:pPr>
              <w:pStyle w:val="Heading1Numbered"/>
              <w:rPr>
                <w:del w:id="11129" w:author="Donovan Goode" w:date="2018-11-09T10:04:00Z"/>
                <w:rFonts w:ascii="Consolas" w:eastAsia="Times New Roman" w:hAnsi="Consolas" w:cs="Times New Roman"/>
                <w:color w:val="D4D4D4"/>
                <w:sz w:val="21"/>
                <w:szCs w:val="21"/>
              </w:rPr>
              <w:pPrChange w:id="11130" w:author="Donovan Goode" w:date="2018-11-09T10:05:00Z">
                <w:pPr>
                  <w:shd w:val="clear" w:color="auto" w:fill="1E1E1E"/>
                  <w:spacing w:line="285" w:lineRule="atLeast"/>
                </w:pPr>
              </w:pPrChange>
            </w:pPr>
            <w:del w:id="11131" w:author="Donovan Goode" w:date="2018-11-09T10:04:00Z">
              <w:r w:rsidRPr="00F84715" w:rsidDel="008B6AF4">
                <w:rPr>
                  <w:rFonts w:ascii="Consolas" w:eastAsia="Times New Roman" w:hAnsi="Consolas" w:cs="Times New Roman"/>
                  <w:color w:val="6A9955"/>
                  <w:sz w:val="21"/>
                  <w:szCs w:val="21"/>
                </w:rPr>
                <w:delText xml:space="preserve">    width: 460px;</w:delText>
              </w:r>
            </w:del>
          </w:p>
          <w:p w14:paraId="28B11C02" w14:textId="77777777" w:rsidR="00ED1509" w:rsidRPr="00F84715" w:rsidDel="008B6AF4" w:rsidRDefault="00ED1509">
            <w:pPr>
              <w:pStyle w:val="Heading1Numbered"/>
              <w:rPr>
                <w:del w:id="11132" w:author="Donovan Goode" w:date="2018-11-09T10:04:00Z"/>
                <w:rFonts w:ascii="Consolas" w:eastAsia="Times New Roman" w:hAnsi="Consolas" w:cs="Times New Roman"/>
                <w:color w:val="D4D4D4"/>
                <w:sz w:val="21"/>
                <w:szCs w:val="21"/>
              </w:rPr>
              <w:pPrChange w:id="11133" w:author="Donovan Goode" w:date="2018-11-09T10:05:00Z">
                <w:pPr>
                  <w:shd w:val="clear" w:color="auto" w:fill="1E1E1E"/>
                  <w:spacing w:line="285" w:lineRule="atLeast"/>
                </w:pPr>
              </w:pPrChange>
            </w:pPr>
            <w:del w:id="11134" w:author="Donovan Goode" w:date="2018-11-09T10:04:00Z">
              <w:r w:rsidRPr="00F84715" w:rsidDel="008B6AF4">
                <w:rPr>
                  <w:rFonts w:ascii="Consolas" w:eastAsia="Times New Roman" w:hAnsi="Consolas" w:cs="Times New Roman"/>
                  <w:color w:val="6A9955"/>
                  <w:sz w:val="21"/>
                  <w:szCs w:val="21"/>
                </w:rPr>
                <w:delText xml:space="preserve">    z-index: 2000;</w:delText>
              </w:r>
            </w:del>
          </w:p>
          <w:p w14:paraId="2D8C3964" w14:textId="77777777" w:rsidR="00ED1509" w:rsidRPr="00F84715" w:rsidDel="008B6AF4" w:rsidRDefault="00ED1509">
            <w:pPr>
              <w:pStyle w:val="Heading1Numbered"/>
              <w:rPr>
                <w:del w:id="11135" w:author="Donovan Goode" w:date="2018-11-09T10:04:00Z"/>
                <w:rFonts w:ascii="Consolas" w:eastAsia="Times New Roman" w:hAnsi="Consolas" w:cs="Times New Roman"/>
                <w:color w:val="D4D4D4"/>
                <w:sz w:val="21"/>
                <w:szCs w:val="21"/>
              </w:rPr>
              <w:pPrChange w:id="11136" w:author="Donovan Goode" w:date="2018-11-09T10:05:00Z">
                <w:pPr>
                  <w:shd w:val="clear" w:color="auto" w:fill="1E1E1E"/>
                  <w:spacing w:line="285" w:lineRule="atLeast"/>
                </w:pPr>
              </w:pPrChange>
            </w:pPr>
            <w:del w:id="11137" w:author="Donovan Goode" w:date="2018-11-09T10:04:00Z">
              <w:r w:rsidRPr="00F84715" w:rsidDel="008B6AF4">
                <w:rPr>
                  <w:rFonts w:ascii="Consolas" w:eastAsia="Times New Roman" w:hAnsi="Consolas" w:cs="Times New Roman"/>
                  <w:color w:val="6A9955"/>
                  <w:sz w:val="21"/>
                  <w:szCs w:val="21"/>
                </w:rPr>
                <w:delText xml:space="preserve">    bottom: 0px;</w:delText>
              </w:r>
            </w:del>
          </w:p>
          <w:p w14:paraId="778281CC" w14:textId="77777777" w:rsidR="00ED1509" w:rsidRPr="00F84715" w:rsidDel="008B6AF4" w:rsidRDefault="00ED1509">
            <w:pPr>
              <w:pStyle w:val="Heading1Numbered"/>
              <w:rPr>
                <w:del w:id="11138" w:author="Donovan Goode" w:date="2018-11-09T10:04:00Z"/>
                <w:rFonts w:ascii="Consolas" w:eastAsia="Times New Roman" w:hAnsi="Consolas" w:cs="Times New Roman"/>
                <w:color w:val="D4D4D4"/>
                <w:sz w:val="21"/>
                <w:szCs w:val="21"/>
              </w:rPr>
              <w:pPrChange w:id="11139" w:author="Donovan Goode" w:date="2018-11-09T10:05:00Z">
                <w:pPr>
                  <w:shd w:val="clear" w:color="auto" w:fill="1E1E1E"/>
                  <w:spacing w:line="285" w:lineRule="atLeast"/>
                </w:pPr>
              </w:pPrChange>
            </w:pPr>
            <w:del w:id="11140" w:author="Donovan Goode" w:date="2018-11-09T10:04:00Z">
              <w:r w:rsidRPr="00F84715" w:rsidDel="008B6AF4">
                <w:rPr>
                  <w:rFonts w:ascii="Consolas" w:eastAsia="Times New Roman" w:hAnsi="Consolas" w:cs="Times New Roman"/>
                  <w:color w:val="6A9955"/>
                  <w:sz w:val="21"/>
                  <w:szCs w:val="21"/>
                </w:rPr>
                <w:delText xml:space="preserve">    right: 25px;</w:delText>
              </w:r>
            </w:del>
          </w:p>
          <w:p w14:paraId="64BA7275" w14:textId="77777777" w:rsidR="00ED1509" w:rsidRPr="00F84715" w:rsidDel="008B6AF4" w:rsidRDefault="00ED1509">
            <w:pPr>
              <w:pStyle w:val="Heading1Numbered"/>
              <w:rPr>
                <w:del w:id="11141" w:author="Donovan Goode" w:date="2018-11-09T10:04:00Z"/>
                <w:rFonts w:ascii="Consolas" w:eastAsia="Times New Roman" w:hAnsi="Consolas" w:cs="Times New Roman"/>
                <w:color w:val="D4D4D4"/>
                <w:sz w:val="21"/>
                <w:szCs w:val="21"/>
              </w:rPr>
              <w:pPrChange w:id="11142" w:author="Donovan Goode" w:date="2018-11-09T10:05:00Z">
                <w:pPr>
                  <w:shd w:val="clear" w:color="auto" w:fill="1E1E1E"/>
                  <w:spacing w:line="285" w:lineRule="atLeast"/>
                </w:pPr>
              </w:pPrChange>
            </w:pPr>
            <w:del w:id="11143" w:author="Donovan Goode" w:date="2018-11-09T10:04:00Z">
              <w:r w:rsidRPr="00F84715" w:rsidDel="008B6AF4">
                <w:rPr>
                  <w:rFonts w:ascii="Consolas" w:eastAsia="Times New Roman" w:hAnsi="Consolas" w:cs="Times New Roman"/>
                  <w:color w:val="6A9955"/>
                  <w:sz w:val="21"/>
                  <w:szCs w:val="21"/>
                </w:rPr>
                <w:delText xml:space="preserve">    background-color: white;</w:delText>
              </w:r>
            </w:del>
          </w:p>
          <w:p w14:paraId="5FC5DC60" w14:textId="77777777" w:rsidR="00ED1509" w:rsidRPr="00F84715" w:rsidDel="008B6AF4" w:rsidRDefault="00ED1509">
            <w:pPr>
              <w:pStyle w:val="Heading1Numbered"/>
              <w:rPr>
                <w:del w:id="11144" w:author="Donovan Goode" w:date="2018-11-09T10:04:00Z"/>
                <w:rFonts w:ascii="Consolas" w:eastAsia="Times New Roman" w:hAnsi="Consolas" w:cs="Times New Roman"/>
                <w:color w:val="D4D4D4"/>
                <w:sz w:val="21"/>
                <w:szCs w:val="21"/>
              </w:rPr>
              <w:pPrChange w:id="11145" w:author="Donovan Goode" w:date="2018-11-09T10:05:00Z">
                <w:pPr>
                  <w:shd w:val="clear" w:color="auto" w:fill="1E1E1E"/>
                  <w:spacing w:line="285" w:lineRule="atLeast"/>
                </w:pPr>
              </w:pPrChange>
            </w:pPr>
            <w:del w:id="11146" w:author="Donovan Goode" w:date="2018-11-09T10:04:00Z">
              <w:r w:rsidRPr="00F84715" w:rsidDel="008B6AF4">
                <w:rPr>
                  <w:rFonts w:ascii="Consolas" w:eastAsia="Times New Roman" w:hAnsi="Consolas" w:cs="Times New Roman"/>
                  <w:color w:val="6A9955"/>
                  <w:sz w:val="21"/>
                  <w:szCs w:val="21"/>
                </w:rPr>
                <w:delText xml:space="preserve">  }</w:delText>
              </w:r>
            </w:del>
          </w:p>
          <w:p w14:paraId="44A441F7" w14:textId="77777777" w:rsidR="00ED1509" w:rsidRPr="00F84715" w:rsidDel="008B6AF4" w:rsidRDefault="00ED1509">
            <w:pPr>
              <w:pStyle w:val="Heading1Numbered"/>
              <w:rPr>
                <w:del w:id="11147" w:author="Donovan Goode" w:date="2018-11-09T10:04:00Z"/>
                <w:rFonts w:ascii="Consolas" w:eastAsia="Times New Roman" w:hAnsi="Consolas" w:cs="Times New Roman"/>
                <w:color w:val="D4D4D4"/>
                <w:sz w:val="21"/>
                <w:szCs w:val="21"/>
              </w:rPr>
              <w:pPrChange w:id="11148" w:author="Donovan Goode" w:date="2018-11-09T10:05:00Z">
                <w:pPr>
                  <w:shd w:val="clear" w:color="auto" w:fill="1E1E1E"/>
                  <w:spacing w:line="285" w:lineRule="atLeast"/>
                </w:pPr>
              </w:pPrChange>
            </w:pPr>
            <w:del w:id="11149" w:author="Donovan Goode" w:date="2018-11-09T10:04:00Z">
              <w:r w:rsidRPr="00F84715" w:rsidDel="008B6AF4">
                <w:rPr>
                  <w:rFonts w:ascii="Consolas" w:eastAsia="Times New Roman" w:hAnsi="Consolas" w:cs="Times New Roman"/>
                  <w:color w:val="6A9955"/>
                  <w:sz w:val="21"/>
                  <w:szCs w:val="21"/>
                </w:rPr>
                <w:delText xml:space="preserve">  */</w:delText>
              </w:r>
            </w:del>
          </w:p>
          <w:p w14:paraId="6C837A91" w14:textId="77777777" w:rsidR="00ED1509" w:rsidRPr="00F84715" w:rsidDel="008B6AF4" w:rsidRDefault="00ED1509">
            <w:pPr>
              <w:pStyle w:val="Heading1Numbered"/>
              <w:rPr>
                <w:del w:id="11150" w:author="Donovan Goode" w:date="2018-11-09T10:04:00Z"/>
                <w:rFonts w:ascii="Consolas" w:eastAsia="Times New Roman" w:hAnsi="Consolas" w:cs="Times New Roman"/>
                <w:color w:val="D4D4D4"/>
                <w:sz w:val="21"/>
                <w:szCs w:val="21"/>
              </w:rPr>
              <w:pPrChange w:id="11151" w:author="Donovan Goode" w:date="2018-11-09T10:05:00Z">
                <w:pPr>
                  <w:shd w:val="clear" w:color="auto" w:fill="1E1E1E"/>
                  <w:spacing w:line="285" w:lineRule="atLeast"/>
                </w:pPr>
              </w:pPrChange>
            </w:pPr>
            <w:del w:id="1115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/****************BOT ICON CSS*******************************/</w:delText>
              </w:r>
            </w:del>
          </w:p>
          <w:p w14:paraId="0B0204B7" w14:textId="77777777" w:rsidR="00ED1509" w:rsidRPr="00F84715" w:rsidDel="008B6AF4" w:rsidRDefault="00ED1509">
            <w:pPr>
              <w:pStyle w:val="Heading1Numbered"/>
              <w:rPr>
                <w:del w:id="11153" w:author="Donovan Goode" w:date="2018-11-09T10:04:00Z"/>
                <w:rFonts w:ascii="Consolas" w:eastAsia="Times New Roman" w:hAnsi="Consolas" w:cs="Times New Roman"/>
                <w:color w:val="D4D4D4"/>
                <w:sz w:val="21"/>
                <w:szCs w:val="21"/>
              </w:rPr>
              <w:pPrChange w:id="11154" w:author="Donovan Goode" w:date="2018-11-09T10:05:00Z">
                <w:pPr>
                  <w:shd w:val="clear" w:color="auto" w:fill="1E1E1E"/>
                  <w:spacing w:line="285" w:lineRule="atLeast"/>
                </w:pPr>
              </w:pPrChange>
            </w:pPr>
            <w:del w:id="11155" w:author="Donovan Goode" w:date="2018-11-09T10:04:00Z">
              <w:r w:rsidRPr="00F84715" w:rsidDel="008B6AF4">
                <w:rPr>
                  <w:rFonts w:ascii="Consolas" w:eastAsia="Times New Roman" w:hAnsi="Consolas" w:cs="Times New Roman"/>
                  <w:color w:val="D7BA7D"/>
                  <w:sz w:val="21"/>
                  <w:szCs w:val="21"/>
                </w:rPr>
                <w:delText>.wc-header</w:delText>
              </w:r>
              <w:r w:rsidRPr="00F84715" w:rsidDel="008B6AF4">
                <w:rPr>
                  <w:rFonts w:ascii="Consolas" w:eastAsia="Times New Roman" w:hAnsi="Consolas" w:cs="Times New Roman"/>
                  <w:color w:val="D4D4D4"/>
                  <w:sz w:val="21"/>
                  <w:szCs w:val="21"/>
                </w:rPr>
                <w:delText xml:space="preserve"> {</w:delText>
              </w:r>
            </w:del>
          </w:p>
          <w:p w14:paraId="677B93A8" w14:textId="77777777" w:rsidR="00ED1509" w:rsidRPr="00F84715" w:rsidDel="008B6AF4" w:rsidRDefault="00ED1509">
            <w:pPr>
              <w:pStyle w:val="Heading1Numbered"/>
              <w:rPr>
                <w:del w:id="11156" w:author="Donovan Goode" w:date="2018-11-09T10:04:00Z"/>
                <w:rFonts w:ascii="Consolas" w:eastAsia="Times New Roman" w:hAnsi="Consolas" w:cs="Times New Roman"/>
                <w:color w:val="D4D4D4"/>
                <w:sz w:val="21"/>
                <w:szCs w:val="21"/>
              </w:rPr>
              <w:pPrChange w:id="11157" w:author="Donovan Goode" w:date="2018-11-09T10:05:00Z">
                <w:pPr>
                  <w:shd w:val="clear" w:color="auto" w:fill="1E1E1E"/>
                  <w:spacing w:line="285" w:lineRule="atLeast"/>
                </w:pPr>
              </w:pPrChange>
            </w:pPr>
            <w:del w:id="1115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#000</w:delText>
              </w:r>
              <w:r w:rsidRPr="00F84715" w:rsidDel="008B6AF4">
                <w:rPr>
                  <w:rFonts w:ascii="Consolas" w:eastAsia="Times New Roman" w:hAnsi="Consolas" w:cs="Times New Roman"/>
                  <w:color w:val="D4D4D4"/>
                  <w:sz w:val="21"/>
                  <w:szCs w:val="21"/>
                </w:rPr>
                <w:delText>;</w:delText>
              </w:r>
            </w:del>
          </w:p>
          <w:p w14:paraId="0ADC7032" w14:textId="77777777" w:rsidR="00ED1509" w:rsidRPr="00F84715" w:rsidDel="008B6AF4" w:rsidRDefault="00ED1509">
            <w:pPr>
              <w:pStyle w:val="Heading1Numbered"/>
              <w:rPr>
                <w:del w:id="11159" w:author="Donovan Goode" w:date="2018-11-09T10:04:00Z"/>
                <w:rFonts w:ascii="Consolas" w:eastAsia="Times New Roman" w:hAnsi="Consolas" w:cs="Times New Roman"/>
                <w:color w:val="D4D4D4"/>
                <w:sz w:val="21"/>
                <w:szCs w:val="21"/>
              </w:rPr>
              <w:pPrChange w:id="11160" w:author="Donovan Goode" w:date="2018-11-09T10:05:00Z">
                <w:pPr>
                  <w:shd w:val="clear" w:color="auto" w:fill="1E1E1E"/>
                  <w:spacing w:line="285" w:lineRule="atLeast"/>
                </w:pPr>
              </w:pPrChange>
            </w:pPr>
            <w:del w:id="1116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box-shadow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rgba</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0.2</w:delText>
              </w:r>
              <w:r w:rsidRPr="00F84715" w:rsidDel="008B6AF4">
                <w:rPr>
                  <w:rFonts w:ascii="Consolas" w:eastAsia="Times New Roman" w:hAnsi="Consolas" w:cs="Times New Roman"/>
                  <w:color w:val="D4D4D4"/>
                  <w:sz w:val="21"/>
                  <w:szCs w:val="21"/>
                </w:rPr>
                <w:delText>);</w:delText>
              </w:r>
            </w:del>
          </w:p>
          <w:p w14:paraId="45C8F1AD" w14:textId="77777777" w:rsidR="00ED1509" w:rsidRPr="00F84715" w:rsidDel="008B6AF4" w:rsidRDefault="00ED1509">
            <w:pPr>
              <w:pStyle w:val="Heading1Numbered"/>
              <w:rPr>
                <w:del w:id="11162" w:author="Donovan Goode" w:date="2018-11-09T10:04:00Z"/>
                <w:rFonts w:ascii="Consolas" w:eastAsia="Times New Roman" w:hAnsi="Consolas" w:cs="Times New Roman"/>
                <w:color w:val="D4D4D4"/>
                <w:sz w:val="21"/>
                <w:szCs w:val="21"/>
              </w:rPr>
              <w:pPrChange w:id="11163" w:author="Donovan Goode" w:date="2018-11-09T10:05:00Z">
                <w:pPr>
                  <w:shd w:val="clear" w:color="auto" w:fill="1E1E1E"/>
                  <w:spacing w:line="285" w:lineRule="atLeast"/>
                </w:pPr>
              </w:pPrChange>
            </w:pPr>
            <w:del w:id="1116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box-sizing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content-box</w:delText>
              </w:r>
              <w:r w:rsidRPr="00F84715" w:rsidDel="008B6AF4">
                <w:rPr>
                  <w:rFonts w:ascii="Consolas" w:eastAsia="Times New Roman" w:hAnsi="Consolas" w:cs="Times New Roman"/>
                  <w:color w:val="D4D4D4"/>
                  <w:sz w:val="21"/>
                  <w:szCs w:val="21"/>
                </w:rPr>
                <w:delText>;</w:delText>
              </w:r>
            </w:del>
          </w:p>
          <w:p w14:paraId="48EC4693" w14:textId="77777777" w:rsidR="00ED1509" w:rsidRPr="00F84715" w:rsidDel="008B6AF4" w:rsidRDefault="00ED1509">
            <w:pPr>
              <w:pStyle w:val="Heading1Numbered"/>
              <w:rPr>
                <w:del w:id="11165" w:author="Donovan Goode" w:date="2018-11-09T10:04:00Z"/>
                <w:rFonts w:ascii="Consolas" w:eastAsia="Times New Roman" w:hAnsi="Consolas" w:cs="Times New Roman"/>
                <w:color w:val="D4D4D4"/>
                <w:sz w:val="21"/>
                <w:szCs w:val="21"/>
              </w:rPr>
              <w:pPrChange w:id="11166" w:author="Donovan Goode" w:date="2018-11-09T10:05:00Z">
                <w:pPr>
                  <w:shd w:val="clear" w:color="auto" w:fill="1E1E1E"/>
                  <w:spacing w:line="285" w:lineRule="atLeast"/>
                </w:pPr>
              </w:pPrChange>
            </w:pPr>
            <w:del w:id="1116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2B5C4F3E" w14:textId="77777777" w:rsidR="00ED1509" w:rsidRPr="00F84715" w:rsidDel="008B6AF4" w:rsidRDefault="00ED1509">
            <w:pPr>
              <w:pStyle w:val="Heading1Numbered"/>
              <w:rPr>
                <w:del w:id="11168" w:author="Donovan Goode" w:date="2018-11-09T10:04:00Z"/>
                <w:rFonts w:ascii="Consolas" w:eastAsia="Times New Roman" w:hAnsi="Consolas" w:cs="Times New Roman"/>
                <w:color w:val="D4D4D4"/>
                <w:sz w:val="21"/>
                <w:szCs w:val="21"/>
              </w:rPr>
              <w:pPrChange w:id="11169" w:author="Donovan Goode" w:date="2018-11-09T10:05:00Z">
                <w:pPr>
                  <w:shd w:val="clear" w:color="auto" w:fill="1E1E1E"/>
                  <w:spacing w:line="285" w:lineRule="atLeast"/>
                </w:pPr>
              </w:pPrChange>
            </w:pPr>
            <w:del w:id="1117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500</w:delText>
              </w:r>
              <w:r w:rsidRPr="00F84715" w:rsidDel="008B6AF4">
                <w:rPr>
                  <w:rFonts w:ascii="Consolas" w:eastAsia="Times New Roman" w:hAnsi="Consolas" w:cs="Times New Roman"/>
                  <w:color w:val="D4D4D4"/>
                  <w:sz w:val="21"/>
                  <w:szCs w:val="21"/>
                </w:rPr>
                <w:delText>;</w:delText>
              </w:r>
            </w:del>
          </w:p>
          <w:p w14:paraId="0F58CF33" w14:textId="77777777" w:rsidR="00ED1509" w:rsidRPr="00F84715" w:rsidDel="008B6AF4" w:rsidRDefault="00ED1509">
            <w:pPr>
              <w:pStyle w:val="Heading1Numbered"/>
              <w:rPr>
                <w:del w:id="11171" w:author="Donovan Goode" w:date="2018-11-09T10:04:00Z"/>
                <w:rFonts w:ascii="Consolas" w:eastAsia="Times New Roman" w:hAnsi="Consolas" w:cs="Times New Roman"/>
                <w:color w:val="D4D4D4"/>
                <w:sz w:val="21"/>
                <w:szCs w:val="21"/>
              </w:rPr>
              <w:pPrChange w:id="11172" w:author="Donovan Goode" w:date="2018-11-09T10:05:00Z">
                <w:pPr>
                  <w:shd w:val="clear" w:color="auto" w:fill="1E1E1E"/>
                  <w:spacing w:line="285" w:lineRule="atLeast"/>
                </w:pPr>
              </w:pPrChange>
            </w:pPr>
            <w:del w:id="1117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30px</w:delText>
              </w:r>
              <w:r w:rsidRPr="00F84715" w:rsidDel="008B6AF4">
                <w:rPr>
                  <w:rFonts w:ascii="Consolas" w:eastAsia="Times New Roman" w:hAnsi="Consolas" w:cs="Times New Roman"/>
                  <w:color w:val="D4D4D4"/>
                  <w:sz w:val="21"/>
                  <w:szCs w:val="21"/>
                </w:rPr>
                <w:delText>;</w:delText>
              </w:r>
            </w:del>
          </w:p>
          <w:p w14:paraId="5D118A8D" w14:textId="77777777" w:rsidR="00ED1509" w:rsidRPr="00F84715" w:rsidDel="008B6AF4" w:rsidRDefault="00ED1509">
            <w:pPr>
              <w:pStyle w:val="Heading1Numbered"/>
              <w:rPr>
                <w:del w:id="11174" w:author="Donovan Goode" w:date="2018-11-09T10:04:00Z"/>
                <w:rFonts w:ascii="Consolas" w:eastAsia="Times New Roman" w:hAnsi="Consolas" w:cs="Times New Roman"/>
                <w:color w:val="D4D4D4"/>
                <w:sz w:val="21"/>
                <w:szCs w:val="21"/>
              </w:rPr>
              <w:pPrChange w:id="11175" w:author="Donovan Goode" w:date="2018-11-09T10:05:00Z">
                <w:pPr>
                  <w:shd w:val="clear" w:color="auto" w:fill="1E1E1E"/>
                  <w:spacing w:line="285" w:lineRule="atLeast"/>
                </w:pPr>
              </w:pPrChange>
            </w:pPr>
            <w:del w:id="1117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4FD37D1" w14:textId="77777777" w:rsidR="00ED1509" w:rsidRPr="00F84715" w:rsidDel="008B6AF4" w:rsidRDefault="00ED1509">
            <w:pPr>
              <w:pStyle w:val="Heading1Numbered"/>
              <w:rPr>
                <w:del w:id="11177" w:author="Donovan Goode" w:date="2018-11-09T10:04:00Z"/>
                <w:rFonts w:ascii="Consolas" w:eastAsia="Times New Roman" w:hAnsi="Consolas" w:cs="Times New Roman"/>
                <w:color w:val="D4D4D4"/>
                <w:sz w:val="21"/>
                <w:szCs w:val="21"/>
              </w:rPr>
              <w:pPrChange w:id="11178" w:author="Donovan Goode" w:date="2018-11-09T10:05:00Z">
                <w:pPr>
                  <w:shd w:val="clear" w:color="auto" w:fill="1E1E1E"/>
                  <w:spacing w:line="285" w:lineRule="atLeast"/>
                </w:pPr>
              </w:pPrChange>
            </w:pPr>
            <w:del w:id="1117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letter-spacing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0.5px</w:delText>
              </w:r>
              <w:r w:rsidRPr="00F84715" w:rsidDel="008B6AF4">
                <w:rPr>
                  <w:rFonts w:ascii="Consolas" w:eastAsia="Times New Roman" w:hAnsi="Consolas" w:cs="Times New Roman"/>
                  <w:color w:val="D4D4D4"/>
                  <w:sz w:val="21"/>
                  <w:szCs w:val="21"/>
                </w:rPr>
                <w:delText>;</w:delText>
              </w:r>
            </w:del>
          </w:p>
          <w:p w14:paraId="0152F252" w14:textId="77777777" w:rsidR="00ED1509" w:rsidRPr="00F84715" w:rsidDel="008B6AF4" w:rsidRDefault="00ED1509">
            <w:pPr>
              <w:pStyle w:val="Heading1Numbered"/>
              <w:rPr>
                <w:del w:id="11180" w:author="Donovan Goode" w:date="2018-11-09T10:04:00Z"/>
                <w:rFonts w:ascii="Consolas" w:eastAsia="Times New Roman" w:hAnsi="Consolas" w:cs="Times New Roman"/>
                <w:color w:val="D4D4D4"/>
                <w:sz w:val="21"/>
                <w:szCs w:val="21"/>
              </w:rPr>
              <w:pPrChange w:id="11181" w:author="Donovan Goode" w:date="2018-11-09T10:05:00Z">
                <w:pPr>
                  <w:shd w:val="clear" w:color="auto" w:fill="1E1E1E"/>
                  <w:spacing w:line="285" w:lineRule="atLeast"/>
                </w:pPr>
              </w:pPrChange>
            </w:pPr>
            <w:del w:id="1118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w:delText>
              </w:r>
            </w:del>
          </w:p>
          <w:p w14:paraId="6626D967" w14:textId="77777777" w:rsidR="00ED1509" w:rsidRPr="00F84715" w:rsidDel="008B6AF4" w:rsidRDefault="00ED1509">
            <w:pPr>
              <w:pStyle w:val="Heading1Numbered"/>
              <w:rPr>
                <w:del w:id="11183" w:author="Donovan Goode" w:date="2018-11-09T10:04:00Z"/>
                <w:rFonts w:ascii="Consolas" w:eastAsia="Times New Roman" w:hAnsi="Consolas" w:cs="Times New Roman"/>
                <w:color w:val="D4D4D4"/>
                <w:sz w:val="21"/>
                <w:szCs w:val="21"/>
              </w:rPr>
              <w:pPrChange w:id="11184" w:author="Donovan Goode" w:date="2018-11-09T10:05:00Z">
                <w:pPr>
                  <w:shd w:val="clear" w:color="auto" w:fill="1E1E1E"/>
                  <w:spacing w:line="285" w:lineRule="atLeast"/>
                </w:pPr>
              </w:pPrChange>
            </w:pPr>
            <w:del w:id="1118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7B6F254C" w14:textId="77777777" w:rsidR="00ED1509" w:rsidRPr="00F84715" w:rsidDel="008B6AF4" w:rsidRDefault="00ED1509">
            <w:pPr>
              <w:pStyle w:val="Heading1Numbered"/>
              <w:rPr>
                <w:del w:id="11186" w:author="Donovan Goode" w:date="2018-11-09T10:04:00Z"/>
                <w:rFonts w:ascii="Consolas" w:eastAsia="Times New Roman" w:hAnsi="Consolas" w:cs="Times New Roman"/>
                <w:color w:val="D4D4D4"/>
                <w:sz w:val="21"/>
                <w:szCs w:val="21"/>
              </w:rPr>
              <w:pPrChange w:id="11187" w:author="Donovan Goode" w:date="2018-11-09T10:05:00Z">
                <w:pPr>
                  <w:shd w:val="clear" w:color="auto" w:fill="1E1E1E"/>
                  <w:spacing w:line="285" w:lineRule="atLeast"/>
                </w:pPr>
              </w:pPrChange>
            </w:pPr>
            <w:del w:id="111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1F6DAF4" w14:textId="77777777" w:rsidR="00ED1509" w:rsidRPr="00F84715" w:rsidDel="008B6AF4" w:rsidRDefault="00ED1509">
            <w:pPr>
              <w:pStyle w:val="Heading1Numbered"/>
              <w:rPr>
                <w:del w:id="11189" w:author="Donovan Goode" w:date="2018-11-09T10:04:00Z"/>
                <w:rFonts w:ascii="Consolas" w:eastAsia="Times New Roman" w:hAnsi="Consolas" w:cs="Times New Roman"/>
                <w:color w:val="D4D4D4"/>
                <w:sz w:val="21"/>
                <w:szCs w:val="21"/>
              </w:rPr>
              <w:pPrChange w:id="11190" w:author="Donovan Goode" w:date="2018-11-09T10:05:00Z">
                <w:pPr>
                  <w:shd w:val="clear" w:color="auto" w:fill="1E1E1E"/>
                  <w:spacing w:line="285" w:lineRule="atLeast"/>
                </w:pPr>
              </w:pPrChange>
            </w:pPr>
            <w:del w:id="1119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263AB6B5" w14:textId="77777777" w:rsidR="00ED1509" w:rsidRPr="00F84715" w:rsidDel="008B6AF4" w:rsidRDefault="00ED1509">
            <w:pPr>
              <w:pStyle w:val="Heading1Numbered"/>
              <w:rPr>
                <w:del w:id="11192" w:author="Donovan Goode" w:date="2018-11-09T10:04:00Z"/>
                <w:rFonts w:ascii="Consolas" w:eastAsia="Times New Roman" w:hAnsi="Consolas" w:cs="Times New Roman"/>
                <w:color w:val="D4D4D4"/>
                <w:sz w:val="21"/>
                <w:szCs w:val="21"/>
              </w:rPr>
              <w:pPrChange w:id="11193" w:author="Donovan Goode" w:date="2018-11-09T10:05:00Z">
                <w:pPr>
                  <w:shd w:val="clear" w:color="auto" w:fill="1E1E1E"/>
                  <w:spacing w:line="285" w:lineRule="atLeast"/>
                </w:pPr>
              </w:pPrChange>
            </w:pPr>
            <w:del w:id="1119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z-index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w:delText>
              </w:r>
            </w:del>
          </w:p>
          <w:p w14:paraId="357FFF2B" w14:textId="77777777" w:rsidR="00ED1509" w:rsidRPr="00F84715" w:rsidDel="008B6AF4" w:rsidRDefault="00ED1509">
            <w:pPr>
              <w:pStyle w:val="Heading1Numbered"/>
              <w:rPr>
                <w:del w:id="11195" w:author="Donovan Goode" w:date="2018-11-09T10:04:00Z"/>
                <w:rFonts w:ascii="Consolas" w:eastAsia="Times New Roman" w:hAnsi="Consolas" w:cs="Times New Roman"/>
                <w:color w:val="D4D4D4"/>
                <w:sz w:val="21"/>
                <w:szCs w:val="21"/>
              </w:rPr>
              <w:pPrChange w:id="11196" w:author="Donovan Goode" w:date="2018-11-09T10:05:00Z">
                <w:pPr>
                  <w:shd w:val="clear" w:color="auto" w:fill="1E1E1E"/>
                  <w:spacing w:line="285" w:lineRule="atLeast"/>
                </w:pPr>
              </w:pPrChange>
            </w:pPr>
            <w:del w:id="11197" w:author="Donovan Goode" w:date="2018-11-09T10:04:00Z">
              <w:r w:rsidRPr="00F84715" w:rsidDel="008B6AF4">
                <w:rPr>
                  <w:rFonts w:ascii="Consolas" w:eastAsia="Times New Roman" w:hAnsi="Consolas" w:cs="Times New Roman"/>
                  <w:color w:val="D4D4D4"/>
                  <w:sz w:val="21"/>
                  <w:szCs w:val="21"/>
                </w:rPr>
                <w:delText>}</w:delText>
              </w:r>
            </w:del>
          </w:p>
          <w:p w14:paraId="0A6CDE0E" w14:textId="77777777" w:rsidR="00ED1509" w:rsidRPr="00F84715" w:rsidDel="008B6AF4" w:rsidRDefault="00ED1509">
            <w:pPr>
              <w:pStyle w:val="Heading1Numbered"/>
              <w:rPr>
                <w:del w:id="11198" w:author="Donovan Goode" w:date="2018-11-09T10:04:00Z"/>
                <w:rFonts w:ascii="Consolas" w:eastAsia="Times New Roman" w:hAnsi="Consolas" w:cs="Times New Roman"/>
                <w:color w:val="D4D4D4"/>
                <w:sz w:val="21"/>
                <w:szCs w:val="21"/>
              </w:rPr>
              <w:pPrChange w:id="11199" w:author="Donovan Goode" w:date="2018-11-09T10:05:00Z">
                <w:pPr>
                  <w:shd w:val="clear" w:color="auto" w:fill="1E1E1E"/>
                  <w:spacing w:line="285" w:lineRule="atLeast"/>
                </w:pPr>
              </w:pPrChange>
            </w:pPr>
            <w:del w:id="11200" w:author="Donovan Goode" w:date="2018-11-09T10:04:00Z">
              <w:r w:rsidRPr="00F84715" w:rsidDel="008B6AF4">
                <w:rPr>
                  <w:rFonts w:ascii="Consolas" w:eastAsia="Times New Roman" w:hAnsi="Consolas" w:cs="Times New Roman"/>
                  <w:color w:val="D7BA7D"/>
                  <w:sz w:val="21"/>
                  <w:szCs w:val="21"/>
                </w:rPr>
                <w:delText>.wc-console</w:delText>
              </w:r>
              <w:r w:rsidRPr="00F84715" w:rsidDel="008B6AF4">
                <w:rPr>
                  <w:rFonts w:ascii="Consolas" w:eastAsia="Times New Roman" w:hAnsi="Consolas" w:cs="Times New Roman"/>
                  <w:color w:val="D4D4D4"/>
                  <w:sz w:val="21"/>
                  <w:szCs w:val="21"/>
                </w:rPr>
                <w:delText xml:space="preserve"> {</w:delText>
              </w:r>
            </w:del>
          </w:p>
          <w:p w14:paraId="0D8F72DD" w14:textId="77777777" w:rsidR="00ED1509" w:rsidRPr="00F84715" w:rsidDel="008B6AF4" w:rsidRDefault="00ED1509">
            <w:pPr>
              <w:pStyle w:val="Heading1Numbered"/>
              <w:rPr>
                <w:del w:id="11201" w:author="Donovan Goode" w:date="2018-11-09T10:04:00Z"/>
                <w:rFonts w:ascii="Consolas" w:eastAsia="Times New Roman" w:hAnsi="Consolas" w:cs="Times New Roman"/>
                <w:color w:val="D4D4D4"/>
                <w:sz w:val="21"/>
                <w:szCs w:val="21"/>
              </w:rPr>
              <w:pPrChange w:id="11202" w:author="Donovan Goode" w:date="2018-11-09T10:05:00Z">
                <w:pPr>
                  <w:shd w:val="clear" w:color="auto" w:fill="1E1E1E"/>
                  <w:spacing w:line="285" w:lineRule="atLeast"/>
                </w:pPr>
              </w:pPrChange>
            </w:pPr>
            <w:del w:id="1120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#dbdee1</w:delText>
              </w:r>
              <w:r w:rsidRPr="00F84715" w:rsidDel="008B6AF4">
                <w:rPr>
                  <w:rFonts w:ascii="Consolas" w:eastAsia="Times New Roman" w:hAnsi="Consolas" w:cs="Times New Roman"/>
                  <w:color w:val="D4D4D4"/>
                  <w:sz w:val="21"/>
                  <w:szCs w:val="21"/>
                </w:rPr>
                <w:delText>;</w:delText>
              </w:r>
            </w:del>
          </w:p>
          <w:p w14:paraId="53364F77" w14:textId="77777777" w:rsidR="00ED1509" w:rsidRPr="00F84715" w:rsidDel="008B6AF4" w:rsidRDefault="00ED1509">
            <w:pPr>
              <w:pStyle w:val="Heading1Numbered"/>
              <w:rPr>
                <w:del w:id="11204" w:author="Donovan Goode" w:date="2018-11-09T10:04:00Z"/>
                <w:rFonts w:ascii="Consolas" w:eastAsia="Times New Roman" w:hAnsi="Consolas" w:cs="Times New Roman"/>
                <w:color w:val="D4D4D4"/>
                <w:sz w:val="21"/>
                <w:szCs w:val="21"/>
              </w:rPr>
              <w:pPrChange w:id="11205" w:author="Donovan Goode" w:date="2018-11-09T10:05:00Z">
                <w:pPr>
                  <w:shd w:val="clear" w:color="auto" w:fill="1E1E1E"/>
                  <w:spacing w:line="285" w:lineRule="atLeast"/>
                </w:pPr>
              </w:pPrChange>
            </w:pPr>
            <w:del w:id="1120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593777F" w14:textId="77777777" w:rsidR="00ED1509" w:rsidRPr="00F84715" w:rsidDel="008B6AF4" w:rsidRDefault="00ED1509">
            <w:pPr>
              <w:pStyle w:val="Heading1Numbered"/>
              <w:rPr>
                <w:del w:id="11207" w:author="Donovan Goode" w:date="2018-11-09T10:04:00Z"/>
                <w:rFonts w:ascii="Consolas" w:eastAsia="Times New Roman" w:hAnsi="Consolas" w:cs="Times New Roman"/>
                <w:color w:val="D4D4D4"/>
                <w:sz w:val="21"/>
                <w:szCs w:val="21"/>
              </w:rPr>
              <w:pPrChange w:id="11208" w:author="Donovan Goode" w:date="2018-11-09T10:05:00Z">
                <w:pPr>
                  <w:shd w:val="clear" w:color="auto" w:fill="1E1E1E"/>
                  <w:spacing w:line="285" w:lineRule="atLeast"/>
                </w:pPr>
              </w:pPrChange>
            </w:pPr>
            <w:del w:id="1120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box-sizing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border-box</w:delText>
              </w:r>
              <w:r w:rsidRPr="00F84715" w:rsidDel="008B6AF4">
                <w:rPr>
                  <w:rFonts w:ascii="Consolas" w:eastAsia="Times New Roman" w:hAnsi="Consolas" w:cs="Times New Roman"/>
                  <w:color w:val="D4D4D4"/>
                  <w:sz w:val="21"/>
                  <w:szCs w:val="21"/>
                </w:rPr>
                <w:delText>;</w:delText>
              </w:r>
            </w:del>
          </w:p>
          <w:p w14:paraId="655C3939" w14:textId="77777777" w:rsidR="00ED1509" w:rsidRPr="00F84715" w:rsidDel="008B6AF4" w:rsidRDefault="00ED1509">
            <w:pPr>
              <w:pStyle w:val="Heading1Numbered"/>
              <w:rPr>
                <w:del w:id="11210" w:author="Donovan Goode" w:date="2018-11-09T10:04:00Z"/>
                <w:rFonts w:ascii="Consolas" w:eastAsia="Times New Roman" w:hAnsi="Consolas" w:cs="Times New Roman"/>
                <w:color w:val="D4D4D4"/>
                <w:sz w:val="21"/>
                <w:szCs w:val="21"/>
              </w:rPr>
              <w:pPrChange w:id="11211" w:author="Donovan Goode" w:date="2018-11-09T10:05:00Z">
                <w:pPr>
                  <w:shd w:val="clear" w:color="auto" w:fill="1E1E1E"/>
                  <w:spacing w:line="285" w:lineRule="atLeast"/>
                </w:pPr>
              </w:pPrChange>
            </w:pPr>
            <w:del w:id="1121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1E0C23BD" w14:textId="77777777" w:rsidR="00ED1509" w:rsidRPr="00F84715" w:rsidDel="008B6AF4" w:rsidRDefault="00ED1509">
            <w:pPr>
              <w:pStyle w:val="Heading1Numbered"/>
              <w:rPr>
                <w:del w:id="11213" w:author="Donovan Goode" w:date="2018-11-09T10:04:00Z"/>
                <w:rFonts w:ascii="Consolas" w:eastAsia="Times New Roman" w:hAnsi="Consolas" w:cs="Times New Roman"/>
                <w:color w:val="D4D4D4"/>
                <w:sz w:val="21"/>
                <w:szCs w:val="21"/>
              </w:rPr>
              <w:pPrChange w:id="11214" w:author="Donovan Goode" w:date="2018-11-09T10:05:00Z">
                <w:pPr>
                  <w:shd w:val="clear" w:color="auto" w:fill="1E1E1E"/>
                  <w:spacing w:line="285" w:lineRule="atLeast"/>
                </w:pPr>
              </w:pPrChange>
            </w:pPr>
            <w:del w:id="1121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2C3CFF1" w14:textId="77777777" w:rsidR="00ED1509" w:rsidRPr="00F84715" w:rsidDel="008B6AF4" w:rsidRDefault="00ED1509">
            <w:pPr>
              <w:pStyle w:val="Heading1Numbered"/>
              <w:rPr>
                <w:del w:id="11216" w:author="Donovan Goode" w:date="2018-11-09T10:04:00Z"/>
                <w:rFonts w:ascii="Consolas" w:eastAsia="Times New Roman" w:hAnsi="Consolas" w:cs="Times New Roman"/>
                <w:color w:val="D4D4D4"/>
                <w:sz w:val="21"/>
                <w:szCs w:val="21"/>
              </w:rPr>
              <w:pPrChange w:id="11217" w:author="Donovan Goode" w:date="2018-11-09T10:05:00Z">
                <w:pPr>
                  <w:shd w:val="clear" w:color="auto" w:fill="1E1E1E"/>
                  <w:spacing w:line="285" w:lineRule="atLeast"/>
                </w:pPr>
              </w:pPrChange>
            </w:pPr>
            <w:del w:id="1121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D0D38ED" w14:textId="77777777" w:rsidR="00ED1509" w:rsidRPr="00F84715" w:rsidDel="008B6AF4" w:rsidRDefault="00ED1509">
            <w:pPr>
              <w:pStyle w:val="Heading1Numbered"/>
              <w:rPr>
                <w:del w:id="11219" w:author="Donovan Goode" w:date="2018-11-09T10:04:00Z"/>
                <w:rFonts w:ascii="Consolas" w:eastAsia="Times New Roman" w:hAnsi="Consolas" w:cs="Times New Roman"/>
                <w:color w:val="D4D4D4"/>
                <w:sz w:val="21"/>
                <w:szCs w:val="21"/>
              </w:rPr>
              <w:pPrChange w:id="11220" w:author="Donovan Goode" w:date="2018-11-09T10:05:00Z">
                <w:pPr>
                  <w:shd w:val="clear" w:color="auto" w:fill="1E1E1E"/>
                  <w:spacing w:line="285" w:lineRule="atLeast"/>
                </w:pPr>
              </w:pPrChange>
            </w:pPr>
            <w:del w:id="1122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F4DB6E9" w14:textId="77777777" w:rsidR="00ED1509" w:rsidRPr="00F84715" w:rsidDel="008B6AF4" w:rsidRDefault="00ED1509">
            <w:pPr>
              <w:pStyle w:val="Heading1Numbered"/>
              <w:rPr>
                <w:del w:id="11222" w:author="Donovan Goode" w:date="2018-11-09T10:04:00Z"/>
                <w:rFonts w:ascii="Consolas" w:eastAsia="Times New Roman" w:hAnsi="Consolas" w:cs="Times New Roman"/>
                <w:color w:val="D4D4D4"/>
                <w:sz w:val="21"/>
                <w:szCs w:val="21"/>
              </w:rPr>
              <w:pPrChange w:id="11223" w:author="Donovan Goode" w:date="2018-11-09T10:05:00Z">
                <w:pPr>
                  <w:shd w:val="clear" w:color="auto" w:fill="1E1E1E"/>
                  <w:spacing w:line="285" w:lineRule="atLeast"/>
                </w:pPr>
              </w:pPrChange>
            </w:pPr>
            <w:del w:id="11224" w:author="Donovan Goode" w:date="2018-11-09T10:04:00Z">
              <w:r w:rsidRPr="00F84715" w:rsidDel="008B6AF4">
                <w:rPr>
                  <w:rFonts w:ascii="Consolas" w:eastAsia="Times New Roman" w:hAnsi="Consolas" w:cs="Times New Roman"/>
                  <w:color w:val="D4D4D4"/>
                  <w:sz w:val="21"/>
                  <w:szCs w:val="21"/>
                </w:rPr>
                <w:delText>}</w:delText>
              </w:r>
            </w:del>
          </w:p>
          <w:p w14:paraId="236EE82E" w14:textId="77777777" w:rsidR="00ED1509" w:rsidRPr="00F84715" w:rsidDel="008B6AF4" w:rsidRDefault="00ED1509">
            <w:pPr>
              <w:pStyle w:val="Heading1Numbered"/>
              <w:rPr>
                <w:del w:id="11225" w:author="Donovan Goode" w:date="2018-11-09T10:04:00Z"/>
                <w:rFonts w:ascii="Consolas" w:eastAsia="Times New Roman" w:hAnsi="Consolas" w:cs="Times New Roman"/>
                <w:color w:val="D4D4D4"/>
                <w:sz w:val="21"/>
                <w:szCs w:val="21"/>
              </w:rPr>
              <w:pPrChange w:id="11226" w:author="Donovan Goode" w:date="2018-11-09T10:05:00Z">
                <w:pPr>
                  <w:shd w:val="clear" w:color="auto" w:fill="1E1E1E"/>
                  <w:spacing w:after="240" w:line="285" w:lineRule="atLeast"/>
                </w:pPr>
              </w:pPrChange>
            </w:pPr>
          </w:p>
          <w:p w14:paraId="70CDF6E3" w14:textId="77777777" w:rsidR="00ED1509" w:rsidRPr="00F84715" w:rsidDel="008B6AF4" w:rsidRDefault="00ED1509">
            <w:pPr>
              <w:pStyle w:val="Heading1Numbered"/>
              <w:rPr>
                <w:del w:id="11227" w:author="Donovan Goode" w:date="2018-11-09T10:04:00Z"/>
                <w:rFonts w:ascii="Consolas" w:eastAsia="Times New Roman" w:hAnsi="Consolas" w:cs="Times New Roman"/>
                <w:color w:val="D4D4D4"/>
                <w:sz w:val="21"/>
                <w:szCs w:val="21"/>
              </w:rPr>
              <w:pPrChange w:id="11228" w:author="Donovan Goode" w:date="2018-11-09T10:05:00Z">
                <w:pPr>
                  <w:shd w:val="clear" w:color="auto" w:fill="1E1E1E"/>
                  <w:spacing w:line="285" w:lineRule="atLeast"/>
                </w:pPr>
              </w:pPrChange>
            </w:pPr>
            <w:del w:id="11229" w:author="Donovan Goode" w:date="2018-11-09T10:04:00Z">
              <w:r w:rsidRPr="00F84715" w:rsidDel="008B6AF4">
                <w:rPr>
                  <w:rFonts w:ascii="Consolas" w:eastAsia="Times New Roman" w:hAnsi="Consolas" w:cs="Times New Roman"/>
                  <w:color w:val="D7BA7D"/>
                  <w:sz w:val="21"/>
                  <w:szCs w:val="21"/>
                </w:rPr>
                <w:delText>#BotChatGoesHere</w:delText>
              </w:r>
              <w:r w:rsidRPr="00F84715" w:rsidDel="008B6AF4">
                <w:rPr>
                  <w:rFonts w:ascii="Consolas" w:eastAsia="Times New Roman" w:hAnsi="Consolas" w:cs="Times New Roman"/>
                  <w:color w:val="D4D4D4"/>
                  <w:sz w:val="21"/>
                  <w:szCs w:val="21"/>
                </w:rPr>
                <w:delText xml:space="preserve"> {</w:delText>
              </w:r>
            </w:del>
          </w:p>
          <w:p w14:paraId="28855BED" w14:textId="77777777" w:rsidR="00ED1509" w:rsidRPr="00F84715" w:rsidDel="008B6AF4" w:rsidRDefault="00ED1509">
            <w:pPr>
              <w:pStyle w:val="Heading1Numbered"/>
              <w:rPr>
                <w:del w:id="11230" w:author="Donovan Goode" w:date="2018-11-09T10:04:00Z"/>
                <w:rFonts w:ascii="Consolas" w:eastAsia="Times New Roman" w:hAnsi="Consolas" w:cs="Times New Roman"/>
                <w:color w:val="D4D4D4"/>
                <w:sz w:val="21"/>
                <w:szCs w:val="21"/>
              </w:rPr>
              <w:pPrChange w:id="11231" w:author="Donovan Goode" w:date="2018-11-09T10:05:00Z">
                <w:pPr>
                  <w:shd w:val="clear" w:color="auto" w:fill="1E1E1E"/>
                  <w:spacing w:line="285" w:lineRule="atLeast"/>
                </w:pPr>
              </w:pPrChange>
            </w:pPr>
            <w:del w:id="1123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#C28A0C</w:delText>
              </w:r>
              <w:r w:rsidRPr="00F84715" w:rsidDel="008B6AF4">
                <w:rPr>
                  <w:rFonts w:ascii="Consolas" w:eastAsia="Times New Roman" w:hAnsi="Consolas" w:cs="Times New Roman"/>
                  <w:color w:val="D4D4D4"/>
                  <w:sz w:val="21"/>
                  <w:szCs w:val="21"/>
                </w:rPr>
                <w:delText>;</w:delText>
              </w:r>
            </w:del>
          </w:p>
          <w:p w14:paraId="1F245782" w14:textId="77777777" w:rsidR="00ED1509" w:rsidRPr="00F84715" w:rsidDel="008B6AF4" w:rsidRDefault="00ED1509">
            <w:pPr>
              <w:pStyle w:val="Heading1Numbered"/>
              <w:rPr>
                <w:del w:id="11233" w:author="Donovan Goode" w:date="2018-11-09T10:04:00Z"/>
                <w:rFonts w:ascii="Consolas" w:eastAsia="Times New Roman" w:hAnsi="Consolas" w:cs="Times New Roman"/>
                <w:color w:val="D4D4D4"/>
                <w:sz w:val="21"/>
                <w:szCs w:val="21"/>
              </w:rPr>
              <w:pPrChange w:id="11234" w:author="Donovan Goode" w:date="2018-11-09T10:05:00Z">
                <w:pPr>
                  <w:shd w:val="clear" w:color="auto" w:fill="1E1E1E"/>
                  <w:spacing w:line="285" w:lineRule="atLeast"/>
                </w:pPr>
              </w:pPrChange>
            </w:pPr>
            <w:del w:id="1123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600px</w:delText>
              </w:r>
              <w:r w:rsidRPr="00F84715" w:rsidDel="008B6AF4">
                <w:rPr>
                  <w:rFonts w:ascii="Consolas" w:eastAsia="Times New Roman" w:hAnsi="Consolas" w:cs="Times New Roman"/>
                  <w:color w:val="D4D4D4"/>
                  <w:sz w:val="21"/>
                  <w:szCs w:val="21"/>
                </w:rPr>
                <w:delText>;</w:delText>
              </w:r>
            </w:del>
          </w:p>
          <w:p w14:paraId="503DE9D9" w14:textId="77777777" w:rsidR="00ED1509" w:rsidRPr="00F84715" w:rsidDel="008B6AF4" w:rsidRDefault="00ED1509">
            <w:pPr>
              <w:pStyle w:val="Heading1Numbered"/>
              <w:rPr>
                <w:del w:id="11236" w:author="Donovan Goode" w:date="2018-11-09T10:04:00Z"/>
                <w:rFonts w:ascii="Consolas" w:eastAsia="Times New Roman" w:hAnsi="Consolas" w:cs="Times New Roman"/>
                <w:color w:val="D4D4D4"/>
                <w:sz w:val="21"/>
                <w:szCs w:val="21"/>
              </w:rPr>
              <w:pPrChange w:id="11237" w:author="Donovan Goode" w:date="2018-11-09T10:05:00Z">
                <w:pPr>
                  <w:shd w:val="clear" w:color="auto" w:fill="1E1E1E"/>
                  <w:spacing w:line="285" w:lineRule="atLeast"/>
                </w:pPr>
              </w:pPrChange>
            </w:pPr>
            <w:del w:id="1123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fixed</w:delText>
              </w:r>
              <w:r w:rsidRPr="00F84715" w:rsidDel="008B6AF4">
                <w:rPr>
                  <w:rFonts w:ascii="Consolas" w:eastAsia="Times New Roman" w:hAnsi="Consolas" w:cs="Times New Roman"/>
                  <w:color w:val="D4D4D4"/>
                  <w:sz w:val="21"/>
                  <w:szCs w:val="21"/>
                </w:rPr>
                <w:delText>;</w:delText>
              </w:r>
            </w:del>
          </w:p>
          <w:p w14:paraId="7240F894" w14:textId="77777777" w:rsidR="00ED1509" w:rsidRPr="00F84715" w:rsidDel="008B6AF4" w:rsidRDefault="00ED1509">
            <w:pPr>
              <w:pStyle w:val="Heading1Numbered"/>
              <w:rPr>
                <w:del w:id="11239" w:author="Donovan Goode" w:date="2018-11-09T10:04:00Z"/>
                <w:rFonts w:ascii="Consolas" w:eastAsia="Times New Roman" w:hAnsi="Consolas" w:cs="Times New Roman"/>
                <w:color w:val="D4D4D4"/>
                <w:sz w:val="21"/>
                <w:szCs w:val="21"/>
              </w:rPr>
              <w:pPrChange w:id="11240" w:author="Donovan Goode" w:date="2018-11-09T10:05:00Z">
                <w:pPr>
                  <w:shd w:val="clear" w:color="auto" w:fill="1E1E1E"/>
                  <w:spacing w:line="285" w:lineRule="atLeast"/>
                </w:pPr>
              </w:pPrChange>
            </w:pPr>
            <w:del w:id="1124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460px</w:delText>
              </w:r>
              <w:r w:rsidRPr="00F84715" w:rsidDel="008B6AF4">
                <w:rPr>
                  <w:rFonts w:ascii="Consolas" w:eastAsia="Times New Roman" w:hAnsi="Consolas" w:cs="Times New Roman"/>
                  <w:color w:val="D4D4D4"/>
                  <w:sz w:val="21"/>
                  <w:szCs w:val="21"/>
                </w:rPr>
                <w:delText>;</w:delText>
              </w:r>
            </w:del>
          </w:p>
          <w:p w14:paraId="418D424C" w14:textId="77777777" w:rsidR="00ED1509" w:rsidRPr="00F84715" w:rsidDel="008B6AF4" w:rsidRDefault="00ED1509">
            <w:pPr>
              <w:pStyle w:val="Heading1Numbered"/>
              <w:rPr>
                <w:del w:id="11242" w:author="Donovan Goode" w:date="2018-11-09T10:04:00Z"/>
                <w:rFonts w:ascii="Consolas" w:eastAsia="Times New Roman" w:hAnsi="Consolas" w:cs="Times New Roman"/>
                <w:color w:val="D4D4D4"/>
                <w:sz w:val="21"/>
                <w:szCs w:val="21"/>
              </w:rPr>
              <w:pPrChange w:id="11243" w:author="Donovan Goode" w:date="2018-11-09T10:05:00Z">
                <w:pPr>
                  <w:shd w:val="clear" w:color="auto" w:fill="1E1E1E"/>
                  <w:spacing w:line="285" w:lineRule="atLeast"/>
                </w:pPr>
              </w:pPrChange>
            </w:pPr>
            <w:del w:id="1124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z-index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2000</w:delText>
              </w:r>
              <w:r w:rsidRPr="00F84715" w:rsidDel="008B6AF4">
                <w:rPr>
                  <w:rFonts w:ascii="Consolas" w:eastAsia="Times New Roman" w:hAnsi="Consolas" w:cs="Times New Roman"/>
                  <w:color w:val="D4D4D4"/>
                  <w:sz w:val="21"/>
                  <w:szCs w:val="21"/>
                </w:rPr>
                <w:delText>;</w:delText>
              </w:r>
            </w:del>
          </w:p>
          <w:p w14:paraId="63353340" w14:textId="77777777" w:rsidR="00ED1509" w:rsidRPr="00F84715" w:rsidDel="008B6AF4" w:rsidRDefault="00ED1509">
            <w:pPr>
              <w:pStyle w:val="Heading1Numbered"/>
              <w:rPr>
                <w:del w:id="11245" w:author="Donovan Goode" w:date="2018-11-09T10:04:00Z"/>
                <w:rFonts w:ascii="Consolas" w:eastAsia="Times New Roman" w:hAnsi="Consolas" w:cs="Times New Roman"/>
                <w:color w:val="D4D4D4"/>
                <w:sz w:val="21"/>
                <w:szCs w:val="21"/>
              </w:rPr>
              <w:pPrChange w:id="11246" w:author="Donovan Goode" w:date="2018-11-09T10:05:00Z">
                <w:pPr>
                  <w:shd w:val="clear" w:color="auto" w:fill="1E1E1E"/>
                  <w:spacing w:line="285" w:lineRule="atLeast"/>
                </w:pPr>
              </w:pPrChange>
            </w:pPr>
            <w:del w:id="1124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w:delText>
              </w:r>
            </w:del>
          </w:p>
          <w:p w14:paraId="0AFC0FB2" w14:textId="77777777" w:rsidR="00ED1509" w:rsidRPr="00F84715" w:rsidDel="008B6AF4" w:rsidRDefault="00ED1509">
            <w:pPr>
              <w:pStyle w:val="Heading1Numbered"/>
              <w:rPr>
                <w:del w:id="11248" w:author="Donovan Goode" w:date="2018-11-09T10:04:00Z"/>
                <w:rFonts w:ascii="Consolas" w:eastAsia="Times New Roman" w:hAnsi="Consolas" w:cs="Times New Roman"/>
                <w:color w:val="D4D4D4"/>
                <w:sz w:val="21"/>
                <w:szCs w:val="21"/>
              </w:rPr>
              <w:pPrChange w:id="11249" w:author="Donovan Goode" w:date="2018-11-09T10:05:00Z">
                <w:pPr>
                  <w:shd w:val="clear" w:color="auto" w:fill="1E1E1E"/>
                  <w:spacing w:line="285" w:lineRule="atLeast"/>
                </w:pPr>
              </w:pPrChange>
            </w:pPr>
            <w:del w:id="1125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25px</w:delText>
              </w:r>
              <w:r w:rsidRPr="00F84715" w:rsidDel="008B6AF4">
                <w:rPr>
                  <w:rFonts w:ascii="Consolas" w:eastAsia="Times New Roman" w:hAnsi="Consolas" w:cs="Times New Roman"/>
                  <w:color w:val="D4D4D4"/>
                  <w:sz w:val="21"/>
                  <w:szCs w:val="21"/>
                </w:rPr>
                <w:delText>;</w:delText>
              </w:r>
            </w:del>
          </w:p>
          <w:p w14:paraId="02F2D34B" w14:textId="77777777" w:rsidR="00ED1509" w:rsidRPr="00F84715" w:rsidDel="008B6AF4" w:rsidRDefault="00ED1509">
            <w:pPr>
              <w:pStyle w:val="Heading1Numbered"/>
              <w:rPr>
                <w:del w:id="11251" w:author="Donovan Goode" w:date="2018-11-09T10:04:00Z"/>
                <w:rFonts w:ascii="Consolas" w:eastAsia="Times New Roman" w:hAnsi="Consolas" w:cs="Times New Roman"/>
                <w:color w:val="D4D4D4"/>
                <w:sz w:val="21"/>
                <w:szCs w:val="21"/>
              </w:rPr>
              <w:pPrChange w:id="11252" w:author="Donovan Goode" w:date="2018-11-09T10:05:00Z">
                <w:pPr>
                  <w:shd w:val="clear" w:color="auto" w:fill="1E1E1E"/>
                  <w:spacing w:line="285" w:lineRule="atLeast"/>
                </w:pPr>
              </w:pPrChange>
            </w:pPr>
            <w:del w:id="1125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white</w:delText>
              </w:r>
              <w:r w:rsidRPr="00F84715" w:rsidDel="008B6AF4">
                <w:rPr>
                  <w:rFonts w:ascii="Consolas" w:eastAsia="Times New Roman" w:hAnsi="Consolas" w:cs="Times New Roman"/>
                  <w:color w:val="D4D4D4"/>
                  <w:sz w:val="21"/>
                  <w:szCs w:val="21"/>
                </w:rPr>
                <w:delText>;</w:delText>
              </w:r>
            </w:del>
          </w:p>
          <w:p w14:paraId="38A09D7E" w14:textId="77777777" w:rsidR="00ED1509" w:rsidRPr="00F84715" w:rsidDel="008B6AF4" w:rsidRDefault="00ED1509">
            <w:pPr>
              <w:pStyle w:val="Heading1Numbered"/>
              <w:rPr>
                <w:del w:id="11254" w:author="Donovan Goode" w:date="2018-11-09T10:04:00Z"/>
                <w:rFonts w:ascii="Consolas" w:eastAsia="Times New Roman" w:hAnsi="Consolas" w:cs="Times New Roman"/>
                <w:color w:val="D4D4D4"/>
                <w:sz w:val="21"/>
                <w:szCs w:val="21"/>
              </w:rPr>
              <w:pPrChange w:id="11255" w:author="Donovan Goode" w:date="2018-11-09T10:05:00Z">
                <w:pPr>
                  <w:shd w:val="clear" w:color="auto" w:fill="1E1E1E"/>
                  <w:spacing w:line="285" w:lineRule="atLeast"/>
                </w:pPr>
              </w:pPrChange>
            </w:pPr>
            <w:del w:id="1125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04C6BBED" w14:textId="77777777" w:rsidR="00ED1509" w:rsidRPr="00F84715" w:rsidDel="008B6AF4" w:rsidRDefault="00ED1509">
            <w:pPr>
              <w:pStyle w:val="Heading1Numbered"/>
              <w:rPr>
                <w:del w:id="11257" w:author="Donovan Goode" w:date="2018-11-09T10:04:00Z"/>
                <w:rFonts w:ascii="Consolas" w:eastAsia="Times New Roman" w:hAnsi="Consolas" w:cs="Times New Roman"/>
                <w:color w:val="D4D4D4"/>
                <w:sz w:val="21"/>
                <w:szCs w:val="21"/>
              </w:rPr>
              <w:pPrChange w:id="11258" w:author="Donovan Goode" w:date="2018-11-09T10:05:00Z">
                <w:pPr>
                  <w:shd w:val="clear" w:color="auto" w:fill="1E1E1E"/>
                  <w:spacing w:line="285" w:lineRule="atLeast"/>
                </w:pPr>
              </w:pPrChange>
            </w:pPr>
            <w:del w:id="11259" w:author="Donovan Goode" w:date="2018-11-09T10:04:00Z">
              <w:r w:rsidRPr="00F84715" w:rsidDel="008B6AF4">
                <w:rPr>
                  <w:rFonts w:ascii="Consolas" w:eastAsia="Times New Roman" w:hAnsi="Consolas" w:cs="Times New Roman"/>
                  <w:color w:val="D4D4D4"/>
                  <w:sz w:val="21"/>
                  <w:szCs w:val="21"/>
                </w:rPr>
                <w:delText>}</w:delText>
              </w:r>
            </w:del>
          </w:p>
          <w:p w14:paraId="572432B6" w14:textId="77777777" w:rsidR="00ED1509" w:rsidRPr="00F84715" w:rsidDel="008B6AF4" w:rsidRDefault="00ED1509">
            <w:pPr>
              <w:pStyle w:val="Heading1Numbered"/>
              <w:rPr>
                <w:del w:id="11260" w:author="Donovan Goode" w:date="2018-11-09T10:04:00Z"/>
                <w:rFonts w:ascii="Consolas" w:eastAsia="Times New Roman" w:hAnsi="Consolas" w:cs="Times New Roman"/>
                <w:color w:val="D4D4D4"/>
                <w:sz w:val="21"/>
                <w:szCs w:val="21"/>
              </w:rPr>
              <w:pPrChange w:id="11261" w:author="Donovan Goode" w:date="2018-11-09T10:05:00Z">
                <w:pPr>
                  <w:shd w:val="clear" w:color="auto" w:fill="1E1E1E"/>
                  <w:spacing w:after="240" w:line="285" w:lineRule="atLeast"/>
                </w:pPr>
              </w:pPrChange>
            </w:pPr>
          </w:p>
          <w:p w14:paraId="22BA5220" w14:textId="77777777" w:rsidR="00ED1509" w:rsidRPr="00F84715" w:rsidDel="008B6AF4" w:rsidRDefault="00ED1509">
            <w:pPr>
              <w:pStyle w:val="Heading1Numbered"/>
              <w:rPr>
                <w:del w:id="11262" w:author="Donovan Goode" w:date="2018-11-09T10:04:00Z"/>
                <w:rFonts w:ascii="Consolas" w:eastAsia="Times New Roman" w:hAnsi="Consolas" w:cs="Times New Roman"/>
                <w:color w:val="D4D4D4"/>
                <w:sz w:val="21"/>
                <w:szCs w:val="21"/>
              </w:rPr>
              <w:pPrChange w:id="11263" w:author="Donovan Goode" w:date="2018-11-09T10:05:00Z">
                <w:pPr>
                  <w:shd w:val="clear" w:color="auto" w:fill="1E1E1E"/>
                  <w:spacing w:line="285" w:lineRule="atLeast"/>
                </w:pPr>
              </w:pPrChange>
            </w:pPr>
            <w:del w:id="1126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#BotChatGoesHere p</w:delText>
              </w:r>
              <w:r w:rsidRPr="00F84715" w:rsidDel="008B6AF4">
                <w:rPr>
                  <w:rFonts w:ascii="Consolas" w:eastAsia="Times New Roman" w:hAnsi="Consolas" w:cs="Times New Roman"/>
                  <w:color w:val="D4D4D4"/>
                  <w:sz w:val="21"/>
                  <w:szCs w:val="21"/>
                </w:rPr>
                <w:delText xml:space="preserve"> {</w:delText>
              </w:r>
            </w:del>
          </w:p>
          <w:p w14:paraId="60ED5F94" w14:textId="77777777" w:rsidR="00ED1509" w:rsidRPr="00F84715" w:rsidDel="008B6AF4" w:rsidRDefault="00ED1509">
            <w:pPr>
              <w:pStyle w:val="Heading1Numbered"/>
              <w:rPr>
                <w:del w:id="11265" w:author="Donovan Goode" w:date="2018-11-09T10:04:00Z"/>
                <w:rFonts w:ascii="Consolas" w:eastAsia="Times New Roman" w:hAnsi="Consolas" w:cs="Times New Roman"/>
                <w:color w:val="D4D4D4"/>
                <w:sz w:val="21"/>
                <w:szCs w:val="21"/>
              </w:rPr>
              <w:pPrChange w:id="11266" w:author="Donovan Goode" w:date="2018-11-09T10:05:00Z">
                <w:pPr>
                  <w:shd w:val="clear" w:color="auto" w:fill="1E1E1E"/>
                  <w:spacing w:line="285" w:lineRule="atLeast"/>
                </w:pPr>
              </w:pPrChange>
            </w:pPr>
            <w:del w:id="1126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0D789553" w14:textId="77777777" w:rsidR="00ED1509" w:rsidRPr="00F84715" w:rsidDel="008B6AF4" w:rsidRDefault="00ED1509">
            <w:pPr>
              <w:pStyle w:val="Heading1Numbered"/>
              <w:rPr>
                <w:del w:id="11268" w:author="Donovan Goode" w:date="2018-11-09T10:04:00Z"/>
                <w:rFonts w:ascii="Consolas" w:eastAsia="Times New Roman" w:hAnsi="Consolas" w:cs="Times New Roman"/>
                <w:color w:val="D4D4D4"/>
                <w:sz w:val="21"/>
                <w:szCs w:val="21"/>
              </w:rPr>
              <w:pPrChange w:id="11269" w:author="Donovan Goode" w:date="2018-11-09T10:05:00Z">
                <w:pPr>
                  <w:shd w:val="clear" w:color="auto" w:fill="1E1E1E"/>
                  <w:spacing w:line="285" w:lineRule="atLeast"/>
                </w:pPr>
              </w:pPrChange>
            </w:pPr>
            <w:del w:id="11270" w:author="Donovan Goode" w:date="2018-11-09T10:04:00Z">
              <w:r w:rsidRPr="00F84715" w:rsidDel="008B6AF4">
                <w:rPr>
                  <w:rFonts w:ascii="Consolas" w:eastAsia="Times New Roman" w:hAnsi="Consolas" w:cs="Times New Roman"/>
                  <w:color w:val="D4D4D4"/>
                  <w:sz w:val="21"/>
                  <w:szCs w:val="21"/>
                </w:rPr>
                <w:delText xml:space="preserve">  }</w:delText>
              </w:r>
            </w:del>
          </w:p>
          <w:p w14:paraId="66053B7C" w14:textId="77777777" w:rsidR="00ED1509" w:rsidRPr="00F84715" w:rsidDel="008B6AF4" w:rsidRDefault="00ED1509">
            <w:pPr>
              <w:pStyle w:val="Heading1Numbered"/>
              <w:rPr>
                <w:del w:id="11271" w:author="Donovan Goode" w:date="2018-11-09T10:04:00Z"/>
                <w:rFonts w:ascii="Consolas" w:eastAsia="Times New Roman" w:hAnsi="Consolas" w:cs="Times New Roman"/>
                <w:color w:val="D4D4D4"/>
                <w:sz w:val="21"/>
                <w:szCs w:val="21"/>
              </w:rPr>
              <w:pPrChange w:id="11272" w:author="Donovan Goode" w:date="2018-11-09T10:05:00Z">
                <w:pPr>
                  <w:shd w:val="clear" w:color="auto" w:fill="1E1E1E"/>
                  <w:spacing w:line="285" w:lineRule="atLeast"/>
                </w:pPr>
              </w:pPrChange>
            </w:pPr>
            <w:del w:id="11273" w:author="Donovan Goode" w:date="2018-11-09T10:04:00Z">
              <w:r w:rsidRPr="00F84715" w:rsidDel="008B6AF4">
                <w:rPr>
                  <w:rFonts w:ascii="Consolas" w:eastAsia="Times New Roman" w:hAnsi="Consolas" w:cs="Times New Roman"/>
                  <w:color w:val="D7BA7D"/>
                  <w:sz w:val="21"/>
                  <w:szCs w:val="21"/>
                </w:rPr>
                <w:delText>#BotIcon</w:delText>
              </w:r>
              <w:r w:rsidRPr="00F84715" w:rsidDel="008B6AF4">
                <w:rPr>
                  <w:rFonts w:ascii="Consolas" w:eastAsia="Times New Roman" w:hAnsi="Consolas" w:cs="Times New Roman"/>
                  <w:color w:val="D4D4D4"/>
                  <w:sz w:val="21"/>
                  <w:szCs w:val="21"/>
                </w:rPr>
                <w:delText xml:space="preserve"> {</w:delText>
              </w:r>
            </w:del>
          </w:p>
          <w:p w14:paraId="71C7F5EF" w14:textId="77777777" w:rsidR="00ED1509" w:rsidRPr="00F84715" w:rsidDel="008B6AF4" w:rsidRDefault="00ED1509">
            <w:pPr>
              <w:pStyle w:val="Heading1Numbered"/>
              <w:rPr>
                <w:del w:id="11274" w:author="Donovan Goode" w:date="2018-11-09T10:04:00Z"/>
                <w:rFonts w:ascii="Consolas" w:eastAsia="Times New Roman" w:hAnsi="Consolas" w:cs="Times New Roman"/>
                <w:color w:val="D4D4D4"/>
                <w:sz w:val="21"/>
                <w:szCs w:val="21"/>
              </w:rPr>
              <w:pPrChange w:id="11275" w:author="Donovan Goode" w:date="2018-11-09T10:05:00Z">
                <w:pPr>
                  <w:shd w:val="clear" w:color="auto" w:fill="1E1E1E"/>
                  <w:spacing w:line="285" w:lineRule="atLeast"/>
                </w:pPr>
              </w:pPrChange>
            </w:pPr>
            <w:del w:id="1127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#C28A0C</w:delText>
              </w:r>
              <w:r w:rsidRPr="00F84715" w:rsidDel="008B6AF4">
                <w:rPr>
                  <w:rFonts w:ascii="Consolas" w:eastAsia="Times New Roman" w:hAnsi="Consolas" w:cs="Times New Roman"/>
                  <w:color w:val="D4D4D4"/>
                  <w:sz w:val="21"/>
                  <w:szCs w:val="21"/>
                </w:rPr>
                <w:delText>;</w:delText>
              </w:r>
            </w:del>
          </w:p>
          <w:p w14:paraId="1F32D5A0" w14:textId="77777777" w:rsidR="00ED1509" w:rsidRPr="00F84715" w:rsidDel="008B6AF4" w:rsidRDefault="00ED1509">
            <w:pPr>
              <w:pStyle w:val="Heading1Numbered"/>
              <w:rPr>
                <w:del w:id="11277" w:author="Donovan Goode" w:date="2018-11-09T10:04:00Z"/>
                <w:rFonts w:ascii="Consolas" w:eastAsia="Times New Roman" w:hAnsi="Consolas" w:cs="Times New Roman"/>
                <w:color w:val="D4D4D4"/>
                <w:sz w:val="21"/>
                <w:szCs w:val="21"/>
              </w:rPr>
              <w:pPrChange w:id="11278" w:author="Donovan Goode" w:date="2018-11-09T10:05:00Z">
                <w:pPr>
                  <w:shd w:val="clear" w:color="auto" w:fill="1E1E1E"/>
                  <w:spacing w:line="285" w:lineRule="atLeast"/>
                </w:pPr>
              </w:pPrChange>
            </w:pPr>
            <w:del w:id="1127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fixed</w:delText>
              </w:r>
              <w:r w:rsidRPr="00F84715" w:rsidDel="008B6AF4">
                <w:rPr>
                  <w:rFonts w:ascii="Consolas" w:eastAsia="Times New Roman" w:hAnsi="Consolas" w:cs="Times New Roman"/>
                  <w:color w:val="D4D4D4"/>
                  <w:sz w:val="21"/>
                  <w:szCs w:val="21"/>
                </w:rPr>
                <w:delText>;</w:delText>
              </w:r>
            </w:del>
          </w:p>
          <w:p w14:paraId="7C3A2214" w14:textId="77777777" w:rsidR="00ED1509" w:rsidRPr="00F84715" w:rsidDel="008B6AF4" w:rsidRDefault="00ED1509">
            <w:pPr>
              <w:pStyle w:val="Heading1Numbered"/>
              <w:rPr>
                <w:del w:id="11280" w:author="Donovan Goode" w:date="2018-11-09T10:04:00Z"/>
                <w:rFonts w:ascii="Consolas" w:eastAsia="Times New Roman" w:hAnsi="Consolas" w:cs="Times New Roman"/>
                <w:color w:val="D4D4D4"/>
                <w:sz w:val="21"/>
                <w:szCs w:val="21"/>
              </w:rPr>
              <w:pPrChange w:id="11281" w:author="Donovan Goode" w:date="2018-11-09T10:05:00Z">
                <w:pPr>
                  <w:shd w:val="clear" w:color="auto" w:fill="1E1E1E"/>
                  <w:spacing w:line="285" w:lineRule="atLeast"/>
                </w:pPr>
              </w:pPrChange>
            </w:pPr>
            <w:del w:id="1128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560px</w:delText>
              </w:r>
              <w:r w:rsidRPr="00F84715" w:rsidDel="008B6AF4">
                <w:rPr>
                  <w:rFonts w:ascii="Consolas" w:eastAsia="Times New Roman" w:hAnsi="Consolas" w:cs="Times New Roman"/>
                  <w:color w:val="D4D4D4"/>
                  <w:sz w:val="21"/>
                  <w:szCs w:val="21"/>
                </w:rPr>
                <w:delText>;</w:delText>
              </w:r>
            </w:del>
          </w:p>
          <w:p w14:paraId="5D3A59FE" w14:textId="77777777" w:rsidR="00ED1509" w:rsidRPr="00F84715" w:rsidDel="008B6AF4" w:rsidRDefault="00ED1509">
            <w:pPr>
              <w:pStyle w:val="Heading1Numbered"/>
              <w:rPr>
                <w:del w:id="11283" w:author="Donovan Goode" w:date="2018-11-09T10:04:00Z"/>
                <w:rFonts w:ascii="Consolas" w:eastAsia="Times New Roman" w:hAnsi="Consolas" w:cs="Times New Roman"/>
                <w:color w:val="D4D4D4"/>
                <w:sz w:val="21"/>
                <w:szCs w:val="21"/>
              </w:rPr>
              <w:pPrChange w:id="11284" w:author="Donovan Goode" w:date="2018-11-09T10:05:00Z">
                <w:pPr>
                  <w:shd w:val="clear" w:color="auto" w:fill="1E1E1E"/>
                  <w:spacing w:line="285" w:lineRule="atLeast"/>
                </w:pPr>
              </w:pPrChange>
            </w:pPr>
            <w:del w:id="1128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229B4183" w14:textId="77777777" w:rsidR="00ED1509" w:rsidRPr="00F84715" w:rsidDel="008B6AF4" w:rsidRDefault="00ED1509">
            <w:pPr>
              <w:pStyle w:val="Heading1Numbered"/>
              <w:rPr>
                <w:del w:id="11286" w:author="Donovan Goode" w:date="2018-11-09T10:04:00Z"/>
                <w:rFonts w:ascii="Consolas" w:eastAsia="Times New Roman" w:hAnsi="Consolas" w:cs="Times New Roman"/>
                <w:color w:val="D4D4D4"/>
                <w:sz w:val="21"/>
                <w:szCs w:val="21"/>
              </w:rPr>
              <w:pPrChange w:id="11287" w:author="Donovan Goode" w:date="2018-11-09T10:05:00Z">
                <w:pPr>
                  <w:shd w:val="clear" w:color="auto" w:fill="1E1E1E"/>
                  <w:spacing w:line="285" w:lineRule="atLeast"/>
                </w:pPr>
              </w:pPrChange>
            </w:pPr>
            <w:del w:id="112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z-index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2000</w:delText>
              </w:r>
              <w:r w:rsidRPr="00F84715" w:rsidDel="008B6AF4">
                <w:rPr>
                  <w:rFonts w:ascii="Consolas" w:eastAsia="Times New Roman" w:hAnsi="Consolas" w:cs="Times New Roman"/>
                  <w:color w:val="D4D4D4"/>
                  <w:sz w:val="21"/>
                  <w:szCs w:val="21"/>
                </w:rPr>
                <w:delText>;</w:delText>
              </w:r>
            </w:del>
          </w:p>
          <w:p w14:paraId="392D0912" w14:textId="77777777" w:rsidR="00ED1509" w:rsidRPr="00F84715" w:rsidDel="008B6AF4" w:rsidRDefault="00ED1509">
            <w:pPr>
              <w:pStyle w:val="Heading1Numbered"/>
              <w:rPr>
                <w:del w:id="11289" w:author="Donovan Goode" w:date="2018-11-09T10:04:00Z"/>
                <w:rFonts w:ascii="Consolas" w:eastAsia="Times New Roman" w:hAnsi="Consolas" w:cs="Times New Roman"/>
                <w:color w:val="D4D4D4"/>
                <w:sz w:val="21"/>
                <w:szCs w:val="21"/>
              </w:rPr>
              <w:pPrChange w:id="11290" w:author="Donovan Goode" w:date="2018-11-09T10:05:00Z">
                <w:pPr>
                  <w:shd w:val="clear" w:color="auto" w:fill="1E1E1E"/>
                  <w:spacing w:line="285" w:lineRule="atLeast"/>
                </w:pPr>
              </w:pPrChange>
            </w:pPr>
            <w:del w:id="1129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w:delText>
              </w:r>
            </w:del>
          </w:p>
          <w:p w14:paraId="0FC1C026" w14:textId="77777777" w:rsidR="00ED1509" w:rsidRPr="00F84715" w:rsidDel="008B6AF4" w:rsidRDefault="00ED1509">
            <w:pPr>
              <w:pStyle w:val="Heading1Numbered"/>
              <w:rPr>
                <w:del w:id="11292" w:author="Donovan Goode" w:date="2018-11-09T10:04:00Z"/>
                <w:rFonts w:ascii="Consolas" w:eastAsia="Times New Roman" w:hAnsi="Consolas" w:cs="Times New Roman"/>
                <w:color w:val="D4D4D4"/>
                <w:sz w:val="21"/>
                <w:szCs w:val="21"/>
              </w:rPr>
              <w:pPrChange w:id="11293" w:author="Donovan Goode" w:date="2018-11-09T10:05:00Z">
                <w:pPr>
                  <w:shd w:val="clear" w:color="auto" w:fill="1E1E1E"/>
                  <w:spacing w:line="285" w:lineRule="atLeast"/>
                </w:pPr>
              </w:pPrChange>
            </w:pPr>
            <w:del w:id="1129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25px</w:delText>
              </w:r>
              <w:r w:rsidRPr="00F84715" w:rsidDel="008B6AF4">
                <w:rPr>
                  <w:rFonts w:ascii="Consolas" w:eastAsia="Times New Roman" w:hAnsi="Consolas" w:cs="Times New Roman"/>
                  <w:color w:val="D4D4D4"/>
                  <w:sz w:val="21"/>
                  <w:szCs w:val="21"/>
                </w:rPr>
                <w:delText>;</w:delText>
              </w:r>
            </w:del>
          </w:p>
          <w:p w14:paraId="16F525A8" w14:textId="77777777" w:rsidR="00ED1509" w:rsidRPr="00F84715" w:rsidDel="008B6AF4" w:rsidRDefault="00ED1509">
            <w:pPr>
              <w:pStyle w:val="Heading1Numbered"/>
              <w:rPr>
                <w:del w:id="11295" w:author="Donovan Goode" w:date="2018-11-09T10:04:00Z"/>
                <w:rFonts w:ascii="Consolas" w:eastAsia="Times New Roman" w:hAnsi="Consolas" w:cs="Times New Roman"/>
                <w:color w:val="D4D4D4"/>
                <w:sz w:val="21"/>
                <w:szCs w:val="21"/>
              </w:rPr>
              <w:pPrChange w:id="11296" w:author="Donovan Goode" w:date="2018-11-09T10:05:00Z">
                <w:pPr>
                  <w:shd w:val="clear" w:color="auto" w:fill="1E1E1E"/>
                  <w:spacing w:line="285" w:lineRule="atLeast"/>
                </w:pPr>
              </w:pPrChange>
            </w:pPr>
            <w:del w:id="1129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#000</w:delText>
              </w:r>
              <w:r w:rsidRPr="00F84715" w:rsidDel="008B6AF4">
                <w:rPr>
                  <w:rFonts w:ascii="Consolas" w:eastAsia="Times New Roman" w:hAnsi="Consolas" w:cs="Times New Roman"/>
                  <w:color w:val="D4D4D4"/>
                  <w:sz w:val="21"/>
                  <w:szCs w:val="21"/>
                </w:rPr>
                <w:delText>;</w:delText>
              </w:r>
            </w:del>
          </w:p>
          <w:p w14:paraId="55B26C2E" w14:textId="77777777" w:rsidR="00ED1509" w:rsidRPr="00F84715" w:rsidDel="008B6AF4" w:rsidRDefault="00ED1509">
            <w:pPr>
              <w:pStyle w:val="Heading1Numbered"/>
              <w:rPr>
                <w:del w:id="11298" w:author="Donovan Goode" w:date="2018-11-09T10:04:00Z"/>
                <w:rFonts w:ascii="Consolas" w:eastAsia="Times New Roman" w:hAnsi="Consolas" w:cs="Times New Roman"/>
                <w:color w:val="D4D4D4"/>
                <w:sz w:val="21"/>
                <w:szCs w:val="21"/>
              </w:rPr>
              <w:pPrChange w:id="11299" w:author="Donovan Goode" w:date="2018-11-09T10:05:00Z">
                <w:pPr>
                  <w:shd w:val="clear" w:color="auto" w:fill="1E1E1E"/>
                  <w:spacing w:line="285" w:lineRule="atLeast"/>
                </w:pPr>
              </w:pPrChange>
            </w:pPr>
            <w:del w:id="1130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center</w:delText>
              </w:r>
              <w:r w:rsidRPr="00F84715" w:rsidDel="008B6AF4">
                <w:rPr>
                  <w:rFonts w:ascii="Consolas" w:eastAsia="Times New Roman" w:hAnsi="Consolas" w:cs="Times New Roman"/>
                  <w:color w:val="D4D4D4"/>
                  <w:sz w:val="21"/>
                  <w:szCs w:val="21"/>
                </w:rPr>
                <w:delText>;</w:delText>
              </w:r>
            </w:del>
          </w:p>
          <w:p w14:paraId="38ED0BDC" w14:textId="77777777" w:rsidR="00ED1509" w:rsidRPr="00F84715" w:rsidDel="008B6AF4" w:rsidRDefault="00ED1509">
            <w:pPr>
              <w:pStyle w:val="Heading1Numbered"/>
              <w:rPr>
                <w:del w:id="11301" w:author="Donovan Goode" w:date="2018-11-09T10:04:00Z"/>
                <w:rFonts w:ascii="Consolas" w:eastAsia="Times New Roman" w:hAnsi="Consolas" w:cs="Times New Roman"/>
                <w:color w:val="D4D4D4"/>
                <w:sz w:val="21"/>
                <w:szCs w:val="21"/>
              </w:rPr>
              <w:pPrChange w:id="11302" w:author="Donovan Goode" w:date="2018-11-09T10:05:00Z">
                <w:pPr>
                  <w:shd w:val="clear" w:color="auto" w:fill="1E1E1E"/>
                  <w:spacing w:line="285" w:lineRule="atLeast"/>
                </w:pPr>
              </w:pPrChange>
            </w:pPr>
            <w:del w:id="1130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w:delText>
              </w:r>
              <w:r w:rsidRPr="00F84715" w:rsidDel="008B6AF4">
                <w:rPr>
                  <w:rFonts w:ascii="Consolas" w:eastAsia="Times New Roman" w:hAnsi="Consolas" w:cs="Times New Roman"/>
                  <w:color w:val="D4D4D4"/>
                  <w:sz w:val="21"/>
                  <w:szCs w:val="21"/>
                </w:rPr>
                <w:delText>;</w:delText>
              </w:r>
            </w:del>
          </w:p>
          <w:p w14:paraId="78ECC704" w14:textId="77777777" w:rsidR="00ED1509" w:rsidRPr="00F84715" w:rsidDel="008B6AF4" w:rsidRDefault="00ED1509">
            <w:pPr>
              <w:pStyle w:val="Heading1Numbered"/>
              <w:rPr>
                <w:del w:id="11304" w:author="Donovan Goode" w:date="2018-11-09T10:04:00Z"/>
                <w:rFonts w:ascii="Consolas" w:eastAsia="Times New Roman" w:hAnsi="Consolas" w:cs="Times New Roman"/>
                <w:color w:val="D4D4D4"/>
                <w:sz w:val="21"/>
                <w:szCs w:val="21"/>
              </w:rPr>
              <w:pPrChange w:id="11305" w:author="Donovan Goode" w:date="2018-11-09T10:05:00Z">
                <w:pPr>
                  <w:shd w:val="clear" w:color="auto" w:fill="1E1E1E"/>
                  <w:spacing w:line="285" w:lineRule="atLeast"/>
                </w:pPr>
              </w:pPrChange>
            </w:pPr>
            <w:del w:id="1130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x-large</w:delText>
              </w:r>
              <w:r w:rsidRPr="00F84715" w:rsidDel="008B6AF4">
                <w:rPr>
                  <w:rFonts w:ascii="Consolas" w:eastAsia="Times New Roman" w:hAnsi="Consolas" w:cs="Times New Roman"/>
                  <w:color w:val="D4D4D4"/>
                  <w:sz w:val="21"/>
                  <w:szCs w:val="21"/>
                </w:rPr>
                <w:delText>;</w:delText>
              </w:r>
            </w:del>
          </w:p>
          <w:p w14:paraId="2E9BEB53" w14:textId="77777777" w:rsidR="00ED1509" w:rsidRPr="00F84715" w:rsidDel="008B6AF4" w:rsidRDefault="00ED1509">
            <w:pPr>
              <w:pStyle w:val="Heading1Numbered"/>
              <w:rPr>
                <w:del w:id="11307" w:author="Donovan Goode" w:date="2018-11-09T10:04:00Z"/>
                <w:rFonts w:ascii="Consolas" w:eastAsia="Times New Roman" w:hAnsi="Consolas" w:cs="Times New Roman"/>
                <w:color w:val="D4D4D4"/>
                <w:sz w:val="21"/>
                <w:szCs w:val="21"/>
              </w:rPr>
              <w:pPrChange w:id="11308" w:author="Donovan Goode" w:date="2018-11-09T10:05:00Z">
                <w:pPr>
                  <w:shd w:val="clear" w:color="auto" w:fill="1E1E1E"/>
                  <w:spacing w:line="285" w:lineRule="atLeast"/>
                </w:pPr>
              </w:pPrChange>
            </w:pPr>
            <w:del w:id="11309" w:author="Donovan Goode" w:date="2018-11-09T10:04:00Z">
              <w:r w:rsidRPr="00F84715" w:rsidDel="008B6AF4">
                <w:rPr>
                  <w:rFonts w:ascii="Consolas" w:eastAsia="Times New Roman" w:hAnsi="Consolas" w:cs="Times New Roman"/>
                  <w:color w:val="D4D4D4"/>
                  <w:sz w:val="21"/>
                  <w:szCs w:val="21"/>
                </w:rPr>
                <w:delText>}</w:delText>
              </w:r>
            </w:del>
          </w:p>
          <w:p w14:paraId="2E9FA732" w14:textId="77777777" w:rsidR="00ED1509" w:rsidRPr="00F84715" w:rsidDel="008B6AF4" w:rsidRDefault="00ED1509">
            <w:pPr>
              <w:pStyle w:val="Heading1Numbered"/>
              <w:rPr>
                <w:del w:id="11310" w:author="Donovan Goode" w:date="2018-11-09T10:04:00Z"/>
                <w:rFonts w:ascii="Consolas" w:eastAsia="Times New Roman" w:hAnsi="Consolas" w:cs="Times New Roman"/>
                <w:color w:val="D4D4D4"/>
                <w:sz w:val="21"/>
                <w:szCs w:val="21"/>
              </w:rPr>
              <w:pPrChange w:id="11311" w:author="Donovan Goode" w:date="2018-11-09T10:05:00Z">
                <w:pPr>
                  <w:shd w:val="clear" w:color="auto" w:fill="1E1E1E"/>
                  <w:spacing w:line="285" w:lineRule="atLeast"/>
                </w:pPr>
              </w:pPrChange>
            </w:pPr>
            <w:del w:id="11312" w:author="Donovan Goode" w:date="2018-11-09T10:04:00Z">
              <w:r w:rsidRPr="00F84715" w:rsidDel="008B6AF4">
                <w:rPr>
                  <w:rFonts w:ascii="Consolas" w:eastAsia="Times New Roman" w:hAnsi="Consolas" w:cs="Times New Roman"/>
                  <w:color w:val="6A9955"/>
                  <w:sz w:val="21"/>
                  <w:szCs w:val="21"/>
                </w:rPr>
                <w:delText>/*Chatbot Full CSS*/</w:delText>
              </w:r>
            </w:del>
          </w:p>
          <w:p w14:paraId="3DDDED0D" w14:textId="77777777" w:rsidR="00ED1509" w:rsidRPr="00F84715" w:rsidDel="008B6AF4" w:rsidRDefault="00ED1509">
            <w:pPr>
              <w:pStyle w:val="Heading1Numbered"/>
              <w:rPr>
                <w:del w:id="11313" w:author="Donovan Goode" w:date="2018-11-09T10:04:00Z"/>
                <w:rFonts w:ascii="Consolas" w:eastAsia="Times New Roman" w:hAnsi="Consolas" w:cs="Times New Roman"/>
                <w:color w:val="D4D4D4"/>
                <w:sz w:val="21"/>
                <w:szCs w:val="21"/>
              </w:rPr>
              <w:pPrChange w:id="11314" w:author="Donovan Goode" w:date="2018-11-09T10:05:00Z">
                <w:pPr>
                  <w:shd w:val="clear" w:color="auto" w:fill="1E1E1E"/>
                  <w:spacing w:line="285" w:lineRule="atLeast"/>
                </w:pPr>
              </w:pPrChange>
            </w:pPr>
            <w:del w:id="11315" w:author="Donovan Goode" w:date="2018-11-09T10:04:00Z">
              <w:r w:rsidRPr="00F84715" w:rsidDel="008B6AF4">
                <w:rPr>
                  <w:rFonts w:ascii="Consolas" w:eastAsia="Times New Roman" w:hAnsi="Consolas" w:cs="Times New Roman"/>
                  <w:color w:val="D7BA7D"/>
                  <w:sz w:val="21"/>
                  <w:szCs w:val="21"/>
                </w:rPr>
                <w:delText>body .wc-app, .wc-app button, .wc-app input, .wc-app textarea</w:delText>
              </w:r>
              <w:r w:rsidRPr="00F84715" w:rsidDel="008B6AF4">
                <w:rPr>
                  <w:rFonts w:ascii="Consolas" w:eastAsia="Times New Roman" w:hAnsi="Consolas" w:cs="Times New Roman"/>
                  <w:color w:val="D4D4D4"/>
                  <w:sz w:val="21"/>
                  <w:szCs w:val="21"/>
                </w:rPr>
                <w:delText xml:space="preserve"> {</w:delText>
              </w:r>
            </w:del>
          </w:p>
          <w:p w14:paraId="05DBD4EE" w14:textId="77777777" w:rsidR="00ED1509" w:rsidRPr="00F84715" w:rsidDel="008B6AF4" w:rsidRDefault="00ED1509">
            <w:pPr>
              <w:pStyle w:val="Heading1Numbered"/>
              <w:rPr>
                <w:del w:id="11316" w:author="Donovan Goode" w:date="2018-11-09T10:04:00Z"/>
                <w:rFonts w:ascii="Consolas" w:eastAsia="Times New Roman" w:hAnsi="Consolas" w:cs="Times New Roman"/>
                <w:color w:val="D4D4D4"/>
                <w:sz w:val="21"/>
                <w:szCs w:val="21"/>
              </w:rPr>
              <w:pPrChange w:id="11317" w:author="Donovan Goode" w:date="2018-11-09T10:05:00Z">
                <w:pPr>
                  <w:shd w:val="clear" w:color="auto" w:fill="1E1E1E"/>
                  <w:spacing w:line="285" w:lineRule="atLeast"/>
                </w:pPr>
              </w:pPrChange>
            </w:pPr>
            <w:del w:id="1131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font-family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"Segoe UI"</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sans-serif</w:delText>
              </w:r>
              <w:r w:rsidRPr="00F84715" w:rsidDel="008B6AF4">
                <w:rPr>
                  <w:rFonts w:ascii="Consolas" w:eastAsia="Times New Roman" w:hAnsi="Consolas" w:cs="Times New Roman"/>
                  <w:color w:val="D4D4D4"/>
                  <w:sz w:val="21"/>
                  <w:szCs w:val="21"/>
                </w:rPr>
                <w:delText>;</w:delText>
              </w:r>
            </w:del>
          </w:p>
          <w:p w14:paraId="5D8473B1" w14:textId="77777777" w:rsidR="00ED1509" w:rsidRPr="00F84715" w:rsidDel="008B6AF4" w:rsidRDefault="00ED1509">
            <w:pPr>
              <w:pStyle w:val="Heading1Numbered"/>
              <w:rPr>
                <w:del w:id="11319" w:author="Donovan Goode" w:date="2018-11-09T10:04:00Z"/>
                <w:rFonts w:ascii="Consolas" w:eastAsia="Times New Roman" w:hAnsi="Consolas" w:cs="Times New Roman"/>
                <w:color w:val="D4D4D4"/>
                <w:sz w:val="21"/>
                <w:szCs w:val="21"/>
              </w:rPr>
              <w:pPrChange w:id="11320" w:author="Donovan Goode" w:date="2018-11-09T10:05:00Z">
                <w:pPr>
                  <w:shd w:val="clear" w:color="auto" w:fill="1E1E1E"/>
                  <w:spacing w:line="285" w:lineRule="atLeast"/>
                </w:pPr>
              </w:pPrChange>
            </w:pPr>
            <w:del w:id="1132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15px</w:delText>
              </w:r>
              <w:r w:rsidRPr="00F84715" w:rsidDel="008B6AF4">
                <w:rPr>
                  <w:rFonts w:ascii="Consolas" w:eastAsia="Times New Roman" w:hAnsi="Consolas" w:cs="Times New Roman"/>
                  <w:color w:val="D4D4D4"/>
                  <w:sz w:val="21"/>
                  <w:szCs w:val="21"/>
                </w:rPr>
                <w:delText>; }</w:delText>
              </w:r>
            </w:del>
          </w:p>
          <w:p w14:paraId="3D574736" w14:textId="77777777" w:rsidR="00ED1509" w:rsidRPr="00F84715" w:rsidDel="008B6AF4" w:rsidRDefault="00ED1509">
            <w:pPr>
              <w:pStyle w:val="Heading1Numbered"/>
              <w:rPr>
                <w:del w:id="11322" w:author="Donovan Goode" w:date="2018-11-09T10:04:00Z"/>
                <w:rFonts w:ascii="Consolas" w:eastAsia="Times New Roman" w:hAnsi="Consolas" w:cs="Times New Roman"/>
                <w:color w:val="D4D4D4"/>
                <w:sz w:val="21"/>
                <w:szCs w:val="21"/>
              </w:rPr>
              <w:pPrChange w:id="11323" w:author="Donovan Goode" w:date="2018-11-09T10:05:00Z">
                <w:pPr>
                  <w:shd w:val="clear" w:color="auto" w:fill="1E1E1E"/>
                  <w:spacing w:line="285" w:lineRule="atLeast"/>
                </w:pPr>
              </w:pPrChange>
            </w:pPr>
          </w:p>
          <w:p w14:paraId="5853AA66" w14:textId="77777777" w:rsidR="00ED1509" w:rsidRPr="00F84715" w:rsidDel="008B6AF4" w:rsidRDefault="00ED1509">
            <w:pPr>
              <w:pStyle w:val="Heading1Numbered"/>
              <w:rPr>
                <w:del w:id="11324" w:author="Donovan Goode" w:date="2018-11-09T10:04:00Z"/>
                <w:rFonts w:ascii="Consolas" w:eastAsia="Times New Roman" w:hAnsi="Consolas" w:cs="Times New Roman"/>
                <w:color w:val="D4D4D4"/>
                <w:sz w:val="21"/>
                <w:szCs w:val="21"/>
              </w:rPr>
              <w:pPrChange w:id="11325" w:author="Donovan Goode" w:date="2018-11-09T10:05:00Z">
                <w:pPr>
                  <w:shd w:val="clear" w:color="auto" w:fill="1E1E1E"/>
                  <w:spacing w:line="285" w:lineRule="atLeast"/>
                </w:pPr>
              </w:pPrChange>
            </w:pPr>
            <w:del w:id="11326" w:author="Donovan Goode" w:date="2018-11-09T10:04:00Z">
              <w:r w:rsidRPr="00F84715" w:rsidDel="008B6AF4">
                <w:rPr>
                  <w:rFonts w:ascii="Consolas" w:eastAsia="Times New Roman" w:hAnsi="Consolas" w:cs="Times New Roman"/>
                  <w:color w:val="D7BA7D"/>
                  <w:sz w:val="21"/>
                  <w:szCs w:val="21"/>
                </w:rPr>
                <w:delText>.wc-app button</w:delText>
              </w:r>
              <w:r w:rsidRPr="00F84715" w:rsidDel="008B6AF4">
                <w:rPr>
                  <w:rFonts w:ascii="Consolas" w:eastAsia="Times New Roman" w:hAnsi="Consolas" w:cs="Times New Roman"/>
                  <w:color w:val="D4D4D4"/>
                  <w:sz w:val="21"/>
                  <w:szCs w:val="21"/>
                </w:rPr>
                <w:delText xml:space="preserve"> {</w:delText>
              </w:r>
            </w:del>
          </w:p>
          <w:p w14:paraId="1CBCE559" w14:textId="77777777" w:rsidR="00ED1509" w:rsidRPr="00F84715" w:rsidDel="008B6AF4" w:rsidRDefault="00ED1509">
            <w:pPr>
              <w:pStyle w:val="Heading1Numbered"/>
              <w:rPr>
                <w:del w:id="11327" w:author="Donovan Goode" w:date="2018-11-09T10:04:00Z"/>
                <w:rFonts w:ascii="Consolas" w:eastAsia="Times New Roman" w:hAnsi="Consolas" w:cs="Times New Roman"/>
                <w:color w:val="D4D4D4"/>
                <w:sz w:val="21"/>
                <w:szCs w:val="21"/>
              </w:rPr>
              <w:pPrChange w:id="11328" w:author="Donovan Goode" w:date="2018-11-09T10:05:00Z">
                <w:pPr>
                  <w:shd w:val="clear" w:color="auto" w:fill="1E1E1E"/>
                  <w:spacing w:line="285" w:lineRule="atLeast"/>
                </w:pPr>
              </w:pPrChange>
            </w:pPr>
            <w:del w:id="1132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5B73617" w14:textId="77777777" w:rsidR="00ED1509" w:rsidRPr="00F84715" w:rsidDel="008B6AF4" w:rsidRDefault="00ED1509">
            <w:pPr>
              <w:pStyle w:val="Heading1Numbered"/>
              <w:rPr>
                <w:del w:id="11330" w:author="Donovan Goode" w:date="2018-11-09T10:04:00Z"/>
                <w:rFonts w:ascii="Consolas" w:eastAsia="Times New Roman" w:hAnsi="Consolas" w:cs="Times New Roman"/>
                <w:color w:val="D4D4D4"/>
                <w:sz w:val="21"/>
                <w:szCs w:val="21"/>
              </w:rPr>
              <w:pPrChange w:id="11331" w:author="Donovan Goode" w:date="2018-11-09T10:05:00Z">
                <w:pPr>
                  <w:shd w:val="clear" w:color="auto" w:fill="1E1E1E"/>
                  <w:spacing w:line="285" w:lineRule="atLeast"/>
                </w:pPr>
              </w:pPrChange>
            </w:pPr>
            <w:del w:id="1133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#cccccc</w:delText>
              </w:r>
              <w:r w:rsidRPr="00F84715" w:rsidDel="008B6AF4">
                <w:rPr>
                  <w:rFonts w:ascii="Consolas" w:eastAsia="Times New Roman" w:hAnsi="Consolas" w:cs="Times New Roman"/>
                  <w:color w:val="D4D4D4"/>
                  <w:sz w:val="21"/>
                  <w:szCs w:val="21"/>
                </w:rPr>
                <w:delText>;</w:delText>
              </w:r>
            </w:del>
          </w:p>
          <w:p w14:paraId="30A2D105" w14:textId="77777777" w:rsidR="00ED1509" w:rsidRPr="00F84715" w:rsidDel="008B6AF4" w:rsidRDefault="00ED1509">
            <w:pPr>
              <w:pStyle w:val="Heading1Numbered"/>
              <w:rPr>
                <w:del w:id="11333" w:author="Donovan Goode" w:date="2018-11-09T10:04:00Z"/>
                <w:rFonts w:ascii="Consolas" w:eastAsia="Times New Roman" w:hAnsi="Consolas" w:cs="Times New Roman"/>
                <w:color w:val="D4D4D4"/>
                <w:sz w:val="21"/>
                <w:szCs w:val="21"/>
              </w:rPr>
              <w:pPrChange w:id="11334" w:author="Donovan Goode" w:date="2018-11-09T10:05:00Z">
                <w:pPr>
                  <w:shd w:val="clear" w:color="auto" w:fill="1E1E1E"/>
                  <w:spacing w:line="285" w:lineRule="atLeast"/>
                </w:pPr>
              </w:pPrChange>
            </w:pPr>
            <w:del w:id="1133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border-radius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w:delText>
              </w:r>
            </w:del>
          </w:p>
          <w:p w14:paraId="71397D49" w14:textId="77777777" w:rsidR="00ED1509" w:rsidRPr="00F84715" w:rsidDel="008B6AF4" w:rsidRDefault="00ED1509">
            <w:pPr>
              <w:pStyle w:val="Heading1Numbered"/>
              <w:rPr>
                <w:del w:id="11336" w:author="Donovan Goode" w:date="2018-11-09T10:04:00Z"/>
                <w:rFonts w:ascii="Consolas" w:eastAsia="Times New Roman" w:hAnsi="Consolas" w:cs="Times New Roman"/>
                <w:color w:val="D4D4D4"/>
                <w:sz w:val="21"/>
                <w:szCs w:val="21"/>
              </w:rPr>
              <w:pPrChange w:id="11337" w:author="Donovan Goode" w:date="2018-11-09T10:05:00Z">
                <w:pPr>
                  <w:shd w:val="clear" w:color="auto" w:fill="1E1E1E"/>
                  <w:spacing w:line="285" w:lineRule="atLeast"/>
                </w:pPr>
              </w:pPrChange>
            </w:pPr>
            <w:del w:id="1133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45885CDE" w14:textId="77777777" w:rsidR="00ED1509" w:rsidRPr="00F84715" w:rsidDel="008B6AF4" w:rsidRDefault="00ED1509">
            <w:pPr>
              <w:pStyle w:val="Heading1Numbered"/>
              <w:rPr>
                <w:del w:id="11339" w:author="Donovan Goode" w:date="2018-11-09T10:04:00Z"/>
                <w:rFonts w:ascii="Consolas" w:eastAsia="Times New Roman" w:hAnsi="Consolas" w:cs="Times New Roman"/>
                <w:color w:val="D4D4D4"/>
                <w:sz w:val="21"/>
                <w:szCs w:val="21"/>
              </w:rPr>
              <w:pPrChange w:id="11340" w:author="Donovan Goode" w:date="2018-11-09T10:05:00Z">
                <w:pPr>
                  <w:shd w:val="clear" w:color="auto" w:fill="1E1E1E"/>
                  <w:spacing w:line="285" w:lineRule="atLeast"/>
                </w:pPr>
              </w:pPrChange>
            </w:pPr>
            <w:del w:id="1134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cursor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pointer</w:delText>
              </w:r>
              <w:r w:rsidRPr="00F84715" w:rsidDel="008B6AF4">
                <w:rPr>
                  <w:rFonts w:ascii="Consolas" w:eastAsia="Times New Roman" w:hAnsi="Consolas" w:cs="Times New Roman"/>
                  <w:color w:val="D4D4D4"/>
                  <w:sz w:val="21"/>
                  <w:szCs w:val="21"/>
                </w:rPr>
                <w:delText>;</w:delText>
              </w:r>
            </w:del>
          </w:p>
          <w:p w14:paraId="1B5F9A86" w14:textId="77777777" w:rsidR="00ED1509" w:rsidRPr="00F84715" w:rsidDel="008B6AF4" w:rsidRDefault="00ED1509">
            <w:pPr>
              <w:pStyle w:val="Heading1Numbered"/>
              <w:rPr>
                <w:del w:id="11342" w:author="Donovan Goode" w:date="2018-11-09T10:04:00Z"/>
                <w:rFonts w:ascii="Consolas" w:eastAsia="Times New Roman" w:hAnsi="Consolas" w:cs="Times New Roman"/>
                <w:color w:val="D4D4D4"/>
                <w:sz w:val="21"/>
                <w:szCs w:val="21"/>
              </w:rPr>
              <w:pPrChange w:id="11343" w:author="Donovan Goode" w:date="2018-11-09T10:05:00Z">
                <w:pPr>
                  <w:shd w:val="clear" w:color="auto" w:fill="1E1E1E"/>
                  <w:spacing w:line="285" w:lineRule="atLeast"/>
                </w:pPr>
              </w:pPrChange>
            </w:pPr>
            <w:del w:id="1134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w:delText>
              </w:r>
              <w:r w:rsidRPr="00F84715" w:rsidDel="008B6AF4">
                <w:rPr>
                  <w:rFonts w:ascii="Consolas" w:eastAsia="Times New Roman" w:hAnsi="Consolas" w:cs="Times New Roman"/>
                  <w:color w:val="D4D4D4"/>
                  <w:sz w:val="21"/>
                  <w:szCs w:val="21"/>
                </w:rPr>
                <w:delText xml:space="preserve">, background-color </w:delText>
              </w:r>
              <w:r w:rsidRPr="00F84715" w:rsidDel="008B6AF4">
                <w:rPr>
                  <w:rFonts w:ascii="Consolas" w:eastAsia="Times New Roman" w:hAnsi="Consolas" w:cs="Times New Roman"/>
                  <w:color w:val="B5CEA8"/>
                  <w:sz w:val="21"/>
                  <w:szCs w:val="21"/>
                </w:rPr>
                <w:delText>.2s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w:delText>
              </w:r>
              <w:r w:rsidRPr="00F84715" w:rsidDel="008B6AF4">
                <w:rPr>
                  <w:rFonts w:ascii="Consolas" w:eastAsia="Times New Roman" w:hAnsi="Consolas" w:cs="Times New Roman"/>
                  <w:color w:val="D4D4D4"/>
                  <w:sz w:val="21"/>
                  <w:szCs w:val="21"/>
                </w:rPr>
                <w:delText>; }</w:delText>
              </w:r>
            </w:del>
          </w:p>
          <w:p w14:paraId="3DB7D368" w14:textId="77777777" w:rsidR="00ED1509" w:rsidRPr="00F84715" w:rsidDel="008B6AF4" w:rsidRDefault="00ED1509">
            <w:pPr>
              <w:pStyle w:val="Heading1Numbered"/>
              <w:rPr>
                <w:del w:id="11345" w:author="Donovan Goode" w:date="2018-11-09T10:04:00Z"/>
                <w:rFonts w:ascii="Consolas" w:eastAsia="Times New Roman" w:hAnsi="Consolas" w:cs="Times New Roman"/>
                <w:color w:val="D4D4D4"/>
                <w:sz w:val="21"/>
                <w:szCs w:val="21"/>
              </w:rPr>
              <w:pPrChange w:id="11346" w:author="Donovan Goode" w:date="2018-11-09T10:05:00Z">
                <w:pPr>
                  <w:shd w:val="clear" w:color="auto" w:fill="1E1E1E"/>
                  <w:spacing w:line="285" w:lineRule="atLeast"/>
                </w:pPr>
              </w:pPrChange>
            </w:pPr>
          </w:p>
          <w:p w14:paraId="5036169F" w14:textId="77777777" w:rsidR="00ED1509" w:rsidRPr="00F84715" w:rsidDel="008B6AF4" w:rsidRDefault="00ED1509">
            <w:pPr>
              <w:pStyle w:val="Heading1Numbered"/>
              <w:rPr>
                <w:del w:id="11347" w:author="Donovan Goode" w:date="2018-11-09T10:04:00Z"/>
                <w:rFonts w:ascii="Consolas" w:eastAsia="Times New Roman" w:hAnsi="Consolas" w:cs="Times New Roman"/>
                <w:color w:val="D4D4D4"/>
                <w:sz w:val="21"/>
                <w:szCs w:val="21"/>
              </w:rPr>
              <w:pPrChange w:id="11348" w:author="Donovan Goode" w:date="2018-11-09T10:05:00Z">
                <w:pPr>
                  <w:shd w:val="clear" w:color="auto" w:fill="1E1E1E"/>
                  <w:spacing w:line="285" w:lineRule="atLeast"/>
                </w:pPr>
              </w:pPrChange>
            </w:pPr>
            <w:del w:id="11349" w:author="Donovan Goode" w:date="2018-11-09T10:04:00Z">
              <w:r w:rsidRPr="00F84715" w:rsidDel="008B6AF4">
                <w:rPr>
                  <w:rFonts w:ascii="Consolas" w:eastAsia="Times New Roman" w:hAnsi="Consolas" w:cs="Times New Roman"/>
                  <w:color w:val="D7BA7D"/>
                  <w:sz w:val="21"/>
                  <w:szCs w:val="21"/>
                </w:rPr>
                <w:delText>.wc-app h1, .wc-app h2, .wc-app h3, .wc-app h4, .wc-app p, .wc-app ul, .wc-app ol</w:delText>
              </w:r>
              <w:r w:rsidRPr="00F84715" w:rsidDel="008B6AF4">
                <w:rPr>
                  <w:rFonts w:ascii="Consolas" w:eastAsia="Times New Roman" w:hAnsi="Consolas" w:cs="Times New Roman"/>
                  <w:color w:val="D4D4D4"/>
                  <w:sz w:val="21"/>
                  <w:szCs w:val="21"/>
                </w:rPr>
                <w:delText xml:space="preserve"> {</w:delText>
              </w:r>
            </w:del>
          </w:p>
          <w:p w14:paraId="460EA36F" w14:textId="77777777" w:rsidR="00ED1509" w:rsidRPr="00F84715" w:rsidDel="008B6AF4" w:rsidRDefault="00ED1509">
            <w:pPr>
              <w:pStyle w:val="Heading1Numbered"/>
              <w:rPr>
                <w:del w:id="11350" w:author="Donovan Goode" w:date="2018-11-09T10:04:00Z"/>
                <w:rFonts w:ascii="Consolas" w:eastAsia="Times New Roman" w:hAnsi="Consolas" w:cs="Times New Roman"/>
                <w:color w:val="D4D4D4"/>
                <w:sz w:val="21"/>
                <w:szCs w:val="21"/>
              </w:rPr>
              <w:pPrChange w:id="11351" w:author="Donovan Goode" w:date="2018-11-09T10:05:00Z">
                <w:pPr>
                  <w:shd w:val="clear" w:color="auto" w:fill="1E1E1E"/>
                  <w:spacing w:line="285" w:lineRule="atLeast"/>
                </w:pPr>
              </w:pPrChange>
            </w:pPr>
            <w:del w:id="1135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AA0B2B7" w14:textId="77777777" w:rsidR="00ED1509" w:rsidRPr="00F84715" w:rsidDel="008B6AF4" w:rsidRDefault="00ED1509">
            <w:pPr>
              <w:pStyle w:val="Heading1Numbered"/>
              <w:rPr>
                <w:del w:id="11353" w:author="Donovan Goode" w:date="2018-11-09T10:04:00Z"/>
                <w:rFonts w:ascii="Consolas" w:eastAsia="Times New Roman" w:hAnsi="Consolas" w:cs="Times New Roman"/>
                <w:color w:val="D4D4D4"/>
                <w:sz w:val="21"/>
                <w:szCs w:val="21"/>
              </w:rPr>
              <w:pPrChange w:id="11354" w:author="Donovan Goode" w:date="2018-11-09T10:05:00Z">
                <w:pPr>
                  <w:shd w:val="clear" w:color="auto" w:fill="1E1E1E"/>
                  <w:spacing w:line="285" w:lineRule="atLeast"/>
                </w:pPr>
              </w:pPrChange>
            </w:pPr>
            <w:del w:id="1135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41F4E4B5" w14:textId="77777777" w:rsidR="00ED1509" w:rsidRPr="00F84715" w:rsidDel="008B6AF4" w:rsidRDefault="00ED1509">
            <w:pPr>
              <w:pStyle w:val="Heading1Numbered"/>
              <w:rPr>
                <w:del w:id="11356" w:author="Donovan Goode" w:date="2018-11-09T10:04:00Z"/>
                <w:rFonts w:ascii="Consolas" w:eastAsia="Times New Roman" w:hAnsi="Consolas" w:cs="Times New Roman"/>
                <w:color w:val="D4D4D4"/>
                <w:sz w:val="21"/>
                <w:szCs w:val="21"/>
              </w:rPr>
              <w:pPrChange w:id="11357" w:author="Donovan Goode" w:date="2018-11-09T10:05:00Z">
                <w:pPr>
                  <w:shd w:val="clear" w:color="auto" w:fill="1E1E1E"/>
                  <w:spacing w:line="285" w:lineRule="atLeast"/>
                </w:pPr>
              </w:pPrChange>
            </w:pPr>
          </w:p>
          <w:p w14:paraId="6AF6BF81" w14:textId="77777777" w:rsidR="00ED1509" w:rsidRPr="00F84715" w:rsidDel="008B6AF4" w:rsidRDefault="00ED1509">
            <w:pPr>
              <w:pStyle w:val="Heading1Numbered"/>
              <w:rPr>
                <w:del w:id="11358" w:author="Donovan Goode" w:date="2018-11-09T10:04:00Z"/>
                <w:rFonts w:ascii="Consolas" w:eastAsia="Times New Roman" w:hAnsi="Consolas" w:cs="Times New Roman"/>
                <w:color w:val="D4D4D4"/>
                <w:sz w:val="21"/>
                <w:szCs w:val="21"/>
              </w:rPr>
              <w:pPrChange w:id="11359" w:author="Donovan Goode" w:date="2018-11-09T10:05:00Z">
                <w:pPr>
                  <w:shd w:val="clear" w:color="auto" w:fill="1E1E1E"/>
                  <w:spacing w:line="285" w:lineRule="atLeast"/>
                </w:pPr>
              </w:pPrChange>
            </w:pPr>
            <w:del w:id="11360" w:author="Donovan Goode" w:date="2018-11-09T10:04:00Z">
              <w:r w:rsidRPr="00F84715" w:rsidDel="008B6AF4">
                <w:rPr>
                  <w:rFonts w:ascii="Consolas" w:eastAsia="Times New Roman" w:hAnsi="Consolas" w:cs="Times New Roman"/>
                  <w:color w:val="D7BA7D"/>
                  <w:sz w:val="21"/>
                  <w:szCs w:val="21"/>
                </w:rPr>
                <w:delText>.wc-app audio, .wc-app video</w:delText>
              </w:r>
              <w:r w:rsidRPr="00F84715" w:rsidDel="008B6AF4">
                <w:rPr>
                  <w:rFonts w:ascii="Consolas" w:eastAsia="Times New Roman" w:hAnsi="Consolas" w:cs="Times New Roman"/>
                  <w:color w:val="D4D4D4"/>
                  <w:sz w:val="21"/>
                  <w:szCs w:val="21"/>
                </w:rPr>
                <w:delText xml:space="preserve"> {</w:delText>
              </w:r>
            </w:del>
          </w:p>
          <w:p w14:paraId="171DAA35" w14:textId="77777777" w:rsidR="00ED1509" w:rsidRPr="00F84715" w:rsidDel="008B6AF4" w:rsidRDefault="00ED1509">
            <w:pPr>
              <w:pStyle w:val="Heading1Numbered"/>
              <w:rPr>
                <w:del w:id="11361" w:author="Donovan Goode" w:date="2018-11-09T10:04:00Z"/>
                <w:rFonts w:ascii="Consolas" w:eastAsia="Times New Roman" w:hAnsi="Consolas" w:cs="Times New Roman"/>
                <w:color w:val="D4D4D4"/>
                <w:sz w:val="21"/>
                <w:szCs w:val="21"/>
              </w:rPr>
              <w:pPrChange w:id="11362" w:author="Donovan Goode" w:date="2018-11-09T10:05:00Z">
                <w:pPr>
                  <w:shd w:val="clear" w:color="auto" w:fill="1E1E1E"/>
                  <w:spacing w:line="285" w:lineRule="atLeast"/>
                </w:pPr>
              </w:pPrChange>
            </w:pPr>
            <w:del w:id="1136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block</w:delText>
              </w:r>
              <w:r w:rsidRPr="00F84715" w:rsidDel="008B6AF4">
                <w:rPr>
                  <w:rFonts w:ascii="Consolas" w:eastAsia="Times New Roman" w:hAnsi="Consolas" w:cs="Times New Roman"/>
                  <w:color w:val="D4D4D4"/>
                  <w:sz w:val="21"/>
                  <w:szCs w:val="21"/>
                </w:rPr>
                <w:delText>; }</w:delText>
              </w:r>
            </w:del>
          </w:p>
          <w:p w14:paraId="68176DEC" w14:textId="77777777" w:rsidR="00ED1509" w:rsidRPr="00F84715" w:rsidDel="008B6AF4" w:rsidRDefault="00ED1509">
            <w:pPr>
              <w:pStyle w:val="Heading1Numbered"/>
              <w:rPr>
                <w:del w:id="11364" w:author="Donovan Goode" w:date="2018-11-09T10:04:00Z"/>
                <w:rFonts w:ascii="Consolas" w:eastAsia="Times New Roman" w:hAnsi="Consolas" w:cs="Times New Roman"/>
                <w:color w:val="D4D4D4"/>
                <w:sz w:val="21"/>
                <w:szCs w:val="21"/>
              </w:rPr>
              <w:pPrChange w:id="11365" w:author="Donovan Goode" w:date="2018-11-09T10:05:00Z">
                <w:pPr>
                  <w:shd w:val="clear" w:color="auto" w:fill="1E1E1E"/>
                  <w:spacing w:line="285" w:lineRule="atLeast"/>
                </w:pPr>
              </w:pPrChange>
            </w:pPr>
          </w:p>
          <w:p w14:paraId="65E0D930" w14:textId="77777777" w:rsidR="00ED1509" w:rsidRPr="00F84715" w:rsidDel="008B6AF4" w:rsidRDefault="00ED1509">
            <w:pPr>
              <w:pStyle w:val="Heading1Numbered"/>
              <w:rPr>
                <w:del w:id="11366" w:author="Donovan Goode" w:date="2018-11-09T10:04:00Z"/>
                <w:rFonts w:ascii="Consolas" w:eastAsia="Times New Roman" w:hAnsi="Consolas" w:cs="Times New Roman"/>
                <w:color w:val="D4D4D4"/>
                <w:sz w:val="21"/>
                <w:szCs w:val="21"/>
              </w:rPr>
              <w:pPrChange w:id="11367" w:author="Donovan Goode" w:date="2018-11-09T10:05:00Z">
                <w:pPr>
                  <w:shd w:val="clear" w:color="auto" w:fill="1E1E1E"/>
                  <w:spacing w:line="285" w:lineRule="atLeast"/>
                </w:pPr>
              </w:pPrChange>
            </w:pPr>
            <w:del w:id="11368" w:author="Donovan Goode" w:date="2018-11-09T10:04:00Z">
              <w:r w:rsidRPr="00F84715" w:rsidDel="008B6AF4">
                <w:rPr>
                  <w:rFonts w:ascii="Consolas" w:eastAsia="Times New Roman" w:hAnsi="Consolas" w:cs="Times New Roman"/>
                  <w:color w:val="6A9955"/>
                  <w:sz w:val="21"/>
                  <w:szCs w:val="21"/>
                </w:rPr>
                <w:delText>/* docking */</w:delText>
              </w:r>
            </w:del>
          </w:p>
          <w:p w14:paraId="7DF8FA33" w14:textId="77777777" w:rsidR="00ED1509" w:rsidRPr="00F84715" w:rsidDel="008B6AF4" w:rsidRDefault="00ED1509">
            <w:pPr>
              <w:pStyle w:val="Heading1Numbered"/>
              <w:rPr>
                <w:del w:id="11369" w:author="Donovan Goode" w:date="2018-11-09T10:04:00Z"/>
                <w:rFonts w:ascii="Consolas" w:eastAsia="Times New Roman" w:hAnsi="Consolas" w:cs="Times New Roman"/>
                <w:color w:val="D4D4D4"/>
                <w:sz w:val="21"/>
                <w:szCs w:val="21"/>
              </w:rPr>
              <w:pPrChange w:id="11370" w:author="Donovan Goode" w:date="2018-11-09T10:05:00Z">
                <w:pPr>
                  <w:shd w:val="clear" w:color="auto" w:fill="1E1E1E"/>
                  <w:spacing w:line="285" w:lineRule="atLeast"/>
                </w:pPr>
              </w:pPrChange>
            </w:pPr>
            <w:del w:id="11371" w:author="Donovan Goode" w:date="2018-11-09T10:04:00Z">
              <w:r w:rsidRPr="00F84715" w:rsidDel="008B6AF4">
                <w:rPr>
                  <w:rFonts w:ascii="Consolas" w:eastAsia="Times New Roman" w:hAnsi="Consolas" w:cs="Times New Roman"/>
                  <w:color w:val="D7BA7D"/>
                  <w:sz w:val="21"/>
                  <w:szCs w:val="21"/>
                </w:rPr>
                <w:delText>.wc-hidden</w:delText>
              </w:r>
              <w:r w:rsidRPr="00F84715" w:rsidDel="008B6AF4">
                <w:rPr>
                  <w:rFonts w:ascii="Consolas" w:eastAsia="Times New Roman" w:hAnsi="Consolas" w:cs="Times New Roman"/>
                  <w:color w:val="D4D4D4"/>
                  <w:sz w:val="21"/>
                  <w:szCs w:val="21"/>
                </w:rPr>
                <w:delText xml:space="preserve"> {</w:delText>
              </w:r>
            </w:del>
          </w:p>
          <w:p w14:paraId="53A368B8" w14:textId="77777777" w:rsidR="00ED1509" w:rsidRPr="00F84715" w:rsidDel="008B6AF4" w:rsidRDefault="00ED1509">
            <w:pPr>
              <w:pStyle w:val="Heading1Numbered"/>
              <w:rPr>
                <w:del w:id="11372" w:author="Donovan Goode" w:date="2018-11-09T10:04:00Z"/>
                <w:rFonts w:ascii="Consolas" w:eastAsia="Times New Roman" w:hAnsi="Consolas" w:cs="Times New Roman"/>
                <w:color w:val="D4D4D4"/>
                <w:sz w:val="21"/>
                <w:szCs w:val="21"/>
              </w:rPr>
              <w:pPrChange w:id="11373" w:author="Donovan Goode" w:date="2018-11-09T10:05:00Z">
                <w:pPr>
                  <w:shd w:val="clear" w:color="auto" w:fill="1E1E1E"/>
                  <w:spacing w:line="285" w:lineRule="atLeast"/>
                </w:pPr>
              </w:pPrChange>
            </w:pPr>
            <w:del w:id="1137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visibility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3EF52DCA" w14:textId="77777777" w:rsidR="00ED1509" w:rsidRPr="00F84715" w:rsidDel="008B6AF4" w:rsidRDefault="00ED1509">
            <w:pPr>
              <w:pStyle w:val="Heading1Numbered"/>
              <w:rPr>
                <w:del w:id="11375" w:author="Donovan Goode" w:date="2018-11-09T10:04:00Z"/>
                <w:rFonts w:ascii="Consolas" w:eastAsia="Times New Roman" w:hAnsi="Consolas" w:cs="Times New Roman"/>
                <w:color w:val="D4D4D4"/>
                <w:sz w:val="21"/>
                <w:szCs w:val="21"/>
              </w:rPr>
              <w:pPrChange w:id="11376" w:author="Donovan Goode" w:date="2018-11-09T10:05:00Z">
                <w:pPr>
                  <w:shd w:val="clear" w:color="auto" w:fill="1E1E1E"/>
                  <w:spacing w:line="285" w:lineRule="atLeast"/>
                </w:pPr>
              </w:pPrChange>
            </w:pPr>
          </w:p>
          <w:p w14:paraId="5EEA7B24" w14:textId="77777777" w:rsidR="00ED1509" w:rsidRPr="00F84715" w:rsidDel="008B6AF4" w:rsidRDefault="00ED1509">
            <w:pPr>
              <w:pStyle w:val="Heading1Numbered"/>
              <w:rPr>
                <w:del w:id="11377" w:author="Donovan Goode" w:date="2018-11-09T10:04:00Z"/>
                <w:rFonts w:ascii="Consolas" w:eastAsia="Times New Roman" w:hAnsi="Consolas" w:cs="Times New Roman"/>
                <w:color w:val="D4D4D4"/>
                <w:sz w:val="21"/>
                <w:szCs w:val="21"/>
              </w:rPr>
              <w:pPrChange w:id="11378" w:author="Donovan Goode" w:date="2018-11-09T10:05:00Z">
                <w:pPr>
                  <w:shd w:val="clear" w:color="auto" w:fill="1E1E1E"/>
                  <w:spacing w:line="285" w:lineRule="atLeast"/>
                </w:pPr>
              </w:pPrChange>
            </w:pPr>
            <w:del w:id="11379" w:author="Donovan Goode" w:date="2018-11-09T10:04:00Z">
              <w:r w:rsidRPr="00F84715" w:rsidDel="008B6AF4">
                <w:rPr>
                  <w:rFonts w:ascii="Consolas" w:eastAsia="Times New Roman" w:hAnsi="Consolas" w:cs="Times New Roman"/>
                  <w:color w:val="D7BA7D"/>
                  <w:sz w:val="21"/>
                  <w:szCs w:val="21"/>
                </w:rPr>
                <w:delText>.wc-header</w:delText>
              </w:r>
              <w:r w:rsidRPr="00F84715" w:rsidDel="008B6AF4">
                <w:rPr>
                  <w:rFonts w:ascii="Consolas" w:eastAsia="Times New Roman" w:hAnsi="Consolas" w:cs="Times New Roman"/>
                  <w:color w:val="D4D4D4"/>
                  <w:sz w:val="21"/>
                  <w:szCs w:val="21"/>
                </w:rPr>
                <w:delText xml:space="preserve"> {</w:delText>
              </w:r>
            </w:del>
          </w:p>
          <w:p w14:paraId="64830F55" w14:textId="77777777" w:rsidR="00ED1509" w:rsidRPr="00F84715" w:rsidDel="008B6AF4" w:rsidRDefault="00ED1509">
            <w:pPr>
              <w:pStyle w:val="Heading1Numbered"/>
              <w:rPr>
                <w:del w:id="11380" w:author="Donovan Goode" w:date="2018-11-09T10:04:00Z"/>
                <w:rFonts w:ascii="Consolas" w:eastAsia="Times New Roman" w:hAnsi="Consolas" w:cs="Times New Roman"/>
                <w:color w:val="D4D4D4"/>
                <w:sz w:val="21"/>
                <w:szCs w:val="21"/>
              </w:rPr>
              <w:pPrChange w:id="11381" w:author="Donovan Goode" w:date="2018-11-09T10:05:00Z">
                <w:pPr>
                  <w:shd w:val="clear" w:color="auto" w:fill="1E1E1E"/>
                  <w:spacing w:line="285" w:lineRule="atLeast"/>
                </w:pPr>
              </w:pPrChange>
            </w:pPr>
            <w:del w:id="1138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2F0285E" w14:textId="77777777" w:rsidR="00ED1509" w:rsidRPr="00F84715" w:rsidDel="008B6AF4" w:rsidRDefault="00ED1509">
            <w:pPr>
              <w:pStyle w:val="Heading1Numbered"/>
              <w:rPr>
                <w:del w:id="11383" w:author="Donovan Goode" w:date="2018-11-09T10:04:00Z"/>
                <w:rFonts w:ascii="Consolas" w:eastAsia="Times New Roman" w:hAnsi="Consolas" w:cs="Times New Roman"/>
                <w:color w:val="D4D4D4"/>
                <w:sz w:val="21"/>
                <w:szCs w:val="21"/>
              </w:rPr>
              <w:pPrChange w:id="11384" w:author="Donovan Goode" w:date="2018-11-09T10:05:00Z">
                <w:pPr>
                  <w:shd w:val="clear" w:color="auto" w:fill="1E1E1E"/>
                  <w:spacing w:line="285" w:lineRule="atLeast"/>
                </w:pPr>
              </w:pPrChange>
            </w:pPr>
            <w:del w:id="1138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box-shadow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rgba</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0.2</w:delText>
              </w:r>
              <w:r w:rsidRPr="00F84715" w:rsidDel="008B6AF4">
                <w:rPr>
                  <w:rFonts w:ascii="Consolas" w:eastAsia="Times New Roman" w:hAnsi="Consolas" w:cs="Times New Roman"/>
                  <w:color w:val="D4D4D4"/>
                  <w:sz w:val="21"/>
                  <w:szCs w:val="21"/>
                </w:rPr>
                <w:delText>);</w:delText>
              </w:r>
            </w:del>
          </w:p>
          <w:p w14:paraId="224954A0" w14:textId="77777777" w:rsidR="00ED1509" w:rsidRPr="00F84715" w:rsidDel="008B6AF4" w:rsidRDefault="00ED1509">
            <w:pPr>
              <w:pStyle w:val="Heading1Numbered"/>
              <w:rPr>
                <w:del w:id="11386" w:author="Donovan Goode" w:date="2018-11-09T10:04:00Z"/>
                <w:rFonts w:ascii="Consolas" w:eastAsia="Times New Roman" w:hAnsi="Consolas" w:cs="Times New Roman"/>
                <w:color w:val="D4D4D4"/>
                <w:sz w:val="21"/>
                <w:szCs w:val="21"/>
              </w:rPr>
              <w:pPrChange w:id="11387" w:author="Donovan Goode" w:date="2018-11-09T10:05:00Z">
                <w:pPr>
                  <w:shd w:val="clear" w:color="auto" w:fill="1E1E1E"/>
                  <w:spacing w:line="285" w:lineRule="atLeast"/>
                </w:pPr>
              </w:pPrChange>
            </w:pPr>
            <w:del w:id="113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box-sizing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content-box</w:delText>
              </w:r>
              <w:r w:rsidRPr="00F84715" w:rsidDel="008B6AF4">
                <w:rPr>
                  <w:rFonts w:ascii="Consolas" w:eastAsia="Times New Roman" w:hAnsi="Consolas" w:cs="Times New Roman"/>
                  <w:color w:val="D4D4D4"/>
                  <w:sz w:val="21"/>
                  <w:szCs w:val="21"/>
                </w:rPr>
                <w:delText>;</w:delText>
              </w:r>
            </w:del>
          </w:p>
          <w:p w14:paraId="7240339F" w14:textId="77777777" w:rsidR="00ED1509" w:rsidRPr="00F84715" w:rsidDel="008B6AF4" w:rsidRDefault="00ED1509">
            <w:pPr>
              <w:pStyle w:val="Heading1Numbered"/>
              <w:rPr>
                <w:del w:id="11389" w:author="Donovan Goode" w:date="2018-11-09T10:04:00Z"/>
                <w:rFonts w:ascii="Consolas" w:eastAsia="Times New Roman" w:hAnsi="Consolas" w:cs="Times New Roman"/>
                <w:color w:val="D4D4D4"/>
                <w:sz w:val="21"/>
                <w:szCs w:val="21"/>
              </w:rPr>
              <w:pPrChange w:id="11390" w:author="Donovan Goode" w:date="2018-11-09T10:05:00Z">
                <w:pPr>
                  <w:shd w:val="clear" w:color="auto" w:fill="1E1E1E"/>
                  <w:spacing w:line="285" w:lineRule="atLeast"/>
                </w:pPr>
              </w:pPrChange>
            </w:pPr>
            <w:del w:id="1139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24094F21" w14:textId="77777777" w:rsidR="00ED1509" w:rsidRPr="00F84715" w:rsidDel="008B6AF4" w:rsidRDefault="00ED1509">
            <w:pPr>
              <w:pStyle w:val="Heading1Numbered"/>
              <w:rPr>
                <w:del w:id="11392" w:author="Donovan Goode" w:date="2018-11-09T10:04:00Z"/>
                <w:rFonts w:ascii="Consolas" w:eastAsia="Times New Roman" w:hAnsi="Consolas" w:cs="Times New Roman"/>
                <w:color w:val="D4D4D4"/>
                <w:sz w:val="21"/>
                <w:szCs w:val="21"/>
              </w:rPr>
              <w:pPrChange w:id="11393" w:author="Donovan Goode" w:date="2018-11-09T10:05:00Z">
                <w:pPr>
                  <w:shd w:val="clear" w:color="auto" w:fill="1E1E1E"/>
                  <w:spacing w:line="285" w:lineRule="atLeast"/>
                </w:pPr>
              </w:pPrChange>
            </w:pPr>
            <w:del w:id="1139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500</w:delText>
              </w:r>
              <w:r w:rsidRPr="00F84715" w:rsidDel="008B6AF4">
                <w:rPr>
                  <w:rFonts w:ascii="Consolas" w:eastAsia="Times New Roman" w:hAnsi="Consolas" w:cs="Times New Roman"/>
                  <w:color w:val="D4D4D4"/>
                  <w:sz w:val="21"/>
                  <w:szCs w:val="21"/>
                </w:rPr>
                <w:delText>;</w:delText>
              </w:r>
            </w:del>
          </w:p>
          <w:p w14:paraId="142D5BEA" w14:textId="77777777" w:rsidR="00ED1509" w:rsidRPr="00F84715" w:rsidDel="008B6AF4" w:rsidRDefault="00ED1509">
            <w:pPr>
              <w:pStyle w:val="Heading1Numbered"/>
              <w:rPr>
                <w:del w:id="11395" w:author="Donovan Goode" w:date="2018-11-09T10:04:00Z"/>
                <w:rFonts w:ascii="Consolas" w:eastAsia="Times New Roman" w:hAnsi="Consolas" w:cs="Times New Roman"/>
                <w:color w:val="D4D4D4"/>
                <w:sz w:val="21"/>
                <w:szCs w:val="21"/>
              </w:rPr>
              <w:pPrChange w:id="11396" w:author="Donovan Goode" w:date="2018-11-09T10:05:00Z">
                <w:pPr>
                  <w:shd w:val="clear" w:color="auto" w:fill="1E1E1E"/>
                  <w:spacing w:line="285" w:lineRule="atLeast"/>
                </w:pPr>
              </w:pPrChange>
            </w:pPr>
            <w:del w:id="1139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30px</w:delText>
              </w:r>
              <w:r w:rsidRPr="00F84715" w:rsidDel="008B6AF4">
                <w:rPr>
                  <w:rFonts w:ascii="Consolas" w:eastAsia="Times New Roman" w:hAnsi="Consolas" w:cs="Times New Roman"/>
                  <w:color w:val="D4D4D4"/>
                  <w:sz w:val="21"/>
                  <w:szCs w:val="21"/>
                </w:rPr>
                <w:delText>;</w:delText>
              </w:r>
            </w:del>
          </w:p>
          <w:p w14:paraId="2B2BD8F4" w14:textId="77777777" w:rsidR="00ED1509" w:rsidRPr="00F84715" w:rsidDel="008B6AF4" w:rsidRDefault="00ED1509">
            <w:pPr>
              <w:pStyle w:val="Heading1Numbered"/>
              <w:rPr>
                <w:del w:id="11398" w:author="Donovan Goode" w:date="2018-11-09T10:04:00Z"/>
                <w:rFonts w:ascii="Consolas" w:eastAsia="Times New Roman" w:hAnsi="Consolas" w:cs="Times New Roman"/>
                <w:color w:val="D4D4D4"/>
                <w:sz w:val="21"/>
                <w:szCs w:val="21"/>
              </w:rPr>
              <w:pPrChange w:id="11399" w:author="Donovan Goode" w:date="2018-11-09T10:05:00Z">
                <w:pPr>
                  <w:shd w:val="clear" w:color="auto" w:fill="1E1E1E"/>
                  <w:spacing w:line="285" w:lineRule="atLeast"/>
                </w:pPr>
              </w:pPrChange>
            </w:pPr>
            <w:del w:id="1140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4C2EE447" w14:textId="77777777" w:rsidR="00ED1509" w:rsidRPr="00F84715" w:rsidDel="008B6AF4" w:rsidRDefault="00ED1509">
            <w:pPr>
              <w:pStyle w:val="Heading1Numbered"/>
              <w:rPr>
                <w:del w:id="11401" w:author="Donovan Goode" w:date="2018-11-09T10:04:00Z"/>
                <w:rFonts w:ascii="Consolas" w:eastAsia="Times New Roman" w:hAnsi="Consolas" w:cs="Times New Roman"/>
                <w:color w:val="D4D4D4"/>
                <w:sz w:val="21"/>
                <w:szCs w:val="21"/>
              </w:rPr>
              <w:pPrChange w:id="11402" w:author="Donovan Goode" w:date="2018-11-09T10:05:00Z">
                <w:pPr>
                  <w:shd w:val="clear" w:color="auto" w:fill="1E1E1E"/>
                  <w:spacing w:line="285" w:lineRule="atLeast"/>
                </w:pPr>
              </w:pPrChange>
            </w:pPr>
            <w:del w:id="1140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letter-spacing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0.5px</w:delText>
              </w:r>
              <w:r w:rsidRPr="00F84715" w:rsidDel="008B6AF4">
                <w:rPr>
                  <w:rFonts w:ascii="Consolas" w:eastAsia="Times New Roman" w:hAnsi="Consolas" w:cs="Times New Roman"/>
                  <w:color w:val="D4D4D4"/>
                  <w:sz w:val="21"/>
                  <w:szCs w:val="21"/>
                </w:rPr>
                <w:delText>;</w:delText>
              </w:r>
            </w:del>
          </w:p>
          <w:p w14:paraId="3DF85741" w14:textId="77777777" w:rsidR="00ED1509" w:rsidRPr="00F84715" w:rsidDel="008B6AF4" w:rsidRDefault="00ED1509">
            <w:pPr>
              <w:pStyle w:val="Heading1Numbered"/>
              <w:rPr>
                <w:del w:id="11404" w:author="Donovan Goode" w:date="2018-11-09T10:04:00Z"/>
                <w:rFonts w:ascii="Consolas" w:eastAsia="Times New Roman" w:hAnsi="Consolas" w:cs="Times New Roman"/>
                <w:color w:val="D4D4D4"/>
                <w:sz w:val="21"/>
                <w:szCs w:val="21"/>
              </w:rPr>
              <w:pPrChange w:id="11405" w:author="Donovan Goode" w:date="2018-11-09T10:05:00Z">
                <w:pPr>
                  <w:shd w:val="clear" w:color="auto" w:fill="1E1E1E"/>
                  <w:spacing w:line="285" w:lineRule="atLeast"/>
                </w:pPr>
              </w:pPrChange>
            </w:pPr>
            <w:del w:id="1140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w:delText>
              </w:r>
            </w:del>
          </w:p>
          <w:p w14:paraId="7B381BD2" w14:textId="77777777" w:rsidR="00ED1509" w:rsidRPr="00F84715" w:rsidDel="008B6AF4" w:rsidRDefault="00ED1509">
            <w:pPr>
              <w:pStyle w:val="Heading1Numbered"/>
              <w:rPr>
                <w:del w:id="11407" w:author="Donovan Goode" w:date="2018-11-09T10:04:00Z"/>
                <w:rFonts w:ascii="Consolas" w:eastAsia="Times New Roman" w:hAnsi="Consolas" w:cs="Times New Roman"/>
                <w:color w:val="D4D4D4"/>
                <w:sz w:val="21"/>
                <w:szCs w:val="21"/>
              </w:rPr>
              <w:pPrChange w:id="11408" w:author="Donovan Goode" w:date="2018-11-09T10:05:00Z">
                <w:pPr>
                  <w:shd w:val="clear" w:color="auto" w:fill="1E1E1E"/>
                  <w:spacing w:line="285" w:lineRule="atLeast"/>
                </w:pPr>
              </w:pPrChange>
            </w:pPr>
            <w:del w:id="1140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29044DF" w14:textId="77777777" w:rsidR="00ED1509" w:rsidRPr="00F84715" w:rsidDel="008B6AF4" w:rsidRDefault="00ED1509">
            <w:pPr>
              <w:pStyle w:val="Heading1Numbered"/>
              <w:rPr>
                <w:del w:id="11410" w:author="Donovan Goode" w:date="2018-11-09T10:04:00Z"/>
                <w:rFonts w:ascii="Consolas" w:eastAsia="Times New Roman" w:hAnsi="Consolas" w:cs="Times New Roman"/>
                <w:color w:val="D4D4D4"/>
                <w:sz w:val="21"/>
                <w:szCs w:val="21"/>
              </w:rPr>
              <w:pPrChange w:id="11411" w:author="Donovan Goode" w:date="2018-11-09T10:05:00Z">
                <w:pPr>
                  <w:shd w:val="clear" w:color="auto" w:fill="1E1E1E"/>
                  <w:spacing w:line="285" w:lineRule="atLeast"/>
                </w:pPr>
              </w:pPrChange>
            </w:pPr>
            <w:del w:id="1141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3AEE2F8" w14:textId="77777777" w:rsidR="00ED1509" w:rsidRPr="00F84715" w:rsidDel="008B6AF4" w:rsidRDefault="00ED1509">
            <w:pPr>
              <w:pStyle w:val="Heading1Numbered"/>
              <w:rPr>
                <w:del w:id="11413" w:author="Donovan Goode" w:date="2018-11-09T10:04:00Z"/>
                <w:rFonts w:ascii="Consolas" w:eastAsia="Times New Roman" w:hAnsi="Consolas" w:cs="Times New Roman"/>
                <w:color w:val="D4D4D4"/>
                <w:sz w:val="21"/>
                <w:szCs w:val="21"/>
              </w:rPr>
              <w:pPrChange w:id="11414" w:author="Donovan Goode" w:date="2018-11-09T10:05:00Z">
                <w:pPr>
                  <w:shd w:val="clear" w:color="auto" w:fill="1E1E1E"/>
                  <w:spacing w:line="285" w:lineRule="atLeast"/>
                </w:pPr>
              </w:pPrChange>
            </w:pPr>
            <w:del w:id="1141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47463AA1" w14:textId="77777777" w:rsidR="00ED1509" w:rsidRPr="00F84715" w:rsidDel="008B6AF4" w:rsidRDefault="00ED1509">
            <w:pPr>
              <w:pStyle w:val="Heading1Numbered"/>
              <w:rPr>
                <w:del w:id="11416" w:author="Donovan Goode" w:date="2018-11-09T10:04:00Z"/>
                <w:rFonts w:ascii="Consolas" w:eastAsia="Times New Roman" w:hAnsi="Consolas" w:cs="Times New Roman"/>
                <w:color w:val="D4D4D4"/>
                <w:sz w:val="21"/>
                <w:szCs w:val="21"/>
              </w:rPr>
              <w:pPrChange w:id="11417" w:author="Donovan Goode" w:date="2018-11-09T10:05:00Z">
                <w:pPr>
                  <w:shd w:val="clear" w:color="auto" w:fill="1E1E1E"/>
                  <w:spacing w:line="285" w:lineRule="atLeast"/>
                </w:pPr>
              </w:pPrChange>
            </w:pPr>
            <w:del w:id="1141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z-index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6C4419F6" w14:textId="77777777" w:rsidR="00ED1509" w:rsidRPr="00F84715" w:rsidDel="008B6AF4" w:rsidRDefault="00ED1509">
            <w:pPr>
              <w:pStyle w:val="Heading1Numbered"/>
              <w:rPr>
                <w:del w:id="11419" w:author="Donovan Goode" w:date="2018-11-09T10:04:00Z"/>
                <w:rFonts w:ascii="Consolas" w:eastAsia="Times New Roman" w:hAnsi="Consolas" w:cs="Times New Roman"/>
                <w:color w:val="D4D4D4"/>
                <w:sz w:val="21"/>
                <w:szCs w:val="21"/>
              </w:rPr>
              <w:pPrChange w:id="11420" w:author="Donovan Goode" w:date="2018-11-09T10:05:00Z">
                <w:pPr>
                  <w:shd w:val="clear" w:color="auto" w:fill="1E1E1E"/>
                  <w:spacing w:line="285" w:lineRule="atLeast"/>
                </w:pPr>
              </w:pPrChange>
            </w:pPr>
          </w:p>
          <w:p w14:paraId="0BA4ECA7" w14:textId="77777777" w:rsidR="00ED1509" w:rsidRPr="00F84715" w:rsidDel="008B6AF4" w:rsidRDefault="00ED1509">
            <w:pPr>
              <w:pStyle w:val="Heading1Numbered"/>
              <w:rPr>
                <w:del w:id="11421" w:author="Donovan Goode" w:date="2018-11-09T10:04:00Z"/>
                <w:rFonts w:ascii="Consolas" w:eastAsia="Times New Roman" w:hAnsi="Consolas" w:cs="Times New Roman"/>
                <w:color w:val="D4D4D4"/>
                <w:sz w:val="21"/>
                <w:szCs w:val="21"/>
              </w:rPr>
              <w:pPrChange w:id="11422" w:author="Donovan Goode" w:date="2018-11-09T10:05:00Z">
                <w:pPr>
                  <w:shd w:val="clear" w:color="auto" w:fill="1E1E1E"/>
                  <w:spacing w:line="285" w:lineRule="atLeast"/>
                </w:pPr>
              </w:pPrChange>
            </w:pPr>
            <w:del w:id="11423" w:author="Donovan Goode" w:date="2018-11-09T10:04:00Z">
              <w:r w:rsidRPr="00F84715" w:rsidDel="008B6AF4">
                <w:rPr>
                  <w:rFonts w:ascii="Consolas" w:eastAsia="Times New Roman" w:hAnsi="Consolas" w:cs="Times New Roman"/>
                  <w:color w:val="D7BA7D"/>
                  <w:sz w:val="21"/>
                  <w:szCs w:val="21"/>
                </w:rPr>
                <w:delText>.wc-time</w:delText>
              </w:r>
              <w:r w:rsidRPr="00F84715" w:rsidDel="008B6AF4">
                <w:rPr>
                  <w:rFonts w:ascii="Consolas" w:eastAsia="Times New Roman" w:hAnsi="Consolas" w:cs="Times New Roman"/>
                  <w:color w:val="D4D4D4"/>
                  <w:sz w:val="21"/>
                  <w:szCs w:val="21"/>
                </w:rPr>
                <w:delText xml:space="preserve"> {</w:delText>
              </w:r>
            </w:del>
          </w:p>
          <w:p w14:paraId="511786ED" w14:textId="77777777" w:rsidR="00ED1509" w:rsidRPr="00F84715" w:rsidDel="008B6AF4" w:rsidRDefault="00ED1509">
            <w:pPr>
              <w:pStyle w:val="Heading1Numbered"/>
              <w:rPr>
                <w:del w:id="11424" w:author="Donovan Goode" w:date="2018-11-09T10:04:00Z"/>
                <w:rFonts w:ascii="Consolas" w:eastAsia="Times New Roman" w:hAnsi="Consolas" w:cs="Times New Roman"/>
                <w:color w:val="D4D4D4"/>
                <w:sz w:val="21"/>
                <w:szCs w:val="21"/>
              </w:rPr>
              <w:pPrChange w:id="11425" w:author="Donovan Goode" w:date="2018-11-09T10:05:00Z">
                <w:pPr>
                  <w:shd w:val="clear" w:color="auto" w:fill="1E1E1E"/>
                  <w:spacing w:line="285" w:lineRule="atLeast"/>
                </w:pPr>
              </w:pPrChange>
            </w:pPr>
            <w:del w:id="1142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#999999</w:delText>
              </w:r>
              <w:r w:rsidRPr="00F84715" w:rsidDel="008B6AF4">
                <w:rPr>
                  <w:rFonts w:ascii="Consolas" w:eastAsia="Times New Roman" w:hAnsi="Consolas" w:cs="Times New Roman"/>
                  <w:color w:val="D4D4D4"/>
                  <w:sz w:val="21"/>
                  <w:szCs w:val="21"/>
                </w:rPr>
                <w:delText>;</w:delText>
              </w:r>
            </w:del>
          </w:p>
          <w:p w14:paraId="0EA01E26" w14:textId="77777777" w:rsidR="00ED1509" w:rsidRPr="00F84715" w:rsidDel="008B6AF4" w:rsidRDefault="00ED1509">
            <w:pPr>
              <w:pStyle w:val="Heading1Numbered"/>
              <w:rPr>
                <w:del w:id="11427" w:author="Donovan Goode" w:date="2018-11-09T10:04:00Z"/>
                <w:rFonts w:ascii="Consolas" w:eastAsia="Times New Roman" w:hAnsi="Consolas" w:cs="Times New Roman"/>
                <w:color w:val="D4D4D4"/>
                <w:sz w:val="21"/>
                <w:szCs w:val="21"/>
              </w:rPr>
              <w:pPrChange w:id="11428" w:author="Donovan Goode" w:date="2018-11-09T10:05:00Z">
                <w:pPr>
                  <w:shd w:val="clear" w:color="auto" w:fill="1E1E1E"/>
                  <w:spacing w:line="285" w:lineRule="atLeast"/>
                </w:pPr>
              </w:pPrChange>
            </w:pPr>
            <w:del w:id="1142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 }</w:delText>
              </w:r>
            </w:del>
          </w:p>
          <w:p w14:paraId="2FB1486F" w14:textId="77777777" w:rsidR="00ED1509" w:rsidRPr="00F84715" w:rsidDel="008B6AF4" w:rsidRDefault="00ED1509">
            <w:pPr>
              <w:pStyle w:val="Heading1Numbered"/>
              <w:rPr>
                <w:del w:id="11430" w:author="Donovan Goode" w:date="2018-11-09T10:04:00Z"/>
                <w:rFonts w:ascii="Consolas" w:eastAsia="Times New Roman" w:hAnsi="Consolas" w:cs="Times New Roman"/>
                <w:color w:val="D4D4D4"/>
                <w:sz w:val="21"/>
                <w:szCs w:val="21"/>
              </w:rPr>
              <w:pPrChange w:id="11431" w:author="Donovan Goode" w:date="2018-11-09T10:05:00Z">
                <w:pPr>
                  <w:shd w:val="clear" w:color="auto" w:fill="1E1E1E"/>
                  <w:spacing w:line="285" w:lineRule="atLeast"/>
                </w:pPr>
              </w:pPrChange>
            </w:pPr>
          </w:p>
          <w:p w14:paraId="3F349FBE" w14:textId="77777777" w:rsidR="00ED1509" w:rsidRPr="00F84715" w:rsidDel="008B6AF4" w:rsidRDefault="00ED1509">
            <w:pPr>
              <w:pStyle w:val="Heading1Numbered"/>
              <w:rPr>
                <w:del w:id="11432" w:author="Donovan Goode" w:date="2018-11-09T10:04:00Z"/>
                <w:rFonts w:ascii="Consolas" w:eastAsia="Times New Roman" w:hAnsi="Consolas" w:cs="Times New Roman"/>
                <w:color w:val="D4D4D4"/>
                <w:sz w:val="21"/>
                <w:szCs w:val="21"/>
              </w:rPr>
              <w:pPrChange w:id="11433" w:author="Donovan Goode" w:date="2018-11-09T10:05:00Z">
                <w:pPr>
                  <w:shd w:val="clear" w:color="auto" w:fill="1E1E1E"/>
                  <w:spacing w:line="285" w:lineRule="atLeast"/>
                </w:pPr>
              </w:pPrChange>
            </w:pPr>
            <w:del w:id="11434" w:author="Donovan Goode" w:date="2018-11-09T10:04:00Z">
              <w:r w:rsidRPr="00F84715" w:rsidDel="008B6AF4">
                <w:rPr>
                  <w:rFonts w:ascii="Consolas" w:eastAsia="Times New Roman" w:hAnsi="Consolas" w:cs="Times New Roman"/>
                  <w:color w:val="D7BA7D"/>
                  <w:sz w:val="21"/>
                  <w:szCs w:val="21"/>
                </w:rPr>
                <w:delText>.wc-message-groups</w:delText>
              </w:r>
              <w:r w:rsidRPr="00F84715" w:rsidDel="008B6AF4">
                <w:rPr>
                  <w:rFonts w:ascii="Consolas" w:eastAsia="Times New Roman" w:hAnsi="Consolas" w:cs="Times New Roman"/>
                  <w:color w:val="D4D4D4"/>
                  <w:sz w:val="21"/>
                  <w:szCs w:val="21"/>
                </w:rPr>
                <w:delText xml:space="preserve"> {</w:delText>
              </w:r>
            </w:del>
          </w:p>
          <w:p w14:paraId="60E1188F" w14:textId="77777777" w:rsidR="00ED1509" w:rsidRPr="00F84715" w:rsidDel="008B6AF4" w:rsidRDefault="00ED1509">
            <w:pPr>
              <w:pStyle w:val="Heading1Numbered"/>
              <w:rPr>
                <w:del w:id="11435" w:author="Donovan Goode" w:date="2018-11-09T10:04:00Z"/>
                <w:rFonts w:ascii="Consolas" w:eastAsia="Times New Roman" w:hAnsi="Consolas" w:cs="Times New Roman"/>
                <w:color w:val="D4D4D4"/>
                <w:sz w:val="21"/>
                <w:szCs w:val="21"/>
              </w:rPr>
              <w:pPrChange w:id="11436" w:author="Donovan Goode" w:date="2018-11-09T10:05:00Z">
                <w:pPr>
                  <w:shd w:val="clear" w:color="auto" w:fill="1E1E1E"/>
                  <w:spacing w:line="285" w:lineRule="atLeast"/>
                </w:pPr>
              </w:pPrChange>
            </w:pPr>
            <w:del w:id="1143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36780C4D" w14:textId="77777777" w:rsidR="00ED1509" w:rsidRPr="00F84715" w:rsidDel="008B6AF4" w:rsidRDefault="00ED1509">
            <w:pPr>
              <w:pStyle w:val="Heading1Numbered"/>
              <w:rPr>
                <w:del w:id="11438" w:author="Donovan Goode" w:date="2018-11-09T10:04:00Z"/>
                <w:rFonts w:ascii="Consolas" w:eastAsia="Times New Roman" w:hAnsi="Consolas" w:cs="Times New Roman"/>
                <w:color w:val="D4D4D4"/>
                <w:sz w:val="21"/>
                <w:szCs w:val="21"/>
              </w:rPr>
              <w:pPrChange w:id="11439" w:author="Donovan Goode" w:date="2018-11-09T10:05:00Z">
                <w:pPr>
                  <w:shd w:val="clear" w:color="auto" w:fill="1E1E1E"/>
                  <w:spacing w:line="285" w:lineRule="atLeast"/>
                </w:pPr>
              </w:pPrChange>
            </w:pPr>
            <w:del w:id="1144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67CC475" w14:textId="77777777" w:rsidR="00ED1509" w:rsidRPr="00F84715" w:rsidDel="008B6AF4" w:rsidRDefault="00ED1509">
            <w:pPr>
              <w:pStyle w:val="Heading1Numbered"/>
              <w:rPr>
                <w:del w:id="11441" w:author="Donovan Goode" w:date="2018-11-09T10:04:00Z"/>
                <w:rFonts w:ascii="Consolas" w:eastAsia="Times New Roman" w:hAnsi="Consolas" w:cs="Times New Roman"/>
                <w:color w:val="D4D4D4"/>
                <w:sz w:val="21"/>
                <w:szCs w:val="21"/>
              </w:rPr>
              <w:pPrChange w:id="11442" w:author="Donovan Goode" w:date="2018-11-09T10:05:00Z">
                <w:pPr>
                  <w:shd w:val="clear" w:color="auto" w:fill="1E1E1E"/>
                  <w:spacing w:line="285" w:lineRule="atLeast"/>
                </w:pPr>
              </w:pPrChange>
            </w:pPr>
            <w:del w:id="1144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transform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translateY</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B899837" w14:textId="77777777" w:rsidR="00ED1509" w:rsidRPr="00F84715" w:rsidDel="008B6AF4" w:rsidRDefault="00ED1509">
            <w:pPr>
              <w:pStyle w:val="Heading1Numbered"/>
              <w:rPr>
                <w:del w:id="11444" w:author="Donovan Goode" w:date="2018-11-09T10:04:00Z"/>
                <w:rFonts w:ascii="Consolas" w:eastAsia="Times New Roman" w:hAnsi="Consolas" w:cs="Times New Roman"/>
                <w:color w:val="D4D4D4"/>
                <w:sz w:val="21"/>
                <w:szCs w:val="21"/>
              </w:rPr>
              <w:pPrChange w:id="11445" w:author="Donovan Goode" w:date="2018-11-09T10:05:00Z">
                <w:pPr>
                  <w:shd w:val="clear" w:color="auto" w:fill="1E1E1E"/>
                  <w:spacing w:line="285" w:lineRule="atLeast"/>
                </w:pPr>
              </w:pPrChange>
            </w:pPr>
            <w:del w:id="1144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outline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18A15C69" w14:textId="77777777" w:rsidR="00ED1509" w:rsidRPr="00F84715" w:rsidDel="008B6AF4" w:rsidRDefault="00ED1509">
            <w:pPr>
              <w:pStyle w:val="Heading1Numbered"/>
              <w:rPr>
                <w:del w:id="11447" w:author="Donovan Goode" w:date="2018-11-09T10:04:00Z"/>
                <w:rFonts w:ascii="Consolas" w:eastAsia="Times New Roman" w:hAnsi="Consolas" w:cs="Times New Roman"/>
                <w:color w:val="D4D4D4"/>
                <w:sz w:val="21"/>
                <w:szCs w:val="21"/>
              </w:rPr>
              <w:pPrChange w:id="11448" w:author="Donovan Goode" w:date="2018-11-09T10:05:00Z">
                <w:pPr>
                  <w:shd w:val="clear" w:color="auto" w:fill="1E1E1E"/>
                  <w:spacing w:line="285" w:lineRule="atLeast"/>
                </w:pPr>
              </w:pPrChange>
            </w:pPr>
            <w:del w:id="1144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0162E750" w14:textId="77777777" w:rsidR="00ED1509" w:rsidRPr="00F84715" w:rsidDel="008B6AF4" w:rsidRDefault="00ED1509">
            <w:pPr>
              <w:pStyle w:val="Heading1Numbered"/>
              <w:rPr>
                <w:del w:id="11450" w:author="Donovan Goode" w:date="2018-11-09T10:04:00Z"/>
                <w:rFonts w:ascii="Consolas" w:eastAsia="Times New Roman" w:hAnsi="Consolas" w:cs="Times New Roman"/>
                <w:color w:val="D4D4D4"/>
                <w:sz w:val="21"/>
                <w:szCs w:val="21"/>
              </w:rPr>
              <w:pPrChange w:id="11451" w:author="Donovan Goode" w:date="2018-11-09T10:05:00Z">
                <w:pPr>
                  <w:shd w:val="clear" w:color="auto" w:fill="1E1E1E"/>
                  <w:spacing w:line="285" w:lineRule="atLeast"/>
                </w:pPr>
              </w:pPrChange>
            </w:pPr>
            <w:del w:id="1145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scroll</w:delText>
              </w:r>
              <w:r w:rsidRPr="00F84715" w:rsidDel="008B6AF4">
                <w:rPr>
                  <w:rFonts w:ascii="Consolas" w:eastAsia="Times New Roman" w:hAnsi="Consolas" w:cs="Times New Roman"/>
                  <w:color w:val="D4D4D4"/>
                  <w:sz w:val="21"/>
                  <w:szCs w:val="21"/>
                </w:rPr>
                <w:delText>;</w:delText>
              </w:r>
            </w:del>
          </w:p>
          <w:p w14:paraId="4A50A042" w14:textId="77777777" w:rsidR="00ED1509" w:rsidRPr="00F84715" w:rsidDel="008B6AF4" w:rsidRDefault="00ED1509">
            <w:pPr>
              <w:pStyle w:val="Heading1Numbered"/>
              <w:rPr>
                <w:del w:id="11453" w:author="Donovan Goode" w:date="2018-11-09T10:04:00Z"/>
                <w:rFonts w:ascii="Consolas" w:eastAsia="Times New Roman" w:hAnsi="Consolas" w:cs="Times New Roman"/>
                <w:color w:val="D4D4D4"/>
                <w:sz w:val="21"/>
                <w:szCs w:val="21"/>
              </w:rPr>
              <w:pPrChange w:id="11454" w:author="Donovan Goode" w:date="2018-11-09T10:05:00Z">
                <w:pPr>
                  <w:shd w:val="clear" w:color="auto" w:fill="1E1E1E"/>
                  <w:spacing w:line="285" w:lineRule="atLeast"/>
                </w:pPr>
              </w:pPrChange>
            </w:pPr>
            <w:del w:id="1145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w:delText>
              </w:r>
            </w:del>
          </w:p>
          <w:p w14:paraId="1220E6A9" w14:textId="77777777" w:rsidR="00ED1509" w:rsidRPr="00F84715" w:rsidDel="008B6AF4" w:rsidRDefault="00ED1509">
            <w:pPr>
              <w:pStyle w:val="Heading1Numbered"/>
              <w:rPr>
                <w:del w:id="11456" w:author="Donovan Goode" w:date="2018-11-09T10:04:00Z"/>
                <w:rFonts w:ascii="Consolas" w:eastAsia="Times New Roman" w:hAnsi="Consolas" w:cs="Times New Roman"/>
                <w:color w:val="D4D4D4"/>
                <w:sz w:val="21"/>
                <w:szCs w:val="21"/>
              </w:rPr>
              <w:pPrChange w:id="11457" w:author="Donovan Goode" w:date="2018-11-09T10:05:00Z">
                <w:pPr>
                  <w:shd w:val="clear" w:color="auto" w:fill="1E1E1E"/>
                  <w:spacing w:line="285" w:lineRule="atLeast"/>
                </w:pPr>
              </w:pPrChange>
            </w:pPr>
            <w:del w:id="1145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133DA8CE" w14:textId="77777777" w:rsidR="00ED1509" w:rsidRPr="00F84715" w:rsidDel="008B6AF4" w:rsidRDefault="00ED1509">
            <w:pPr>
              <w:pStyle w:val="Heading1Numbered"/>
              <w:rPr>
                <w:del w:id="11459" w:author="Donovan Goode" w:date="2018-11-09T10:04:00Z"/>
                <w:rFonts w:ascii="Consolas" w:eastAsia="Times New Roman" w:hAnsi="Consolas" w:cs="Times New Roman"/>
                <w:color w:val="D4D4D4"/>
                <w:sz w:val="21"/>
                <w:szCs w:val="21"/>
              </w:rPr>
              <w:pPrChange w:id="11460" w:author="Donovan Goode" w:date="2018-11-09T10:05:00Z">
                <w:pPr>
                  <w:shd w:val="clear" w:color="auto" w:fill="1E1E1E"/>
                  <w:spacing w:line="285" w:lineRule="atLeast"/>
                </w:pPr>
              </w:pPrChange>
            </w:pPr>
            <w:del w:id="1146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F819E49" w14:textId="77777777" w:rsidR="00ED1509" w:rsidRPr="00F84715" w:rsidDel="008B6AF4" w:rsidRDefault="00ED1509">
            <w:pPr>
              <w:pStyle w:val="Heading1Numbered"/>
              <w:rPr>
                <w:del w:id="11462" w:author="Donovan Goode" w:date="2018-11-09T10:04:00Z"/>
                <w:rFonts w:ascii="Consolas" w:eastAsia="Times New Roman" w:hAnsi="Consolas" w:cs="Times New Roman"/>
                <w:color w:val="D4D4D4"/>
                <w:sz w:val="21"/>
                <w:szCs w:val="21"/>
              </w:rPr>
              <w:pPrChange w:id="11463" w:author="Donovan Goode" w:date="2018-11-09T10:05:00Z">
                <w:pPr>
                  <w:shd w:val="clear" w:color="auto" w:fill="1E1E1E"/>
                  <w:spacing w:line="285" w:lineRule="atLeast"/>
                </w:pPr>
              </w:pPrChange>
            </w:pPr>
            <w:del w:id="1146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38px</w:delText>
              </w:r>
              <w:r w:rsidRPr="00F84715" w:rsidDel="008B6AF4">
                <w:rPr>
                  <w:rFonts w:ascii="Consolas" w:eastAsia="Times New Roman" w:hAnsi="Consolas" w:cs="Times New Roman"/>
                  <w:color w:val="D4D4D4"/>
                  <w:sz w:val="21"/>
                  <w:szCs w:val="21"/>
                </w:rPr>
                <w:delText>;</w:delText>
              </w:r>
            </w:del>
          </w:p>
          <w:p w14:paraId="6AA219E1" w14:textId="77777777" w:rsidR="00ED1509" w:rsidRPr="00F84715" w:rsidDel="008B6AF4" w:rsidRDefault="00ED1509">
            <w:pPr>
              <w:pStyle w:val="Heading1Numbered"/>
              <w:rPr>
                <w:del w:id="11465" w:author="Donovan Goode" w:date="2018-11-09T10:04:00Z"/>
                <w:rFonts w:ascii="Consolas" w:eastAsia="Times New Roman" w:hAnsi="Consolas" w:cs="Times New Roman"/>
                <w:color w:val="D4D4D4"/>
                <w:sz w:val="21"/>
                <w:szCs w:val="21"/>
              </w:rPr>
              <w:pPrChange w:id="11466" w:author="Donovan Goode" w:date="2018-11-09T10:05:00Z">
                <w:pPr>
                  <w:shd w:val="clear" w:color="auto" w:fill="1E1E1E"/>
                  <w:spacing w:line="285" w:lineRule="atLeast"/>
                </w:pPr>
              </w:pPrChange>
            </w:pPr>
            <w:del w:id="1146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transform </w:delText>
              </w:r>
              <w:r w:rsidRPr="00F84715" w:rsidDel="008B6AF4">
                <w:rPr>
                  <w:rFonts w:ascii="Consolas" w:eastAsia="Times New Roman" w:hAnsi="Consolas" w:cs="Times New Roman"/>
                  <w:color w:val="B5CEA8"/>
                  <w:sz w:val="21"/>
                  <w:szCs w:val="21"/>
                </w:rPr>
                <w:delText>0.2s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cubic-bezier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67C7B1E4" w14:textId="77777777" w:rsidR="00ED1509" w:rsidRPr="00F84715" w:rsidDel="008B6AF4" w:rsidRDefault="00ED1509">
            <w:pPr>
              <w:pStyle w:val="Heading1Numbered"/>
              <w:rPr>
                <w:del w:id="11468" w:author="Donovan Goode" w:date="2018-11-09T10:04:00Z"/>
                <w:rFonts w:ascii="Consolas" w:eastAsia="Times New Roman" w:hAnsi="Consolas" w:cs="Times New Roman"/>
                <w:color w:val="D4D4D4"/>
                <w:sz w:val="21"/>
                <w:szCs w:val="21"/>
              </w:rPr>
              <w:pPrChange w:id="11469" w:author="Donovan Goode" w:date="2018-11-09T10:05:00Z">
                <w:pPr>
                  <w:shd w:val="clear" w:color="auto" w:fill="1E1E1E"/>
                  <w:spacing w:line="285" w:lineRule="atLeast"/>
                </w:pPr>
              </w:pPrChange>
            </w:pPr>
            <w:del w:id="1147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.wc-message-groups.no-header</w:delText>
              </w:r>
              <w:r w:rsidRPr="00F84715" w:rsidDel="008B6AF4">
                <w:rPr>
                  <w:rFonts w:ascii="Consolas" w:eastAsia="Times New Roman" w:hAnsi="Consolas" w:cs="Times New Roman"/>
                  <w:color w:val="D4D4D4"/>
                  <w:sz w:val="21"/>
                  <w:szCs w:val="21"/>
                </w:rPr>
                <w:delText xml:space="preserve"> {</w:delText>
              </w:r>
            </w:del>
          </w:p>
          <w:p w14:paraId="730059E8" w14:textId="77777777" w:rsidR="00ED1509" w:rsidRPr="00F84715" w:rsidDel="008B6AF4" w:rsidRDefault="00ED1509">
            <w:pPr>
              <w:pStyle w:val="Heading1Numbered"/>
              <w:rPr>
                <w:del w:id="11471" w:author="Donovan Goode" w:date="2018-11-09T10:04:00Z"/>
                <w:rFonts w:ascii="Consolas" w:eastAsia="Times New Roman" w:hAnsi="Consolas" w:cs="Times New Roman"/>
                <w:color w:val="D4D4D4"/>
                <w:sz w:val="21"/>
                <w:szCs w:val="21"/>
              </w:rPr>
              <w:pPrChange w:id="11472" w:author="Donovan Goode" w:date="2018-11-09T10:05:00Z">
                <w:pPr>
                  <w:shd w:val="clear" w:color="auto" w:fill="1E1E1E"/>
                  <w:spacing w:line="285" w:lineRule="atLeast"/>
                </w:pPr>
              </w:pPrChange>
            </w:pPr>
            <w:del w:id="1147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6F861091" w14:textId="77777777" w:rsidR="00ED1509" w:rsidRPr="00F84715" w:rsidDel="008B6AF4" w:rsidRDefault="00ED1509">
            <w:pPr>
              <w:pStyle w:val="Heading1Numbered"/>
              <w:rPr>
                <w:del w:id="11474" w:author="Donovan Goode" w:date="2018-11-09T10:04:00Z"/>
                <w:rFonts w:ascii="Consolas" w:eastAsia="Times New Roman" w:hAnsi="Consolas" w:cs="Times New Roman"/>
                <w:color w:val="D4D4D4"/>
                <w:sz w:val="21"/>
                <w:szCs w:val="21"/>
              </w:rPr>
              <w:pPrChange w:id="11475" w:author="Donovan Goode" w:date="2018-11-09T10:05:00Z">
                <w:pPr>
                  <w:shd w:val="clear" w:color="auto" w:fill="1E1E1E"/>
                  <w:spacing w:line="285" w:lineRule="atLeast"/>
                </w:pPr>
              </w:pPrChange>
            </w:pPr>
            <w:del w:id="1147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.wc-message-groups.disabled</w:delText>
              </w:r>
              <w:r w:rsidRPr="00F84715" w:rsidDel="008B6AF4">
                <w:rPr>
                  <w:rFonts w:ascii="Consolas" w:eastAsia="Times New Roman" w:hAnsi="Consolas" w:cs="Times New Roman"/>
                  <w:color w:val="D4D4D4"/>
                  <w:sz w:val="21"/>
                  <w:szCs w:val="21"/>
                </w:rPr>
                <w:delText xml:space="preserve"> {</w:delText>
              </w:r>
            </w:del>
          </w:p>
          <w:p w14:paraId="05366B1D" w14:textId="77777777" w:rsidR="00ED1509" w:rsidRPr="00F84715" w:rsidDel="008B6AF4" w:rsidRDefault="00ED1509">
            <w:pPr>
              <w:pStyle w:val="Heading1Numbered"/>
              <w:rPr>
                <w:del w:id="11477" w:author="Donovan Goode" w:date="2018-11-09T10:04:00Z"/>
                <w:rFonts w:ascii="Consolas" w:eastAsia="Times New Roman" w:hAnsi="Consolas" w:cs="Times New Roman"/>
                <w:color w:val="D4D4D4"/>
                <w:sz w:val="21"/>
                <w:szCs w:val="21"/>
              </w:rPr>
              <w:pPrChange w:id="11478" w:author="Donovan Goode" w:date="2018-11-09T10:05:00Z">
                <w:pPr>
                  <w:shd w:val="clear" w:color="auto" w:fill="1E1E1E"/>
                  <w:spacing w:line="285" w:lineRule="atLeast"/>
                </w:pPr>
              </w:pPrChange>
            </w:pPr>
            <w:del w:id="1147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13B7E252" w14:textId="77777777" w:rsidR="00ED1509" w:rsidRPr="00F84715" w:rsidDel="008B6AF4" w:rsidRDefault="00ED1509">
            <w:pPr>
              <w:pStyle w:val="Heading1Numbered"/>
              <w:rPr>
                <w:del w:id="11480" w:author="Donovan Goode" w:date="2018-11-09T10:04:00Z"/>
                <w:rFonts w:ascii="Consolas" w:eastAsia="Times New Roman" w:hAnsi="Consolas" w:cs="Times New Roman"/>
                <w:color w:val="D4D4D4"/>
                <w:sz w:val="21"/>
                <w:szCs w:val="21"/>
              </w:rPr>
              <w:pPrChange w:id="11481" w:author="Donovan Goode" w:date="2018-11-09T10:05:00Z">
                <w:pPr>
                  <w:shd w:val="clear" w:color="auto" w:fill="1E1E1E"/>
                  <w:spacing w:line="285" w:lineRule="atLeast"/>
                </w:pPr>
              </w:pPrChange>
            </w:pPr>
          </w:p>
          <w:p w14:paraId="107232C4" w14:textId="77777777" w:rsidR="00ED1509" w:rsidRPr="00F84715" w:rsidDel="008B6AF4" w:rsidRDefault="00ED1509">
            <w:pPr>
              <w:pStyle w:val="Heading1Numbered"/>
              <w:rPr>
                <w:del w:id="11482" w:author="Donovan Goode" w:date="2018-11-09T10:04:00Z"/>
                <w:rFonts w:ascii="Consolas" w:eastAsia="Times New Roman" w:hAnsi="Consolas" w:cs="Times New Roman"/>
                <w:color w:val="D4D4D4"/>
                <w:sz w:val="21"/>
                <w:szCs w:val="21"/>
              </w:rPr>
              <w:pPrChange w:id="11483" w:author="Donovan Goode" w:date="2018-11-09T10:05:00Z">
                <w:pPr>
                  <w:shd w:val="clear" w:color="auto" w:fill="1E1E1E"/>
                  <w:spacing w:line="285" w:lineRule="atLeast"/>
                </w:pPr>
              </w:pPrChange>
            </w:pPr>
            <w:del w:id="11484" w:author="Donovan Goode" w:date="2018-11-09T10:04:00Z">
              <w:r w:rsidRPr="00F84715" w:rsidDel="008B6AF4">
                <w:rPr>
                  <w:rFonts w:ascii="Consolas" w:eastAsia="Times New Roman" w:hAnsi="Consolas" w:cs="Times New Roman"/>
                  <w:color w:val="D7BA7D"/>
                  <w:sz w:val="21"/>
                  <w:szCs w:val="21"/>
                </w:rPr>
                <w:delText>.wc-message-group-content</w:delText>
              </w:r>
              <w:r w:rsidRPr="00F84715" w:rsidDel="008B6AF4">
                <w:rPr>
                  <w:rFonts w:ascii="Consolas" w:eastAsia="Times New Roman" w:hAnsi="Consolas" w:cs="Times New Roman"/>
                  <w:color w:val="D4D4D4"/>
                  <w:sz w:val="21"/>
                  <w:szCs w:val="21"/>
                </w:rPr>
                <w:delText xml:space="preserve"> {</w:delText>
              </w:r>
            </w:del>
          </w:p>
          <w:p w14:paraId="08124DEB" w14:textId="77777777" w:rsidR="00ED1509" w:rsidRPr="00F84715" w:rsidDel="008B6AF4" w:rsidRDefault="00ED1509">
            <w:pPr>
              <w:pStyle w:val="Heading1Numbered"/>
              <w:rPr>
                <w:del w:id="11485" w:author="Donovan Goode" w:date="2018-11-09T10:04:00Z"/>
                <w:rFonts w:ascii="Consolas" w:eastAsia="Times New Roman" w:hAnsi="Consolas" w:cs="Times New Roman"/>
                <w:color w:val="D4D4D4"/>
                <w:sz w:val="21"/>
                <w:szCs w:val="21"/>
              </w:rPr>
              <w:pPrChange w:id="11486" w:author="Donovan Goode" w:date="2018-11-09T10:05:00Z">
                <w:pPr>
                  <w:shd w:val="clear" w:color="auto" w:fill="1E1E1E"/>
                  <w:spacing w:line="285" w:lineRule="atLeast"/>
                </w:pPr>
              </w:pPrChange>
            </w:pPr>
            <w:del w:id="1148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4143D323" w14:textId="77777777" w:rsidR="00ED1509" w:rsidRPr="00F84715" w:rsidDel="008B6AF4" w:rsidRDefault="00ED1509">
            <w:pPr>
              <w:pStyle w:val="Heading1Numbered"/>
              <w:rPr>
                <w:del w:id="11488" w:author="Donovan Goode" w:date="2018-11-09T10:04:00Z"/>
                <w:rFonts w:ascii="Consolas" w:eastAsia="Times New Roman" w:hAnsi="Consolas" w:cs="Times New Roman"/>
                <w:color w:val="D4D4D4"/>
                <w:sz w:val="21"/>
                <w:szCs w:val="21"/>
              </w:rPr>
              <w:pPrChange w:id="11489" w:author="Donovan Goode" w:date="2018-11-09T10:05:00Z">
                <w:pPr>
                  <w:shd w:val="clear" w:color="auto" w:fill="1E1E1E"/>
                  <w:spacing w:line="285" w:lineRule="atLeast"/>
                </w:pPr>
              </w:pPrChange>
            </w:pPr>
          </w:p>
          <w:p w14:paraId="6207CA57" w14:textId="77777777" w:rsidR="00ED1509" w:rsidRPr="00F84715" w:rsidDel="008B6AF4" w:rsidRDefault="00ED1509">
            <w:pPr>
              <w:pStyle w:val="Heading1Numbered"/>
              <w:rPr>
                <w:del w:id="11490" w:author="Donovan Goode" w:date="2018-11-09T10:04:00Z"/>
                <w:rFonts w:ascii="Consolas" w:eastAsia="Times New Roman" w:hAnsi="Consolas" w:cs="Times New Roman"/>
                <w:color w:val="D4D4D4"/>
                <w:sz w:val="21"/>
                <w:szCs w:val="21"/>
              </w:rPr>
              <w:pPrChange w:id="11491" w:author="Donovan Goode" w:date="2018-11-09T10:05:00Z">
                <w:pPr>
                  <w:shd w:val="clear" w:color="auto" w:fill="1E1E1E"/>
                  <w:spacing w:line="285" w:lineRule="atLeast"/>
                </w:pPr>
              </w:pPrChange>
            </w:pPr>
            <w:del w:id="11492" w:author="Donovan Goode" w:date="2018-11-09T10:04:00Z">
              <w:r w:rsidRPr="00F84715" w:rsidDel="008B6AF4">
                <w:rPr>
                  <w:rFonts w:ascii="Consolas" w:eastAsia="Times New Roman" w:hAnsi="Consolas" w:cs="Times New Roman"/>
                  <w:color w:val="D7BA7D"/>
                  <w:sz w:val="21"/>
                  <w:szCs w:val="21"/>
                </w:rPr>
                <w:delText>.wc-suggested-actions</w:delText>
              </w:r>
              <w:r w:rsidRPr="00F84715" w:rsidDel="008B6AF4">
                <w:rPr>
                  <w:rFonts w:ascii="Consolas" w:eastAsia="Times New Roman" w:hAnsi="Consolas" w:cs="Times New Roman"/>
                  <w:color w:val="D4D4D4"/>
                  <w:sz w:val="21"/>
                  <w:szCs w:val="21"/>
                </w:rPr>
                <w:delText xml:space="preserve"> {</w:delText>
              </w:r>
            </w:del>
          </w:p>
          <w:p w14:paraId="5FEA69A2" w14:textId="77777777" w:rsidR="00ED1509" w:rsidRPr="00F84715" w:rsidDel="008B6AF4" w:rsidRDefault="00ED1509">
            <w:pPr>
              <w:pStyle w:val="Heading1Numbered"/>
              <w:rPr>
                <w:del w:id="11493" w:author="Donovan Goode" w:date="2018-11-09T10:04:00Z"/>
                <w:rFonts w:ascii="Consolas" w:eastAsia="Times New Roman" w:hAnsi="Consolas" w:cs="Times New Roman"/>
                <w:color w:val="D4D4D4"/>
                <w:sz w:val="21"/>
                <w:szCs w:val="21"/>
              </w:rPr>
              <w:pPrChange w:id="11494" w:author="Donovan Goode" w:date="2018-11-09T10:05:00Z">
                <w:pPr>
                  <w:shd w:val="clear" w:color="auto" w:fill="1E1E1E"/>
                  <w:spacing w:line="285" w:lineRule="atLeast"/>
                </w:pPr>
              </w:pPrChange>
            </w:pPr>
            <w:del w:id="1149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#f9f9f9</w:delText>
              </w:r>
              <w:r w:rsidRPr="00F84715" w:rsidDel="008B6AF4">
                <w:rPr>
                  <w:rFonts w:ascii="Consolas" w:eastAsia="Times New Roman" w:hAnsi="Consolas" w:cs="Times New Roman"/>
                  <w:color w:val="D4D4D4"/>
                  <w:sz w:val="21"/>
                  <w:szCs w:val="21"/>
                </w:rPr>
                <w:delText>;</w:delText>
              </w:r>
            </w:del>
          </w:p>
          <w:p w14:paraId="3EE3599F" w14:textId="77777777" w:rsidR="00ED1509" w:rsidRPr="00F84715" w:rsidDel="008B6AF4" w:rsidRDefault="00ED1509">
            <w:pPr>
              <w:pStyle w:val="Heading1Numbered"/>
              <w:rPr>
                <w:del w:id="11496" w:author="Donovan Goode" w:date="2018-11-09T10:04:00Z"/>
                <w:rFonts w:ascii="Consolas" w:eastAsia="Times New Roman" w:hAnsi="Consolas" w:cs="Times New Roman"/>
                <w:color w:val="D4D4D4"/>
                <w:sz w:val="21"/>
                <w:szCs w:val="21"/>
              </w:rPr>
              <w:pPrChange w:id="11497" w:author="Donovan Goode" w:date="2018-11-09T10:05:00Z">
                <w:pPr>
                  <w:shd w:val="clear" w:color="auto" w:fill="1E1E1E"/>
                  <w:spacing w:line="285" w:lineRule="atLeast"/>
                </w:pPr>
              </w:pPrChange>
            </w:pPr>
            <w:del w:id="1149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32F20693" w14:textId="77777777" w:rsidR="00ED1509" w:rsidRPr="00F84715" w:rsidDel="008B6AF4" w:rsidRDefault="00ED1509">
            <w:pPr>
              <w:pStyle w:val="Heading1Numbered"/>
              <w:rPr>
                <w:del w:id="11499" w:author="Donovan Goode" w:date="2018-11-09T10:04:00Z"/>
                <w:rFonts w:ascii="Consolas" w:eastAsia="Times New Roman" w:hAnsi="Consolas" w:cs="Times New Roman"/>
                <w:color w:val="D4D4D4"/>
                <w:sz w:val="21"/>
                <w:szCs w:val="21"/>
              </w:rPr>
              <w:pPrChange w:id="11500" w:author="Donovan Goode" w:date="2018-11-09T10:05:00Z">
                <w:pPr>
                  <w:shd w:val="clear" w:color="auto" w:fill="1E1E1E"/>
                  <w:spacing w:line="285" w:lineRule="atLeast"/>
                </w:pPr>
              </w:pPrChange>
            </w:pPr>
            <w:del w:id="1150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9F2F8C4" w14:textId="77777777" w:rsidR="00ED1509" w:rsidRPr="00F84715" w:rsidDel="008B6AF4" w:rsidRDefault="00ED1509">
            <w:pPr>
              <w:pStyle w:val="Heading1Numbered"/>
              <w:rPr>
                <w:del w:id="11502" w:author="Donovan Goode" w:date="2018-11-09T10:04:00Z"/>
                <w:rFonts w:ascii="Consolas" w:eastAsia="Times New Roman" w:hAnsi="Consolas" w:cs="Times New Roman"/>
                <w:color w:val="D4D4D4"/>
                <w:sz w:val="21"/>
                <w:szCs w:val="21"/>
              </w:rPr>
              <w:pPrChange w:id="11503" w:author="Donovan Goode" w:date="2018-11-09T10:05:00Z">
                <w:pPr>
                  <w:shd w:val="clear" w:color="auto" w:fill="1E1E1E"/>
                  <w:spacing w:line="285" w:lineRule="atLeast"/>
                </w:pPr>
              </w:pPrChange>
            </w:pPr>
            <w:del w:id="1150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493E35FE" w14:textId="77777777" w:rsidR="00ED1509" w:rsidRPr="00F84715" w:rsidDel="008B6AF4" w:rsidRDefault="00ED1509">
            <w:pPr>
              <w:pStyle w:val="Heading1Numbered"/>
              <w:rPr>
                <w:del w:id="11505" w:author="Donovan Goode" w:date="2018-11-09T10:04:00Z"/>
                <w:rFonts w:ascii="Consolas" w:eastAsia="Times New Roman" w:hAnsi="Consolas" w:cs="Times New Roman"/>
                <w:color w:val="D4D4D4"/>
                <w:sz w:val="21"/>
                <w:szCs w:val="21"/>
              </w:rPr>
              <w:pPrChange w:id="11506" w:author="Donovan Goode" w:date="2018-11-09T10:05:00Z">
                <w:pPr>
                  <w:shd w:val="clear" w:color="auto" w:fill="1E1E1E"/>
                  <w:spacing w:line="285" w:lineRule="atLeast"/>
                </w:pPr>
              </w:pPrChange>
            </w:pPr>
            <w:del w:id="1150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72AA335A" w14:textId="77777777" w:rsidR="00ED1509" w:rsidRPr="00F84715" w:rsidDel="008B6AF4" w:rsidRDefault="00ED1509">
            <w:pPr>
              <w:pStyle w:val="Heading1Numbered"/>
              <w:rPr>
                <w:del w:id="11508" w:author="Donovan Goode" w:date="2018-11-09T10:04:00Z"/>
                <w:rFonts w:ascii="Consolas" w:eastAsia="Times New Roman" w:hAnsi="Consolas" w:cs="Times New Roman"/>
                <w:color w:val="D4D4D4"/>
                <w:sz w:val="21"/>
                <w:szCs w:val="21"/>
              </w:rPr>
              <w:pPrChange w:id="11509" w:author="Donovan Goode" w:date="2018-11-09T10:05:00Z">
                <w:pPr>
                  <w:shd w:val="clear" w:color="auto" w:fill="1E1E1E"/>
                  <w:spacing w:line="285" w:lineRule="atLeast"/>
                </w:pPr>
              </w:pPrChange>
            </w:pPr>
            <w:del w:id="1151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0680FAFC" w14:textId="77777777" w:rsidR="00ED1509" w:rsidRPr="00F84715" w:rsidDel="008B6AF4" w:rsidRDefault="00ED1509">
            <w:pPr>
              <w:pStyle w:val="Heading1Numbered"/>
              <w:rPr>
                <w:del w:id="11511" w:author="Donovan Goode" w:date="2018-11-09T10:04:00Z"/>
                <w:rFonts w:ascii="Consolas" w:eastAsia="Times New Roman" w:hAnsi="Consolas" w:cs="Times New Roman"/>
                <w:color w:val="D4D4D4"/>
                <w:sz w:val="21"/>
                <w:szCs w:val="21"/>
              </w:rPr>
              <w:pPrChange w:id="11512" w:author="Donovan Goode" w:date="2018-11-09T10:05:00Z">
                <w:pPr>
                  <w:shd w:val="clear" w:color="auto" w:fill="1E1E1E"/>
                  <w:spacing w:line="285" w:lineRule="atLeast"/>
                </w:pPr>
              </w:pPrChange>
            </w:pPr>
            <w:del w:id="1151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1D294F9E" w14:textId="77777777" w:rsidR="00ED1509" w:rsidRPr="00F84715" w:rsidDel="008B6AF4" w:rsidRDefault="00ED1509">
            <w:pPr>
              <w:pStyle w:val="Heading1Numbered"/>
              <w:rPr>
                <w:del w:id="11514" w:author="Donovan Goode" w:date="2018-11-09T10:04:00Z"/>
                <w:rFonts w:ascii="Consolas" w:eastAsia="Times New Roman" w:hAnsi="Consolas" w:cs="Times New Roman"/>
                <w:color w:val="D4D4D4"/>
                <w:sz w:val="21"/>
                <w:szCs w:val="21"/>
              </w:rPr>
              <w:pPrChange w:id="11515" w:author="Donovan Goode" w:date="2018-11-09T10:05:00Z">
                <w:pPr>
                  <w:shd w:val="clear" w:color="auto" w:fill="1E1E1E"/>
                  <w:spacing w:line="285" w:lineRule="atLeast"/>
                </w:pPr>
              </w:pPrChange>
            </w:pPr>
            <w:del w:id="1151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height </w:delText>
              </w:r>
              <w:r w:rsidRPr="00F84715" w:rsidDel="008B6AF4">
                <w:rPr>
                  <w:rFonts w:ascii="Consolas" w:eastAsia="Times New Roman" w:hAnsi="Consolas" w:cs="Times New Roman"/>
                  <w:color w:val="B5CEA8"/>
                  <w:sz w:val="21"/>
                  <w:szCs w:val="21"/>
                </w:rPr>
                <w:delText>0.2s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cubic-bezier</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54E03178" w14:textId="77777777" w:rsidR="00ED1509" w:rsidRPr="00F84715" w:rsidDel="008B6AF4" w:rsidRDefault="00ED1509">
            <w:pPr>
              <w:pStyle w:val="Heading1Numbered"/>
              <w:rPr>
                <w:del w:id="11517" w:author="Donovan Goode" w:date="2018-11-09T10:04:00Z"/>
                <w:rFonts w:ascii="Consolas" w:eastAsia="Times New Roman" w:hAnsi="Consolas" w:cs="Times New Roman"/>
                <w:color w:val="D4D4D4"/>
                <w:sz w:val="21"/>
                <w:szCs w:val="21"/>
              </w:rPr>
              <w:pPrChange w:id="11518" w:author="Donovan Goode" w:date="2018-11-09T10:05:00Z">
                <w:pPr>
                  <w:shd w:val="clear" w:color="auto" w:fill="1E1E1E"/>
                  <w:spacing w:line="285" w:lineRule="atLeast"/>
                </w:pPr>
              </w:pPrChange>
            </w:pPr>
            <w:del w:id="1151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.wc-suggested-actions.disabled</w:delText>
              </w:r>
              <w:r w:rsidRPr="00F84715" w:rsidDel="008B6AF4">
                <w:rPr>
                  <w:rFonts w:ascii="Consolas" w:eastAsia="Times New Roman" w:hAnsi="Consolas" w:cs="Times New Roman"/>
                  <w:color w:val="D4D4D4"/>
                  <w:sz w:val="21"/>
                  <w:szCs w:val="21"/>
                </w:rPr>
                <w:delText xml:space="preserve"> {</w:delText>
              </w:r>
            </w:del>
          </w:p>
          <w:p w14:paraId="37D6B6F7" w14:textId="77777777" w:rsidR="00ED1509" w:rsidRPr="00F84715" w:rsidDel="008B6AF4" w:rsidRDefault="00ED1509">
            <w:pPr>
              <w:pStyle w:val="Heading1Numbered"/>
              <w:rPr>
                <w:del w:id="11520" w:author="Donovan Goode" w:date="2018-11-09T10:04:00Z"/>
                <w:rFonts w:ascii="Consolas" w:eastAsia="Times New Roman" w:hAnsi="Consolas" w:cs="Times New Roman"/>
                <w:color w:val="D4D4D4"/>
                <w:sz w:val="21"/>
                <w:szCs w:val="21"/>
              </w:rPr>
              <w:pPrChange w:id="11521" w:author="Donovan Goode" w:date="2018-11-09T10:05:00Z">
                <w:pPr>
                  <w:shd w:val="clear" w:color="auto" w:fill="1E1E1E"/>
                  <w:spacing w:line="285" w:lineRule="atLeast"/>
                </w:pPr>
              </w:pPrChange>
            </w:pPr>
            <w:del w:id="1152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4335EA90" w14:textId="77777777" w:rsidR="00ED1509" w:rsidRPr="00F84715" w:rsidDel="008B6AF4" w:rsidRDefault="00ED1509">
            <w:pPr>
              <w:pStyle w:val="Heading1Numbered"/>
              <w:rPr>
                <w:del w:id="11523" w:author="Donovan Goode" w:date="2018-11-09T10:04:00Z"/>
                <w:rFonts w:ascii="Consolas" w:eastAsia="Times New Roman" w:hAnsi="Consolas" w:cs="Times New Roman"/>
                <w:color w:val="D4D4D4"/>
                <w:sz w:val="21"/>
                <w:szCs w:val="21"/>
              </w:rPr>
              <w:pPrChange w:id="11524" w:author="Donovan Goode" w:date="2018-11-09T10:05:00Z">
                <w:pPr>
                  <w:shd w:val="clear" w:color="auto" w:fill="1E1E1E"/>
                  <w:spacing w:line="285" w:lineRule="atLeast"/>
                </w:pPr>
              </w:pPrChange>
            </w:pPr>
            <w:del w:id="1152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w:delText>
              </w:r>
              <w:r w:rsidRPr="00F84715" w:rsidDel="008B6AF4">
                <w:rPr>
                  <w:rFonts w:ascii="Consolas" w:eastAsia="Times New Roman" w:hAnsi="Consolas" w:cs="Times New Roman"/>
                  <w:color w:val="D4D4D4"/>
                  <w:sz w:val="21"/>
                  <w:szCs w:val="21"/>
                </w:rPr>
                <w:delText xml:space="preserve"> {</w:delText>
              </w:r>
            </w:del>
          </w:p>
          <w:p w14:paraId="06745F12" w14:textId="77777777" w:rsidR="00ED1509" w:rsidRPr="00F84715" w:rsidDel="008B6AF4" w:rsidRDefault="00ED1509">
            <w:pPr>
              <w:pStyle w:val="Heading1Numbered"/>
              <w:rPr>
                <w:del w:id="11526" w:author="Donovan Goode" w:date="2018-11-09T10:04:00Z"/>
                <w:rFonts w:ascii="Consolas" w:eastAsia="Times New Roman" w:hAnsi="Consolas" w:cs="Times New Roman"/>
                <w:color w:val="D4D4D4"/>
                <w:sz w:val="21"/>
                <w:szCs w:val="21"/>
              </w:rPr>
              <w:pPrChange w:id="11527" w:author="Donovan Goode" w:date="2018-11-09T10:05:00Z">
                <w:pPr>
                  <w:shd w:val="clear" w:color="auto" w:fill="1E1E1E"/>
                  <w:spacing w:line="285" w:lineRule="atLeast"/>
                </w:pPr>
              </w:pPrChange>
            </w:pPr>
            <w:del w:id="1152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w:delText>
              </w:r>
            </w:del>
          </w:p>
          <w:p w14:paraId="396FF754" w14:textId="77777777" w:rsidR="00ED1509" w:rsidRPr="00F84715" w:rsidDel="008B6AF4" w:rsidRDefault="00ED1509">
            <w:pPr>
              <w:pStyle w:val="Heading1Numbered"/>
              <w:rPr>
                <w:del w:id="11529" w:author="Donovan Goode" w:date="2018-11-09T10:04:00Z"/>
                <w:rFonts w:ascii="Consolas" w:eastAsia="Times New Roman" w:hAnsi="Consolas" w:cs="Times New Roman"/>
                <w:color w:val="D4D4D4"/>
                <w:sz w:val="21"/>
                <w:szCs w:val="21"/>
              </w:rPr>
              <w:pPrChange w:id="11530" w:author="Donovan Goode" w:date="2018-11-09T10:05:00Z">
                <w:pPr>
                  <w:shd w:val="clear" w:color="auto" w:fill="1E1E1E"/>
                  <w:spacing w:line="285" w:lineRule="atLeast"/>
                </w:pPr>
              </w:pPrChange>
            </w:pPr>
            <w:del w:id="1153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3px</w:delText>
              </w:r>
              <w:r w:rsidRPr="00F84715" w:rsidDel="008B6AF4">
                <w:rPr>
                  <w:rFonts w:ascii="Consolas" w:eastAsia="Times New Roman" w:hAnsi="Consolas" w:cs="Times New Roman"/>
                  <w:color w:val="D4D4D4"/>
                  <w:sz w:val="21"/>
                  <w:szCs w:val="21"/>
                </w:rPr>
                <w:delText>; }</w:delText>
              </w:r>
            </w:del>
          </w:p>
          <w:p w14:paraId="1770176D" w14:textId="77777777" w:rsidR="00ED1509" w:rsidRPr="00F84715" w:rsidDel="008B6AF4" w:rsidRDefault="00ED1509">
            <w:pPr>
              <w:pStyle w:val="Heading1Numbered"/>
              <w:rPr>
                <w:del w:id="11532" w:author="Donovan Goode" w:date="2018-11-09T10:04:00Z"/>
                <w:rFonts w:ascii="Consolas" w:eastAsia="Times New Roman" w:hAnsi="Consolas" w:cs="Times New Roman"/>
                <w:color w:val="D4D4D4"/>
                <w:sz w:val="21"/>
                <w:szCs w:val="21"/>
              </w:rPr>
              <w:pPrChange w:id="11533" w:author="Donovan Goode" w:date="2018-11-09T10:05:00Z">
                <w:pPr>
                  <w:shd w:val="clear" w:color="auto" w:fill="1E1E1E"/>
                  <w:spacing w:line="285" w:lineRule="atLeast"/>
                </w:pPr>
              </w:pPrChange>
            </w:pPr>
            <w:del w:id="1153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w:delText>
              </w:r>
              <w:r w:rsidRPr="00F84715" w:rsidDel="008B6AF4">
                <w:rPr>
                  <w:rFonts w:ascii="Consolas" w:eastAsia="Times New Roman" w:hAnsi="Consolas" w:cs="Times New Roman"/>
                  <w:color w:val="D4D4D4"/>
                  <w:sz w:val="21"/>
                  <w:szCs w:val="21"/>
                </w:rPr>
                <w:delText xml:space="preserve"> {</w:delText>
              </w:r>
            </w:del>
          </w:p>
          <w:p w14:paraId="423F7622" w14:textId="77777777" w:rsidR="00ED1509" w:rsidRPr="00F84715" w:rsidDel="008B6AF4" w:rsidRDefault="00ED1509">
            <w:pPr>
              <w:pStyle w:val="Heading1Numbered"/>
              <w:rPr>
                <w:del w:id="11535" w:author="Donovan Goode" w:date="2018-11-09T10:04:00Z"/>
                <w:rFonts w:ascii="Consolas" w:eastAsia="Times New Roman" w:hAnsi="Consolas" w:cs="Times New Roman"/>
                <w:color w:val="D4D4D4"/>
                <w:sz w:val="21"/>
                <w:szCs w:val="21"/>
              </w:rPr>
              <w:pPrChange w:id="11536" w:author="Donovan Goode" w:date="2018-11-09T10:05:00Z">
                <w:pPr>
                  <w:shd w:val="clear" w:color="auto" w:fill="1E1E1E"/>
                  <w:spacing w:line="285" w:lineRule="atLeast"/>
                </w:pPr>
              </w:pPrChange>
            </w:pPr>
            <w:del w:id="1153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17A3BF69" w14:textId="77777777" w:rsidR="00ED1509" w:rsidRPr="00F84715" w:rsidDel="008B6AF4" w:rsidRDefault="00ED1509">
            <w:pPr>
              <w:pStyle w:val="Heading1Numbered"/>
              <w:rPr>
                <w:del w:id="11538" w:author="Donovan Goode" w:date="2018-11-09T10:04:00Z"/>
                <w:rFonts w:ascii="Consolas" w:eastAsia="Times New Roman" w:hAnsi="Consolas" w:cs="Times New Roman"/>
                <w:color w:val="D4D4D4"/>
                <w:sz w:val="21"/>
                <w:szCs w:val="21"/>
              </w:rPr>
              <w:pPrChange w:id="11539" w:author="Donovan Goode" w:date="2018-11-09T10:05:00Z">
                <w:pPr>
                  <w:shd w:val="clear" w:color="auto" w:fill="1E1E1E"/>
                  <w:spacing w:line="285" w:lineRule="atLeast"/>
                </w:pPr>
              </w:pPrChange>
            </w:pPr>
            <w:del w:id="1154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w:delText>
              </w:r>
            </w:del>
          </w:p>
          <w:p w14:paraId="7FF2D670" w14:textId="77777777" w:rsidR="00ED1509" w:rsidRPr="00F84715" w:rsidDel="008B6AF4" w:rsidRDefault="00ED1509">
            <w:pPr>
              <w:pStyle w:val="Heading1Numbered"/>
              <w:rPr>
                <w:del w:id="11541" w:author="Donovan Goode" w:date="2018-11-09T10:04:00Z"/>
                <w:rFonts w:ascii="Consolas" w:eastAsia="Times New Roman" w:hAnsi="Consolas" w:cs="Times New Roman"/>
                <w:color w:val="D4D4D4"/>
                <w:sz w:val="21"/>
                <w:szCs w:val="21"/>
              </w:rPr>
              <w:pPrChange w:id="11542" w:author="Donovan Goode" w:date="2018-11-09T10:05:00Z">
                <w:pPr>
                  <w:shd w:val="clear" w:color="auto" w:fill="1E1E1E"/>
                  <w:spacing w:line="285" w:lineRule="atLeast"/>
                </w:pPr>
              </w:pPrChange>
            </w:pPr>
            <w:del w:id="1154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w:delText>
              </w:r>
              <w:r w:rsidRPr="00F84715" w:rsidDel="008B6AF4">
                <w:rPr>
                  <w:rFonts w:ascii="Consolas" w:eastAsia="Times New Roman" w:hAnsi="Consolas" w:cs="Times New Roman"/>
                  <w:color w:val="D4D4D4"/>
                  <w:sz w:val="21"/>
                  <w:szCs w:val="21"/>
                </w:rPr>
                <w:delText>; }</w:delText>
              </w:r>
            </w:del>
          </w:p>
          <w:p w14:paraId="221988D7" w14:textId="77777777" w:rsidR="00ED1509" w:rsidRPr="00F84715" w:rsidDel="008B6AF4" w:rsidRDefault="00ED1509">
            <w:pPr>
              <w:pStyle w:val="Heading1Numbered"/>
              <w:rPr>
                <w:del w:id="11544" w:author="Donovan Goode" w:date="2018-11-09T10:04:00Z"/>
                <w:rFonts w:ascii="Consolas" w:eastAsia="Times New Roman" w:hAnsi="Consolas" w:cs="Times New Roman"/>
                <w:color w:val="D4D4D4"/>
                <w:sz w:val="21"/>
                <w:szCs w:val="21"/>
              </w:rPr>
              <w:pPrChange w:id="11545" w:author="Donovan Goode" w:date="2018-11-09T10:05:00Z">
                <w:pPr>
                  <w:shd w:val="clear" w:color="auto" w:fill="1E1E1E"/>
                  <w:spacing w:line="285" w:lineRule="atLeast"/>
                </w:pPr>
              </w:pPrChange>
            </w:pPr>
            <w:del w:id="1154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 button</w:delText>
              </w:r>
              <w:r w:rsidRPr="00F84715" w:rsidDel="008B6AF4">
                <w:rPr>
                  <w:rFonts w:ascii="Consolas" w:eastAsia="Times New Roman" w:hAnsi="Consolas" w:cs="Times New Roman"/>
                  <w:color w:val="D4D4D4"/>
                  <w:sz w:val="21"/>
                  <w:szCs w:val="21"/>
                </w:rPr>
                <w:delText xml:space="preserve"> {</w:delText>
              </w:r>
            </w:del>
          </w:p>
          <w:p w14:paraId="48A36736" w14:textId="77777777" w:rsidR="00ED1509" w:rsidRPr="00F84715" w:rsidDel="008B6AF4" w:rsidRDefault="00ED1509">
            <w:pPr>
              <w:pStyle w:val="Heading1Numbered"/>
              <w:rPr>
                <w:del w:id="11547" w:author="Donovan Goode" w:date="2018-11-09T10:04:00Z"/>
                <w:rFonts w:ascii="Consolas" w:eastAsia="Times New Roman" w:hAnsi="Consolas" w:cs="Times New Roman"/>
                <w:color w:val="D4D4D4"/>
                <w:sz w:val="21"/>
                <w:szCs w:val="21"/>
              </w:rPr>
              <w:pPrChange w:id="11548" w:author="Donovan Goode" w:date="2018-11-09T10:05:00Z">
                <w:pPr>
                  <w:shd w:val="clear" w:color="auto" w:fill="1E1E1E"/>
                  <w:spacing w:line="285" w:lineRule="atLeast"/>
                </w:pPr>
              </w:pPrChange>
            </w:pPr>
            <w:del w:id="1154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w:delText>
              </w:r>
              <w:r w:rsidRPr="00F84715" w:rsidDel="008B6AF4">
                <w:rPr>
                  <w:rFonts w:ascii="Consolas" w:eastAsia="Times New Roman" w:hAnsi="Consolas" w:cs="Times New Roman"/>
                  <w:color w:val="D4D4D4"/>
                  <w:sz w:val="21"/>
                  <w:szCs w:val="21"/>
                </w:rPr>
                <w:delText>;</w:delText>
              </w:r>
            </w:del>
          </w:p>
          <w:p w14:paraId="3FBB6AEB" w14:textId="77777777" w:rsidR="00ED1509" w:rsidRPr="00F84715" w:rsidDel="008B6AF4" w:rsidRDefault="00ED1509">
            <w:pPr>
              <w:pStyle w:val="Heading1Numbered"/>
              <w:rPr>
                <w:del w:id="11550" w:author="Donovan Goode" w:date="2018-11-09T10:04:00Z"/>
                <w:rFonts w:ascii="Consolas" w:eastAsia="Times New Roman" w:hAnsi="Consolas" w:cs="Times New Roman"/>
                <w:color w:val="D4D4D4"/>
                <w:sz w:val="21"/>
                <w:szCs w:val="21"/>
              </w:rPr>
              <w:pPrChange w:id="11551" w:author="Donovan Goode" w:date="2018-11-09T10:05:00Z">
                <w:pPr>
                  <w:shd w:val="clear" w:color="auto" w:fill="1E1E1E"/>
                  <w:spacing w:line="285" w:lineRule="atLeast"/>
                </w:pPr>
              </w:pPrChange>
            </w:pPr>
            <w:del w:id="1155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4018D38" w14:textId="77777777" w:rsidR="00ED1509" w:rsidRPr="00F84715" w:rsidDel="008B6AF4" w:rsidRDefault="00ED1509">
            <w:pPr>
              <w:pStyle w:val="Heading1Numbered"/>
              <w:rPr>
                <w:del w:id="11553" w:author="Donovan Goode" w:date="2018-11-09T10:04:00Z"/>
                <w:rFonts w:ascii="Consolas" w:eastAsia="Times New Roman" w:hAnsi="Consolas" w:cs="Times New Roman"/>
                <w:color w:val="D4D4D4"/>
                <w:sz w:val="21"/>
                <w:szCs w:val="21"/>
              </w:rPr>
              <w:pPrChange w:id="11554" w:author="Donovan Goode" w:date="2018-11-09T10:05:00Z">
                <w:pPr>
                  <w:shd w:val="clear" w:color="auto" w:fill="1E1E1E"/>
                  <w:spacing w:line="285" w:lineRule="atLeast"/>
                </w:pPr>
              </w:pPrChange>
            </w:pPr>
            <w:del w:id="1155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min-height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32px</w:delText>
              </w:r>
              <w:r w:rsidRPr="00F84715" w:rsidDel="008B6AF4">
                <w:rPr>
                  <w:rFonts w:ascii="Consolas" w:eastAsia="Times New Roman" w:hAnsi="Consolas" w:cs="Times New Roman"/>
                  <w:color w:val="D4D4D4"/>
                  <w:sz w:val="21"/>
                  <w:szCs w:val="21"/>
                </w:rPr>
                <w:delText>;</w:delText>
              </w:r>
            </w:del>
          </w:p>
          <w:p w14:paraId="1A935AA3" w14:textId="77777777" w:rsidR="00ED1509" w:rsidRPr="00F84715" w:rsidDel="008B6AF4" w:rsidRDefault="00ED1509">
            <w:pPr>
              <w:pStyle w:val="Heading1Numbered"/>
              <w:rPr>
                <w:del w:id="11556" w:author="Donovan Goode" w:date="2018-11-09T10:04:00Z"/>
                <w:rFonts w:ascii="Consolas" w:eastAsia="Times New Roman" w:hAnsi="Consolas" w:cs="Times New Roman"/>
                <w:color w:val="D4D4D4"/>
                <w:sz w:val="21"/>
                <w:szCs w:val="21"/>
              </w:rPr>
              <w:pPrChange w:id="11557" w:author="Donovan Goode" w:date="2018-11-09T10:05:00Z">
                <w:pPr>
                  <w:shd w:val="clear" w:color="auto" w:fill="1E1E1E"/>
                  <w:spacing w:line="285" w:lineRule="atLeast"/>
                </w:pPr>
              </w:pPrChange>
            </w:pPr>
            <w:del w:id="1155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2208E905" w14:textId="77777777" w:rsidR="00ED1509" w:rsidRPr="00F84715" w:rsidDel="008B6AF4" w:rsidRDefault="00ED1509">
            <w:pPr>
              <w:pStyle w:val="Heading1Numbered"/>
              <w:rPr>
                <w:del w:id="11559" w:author="Donovan Goode" w:date="2018-11-09T10:04:00Z"/>
                <w:rFonts w:ascii="Consolas" w:eastAsia="Times New Roman" w:hAnsi="Consolas" w:cs="Times New Roman"/>
                <w:color w:val="D4D4D4"/>
                <w:sz w:val="21"/>
                <w:szCs w:val="21"/>
              </w:rPr>
              <w:pPrChange w:id="11560" w:author="Donovan Goode" w:date="2018-11-09T10:05:00Z">
                <w:pPr>
                  <w:shd w:val="clear" w:color="auto" w:fill="1E1E1E"/>
                  <w:spacing w:line="285" w:lineRule="atLeast"/>
                </w:pPr>
              </w:pPrChange>
            </w:pPr>
            <w:del w:id="1156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w:delText>
              </w:r>
            </w:del>
          </w:p>
          <w:p w14:paraId="4AE03B6F" w14:textId="77777777" w:rsidR="00ED1509" w:rsidRPr="00F84715" w:rsidDel="008B6AF4" w:rsidRDefault="00ED1509">
            <w:pPr>
              <w:pStyle w:val="Heading1Numbered"/>
              <w:rPr>
                <w:del w:id="11562" w:author="Donovan Goode" w:date="2018-11-09T10:04:00Z"/>
                <w:rFonts w:ascii="Consolas" w:eastAsia="Times New Roman" w:hAnsi="Consolas" w:cs="Times New Roman"/>
                <w:color w:val="D4D4D4"/>
                <w:sz w:val="21"/>
                <w:szCs w:val="21"/>
              </w:rPr>
              <w:pPrChange w:id="11563" w:author="Donovan Goode" w:date="2018-11-09T10:05:00Z">
                <w:pPr>
                  <w:shd w:val="clear" w:color="auto" w:fill="1E1E1E"/>
                  <w:spacing w:line="285" w:lineRule="atLeast"/>
                </w:pPr>
              </w:pPrChange>
            </w:pPr>
            <w:del w:id="1156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ellipsis</w:delText>
              </w:r>
              <w:r w:rsidRPr="00F84715" w:rsidDel="008B6AF4">
                <w:rPr>
                  <w:rFonts w:ascii="Consolas" w:eastAsia="Times New Roman" w:hAnsi="Consolas" w:cs="Times New Roman"/>
                  <w:color w:val="D4D4D4"/>
                  <w:sz w:val="21"/>
                  <w:szCs w:val="21"/>
                </w:rPr>
                <w:delText>;</w:delText>
              </w:r>
            </w:del>
          </w:p>
          <w:p w14:paraId="1754EA44" w14:textId="77777777" w:rsidR="00ED1509" w:rsidRPr="00F84715" w:rsidDel="008B6AF4" w:rsidRDefault="00ED1509">
            <w:pPr>
              <w:pStyle w:val="Heading1Numbered"/>
              <w:rPr>
                <w:del w:id="11565" w:author="Donovan Goode" w:date="2018-11-09T10:04:00Z"/>
                <w:rFonts w:ascii="Consolas" w:eastAsia="Times New Roman" w:hAnsi="Consolas" w:cs="Times New Roman"/>
                <w:color w:val="D4D4D4"/>
                <w:sz w:val="21"/>
                <w:szCs w:val="21"/>
              </w:rPr>
              <w:pPrChange w:id="11566" w:author="Donovan Goode" w:date="2018-11-09T10:05:00Z">
                <w:pPr>
                  <w:shd w:val="clear" w:color="auto" w:fill="1E1E1E"/>
                  <w:spacing w:line="285" w:lineRule="atLeast"/>
                </w:pPr>
              </w:pPrChange>
            </w:pPr>
            <w:del w:id="1156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nowrap</w:delText>
              </w:r>
              <w:r w:rsidRPr="00F84715" w:rsidDel="008B6AF4">
                <w:rPr>
                  <w:rFonts w:ascii="Consolas" w:eastAsia="Times New Roman" w:hAnsi="Consolas" w:cs="Times New Roman"/>
                  <w:color w:val="D4D4D4"/>
                  <w:sz w:val="21"/>
                  <w:szCs w:val="21"/>
                </w:rPr>
                <w:delText>;</w:delText>
              </w:r>
            </w:del>
          </w:p>
          <w:p w14:paraId="2FABFD7C" w14:textId="77777777" w:rsidR="00ED1509" w:rsidRPr="00F84715" w:rsidDel="008B6AF4" w:rsidRDefault="00ED1509">
            <w:pPr>
              <w:pStyle w:val="Heading1Numbered"/>
              <w:rPr>
                <w:del w:id="11568" w:author="Donovan Goode" w:date="2018-11-09T10:04:00Z"/>
                <w:rFonts w:ascii="Consolas" w:eastAsia="Times New Roman" w:hAnsi="Consolas" w:cs="Times New Roman"/>
                <w:color w:val="D4D4D4"/>
                <w:sz w:val="21"/>
                <w:szCs w:val="21"/>
              </w:rPr>
              <w:pPrChange w:id="11569" w:author="Donovan Goode" w:date="2018-11-09T10:05:00Z">
                <w:pPr>
                  <w:shd w:val="clear" w:color="auto" w:fill="1E1E1E"/>
                  <w:spacing w:line="285" w:lineRule="atLeast"/>
                </w:pPr>
              </w:pPrChange>
            </w:pPr>
            <w:del w:id="1157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74283C29" w14:textId="77777777" w:rsidR="00ED1509" w:rsidRPr="00F84715" w:rsidDel="008B6AF4" w:rsidRDefault="00ED1509">
            <w:pPr>
              <w:pStyle w:val="Heading1Numbered"/>
              <w:rPr>
                <w:del w:id="11571" w:author="Donovan Goode" w:date="2018-11-09T10:04:00Z"/>
                <w:rFonts w:ascii="Consolas" w:eastAsia="Times New Roman" w:hAnsi="Consolas" w:cs="Times New Roman"/>
                <w:color w:val="D4D4D4"/>
                <w:sz w:val="21"/>
                <w:szCs w:val="21"/>
              </w:rPr>
              <w:pPrChange w:id="11572" w:author="Donovan Goode" w:date="2018-11-09T10:05:00Z">
                <w:pPr>
                  <w:shd w:val="clear" w:color="auto" w:fill="1E1E1E"/>
                  <w:spacing w:line="285" w:lineRule="atLeast"/>
                </w:pPr>
              </w:pPrChange>
            </w:pPr>
            <w:del w:id="1157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 button:focus,</w:delText>
              </w:r>
            </w:del>
          </w:p>
          <w:p w14:paraId="4698E0FD" w14:textId="77777777" w:rsidR="00ED1509" w:rsidRPr="00F84715" w:rsidDel="008B6AF4" w:rsidRDefault="00ED1509">
            <w:pPr>
              <w:pStyle w:val="Heading1Numbered"/>
              <w:rPr>
                <w:del w:id="11574" w:author="Donovan Goode" w:date="2018-11-09T10:04:00Z"/>
                <w:rFonts w:ascii="Consolas" w:eastAsia="Times New Roman" w:hAnsi="Consolas" w:cs="Times New Roman"/>
                <w:color w:val="D4D4D4"/>
                <w:sz w:val="21"/>
                <w:szCs w:val="21"/>
              </w:rPr>
              <w:pPrChange w:id="11575" w:author="Donovan Goode" w:date="2018-11-09T10:05:00Z">
                <w:pPr>
                  <w:shd w:val="clear" w:color="auto" w:fill="1E1E1E"/>
                  <w:spacing w:line="285" w:lineRule="atLeast"/>
                </w:pPr>
              </w:pPrChange>
            </w:pPr>
            <w:del w:id="11576" w:author="Donovan Goode" w:date="2018-11-09T10:04:00Z">
              <w:r w:rsidRPr="00F84715" w:rsidDel="008B6AF4">
                <w:rPr>
                  <w:rFonts w:ascii="Consolas" w:eastAsia="Times New Roman" w:hAnsi="Consolas" w:cs="Times New Roman"/>
                  <w:color w:val="D7BA7D"/>
                  <w:sz w:val="21"/>
                  <w:szCs w:val="21"/>
                </w:rPr>
                <w:delText xml:space="preserve">      .wc-suggested-actions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 button:hover</w:delText>
              </w:r>
              <w:r w:rsidRPr="00F84715" w:rsidDel="008B6AF4">
                <w:rPr>
                  <w:rFonts w:ascii="Consolas" w:eastAsia="Times New Roman" w:hAnsi="Consolas" w:cs="Times New Roman"/>
                  <w:color w:val="D4D4D4"/>
                  <w:sz w:val="21"/>
                  <w:szCs w:val="21"/>
                </w:rPr>
                <w:delText xml:space="preserve"> {</w:delText>
              </w:r>
            </w:del>
          </w:p>
          <w:p w14:paraId="71FC198E" w14:textId="77777777" w:rsidR="00ED1509" w:rsidRPr="00F84715" w:rsidDel="008B6AF4" w:rsidRDefault="00ED1509">
            <w:pPr>
              <w:pStyle w:val="Heading1Numbered"/>
              <w:rPr>
                <w:del w:id="11577" w:author="Donovan Goode" w:date="2018-11-09T10:04:00Z"/>
                <w:rFonts w:ascii="Consolas" w:eastAsia="Times New Roman" w:hAnsi="Consolas" w:cs="Times New Roman"/>
                <w:color w:val="D4D4D4"/>
                <w:sz w:val="21"/>
                <w:szCs w:val="21"/>
              </w:rPr>
              <w:pPrChange w:id="11578" w:author="Donovan Goode" w:date="2018-11-09T10:05:00Z">
                <w:pPr>
                  <w:shd w:val="clear" w:color="auto" w:fill="1E1E1E"/>
                  <w:spacing w:line="285" w:lineRule="atLeast"/>
                </w:pPr>
              </w:pPrChange>
            </w:pPr>
            <w:del w:id="1157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w:delText>
              </w:r>
              <w:r w:rsidRPr="00F84715" w:rsidDel="008B6AF4">
                <w:rPr>
                  <w:rFonts w:ascii="Consolas" w:eastAsia="Times New Roman" w:hAnsi="Consolas" w:cs="Times New Roman"/>
                  <w:color w:val="D4D4D4"/>
                  <w:sz w:val="21"/>
                  <w:szCs w:val="21"/>
                </w:rPr>
                <w:delText>;</w:delText>
              </w:r>
            </w:del>
          </w:p>
          <w:p w14:paraId="6F6D6002" w14:textId="77777777" w:rsidR="00ED1509" w:rsidRPr="00F84715" w:rsidDel="008B6AF4" w:rsidRDefault="00ED1509">
            <w:pPr>
              <w:pStyle w:val="Heading1Numbered"/>
              <w:rPr>
                <w:del w:id="11580" w:author="Donovan Goode" w:date="2018-11-09T10:04:00Z"/>
                <w:rFonts w:ascii="Consolas" w:eastAsia="Times New Roman" w:hAnsi="Consolas" w:cs="Times New Roman"/>
                <w:color w:val="D4D4D4"/>
                <w:sz w:val="21"/>
                <w:szCs w:val="21"/>
              </w:rPr>
              <w:pPrChange w:id="11581" w:author="Donovan Goode" w:date="2018-11-09T10:05:00Z">
                <w:pPr>
                  <w:shd w:val="clear" w:color="auto" w:fill="1E1E1E"/>
                  <w:spacing w:line="285" w:lineRule="atLeast"/>
                </w:pPr>
              </w:pPrChange>
            </w:pPr>
            <w:del w:id="1158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52091DA5" w14:textId="77777777" w:rsidR="00ED1509" w:rsidRPr="00F84715" w:rsidDel="008B6AF4" w:rsidRDefault="00ED1509">
            <w:pPr>
              <w:pStyle w:val="Heading1Numbered"/>
              <w:rPr>
                <w:del w:id="11583" w:author="Donovan Goode" w:date="2018-11-09T10:04:00Z"/>
                <w:rFonts w:ascii="Consolas" w:eastAsia="Times New Roman" w:hAnsi="Consolas" w:cs="Times New Roman"/>
                <w:color w:val="D4D4D4"/>
                <w:sz w:val="21"/>
                <w:szCs w:val="21"/>
              </w:rPr>
              <w:pPrChange w:id="11584" w:author="Donovan Goode" w:date="2018-11-09T10:05:00Z">
                <w:pPr>
                  <w:shd w:val="clear" w:color="auto" w:fill="1E1E1E"/>
                  <w:spacing w:line="285" w:lineRule="atLeast"/>
                </w:pPr>
              </w:pPrChange>
            </w:pPr>
            <w:del w:id="1158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42C31297" w14:textId="77777777" w:rsidR="00ED1509" w:rsidRPr="00F84715" w:rsidDel="008B6AF4" w:rsidRDefault="00ED1509">
            <w:pPr>
              <w:pStyle w:val="Heading1Numbered"/>
              <w:rPr>
                <w:del w:id="11586" w:author="Donovan Goode" w:date="2018-11-09T10:04:00Z"/>
                <w:rFonts w:ascii="Consolas" w:eastAsia="Times New Roman" w:hAnsi="Consolas" w:cs="Times New Roman"/>
                <w:color w:val="D4D4D4"/>
                <w:sz w:val="21"/>
                <w:szCs w:val="21"/>
              </w:rPr>
              <w:pPrChange w:id="11587" w:author="Donovan Goode" w:date="2018-11-09T10:05:00Z">
                <w:pPr>
                  <w:shd w:val="clear" w:color="auto" w:fill="1E1E1E"/>
                  <w:spacing w:line="285" w:lineRule="atLeast"/>
                </w:pPr>
              </w:pPrChange>
            </w:pPr>
            <w:del w:id="115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.wc-suggested-actions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 button:active</w:delText>
              </w:r>
              <w:r w:rsidRPr="00F84715" w:rsidDel="008B6AF4">
                <w:rPr>
                  <w:rFonts w:ascii="Consolas" w:eastAsia="Times New Roman" w:hAnsi="Consolas" w:cs="Times New Roman"/>
                  <w:color w:val="D4D4D4"/>
                  <w:sz w:val="21"/>
                  <w:szCs w:val="21"/>
                </w:rPr>
                <w:delText xml:space="preserve"> {</w:delText>
              </w:r>
            </w:del>
          </w:p>
          <w:p w14:paraId="50AD07EA" w14:textId="77777777" w:rsidR="00ED1509" w:rsidRPr="00F84715" w:rsidDel="008B6AF4" w:rsidRDefault="00ED1509">
            <w:pPr>
              <w:pStyle w:val="Heading1Numbered"/>
              <w:rPr>
                <w:del w:id="11589" w:author="Donovan Goode" w:date="2018-11-09T10:04:00Z"/>
                <w:rFonts w:ascii="Consolas" w:eastAsia="Times New Roman" w:hAnsi="Consolas" w:cs="Times New Roman"/>
                <w:color w:val="D4D4D4"/>
                <w:sz w:val="21"/>
                <w:szCs w:val="21"/>
              </w:rPr>
              <w:pPrChange w:id="11590" w:author="Donovan Goode" w:date="2018-11-09T10:05:00Z">
                <w:pPr>
                  <w:shd w:val="clear" w:color="auto" w:fill="1E1E1E"/>
                  <w:spacing w:line="285" w:lineRule="atLeast"/>
                </w:pPr>
              </w:pPrChange>
            </w:pPr>
            <w:del w:id="1159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9158CC7" w14:textId="77777777" w:rsidR="00ED1509" w:rsidRPr="00F84715" w:rsidDel="008B6AF4" w:rsidRDefault="00ED1509">
            <w:pPr>
              <w:pStyle w:val="Heading1Numbered"/>
              <w:rPr>
                <w:del w:id="11592" w:author="Donovan Goode" w:date="2018-11-09T10:04:00Z"/>
                <w:rFonts w:ascii="Consolas" w:eastAsia="Times New Roman" w:hAnsi="Consolas" w:cs="Times New Roman"/>
                <w:color w:val="D4D4D4"/>
                <w:sz w:val="21"/>
                <w:szCs w:val="21"/>
              </w:rPr>
              <w:pPrChange w:id="11593" w:author="Donovan Goode" w:date="2018-11-09T10:05:00Z">
                <w:pPr>
                  <w:shd w:val="clear" w:color="auto" w:fill="1E1E1E"/>
                  <w:spacing w:line="285" w:lineRule="atLeast"/>
                </w:pPr>
              </w:pPrChange>
            </w:pPr>
            <w:del w:id="1159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6AC66FEE" w14:textId="77777777" w:rsidR="00ED1509" w:rsidRPr="00F84715" w:rsidDel="008B6AF4" w:rsidRDefault="00ED1509">
            <w:pPr>
              <w:pStyle w:val="Heading1Numbered"/>
              <w:rPr>
                <w:del w:id="11595" w:author="Donovan Goode" w:date="2018-11-09T10:04:00Z"/>
                <w:rFonts w:ascii="Consolas" w:eastAsia="Times New Roman" w:hAnsi="Consolas" w:cs="Times New Roman"/>
                <w:color w:val="D4D4D4"/>
                <w:sz w:val="21"/>
                <w:szCs w:val="21"/>
              </w:rPr>
              <w:pPrChange w:id="11596" w:author="Donovan Goode" w:date="2018-11-09T10:05:00Z">
                <w:pPr>
                  <w:shd w:val="clear" w:color="auto" w:fill="1E1E1E"/>
                  <w:spacing w:line="285" w:lineRule="atLeast"/>
                </w:pPr>
              </w:pPrChange>
            </w:pPr>
            <w:del w:id="1159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59C0DBCB" w14:textId="77777777" w:rsidR="00ED1509" w:rsidRPr="00F84715" w:rsidDel="008B6AF4" w:rsidRDefault="00ED1509">
            <w:pPr>
              <w:pStyle w:val="Heading1Numbered"/>
              <w:rPr>
                <w:del w:id="11598" w:author="Donovan Goode" w:date="2018-11-09T10:04:00Z"/>
                <w:rFonts w:ascii="Consolas" w:eastAsia="Times New Roman" w:hAnsi="Consolas" w:cs="Times New Roman"/>
                <w:color w:val="D4D4D4"/>
                <w:sz w:val="21"/>
                <w:szCs w:val="21"/>
              </w:rPr>
              <w:pPrChange w:id="11599" w:author="Donovan Goode" w:date="2018-11-09T10:05:00Z">
                <w:pPr>
                  <w:shd w:val="clear" w:color="auto" w:fill="1E1E1E"/>
                  <w:spacing w:line="285" w:lineRule="atLeast"/>
                </w:pPr>
              </w:pPrChange>
            </w:pPr>
            <w:del w:id="1160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w:delText>
              </w:r>
              <w:r w:rsidRPr="00F84715" w:rsidDel="008B6AF4">
                <w:rPr>
                  <w:rFonts w:ascii="Consolas" w:eastAsia="Times New Roman" w:hAnsi="Consolas" w:cs="Times New Roman"/>
                  <w:color w:val="D4D4D4"/>
                  <w:sz w:val="21"/>
                  <w:szCs w:val="21"/>
                </w:rPr>
                <w:delText xml:space="preserve"> {</w:delText>
              </w:r>
            </w:del>
          </w:p>
          <w:p w14:paraId="56BCEEF5" w14:textId="77777777" w:rsidR="00ED1509" w:rsidRPr="00F84715" w:rsidDel="008B6AF4" w:rsidRDefault="00ED1509">
            <w:pPr>
              <w:pStyle w:val="Heading1Numbered"/>
              <w:rPr>
                <w:del w:id="11601" w:author="Donovan Goode" w:date="2018-11-09T10:04:00Z"/>
                <w:rFonts w:ascii="Consolas" w:eastAsia="Times New Roman" w:hAnsi="Consolas" w:cs="Times New Roman"/>
                <w:color w:val="D4D4D4"/>
                <w:sz w:val="21"/>
                <w:szCs w:val="21"/>
              </w:rPr>
              <w:pPrChange w:id="11602" w:author="Donovan Goode" w:date="2018-11-09T10:05:00Z">
                <w:pPr>
                  <w:shd w:val="clear" w:color="auto" w:fill="1E1E1E"/>
                  <w:spacing w:line="285" w:lineRule="atLeast"/>
                </w:pPr>
              </w:pPrChange>
            </w:pPr>
            <w:del w:id="1160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292822A5" w14:textId="77777777" w:rsidR="00ED1509" w:rsidRPr="00F84715" w:rsidDel="008B6AF4" w:rsidRDefault="00ED1509">
            <w:pPr>
              <w:pStyle w:val="Heading1Numbered"/>
              <w:rPr>
                <w:del w:id="11604" w:author="Donovan Goode" w:date="2018-11-09T10:04:00Z"/>
                <w:rFonts w:ascii="Consolas" w:eastAsia="Times New Roman" w:hAnsi="Consolas" w:cs="Times New Roman"/>
                <w:color w:val="D4D4D4"/>
                <w:sz w:val="21"/>
                <w:szCs w:val="21"/>
              </w:rPr>
              <w:pPrChange w:id="11605" w:author="Donovan Goode" w:date="2018-11-09T10:05:00Z">
                <w:pPr>
                  <w:shd w:val="clear" w:color="auto" w:fill="1E1E1E"/>
                  <w:spacing w:line="285" w:lineRule="atLeast"/>
                </w:pPr>
              </w:pPrChange>
            </w:pPr>
            <w:del w:id="1160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w:delText>
              </w:r>
            </w:del>
          </w:p>
          <w:p w14:paraId="03C5CE2A" w14:textId="77777777" w:rsidR="00ED1509" w:rsidRPr="00F84715" w:rsidDel="008B6AF4" w:rsidRDefault="00ED1509">
            <w:pPr>
              <w:pStyle w:val="Heading1Numbered"/>
              <w:rPr>
                <w:del w:id="11607" w:author="Donovan Goode" w:date="2018-11-09T10:04:00Z"/>
                <w:rFonts w:ascii="Consolas" w:eastAsia="Times New Roman" w:hAnsi="Consolas" w:cs="Times New Roman"/>
                <w:color w:val="D4D4D4"/>
                <w:sz w:val="21"/>
                <w:szCs w:val="21"/>
              </w:rPr>
              <w:pPrChange w:id="11608" w:author="Donovan Goode" w:date="2018-11-09T10:05:00Z">
                <w:pPr>
                  <w:shd w:val="clear" w:color="auto" w:fill="1E1E1E"/>
                  <w:spacing w:line="285" w:lineRule="atLeast"/>
                </w:pPr>
              </w:pPrChange>
            </w:pPr>
            <w:del w:id="1160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5682D9E7" w14:textId="77777777" w:rsidR="00ED1509" w:rsidRPr="00F84715" w:rsidDel="008B6AF4" w:rsidRDefault="00ED1509">
            <w:pPr>
              <w:pStyle w:val="Heading1Numbered"/>
              <w:rPr>
                <w:del w:id="11610" w:author="Donovan Goode" w:date="2018-11-09T10:04:00Z"/>
                <w:rFonts w:ascii="Consolas" w:eastAsia="Times New Roman" w:hAnsi="Consolas" w:cs="Times New Roman"/>
                <w:color w:val="D4D4D4"/>
                <w:sz w:val="21"/>
                <w:szCs w:val="21"/>
              </w:rPr>
              <w:pPrChange w:id="11611" w:author="Donovan Goode" w:date="2018-11-09T10:05:00Z">
                <w:pPr>
                  <w:shd w:val="clear" w:color="auto" w:fill="1E1E1E"/>
                  <w:spacing w:line="285" w:lineRule="atLeast"/>
                </w:pPr>
              </w:pPrChange>
            </w:pPr>
            <w:del w:id="1161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4EE590B" w14:textId="77777777" w:rsidR="00ED1509" w:rsidRPr="00F84715" w:rsidDel="008B6AF4" w:rsidRDefault="00ED1509">
            <w:pPr>
              <w:pStyle w:val="Heading1Numbered"/>
              <w:rPr>
                <w:del w:id="11613" w:author="Donovan Goode" w:date="2018-11-09T10:04:00Z"/>
                <w:rFonts w:ascii="Consolas" w:eastAsia="Times New Roman" w:hAnsi="Consolas" w:cs="Times New Roman"/>
                <w:color w:val="D4D4D4"/>
                <w:sz w:val="21"/>
                <w:szCs w:val="21"/>
              </w:rPr>
              <w:pPrChange w:id="11614" w:author="Donovan Goode" w:date="2018-11-09T10:05:00Z">
                <w:pPr>
                  <w:shd w:val="clear" w:color="auto" w:fill="1E1E1E"/>
                  <w:spacing w:line="285" w:lineRule="atLeast"/>
                </w:pPr>
              </w:pPrChange>
            </w:pPr>
            <w:del w:id="1161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76DAEAF0" w14:textId="77777777" w:rsidR="00ED1509" w:rsidRPr="00F84715" w:rsidDel="008B6AF4" w:rsidRDefault="00ED1509">
            <w:pPr>
              <w:pStyle w:val="Heading1Numbered"/>
              <w:rPr>
                <w:del w:id="11616" w:author="Donovan Goode" w:date="2018-11-09T10:04:00Z"/>
                <w:rFonts w:ascii="Consolas" w:eastAsia="Times New Roman" w:hAnsi="Consolas" w:cs="Times New Roman"/>
                <w:color w:val="D4D4D4"/>
                <w:sz w:val="21"/>
                <w:szCs w:val="21"/>
              </w:rPr>
              <w:pPrChange w:id="11617" w:author="Donovan Goode" w:date="2018-11-09T10:05:00Z">
                <w:pPr>
                  <w:shd w:val="clear" w:color="auto" w:fill="1E1E1E"/>
                  <w:spacing w:line="285" w:lineRule="atLeast"/>
                </w:pPr>
              </w:pPrChange>
            </w:pPr>
            <w:del w:id="1161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4773E16A" w14:textId="77777777" w:rsidR="00ED1509" w:rsidRPr="00F84715" w:rsidDel="008B6AF4" w:rsidRDefault="00ED1509">
            <w:pPr>
              <w:pStyle w:val="Heading1Numbered"/>
              <w:rPr>
                <w:del w:id="11619" w:author="Donovan Goode" w:date="2018-11-09T10:04:00Z"/>
                <w:rFonts w:ascii="Consolas" w:eastAsia="Times New Roman" w:hAnsi="Consolas" w:cs="Times New Roman"/>
                <w:color w:val="D4D4D4"/>
                <w:sz w:val="21"/>
                <w:szCs w:val="21"/>
              </w:rPr>
              <w:pPrChange w:id="11620" w:author="Donovan Goode" w:date="2018-11-09T10:05:00Z">
                <w:pPr>
                  <w:shd w:val="clear" w:color="auto" w:fill="1E1E1E"/>
                  <w:spacing w:line="285" w:lineRule="atLeast"/>
                </w:pPr>
              </w:pPrChange>
            </w:pPr>
            <w:del w:id="1162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28px</w:delText>
              </w:r>
              <w:r w:rsidRPr="00F84715" w:rsidDel="008B6AF4">
                <w:rPr>
                  <w:rFonts w:ascii="Consolas" w:eastAsia="Times New Roman" w:hAnsi="Consolas" w:cs="Times New Roman"/>
                  <w:color w:val="D4D4D4"/>
                  <w:sz w:val="21"/>
                  <w:szCs w:val="21"/>
                </w:rPr>
                <w:delText>; }</w:delText>
              </w:r>
            </w:del>
          </w:p>
          <w:p w14:paraId="439B6C76" w14:textId="77777777" w:rsidR="00ED1509" w:rsidRPr="00F84715" w:rsidDel="008B6AF4" w:rsidRDefault="00ED1509">
            <w:pPr>
              <w:pStyle w:val="Heading1Numbered"/>
              <w:rPr>
                <w:del w:id="11622" w:author="Donovan Goode" w:date="2018-11-09T10:04:00Z"/>
                <w:rFonts w:ascii="Consolas" w:eastAsia="Times New Roman" w:hAnsi="Consolas" w:cs="Times New Roman"/>
                <w:color w:val="D4D4D4"/>
                <w:sz w:val="21"/>
                <w:szCs w:val="21"/>
              </w:rPr>
              <w:pPrChange w:id="11623" w:author="Donovan Goode" w:date="2018-11-09T10:05:00Z">
                <w:pPr>
                  <w:shd w:val="clear" w:color="auto" w:fill="1E1E1E"/>
                  <w:spacing w:line="285" w:lineRule="atLeast"/>
                </w:pPr>
              </w:pPrChange>
            </w:pPr>
            <w:del w:id="1162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button.scroll:disabled</w:delText>
              </w:r>
              <w:r w:rsidRPr="00F84715" w:rsidDel="008B6AF4">
                <w:rPr>
                  <w:rFonts w:ascii="Consolas" w:eastAsia="Times New Roman" w:hAnsi="Consolas" w:cs="Times New Roman"/>
                  <w:color w:val="D4D4D4"/>
                  <w:sz w:val="21"/>
                  <w:szCs w:val="21"/>
                </w:rPr>
                <w:delText xml:space="preserve"> {</w:delText>
              </w:r>
            </w:del>
          </w:p>
          <w:p w14:paraId="3C9CB340" w14:textId="77777777" w:rsidR="00ED1509" w:rsidRPr="00F84715" w:rsidDel="008B6AF4" w:rsidRDefault="00ED1509">
            <w:pPr>
              <w:pStyle w:val="Heading1Numbered"/>
              <w:rPr>
                <w:del w:id="11625" w:author="Donovan Goode" w:date="2018-11-09T10:04:00Z"/>
                <w:rFonts w:ascii="Consolas" w:eastAsia="Times New Roman" w:hAnsi="Consolas" w:cs="Times New Roman"/>
                <w:color w:val="D4D4D4"/>
                <w:sz w:val="21"/>
                <w:szCs w:val="21"/>
              </w:rPr>
              <w:pPrChange w:id="11626" w:author="Donovan Goode" w:date="2018-11-09T10:05:00Z">
                <w:pPr>
                  <w:shd w:val="clear" w:color="auto" w:fill="1E1E1E"/>
                  <w:spacing w:line="285" w:lineRule="atLeast"/>
                </w:pPr>
              </w:pPrChange>
            </w:pPr>
            <w:del w:id="1162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6295638F" w14:textId="77777777" w:rsidR="00ED1509" w:rsidRPr="00F84715" w:rsidDel="008B6AF4" w:rsidRDefault="00ED1509">
            <w:pPr>
              <w:pStyle w:val="Heading1Numbered"/>
              <w:rPr>
                <w:del w:id="11628" w:author="Donovan Goode" w:date="2018-11-09T10:04:00Z"/>
                <w:rFonts w:ascii="Consolas" w:eastAsia="Times New Roman" w:hAnsi="Consolas" w:cs="Times New Roman"/>
                <w:color w:val="D4D4D4"/>
                <w:sz w:val="21"/>
                <w:szCs w:val="21"/>
              </w:rPr>
              <w:pPrChange w:id="11629" w:author="Donovan Goode" w:date="2018-11-09T10:05:00Z">
                <w:pPr>
                  <w:shd w:val="clear" w:color="auto" w:fill="1E1E1E"/>
                  <w:spacing w:line="285" w:lineRule="atLeast"/>
                </w:pPr>
              </w:pPrChange>
            </w:pPr>
            <w:del w:id="1163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button.scroll:focus,</w:delText>
              </w:r>
            </w:del>
          </w:p>
          <w:p w14:paraId="18193F77" w14:textId="77777777" w:rsidR="00ED1509" w:rsidRPr="00F84715" w:rsidDel="008B6AF4" w:rsidRDefault="00ED1509">
            <w:pPr>
              <w:pStyle w:val="Heading1Numbered"/>
              <w:rPr>
                <w:del w:id="11631" w:author="Donovan Goode" w:date="2018-11-09T10:04:00Z"/>
                <w:rFonts w:ascii="Consolas" w:eastAsia="Times New Roman" w:hAnsi="Consolas" w:cs="Times New Roman"/>
                <w:color w:val="D4D4D4"/>
                <w:sz w:val="21"/>
                <w:szCs w:val="21"/>
              </w:rPr>
              <w:pPrChange w:id="11632" w:author="Donovan Goode" w:date="2018-11-09T10:05:00Z">
                <w:pPr>
                  <w:shd w:val="clear" w:color="auto" w:fill="1E1E1E"/>
                  <w:spacing w:line="285" w:lineRule="atLeast"/>
                </w:pPr>
              </w:pPrChange>
            </w:pPr>
            <w:del w:id="11633" w:author="Donovan Goode" w:date="2018-11-09T10:04:00Z">
              <w:r w:rsidRPr="00F84715" w:rsidDel="008B6AF4">
                <w:rPr>
                  <w:rFonts w:ascii="Consolas" w:eastAsia="Times New Roman" w:hAnsi="Consolas" w:cs="Times New Roman"/>
                  <w:color w:val="D7BA7D"/>
                  <w:sz w:val="21"/>
                  <w:szCs w:val="21"/>
                </w:rPr>
                <w:delText xml:space="preserve">  .wc-suggested-actions button.scroll:hover</w:delText>
              </w:r>
              <w:r w:rsidRPr="00F84715" w:rsidDel="008B6AF4">
                <w:rPr>
                  <w:rFonts w:ascii="Consolas" w:eastAsia="Times New Roman" w:hAnsi="Consolas" w:cs="Times New Roman"/>
                  <w:color w:val="D4D4D4"/>
                  <w:sz w:val="21"/>
                  <w:szCs w:val="21"/>
                </w:rPr>
                <w:delText xml:space="preserve"> {</w:delText>
              </w:r>
            </w:del>
          </w:p>
          <w:p w14:paraId="1BA47BE5" w14:textId="77777777" w:rsidR="00ED1509" w:rsidRPr="00F84715" w:rsidDel="008B6AF4" w:rsidRDefault="00ED1509">
            <w:pPr>
              <w:pStyle w:val="Heading1Numbered"/>
              <w:rPr>
                <w:del w:id="11634" w:author="Donovan Goode" w:date="2018-11-09T10:04:00Z"/>
                <w:rFonts w:ascii="Consolas" w:eastAsia="Times New Roman" w:hAnsi="Consolas" w:cs="Times New Roman"/>
                <w:color w:val="D4D4D4"/>
                <w:sz w:val="21"/>
                <w:szCs w:val="21"/>
              </w:rPr>
              <w:pPrChange w:id="11635" w:author="Donovan Goode" w:date="2018-11-09T10:05:00Z">
                <w:pPr>
                  <w:shd w:val="clear" w:color="auto" w:fill="1E1E1E"/>
                  <w:spacing w:line="285" w:lineRule="atLeast"/>
                </w:pPr>
              </w:pPrChange>
            </w:pPr>
            <w:del w:id="1163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#808c95</w:delText>
              </w:r>
              <w:r w:rsidRPr="00F84715" w:rsidDel="008B6AF4">
                <w:rPr>
                  <w:rFonts w:ascii="Consolas" w:eastAsia="Times New Roman" w:hAnsi="Consolas" w:cs="Times New Roman"/>
                  <w:color w:val="D4D4D4"/>
                  <w:sz w:val="21"/>
                  <w:szCs w:val="21"/>
                </w:rPr>
                <w:delText>; }</w:delText>
              </w:r>
            </w:del>
          </w:p>
          <w:p w14:paraId="1031B47F" w14:textId="77777777" w:rsidR="00ED1509" w:rsidRPr="00F84715" w:rsidDel="008B6AF4" w:rsidRDefault="00ED1509">
            <w:pPr>
              <w:pStyle w:val="Heading1Numbered"/>
              <w:rPr>
                <w:del w:id="11637" w:author="Donovan Goode" w:date="2018-11-09T10:04:00Z"/>
                <w:rFonts w:ascii="Consolas" w:eastAsia="Times New Roman" w:hAnsi="Consolas" w:cs="Times New Roman"/>
                <w:color w:val="D4D4D4"/>
                <w:sz w:val="21"/>
                <w:szCs w:val="21"/>
              </w:rPr>
              <w:pPrChange w:id="11638" w:author="Donovan Goode" w:date="2018-11-09T10:05:00Z">
                <w:pPr>
                  <w:shd w:val="clear" w:color="auto" w:fill="1E1E1E"/>
                  <w:spacing w:line="285" w:lineRule="atLeast"/>
                </w:pPr>
              </w:pPrChange>
            </w:pPr>
            <w:del w:id="1163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 svg</w:delText>
              </w:r>
              <w:r w:rsidRPr="00F84715" w:rsidDel="008B6AF4">
                <w:rPr>
                  <w:rFonts w:ascii="Consolas" w:eastAsia="Times New Roman" w:hAnsi="Consolas" w:cs="Times New Roman"/>
                  <w:color w:val="D4D4D4"/>
                  <w:sz w:val="21"/>
                  <w:szCs w:val="21"/>
                </w:rPr>
                <w:delText xml:space="preserve"> {</w:delText>
              </w:r>
            </w:del>
          </w:p>
          <w:p w14:paraId="5DE6175E" w14:textId="77777777" w:rsidR="00ED1509" w:rsidRPr="00F84715" w:rsidDel="008B6AF4" w:rsidRDefault="00ED1509">
            <w:pPr>
              <w:pStyle w:val="Heading1Numbered"/>
              <w:rPr>
                <w:del w:id="11640" w:author="Donovan Goode" w:date="2018-11-09T10:04:00Z"/>
                <w:rFonts w:ascii="Consolas" w:eastAsia="Times New Roman" w:hAnsi="Consolas" w:cs="Times New Roman"/>
                <w:color w:val="D4D4D4"/>
                <w:sz w:val="21"/>
                <w:szCs w:val="21"/>
              </w:rPr>
              <w:pPrChange w:id="11641" w:author="Donovan Goode" w:date="2018-11-09T10:05:00Z">
                <w:pPr>
                  <w:shd w:val="clear" w:color="auto" w:fill="1E1E1E"/>
                  <w:spacing w:line="285" w:lineRule="atLeast"/>
                </w:pPr>
              </w:pPrChange>
            </w:pPr>
            <w:del w:id="1164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5F1B69EE" w14:textId="77777777" w:rsidR="00ED1509" w:rsidRPr="00F84715" w:rsidDel="008B6AF4" w:rsidRDefault="00ED1509">
            <w:pPr>
              <w:pStyle w:val="Heading1Numbered"/>
              <w:rPr>
                <w:del w:id="11643" w:author="Donovan Goode" w:date="2018-11-09T10:04:00Z"/>
                <w:rFonts w:ascii="Consolas" w:eastAsia="Times New Roman" w:hAnsi="Consolas" w:cs="Times New Roman"/>
                <w:color w:val="D4D4D4"/>
                <w:sz w:val="21"/>
                <w:szCs w:val="21"/>
              </w:rPr>
              <w:pPrChange w:id="11644" w:author="Donovan Goode" w:date="2018-11-09T10:05:00Z">
                <w:pPr>
                  <w:shd w:val="clear" w:color="auto" w:fill="1E1E1E"/>
                  <w:spacing w:line="285" w:lineRule="atLeast"/>
                </w:pPr>
              </w:pPrChange>
            </w:pPr>
            <w:del w:id="1164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 svg path</w:delText>
              </w:r>
              <w:r w:rsidRPr="00F84715" w:rsidDel="008B6AF4">
                <w:rPr>
                  <w:rFonts w:ascii="Consolas" w:eastAsia="Times New Roman" w:hAnsi="Consolas" w:cs="Times New Roman"/>
                  <w:color w:val="D4D4D4"/>
                  <w:sz w:val="21"/>
                  <w:szCs w:val="21"/>
                </w:rPr>
                <w:delText xml:space="preserve"> {</w:delText>
              </w:r>
            </w:del>
          </w:p>
          <w:p w14:paraId="39BBC82C" w14:textId="77777777" w:rsidR="00ED1509" w:rsidRPr="00F84715" w:rsidDel="008B6AF4" w:rsidRDefault="00ED1509">
            <w:pPr>
              <w:pStyle w:val="Heading1Numbered"/>
              <w:rPr>
                <w:del w:id="11646" w:author="Donovan Goode" w:date="2018-11-09T10:04:00Z"/>
                <w:rFonts w:ascii="Consolas" w:eastAsia="Times New Roman" w:hAnsi="Consolas" w:cs="Times New Roman"/>
                <w:color w:val="D4D4D4"/>
                <w:sz w:val="21"/>
                <w:szCs w:val="21"/>
              </w:rPr>
              <w:pPrChange w:id="11647" w:author="Donovan Goode" w:date="2018-11-09T10:05:00Z">
                <w:pPr>
                  <w:shd w:val="clear" w:color="auto" w:fill="1E1E1E"/>
                  <w:spacing w:line="285" w:lineRule="atLeast"/>
                </w:pPr>
              </w:pPrChange>
            </w:pPr>
            <w:del w:id="1164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transform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translateY</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73FB0B5C" w14:textId="77777777" w:rsidR="00ED1509" w:rsidRPr="00F84715" w:rsidDel="008B6AF4" w:rsidRDefault="00ED1509">
            <w:pPr>
              <w:pStyle w:val="Heading1Numbered"/>
              <w:rPr>
                <w:del w:id="11649" w:author="Donovan Goode" w:date="2018-11-09T10:04:00Z"/>
                <w:rFonts w:ascii="Consolas" w:eastAsia="Times New Roman" w:hAnsi="Consolas" w:cs="Times New Roman"/>
                <w:color w:val="D4D4D4"/>
                <w:sz w:val="21"/>
                <w:szCs w:val="21"/>
              </w:rPr>
              <w:pPrChange w:id="11650" w:author="Donovan Goode" w:date="2018-11-09T10:05:00Z">
                <w:pPr>
                  <w:shd w:val="clear" w:color="auto" w:fill="1E1E1E"/>
                  <w:spacing w:line="285" w:lineRule="atLeast"/>
                </w:pPr>
              </w:pPrChange>
            </w:pPr>
            <w:del w:id="1165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button.scroll.previous</w:delText>
              </w:r>
              <w:r w:rsidRPr="00F84715" w:rsidDel="008B6AF4">
                <w:rPr>
                  <w:rFonts w:ascii="Consolas" w:eastAsia="Times New Roman" w:hAnsi="Consolas" w:cs="Times New Roman"/>
                  <w:color w:val="D4D4D4"/>
                  <w:sz w:val="21"/>
                  <w:szCs w:val="21"/>
                </w:rPr>
                <w:delText xml:space="preserve"> {</w:delText>
              </w:r>
            </w:del>
          </w:p>
          <w:p w14:paraId="00EFBE4A" w14:textId="77777777" w:rsidR="00ED1509" w:rsidRPr="00F84715" w:rsidDel="008B6AF4" w:rsidRDefault="00ED1509">
            <w:pPr>
              <w:pStyle w:val="Heading1Numbered"/>
              <w:rPr>
                <w:del w:id="11652" w:author="Donovan Goode" w:date="2018-11-09T10:04:00Z"/>
                <w:rFonts w:ascii="Consolas" w:eastAsia="Times New Roman" w:hAnsi="Consolas" w:cs="Times New Roman"/>
                <w:color w:val="D4D4D4"/>
                <w:sz w:val="21"/>
                <w:szCs w:val="21"/>
              </w:rPr>
              <w:pPrChange w:id="11653" w:author="Donovan Goode" w:date="2018-11-09T10:05:00Z">
                <w:pPr>
                  <w:shd w:val="clear" w:color="auto" w:fill="1E1E1E"/>
                  <w:spacing w:line="285" w:lineRule="atLeast"/>
                </w:pPr>
              </w:pPrChange>
            </w:pPr>
            <w:del w:id="1165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0863C5B9" w14:textId="77777777" w:rsidR="00ED1509" w:rsidRPr="00F84715" w:rsidDel="008B6AF4" w:rsidRDefault="00ED1509">
            <w:pPr>
              <w:pStyle w:val="Heading1Numbered"/>
              <w:rPr>
                <w:del w:id="11655" w:author="Donovan Goode" w:date="2018-11-09T10:04:00Z"/>
                <w:rFonts w:ascii="Consolas" w:eastAsia="Times New Roman" w:hAnsi="Consolas" w:cs="Times New Roman"/>
                <w:color w:val="D4D4D4"/>
                <w:sz w:val="21"/>
                <w:szCs w:val="21"/>
              </w:rPr>
              <w:pPrChange w:id="11656" w:author="Donovan Goode" w:date="2018-11-09T10:05:00Z">
                <w:pPr>
                  <w:shd w:val="clear" w:color="auto" w:fill="1E1E1E"/>
                  <w:spacing w:line="285" w:lineRule="atLeast"/>
                </w:pPr>
              </w:pPrChange>
            </w:pPr>
            <w:del w:id="1165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.wc-suggested-actions button.scroll.next</w:delText>
              </w:r>
              <w:r w:rsidRPr="00F84715" w:rsidDel="008B6AF4">
                <w:rPr>
                  <w:rFonts w:ascii="Consolas" w:eastAsia="Times New Roman" w:hAnsi="Consolas" w:cs="Times New Roman"/>
                  <w:color w:val="D4D4D4"/>
                  <w:sz w:val="21"/>
                  <w:szCs w:val="21"/>
                </w:rPr>
                <w:delText xml:space="preserve"> {</w:delText>
              </w:r>
            </w:del>
          </w:p>
          <w:p w14:paraId="76A4FD75" w14:textId="77777777" w:rsidR="00ED1509" w:rsidRPr="00F84715" w:rsidDel="008B6AF4" w:rsidRDefault="00ED1509">
            <w:pPr>
              <w:pStyle w:val="Heading1Numbered"/>
              <w:rPr>
                <w:del w:id="11658" w:author="Donovan Goode" w:date="2018-11-09T10:04:00Z"/>
                <w:rFonts w:ascii="Consolas" w:eastAsia="Times New Roman" w:hAnsi="Consolas" w:cs="Times New Roman"/>
                <w:color w:val="D4D4D4"/>
                <w:sz w:val="21"/>
                <w:szCs w:val="21"/>
              </w:rPr>
              <w:pPrChange w:id="11659" w:author="Donovan Goode" w:date="2018-11-09T10:05:00Z">
                <w:pPr>
                  <w:shd w:val="clear" w:color="auto" w:fill="1E1E1E"/>
                  <w:spacing w:line="285" w:lineRule="atLeast"/>
                </w:pPr>
              </w:pPrChange>
            </w:pPr>
            <w:del w:id="1166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329C6023" w14:textId="77777777" w:rsidR="00ED1509" w:rsidRPr="00F84715" w:rsidDel="008B6AF4" w:rsidRDefault="00ED1509">
            <w:pPr>
              <w:pStyle w:val="Heading1Numbered"/>
              <w:rPr>
                <w:del w:id="11661" w:author="Donovan Goode" w:date="2018-11-09T10:04:00Z"/>
                <w:rFonts w:ascii="Consolas" w:eastAsia="Times New Roman" w:hAnsi="Consolas" w:cs="Times New Roman"/>
                <w:color w:val="D4D4D4"/>
                <w:sz w:val="21"/>
                <w:szCs w:val="21"/>
              </w:rPr>
              <w:pPrChange w:id="11662" w:author="Donovan Goode" w:date="2018-11-09T10:05:00Z">
                <w:pPr>
                  <w:shd w:val="clear" w:color="auto" w:fill="1E1E1E"/>
                  <w:spacing w:line="285" w:lineRule="atLeast"/>
                </w:pPr>
              </w:pPrChange>
            </w:pPr>
          </w:p>
          <w:p w14:paraId="3420ECDE" w14:textId="77777777" w:rsidR="00ED1509" w:rsidRPr="00F84715" w:rsidDel="008B6AF4" w:rsidRDefault="00ED1509">
            <w:pPr>
              <w:pStyle w:val="Heading1Numbered"/>
              <w:rPr>
                <w:del w:id="11663" w:author="Donovan Goode" w:date="2018-11-09T10:04:00Z"/>
                <w:rFonts w:ascii="Consolas" w:eastAsia="Times New Roman" w:hAnsi="Consolas" w:cs="Times New Roman"/>
                <w:color w:val="D4D4D4"/>
                <w:sz w:val="21"/>
                <w:szCs w:val="21"/>
              </w:rPr>
              <w:pPrChange w:id="11664" w:author="Donovan Goode" w:date="2018-11-09T10:05:00Z">
                <w:pPr>
                  <w:shd w:val="clear" w:color="auto" w:fill="1E1E1E"/>
                  <w:spacing w:line="285" w:lineRule="atLeast"/>
                </w:pPr>
              </w:pPrChange>
            </w:pPr>
            <w:del w:id="11665" w:author="Donovan Goode" w:date="2018-11-09T10:04:00Z">
              <w:r w:rsidRPr="00F84715" w:rsidDel="008B6AF4">
                <w:rPr>
                  <w:rFonts w:ascii="Consolas" w:eastAsia="Times New Roman" w:hAnsi="Consolas" w:cs="Times New Roman"/>
                  <w:color w:val="D7BA7D"/>
                  <w:sz w:val="21"/>
                  <w:szCs w:val="21"/>
                </w:rPr>
                <w:delText>.wc-message-pane.show-actions .wc-message-groups</w:delText>
              </w:r>
              <w:r w:rsidRPr="00F84715" w:rsidDel="008B6AF4">
                <w:rPr>
                  <w:rFonts w:ascii="Consolas" w:eastAsia="Times New Roman" w:hAnsi="Consolas" w:cs="Times New Roman"/>
                  <w:color w:val="D4D4D4"/>
                  <w:sz w:val="21"/>
                  <w:szCs w:val="21"/>
                </w:rPr>
                <w:delText xml:space="preserve"> {</w:delText>
              </w:r>
            </w:del>
          </w:p>
          <w:p w14:paraId="6E2BC56E" w14:textId="77777777" w:rsidR="00ED1509" w:rsidRPr="00F84715" w:rsidDel="008B6AF4" w:rsidRDefault="00ED1509">
            <w:pPr>
              <w:pStyle w:val="Heading1Numbered"/>
              <w:rPr>
                <w:del w:id="11666" w:author="Donovan Goode" w:date="2018-11-09T10:04:00Z"/>
                <w:rFonts w:ascii="Consolas" w:eastAsia="Times New Roman" w:hAnsi="Consolas" w:cs="Times New Roman"/>
                <w:color w:val="D4D4D4"/>
                <w:sz w:val="21"/>
                <w:szCs w:val="21"/>
              </w:rPr>
              <w:pPrChange w:id="11667" w:author="Donovan Goode" w:date="2018-11-09T10:05:00Z">
                <w:pPr>
                  <w:shd w:val="clear" w:color="auto" w:fill="1E1E1E"/>
                  <w:spacing w:line="285" w:lineRule="atLeast"/>
                </w:pPr>
              </w:pPrChange>
            </w:pPr>
            <w:del w:id="1166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78px</w:delText>
              </w:r>
              <w:r w:rsidRPr="00F84715" w:rsidDel="008B6AF4">
                <w:rPr>
                  <w:rFonts w:ascii="Consolas" w:eastAsia="Times New Roman" w:hAnsi="Consolas" w:cs="Times New Roman"/>
                  <w:color w:val="D4D4D4"/>
                  <w:sz w:val="21"/>
                  <w:szCs w:val="21"/>
                </w:rPr>
                <w:delText>;</w:delText>
              </w:r>
            </w:del>
          </w:p>
          <w:p w14:paraId="2042036D" w14:textId="77777777" w:rsidR="00ED1509" w:rsidRPr="00F84715" w:rsidDel="008B6AF4" w:rsidRDefault="00ED1509">
            <w:pPr>
              <w:pStyle w:val="Heading1Numbered"/>
              <w:rPr>
                <w:del w:id="11669" w:author="Donovan Goode" w:date="2018-11-09T10:04:00Z"/>
                <w:rFonts w:ascii="Consolas" w:eastAsia="Times New Roman" w:hAnsi="Consolas" w:cs="Times New Roman"/>
                <w:color w:val="D4D4D4"/>
                <w:sz w:val="21"/>
                <w:szCs w:val="21"/>
              </w:rPr>
              <w:pPrChange w:id="11670" w:author="Donovan Goode" w:date="2018-11-09T10:05:00Z">
                <w:pPr>
                  <w:shd w:val="clear" w:color="auto" w:fill="1E1E1E"/>
                  <w:spacing w:line="285" w:lineRule="atLeast"/>
                </w:pPr>
              </w:pPrChange>
            </w:pPr>
            <w:del w:id="1167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transform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translateY</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 }</w:delText>
              </w:r>
            </w:del>
          </w:p>
          <w:p w14:paraId="1F8A26D2" w14:textId="77777777" w:rsidR="00ED1509" w:rsidRPr="00F84715" w:rsidDel="008B6AF4" w:rsidRDefault="00ED1509">
            <w:pPr>
              <w:pStyle w:val="Heading1Numbered"/>
              <w:rPr>
                <w:del w:id="11672" w:author="Donovan Goode" w:date="2018-11-09T10:04:00Z"/>
                <w:rFonts w:ascii="Consolas" w:eastAsia="Times New Roman" w:hAnsi="Consolas" w:cs="Times New Roman"/>
                <w:color w:val="D4D4D4"/>
                <w:sz w:val="21"/>
                <w:szCs w:val="21"/>
              </w:rPr>
              <w:pPrChange w:id="11673" w:author="Donovan Goode" w:date="2018-11-09T10:05:00Z">
                <w:pPr>
                  <w:shd w:val="clear" w:color="auto" w:fill="1E1E1E"/>
                  <w:spacing w:line="285" w:lineRule="atLeast"/>
                </w:pPr>
              </w:pPrChange>
            </w:pPr>
          </w:p>
          <w:p w14:paraId="11FFFEF0" w14:textId="77777777" w:rsidR="00ED1509" w:rsidRPr="00F84715" w:rsidDel="008B6AF4" w:rsidRDefault="00ED1509">
            <w:pPr>
              <w:pStyle w:val="Heading1Numbered"/>
              <w:rPr>
                <w:del w:id="11674" w:author="Donovan Goode" w:date="2018-11-09T10:04:00Z"/>
                <w:rFonts w:ascii="Consolas" w:eastAsia="Times New Roman" w:hAnsi="Consolas" w:cs="Times New Roman"/>
                <w:color w:val="D4D4D4"/>
                <w:sz w:val="21"/>
                <w:szCs w:val="21"/>
              </w:rPr>
              <w:pPrChange w:id="11675" w:author="Donovan Goode" w:date="2018-11-09T10:05:00Z">
                <w:pPr>
                  <w:shd w:val="clear" w:color="auto" w:fill="1E1E1E"/>
                  <w:spacing w:line="285" w:lineRule="atLeast"/>
                </w:pPr>
              </w:pPrChange>
            </w:pPr>
            <w:del w:id="11676" w:author="Donovan Goode" w:date="2018-11-09T10:04:00Z">
              <w:r w:rsidRPr="00F84715" w:rsidDel="008B6AF4">
                <w:rPr>
                  <w:rFonts w:ascii="Consolas" w:eastAsia="Times New Roman" w:hAnsi="Consolas" w:cs="Times New Roman"/>
                  <w:color w:val="D7BA7D"/>
                  <w:sz w:val="21"/>
                  <w:szCs w:val="21"/>
                </w:rPr>
                <w:delText>.wc-message-pane.show-actions .wc-suggested-actions</w:delText>
              </w:r>
              <w:r w:rsidRPr="00F84715" w:rsidDel="008B6AF4">
                <w:rPr>
                  <w:rFonts w:ascii="Consolas" w:eastAsia="Times New Roman" w:hAnsi="Consolas" w:cs="Times New Roman"/>
                  <w:color w:val="D4D4D4"/>
                  <w:sz w:val="21"/>
                  <w:szCs w:val="21"/>
                </w:rPr>
                <w:delText xml:space="preserve"> {</w:delText>
              </w:r>
            </w:del>
          </w:p>
          <w:p w14:paraId="24E3FCF4" w14:textId="77777777" w:rsidR="00ED1509" w:rsidRPr="00F84715" w:rsidDel="008B6AF4" w:rsidRDefault="00ED1509">
            <w:pPr>
              <w:pStyle w:val="Heading1Numbered"/>
              <w:rPr>
                <w:del w:id="11677" w:author="Donovan Goode" w:date="2018-11-09T10:04:00Z"/>
                <w:rFonts w:ascii="Consolas" w:eastAsia="Times New Roman" w:hAnsi="Consolas" w:cs="Times New Roman"/>
                <w:color w:val="D4D4D4"/>
                <w:sz w:val="21"/>
                <w:szCs w:val="21"/>
              </w:rPr>
              <w:pPrChange w:id="11678" w:author="Donovan Goode" w:date="2018-11-09T10:05:00Z">
                <w:pPr>
                  <w:shd w:val="clear" w:color="auto" w:fill="1E1E1E"/>
                  <w:spacing w:line="285" w:lineRule="atLeast"/>
                </w:pPr>
              </w:pPrChange>
            </w:pPr>
            <w:del w:id="1167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 }</w:delText>
              </w:r>
            </w:del>
          </w:p>
          <w:p w14:paraId="596BE638" w14:textId="77777777" w:rsidR="00ED1509" w:rsidRPr="00F84715" w:rsidDel="008B6AF4" w:rsidRDefault="00ED1509">
            <w:pPr>
              <w:pStyle w:val="Heading1Numbered"/>
              <w:rPr>
                <w:del w:id="11680" w:author="Donovan Goode" w:date="2018-11-09T10:04:00Z"/>
                <w:rFonts w:ascii="Consolas" w:eastAsia="Times New Roman" w:hAnsi="Consolas" w:cs="Times New Roman"/>
                <w:color w:val="D4D4D4"/>
                <w:sz w:val="21"/>
                <w:szCs w:val="21"/>
              </w:rPr>
              <w:pPrChange w:id="11681" w:author="Donovan Goode" w:date="2018-11-09T10:05:00Z">
                <w:pPr>
                  <w:shd w:val="clear" w:color="auto" w:fill="1E1E1E"/>
                  <w:spacing w:line="285" w:lineRule="atLeast"/>
                </w:pPr>
              </w:pPrChange>
            </w:pPr>
          </w:p>
          <w:p w14:paraId="1B6BDA6C" w14:textId="77777777" w:rsidR="00ED1509" w:rsidRPr="00F84715" w:rsidDel="008B6AF4" w:rsidRDefault="00ED1509">
            <w:pPr>
              <w:pStyle w:val="Heading1Numbered"/>
              <w:rPr>
                <w:del w:id="11682" w:author="Donovan Goode" w:date="2018-11-09T10:04:00Z"/>
                <w:rFonts w:ascii="Consolas" w:eastAsia="Times New Roman" w:hAnsi="Consolas" w:cs="Times New Roman"/>
                <w:color w:val="D4D4D4"/>
                <w:sz w:val="21"/>
                <w:szCs w:val="21"/>
              </w:rPr>
              <w:pPrChange w:id="11683" w:author="Donovan Goode" w:date="2018-11-09T10:05:00Z">
                <w:pPr>
                  <w:shd w:val="clear" w:color="auto" w:fill="1E1E1E"/>
                  <w:spacing w:line="285" w:lineRule="atLeast"/>
                </w:pPr>
              </w:pPrChange>
            </w:pPr>
            <w:del w:id="11684" w:author="Donovan Goode" w:date="2018-11-09T10:04:00Z">
              <w:r w:rsidRPr="00F84715" w:rsidDel="008B6AF4">
                <w:rPr>
                  <w:rFonts w:ascii="Consolas" w:eastAsia="Times New Roman" w:hAnsi="Consolas" w:cs="Times New Roman"/>
                  <w:color w:val="6A9955"/>
                  <w:sz w:val="21"/>
                  <w:szCs w:val="21"/>
                </w:rPr>
                <w:delText>/* views */</w:delText>
              </w:r>
            </w:del>
          </w:p>
          <w:p w14:paraId="13A7202D" w14:textId="77777777" w:rsidR="00ED1509" w:rsidRPr="00F84715" w:rsidDel="008B6AF4" w:rsidRDefault="00ED1509">
            <w:pPr>
              <w:pStyle w:val="Heading1Numbered"/>
              <w:rPr>
                <w:del w:id="11685" w:author="Donovan Goode" w:date="2018-11-09T10:04:00Z"/>
                <w:rFonts w:ascii="Consolas" w:eastAsia="Times New Roman" w:hAnsi="Consolas" w:cs="Times New Roman"/>
                <w:color w:val="D4D4D4"/>
                <w:sz w:val="21"/>
                <w:szCs w:val="21"/>
              </w:rPr>
              <w:pPrChange w:id="11686" w:author="Donovan Goode" w:date="2018-11-09T10:05:00Z">
                <w:pPr>
                  <w:shd w:val="clear" w:color="auto" w:fill="1E1E1E"/>
                  <w:spacing w:line="285" w:lineRule="atLeast"/>
                </w:pPr>
              </w:pPrChange>
            </w:pPr>
            <w:del w:id="11687" w:author="Donovan Goode" w:date="2018-11-09T10:04:00Z">
              <w:r w:rsidRPr="00F84715" w:rsidDel="008B6AF4">
                <w:rPr>
                  <w:rFonts w:ascii="Consolas" w:eastAsia="Times New Roman" w:hAnsi="Consolas" w:cs="Times New Roman"/>
                  <w:color w:val="D7BA7D"/>
                  <w:sz w:val="21"/>
                  <w:szCs w:val="21"/>
                </w:rPr>
                <w:delText>.wc-chatview-panel</w:delText>
              </w:r>
              <w:r w:rsidRPr="00F84715" w:rsidDel="008B6AF4">
                <w:rPr>
                  <w:rFonts w:ascii="Consolas" w:eastAsia="Times New Roman" w:hAnsi="Consolas" w:cs="Times New Roman"/>
                  <w:color w:val="D4D4D4"/>
                  <w:sz w:val="21"/>
                  <w:szCs w:val="21"/>
                </w:rPr>
                <w:delText xml:space="preserve"> {</w:delText>
              </w:r>
            </w:del>
          </w:p>
          <w:p w14:paraId="0D8A2801" w14:textId="77777777" w:rsidR="00ED1509" w:rsidRPr="00F84715" w:rsidDel="008B6AF4" w:rsidRDefault="00ED1509">
            <w:pPr>
              <w:pStyle w:val="Heading1Numbered"/>
              <w:rPr>
                <w:del w:id="11688" w:author="Donovan Goode" w:date="2018-11-09T10:04:00Z"/>
                <w:rFonts w:ascii="Consolas" w:eastAsia="Times New Roman" w:hAnsi="Consolas" w:cs="Times New Roman"/>
                <w:color w:val="D4D4D4"/>
                <w:sz w:val="21"/>
                <w:szCs w:val="21"/>
              </w:rPr>
              <w:pPrChange w:id="11689" w:author="Donovan Goode" w:date="2018-11-09T10:05:00Z">
                <w:pPr>
                  <w:shd w:val="clear" w:color="auto" w:fill="1E1E1E"/>
                  <w:spacing w:line="285" w:lineRule="atLeast"/>
                </w:pPr>
              </w:pPrChange>
            </w:pPr>
            <w:del w:id="1169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082D770C" w14:textId="77777777" w:rsidR="00ED1509" w:rsidRPr="00F84715" w:rsidDel="008B6AF4" w:rsidRDefault="00ED1509">
            <w:pPr>
              <w:pStyle w:val="Heading1Numbered"/>
              <w:rPr>
                <w:del w:id="11691" w:author="Donovan Goode" w:date="2018-11-09T10:04:00Z"/>
                <w:rFonts w:ascii="Consolas" w:eastAsia="Times New Roman" w:hAnsi="Consolas" w:cs="Times New Roman"/>
                <w:color w:val="D4D4D4"/>
                <w:sz w:val="21"/>
                <w:szCs w:val="21"/>
              </w:rPr>
              <w:pPrChange w:id="11692" w:author="Donovan Goode" w:date="2018-11-09T10:05:00Z">
                <w:pPr>
                  <w:shd w:val="clear" w:color="auto" w:fill="1E1E1E"/>
                  <w:spacing w:line="285" w:lineRule="atLeast"/>
                </w:pPr>
              </w:pPrChange>
            </w:pPr>
            <w:del w:id="1169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533CC22D" w14:textId="77777777" w:rsidR="00ED1509" w:rsidRPr="00F84715" w:rsidDel="008B6AF4" w:rsidRDefault="00ED1509">
            <w:pPr>
              <w:pStyle w:val="Heading1Numbered"/>
              <w:rPr>
                <w:del w:id="11694" w:author="Donovan Goode" w:date="2018-11-09T10:04:00Z"/>
                <w:rFonts w:ascii="Consolas" w:eastAsia="Times New Roman" w:hAnsi="Consolas" w:cs="Times New Roman"/>
                <w:color w:val="D4D4D4"/>
                <w:sz w:val="21"/>
                <w:szCs w:val="21"/>
              </w:rPr>
              <w:pPrChange w:id="11695" w:author="Donovan Goode" w:date="2018-11-09T10:05:00Z">
                <w:pPr>
                  <w:shd w:val="clear" w:color="auto" w:fill="1E1E1E"/>
                  <w:spacing w:line="285" w:lineRule="atLeast"/>
                </w:pPr>
              </w:pPrChange>
            </w:pPr>
            <w:del w:id="1169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CF228BD" w14:textId="77777777" w:rsidR="00ED1509" w:rsidRPr="00F84715" w:rsidDel="008B6AF4" w:rsidRDefault="00ED1509">
            <w:pPr>
              <w:pStyle w:val="Heading1Numbered"/>
              <w:rPr>
                <w:del w:id="11697" w:author="Donovan Goode" w:date="2018-11-09T10:04:00Z"/>
                <w:rFonts w:ascii="Consolas" w:eastAsia="Times New Roman" w:hAnsi="Consolas" w:cs="Times New Roman"/>
                <w:color w:val="D4D4D4"/>
                <w:sz w:val="21"/>
                <w:szCs w:val="21"/>
              </w:rPr>
              <w:pPrChange w:id="11698" w:author="Donovan Goode" w:date="2018-11-09T10:05:00Z">
                <w:pPr>
                  <w:shd w:val="clear" w:color="auto" w:fill="1E1E1E"/>
                  <w:spacing w:line="285" w:lineRule="atLeast"/>
                </w:pPr>
              </w:pPrChange>
            </w:pPr>
            <w:del w:id="1169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111C62E" w14:textId="77777777" w:rsidR="00ED1509" w:rsidRPr="00F84715" w:rsidDel="008B6AF4" w:rsidRDefault="00ED1509">
            <w:pPr>
              <w:pStyle w:val="Heading1Numbered"/>
              <w:rPr>
                <w:del w:id="11700" w:author="Donovan Goode" w:date="2018-11-09T10:04:00Z"/>
                <w:rFonts w:ascii="Consolas" w:eastAsia="Times New Roman" w:hAnsi="Consolas" w:cs="Times New Roman"/>
                <w:color w:val="D4D4D4"/>
                <w:sz w:val="21"/>
                <w:szCs w:val="21"/>
              </w:rPr>
              <w:pPrChange w:id="11701" w:author="Donovan Goode" w:date="2018-11-09T10:05:00Z">
                <w:pPr>
                  <w:shd w:val="clear" w:color="auto" w:fill="1E1E1E"/>
                  <w:spacing w:line="285" w:lineRule="atLeast"/>
                </w:pPr>
              </w:pPrChange>
            </w:pPr>
            <w:del w:id="1170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31ECC5A7" w14:textId="77777777" w:rsidR="00ED1509" w:rsidRPr="00F84715" w:rsidDel="008B6AF4" w:rsidRDefault="00ED1509">
            <w:pPr>
              <w:pStyle w:val="Heading1Numbered"/>
              <w:rPr>
                <w:del w:id="11703" w:author="Donovan Goode" w:date="2018-11-09T10:04:00Z"/>
                <w:rFonts w:ascii="Consolas" w:eastAsia="Times New Roman" w:hAnsi="Consolas" w:cs="Times New Roman"/>
                <w:color w:val="D4D4D4"/>
                <w:sz w:val="21"/>
                <w:szCs w:val="21"/>
              </w:rPr>
              <w:pPrChange w:id="11704" w:author="Donovan Goode" w:date="2018-11-09T10:05:00Z">
                <w:pPr>
                  <w:shd w:val="clear" w:color="auto" w:fill="1E1E1E"/>
                  <w:spacing w:line="285" w:lineRule="atLeast"/>
                </w:pPr>
              </w:pPrChange>
            </w:pPr>
            <w:del w:id="1170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63676392" w14:textId="77777777" w:rsidR="00ED1509" w:rsidRPr="00F84715" w:rsidDel="008B6AF4" w:rsidRDefault="00ED1509">
            <w:pPr>
              <w:pStyle w:val="Heading1Numbered"/>
              <w:rPr>
                <w:del w:id="11706" w:author="Donovan Goode" w:date="2018-11-09T10:04:00Z"/>
                <w:rFonts w:ascii="Consolas" w:eastAsia="Times New Roman" w:hAnsi="Consolas" w:cs="Times New Roman"/>
                <w:color w:val="D4D4D4"/>
                <w:sz w:val="21"/>
                <w:szCs w:val="21"/>
              </w:rPr>
              <w:pPrChange w:id="11707" w:author="Donovan Goode" w:date="2018-11-09T10:05:00Z">
                <w:pPr>
                  <w:shd w:val="clear" w:color="auto" w:fill="1E1E1E"/>
                  <w:spacing w:line="285" w:lineRule="atLeast"/>
                </w:pPr>
              </w:pPrChange>
            </w:pPr>
          </w:p>
          <w:p w14:paraId="1063B1F5" w14:textId="77777777" w:rsidR="00ED1509" w:rsidRPr="00F84715" w:rsidDel="008B6AF4" w:rsidRDefault="00ED1509">
            <w:pPr>
              <w:pStyle w:val="Heading1Numbered"/>
              <w:rPr>
                <w:del w:id="11708" w:author="Donovan Goode" w:date="2018-11-09T10:04:00Z"/>
                <w:rFonts w:ascii="Consolas" w:eastAsia="Times New Roman" w:hAnsi="Consolas" w:cs="Times New Roman"/>
                <w:color w:val="D4D4D4"/>
                <w:sz w:val="21"/>
                <w:szCs w:val="21"/>
              </w:rPr>
              <w:pPrChange w:id="11709" w:author="Donovan Goode" w:date="2018-11-09T10:05:00Z">
                <w:pPr>
                  <w:shd w:val="clear" w:color="auto" w:fill="1E1E1E"/>
                  <w:spacing w:line="285" w:lineRule="atLeast"/>
                </w:pPr>
              </w:pPrChange>
            </w:pPr>
            <w:del w:id="11710" w:author="Donovan Goode" w:date="2018-11-09T10:04:00Z">
              <w:r w:rsidRPr="00F84715" w:rsidDel="008B6AF4">
                <w:rPr>
                  <w:rFonts w:ascii="Consolas" w:eastAsia="Times New Roman" w:hAnsi="Consolas" w:cs="Times New Roman"/>
                  <w:color w:val="6A9955"/>
                  <w:sz w:val="21"/>
                  <w:szCs w:val="21"/>
                </w:rPr>
                <w:delText>/* messages */</w:delText>
              </w:r>
            </w:del>
          </w:p>
          <w:p w14:paraId="5BAEB648" w14:textId="77777777" w:rsidR="00ED1509" w:rsidRPr="00F84715" w:rsidDel="008B6AF4" w:rsidRDefault="00ED1509">
            <w:pPr>
              <w:pStyle w:val="Heading1Numbered"/>
              <w:rPr>
                <w:del w:id="11711" w:author="Donovan Goode" w:date="2018-11-09T10:04:00Z"/>
                <w:rFonts w:ascii="Consolas" w:eastAsia="Times New Roman" w:hAnsi="Consolas" w:cs="Times New Roman"/>
                <w:color w:val="D4D4D4"/>
                <w:sz w:val="21"/>
                <w:szCs w:val="21"/>
              </w:rPr>
              <w:pPrChange w:id="11712" w:author="Donovan Goode" w:date="2018-11-09T10:05:00Z">
                <w:pPr>
                  <w:shd w:val="clear" w:color="auto" w:fill="1E1E1E"/>
                  <w:spacing w:line="285" w:lineRule="atLeast"/>
                </w:pPr>
              </w:pPrChange>
            </w:pPr>
            <w:del w:id="11713" w:author="Donovan Goode" w:date="2018-11-09T10:04:00Z">
              <w:r w:rsidRPr="00F84715" w:rsidDel="008B6AF4">
                <w:rPr>
                  <w:rFonts w:ascii="Consolas" w:eastAsia="Times New Roman" w:hAnsi="Consolas" w:cs="Times New Roman"/>
                  <w:color w:val="D7BA7D"/>
                  <w:sz w:val="21"/>
                  <w:szCs w:val="21"/>
                </w:rPr>
                <w:delText>.wc-message-wrapper</w:delText>
              </w:r>
              <w:r w:rsidRPr="00F84715" w:rsidDel="008B6AF4">
                <w:rPr>
                  <w:rFonts w:ascii="Consolas" w:eastAsia="Times New Roman" w:hAnsi="Consolas" w:cs="Times New Roman"/>
                  <w:color w:val="D4D4D4"/>
                  <w:sz w:val="21"/>
                  <w:szCs w:val="21"/>
                </w:rPr>
                <w:delText xml:space="preserve"> {</w:delText>
              </w:r>
            </w:del>
          </w:p>
          <w:p w14:paraId="5893BD6C" w14:textId="77777777" w:rsidR="00ED1509" w:rsidRPr="00F84715" w:rsidDel="008B6AF4" w:rsidRDefault="00ED1509">
            <w:pPr>
              <w:pStyle w:val="Heading1Numbered"/>
              <w:rPr>
                <w:del w:id="11714" w:author="Donovan Goode" w:date="2018-11-09T10:04:00Z"/>
                <w:rFonts w:ascii="Consolas" w:eastAsia="Times New Roman" w:hAnsi="Consolas" w:cs="Times New Roman"/>
                <w:color w:val="D4D4D4"/>
                <w:sz w:val="21"/>
                <w:szCs w:val="21"/>
              </w:rPr>
              <w:pPrChange w:id="11715" w:author="Donovan Goode" w:date="2018-11-09T10:05:00Z">
                <w:pPr>
                  <w:shd w:val="clear" w:color="auto" w:fill="1E1E1E"/>
                  <w:spacing w:line="285" w:lineRule="atLeast"/>
                </w:pPr>
              </w:pPrChange>
            </w:pPr>
            <w:del w:id="1171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animation</w:delText>
              </w:r>
              <w:r w:rsidRPr="00F84715" w:rsidDel="008B6AF4">
                <w:rPr>
                  <w:rFonts w:ascii="Consolas" w:eastAsia="Times New Roman" w:hAnsi="Consolas" w:cs="Times New Roman"/>
                  <w:color w:val="D4D4D4"/>
                  <w:sz w:val="21"/>
                  <w:szCs w:val="21"/>
                </w:rPr>
                <w:delText xml:space="preserve">: animationFrames </w:delText>
              </w:r>
              <w:r w:rsidRPr="00F84715" w:rsidDel="008B6AF4">
                <w:rPr>
                  <w:rFonts w:ascii="Consolas" w:eastAsia="Times New Roman" w:hAnsi="Consolas" w:cs="Times New Roman"/>
                  <w:color w:val="B5CEA8"/>
                  <w:sz w:val="21"/>
                  <w:szCs w:val="21"/>
                </w:rPr>
                <w:delText>2s</w:delText>
              </w:r>
              <w:r w:rsidRPr="00F84715" w:rsidDel="008B6AF4">
                <w:rPr>
                  <w:rFonts w:ascii="Consolas" w:eastAsia="Times New Roman" w:hAnsi="Consolas" w:cs="Times New Roman"/>
                  <w:color w:val="D4D4D4"/>
                  <w:sz w:val="21"/>
                  <w:szCs w:val="21"/>
                </w:rPr>
                <w:delText>;</w:delText>
              </w:r>
            </w:del>
          </w:p>
          <w:p w14:paraId="36D6CD33" w14:textId="77777777" w:rsidR="00ED1509" w:rsidRPr="00F84715" w:rsidDel="008B6AF4" w:rsidRDefault="00ED1509">
            <w:pPr>
              <w:pStyle w:val="Heading1Numbered"/>
              <w:rPr>
                <w:del w:id="11717" w:author="Donovan Goode" w:date="2018-11-09T10:04:00Z"/>
                <w:rFonts w:ascii="Consolas" w:eastAsia="Times New Roman" w:hAnsi="Consolas" w:cs="Times New Roman"/>
                <w:color w:val="D4D4D4"/>
                <w:sz w:val="21"/>
                <w:szCs w:val="21"/>
              </w:rPr>
              <w:pPrChange w:id="11718" w:author="Donovan Goode" w:date="2018-11-09T10:05:00Z">
                <w:pPr>
                  <w:shd w:val="clear" w:color="auto" w:fill="1E1E1E"/>
                  <w:spacing w:line="285" w:lineRule="atLeast"/>
                </w:pPr>
              </w:pPrChange>
            </w:pPr>
            <w:del w:id="1171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animation-iteration-count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w:delText>
              </w:r>
            </w:del>
          </w:p>
          <w:p w14:paraId="698AE5C2" w14:textId="77777777" w:rsidR="00ED1509" w:rsidRPr="00F84715" w:rsidDel="008B6AF4" w:rsidRDefault="00ED1509">
            <w:pPr>
              <w:pStyle w:val="Heading1Numbered"/>
              <w:rPr>
                <w:del w:id="11720" w:author="Donovan Goode" w:date="2018-11-09T10:04:00Z"/>
                <w:rFonts w:ascii="Consolas" w:eastAsia="Times New Roman" w:hAnsi="Consolas" w:cs="Times New Roman"/>
                <w:color w:val="D4D4D4"/>
                <w:sz w:val="21"/>
                <w:szCs w:val="21"/>
              </w:rPr>
              <w:pPrChange w:id="11721" w:author="Donovan Goode" w:date="2018-11-09T10:05:00Z">
                <w:pPr>
                  <w:shd w:val="clear" w:color="auto" w:fill="1E1E1E"/>
                  <w:spacing w:line="285" w:lineRule="atLeast"/>
                </w:pPr>
              </w:pPrChange>
            </w:pPr>
            <w:del w:id="1172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clear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both</w:delText>
              </w:r>
              <w:r w:rsidRPr="00F84715" w:rsidDel="008B6AF4">
                <w:rPr>
                  <w:rFonts w:ascii="Consolas" w:eastAsia="Times New Roman" w:hAnsi="Consolas" w:cs="Times New Roman"/>
                  <w:color w:val="D4D4D4"/>
                  <w:sz w:val="21"/>
                  <w:szCs w:val="21"/>
                </w:rPr>
                <w:delText>;</w:delText>
              </w:r>
            </w:del>
          </w:p>
          <w:p w14:paraId="109D2137" w14:textId="77777777" w:rsidR="00ED1509" w:rsidRPr="00F84715" w:rsidDel="008B6AF4" w:rsidRDefault="00ED1509">
            <w:pPr>
              <w:pStyle w:val="Heading1Numbered"/>
              <w:rPr>
                <w:del w:id="11723" w:author="Donovan Goode" w:date="2018-11-09T10:04:00Z"/>
                <w:rFonts w:ascii="Consolas" w:eastAsia="Times New Roman" w:hAnsi="Consolas" w:cs="Times New Roman"/>
                <w:color w:val="D4D4D4"/>
                <w:sz w:val="21"/>
                <w:szCs w:val="21"/>
              </w:rPr>
              <w:pPrChange w:id="11724" w:author="Donovan Goode" w:date="2018-11-09T10:05:00Z">
                <w:pPr>
                  <w:shd w:val="clear" w:color="auto" w:fill="1E1E1E"/>
                  <w:spacing w:line="285" w:lineRule="atLeast"/>
                </w:pPr>
              </w:pPrChange>
            </w:pPr>
            <w:del w:id="1172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w:delText>
              </w:r>
            </w:del>
          </w:p>
          <w:p w14:paraId="770FF75F" w14:textId="77777777" w:rsidR="00ED1509" w:rsidRPr="00F84715" w:rsidDel="008B6AF4" w:rsidRDefault="00ED1509">
            <w:pPr>
              <w:pStyle w:val="Heading1Numbered"/>
              <w:rPr>
                <w:del w:id="11726" w:author="Donovan Goode" w:date="2018-11-09T10:04:00Z"/>
                <w:rFonts w:ascii="Consolas" w:eastAsia="Times New Roman" w:hAnsi="Consolas" w:cs="Times New Roman"/>
                <w:color w:val="D4D4D4"/>
                <w:sz w:val="21"/>
                <w:szCs w:val="21"/>
              </w:rPr>
              <w:pPrChange w:id="11727" w:author="Donovan Goode" w:date="2018-11-09T10:05:00Z">
                <w:pPr>
                  <w:shd w:val="clear" w:color="auto" w:fill="1E1E1E"/>
                  <w:spacing w:line="285" w:lineRule="atLeast"/>
                </w:pPr>
              </w:pPrChange>
            </w:pPr>
            <w:del w:id="1172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3A91E0C9" w14:textId="77777777" w:rsidR="00ED1509" w:rsidRPr="00F84715" w:rsidDel="008B6AF4" w:rsidRDefault="00ED1509">
            <w:pPr>
              <w:pStyle w:val="Heading1Numbered"/>
              <w:rPr>
                <w:del w:id="11729" w:author="Donovan Goode" w:date="2018-11-09T10:04:00Z"/>
                <w:rFonts w:ascii="Consolas" w:eastAsia="Times New Roman" w:hAnsi="Consolas" w:cs="Times New Roman"/>
                <w:color w:val="D4D4D4"/>
                <w:sz w:val="21"/>
                <w:szCs w:val="21"/>
              </w:rPr>
              <w:pPrChange w:id="11730" w:author="Donovan Goode" w:date="2018-11-09T10:05:00Z">
                <w:pPr>
                  <w:shd w:val="clear" w:color="auto" w:fill="1E1E1E"/>
                  <w:spacing w:line="285" w:lineRule="atLeast"/>
                </w:pPr>
              </w:pPrChange>
            </w:pPr>
            <w:del w:id="1173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relative</w:delText>
              </w:r>
              <w:r w:rsidRPr="00F84715" w:rsidDel="008B6AF4">
                <w:rPr>
                  <w:rFonts w:ascii="Consolas" w:eastAsia="Times New Roman" w:hAnsi="Consolas" w:cs="Times New Roman"/>
                  <w:color w:val="D4D4D4"/>
                  <w:sz w:val="21"/>
                  <w:szCs w:val="21"/>
                </w:rPr>
                <w:delText>;</w:delText>
              </w:r>
            </w:del>
          </w:p>
          <w:p w14:paraId="096960CE" w14:textId="77777777" w:rsidR="00ED1509" w:rsidRPr="00F84715" w:rsidDel="008B6AF4" w:rsidRDefault="00ED1509">
            <w:pPr>
              <w:pStyle w:val="Heading1Numbered"/>
              <w:rPr>
                <w:del w:id="11732" w:author="Donovan Goode" w:date="2018-11-09T10:04:00Z"/>
                <w:rFonts w:ascii="Consolas" w:eastAsia="Times New Roman" w:hAnsi="Consolas" w:cs="Times New Roman"/>
                <w:color w:val="D4D4D4"/>
                <w:sz w:val="21"/>
                <w:szCs w:val="21"/>
              </w:rPr>
              <w:pPrChange w:id="11733" w:author="Donovan Goode" w:date="2018-11-09T10:05:00Z">
                <w:pPr>
                  <w:shd w:val="clear" w:color="auto" w:fill="1E1E1E"/>
                  <w:spacing w:line="285" w:lineRule="atLeast"/>
                </w:pPr>
              </w:pPrChange>
            </w:pPr>
            <w:del w:id="1173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/*transition: max-height 2s ease-in-out;*/</w:delText>
              </w:r>
              <w:r w:rsidRPr="00F84715" w:rsidDel="008B6AF4">
                <w:rPr>
                  <w:rFonts w:ascii="Consolas" w:eastAsia="Times New Roman" w:hAnsi="Consolas" w:cs="Times New Roman"/>
                  <w:color w:val="D4D4D4"/>
                  <w:sz w:val="21"/>
                  <w:szCs w:val="21"/>
                </w:rPr>
                <w:delText xml:space="preserve"> }</w:delText>
              </w:r>
            </w:del>
          </w:p>
          <w:p w14:paraId="2AB373E3" w14:textId="77777777" w:rsidR="00ED1509" w:rsidRPr="00F84715" w:rsidDel="008B6AF4" w:rsidRDefault="00ED1509">
            <w:pPr>
              <w:pStyle w:val="Heading1Numbered"/>
              <w:rPr>
                <w:del w:id="11735" w:author="Donovan Goode" w:date="2018-11-09T10:04:00Z"/>
                <w:rFonts w:ascii="Consolas" w:eastAsia="Times New Roman" w:hAnsi="Consolas" w:cs="Times New Roman"/>
                <w:color w:val="D4D4D4"/>
                <w:sz w:val="21"/>
                <w:szCs w:val="21"/>
              </w:rPr>
              <w:pPrChange w:id="11736" w:author="Donovan Goode" w:date="2018-11-09T10:05:00Z">
                <w:pPr>
                  <w:shd w:val="clear" w:color="auto" w:fill="1E1E1E"/>
                  <w:spacing w:line="285" w:lineRule="atLeast"/>
                </w:pPr>
              </w:pPrChange>
            </w:pPr>
          </w:p>
          <w:p w14:paraId="41719605" w14:textId="77777777" w:rsidR="00ED1509" w:rsidRPr="00F84715" w:rsidDel="008B6AF4" w:rsidRDefault="00ED1509">
            <w:pPr>
              <w:pStyle w:val="Heading1Numbered"/>
              <w:rPr>
                <w:del w:id="11737" w:author="Donovan Goode" w:date="2018-11-09T10:04:00Z"/>
                <w:rFonts w:ascii="Consolas" w:eastAsia="Times New Roman" w:hAnsi="Consolas" w:cs="Times New Roman"/>
                <w:color w:val="D4D4D4"/>
                <w:sz w:val="21"/>
                <w:szCs w:val="21"/>
              </w:rPr>
              <w:pPrChange w:id="11738" w:author="Donovan Goode" w:date="2018-11-09T10:05:00Z">
                <w:pPr>
                  <w:shd w:val="clear" w:color="auto" w:fill="1E1E1E"/>
                  <w:spacing w:line="285" w:lineRule="atLeast"/>
                </w:pPr>
              </w:pPrChange>
            </w:pPr>
            <w:del w:id="11739" w:author="Donovan Goode" w:date="2018-11-09T10:04:00Z">
              <w:r w:rsidRPr="00F84715" w:rsidDel="008B6AF4">
                <w:rPr>
                  <w:rFonts w:ascii="Consolas" w:eastAsia="Times New Roman" w:hAnsi="Consolas" w:cs="Times New Roman"/>
                  <w:color w:val="C586C0"/>
                  <w:sz w:val="21"/>
                  <w:szCs w:val="21"/>
                </w:rPr>
                <w:delText>@keyframes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animationFrames</w:delText>
              </w:r>
              <w:r w:rsidRPr="00F84715" w:rsidDel="008B6AF4">
                <w:rPr>
                  <w:rFonts w:ascii="Consolas" w:eastAsia="Times New Roman" w:hAnsi="Consolas" w:cs="Times New Roman"/>
                  <w:color w:val="D4D4D4"/>
                  <w:sz w:val="21"/>
                  <w:szCs w:val="21"/>
                </w:rPr>
                <w:delText xml:space="preserve"> {</w:delText>
              </w:r>
            </w:del>
          </w:p>
          <w:p w14:paraId="3D950D64" w14:textId="77777777" w:rsidR="00ED1509" w:rsidRPr="00F84715" w:rsidDel="008B6AF4" w:rsidRDefault="00ED1509">
            <w:pPr>
              <w:pStyle w:val="Heading1Numbered"/>
              <w:rPr>
                <w:del w:id="11740" w:author="Donovan Goode" w:date="2018-11-09T10:04:00Z"/>
                <w:rFonts w:ascii="Consolas" w:eastAsia="Times New Roman" w:hAnsi="Consolas" w:cs="Times New Roman"/>
                <w:color w:val="D4D4D4"/>
                <w:sz w:val="21"/>
                <w:szCs w:val="21"/>
              </w:rPr>
              <w:pPrChange w:id="11741" w:author="Donovan Goode" w:date="2018-11-09T10:05:00Z">
                <w:pPr>
                  <w:shd w:val="clear" w:color="auto" w:fill="1E1E1E"/>
                  <w:spacing w:line="285" w:lineRule="atLeast"/>
                </w:pPr>
              </w:pPrChange>
            </w:pPr>
            <w:del w:id="11742" w:author="Donovan Goode" w:date="2018-11-09T10:04:00Z">
              <w:r w:rsidRPr="00F84715" w:rsidDel="008B6AF4">
                <w:rPr>
                  <w:rFonts w:ascii="Consolas" w:eastAsia="Times New Roman" w:hAnsi="Consolas" w:cs="Times New Roman"/>
                  <w:color w:val="D4D4D4"/>
                  <w:sz w:val="21"/>
                  <w:szCs w:val="21"/>
                </w:rPr>
                <w:delText xml:space="preserve">  0% {</w:delText>
              </w:r>
            </w:del>
          </w:p>
          <w:p w14:paraId="1A2F8B6C" w14:textId="77777777" w:rsidR="00ED1509" w:rsidRPr="00F84715" w:rsidDel="008B6AF4" w:rsidRDefault="00ED1509">
            <w:pPr>
              <w:pStyle w:val="Heading1Numbered"/>
              <w:rPr>
                <w:del w:id="11743" w:author="Donovan Goode" w:date="2018-11-09T10:04:00Z"/>
                <w:rFonts w:ascii="Consolas" w:eastAsia="Times New Roman" w:hAnsi="Consolas" w:cs="Times New Roman"/>
                <w:color w:val="D4D4D4"/>
                <w:sz w:val="21"/>
                <w:szCs w:val="21"/>
              </w:rPr>
              <w:pPrChange w:id="11744" w:author="Donovan Goode" w:date="2018-11-09T10:05:00Z">
                <w:pPr>
                  <w:shd w:val="clear" w:color="auto" w:fill="1E1E1E"/>
                  <w:spacing w:line="285" w:lineRule="atLeast"/>
                </w:pPr>
              </w:pPrChange>
            </w:pPr>
            <w:del w:id="1174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/*max-height: 0;*/</w:delText>
              </w:r>
            </w:del>
          </w:p>
          <w:p w14:paraId="2D047CC3" w14:textId="77777777" w:rsidR="00ED1509" w:rsidRPr="00F84715" w:rsidDel="008B6AF4" w:rsidRDefault="00ED1509">
            <w:pPr>
              <w:pStyle w:val="Heading1Numbered"/>
              <w:rPr>
                <w:del w:id="11746" w:author="Donovan Goode" w:date="2018-11-09T10:04:00Z"/>
                <w:rFonts w:ascii="Consolas" w:eastAsia="Times New Roman" w:hAnsi="Consolas" w:cs="Times New Roman"/>
                <w:color w:val="D4D4D4"/>
                <w:sz w:val="21"/>
                <w:szCs w:val="21"/>
              </w:rPr>
              <w:pPrChange w:id="11747" w:author="Donovan Goode" w:date="2018-11-09T10:05:00Z">
                <w:pPr>
                  <w:shd w:val="clear" w:color="auto" w:fill="1E1E1E"/>
                  <w:spacing w:line="285" w:lineRule="atLeast"/>
                </w:pPr>
              </w:pPrChange>
            </w:pPr>
            <w:del w:id="1174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2033061B" w14:textId="77777777" w:rsidR="00ED1509" w:rsidRPr="00F84715" w:rsidDel="008B6AF4" w:rsidRDefault="00ED1509">
            <w:pPr>
              <w:pStyle w:val="Heading1Numbered"/>
              <w:rPr>
                <w:del w:id="11749" w:author="Donovan Goode" w:date="2018-11-09T10:04:00Z"/>
                <w:rFonts w:ascii="Consolas" w:eastAsia="Times New Roman" w:hAnsi="Consolas" w:cs="Times New Roman"/>
                <w:color w:val="D4D4D4"/>
                <w:sz w:val="21"/>
                <w:szCs w:val="21"/>
              </w:rPr>
              <w:pPrChange w:id="11750" w:author="Donovan Goode" w:date="2018-11-09T10:05:00Z">
                <w:pPr>
                  <w:shd w:val="clear" w:color="auto" w:fill="1E1E1E"/>
                  <w:spacing w:line="285" w:lineRule="atLeast"/>
                </w:pPr>
              </w:pPrChange>
            </w:pPr>
            <w:del w:id="11751" w:author="Donovan Goode" w:date="2018-11-09T10:04:00Z">
              <w:r w:rsidRPr="00F84715" w:rsidDel="008B6AF4">
                <w:rPr>
                  <w:rFonts w:ascii="Consolas" w:eastAsia="Times New Roman" w:hAnsi="Consolas" w:cs="Times New Roman"/>
                  <w:color w:val="D4D4D4"/>
                  <w:sz w:val="21"/>
                  <w:szCs w:val="21"/>
                </w:rPr>
                <w:delText xml:space="preserve">  20% {</w:delText>
              </w:r>
            </w:del>
          </w:p>
          <w:p w14:paraId="607DF54D" w14:textId="77777777" w:rsidR="00ED1509" w:rsidRPr="00F84715" w:rsidDel="008B6AF4" w:rsidRDefault="00ED1509">
            <w:pPr>
              <w:pStyle w:val="Heading1Numbered"/>
              <w:rPr>
                <w:del w:id="11752" w:author="Donovan Goode" w:date="2018-11-09T10:04:00Z"/>
                <w:rFonts w:ascii="Consolas" w:eastAsia="Times New Roman" w:hAnsi="Consolas" w:cs="Times New Roman"/>
                <w:color w:val="D4D4D4"/>
                <w:sz w:val="21"/>
                <w:szCs w:val="21"/>
              </w:rPr>
              <w:pPrChange w:id="11753" w:author="Donovan Goode" w:date="2018-11-09T10:05:00Z">
                <w:pPr>
                  <w:shd w:val="clear" w:color="auto" w:fill="1E1E1E"/>
                  <w:spacing w:line="285" w:lineRule="atLeast"/>
                </w:pPr>
              </w:pPrChange>
            </w:pPr>
            <w:del w:id="1175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5B386D5A" w14:textId="77777777" w:rsidR="00ED1509" w:rsidRPr="00F84715" w:rsidDel="008B6AF4" w:rsidRDefault="00ED1509">
            <w:pPr>
              <w:pStyle w:val="Heading1Numbered"/>
              <w:rPr>
                <w:del w:id="11755" w:author="Donovan Goode" w:date="2018-11-09T10:04:00Z"/>
                <w:rFonts w:ascii="Consolas" w:eastAsia="Times New Roman" w:hAnsi="Consolas" w:cs="Times New Roman"/>
                <w:color w:val="D4D4D4"/>
                <w:sz w:val="21"/>
                <w:szCs w:val="21"/>
              </w:rPr>
              <w:pPrChange w:id="11756" w:author="Donovan Goode" w:date="2018-11-09T10:05:00Z">
                <w:pPr>
                  <w:shd w:val="clear" w:color="auto" w:fill="1E1E1E"/>
                  <w:spacing w:line="285" w:lineRule="atLeast"/>
                </w:pPr>
              </w:pPrChange>
            </w:pPr>
            <w:del w:id="11757" w:author="Donovan Goode" w:date="2018-11-09T10:04:00Z">
              <w:r w:rsidRPr="00F84715" w:rsidDel="008B6AF4">
                <w:rPr>
                  <w:rFonts w:ascii="Consolas" w:eastAsia="Times New Roman" w:hAnsi="Consolas" w:cs="Times New Roman"/>
                  <w:color w:val="D4D4D4"/>
                  <w:sz w:val="21"/>
                  <w:szCs w:val="21"/>
                </w:rPr>
                <w:delText xml:space="preserve">  100% {</w:delText>
              </w:r>
            </w:del>
          </w:p>
          <w:p w14:paraId="1EC8027E" w14:textId="77777777" w:rsidR="00ED1509" w:rsidRPr="00F84715" w:rsidDel="008B6AF4" w:rsidRDefault="00ED1509">
            <w:pPr>
              <w:pStyle w:val="Heading1Numbered"/>
              <w:rPr>
                <w:del w:id="11758" w:author="Donovan Goode" w:date="2018-11-09T10:04:00Z"/>
                <w:rFonts w:ascii="Consolas" w:eastAsia="Times New Roman" w:hAnsi="Consolas" w:cs="Times New Roman"/>
                <w:color w:val="D4D4D4"/>
                <w:sz w:val="21"/>
                <w:szCs w:val="21"/>
              </w:rPr>
              <w:pPrChange w:id="11759" w:author="Donovan Goode" w:date="2018-11-09T10:05:00Z">
                <w:pPr>
                  <w:shd w:val="clear" w:color="auto" w:fill="1E1E1E"/>
                  <w:spacing w:line="285" w:lineRule="atLeast"/>
                </w:pPr>
              </w:pPrChange>
            </w:pPr>
            <w:del w:id="1176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/*max-height: 2000px;*/</w:delText>
              </w:r>
              <w:r w:rsidRPr="00F84715" w:rsidDel="008B6AF4">
                <w:rPr>
                  <w:rFonts w:ascii="Consolas" w:eastAsia="Times New Roman" w:hAnsi="Consolas" w:cs="Times New Roman"/>
                  <w:color w:val="D4D4D4"/>
                  <w:sz w:val="21"/>
                  <w:szCs w:val="21"/>
                </w:rPr>
                <w:delText xml:space="preserve"> } }</w:delText>
              </w:r>
            </w:del>
          </w:p>
          <w:p w14:paraId="7A146BB8" w14:textId="77777777" w:rsidR="00ED1509" w:rsidRPr="00F84715" w:rsidDel="008B6AF4" w:rsidRDefault="00ED1509">
            <w:pPr>
              <w:pStyle w:val="Heading1Numbered"/>
              <w:rPr>
                <w:del w:id="11761" w:author="Donovan Goode" w:date="2018-11-09T10:04:00Z"/>
                <w:rFonts w:ascii="Consolas" w:eastAsia="Times New Roman" w:hAnsi="Consolas" w:cs="Times New Roman"/>
                <w:color w:val="D4D4D4"/>
                <w:sz w:val="21"/>
                <w:szCs w:val="21"/>
              </w:rPr>
              <w:pPrChange w:id="11762" w:author="Donovan Goode" w:date="2018-11-09T10:05:00Z">
                <w:pPr>
                  <w:shd w:val="clear" w:color="auto" w:fill="1E1E1E"/>
                  <w:spacing w:line="285" w:lineRule="atLeast"/>
                </w:pPr>
              </w:pPrChange>
            </w:pPr>
          </w:p>
          <w:p w14:paraId="7C756AC6" w14:textId="77777777" w:rsidR="00ED1509" w:rsidRPr="00F84715" w:rsidDel="008B6AF4" w:rsidRDefault="00ED1509">
            <w:pPr>
              <w:pStyle w:val="Heading1Numbered"/>
              <w:rPr>
                <w:del w:id="11763" w:author="Donovan Goode" w:date="2018-11-09T10:04:00Z"/>
                <w:rFonts w:ascii="Consolas" w:eastAsia="Times New Roman" w:hAnsi="Consolas" w:cs="Times New Roman"/>
                <w:color w:val="D4D4D4"/>
                <w:sz w:val="21"/>
                <w:szCs w:val="21"/>
              </w:rPr>
              <w:pPrChange w:id="11764" w:author="Donovan Goode" w:date="2018-11-09T10:05:00Z">
                <w:pPr>
                  <w:shd w:val="clear" w:color="auto" w:fill="1E1E1E"/>
                  <w:spacing w:line="285" w:lineRule="atLeast"/>
                </w:pPr>
              </w:pPrChange>
            </w:pPr>
            <w:del w:id="11765" w:author="Donovan Goode" w:date="2018-11-09T10:04:00Z">
              <w:r w:rsidRPr="00F84715" w:rsidDel="008B6AF4">
                <w:rPr>
                  <w:rFonts w:ascii="Consolas" w:eastAsia="Times New Roman" w:hAnsi="Consolas" w:cs="Times New Roman"/>
                  <w:color w:val="D7BA7D"/>
                  <w:sz w:val="21"/>
                  <w:szCs w:val="21"/>
                </w:rPr>
                <w:delText>.wc-message</w:delText>
              </w:r>
              <w:r w:rsidRPr="00F84715" w:rsidDel="008B6AF4">
                <w:rPr>
                  <w:rFonts w:ascii="Consolas" w:eastAsia="Times New Roman" w:hAnsi="Consolas" w:cs="Times New Roman"/>
                  <w:color w:val="D4D4D4"/>
                  <w:sz w:val="21"/>
                  <w:szCs w:val="21"/>
                </w:rPr>
                <w:delText xml:space="preserve"> {</w:delText>
              </w:r>
            </w:del>
          </w:p>
          <w:p w14:paraId="3F8E34BA" w14:textId="77777777" w:rsidR="00ED1509" w:rsidRPr="00F84715" w:rsidDel="008B6AF4" w:rsidRDefault="00ED1509">
            <w:pPr>
              <w:pStyle w:val="Heading1Numbered"/>
              <w:rPr>
                <w:del w:id="11766" w:author="Donovan Goode" w:date="2018-11-09T10:04:00Z"/>
                <w:rFonts w:ascii="Consolas" w:eastAsia="Times New Roman" w:hAnsi="Consolas" w:cs="Times New Roman"/>
                <w:color w:val="D4D4D4"/>
                <w:sz w:val="21"/>
                <w:szCs w:val="21"/>
              </w:rPr>
              <w:pPrChange w:id="11767" w:author="Donovan Goode" w:date="2018-11-09T10:05:00Z">
                <w:pPr>
                  <w:shd w:val="clear" w:color="auto" w:fill="1E1E1E"/>
                  <w:spacing w:line="285" w:lineRule="atLeast"/>
                </w:pPr>
              </w:pPrChange>
            </w:pPr>
            <w:del w:id="1176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relative</w:delText>
              </w:r>
              <w:r w:rsidRPr="00F84715" w:rsidDel="008B6AF4">
                <w:rPr>
                  <w:rFonts w:ascii="Consolas" w:eastAsia="Times New Roman" w:hAnsi="Consolas" w:cs="Times New Roman"/>
                  <w:color w:val="D4D4D4"/>
                  <w:sz w:val="21"/>
                  <w:szCs w:val="21"/>
                </w:rPr>
                <w:delText>; }</w:delText>
              </w:r>
            </w:del>
          </w:p>
          <w:p w14:paraId="4D8994B8" w14:textId="77777777" w:rsidR="00ED1509" w:rsidRPr="00F84715" w:rsidDel="008B6AF4" w:rsidRDefault="00ED1509">
            <w:pPr>
              <w:pStyle w:val="Heading1Numbered"/>
              <w:rPr>
                <w:del w:id="11769" w:author="Donovan Goode" w:date="2018-11-09T10:04:00Z"/>
                <w:rFonts w:ascii="Consolas" w:eastAsia="Times New Roman" w:hAnsi="Consolas" w:cs="Times New Roman"/>
                <w:color w:val="D4D4D4"/>
                <w:sz w:val="21"/>
                <w:szCs w:val="21"/>
              </w:rPr>
              <w:pPrChange w:id="11770" w:author="Donovan Goode" w:date="2018-11-09T10:05:00Z">
                <w:pPr>
                  <w:shd w:val="clear" w:color="auto" w:fill="1E1E1E"/>
                  <w:spacing w:line="285" w:lineRule="atLeast"/>
                </w:pPr>
              </w:pPrChange>
            </w:pPr>
          </w:p>
          <w:p w14:paraId="321B25D2" w14:textId="77777777" w:rsidR="00ED1509" w:rsidRPr="00F84715" w:rsidDel="008B6AF4" w:rsidRDefault="00ED1509">
            <w:pPr>
              <w:pStyle w:val="Heading1Numbered"/>
              <w:rPr>
                <w:del w:id="11771" w:author="Donovan Goode" w:date="2018-11-09T10:04:00Z"/>
                <w:rFonts w:ascii="Consolas" w:eastAsia="Times New Roman" w:hAnsi="Consolas" w:cs="Times New Roman"/>
                <w:color w:val="D4D4D4"/>
                <w:sz w:val="21"/>
                <w:szCs w:val="21"/>
              </w:rPr>
              <w:pPrChange w:id="11772" w:author="Donovan Goode" w:date="2018-11-09T10:05:00Z">
                <w:pPr>
                  <w:shd w:val="clear" w:color="auto" w:fill="1E1E1E"/>
                  <w:spacing w:line="285" w:lineRule="atLeast"/>
                </w:pPr>
              </w:pPrChange>
            </w:pPr>
            <w:del w:id="11773" w:author="Donovan Goode" w:date="2018-11-09T10:04:00Z">
              <w:r w:rsidRPr="00F84715" w:rsidDel="008B6AF4">
                <w:rPr>
                  <w:rFonts w:ascii="Consolas" w:eastAsia="Times New Roman" w:hAnsi="Consolas" w:cs="Times New Roman"/>
                  <w:color w:val="D7BA7D"/>
                  <w:sz w:val="21"/>
                  <w:szCs w:val="21"/>
                </w:rPr>
                <w:delText>.wc-message-wrapper.carousel .wc-message</w:delText>
              </w:r>
              <w:r w:rsidRPr="00F84715" w:rsidDel="008B6AF4">
                <w:rPr>
                  <w:rFonts w:ascii="Consolas" w:eastAsia="Times New Roman" w:hAnsi="Consolas" w:cs="Times New Roman"/>
                  <w:color w:val="D4D4D4"/>
                  <w:sz w:val="21"/>
                  <w:szCs w:val="21"/>
                </w:rPr>
                <w:delText xml:space="preserve"> {</w:delText>
              </w:r>
            </w:del>
          </w:p>
          <w:p w14:paraId="5686ADFF" w14:textId="77777777" w:rsidR="00ED1509" w:rsidRPr="00F84715" w:rsidDel="008B6AF4" w:rsidRDefault="00ED1509">
            <w:pPr>
              <w:pStyle w:val="Heading1Numbered"/>
              <w:rPr>
                <w:del w:id="11774" w:author="Donovan Goode" w:date="2018-11-09T10:04:00Z"/>
                <w:rFonts w:ascii="Consolas" w:eastAsia="Times New Roman" w:hAnsi="Consolas" w:cs="Times New Roman"/>
                <w:color w:val="D4D4D4"/>
                <w:sz w:val="21"/>
                <w:szCs w:val="21"/>
              </w:rPr>
              <w:pPrChange w:id="11775" w:author="Donovan Goode" w:date="2018-11-09T10:05:00Z">
                <w:pPr>
                  <w:shd w:val="clear" w:color="auto" w:fill="1E1E1E"/>
                  <w:spacing w:line="285" w:lineRule="atLeast"/>
                </w:pPr>
              </w:pPrChange>
            </w:pPr>
            <w:del w:id="1177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07CDFF22" w14:textId="77777777" w:rsidR="00ED1509" w:rsidRPr="00F84715" w:rsidDel="008B6AF4" w:rsidRDefault="00ED1509">
            <w:pPr>
              <w:pStyle w:val="Heading1Numbered"/>
              <w:rPr>
                <w:del w:id="11777" w:author="Donovan Goode" w:date="2018-11-09T10:04:00Z"/>
                <w:rFonts w:ascii="Consolas" w:eastAsia="Times New Roman" w:hAnsi="Consolas" w:cs="Times New Roman"/>
                <w:color w:val="D4D4D4"/>
                <w:sz w:val="21"/>
                <w:szCs w:val="21"/>
              </w:rPr>
              <w:pPrChange w:id="11778" w:author="Donovan Goode" w:date="2018-11-09T10:05:00Z">
                <w:pPr>
                  <w:shd w:val="clear" w:color="auto" w:fill="1E1E1E"/>
                  <w:spacing w:line="285" w:lineRule="atLeast"/>
                </w:pPr>
              </w:pPrChange>
            </w:pPr>
            <w:del w:id="1177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04C1799F" w14:textId="77777777" w:rsidR="00ED1509" w:rsidRPr="00F84715" w:rsidDel="008B6AF4" w:rsidRDefault="00ED1509">
            <w:pPr>
              <w:pStyle w:val="Heading1Numbered"/>
              <w:rPr>
                <w:del w:id="11780" w:author="Donovan Goode" w:date="2018-11-09T10:04:00Z"/>
                <w:rFonts w:ascii="Consolas" w:eastAsia="Times New Roman" w:hAnsi="Consolas" w:cs="Times New Roman"/>
                <w:color w:val="D4D4D4"/>
                <w:sz w:val="21"/>
                <w:szCs w:val="21"/>
              </w:rPr>
              <w:pPrChange w:id="11781" w:author="Donovan Goode" w:date="2018-11-09T10:05:00Z">
                <w:pPr>
                  <w:shd w:val="clear" w:color="auto" w:fill="1E1E1E"/>
                  <w:spacing w:line="285" w:lineRule="atLeast"/>
                </w:pPr>
              </w:pPrChange>
            </w:pPr>
          </w:p>
          <w:p w14:paraId="0D637A11" w14:textId="77777777" w:rsidR="00ED1509" w:rsidRPr="00F84715" w:rsidDel="008B6AF4" w:rsidRDefault="00ED1509">
            <w:pPr>
              <w:pStyle w:val="Heading1Numbered"/>
              <w:rPr>
                <w:del w:id="11782" w:author="Donovan Goode" w:date="2018-11-09T10:04:00Z"/>
                <w:rFonts w:ascii="Consolas" w:eastAsia="Times New Roman" w:hAnsi="Consolas" w:cs="Times New Roman"/>
                <w:color w:val="D4D4D4"/>
                <w:sz w:val="21"/>
                <w:szCs w:val="21"/>
              </w:rPr>
              <w:pPrChange w:id="11783" w:author="Donovan Goode" w:date="2018-11-09T10:05:00Z">
                <w:pPr>
                  <w:shd w:val="clear" w:color="auto" w:fill="1E1E1E"/>
                  <w:spacing w:line="285" w:lineRule="atLeast"/>
                </w:pPr>
              </w:pPrChange>
            </w:pPr>
            <w:del w:id="11784" w:author="Donovan Goode" w:date="2018-11-09T10:04:00Z">
              <w:r w:rsidRPr="00F84715" w:rsidDel="008B6AF4">
                <w:rPr>
                  <w:rFonts w:ascii="Consolas" w:eastAsia="Times New Roman" w:hAnsi="Consolas" w:cs="Times New Roman"/>
                  <w:color w:val="D7BA7D"/>
                  <w:sz w:val="21"/>
                  <w:szCs w:val="21"/>
                </w:rPr>
                <w:delText>.wc-message svg.wc-message-callout</w:delText>
              </w:r>
              <w:r w:rsidRPr="00F84715" w:rsidDel="008B6AF4">
                <w:rPr>
                  <w:rFonts w:ascii="Consolas" w:eastAsia="Times New Roman" w:hAnsi="Consolas" w:cs="Times New Roman"/>
                  <w:color w:val="D4D4D4"/>
                  <w:sz w:val="21"/>
                  <w:szCs w:val="21"/>
                </w:rPr>
                <w:delText xml:space="preserve"> {</w:delText>
              </w:r>
            </w:del>
          </w:p>
          <w:p w14:paraId="3C4EA595" w14:textId="77777777" w:rsidR="00ED1509" w:rsidRPr="00F84715" w:rsidDel="008B6AF4" w:rsidRDefault="00ED1509">
            <w:pPr>
              <w:pStyle w:val="Heading1Numbered"/>
              <w:rPr>
                <w:del w:id="11785" w:author="Donovan Goode" w:date="2018-11-09T10:04:00Z"/>
                <w:rFonts w:ascii="Consolas" w:eastAsia="Times New Roman" w:hAnsi="Consolas" w:cs="Times New Roman"/>
                <w:color w:val="D4D4D4"/>
                <w:sz w:val="21"/>
                <w:szCs w:val="21"/>
              </w:rPr>
              <w:pPrChange w:id="11786" w:author="Donovan Goode" w:date="2018-11-09T10:05:00Z">
                <w:pPr>
                  <w:shd w:val="clear" w:color="auto" w:fill="1E1E1E"/>
                  <w:spacing w:line="285" w:lineRule="atLeast"/>
                </w:pPr>
              </w:pPrChange>
            </w:pPr>
            <w:del w:id="1178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22px</w:delText>
              </w:r>
              <w:r w:rsidRPr="00F84715" w:rsidDel="008B6AF4">
                <w:rPr>
                  <w:rFonts w:ascii="Consolas" w:eastAsia="Times New Roman" w:hAnsi="Consolas" w:cs="Times New Roman"/>
                  <w:color w:val="D4D4D4"/>
                  <w:sz w:val="21"/>
                  <w:szCs w:val="21"/>
                </w:rPr>
                <w:delText>;</w:delText>
              </w:r>
            </w:del>
          </w:p>
          <w:p w14:paraId="303322F1" w14:textId="77777777" w:rsidR="00ED1509" w:rsidRPr="00F84715" w:rsidDel="008B6AF4" w:rsidRDefault="00ED1509">
            <w:pPr>
              <w:pStyle w:val="Heading1Numbered"/>
              <w:rPr>
                <w:del w:id="11788" w:author="Donovan Goode" w:date="2018-11-09T10:04:00Z"/>
                <w:rFonts w:ascii="Consolas" w:eastAsia="Times New Roman" w:hAnsi="Consolas" w:cs="Times New Roman"/>
                <w:color w:val="D4D4D4"/>
                <w:sz w:val="21"/>
                <w:szCs w:val="21"/>
              </w:rPr>
              <w:pPrChange w:id="11789" w:author="Donovan Goode" w:date="2018-11-09T10:05:00Z">
                <w:pPr>
                  <w:shd w:val="clear" w:color="auto" w:fill="1E1E1E"/>
                  <w:spacing w:line="285" w:lineRule="atLeast"/>
                </w:pPr>
              </w:pPrChange>
            </w:pPr>
            <w:del w:id="1179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4D03AEA" w14:textId="77777777" w:rsidR="00ED1509" w:rsidRPr="00F84715" w:rsidDel="008B6AF4" w:rsidRDefault="00ED1509">
            <w:pPr>
              <w:pStyle w:val="Heading1Numbered"/>
              <w:rPr>
                <w:del w:id="11791" w:author="Donovan Goode" w:date="2018-11-09T10:04:00Z"/>
                <w:rFonts w:ascii="Consolas" w:eastAsia="Times New Roman" w:hAnsi="Consolas" w:cs="Times New Roman"/>
                <w:color w:val="D4D4D4"/>
                <w:sz w:val="21"/>
                <w:szCs w:val="21"/>
              </w:rPr>
              <w:pPrChange w:id="11792" w:author="Donovan Goode" w:date="2018-11-09T10:05:00Z">
                <w:pPr>
                  <w:shd w:val="clear" w:color="auto" w:fill="1E1E1E"/>
                  <w:spacing w:line="285" w:lineRule="atLeast"/>
                </w:pPr>
              </w:pPrChange>
            </w:pPr>
            <w:del w:id="1179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stroke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3370E1CC" w14:textId="77777777" w:rsidR="00ED1509" w:rsidRPr="00F84715" w:rsidDel="008B6AF4" w:rsidRDefault="00ED1509">
            <w:pPr>
              <w:pStyle w:val="Heading1Numbered"/>
              <w:rPr>
                <w:del w:id="11794" w:author="Donovan Goode" w:date="2018-11-09T10:04:00Z"/>
                <w:rFonts w:ascii="Consolas" w:eastAsia="Times New Roman" w:hAnsi="Consolas" w:cs="Times New Roman"/>
                <w:color w:val="D4D4D4"/>
                <w:sz w:val="21"/>
                <w:szCs w:val="21"/>
              </w:rPr>
              <w:pPrChange w:id="11795" w:author="Donovan Goode" w:date="2018-11-09T10:05:00Z">
                <w:pPr>
                  <w:shd w:val="clear" w:color="auto" w:fill="1E1E1E"/>
                  <w:spacing w:line="285" w:lineRule="atLeast"/>
                </w:pPr>
              </w:pPrChange>
            </w:pPr>
            <w:del w:id="1179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12px</w:delText>
              </w:r>
              <w:r w:rsidRPr="00F84715" w:rsidDel="008B6AF4">
                <w:rPr>
                  <w:rFonts w:ascii="Consolas" w:eastAsia="Times New Roman" w:hAnsi="Consolas" w:cs="Times New Roman"/>
                  <w:color w:val="D4D4D4"/>
                  <w:sz w:val="21"/>
                  <w:szCs w:val="21"/>
                </w:rPr>
                <w:delText>;</w:delText>
              </w:r>
            </w:del>
          </w:p>
          <w:p w14:paraId="0C933132" w14:textId="77777777" w:rsidR="00ED1509" w:rsidRPr="00F84715" w:rsidDel="008B6AF4" w:rsidRDefault="00ED1509">
            <w:pPr>
              <w:pStyle w:val="Heading1Numbered"/>
              <w:rPr>
                <w:del w:id="11797" w:author="Donovan Goode" w:date="2018-11-09T10:04:00Z"/>
                <w:rFonts w:ascii="Consolas" w:eastAsia="Times New Roman" w:hAnsi="Consolas" w:cs="Times New Roman"/>
                <w:color w:val="D4D4D4"/>
                <w:sz w:val="21"/>
                <w:szCs w:val="21"/>
              </w:rPr>
              <w:pPrChange w:id="11798" w:author="Donovan Goode" w:date="2018-11-09T10:05:00Z">
                <w:pPr>
                  <w:shd w:val="clear" w:color="auto" w:fill="1E1E1E"/>
                  <w:spacing w:line="285" w:lineRule="atLeast"/>
                </w:pPr>
              </w:pPrChange>
            </w:pPr>
            <w:del w:id="1179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05D2F5BA" w14:textId="77777777" w:rsidR="00ED1509" w:rsidRPr="00F84715" w:rsidDel="008B6AF4" w:rsidRDefault="00ED1509">
            <w:pPr>
              <w:pStyle w:val="Heading1Numbered"/>
              <w:rPr>
                <w:del w:id="11800" w:author="Donovan Goode" w:date="2018-11-09T10:04:00Z"/>
                <w:rFonts w:ascii="Consolas" w:eastAsia="Times New Roman" w:hAnsi="Consolas" w:cs="Times New Roman"/>
                <w:color w:val="D4D4D4"/>
                <w:sz w:val="21"/>
                <w:szCs w:val="21"/>
              </w:rPr>
              <w:pPrChange w:id="11801" w:author="Donovan Goode" w:date="2018-11-09T10:05:00Z">
                <w:pPr>
                  <w:shd w:val="clear" w:color="auto" w:fill="1E1E1E"/>
                  <w:spacing w:line="285" w:lineRule="atLeast"/>
                </w:pPr>
              </w:pPrChange>
            </w:pPr>
          </w:p>
          <w:p w14:paraId="09299AA5" w14:textId="77777777" w:rsidR="00ED1509" w:rsidRPr="00F84715" w:rsidDel="008B6AF4" w:rsidRDefault="00ED1509">
            <w:pPr>
              <w:pStyle w:val="Heading1Numbered"/>
              <w:rPr>
                <w:del w:id="11802" w:author="Donovan Goode" w:date="2018-11-09T10:04:00Z"/>
                <w:rFonts w:ascii="Consolas" w:eastAsia="Times New Roman" w:hAnsi="Consolas" w:cs="Times New Roman"/>
                <w:color w:val="D4D4D4"/>
                <w:sz w:val="21"/>
                <w:szCs w:val="21"/>
              </w:rPr>
              <w:pPrChange w:id="11803" w:author="Donovan Goode" w:date="2018-11-09T10:05:00Z">
                <w:pPr>
                  <w:shd w:val="clear" w:color="auto" w:fill="1E1E1E"/>
                  <w:spacing w:line="285" w:lineRule="atLeast"/>
                </w:pPr>
              </w:pPrChange>
            </w:pPr>
            <w:del w:id="11804" w:author="Donovan Goode" w:date="2018-11-09T10:04:00Z">
              <w:r w:rsidRPr="00F84715" w:rsidDel="008B6AF4">
                <w:rPr>
                  <w:rFonts w:ascii="Consolas" w:eastAsia="Times New Roman" w:hAnsi="Consolas" w:cs="Times New Roman"/>
                  <w:color w:val="D7BA7D"/>
                  <w:sz w:val="21"/>
                  <w:szCs w:val="21"/>
                </w:rPr>
                <w:delText>.wc-message-content</w:delText>
              </w:r>
              <w:r w:rsidRPr="00F84715" w:rsidDel="008B6AF4">
                <w:rPr>
                  <w:rFonts w:ascii="Consolas" w:eastAsia="Times New Roman" w:hAnsi="Consolas" w:cs="Times New Roman"/>
                  <w:color w:val="D4D4D4"/>
                  <w:sz w:val="21"/>
                  <w:szCs w:val="21"/>
                </w:rPr>
                <w:delText xml:space="preserve"> {</w:delText>
              </w:r>
            </w:del>
          </w:p>
          <w:p w14:paraId="1C1E56A7" w14:textId="77777777" w:rsidR="00ED1509" w:rsidRPr="00F84715" w:rsidDel="008B6AF4" w:rsidRDefault="00ED1509">
            <w:pPr>
              <w:pStyle w:val="Heading1Numbered"/>
              <w:rPr>
                <w:del w:id="11805" w:author="Donovan Goode" w:date="2018-11-09T10:04:00Z"/>
                <w:rFonts w:ascii="Consolas" w:eastAsia="Times New Roman" w:hAnsi="Consolas" w:cs="Times New Roman"/>
                <w:color w:val="D4D4D4"/>
                <w:sz w:val="21"/>
                <w:szCs w:val="21"/>
              </w:rPr>
              <w:pPrChange w:id="11806" w:author="Donovan Goode" w:date="2018-11-09T10:05:00Z">
                <w:pPr>
                  <w:shd w:val="clear" w:color="auto" w:fill="1E1E1E"/>
                  <w:spacing w:line="285" w:lineRule="atLeast"/>
                </w:pPr>
              </w:pPrChange>
            </w:pPr>
            <w:del w:id="1180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border-radius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w:delText>
              </w:r>
            </w:del>
          </w:p>
          <w:p w14:paraId="52EF0CAC" w14:textId="77777777" w:rsidR="00ED1509" w:rsidRPr="00F84715" w:rsidDel="008B6AF4" w:rsidRDefault="00ED1509">
            <w:pPr>
              <w:pStyle w:val="Heading1Numbered"/>
              <w:rPr>
                <w:del w:id="11808" w:author="Donovan Goode" w:date="2018-11-09T10:04:00Z"/>
                <w:rFonts w:ascii="Consolas" w:eastAsia="Times New Roman" w:hAnsi="Consolas" w:cs="Times New Roman"/>
                <w:color w:val="D4D4D4"/>
                <w:sz w:val="21"/>
                <w:szCs w:val="21"/>
              </w:rPr>
              <w:pPrChange w:id="11809" w:author="Donovan Goode" w:date="2018-11-09T10:05:00Z">
                <w:pPr>
                  <w:shd w:val="clear" w:color="auto" w:fill="1E1E1E"/>
                  <w:spacing w:line="285" w:lineRule="atLeast"/>
                </w:pPr>
              </w:pPrChange>
            </w:pPr>
            <w:del w:id="1181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box-shadow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rgba</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0.2</w:delText>
              </w:r>
              <w:r w:rsidRPr="00F84715" w:rsidDel="008B6AF4">
                <w:rPr>
                  <w:rFonts w:ascii="Consolas" w:eastAsia="Times New Roman" w:hAnsi="Consolas" w:cs="Times New Roman"/>
                  <w:color w:val="D4D4D4"/>
                  <w:sz w:val="21"/>
                  <w:szCs w:val="21"/>
                </w:rPr>
                <w:delText>);</w:delText>
              </w:r>
            </w:del>
          </w:p>
          <w:p w14:paraId="37C611AE" w14:textId="77777777" w:rsidR="00ED1509" w:rsidRPr="00F84715" w:rsidDel="008B6AF4" w:rsidRDefault="00ED1509">
            <w:pPr>
              <w:pStyle w:val="Heading1Numbered"/>
              <w:rPr>
                <w:del w:id="11811" w:author="Donovan Goode" w:date="2018-11-09T10:04:00Z"/>
                <w:rFonts w:ascii="Consolas" w:eastAsia="Times New Roman" w:hAnsi="Consolas" w:cs="Times New Roman"/>
                <w:color w:val="D4D4D4"/>
                <w:sz w:val="21"/>
                <w:szCs w:val="21"/>
              </w:rPr>
              <w:pPrChange w:id="11812" w:author="Donovan Goode" w:date="2018-11-09T10:05:00Z">
                <w:pPr>
                  <w:shd w:val="clear" w:color="auto" w:fill="1E1E1E"/>
                  <w:spacing w:line="285" w:lineRule="atLeast"/>
                </w:pPr>
              </w:pPrChange>
            </w:pPr>
            <w:del w:id="1181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w:delText>
              </w:r>
            </w:del>
          </w:p>
          <w:p w14:paraId="44A108F7" w14:textId="77777777" w:rsidR="00ED1509" w:rsidRPr="00F84715" w:rsidDel="008B6AF4" w:rsidRDefault="00ED1509">
            <w:pPr>
              <w:pStyle w:val="Heading1Numbered"/>
              <w:rPr>
                <w:del w:id="11814" w:author="Donovan Goode" w:date="2018-11-09T10:04:00Z"/>
                <w:rFonts w:ascii="Consolas" w:eastAsia="Times New Roman" w:hAnsi="Consolas" w:cs="Times New Roman"/>
                <w:color w:val="D4D4D4"/>
                <w:sz w:val="21"/>
                <w:szCs w:val="21"/>
              </w:rPr>
              <w:pPrChange w:id="11815" w:author="Donovan Goode" w:date="2018-11-09T10:05:00Z">
                <w:pPr>
                  <w:shd w:val="clear" w:color="auto" w:fill="1E1E1E"/>
                  <w:spacing w:line="285" w:lineRule="atLeast"/>
                </w:pPr>
              </w:pPrChange>
            </w:pPr>
            <w:del w:id="1181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word-break</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break-word</w:delText>
              </w:r>
              <w:r w:rsidRPr="00F84715" w:rsidDel="008B6AF4">
                <w:rPr>
                  <w:rFonts w:ascii="Consolas" w:eastAsia="Times New Roman" w:hAnsi="Consolas" w:cs="Times New Roman"/>
                  <w:color w:val="D4D4D4"/>
                  <w:sz w:val="21"/>
                  <w:szCs w:val="21"/>
                </w:rPr>
                <w:delText>; }</w:delText>
              </w:r>
            </w:del>
          </w:p>
          <w:p w14:paraId="70E1D3E1" w14:textId="77777777" w:rsidR="00ED1509" w:rsidRPr="00F84715" w:rsidDel="008B6AF4" w:rsidRDefault="00ED1509">
            <w:pPr>
              <w:pStyle w:val="Heading1Numbered"/>
              <w:rPr>
                <w:del w:id="11817" w:author="Donovan Goode" w:date="2018-11-09T10:04:00Z"/>
                <w:rFonts w:ascii="Consolas" w:eastAsia="Times New Roman" w:hAnsi="Consolas" w:cs="Times New Roman"/>
                <w:color w:val="D4D4D4"/>
                <w:sz w:val="21"/>
                <w:szCs w:val="21"/>
              </w:rPr>
              <w:pPrChange w:id="11818" w:author="Donovan Goode" w:date="2018-11-09T10:05:00Z">
                <w:pPr>
                  <w:shd w:val="clear" w:color="auto" w:fill="1E1E1E"/>
                  <w:spacing w:line="285" w:lineRule="atLeast"/>
                </w:pPr>
              </w:pPrChange>
            </w:pPr>
          </w:p>
          <w:p w14:paraId="228A4B03" w14:textId="77777777" w:rsidR="00ED1509" w:rsidRPr="00F84715" w:rsidDel="008B6AF4" w:rsidRDefault="00ED1509">
            <w:pPr>
              <w:pStyle w:val="Heading1Numbered"/>
              <w:rPr>
                <w:del w:id="11819" w:author="Donovan Goode" w:date="2018-11-09T10:04:00Z"/>
                <w:rFonts w:ascii="Consolas" w:eastAsia="Times New Roman" w:hAnsi="Consolas" w:cs="Times New Roman"/>
                <w:color w:val="D4D4D4"/>
                <w:sz w:val="21"/>
                <w:szCs w:val="21"/>
              </w:rPr>
              <w:pPrChange w:id="11820" w:author="Donovan Goode" w:date="2018-11-09T10:05:00Z">
                <w:pPr>
                  <w:shd w:val="clear" w:color="auto" w:fill="1E1E1E"/>
                  <w:spacing w:line="285" w:lineRule="atLeast"/>
                </w:pPr>
              </w:pPrChange>
            </w:pPr>
            <w:del w:id="11821" w:author="Donovan Goode" w:date="2018-11-09T10:04:00Z">
              <w:r w:rsidRPr="00F84715" w:rsidDel="008B6AF4">
                <w:rPr>
                  <w:rFonts w:ascii="Consolas" w:eastAsia="Times New Roman" w:hAnsi="Consolas" w:cs="Times New Roman"/>
                  <w:color w:val="D7BA7D"/>
                  <w:sz w:val="21"/>
                  <w:szCs w:val="21"/>
                </w:rPr>
                <w:delText>.wc-message-content.clickable</w:delText>
              </w:r>
              <w:r w:rsidRPr="00F84715" w:rsidDel="008B6AF4">
                <w:rPr>
                  <w:rFonts w:ascii="Consolas" w:eastAsia="Times New Roman" w:hAnsi="Consolas" w:cs="Times New Roman"/>
                  <w:color w:val="D4D4D4"/>
                  <w:sz w:val="21"/>
                  <w:szCs w:val="21"/>
                </w:rPr>
                <w:delText xml:space="preserve"> {</w:delText>
              </w:r>
            </w:del>
          </w:p>
          <w:p w14:paraId="2E6C77B3" w14:textId="77777777" w:rsidR="00ED1509" w:rsidRPr="00F84715" w:rsidDel="008B6AF4" w:rsidRDefault="00ED1509">
            <w:pPr>
              <w:pStyle w:val="Heading1Numbered"/>
              <w:rPr>
                <w:del w:id="11822" w:author="Donovan Goode" w:date="2018-11-09T10:04:00Z"/>
                <w:rFonts w:ascii="Consolas" w:eastAsia="Times New Roman" w:hAnsi="Consolas" w:cs="Times New Roman"/>
                <w:color w:val="D4D4D4"/>
                <w:sz w:val="21"/>
                <w:szCs w:val="21"/>
              </w:rPr>
              <w:pPrChange w:id="11823" w:author="Donovan Goode" w:date="2018-11-09T10:05:00Z">
                <w:pPr>
                  <w:shd w:val="clear" w:color="auto" w:fill="1E1E1E"/>
                  <w:spacing w:line="285" w:lineRule="atLeast"/>
                </w:pPr>
              </w:pPrChange>
            </w:pPr>
            <w:del w:id="1182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cursor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pointer</w:delText>
              </w:r>
              <w:r w:rsidRPr="00F84715" w:rsidDel="008B6AF4">
                <w:rPr>
                  <w:rFonts w:ascii="Consolas" w:eastAsia="Times New Roman" w:hAnsi="Consolas" w:cs="Times New Roman"/>
                  <w:color w:val="D4D4D4"/>
                  <w:sz w:val="21"/>
                  <w:szCs w:val="21"/>
                </w:rPr>
                <w:delText>; }</w:delText>
              </w:r>
            </w:del>
          </w:p>
          <w:p w14:paraId="1238DE0E" w14:textId="77777777" w:rsidR="00ED1509" w:rsidRPr="00F84715" w:rsidDel="008B6AF4" w:rsidRDefault="00ED1509">
            <w:pPr>
              <w:pStyle w:val="Heading1Numbered"/>
              <w:rPr>
                <w:del w:id="11825" w:author="Donovan Goode" w:date="2018-11-09T10:04:00Z"/>
                <w:rFonts w:ascii="Consolas" w:eastAsia="Times New Roman" w:hAnsi="Consolas" w:cs="Times New Roman"/>
                <w:color w:val="D4D4D4"/>
                <w:sz w:val="21"/>
                <w:szCs w:val="21"/>
              </w:rPr>
              <w:pPrChange w:id="11826" w:author="Donovan Goode" w:date="2018-11-09T10:05:00Z">
                <w:pPr>
                  <w:shd w:val="clear" w:color="auto" w:fill="1E1E1E"/>
                  <w:spacing w:line="285" w:lineRule="atLeast"/>
                </w:pPr>
              </w:pPrChange>
            </w:pPr>
          </w:p>
          <w:p w14:paraId="2AAB7243" w14:textId="77777777" w:rsidR="00ED1509" w:rsidRPr="00F84715" w:rsidDel="008B6AF4" w:rsidRDefault="00ED1509">
            <w:pPr>
              <w:pStyle w:val="Heading1Numbered"/>
              <w:rPr>
                <w:del w:id="11827" w:author="Donovan Goode" w:date="2018-11-09T10:04:00Z"/>
                <w:rFonts w:ascii="Consolas" w:eastAsia="Times New Roman" w:hAnsi="Consolas" w:cs="Times New Roman"/>
                <w:color w:val="D4D4D4"/>
                <w:sz w:val="21"/>
                <w:szCs w:val="21"/>
              </w:rPr>
              <w:pPrChange w:id="11828" w:author="Donovan Goode" w:date="2018-11-09T10:05:00Z">
                <w:pPr>
                  <w:shd w:val="clear" w:color="auto" w:fill="1E1E1E"/>
                  <w:spacing w:line="285" w:lineRule="atLeast"/>
                </w:pPr>
              </w:pPrChange>
            </w:pPr>
            <w:del w:id="11829" w:author="Donovan Goode" w:date="2018-11-09T10:04:00Z">
              <w:r w:rsidRPr="00F84715" w:rsidDel="008B6AF4">
                <w:rPr>
                  <w:rFonts w:ascii="Consolas" w:eastAsia="Times New Roman" w:hAnsi="Consolas" w:cs="Times New Roman"/>
                  <w:color w:val="D7BA7D"/>
                  <w:sz w:val="21"/>
                  <w:szCs w:val="21"/>
                </w:rPr>
                <w:delText>.wc-message-content.selected</w:delText>
              </w:r>
              <w:r w:rsidRPr="00F84715" w:rsidDel="008B6AF4">
                <w:rPr>
                  <w:rFonts w:ascii="Consolas" w:eastAsia="Times New Roman" w:hAnsi="Consolas" w:cs="Times New Roman"/>
                  <w:color w:val="D4D4D4"/>
                  <w:sz w:val="21"/>
                  <w:szCs w:val="21"/>
                </w:rPr>
                <w:delText xml:space="preserve"> {</w:delText>
              </w:r>
            </w:del>
          </w:p>
          <w:p w14:paraId="0E4B5081" w14:textId="77777777" w:rsidR="00ED1509" w:rsidRPr="00F84715" w:rsidDel="008B6AF4" w:rsidRDefault="00ED1509">
            <w:pPr>
              <w:pStyle w:val="Heading1Numbered"/>
              <w:rPr>
                <w:del w:id="11830" w:author="Donovan Goode" w:date="2018-11-09T10:04:00Z"/>
                <w:rFonts w:ascii="Consolas" w:eastAsia="Times New Roman" w:hAnsi="Consolas" w:cs="Times New Roman"/>
                <w:color w:val="D4D4D4"/>
                <w:sz w:val="21"/>
                <w:szCs w:val="21"/>
              </w:rPr>
              <w:pPrChange w:id="11831" w:author="Donovan Goode" w:date="2018-11-09T10:05:00Z">
                <w:pPr>
                  <w:shd w:val="clear" w:color="auto" w:fill="1E1E1E"/>
                  <w:spacing w:line="285" w:lineRule="atLeast"/>
                </w:pPr>
              </w:pPrChange>
            </w:pPr>
            <w:del w:id="1183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box-shadow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#ffa333</w:delText>
              </w:r>
              <w:r w:rsidRPr="00F84715" w:rsidDel="008B6AF4">
                <w:rPr>
                  <w:rFonts w:ascii="Consolas" w:eastAsia="Times New Roman" w:hAnsi="Consolas" w:cs="Times New Roman"/>
                  <w:color w:val="D4D4D4"/>
                  <w:sz w:val="21"/>
                  <w:szCs w:val="21"/>
                </w:rPr>
                <w:delText>; }</w:delText>
              </w:r>
            </w:del>
          </w:p>
          <w:p w14:paraId="7A5C285F" w14:textId="77777777" w:rsidR="00ED1509" w:rsidRPr="00F84715" w:rsidDel="008B6AF4" w:rsidRDefault="00ED1509">
            <w:pPr>
              <w:pStyle w:val="Heading1Numbered"/>
              <w:rPr>
                <w:del w:id="11833" w:author="Donovan Goode" w:date="2018-11-09T10:04:00Z"/>
                <w:rFonts w:ascii="Consolas" w:eastAsia="Times New Roman" w:hAnsi="Consolas" w:cs="Times New Roman"/>
                <w:color w:val="D4D4D4"/>
                <w:sz w:val="21"/>
                <w:szCs w:val="21"/>
              </w:rPr>
              <w:pPrChange w:id="11834" w:author="Donovan Goode" w:date="2018-11-09T10:05:00Z">
                <w:pPr>
                  <w:shd w:val="clear" w:color="auto" w:fill="1E1E1E"/>
                  <w:spacing w:line="285" w:lineRule="atLeast"/>
                </w:pPr>
              </w:pPrChange>
            </w:pPr>
          </w:p>
          <w:p w14:paraId="3C85B79A" w14:textId="77777777" w:rsidR="00ED1509" w:rsidRPr="00F84715" w:rsidDel="008B6AF4" w:rsidRDefault="00ED1509">
            <w:pPr>
              <w:pStyle w:val="Heading1Numbered"/>
              <w:rPr>
                <w:del w:id="11835" w:author="Donovan Goode" w:date="2018-11-09T10:04:00Z"/>
                <w:rFonts w:ascii="Consolas" w:eastAsia="Times New Roman" w:hAnsi="Consolas" w:cs="Times New Roman"/>
                <w:color w:val="D4D4D4"/>
                <w:sz w:val="21"/>
                <w:szCs w:val="21"/>
              </w:rPr>
              <w:pPrChange w:id="11836" w:author="Donovan Goode" w:date="2018-11-09T10:05:00Z">
                <w:pPr>
                  <w:shd w:val="clear" w:color="auto" w:fill="1E1E1E"/>
                  <w:spacing w:line="285" w:lineRule="atLeast"/>
                </w:pPr>
              </w:pPrChange>
            </w:pPr>
            <w:del w:id="11837" w:author="Donovan Goode" w:date="2018-11-09T10:04:00Z">
              <w:r w:rsidRPr="00F84715" w:rsidDel="008B6AF4">
                <w:rPr>
                  <w:rFonts w:ascii="Consolas" w:eastAsia="Times New Roman" w:hAnsi="Consolas" w:cs="Times New Roman"/>
                  <w:color w:val="D7BA7D"/>
                  <w:sz w:val="21"/>
                  <w:szCs w:val="21"/>
                </w:rPr>
                <w:delText>.wc-message-content img</w:delText>
              </w:r>
              <w:r w:rsidRPr="00F84715" w:rsidDel="008B6AF4">
                <w:rPr>
                  <w:rFonts w:ascii="Consolas" w:eastAsia="Times New Roman" w:hAnsi="Consolas" w:cs="Times New Roman"/>
                  <w:color w:val="D4D4D4"/>
                  <w:sz w:val="21"/>
                  <w:szCs w:val="21"/>
                </w:rPr>
                <w:delText xml:space="preserve"> {</w:delText>
              </w:r>
            </w:del>
          </w:p>
          <w:p w14:paraId="70E168C8" w14:textId="77777777" w:rsidR="00ED1509" w:rsidRPr="00F84715" w:rsidDel="008B6AF4" w:rsidRDefault="00ED1509">
            <w:pPr>
              <w:pStyle w:val="Heading1Numbered"/>
              <w:rPr>
                <w:del w:id="11838" w:author="Donovan Goode" w:date="2018-11-09T10:04:00Z"/>
                <w:rFonts w:ascii="Consolas" w:eastAsia="Times New Roman" w:hAnsi="Consolas" w:cs="Times New Roman"/>
                <w:color w:val="D4D4D4"/>
                <w:sz w:val="21"/>
                <w:szCs w:val="21"/>
              </w:rPr>
              <w:pPrChange w:id="11839" w:author="Donovan Goode" w:date="2018-11-09T10:05:00Z">
                <w:pPr>
                  <w:shd w:val="clear" w:color="auto" w:fill="1E1E1E"/>
                  <w:spacing w:line="285" w:lineRule="atLeast"/>
                </w:pPr>
              </w:pPrChange>
            </w:pPr>
            <w:del w:id="1184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320px</w:delText>
              </w:r>
              <w:r w:rsidRPr="00F84715" w:rsidDel="008B6AF4">
                <w:rPr>
                  <w:rFonts w:ascii="Consolas" w:eastAsia="Times New Roman" w:hAnsi="Consolas" w:cs="Times New Roman"/>
                  <w:color w:val="D4D4D4"/>
                  <w:sz w:val="21"/>
                  <w:szCs w:val="21"/>
                </w:rPr>
                <w:delText>;</w:delText>
              </w:r>
            </w:del>
          </w:p>
          <w:p w14:paraId="127DB8B2" w14:textId="77777777" w:rsidR="00ED1509" w:rsidRPr="00F84715" w:rsidDel="008B6AF4" w:rsidRDefault="00ED1509">
            <w:pPr>
              <w:pStyle w:val="Heading1Numbered"/>
              <w:rPr>
                <w:del w:id="11841" w:author="Donovan Goode" w:date="2018-11-09T10:04:00Z"/>
                <w:rFonts w:ascii="Consolas" w:eastAsia="Times New Roman" w:hAnsi="Consolas" w:cs="Times New Roman"/>
                <w:color w:val="D4D4D4"/>
                <w:sz w:val="21"/>
                <w:szCs w:val="21"/>
              </w:rPr>
              <w:pPrChange w:id="11842" w:author="Donovan Goode" w:date="2018-11-09T10:05:00Z">
                <w:pPr>
                  <w:shd w:val="clear" w:color="auto" w:fill="1E1E1E"/>
                  <w:spacing w:line="285" w:lineRule="atLeast"/>
                </w:pPr>
              </w:pPrChange>
            </w:pPr>
            <w:del w:id="1184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7C2337D6" w14:textId="77777777" w:rsidR="00ED1509" w:rsidRPr="00F84715" w:rsidDel="008B6AF4" w:rsidRDefault="00ED1509">
            <w:pPr>
              <w:pStyle w:val="Heading1Numbered"/>
              <w:rPr>
                <w:del w:id="11844" w:author="Donovan Goode" w:date="2018-11-09T10:04:00Z"/>
                <w:rFonts w:ascii="Consolas" w:eastAsia="Times New Roman" w:hAnsi="Consolas" w:cs="Times New Roman"/>
                <w:color w:val="D4D4D4"/>
                <w:sz w:val="21"/>
                <w:szCs w:val="21"/>
              </w:rPr>
              <w:pPrChange w:id="11845" w:author="Donovan Goode" w:date="2018-11-09T10:05:00Z">
                <w:pPr>
                  <w:shd w:val="clear" w:color="auto" w:fill="1E1E1E"/>
                  <w:spacing w:line="285" w:lineRule="atLeast"/>
                </w:pPr>
              </w:pPrChange>
            </w:pPr>
          </w:p>
          <w:p w14:paraId="6E220F44" w14:textId="77777777" w:rsidR="00ED1509" w:rsidRPr="00F84715" w:rsidDel="008B6AF4" w:rsidRDefault="00ED1509">
            <w:pPr>
              <w:pStyle w:val="Heading1Numbered"/>
              <w:rPr>
                <w:del w:id="11846" w:author="Donovan Goode" w:date="2018-11-09T10:04:00Z"/>
                <w:rFonts w:ascii="Consolas" w:eastAsia="Times New Roman" w:hAnsi="Consolas" w:cs="Times New Roman"/>
                <w:color w:val="D4D4D4"/>
                <w:sz w:val="21"/>
                <w:szCs w:val="21"/>
              </w:rPr>
              <w:pPrChange w:id="11847" w:author="Donovan Goode" w:date="2018-11-09T10:05:00Z">
                <w:pPr>
                  <w:shd w:val="clear" w:color="auto" w:fill="1E1E1E"/>
                  <w:spacing w:line="285" w:lineRule="atLeast"/>
                </w:pPr>
              </w:pPrChange>
            </w:pPr>
            <w:del w:id="11848" w:author="Donovan Goode" w:date="2018-11-09T10:04:00Z">
              <w:r w:rsidRPr="00F84715" w:rsidDel="008B6AF4">
                <w:rPr>
                  <w:rFonts w:ascii="Consolas" w:eastAsia="Times New Roman" w:hAnsi="Consolas" w:cs="Times New Roman"/>
                  <w:color w:val="D7BA7D"/>
                  <w:sz w:val="21"/>
                  <w:szCs w:val="21"/>
                </w:rPr>
                <w:delText>.wc-message-content .video iframe</w:delText>
              </w:r>
              <w:r w:rsidRPr="00F84715" w:rsidDel="008B6AF4">
                <w:rPr>
                  <w:rFonts w:ascii="Consolas" w:eastAsia="Times New Roman" w:hAnsi="Consolas" w:cs="Times New Roman"/>
                  <w:color w:val="D4D4D4"/>
                  <w:sz w:val="21"/>
                  <w:szCs w:val="21"/>
                </w:rPr>
                <w:delText xml:space="preserve"> {</w:delText>
              </w:r>
            </w:del>
          </w:p>
          <w:p w14:paraId="2BB08DBA" w14:textId="77777777" w:rsidR="00ED1509" w:rsidRPr="00F84715" w:rsidDel="008B6AF4" w:rsidRDefault="00ED1509">
            <w:pPr>
              <w:pStyle w:val="Heading1Numbered"/>
              <w:rPr>
                <w:del w:id="11849" w:author="Donovan Goode" w:date="2018-11-09T10:04:00Z"/>
                <w:rFonts w:ascii="Consolas" w:eastAsia="Times New Roman" w:hAnsi="Consolas" w:cs="Times New Roman"/>
                <w:color w:val="D4D4D4"/>
                <w:sz w:val="21"/>
                <w:szCs w:val="21"/>
              </w:rPr>
              <w:pPrChange w:id="11850" w:author="Donovan Goode" w:date="2018-11-09T10:05:00Z">
                <w:pPr>
                  <w:shd w:val="clear" w:color="auto" w:fill="1E1E1E"/>
                  <w:spacing w:line="285" w:lineRule="atLeast"/>
                </w:pPr>
              </w:pPrChange>
            </w:pPr>
            <w:del w:id="1185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2F39F34F" w14:textId="77777777" w:rsidR="00ED1509" w:rsidRPr="00F84715" w:rsidDel="008B6AF4" w:rsidRDefault="00ED1509">
            <w:pPr>
              <w:pStyle w:val="Heading1Numbered"/>
              <w:rPr>
                <w:del w:id="11852" w:author="Donovan Goode" w:date="2018-11-09T10:04:00Z"/>
                <w:rFonts w:ascii="Consolas" w:eastAsia="Times New Roman" w:hAnsi="Consolas" w:cs="Times New Roman"/>
                <w:color w:val="D4D4D4"/>
                <w:sz w:val="21"/>
                <w:szCs w:val="21"/>
              </w:rPr>
              <w:pPrChange w:id="11853" w:author="Donovan Goode" w:date="2018-11-09T10:05:00Z">
                <w:pPr>
                  <w:shd w:val="clear" w:color="auto" w:fill="1E1E1E"/>
                  <w:spacing w:line="285" w:lineRule="atLeast"/>
                </w:pPr>
              </w:pPrChange>
            </w:pPr>
          </w:p>
          <w:p w14:paraId="5D37F643" w14:textId="77777777" w:rsidR="00ED1509" w:rsidRPr="00F84715" w:rsidDel="008B6AF4" w:rsidRDefault="00ED1509">
            <w:pPr>
              <w:pStyle w:val="Heading1Numbered"/>
              <w:rPr>
                <w:del w:id="11854" w:author="Donovan Goode" w:date="2018-11-09T10:04:00Z"/>
                <w:rFonts w:ascii="Consolas" w:eastAsia="Times New Roman" w:hAnsi="Consolas" w:cs="Times New Roman"/>
                <w:color w:val="D4D4D4"/>
                <w:sz w:val="21"/>
                <w:szCs w:val="21"/>
              </w:rPr>
              <w:pPrChange w:id="11855" w:author="Donovan Goode" w:date="2018-11-09T10:05:00Z">
                <w:pPr>
                  <w:shd w:val="clear" w:color="auto" w:fill="1E1E1E"/>
                  <w:spacing w:line="285" w:lineRule="atLeast"/>
                </w:pPr>
              </w:pPrChange>
            </w:pPr>
            <w:del w:id="11856" w:author="Donovan Goode" w:date="2018-11-09T10:04:00Z">
              <w:r w:rsidRPr="00F84715" w:rsidDel="008B6AF4">
                <w:rPr>
                  <w:rFonts w:ascii="Consolas" w:eastAsia="Times New Roman" w:hAnsi="Consolas" w:cs="Times New Roman"/>
                  <w:color w:val="D7BA7D"/>
                  <w:sz w:val="21"/>
                  <w:szCs w:val="21"/>
                </w:rPr>
                <w:delText>.wc-message-content audio, .wc-message-content video</w:delText>
              </w:r>
              <w:r w:rsidRPr="00F84715" w:rsidDel="008B6AF4">
                <w:rPr>
                  <w:rFonts w:ascii="Consolas" w:eastAsia="Times New Roman" w:hAnsi="Consolas" w:cs="Times New Roman"/>
                  <w:color w:val="D4D4D4"/>
                  <w:sz w:val="21"/>
                  <w:szCs w:val="21"/>
                </w:rPr>
                <w:delText xml:space="preserve"> {</w:delText>
              </w:r>
            </w:del>
          </w:p>
          <w:p w14:paraId="46EF5D01" w14:textId="77777777" w:rsidR="00ED1509" w:rsidRPr="00F84715" w:rsidDel="008B6AF4" w:rsidRDefault="00ED1509">
            <w:pPr>
              <w:pStyle w:val="Heading1Numbered"/>
              <w:rPr>
                <w:del w:id="11857" w:author="Donovan Goode" w:date="2018-11-09T10:04:00Z"/>
                <w:rFonts w:ascii="Consolas" w:eastAsia="Times New Roman" w:hAnsi="Consolas" w:cs="Times New Roman"/>
                <w:color w:val="D4D4D4"/>
                <w:sz w:val="21"/>
                <w:szCs w:val="21"/>
              </w:rPr>
              <w:pPrChange w:id="11858" w:author="Donovan Goode" w:date="2018-11-09T10:05:00Z">
                <w:pPr>
                  <w:shd w:val="clear" w:color="auto" w:fill="1E1E1E"/>
                  <w:spacing w:line="285" w:lineRule="atLeast"/>
                </w:pPr>
              </w:pPrChange>
            </w:pPr>
            <w:del w:id="1185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67CFC215" w14:textId="77777777" w:rsidR="00ED1509" w:rsidRPr="00F84715" w:rsidDel="008B6AF4" w:rsidRDefault="00ED1509">
            <w:pPr>
              <w:pStyle w:val="Heading1Numbered"/>
              <w:rPr>
                <w:del w:id="11860" w:author="Donovan Goode" w:date="2018-11-09T10:04:00Z"/>
                <w:rFonts w:ascii="Consolas" w:eastAsia="Times New Roman" w:hAnsi="Consolas" w:cs="Times New Roman"/>
                <w:color w:val="D4D4D4"/>
                <w:sz w:val="21"/>
                <w:szCs w:val="21"/>
              </w:rPr>
              <w:pPrChange w:id="11861" w:author="Donovan Goode" w:date="2018-11-09T10:05:00Z">
                <w:pPr>
                  <w:shd w:val="clear" w:color="auto" w:fill="1E1E1E"/>
                  <w:spacing w:line="285" w:lineRule="atLeast"/>
                </w:pPr>
              </w:pPrChange>
            </w:pPr>
          </w:p>
          <w:p w14:paraId="28558DDA" w14:textId="77777777" w:rsidR="00ED1509" w:rsidRPr="00F84715" w:rsidDel="008B6AF4" w:rsidRDefault="00ED1509">
            <w:pPr>
              <w:pStyle w:val="Heading1Numbered"/>
              <w:rPr>
                <w:del w:id="11862" w:author="Donovan Goode" w:date="2018-11-09T10:04:00Z"/>
                <w:rFonts w:ascii="Consolas" w:eastAsia="Times New Roman" w:hAnsi="Consolas" w:cs="Times New Roman"/>
                <w:color w:val="D4D4D4"/>
                <w:sz w:val="21"/>
                <w:szCs w:val="21"/>
              </w:rPr>
              <w:pPrChange w:id="11863" w:author="Donovan Goode" w:date="2018-11-09T10:05:00Z">
                <w:pPr>
                  <w:shd w:val="clear" w:color="auto" w:fill="1E1E1E"/>
                  <w:spacing w:line="285" w:lineRule="atLeast"/>
                </w:pPr>
              </w:pPrChange>
            </w:pPr>
            <w:del w:id="11864" w:author="Donovan Goode" w:date="2018-11-09T10:04:00Z">
              <w:r w:rsidRPr="00F84715" w:rsidDel="008B6AF4">
                <w:rPr>
                  <w:rFonts w:ascii="Consolas" w:eastAsia="Times New Roman" w:hAnsi="Consolas" w:cs="Times New Roman"/>
                  <w:color w:val="D7BA7D"/>
                  <w:sz w:val="21"/>
                  <w:szCs w:val="21"/>
                </w:rPr>
                <w:delText xml:space="preserve">.wc-message-content audio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7BA7D"/>
                  <w:sz w:val="21"/>
                  <w:szCs w:val="21"/>
                </w:rPr>
                <w:delText xml:space="preserve"> h1, .wc-message-content video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7BA7D"/>
                  <w:sz w:val="21"/>
                  <w:szCs w:val="21"/>
                </w:rPr>
                <w:delText xml:space="preserve"> h1</w:delText>
              </w:r>
              <w:r w:rsidRPr="00F84715" w:rsidDel="008B6AF4">
                <w:rPr>
                  <w:rFonts w:ascii="Consolas" w:eastAsia="Times New Roman" w:hAnsi="Consolas" w:cs="Times New Roman"/>
                  <w:color w:val="D4D4D4"/>
                  <w:sz w:val="21"/>
                  <w:szCs w:val="21"/>
                </w:rPr>
                <w:delText xml:space="preserve"> {</w:delText>
              </w:r>
            </w:del>
          </w:p>
          <w:p w14:paraId="752F9F16" w14:textId="77777777" w:rsidR="00ED1509" w:rsidRPr="00F84715" w:rsidDel="008B6AF4" w:rsidRDefault="00ED1509">
            <w:pPr>
              <w:pStyle w:val="Heading1Numbered"/>
              <w:rPr>
                <w:del w:id="11865" w:author="Donovan Goode" w:date="2018-11-09T10:04:00Z"/>
                <w:rFonts w:ascii="Consolas" w:eastAsia="Times New Roman" w:hAnsi="Consolas" w:cs="Times New Roman"/>
                <w:color w:val="D4D4D4"/>
                <w:sz w:val="21"/>
                <w:szCs w:val="21"/>
              </w:rPr>
              <w:pPrChange w:id="11866" w:author="Donovan Goode" w:date="2018-11-09T10:05:00Z">
                <w:pPr>
                  <w:shd w:val="clear" w:color="auto" w:fill="1E1E1E"/>
                  <w:spacing w:line="285" w:lineRule="atLeast"/>
                </w:pPr>
              </w:pPrChange>
            </w:pPr>
            <w:del w:id="1186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11px</w:delText>
              </w:r>
              <w:r w:rsidRPr="00F84715" w:rsidDel="008B6AF4">
                <w:rPr>
                  <w:rFonts w:ascii="Consolas" w:eastAsia="Times New Roman" w:hAnsi="Consolas" w:cs="Times New Roman"/>
                  <w:color w:val="D4D4D4"/>
                  <w:sz w:val="21"/>
                  <w:szCs w:val="21"/>
                </w:rPr>
                <w:delText>; }</w:delText>
              </w:r>
            </w:del>
          </w:p>
          <w:p w14:paraId="3EF7065A" w14:textId="77777777" w:rsidR="00ED1509" w:rsidRPr="00F84715" w:rsidDel="008B6AF4" w:rsidRDefault="00ED1509">
            <w:pPr>
              <w:pStyle w:val="Heading1Numbered"/>
              <w:rPr>
                <w:del w:id="11868" w:author="Donovan Goode" w:date="2018-11-09T10:04:00Z"/>
                <w:rFonts w:ascii="Consolas" w:eastAsia="Times New Roman" w:hAnsi="Consolas" w:cs="Times New Roman"/>
                <w:color w:val="D4D4D4"/>
                <w:sz w:val="21"/>
                <w:szCs w:val="21"/>
              </w:rPr>
              <w:pPrChange w:id="11869" w:author="Donovan Goode" w:date="2018-11-09T10:05:00Z">
                <w:pPr>
                  <w:shd w:val="clear" w:color="auto" w:fill="1E1E1E"/>
                  <w:spacing w:line="285" w:lineRule="atLeast"/>
                </w:pPr>
              </w:pPrChange>
            </w:pPr>
          </w:p>
          <w:p w14:paraId="25BB922C" w14:textId="77777777" w:rsidR="00ED1509" w:rsidRPr="00F84715" w:rsidDel="008B6AF4" w:rsidRDefault="00ED1509">
            <w:pPr>
              <w:pStyle w:val="Heading1Numbered"/>
              <w:rPr>
                <w:del w:id="11870" w:author="Donovan Goode" w:date="2018-11-09T10:04:00Z"/>
                <w:rFonts w:ascii="Consolas" w:eastAsia="Times New Roman" w:hAnsi="Consolas" w:cs="Times New Roman"/>
                <w:color w:val="D4D4D4"/>
                <w:sz w:val="21"/>
                <w:szCs w:val="21"/>
              </w:rPr>
              <w:pPrChange w:id="11871" w:author="Donovan Goode" w:date="2018-11-09T10:05:00Z">
                <w:pPr>
                  <w:shd w:val="clear" w:color="auto" w:fill="1E1E1E"/>
                  <w:spacing w:line="285" w:lineRule="atLeast"/>
                </w:pPr>
              </w:pPrChange>
            </w:pPr>
            <w:del w:id="11872" w:author="Donovan Goode" w:date="2018-11-09T10:04:00Z">
              <w:r w:rsidRPr="00F84715" w:rsidDel="008B6AF4">
                <w:rPr>
                  <w:rFonts w:ascii="Consolas" w:eastAsia="Times New Roman" w:hAnsi="Consolas" w:cs="Times New Roman"/>
                  <w:color w:val="D7BA7D"/>
                  <w:sz w:val="21"/>
                  <w:szCs w:val="21"/>
                </w:rPr>
                <w:delText>.wc-message-from</w:delText>
              </w:r>
              <w:r w:rsidRPr="00F84715" w:rsidDel="008B6AF4">
                <w:rPr>
                  <w:rFonts w:ascii="Consolas" w:eastAsia="Times New Roman" w:hAnsi="Consolas" w:cs="Times New Roman"/>
                  <w:color w:val="D4D4D4"/>
                  <w:sz w:val="21"/>
                  <w:szCs w:val="21"/>
                </w:rPr>
                <w:delText xml:space="preserve"> {</w:delText>
              </w:r>
            </w:del>
          </w:p>
          <w:p w14:paraId="27E375E8" w14:textId="77777777" w:rsidR="00ED1509" w:rsidRPr="00F84715" w:rsidDel="008B6AF4" w:rsidRDefault="00ED1509">
            <w:pPr>
              <w:pStyle w:val="Heading1Numbered"/>
              <w:rPr>
                <w:del w:id="11873" w:author="Donovan Goode" w:date="2018-11-09T10:04:00Z"/>
                <w:rFonts w:ascii="Consolas" w:eastAsia="Times New Roman" w:hAnsi="Consolas" w:cs="Times New Roman"/>
                <w:color w:val="D4D4D4"/>
                <w:sz w:val="21"/>
                <w:szCs w:val="21"/>
              </w:rPr>
              <w:pPrChange w:id="11874" w:author="Donovan Goode" w:date="2018-11-09T10:05:00Z">
                <w:pPr>
                  <w:shd w:val="clear" w:color="auto" w:fill="1E1E1E"/>
                  <w:spacing w:line="285" w:lineRule="atLeast"/>
                </w:pPr>
              </w:pPrChange>
            </w:pPr>
            <w:del w:id="1187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clear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both</w:delText>
              </w:r>
              <w:r w:rsidRPr="00F84715" w:rsidDel="008B6AF4">
                <w:rPr>
                  <w:rFonts w:ascii="Consolas" w:eastAsia="Times New Roman" w:hAnsi="Consolas" w:cs="Times New Roman"/>
                  <w:color w:val="D4D4D4"/>
                  <w:sz w:val="21"/>
                  <w:szCs w:val="21"/>
                </w:rPr>
                <w:delText>;</w:delText>
              </w:r>
            </w:del>
          </w:p>
          <w:p w14:paraId="5C2F098A" w14:textId="77777777" w:rsidR="00ED1509" w:rsidRPr="00F84715" w:rsidDel="008B6AF4" w:rsidRDefault="00ED1509">
            <w:pPr>
              <w:pStyle w:val="Heading1Numbered"/>
              <w:rPr>
                <w:del w:id="11876" w:author="Donovan Goode" w:date="2018-11-09T10:04:00Z"/>
                <w:rFonts w:ascii="Consolas" w:eastAsia="Times New Roman" w:hAnsi="Consolas" w:cs="Times New Roman"/>
                <w:color w:val="D4D4D4"/>
                <w:sz w:val="21"/>
                <w:szCs w:val="21"/>
              </w:rPr>
              <w:pPrChange w:id="11877" w:author="Donovan Goode" w:date="2018-11-09T10:05:00Z">
                <w:pPr>
                  <w:shd w:val="clear" w:color="auto" w:fill="1E1E1E"/>
                  <w:spacing w:line="285" w:lineRule="atLeast"/>
                </w:pPr>
              </w:pPrChange>
            </w:pPr>
            <w:del w:id="1187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#767676</w:delText>
              </w:r>
              <w:r w:rsidRPr="00F84715" w:rsidDel="008B6AF4">
                <w:rPr>
                  <w:rFonts w:ascii="Consolas" w:eastAsia="Times New Roman" w:hAnsi="Consolas" w:cs="Times New Roman"/>
                  <w:color w:val="D4D4D4"/>
                  <w:sz w:val="21"/>
                  <w:szCs w:val="21"/>
                </w:rPr>
                <w:delText>;</w:delText>
              </w:r>
            </w:del>
          </w:p>
          <w:p w14:paraId="138DDF2F" w14:textId="77777777" w:rsidR="00ED1509" w:rsidRPr="00F84715" w:rsidDel="008B6AF4" w:rsidRDefault="00ED1509">
            <w:pPr>
              <w:pStyle w:val="Heading1Numbered"/>
              <w:rPr>
                <w:del w:id="11879" w:author="Donovan Goode" w:date="2018-11-09T10:04:00Z"/>
                <w:rFonts w:ascii="Consolas" w:eastAsia="Times New Roman" w:hAnsi="Consolas" w:cs="Times New Roman"/>
                <w:color w:val="D4D4D4"/>
                <w:sz w:val="21"/>
                <w:szCs w:val="21"/>
              </w:rPr>
              <w:pPrChange w:id="11880" w:author="Donovan Goode" w:date="2018-11-09T10:05:00Z">
                <w:pPr>
                  <w:shd w:val="clear" w:color="auto" w:fill="1E1E1E"/>
                  <w:spacing w:line="285" w:lineRule="atLeast"/>
                </w:pPr>
              </w:pPrChange>
            </w:pPr>
            <w:del w:id="1188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11px</w:delText>
              </w:r>
              <w:r w:rsidRPr="00F84715" w:rsidDel="008B6AF4">
                <w:rPr>
                  <w:rFonts w:ascii="Consolas" w:eastAsia="Times New Roman" w:hAnsi="Consolas" w:cs="Times New Roman"/>
                  <w:color w:val="D4D4D4"/>
                  <w:sz w:val="21"/>
                  <w:szCs w:val="21"/>
                </w:rPr>
                <w:delText>;</w:delText>
              </w:r>
            </w:del>
          </w:p>
          <w:p w14:paraId="44B7BEB4" w14:textId="77777777" w:rsidR="00ED1509" w:rsidRPr="00F84715" w:rsidDel="008B6AF4" w:rsidRDefault="00ED1509">
            <w:pPr>
              <w:pStyle w:val="Heading1Numbered"/>
              <w:rPr>
                <w:del w:id="11882" w:author="Donovan Goode" w:date="2018-11-09T10:04:00Z"/>
                <w:rFonts w:ascii="Consolas" w:eastAsia="Times New Roman" w:hAnsi="Consolas" w:cs="Times New Roman"/>
                <w:color w:val="D4D4D4"/>
                <w:sz w:val="21"/>
                <w:szCs w:val="21"/>
              </w:rPr>
              <w:pPrChange w:id="11883" w:author="Donovan Goode" w:date="2018-11-09T10:05:00Z">
                <w:pPr>
                  <w:shd w:val="clear" w:color="auto" w:fill="1E1E1E"/>
                  <w:spacing w:line="285" w:lineRule="atLeast"/>
                </w:pPr>
              </w:pPrChange>
            </w:pPr>
            <w:del w:id="1188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5px</w:delText>
              </w:r>
              <w:r w:rsidRPr="00F84715" w:rsidDel="008B6AF4">
                <w:rPr>
                  <w:rFonts w:ascii="Consolas" w:eastAsia="Times New Roman" w:hAnsi="Consolas" w:cs="Times New Roman"/>
                  <w:color w:val="D4D4D4"/>
                  <w:sz w:val="21"/>
                  <w:szCs w:val="21"/>
                </w:rPr>
                <w:delText>; }</w:delText>
              </w:r>
            </w:del>
          </w:p>
          <w:p w14:paraId="581BD4CF" w14:textId="77777777" w:rsidR="00ED1509" w:rsidRPr="00F84715" w:rsidDel="008B6AF4" w:rsidRDefault="00ED1509">
            <w:pPr>
              <w:pStyle w:val="Heading1Numbered"/>
              <w:rPr>
                <w:del w:id="11885" w:author="Donovan Goode" w:date="2018-11-09T10:04:00Z"/>
                <w:rFonts w:ascii="Consolas" w:eastAsia="Times New Roman" w:hAnsi="Consolas" w:cs="Times New Roman"/>
                <w:color w:val="D4D4D4"/>
                <w:sz w:val="21"/>
                <w:szCs w:val="21"/>
              </w:rPr>
              <w:pPrChange w:id="11886" w:author="Donovan Goode" w:date="2018-11-09T10:05:00Z">
                <w:pPr>
                  <w:shd w:val="clear" w:color="auto" w:fill="1E1E1E"/>
                  <w:spacing w:line="285" w:lineRule="atLeast"/>
                </w:pPr>
              </w:pPrChange>
            </w:pPr>
          </w:p>
          <w:p w14:paraId="3EBFE5BC" w14:textId="77777777" w:rsidR="00ED1509" w:rsidRPr="00F84715" w:rsidDel="008B6AF4" w:rsidRDefault="00ED1509">
            <w:pPr>
              <w:pStyle w:val="Heading1Numbered"/>
              <w:rPr>
                <w:del w:id="11887" w:author="Donovan Goode" w:date="2018-11-09T10:04:00Z"/>
                <w:rFonts w:ascii="Consolas" w:eastAsia="Times New Roman" w:hAnsi="Consolas" w:cs="Times New Roman"/>
                <w:color w:val="D4D4D4"/>
                <w:sz w:val="21"/>
                <w:szCs w:val="21"/>
              </w:rPr>
              <w:pPrChange w:id="11888" w:author="Donovan Goode" w:date="2018-11-09T10:05:00Z">
                <w:pPr>
                  <w:shd w:val="clear" w:color="auto" w:fill="1E1E1E"/>
                  <w:spacing w:line="285" w:lineRule="atLeast"/>
                </w:pPr>
              </w:pPrChange>
            </w:pPr>
            <w:del w:id="11889" w:author="Donovan Goode" w:date="2018-11-09T10:04:00Z">
              <w:r w:rsidRPr="00F84715" w:rsidDel="008B6AF4">
                <w:rPr>
                  <w:rFonts w:ascii="Consolas" w:eastAsia="Times New Roman" w:hAnsi="Consolas" w:cs="Times New Roman"/>
                  <w:color w:val="6A9955"/>
                  <w:sz w:val="21"/>
                  <w:szCs w:val="21"/>
                </w:rPr>
                <w:delText>/* cards */</w:delText>
              </w:r>
            </w:del>
          </w:p>
          <w:p w14:paraId="62DD43A6" w14:textId="77777777" w:rsidR="00ED1509" w:rsidRPr="00F84715" w:rsidDel="008B6AF4" w:rsidRDefault="00ED1509">
            <w:pPr>
              <w:pStyle w:val="Heading1Numbered"/>
              <w:rPr>
                <w:del w:id="11890" w:author="Donovan Goode" w:date="2018-11-09T10:04:00Z"/>
                <w:rFonts w:ascii="Consolas" w:eastAsia="Times New Roman" w:hAnsi="Consolas" w:cs="Times New Roman"/>
                <w:color w:val="D4D4D4"/>
                <w:sz w:val="21"/>
                <w:szCs w:val="21"/>
              </w:rPr>
              <w:pPrChange w:id="11891" w:author="Donovan Goode" w:date="2018-11-09T10:05:00Z">
                <w:pPr>
                  <w:shd w:val="clear" w:color="auto" w:fill="1E1E1E"/>
                  <w:spacing w:line="285" w:lineRule="atLeast"/>
                </w:pPr>
              </w:pPrChange>
            </w:pPr>
            <w:del w:id="11892" w:author="Donovan Goode" w:date="2018-11-09T10:04:00Z">
              <w:r w:rsidRPr="00F84715" w:rsidDel="008B6AF4">
                <w:rPr>
                  <w:rFonts w:ascii="Consolas" w:eastAsia="Times New Roman" w:hAnsi="Consolas" w:cs="Times New Roman"/>
                  <w:color w:val="D7BA7D"/>
                  <w:sz w:val="21"/>
                  <w:szCs w:val="21"/>
                </w:rPr>
                <w:delText>.wc-card</w:delText>
              </w:r>
              <w:r w:rsidRPr="00F84715" w:rsidDel="008B6AF4">
                <w:rPr>
                  <w:rFonts w:ascii="Consolas" w:eastAsia="Times New Roman" w:hAnsi="Consolas" w:cs="Times New Roman"/>
                  <w:color w:val="D4D4D4"/>
                  <w:sz w:val="21"/>
                  <w:szCs w:val="21"/>
                </w:rPr>
                <w:delText xml:space="preserve"> {</w:delText>
              </w:r>
            </w:del>
          </w:p>
          <w:p w14:paraId="5D7915CA" w14:textId="77777777" w:rsidR="00ED1509" w:rsidRPr="00F84715" w:rsidDel="008B6AF4" w:rsidRDefault="00ED1509">
            <w:pPr>
              <w:pStyle w:val="Heading1Numbered"/>
              <w:rPr>
                <w:del w:id="11893" w:author="Donovan Goode" w:date="2018-11-09T10:04:00Z"/>
                <w:rFonts w:ascii="Consolas" w:eastAsia="Times New Roman" w:hAnsi="Consolas" w:cs="Times New Roman"/>
                <w:color w:val="D4D4D4"/>
                <w:sz w:val="21"/>
                <w:szCs w:val="21"/>
              </w:rPr>
              <w:pPrChange w:id="11894" w:author="Donovan Goode" w:date="2018-11-09T10:05:00Z">
                <w:pPr>
                  <w:shd w:val="clear" w:color="auto" w:fill="1E1E1E"/>
                  <w:spacing w:line="285" w:lineRule="atLeast"/>
                </w:pPr>
              </w:pPrChange>
            </w:pPr>
            <w:del w:id="1189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0945C219" w14:textId="77777777" w:rsidR="00ED1509" w:rsidRPr="00F84715" w:rsidDel="008B6AF4" w:rsidRDefault="00ED1509">
            <w:pPr>
              <w:pStyle w:val="Heading1Numbered"/>
              <w:rPr>
                <w:del w:id="11896" w:author="Donovan Goode" w:date="2018-11-09T10:04:00Z"/>
                <w:rFonts w:ascii="Consolas" w:eastAsia="Times New Roman" w:hAnsi="Consolas" w:cs="Times New Roman"/>
                <w:color w:val="D4D4D4"/>
                <w:sz w:val="21"/>
                <w:szCs w:val="21"/>
              </w:rPr>
              <w:pPrChange w:id="11897" w:author="Donovan Goode" w:date="2018-11-09T10:05:00Z">
                <w:pPr>
                  <w:shd w:val="clear" w:color="auto" w:fill="1E1E1E"/>
                  <w:spacing w:line="285" w:lineRule="atLeast"/>
                </w:pPr>
              </w:pPrChange>
            </w:pPr>
            <w:del w:id="1189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 .non-adaptive-content</w:delText>
              </w:r>
              <w:r w:rsidRPr="00F84715" w:rsidDel="008B6AF4">
                <w:rPr>
                  <w:rFonts w:ascii="Consolas" w:eastAsia="Times New Roman" w:hAnsi="Consolas" w:cs="Times New Roman"/>
                  <w:color w:val="D4D4D4"/>
                  <w:sz w:val="21"/>
                  <w:szCs w:val="21"/>
                </w:rPr>
                <w:delText xml:space="preserve"> {</w:delText>
              </w:r>
            </w:del>
          </w:p>
          <w:p w14:paraId="5433F925" w14:textId="77777777" w:rsidR="00ED1509" w:rsidRPr="00F84715" w:rsidDel="008B6AF4" w:rsidRDefault="00ED1509">
            <w:pPr>
              <w:pStyle w:val="Heading1Numbered"/>
              <w:rPr>
                <w:del w:id="11899" w:author="Donovan Goode" w:date="2018-11-09T10:04:00Z"/>
                <w:rFonts w:ascii="Consolas" w:eastAsia="Times New Roman" w:hAnsi="Consolas" w:cs="Times New Roman"/>
                <w:color w:val="D4D4D4"/>
                <w:sz w:val="21"/>
                <w:szCs w:val="21"/>
              </w:rPr>
              <w:pPrChange w:id="11900" w:author="Donovan Goode" w:date="2018-11-09T10:05:00Z">
                <w:pPr>
                  <w:shd w:val="clear" w:color="auto" w:fill="1E1E1E"/>
                  <w:spacing w:line="285" w:lineRule="atLeast"/>
                </w:pPr>
              </w:pPrChange>
            </w:pPr>
            <w:del w:id="1190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68E9E5E4" w14:textId="77777777" w:rsidR="00ED1509" w:rsidRPr="00F84715" w:rsidDel="008B6AF4" w:rsidRDefault="00ED1509">
            <w:pPr>
              <w:pStyle w:val="Heading1Numbered"/>
              <w:rPr>
                <w:del w:id="11902" w:author="Donovan Goode" w:date="2018-11-09T10:04:00Z"/>
                <w:rFonts w:ascii="Consolas" w:eastAsia="Times New Roman" w:hAnsi="Consolas" w:cs="Times New Roman"/>
                <w:color w:val="D4D4D4"/>
                <w:sz w:val="21"/>
                <w:szCs w:val="21"/>
              </w:rPr>
              <w:pPrChange w:id="11903" w:author="Donovan Goode" w:date="2018-11-09T10:05:00Z">
                <w:pPr>
                  <w:shd w:val="clear" w:color="auto" w:fill="1E1E1E"/>
                  <w:spacing w:line="285" w:lineRule="atLeast"/>
                </w:pPr>
              </w:pPrChange>
            </w:pPr>
            <w:del w:id="1190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 button</w:delText>
              </w:r>
              <w:r w:rsidRPr="00F84715" w:rsidDel="008B6AF4">
                <w:rPr>
                  <w:rFonts w:ascii="Consolas" w:eastAsia="Times New Roman" w:hAnsi="Consolas" w:cs="Times New Roman"/>
                  <w:color w:val="D4D4D4"/>
                  <w:sz w:val="21"/>
                  <w:szCs w:val="21"/>
                </w:rPr>
                <w:delText xml:space="preserve"> {</w:delText>
              </w:r>
            </w:del>
          </w:p>
          <w:p w14:paraId="702559C8" w14:textId="77777777" w:rsidR="00ED1509" w:rsidRPr="00F84715" w:rsidDel="008B6AF4" w:rsidRDefault="00ED1509">
            <w:pPr>
              <w:pStyle w:val="Heading1Numbered"/>
              <w:rPr>
                <w:del w:id="11905" w:author="Donovan Goode" w:date="2018-11-09T10:04:00Z"/>
                <w:rFonts w:ascii="Consolas" w:eastAsia="Times New Roman" w:hAnsi="Consolas" w:cs="Times New Roman"/>
                <w:color w:val="D4D4D4"/>
                <w:sz w:val="21"/>
                <w:szCs w:val="21"/>
              </w:rPr>
              <w:pPrChange w:id="11906" w:author="Donovan Goode" w:date="2018-11-09T10:05:00Z">
                <w:pPr>
                  <w:shd w:val="clear" w:color="auto" w:fill="1E1E1E"/>
                  <w:spacing w:line="285" w:lineRule="atLeast"/>
                </w:pPr>
              </w:pPrChange>
            </w:pPr>
            <w:del w:id="1190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w:delText>
              </w:r>
            </w:del>
          </w:p>
          <w:p w14:paraId="63F23475" w14:textId="77777777" w:rsidR="00ED1509" w:rsidRPr="00F84715" w:rsidDel="008B6AF4" w:rsidRDefault="00ED1509">
            <w:pPr>
              <w:pStyle w:val="Heading1Numbered"/>
              <w:rPr>
                <w:del w:id="11908" w:author="Donovan Goode" w:date="2018-11-09T10:04:00Z"/>
                <w:rFonts w:ascii="Consolas" w:eastAsia="Times New Roman" w:hAnsi="Consolas" w:cs="Times New Roman"/>
                <w:color w:val="D4D4D4"/>
                <w:sz w:val="21"/>
                <w:szCs w:val="21"/>
              </w:rPr>
              <w:pPrChange w:id="11909" w:author="Donovan Goode" w:date="2018-11-09T10:05:00Z">
                <w:pPr>
                  <w:shd w:val="clear" w:color="auto" w:fill="1E1E1E"/>
                  <w:spacing w:line="285" w:lineRule="atLeast"/>
                </w:pPr>
              </w:pPrChange>
            </w:pPr>
            <w:del w:id="1191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5DD34E6F" w14:textId="77777777" w:rsidR="00ED1509" w:rsidRPr="00F84715" w:rsidDel="008B6AF4" w:rsidRDefault="00ED1509">
            <w:pPr>
              <w:pStyle w:val="Heading1Numbered"/>
              <w:rPr>
                <w:del w:id="11911" w:author="Donovan Goode" w:date="2018-11-09T10:04:00Z"/>
                <w:rFonts w:ascii="Consolas" w:eastAsia="Times New Roman" w:hAnsi="Consolas" w:cs="Times New Roman"/>
                <w:color w:val="D4D4D4"/>
                <w:sz w:val="21"/>
                <w:szCs w:val="21"/>
              </w:rPr>
              <w:pPrChange w:id="11912" w:author="Donovan Goode" w:date="2018-11-09T10:05:00Z">
                <w:pPr>
                  <w:shd w:val="clear" w:color="auto" w:fill="1E1E1E"/>
                  <w:spacing w:line="285" w:lineRule="atLeast"/>
                </w:pPr>
              </w:pPrChange>
            </w:pPr>
            <w:del w:id="1191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min-height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32px</w:delText>
              </w:r>
              <w:r w:rsidRPr="00F84715" w:rsidDel="008B6AF4">
                <w:rPr>
                  <w:rFonts w:ascii="Consolas" w:eastAsia="Times New Roman" w:hAnsi="Consolas" w:cs="Times New Roman"/>
                  <w:color w:val="D4D4D4"/>
                  <w:sz w:val="21"/>
                  <w:szCs w:val="21"/>
                </w:rPr>
                <w:delText>;</w:delText>
              </w:r>
            </w:del>
          </w:p>
          <w:p w14:paraId="0E74E1AD" w14:textId="77777777" w:rsidR="00ED1509" w:rsidRPr="00F84715" w:rsidDel="008B6AF4" w:rsidRDefault="00ED1509">
            <w:pPr>
              <w:pStyle w:val="Heading1Numbered"/>
              <w:rPr>
                <w:del w:id="11914" w:author="Donovan Goode" w:date="2018-11-09T10:04:00Z"/>
                <w:rFonts w:ascii="Consolas" w:eastAsia="Times New Roman" w:hAnsi="Consolas" w:cs="Times New Roman"/>
                <w:color w:val="D4D4D4"/>
                <w:sz w:val="21"/>
                <w:szCs w:val="21"/>
              </w:rPr>
              <w:pPrChange w:id="11915" w:author="Donovan Goode" w:date="2018-11-09T10:05:00Z">
                <w:pPr>
                  <w:shd w:val="clear" w:color="auto" w:fill="1E1E1E"/>
                  <w:spacing w:line="285" w:lineRule="atLeast"/>
                </w:pPr>
              </w:pPrChange>
            </w:pPr>
            <w:del w:id="1191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w:delText>
              </w:r>
            </w:del>
          </w:p>
          <w:p w14:paraId="35026C29" w14:textId="77777777" w:rsidR="00ED1509" w:rsidRPr="00F84715" w:rsidDel="008B6AF4" w:rsidRDefault="00ED1509">
            <w:pPr>
              <w:pStyle w:val="Heading1Numbered"/>
              <w:rPr>
                <w:del w:id="11917" w:author="Donovan Goode" w:date="2018-11-09T10:04:00Z"/>
                <w:rFonts w:ascii="Consolas" w:eastAsia="Times New Roman" w:hAnsi="Consolas" w:cs="Times New Roman"/>
                <w:color w:val="D4D4D4"/>
                <w:sz w:val="21"/>
                <w:szCs w:val="21"/>
              </w:rPr>
              <w:pPrChange w:id="11918" w:author="Donovan Goode" w:date="2018-11-09T10:05:00Z">
                <w:pPr>
                  <w:shd w:val="clear" w:color="auto" w:fill="1E1E1E"/>
                  <w:spacing w:line="285" w:lineRule="atLeast"/>
                </w:pPr>
              </w:pPrChange>
            </w:pPr>
            <w:del w:id="1191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w:delText>
              </w:r>
            </w:del>
          </w:p>
          <w:p w14:paraId="38FC3138" w14:textId="77777777" w:rsidR="00ED1509" w:rsidRPr="00F84715" w:rsidDel="008B6AF4" w:rsidRDefault="00ED1509">
            <w:pPr>
              <w:pStyle w:val="Heading1Numbered"/>
              <w:rPr>
                <w:del w:id="11920" w:author="Donovan Goode" w:date="2018-11-09T10:04:00Z"/>
                <w:rFonts w:ascii="Consolas" w:eastAsia="Times New Roman" w:hAnsi="Consolas" w:cs="Times New Roman"/>
                <w:color w:val="D4D4D4"/>
                <w:sz w:val="21"/>
                <w:szCs w:val="21"/>
              </w:rPr>
              <w:pPrChange w:id="11921" w:author="Donovan Goode" w:date="2018-11-09T10:05:00Z">
                <w:pPr>
                  <w:shd w:val="clear" w:color="auto" w:fill="1E1E1E"/>
                  <w:spacing w:line="285" w:lineRule="atLeast"/>
                </w:pPr>
              </w:pPrChange>
            </w:pPr>
            <w:del w:id="1192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 button:hover</w:delText>
              </w:r>
              <w:r w:rsidRPr="00F84715" w:rsidDel="008B6AF4">
                <w:rPr>
                  <w:rFonts w:ascii="Consolas" w:eastAsia="Times New Roman" w:hAnsi="Consolas" w:cs="Times New Roman"/>
                  <w:color w:val="D4D4D4"/>
                  <w:sz w:val="21"/>
                  <w:szCs w:val="21"/>
                </w:rPr>
                <w:delText xml:space="preserve"> {</w:delText>
              </w:r>
            </w:del>
          </w:p>
          <w:p w14:paraId="3DF90065" w14:textId="77777777" w:rsidR="00ED1509" w:rsidRPr="00F84715" w:rsidDel="008B6AF4" w:rsidRDefault="00ED1509">
            <w:pPr>
              <w:pStyle w:val="Heading1Numbered"/>
              <w:rPr>
                <w:del w:id="11923" w:author="Donovan Goode" w:date="2018-11-09T10:04:00Z"/>
                <w:rFonts w:ascii="Consolas" w:eastAsia="Times New Roman" w:hAnsi="Consolas" w:cs="Times New Roman"/>
                <w:color w:val="D4D4D4"/>
                <w:sz w:val="21"/>
                <w:szCs w:val="21"/>
              </w:rPr>
              <w:pPrChange w:id="11924" w:author="Donovan Goode" w:date="2018-11-09T10:05:00Z">
                <w:pPr>
                  <w:shd w:val="clear" w:color="auto" w:fill="1E1E1E"/>
                  <w:spacing w:line="285" w:lineRule="atLeast"/>
                </w:pPr>
              </w:pPrChange>
            </w:pPr>
            <w:del w:id="1192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w:delText>
              </w:r>
            </w:del>
          </w:p>
          <w:p w14:paraId="1490EE5F" w14:textId="77777777" w:rsidR="00ED1509" w:rsidRPr="00F84715" w:rsidDel="008B6AF4" w:rsidRDefault="00ED1509">
            <w:pPr>
              <w:pStyle w:val="Heading1Numbered"/>
              <w:rPr>
                <w:del w:id="11926" w:author="Donovan Goode" w:date="2018-11-09T10:04:00Z"/>
                <w:rFonts w:ascii="Consolas" w:eastAsia="Times New Roman" w:hAnsi="Consolas" w:cs="Times New Roman"/>
                <w:color w:val="D4D4D4"/>
                <w:sz w:val="21"/>
                <w:szCs w:val="21"/>
              </w:rPr>
              <w:pPrChange w:id="11927" w:author="Donovan Goode" w:date="2018-11-09T10:05:00Z">
                <w:pPr>
                  <w:shd w:val="clear" w:color="auto" w:fill="1E1E1E"/>
                  <w:spacing w:line="285" w:lineRule="atLeast"/>
                </w:pPr>
              </w:pPrChange>
            </w:pPr>
            <w:del w:id="1192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7157786" w14:textId="77777777" w:rsidR="00ED1509" w:rsidRPr="00F84715" w:rsidDel="008B6AF4" w:rsidRDefault="00ED1509">
            <w:pPr>
              <w:pStyle w:val="Heading1Numbered"/>
              <w:rPr>
                <w:del w:id="11929" w:author="Donovan Goode" w:date="2018-11-09T10:04:00Z"/>
                <w:rFonts w:ascii="Consolas" w:eastAsia="Times New Roman" w:hAnsi="Consolas" w:cs="Times New Roman"/>
                <w:color w:val="D4D4D4"/>
                <w:sz w:val="21"/>
                <w:szCs w:val="21"/>
              </w:rPr>
              <w:pPrChange w:id="11930" w:author="Donovan Goode" w:date="2018-11-09T10:05:00Z">
                <w:pPr>
                  <w:shd w:val="clear" w:color="auto" w:fill="1E1E1E"/>
                  <w:spacing w:line="285" w:lineRule="atLeast"/>
                </w:pPr>
              </w:pPrChange>
            </w:pPr>
            <w:del w:id="1193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2D970E52" w14:textId="77777777" w:rsidR="00ED1509" w:rsidRPr="00F84715" w:rsidDel="008B6AF4" w:rsidRDefault="00ED1509">
            <w:pPr>
              <w:pStyle w:val="Heading1Numbered"/>
              <w:rPr>
                <w:del w:id="11932" w:author="Donovan Goode" w:date="2018-11-09T10:04:00Z"/>
                <w:rFonts w:ascii="Consolas" w:eastAsia="Times New Roman" w:hAnsi="Consolas" w:cs="Times New Roman"/>
                <w:color w:val="D4D4D4"/>
                <w:sz w:val="21"/>
                <w:szCs w:val="21"/>
              </w:rPr>
              <w:pPrChange w:id="11933" w:author="Donovan Goode" w:date="2018-11-09T10:05:00Z">
                <w:pPr>
                  <w:shd w:val="clear" w:color="auto" w:fill="1E1E1E"/>
                  <w:spacing w:line="285" w:lineRule="atLeast"/>
                </w:pPr>
              </w:pPrChange>
            </w:pPr>
            <w:del w:id="1193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 button:active</w:delText>
              </w:r>
              <w:r w:rsidRPr="00F84715" w:rsidDel="008B6AF4">
                <w:rPr>
                  <w:rFonts w:ascii="Consolas" w:eastAsia="Times New Roman" w:hAnsi="Consolas" w:cs="Times New Roman"/>
                  <w:color w:val="D4D4D4"/>
                  <w:sz w:val="21"/>
                  <w:szCs w:val="21"/>
                </w:rPr>
                <w:delText xml:space="preserve"> {</w:delText>
              </w:r>
            </w:del>
          </w:p>
          <w:p w14:paraId="170D33F0" w14:textId="77777777" w:rsidR="00ED1509" w:rsidRPr="00F84715" w:rsidDel="008B6AF4" w:rsidRDefault="00ED1509">
            <w:pPr>
              <w:pStyle w:val="Heading1Numbered"/>
              <w:rPr>
                <w:del w:id="11935" w:author="Donovan Goode" w:date="2018-11-09T10:04:00Z"/>
                <w:rFonts w:ascii="Consolas" w:eastAsia="Times New Roman" w:hAnsi="Consolas" w:cs="Times New Roman"/>
                <w:color w:val="D4D4D4"/>
                <w:sz w:val="21"/>
                <w:szCs w:val="21"/>
              </w:rPr>
              <w:pPrChange w:id="11936" w:author="Donovan Goode" w:date="2018-11-09T10:05:00Z">
                <w:pPr>
                  <w:shd w:val="clear" w:color="auto" w:fill="1E1E1E"/>
                  <w:spacing w:line="285" w:lineRule="atLeast"/>
                </w:pPr>
              </w:pPrChange>
            </w:pPr>
            <w:del w:id="1193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708E30FC" w14:textId="77777777" w:rsidR="00ED1509" w:rsidRPr="00F84715" w:rsidDel="008B6AF4" w:rsidRDefault="00ED1509">
            <w:pPr>
              <w:pStyle w:val="Heading1Numbered"/>
              <w:rPr>
                <w:del w:id="11938" w:author="Donovan Goode" w:date="2018-11-09T10:04:00Z"/>
                <w:rFonts w:ascii="Consolas" w:eastAsia="Times New Roman" w:hAnsi="Consolas" w:cs="Times New Roman"/>
                <w:color w:val="D4D4D4"/>
                <w:sz w:val="21"/>
                <w:szCs w:val="21"/>
              </w:rPr>
              <w:pPrChange w:id="11939" w:author="Donovan Goode" w:date="2018-11-09T10:05:00Z">
                <w:pPr>
                  <w:shd w:val="clear" w:color="auto" w:fill="1E1E1E"/>
                  <w:spacing w:line="285" w:lineRule="atLeast"/>
                </w:pPr>
              </w:pPrChange>
            </w:pPr>
            <w:del w:id="1194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19FA3999" w14:textId="77777777" w:rsidR="00ED1509" w:rsidRPr="00F84715" w:rsidDel="008B6AF4" w:rsidRDefault="00ED1509">
            <w:pPr>
              <w:pStyle w:val="Heading1Numbered"/>
              <w:rPr>
                <w:del w:id="11941" w:author="Donovan Goode" w:date="2018-11-09T10:04:00Z"/>
                <w:rFonts w:ascii="Consolas" w:eastAsia="Times New Roman" w:hAnsi="Consolas" w:cs="Times New Roman"/>
                <w:color w:val="D4D4D4"/>
                <w:sz w:val="21"/>
                <w:szCs w:val="21"/>
              </w:rPr>
              <w:pPrChange w:id="11942" w:author="Donovan Goode" w:date="2018-11-09T10:05:00Z">
                <w:pPr>
                  <w:shd w:val="clear" w:color="auto" w:fill="1E1E1E"/>
                  <w:spacing w:line="285" w:lineRule="atLeast"/>
                </w:pPr>
              </w:pPrChange>
            </w:pPr>
            <w:del w:id="1194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2F805469" w14:textId="77777777" w:rsidR="00ED1509" w:rsidRPr="00F84715" w:rsidDel="008B6AF4" w:rsidRDefault="00ED1509">
            <w:pPr>
              <w:pStyle w:val="Heading1Numbered"/>
              <w:rPr>
                <w:del w:id="11944" w:author="Donovan Goode" w:date="2018-11-09T10:04:00Z"/>
                <w:rFonts w:ascii="Consolas" w:eastAsia="Times New Roman" w:hAnsi="Consolas" w:cs="Times New Roman"/>
                <w:color w:val="D4D4D4"/>
                <w:sz w:val="21"/>
                <w:szCs w:val="21"/>
              </w:rPr>
              <w:pPrChange w:id="11945" w:author="Donovan Goode" w:date="2018-11-09T10:05:00Z">
                <w:pPr>
                  <w:shd w:val="clear" w:color="auto" w:fill="1E1E1E"/>
                  <w:spacing w:line="285" w:lineRule="atLeast"/>
                </w:pPr>
              </w:pPrChange>
            </w:pPr>
            <w:del w:id="1194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table</w:delText>
              </w:r>
              <w:r w:rsidRPr="00F84715" w:rsidDel="008B6AF4">
                <w:rPr>
                  <w:rFonts w:ascii="Consolas" w:eastAsia="Times New Roman" w:hAnsi="Consolas" w:cs="Times New Roman"/>
                  <w:color w:val="D4D4D4"/>
                  <w:sz w:val="21"/>
                  <w:szCs w:val="21"/>
                </w:rPr>
                <w:delText xml:space="preserve"> {</w:delText>
              </w:r>
            </w:del>
          </w:p>
          <w:p w14:paraId="693311F7" w14:textId="77777777" w:rsidR="00ED1509" w:rsidRPr="00F84715" w:rsidDel="008B6AF4" w:rsidRDefault="00ED1509">
            <w:pPr>
              <w:pStyle w:val="Heading1Numbered"/>
              <w:rPr>
                <w:del w:id="11947" w:author="Donovan Goode" w:date="2018-11-09T10:04:00Z"/>
                <w:rFonts w:ascii="Consolas" w:eastAsia="Times New Roman" w:hAnsi="Consolas" w:cs="Times New Roman"/>
                <w:color w:val="D4D4D4"/>
                <w:sz w:val="21"/>
                <w:szCs w:val="21"/>
              </w:rPr>
              <w:pPrChange w:id="11948" w:author="Donovan Goode" w:date="2018-11-09T10:05:00Z">
                <w:pPr>
                  <w:shd w:val="clear" w:color="auto" w:fill="1E1E1E"/>
                  <w:spacing w:line="285" w:lineRule="atLeast"/>
                </w:pPr>
              </w:pPrChange>
            </w:pPr>
            <w:del w:id="1194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border-collapse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collapse</w:delText>
              </w:r>
              <w:r w:rsidRPr="00F84715" w:rsidDel="008B6AF4">
                <w:rPr>
                  <w:rFonts w:ascii="Consolas" w:eastAsia="Times New Roman" w:hAnsi="Consolas" w:cs="Times New Roman"/>
                  <w:color w:val="D4D4D4"/>
                  <w:sz w:val="21"/>
                  <w:szCs w:val="21"/>
                </w:rPr>
                <w:delText>;</w:delText>
              </w:r>
            </w:del>
          </w:p>
          <w:p w14:paraId="6745180E" w14:textId="77777777" w:rsidR="00ED1509" w:rsidRPr="00F84715" w:rsidDel="008B6AF4" w:rsidRDefault="00ED1509">
            <w:pPr>
              <w:pStyle w:val="Heading1Numbered"/>
              <w:rPr>
                <w:del w:id="11950" w:author="Donovan Goode" w:date="2018-11-09T10:04:00Z"/>
                <w:rFonts w:ascii="Consolas" w:eastAsia="Times New Roman" w:hAnsi="Consolas" w:cs="Times New Roman"/>
                <w:color w:val="D4D4D4"/>
                <w:sz w:val="21"/>
                <w:szCs w:val="21"/>
              </w:rPr>
              <w:pPrChange w:id="11951" w:author="Donovan Goode" w:date="2018-11-09T10:05:00Z">
                <w:pPr>
                  <w:shd w:val="clear" w:color="auto" w:fill="1E1E1E"/>
                  <w:spacing w:line="285" w:lineRule="atLeast"/>
                </w:pPr>
              </w:pPrChange>
            </w:pPr>
            <w:del w:id="1195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60B8BD6E" w14:textId="77777777" w:rsidR="00ED1509" w:rsidRPr="00F84715" w:rsidDel="008B6AF4" w:rsidRDefault="00ED1509">
            <w:pPr>
              <w:pStyle w:val="Heading1Numbered"/>
              <w:rPr>
                <w:del w:id="11953" w:author="Donovan Goode" w:date="2018-11-09T10:04:00Z"/>
                <w:rFonts w:ascii="Consolas" w:eastAsia="Times New Roman" w:hAnsi="Consolas" w:cs="Times New Roman"/>
                <w:color w:val="D4D4D4"/>
                <w:sz w:val="21"/>
                <w:szCs w:val="21"/>
              </w:rPr>
              <w:pPrChange w:id="11954" w:author="Donovan Goode" w:date="2018-11-09T10:05:00Z">
                <w:pPr>
                  <w:shd w:val="clear" w:color="auto" w:fill="1E1E1E"/>
                  <w:spacing w:line="285" w:lineRule="atLeast"/>
                </w:pPr>
              </w:pPrChange>
            </w:pPr>
            <w:del w:id="1195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 .wc-card.receipt td</w:delText>
              </w:r>
              <w:r w:rsidRPr="00F84715" w:rsidDel="008B6AF4">
                <w:rPr>
                  <w:rFonts w:ascii="Consolas" w:eastAsia="Times New Roman" w:hAnsi="Consolas" w:cs="Times New Roman"/>
                  <w:color w:val="D4D4D4"/>
                  <w:sz w:val="21"/>
                  <w:szCs w:val="21"/>
                </w:rPr>
                <w:delText xml:space="preserve"> {</w:delText>
              </w:r>
            </w:del>
          </w:p>
          <w:p w14:paraId="2A4817D4" w14:textId="77777777" w:rsidR="00ED1509" w:rsidRPr="00F84715" w:rsidDel="008B6AF4" w:rsidRDefault="00ED1509">
            <w:pPr>
              <w:pStyle w:val="Heading1Numbered"/>
              <w:rPr>
                <w:del w:id="11956" w:author="Donovan Goode" w:date="2018-11-09T10:04:00Z"/>
                <w:rFonts w:ascii="Consolas" w:eastAsia="Times New Roman" w:hAnsi="Consolas" w:cs="Times New Roman"/>
                <w:color w:val="D4D4D4"/>
                <w:sz w:val="21"/>
                <w:szCs w:val="21"/>
              </w:rPr>
              <w:pPrChange w:id="11957" w:author="Donovan Goode" w:date="2018-11-09T10:05:00Z">
                <w:pPr>
                  <w:shd w:val="clear" w:color="auto" w:fill="1E1E1E"/>
                  <w:spacing w:line="285" w:lineRule="atLeast"/>
                </w:pPr>
              </w:pPrChange>
            </w:pPr>
            <w:del w:id="1195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right</w:delText>
              </w:r>
              <w:r w:rsidRPr="00F84715" w:rsidDel="008B6AF4">
                <w:rPr>
                  <w:rFonts w:ascii="Consolas" w:eastAsia="Times New Roman" w:hAnsi="Consolas" w:cs="Times New Roman"/>
                  <w:color w:val="D4D4D4"/>
                  <w:sz w:val="21"/>
                  <w:szCs w:val="21"/>
                </w:rPr>
                <w:delText>;</w:delText>
              </w:r>
            </w:del>
          </w:p>
          <w:p w14:paraId="2AC6E4F4" w14:textId="77777777" w:rsidR="00ED1509" w:rsidRPr="00F84715" w:rsidDel="008B6AF4" w:rsidRDefault="00ED1509">
            <w:pPr>
              <w:pStyle w:val="Heading1Numbered"/>
              <w:rPr>
                <w:del w:id="11959" w:author="Donovan Goode" w:date="2018-11-09T10:04:00Z"/>
                <w:rFonts w:ascii="Consolas" w:eastAsia="Times New Roman" w:hAnsi="Consolas" w:cs="Times New Roman"/>
                <w:color w:val="D4D4D4"/>
                <w:sz w:val="21"/>
                <w:szCs w:val="21"/>
              </w:rPr>
              <w:pPrChange w:id="11960" w:author="Donovan Goode" w:date="2018-11-09T10:05:00Z">
                <w:pPr>
                  <w:shd w:val="clear" w:color="auto" w:fill="1E1E1E"/>
                  <w:spacing w:line="285" w:lineRule="atLeast"/>
                </w:pPr>
              </w:pPrChange>
            </w:pPr>
            <w:del w:id="1196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vertical-align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top</w:delText>
              </w:r>
              <w:r w:rsidRPr="00F84715" w:rsidDel="008B6AF4">
                <w:rPr>
                  <w:rFonts w:ascii="Consolas" w:eastAsia="Times New Roman" w:hAnsi="Consolas" w:cs="Times New Roman"/>
                  <w:color w:val="D4D4D4"/>
                  <w:sz w:val="21"/>
                  <w:szCs w:val="21"/>
                </w:rPr>
                <w:delText>; }</w:delText>
              </w:r>
            </w:del>
          </w:p>
          <w:p w14:paraId="2B4A1C50" w14:textId="77777777" w:rsidR="00ED1509" w:rsidRPr="00F84715" w:rsidDel="008B6AF4" w:rsidRDefault="00ED1509">
            <w:pPr>
              <w:pStyle w:val="Heading1Numbered"/>
              <w:rPr>
                <w:del w:id="11962" w:author="Donovan Goode" w:date="2018-11-09T10:04:00Z"/>
                <w:rFonts w:ascii="Consolas" w:eastAsia="Times New Roman" w:hAnsi="Consolas" w:cs="Times New Roman"/>
                <w:color w:val="D4D4D4"/>
                <w:sz w:val="21"/>
                <w:szCs w:val="21"/>
              </w:rPr>
              <w:pPrChange w:id="11963" w:author="Donovan Goode" w:date="2018-11-09T10:05:00Z">
                <w:pPr>
                  <w:shd w:val="clear" w:color="auto" w:fill="1E1E1E"/>
                  <w:spacing w:line="285" w:lineRule="atLeast"/>
                </w:pPr>
              </w:pPrChange>
            </w:pPr>
            <w:del w:id="1196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th:first-child, .wc-card.receipt td:first-child</w:delText>
              </w:r>
              <w:r w:rsidRPr="00F84715" w:rsidDel="008B6AF4">
                <w:rPr>
                  <w:rFonts w:ascii="Consolas" w:eastAsia="Times New Roman" w:hAnsi="Consolas" w:cs="Times New Roman"/>
                  <w:color w:val="D4D4D4"/>
                  <w:sz w:val="21"/>
                  <w:szCs w:val="21"/>
                </w:rPr>
                <w:delText xml:space="preserve"> {</w:delText>
              </w:r>
            </w:del>
          </w:p>
          <w:p w14:paraId="552D0154" w14:textId="77777777" w:rsidR="00ED1509" w:rsidRPr="00F84715" w:rsidDel="008B6AF4" w:rsidRDefault="00ED1509">
            <w:pPr>
              <w:pStyle w:val="Heading1Numbered"/>
              <w:rPr>
                <w:del w:id="11965" w:author="Donovan Goode" w:date="2018-11-09T10:04:00Z"/>
                <w:rFonts w:ascii="Consolas" w:eastAsia="Times New Roman" w:hAnsi="Consolas" w:cs="Times New Roman"/>
                <w:color w:val="D4D4D4"/>
                <w:sz w:val="21"/>
                <w:szCs w:val="21"/>
              </w:rPr>
              <w:pPrChange w:id="11966" w:author="Donovan Goode" w:date="2018-11-09T10:05:00Z">
                <w:pPr>
                  <w:shd w:val="clear" w:color="auto" w:fill="1E1E1E"/>
                  <w:spacing w:line="285" w:lineRule="atLeast"/>
                </w:pPr>
              </w:pPrChange>
            </w:pPr>
            <w:del w:id="1196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 }</w:delText>
              </w:r>
            </w:del>
          </w:p>
          <w:p w14:paraId="3A98CC4E" w14:textId="77777777" w:rsidR="00ED1509" w:rsidRPr="00F84715" w:rsidDel="008B6AF4" w:rsidRDefault="00ED1509">
            <w:pPr>
              <w:pStyle w:val="Heading1Numbered"/>
              <w:rPr>
                <w:del w:id="11968" w:author="Donovan Goode" w:date="2018-11-09T10:04:00Z"/>
                <w:rFonts w:ascii="Consolas" w:eastAsia="Times New Roman" w:hAnsi="Consolas" w:cs="Times New Roman"/>
                <w:color w:val="D4D4D4"/>
                <w:sz w:val="21"/>
                <w:szCs w:val="21"/>
              </w:rPr>
              <w:pPrChange w:id="11969" w:author="Donovan Goode" w:date="2018-11-09T10:05:00Z">
                <w:pPr>
                  <w:shd w:val="clear" w:color="auto" w:fill="1E1E1E"/>
                  <w:spacing w:line="285" w:lineRule="atLeast"/>
                </w:pPr>
              </w:pPrChange>
            </w:pPr>
            <w:del w:id="1197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w:delText>
              </w:r>
              <w:r w:rsidRPr="00F84715" w:rsidDel="008B6AF4">
                <w:rPr>
                  <w:rFonts w:ascii="Consolas" w:eastAsia="Times New Roman" w:hAnsi="Consolas" w:cs="Times New Roman"/>
                  <w:color w:val="D4D4D4"/>
                  <w:sz w:val="21"/>
                  <w:szCs w:val="21"/>
                </w:rPr>
                <w:delText xml:space="preserve"> {</w:delText>
              </w:r>
            </w:del>
          </w:p>
          <w:p w14:paraId="12E2AF8B" w14:textId="77777777" w:rsidR="00ED1509" w:rsidRPr="00F84715" w:rsidDel="008B6AF4" w:rsidRDefault="00ED1509">
            <w:pPr>
              <w:pStyle w:val="Heading1Numbered"/>
              <w:rPr>
                <w:del w:id="11971" w:author="Donovan Goode" w:date="2018-11-09T10:04:00Z"/>
                <w:rFonts w:ascii="Consolas" w:eastAsia="Times New Roman" w:hAnsi="Consolas" w:cs="Times New Roman"/>
                <w:color w:val="D4D4D4"/>
                <w:sz w:val="21"/>
                <w:szCs w:val="21"/>
              </w:rPr>
              <w:pPrChange w:id="11972" w:author="Donovan Goode" w:date="2018-11-09T10:05:00Z">
                <w:pPr>
                  <w:shd w:val="clear" w:color="auto" w:fill="1E1E1E"/>
                  <w:spacing w:line="285" w:lineRule="atLeast"/>
                </w:pPr>
              </w:pPrChange>
            </w:pPr>
            <w:del w:id="1197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#808c95</w:delText>
              </w:r>
              <w:r w:rsidRPr="00F84715" w:rsidDel="008B6AF4">
                <w:rPr>
                  <w:rFonts w:ascii="Consolas" w:eastAsia="Times New Roman" w:hAnsi="Consolas" w:cs="Times New Roman"/>
                  <w:color w:val="D4D4D4"/>
                  <w:sz w:val="21"/>
                  <w:szCs w:val="21"/>
                </w:rPr>
                <w:delText>;</w:delText>
              </w:r>
            </w:del>
          </w:p>
          <w:p w14:paraId="1D752DDB" w14:textId="77777777" w:rsidR="00ED1509" w:rsidRPr="00F84715" w:rsidDel="008B6AF4" w:rsidRDefault="00ED1509">
            <w:pPr>
              <w:pStyle w:val="Heading1Numbered"/>
              <w:rPr>
                <w:del w:id="11974" w:author="Donovan Goode" w:date="2018-11-09T10:04:00Z"/>
                <w:rFonts w:ascii="Consolas" w:eastAsia="Times New Roman" w:hAnsi="Consolas" w:cs="Times New Roman"/>
                <w:color w:val="D4D4D4"/>
                <w:sz w:val="21"/>
                <w:szCs w:val="21"/>
              </w:rPr>
              <w:pPrChange w:id="11975" w:author="Donovan Goode" w:date="2018-11-09T10:05:00Z">
                <w:pPr>
                  <w:shd w:val="clear" w:color="auto" w:fill="1E1E1E"/>
                  <w:spacing w:line="285" w:lineRule="atLeast"/>
                </w:pPr>
              </w:pPrChange>
            </w:pPr>
            <w:del w:id="1197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inherit</w:delText>
              </w:r>
              <w:r w:rsidRPr="00F84715" w:rsidDel="008B6AF4">
                <w:rPr>
                  <w:rFonts w:ascii="Consolas" w:eastAsia="Times New Roman" w:hAnsi="Consolas" w:cs="Times New Roman"/>
                  <w:color w:val="D4D4D4"/>
                  <w:sz w:val="21"/>
                  <w:szCs w:val="21"/>
                </w:rPr>
                <w:delText>;</w:delText>
              </w:r>
            </w:del>
          </w:p>
          <w:p w14:paraId="336CF38A" w14:textId="77777777" w:rsidR="00ED1509" w:rsidRPr="00F84715" w:rsidDel="008B6AF4" w:rsidRDefault="00ED1509">
            <w:pPr>
              <w:pStyle w:val="Heading1Numbered"/>
              <w:rPr>
                <w:del w:id="11977" w:author="Donovan Goode" w:date="2018-11-09T10:04:00Z"/>
                <w:rFonts w:ascii="Consolas" w:eastAsia="Times New Roman" w:hAnsi="Consolas" w:cs="Times New Roman"/>
                <w:color w:val="D4D4D4"/>
                <w:sz w:val="21"/>
                <w:szCs w:val="21"/>
              </w:rPr>
              <w:pPrChange w:id="11978" w:author="Donovan Goode" w:date="2018-11-09T10:05:00Z">
                <w:pPr>
                  <w:shd w:val="clear" w:color="auto" w:fill="1E1E1E"/>
                  <w:spacing w:line="285" w:lineRule="atLeast"/>
                </w:pPr>
              </w:pPrChange>
            </w:pPr>
            <w:del w:id="1197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normal</w:delText>
              </w:r>
              <w:r w:rsidRPr="00F84715" w:rsidDel="008B6AF4">
                <w:rPr>
                  <w:rFonts w:ascii="Consolas" w:eastAsia="Times New Roman" w:hAnsi="Consolas" w:cs="Times New Roman"/>
                  <w:color w:val="D4D4D4"/>
                  <w:sz w:val="21"/>
                  <w:szCs w:val="21"/>
                </w:rPr>
                <w:delText>;</w:delText>
              </w:r>
            </w:del>
          </w:p>
          <w:p w14:paraId="75C7CBD2" w14:textId="77777777" w:rsidR="00ED1509" w:rsidRPr="00F84715" w:rsidDel="008B6AF4" w:rsidRDefault="00ED1509">
            <w:pPr>
              <w:pStyle w:val="Heading1Numbered"/>
              <w:rPr>
                <w:del w:id="11980" w:author="Donovan Goode" w:date="2018-11-09T10:04:00Z"/>
                <w:rFonts w:ascii="Consolas" w:eastAsia="Times New Roman" w:hAnsi="Consolas" w:cs="Times New Roman"/>
                <w:color w:val="D4D4D4"/>
                <w:sz w:val="21"/>
                <w:szCs w:val="21"/>
              </w:rPr>
              <w:pPrChange w:id="11981" w:author="Donovan Goode" w:date="2018-11-09T10:05:00Z">
                <w:pPr>
                  <w:shd w:val="clear" w:color="auto" w:fill="1E1E1E"/>
                  <w:spacing w:line="285" w:lineRule="atLeast"/>
                </w:pPr>
              </w:pPrChange>
            </w:pPr>
            <w:del w:id="1198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line-height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1.75</w:delText>
              </w:r>
              <w:r w:rsidRPr="00F84715" w:rsidDel="008B6AF4">
                <w:rPr>
                  <w:rFonts w:ascii="Consolas" w:eastAsia="Times New Roman" w:hAnsi="Consolas" w:cs="Times New Roman"/>
                  <w:color w:val="D4D4D4"/>
                  <w:sz w:val="21"/>
                  <w:szCs w:val="21"/>
                </w:rPr>
                <w:delText>; }</w:delText>
              </w:r>
            </w:del>
          </w:p>
          <w:p w14:paraId="0CE33D90" w14:textId="77777777" w:rsidR="00ED1509" w:rsidRPr="00F84715" w:rsidDel="008B6AF4" w:rsidRDefault="00ED1509">
            <w:pPr>
              <w:pStyle w:val="Heading1Numbered"/>
              <w:rPr>
                <w:del w:id="11983" w:author="Donovan Goode" w:date="2018-11-09T10:04:00Z"/>
                <w:rFonts w:ascii="Consolas" w:eastAsia="Times New Roman" w:hAnsi="Consolas" w:cs="Times New Roman"/>
                <w:color w:val="D4D4D4"/>
                <w:sz w:val="21"/>
                <w:szCs w:val="21"/>
              </w:rPr>
              <w:pPrChange w:id="11984" w:author="Donovan Goode" w:date="2018-11-09T10:05:00Z">
                <w:pPr>
                  <w:shd w:val="clear" w:color="auto" w:fill="1E1E1E"/>
                  <w:spacing w:line="285" w:lineRule="atLeast"/>
                </w:pPr>
              </w:pPrChange>
            </w:pPr>
            <w:del w:id="1198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thead tr:last-child th</w:delText>
              </w:r>
              <w:r w:rsidRPr="00F84715" w:rsidDel="008B6AF4">
                <w:rPr>
                  <w:rFonts w:ascii="Consolas" w:eastAsia="Times New Roman" w:hAnsi="Consolas" w:cs="Times New Roman"/>
                  <w:color w:val="D4D4D4"/>
                  <w:sz w:val="21"/>
                  <w:szCs w:val="21"/>
                </w:rPr>
                <w:delText xml:space="preserve"> {</w:delText>
              </w:r>
            </w:del>
          </w:p>
          <w:p w14:paraId="04BD83F9" w14:textId="77777777" w:rsidR="00ED1509" w:rsidRPr="00F84715" w:rsidDel="008B6AF4" w:rsidRDefault="00ED1509">
            <w:pPr>
              <w:pStyle w:val="Heading1Numbered"/>
              <w:rPr>
                <w:del w:id="11986" w:author="Donovan Goode" w:date="2018-11-09T10:04:00Z"/>
                <w:rFonts w:ascii="Consolas" w:eastAsia="Times New Roman" w:hAnsi="Consolas" w:cs="Times New Roman"/>
                <w:color w:val="D4D4D4"/>
                <w:sz w:val="21"/>
                <w:szCs w:val="21"/>
              </w:rPr>
              <w:pPrChange w:id="11987" w:author="Donovan Goode" w:date="2018-11-09T10:05:00Z">
                <w:pPr>
                  <w:shd w:val="clear" w:color="auto" w:fill="1E1E1E"/>
                  <w:spacing w:line="285" w:lineRule="atLeast"/>
                </w:pPr>
              </w:pPrChange>
            </w:pPr>
            <w:del w:id="119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w:delText>
              </w:r>
            </w:del>
          </w:p>
          <w:p w14:paraId="757CA5F2" w14:textId="77777777" w:rsidR="00ED1509" w:rsidRPr="00F84715" w:rsidDel="008B6AF4" w:rsidRDefault="00ED1509">
            <w:pPr>
              <w:pStyle w:val="Heading1Numbered"/>
              <w:rPr>
                <w:del w:id="11989" w:author="Donovan Goode" w:date="2018-11-09T10:04:00Z"/>
                <w:rFonts w:ascii="Consolas" w:eastAsia="Times New Roman" w:hAnsi="Consolas" w:cs="Times New Roman"/>
                <w:color w:val="D4D4D4"/>
                <w:sz w:val="21"/>
                <w:szCs w:val="21"/>
              </w:rPr>
              <w:pPrChange w:id="11990" w:author="Donovan Goode" w:date="2018-11-09T10:05:00Z">
                <w:pPr>
                  <w:shd w:val="clear" w:color="auto" w:fill="1E1E1E"/>
                  <w:spacing w:line="285" w:lineRule="atLeast"/>
                </w:pPr>
              </w:pPrChange>
            </w:pPr>
            <w:del w:id="1199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th[</w:delText>
              </w:r>
              <w:r w:rsidRPr="00F84715" w:rsidDel="008B6AF4">
                <w:rPr>
                  <w:rFonts w:ascii="Consolas" w:eastAsia="Times New Roman" w:hAnsi="Consolas" w:cs="Times New Roman"/>
                  <w:color w:val="9CDCFE"/>
                  <w:sz w:val="21"/>
                  <w:szCs w:val="21"/>
                </w:rPr>
                <w:delText>colspan</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"2"</w:delText>
              </w:r>
              <w:r w:rsidRPr="00F84715" w:rsidDel="008B6AF4">
                <w:rPr>
                  <w:rFonts w:ascii="Consolas" w:eastAsia="Times New Roman" w:hAnsi="Consolas" w:cs="Times New Roman"/>
                  <w:color w:val="D7BA7D"/>
                  <w:sz w:val="21"/>
                  <w:szCs w:val="21"/>
                </w:rPr>
                <w:delText>]</w:delText>
              </w:r>
              <w:r w:rsidRPr="00F84715" w:rsidDel="008B6AF4">
                <w:rPr>
                  <w:rFonts w:ascii="Consolas" w:eastAsia="Times New Roman" w:hAnsi="Consolas" w:cs="Times New Roman"/>
                  <w:color w:val="D4D4D4"/>
                  <w:sz w:val="21"/>
                  <w:szCs w:val="21"/>
                </w:rPr>
                <w:delText xml:space="preserve"> {</w:delText>
              </w:r>
            </w:del>
          </w:p>
          <w:p w14:paraId="49F7217C" w14:textId="77777777" w:rsidR="00ED1509" w:rsidRPr="00F84715" w:rsidDel="008B6AF4" w:rsidRDefault="00ED1509">
            <w:pPr>
              <w:pStyle w:val="Heading1Numbered"/>
              <w:rPr>
                <w:del w:id="11992" w:author="Donovan Goode" w:date="2018-11-09T10:04:00Z"/>
                <w:rFonts w:ascii="Consolas" w:eastAsia="Times New Roman" w:hAnsi="Consolas" w:cs="Times New Roman"/>
                <w:color w:val="D4D4D4"/>
                <w:sz w:val="21"/>
                <w:szCs w:val="21"/>
              </w:rPr>
              <w:pPrChange w:id="11993" w:author="Donovan Goode" w:date="2018-11-09T10:05:00Z">
                <w:pPr>
                  <w:shd w:val="clear" w:color="auto" w:fill="1E1E1E"/>
                  <w:spacing w:line="285" w:lineRule="atLeast"/>
                </w:pPr>
              </w:pPrChange>
            </w:pPr>
            <w:del w:id="1199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inherit</w:delText>
              </w:r>
              <w:r w:rsidRPr="00F84715" w:rsidDel="008B6AF4">
                <w:rPr>
                  <w:rFonts w:ascii="Consolas" w:eastAsia="Times New Roman" w:hAnsi="Consolas" w:cs="Times New Roman"/>
                  <w:color w:val="D4D4D4"/>
                  <w:sz w:val="21"/>
                  <w:szCs w:val="21"/>
                </w:rPr>
                <w:delText>;</w:delText>
              </w:r>
            </w:del>
          </w:p>
          <w:p w14:paraId="28CC7388" w14:textId="77777777" w:rsidR="00ED1509" w:rsidRPr="00F84715" w:rsidDel="008B6AF4" w:rsidRDefault="00ED1509">
            <w:pPr>
              <w:pStyle w:val="Heading1Numbered"/>
              <w:rPr>
                <w:del w:id="11995" w:author="Donovan Goode" w:date="2018-11-09T10:04:00Z"/>
                <w:rFonts w:ascii="Consolas" w:eastAsia="Times New Roman" w:hAnsi="Consolas" w:cs="Times New Roman"/>
                <w:color w:val="D4D4D4"/>
                <w:sz w:val="21"/>
                <w:szCs w:val="21"/>
              </w:rPr>
              <w:pPrChange w:id="11996" w:author="Donovan Goode" w:date="2018-11-09T10:05:00Z">
                <w:pPr>
                  <w:shd w:val="clear" w:color="auto" w:fill="1E1E1E"/>
                  <w:spacing w:line="285" w:lineRule="atLeast"/>
                </w:pPr>
              </w:pPrChange>
            </w:pPr>
            <w:del w:id="1199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15px</w:delText>
              </w:r>
              <w:r w:rsidRPr="00F84715" w:rsidDel="008B6AF4">
                <w:rPr>
                  <w:rFonts w:ascii="Consolas" w:eastAsia="Times New Roman" w:hAnsi="Consolas" w:cs="Times New Roman"/>
                  <w:color w:val="D4D4D4"/>
                  <w:sz w:val="21"/>
                  <w:szCs w:val="21"/>
                </w:rPr>
                <w:delText>;</w:delText>
              </w:r>
            </w:del>
          </w:p>
          <w:p w14:paraId="4678E7F2" w14:textId="77777777" w:rsidR="00ED1509" w:rsidRPr="00F84715" w:rsidDel="008B6AF4" w:rsidRDefault="00ED1509">
            <w:pPr>
              <w:pStyle w:val="Heading1Numbered"/>
              <w:rPr>
                <w:del w:id="11998" w:author="Donovan Goode" w:date="2018-11-09T10:04:00Z"/>
                <w:rFonts w:ascii="Consolas" w:eastAsia="Times New Roman" w:hAnsi="Consolas" w:cs="Times New Roman"/>
                <w:color w:val="D4D4D4"/>
                <w:sz w:val="21"/>
                <w:szCs w:val="21"/>
              </w:rPr>
              <w:pPrChange w:id="11999" w:author="Donovan Goode" w:date="2018-11-09T10:05:00Z">
                <w:pPr>
                  <w:shd w:val="clear" w:color="auto" w:fill="1E1E1E"/>
                  <w:spacing w:line="285" w:lineRule="atLeast"/>
                </w:pPr>
              </w:pPrChange>
            </w:pPr>
            <w:del w:id="1200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700</w:delText>
              </w:r>
              <w:r w:rsidRPr="00F84715" w:rsidDel="008B6AF4">
                <w:rPr>
                  <w:rFonts w:ascii="Consolas" w:eastAsia="Times New Roman" w:hAnsi="Consolas" w:cs="Times New Roman"/>
                  <w:color w:val="D4D4D4"/>
                  <w:sz w:val="21"/>
                  <w:szCs w:val="21"/>
                </w:rPr>
                <w:delText>; }</w:delText>
              </w:r>
            </w:del>
          </w:p>
          <w:p w14:paraId="276709F4" w14:textId="77777777" w:rsidR="00ED1509" w:rsidRPr="00F84715" w:rsidDel="008B6AF4" w:rsidRDefault="00ED1509">
            <w:pPr>
              <w:pStyle w:val="Heading1Numbered"/>
              <w:rPr>
                <w:del w:id="12001" w:author="Donovan Goode" w:date="2018-11-09T10:04:00Z"/>
                <w:rFonts w:ascii="Consolas" w:eastAsia="Times New Roman" w:hAnsi="Consolas" w:cs="Times New Roman"/>
                <w:color w:val="D4D4D4"/>
                <w:sz w:val="21"/>
                <w:szCs w:val="21"/>
              </w:rPr>
              <w:pPrChange w:id="12002" w:author="Donovan Goode" w:date="2018-11-09T10:05:00Z">
                <w:pPr>
                  <w:shd w:val="clear" w:color="auto" w:fill="1E1E1E"/>
                  <w:spacing w:line="285" w:lineRule="atLeast"/>
                </w:pPr>
              </w:pPrChange>
            </w:pPr>
            <w:del w:id="1200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td</w:delText>
              </w:r>
              <w:r w:rsidRPr="00F84715" w:rsidDel="008B6AF4">
                <w:rPr>
                  <w:rFonts w:ascii="Consolas" w:eastAsia="Times New Roman" w:hAnsi="Consolas" w:cs="Times New Roman"/>
                  <w:color w:val="D4D4D4"/>
                  <w:sz w:val="21"/>
                  <w:szCs w:val="21"/>
                </w:rPr>
                <w:delText xml:space="preserve"> {</w:delText>
              </w:r>
            </w:del>
          </w:p>
          <w:p w14:paraId="36F5A3B7" w14:textId="77777777" w:rsidR="00ED1509" w:rsidRPr="00F84715" w:rsidDel="008B6AF4" w:rsidRDefault="00ED1509">
            <w:pPr>
              <w:pStyle w:val="Heading1Numbered"/>
              <w:rPr>
                <w:del w:id="12004" w:author="Donovan Goode" w:date="2018-11-09T10:04:00Z"/>
                <w:rFonts w:ascii="Consolas" w:eastAsia="Times New Roman" w:hAnsi="Consolas" w:cs="Times New Roman"/>
                <w:color w:val="D4D4D4"/>
                <w:sz w:val="21"/>
                <w:szCs w:val="21"/>
              </w:rPr>
              <w:pPrChange w:id="12005" w:author="Donovan Goode" w:date="2018-11-09T10:05:00Z">
                <w:pPr>
                  <w:shd w:val="clear" w:color="auto" w:fill="1E1E1E"/>
                  <w:spacing w:line="285" w:lineRule="atLeast"/>
                </w:pPr>
              </w:pPrChange>
            </w:pPr>
            <w:del w:id="1200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089687AA" w14:textId="77777777" w:rsidR="00ED1509" w:rsidRPr="00F84715" w:rsidDel="008B6AF4" w:rsidRDefault="00ED1509">
            <w:pPr>
              <w:pStyle w:val="Heading1Numbered"/>
              <w:rPr>
                <w:del w:id="12007" w:author="Donovan Goode" w:date="2018-11-09T10:04:00Z"/>
                <w:rFonts w:ascii="Consolas" w:eastAsia="Times New Roman" w:hAnsi="Consolas" w:cs="Times New Roman"/>
                <w:color w:val="D4D4D4"/>
                <w:sz w:val="21"/>
                <w:szCs w:val="21"/>
              </w:rPr>
              <w:pPrChange w:id="12008" w:author="Donovan Goode" w:date="2018-11-09T10:05:00Z">
                <w:pPr>
                  <w:shd w:val="clear" w:color="auto" w:fill="1E1E1E"/>
                  <w:spacing w:line="285" w:lineRule="atLeast"/>
                </w:pPr>
              </w:pPrChange>
            </w:pPr>
            <w:del w:id="1200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td img</w:delText>
              </w:r>
              <w:r w:rsidRPr="00F84715" w:rsidDel="008B6AF4">
                <w:rPr>
                  <w:rFonts w:ascii="Consolas" w:eastAsia="Times New Roman" w:hAnsi="Consolas" w:cs="Times New Roman"/>
                  <w:color w:val="D4D4D4"/>
                  <w:sz w:val="21"/>
                  <w:szCs w:val="21"/>
                </w:rPr>
                <w:delText xml:space="preserve"> {</w:delText>
              </w:r>
            </w:del>
          </w:p>
          <w:p w14:paraId="11DF329E" w14:textId="77777777" w:rsidR="00ED1509" w:rsidRPr="00F84715" w:rsidDel="008B6AF4" w:rsidRDefault="00ED1509">
            <w:pPr>
              <w:pStyle w:val="Heading1Numbered"/>
              <w:rPr>
                <w:del w:id="12010" w:author="Donovan Goode" w:date="2018-11-09T10:04:00Z"/>
                <w:rFonts w:ascii="Consolas" w:eastAsia="Times New Roman" w:hAnsi="Consolas" w:cs="Times New Roman"/>
                <w:color w:val="D4D4D4"/>
                <w:sz w:val="21"/>
                <w:szCs w:val="21"/>
              </w:rPr>
              <w:pPrChange w:id="12011" w:author="Donovan Goode" w:date="2018-11-09T10:05:00Z">
                <w:pPr>
                  <w:shd w:val="clear" w:color="auto" w:fill="1E1E1E"/>
                  <w:spacing w:line="285" w:lineRule="atLeast"/>
                </w:pPr>
              </w:pPrChange>
            </w:pPr>
            <w:del w:id="1201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float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w:delText>
              </w:r>
            </w:del>
          </w:p>
          <w:p w14:paraId="3AA5912B" w14:textId="77777777" w:rsidR="00ED1509" w:rsidRPr="00F84715" w:rsidDel="008B6AF4" w:rsidRDefault="00ED1509">
            <w:pPr>
              <w:pStyle w:val="Heading1Numbered"/>
              <w:rPr>
                <w:del w:id="12013" w:author="Donovan Goode" w:date="2018-11-09T10:04:00Z"/>
                <w:rFonts w:ascii="Consolas" w:eastAsia="Times New Roman" w:hAnsi="Consolas" w:cs="Times New Roman"/>
                <w:color w:val="D4D4D4"/>
                <w:sz w:val="21"/>
                <w:szCs w:val="21"/>
              </w:rPr>
              <w:pPrChange w:id="12014" w:author="Donovan Goode" w:date="2018-11-09T10:05:00Z">
                <w:pPr>
                  <w:shd w:val="clear" w:color="auto" w:fill="1E1E1E"/>
                  <w:spacing w:line="285" w:lineRule="atLeast"/>
                </w:pPr>
              </w:pPrChange>
            </w:pPr>
            <w:del w:id="1201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CBEFA2E" w14:textId="77777777" w:rsidR="00ED1509" w:rsidRPr="00F84715" w:rsidDel="008B6AF4" w:rsidRDefault="00ED1509">
            <w:pPr>
              <w:pStyle w:val="Heading1Numbered"/>
              <w:rPr>
                <w:del w:id="12016" w:author="Donovan Goode" w:date="2018-11-09T10:04:00Z"/>
                <w:rFonts w:ascii="Consolas" w:eastAsia="Times New Roman" w:hAnsi="Consolas" w:cs="Times New Roman"/>
                <w:color w:val="D4D4D4"/>
                <w:sz w:val="21"/>
                <w:szCs w:val="21"/>
              </w:rPr>
              <w:pPrChange w:id="12017" w:author="Donovan Goode" w:date="2018-11-09T10:05:00Z">
                <w:pPr>
                  <w:shd w:val="clear" w:color="auto" w:fill="1E1E1E"/>
                  <w:spacing w:line="285" w:lineRule="atLeast"/>
                </w:pPr>
              </w:pPrChange>
            </w:pPr>
            <w:del w:id="1201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4590B591" w14:textId="77777777" w:rsidR="00ED1509" w:rsidRPr="00F84715" w:rsidDel="008B6AF4" w:rsidRDefault="00ED1509">
            <w:pPr>
              <w:pStyle w:val="Heading1Numbered"/>
              <w:rPr>
                <w:del w:id="12019" w:author="Donovan Goode" w:date="2018-11-09T10:04:00Z"/>
                <w:rFonts w:ascii="Consolas" w:eastAsia="Times New Roman" w:hAnsi="Consolas" w:cs="Times New Roman"/>
                <w:color w:val="D4D4D4"/>
                <w:sz w:val="21"/>
                <w:szCs w:val="21"/>
              </w:rPr>
              <w:pPrChange w:id="12020" w:author="Donovan Goode" w:date="2018-11-09T10:05:00Z">
                <w:pPr>
                  <w:shd w:val="clear" w:color="auto" w:fill="1E1E1E"/>
                  <w:spacing w:line="285" w:lineRule="atLeast"/>
                </w:pPr>
              </w:pPrChange>
            </w:pPr>
            <w:del w:id="1202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 }</w:delText>
              </w:r>
            </w:del>
          </w:p>
          <w:p w14:paraId="5B924315" w14:textId="77777777" w:rsidR="00ED1509" w:rsidRPr="00F84715" w:rsidDel="008B6AF4" w:rsidRDefault="00ED1509">
            <w:pPr>
              <w:pStyle w:val="Heading1Numbered"/>
              <w:rPr>
                <w:del w:id="12022" w:author="Donovan Goode" w:date="2018-11-09T10:04:00Z"/>
                <w:rFonts w:ascii="Consolas" w:eastAsia="Times New Roman" w:hAnsi="Consolas" w:cs="Times New Roman"/>
                <w:color w:val="D4D4D4"/>
                <w:sz w:val="21"/>
                <w:szCs w:val="21"/>
              </w:rPr>
              <w:pPrChange w:id="12023" w:author="Donovan Goode" w:date="2018-11-09T10:05:00Z">
                <w:pPr>
                  <w:shd w:val="clear" w:color="auto" w:fill="1E1E1E"/>
                  <w:spacing w:line="285" w:lineRule="atLeast"/>
                </w:pPr>
              </w:pPrChange>
            </w:pPr>
            <w:del w:id="1202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div.title</w:delText>
              </w:r>
              <w:r w:rsidRPr="00F84715" w:rsidDel="008B6AF4">
                <w:rPr>
                  <w:rFonts w:ascii="Consolas" w:eastAsia="Times New Roman" w:hAnsi="Consolas" w:cs="Times New Roman"/>
                  <w:color w:val="D4D4D4"/>
                  <w:sz w:val="21"/>
                  <w:szCs w:val="21"/>
                </w:rPr>
                <w:delText xml:space="preserve"> {</w:delText>
              </w:r>
            </w:del>
          </w:p>
          <w:p w14:paraId="15245A71" w14:textId="77777777" w:rsidR="00ED1509" w:rsidRPr="00F84715" w:rsidDel="008B6AF4" w:rsidRDefault="00ED1509">
            <w:pPr>
              <w:pStyle w:val="Heading1Numbered"/>
              <w:rPr>
                <w:del w:id="12025" w:author="Donovan Goode" w:date="2018-11-09T10:04:00Z"/>
                <w:rFonts w:ascii="Consolas" w:eastAsia="Times New Roman" w:hAnsi="Consolas" w:cs="Times New Roman"/>
                <w:color w:val="D4D4D4"/>
                <w:sz w:val="21"/>
                <w:szCs w:val="21"/>
              </w:rPr>
              <w:pPrChange w:id="12026" w:author="Donovan Goode" w:date="2018-11-09T10:05:00Z">
                <w:pPr>
                  <w:shd w:val="clear" w:color="auto" w:fill="1E1E1E"/>
                  <w:spacing w:line="285" w:lineRule="atLeast"/>
                </w:pPr>
              </w:pPrChange>
            </w:pPr>
            <w:del w:id="1202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bolder</w:delText>
              </w:r>
              <w:r w:rsidRPr="00F84715" w:rsidDel="008B6AF4">
                <w:rPr>
                  <w:rFonts w:ascii="Consolas" w:eastAsia="Times New Roman" w:hAnsi="Consolas" w:cs="Times New Roman"/>
                  <w:color w:val="D4D4D4"/>
                  <w:sz w:val="21"/>
                  <w:szCs w:val="21"/>
                </w:rPr>
                <w:delText>; }</w:delText>
              </w:r>
            </w:del>
          </w:p>
          <w:p w14:paraId="2EAE646A" w14:textId="77777777" w:rsidR="00ED1509" w:rsidRPr="00F84715" w:rsidDel="008B6AF4" w:rsidRDefault="00ED1509">
            <w:pPr>
              <w:pStyle w:val="Heading1Numbered"/>
              <w:rPr>
                <w:del w:id="12028" w:author="Donovan Goode" w:date="2018-11-09T10:04:00Z"/>
                <w:rFonts w:ascii="Consolas" w:eastAsia="Times New Roman" w:hAnsi="Consolas" w:cs="Times New Roman"/>
                <w:color w:val="D4D4D4"/>
                <w:sz w:val="21"/>
                <w:szCs w:val="21"/>
              </w:rPr>
              <w:pPrChange w:id="12029" w:author="Donovan Goode" w:date="2018-11-09T10:05:00Z">
                <w:pPr>
                  <w:shd w:val="clear" w:color="auto" w:fill="1E1E1E"/>
                  <w:spacing w:line="285" w:lineRule="atLeast"/>
                </w:pPr>
              </w:pPrChange>
            </w:pPr>
            <w:del w:id="1203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div.subtitle</w:delText>
              </w:r>
              <w:r w:rsidRPr="00F84715" w:rsidDel="008B6AF4">
                <w:rPr>
                  <w:rFonts w:ascii="Consolas" w:eastAsia="Times New Roman" w:hAnsi="Consolas" w:cs="Times New Roman"/>
                  <w:color w:val="D4D4D4"/>
                  <w:sz w:val="21"/>
                  <w:szCs w:val="21"/>
                </w:rPr>
                <w:delText xml:space="preserve"> {</w:delText>
              </w:r>
            </w:del>
          </w:p>
          <w:p w14:paraId="734EF54B" w14:textId="77777777" w:rsidR="00ED1509" w:rsidRPr="00F84715" w:rsidDel="008B6AF4" w:rsidRDefault="00ED1509">
            <w:pPr>
              <w:pStyle w:val="Heading1Numbered"/>
              <w:rPr>
                <w:del w:id="12031" w:author="Donovan Goode" w:date="2018-11-09T10:04:00Z"/>
                <w:rFonts w:ascii="Consolas" w:eastAsia="Times New Roman" w:hAnsi="Consolas" w:cs="Times New Roman"/>
                <w:color w:val="D4D4D4"/>
                <w:sz w:val="21"/>
                <w:szCs w:val="21"/>
              </w:rPr>
              <w:pPrChange w:id="12032" w:author="Donovan Goode" w:date="2018-11-09T10:05:00Z">
                <w:pPr>
                  <w:shd w:val="clear" w:color="auto" w:fill="1E1E1E"/>
                  <w:spacing w:line="285" w:lineRule="atLeast"/>
                </w:pPr>
              </w:pPrChange>
            </w:pPr>
            <w:del w:id="1203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lighter</w:delText>
              </w:r>
              <w:r w:rsidRPr="00F84715" w:rsidDel="008B6AF4">
                <w:rPr>
                  <w:rFonts w:ascii="Consolas" w:eastAsia="Times New Roman" w:hAnsi="Consolas" w:cs="Times New Roman"/>
                  <w:color w:val="D4D4D4"/>
                  <w:sz w:val="21"/>
                  <w:szCs w:val="21"/>
                </w:rPr>
                <w:delText>; }</w:delText>
              </w:r>
            </w:del>
          </w:p>
          <w:p w14:paraId="372546B1" w14:textId="77777777" w:rsidR="00ED1509" w:rsidRPr="00F84715" w:rsidDel="008B6AF4" w:rsidRDefault="00ED1509">
            <w:pPr>
              <w:pStyle w:val="Heading1Numbered"/>
              <w:rPr>
                <w:del w:id="12034" w:author="Donovan Goode" w:date="2018-11-09T10:04:00Z"/>
                <w:rFonts w:ascii="Consolas" w:eastAsia="Times New Roman" w:hAnsi="Consolas" w:cs="Times New Roman"/>
                <w:color w:val="D4D4D4"/>
                <w:sz w:val="21"/>
                <w:szCs w:val="21"/>
              </w:rPr>
              <w:pPrChange w:id="12035" w:author="Donovan Goode" w:date="2018-11-09T10:05:00Z">
                <w:pPr>
                  <w:shd w:val="clear" w:color="auto" w:fill="1E1E1E"/>
                  <w:spacing w:line="285" w:lineRule="atLeast"/>
                </w:pPr>
              </w:pPrChange>
            </w:pPr>
            <w:del w:id="1203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tbody tr, .wc-card.receipt tfoot tr</w:delText>
              </w:r>
              <w:r w:rsidRPr="00F84715" w:rsidDel="008B6AF4">
                <w:rPr>
                  <w:rFonts w:ascii="Consolas" w:eastAsia="Times New Roman" w:hAnsi="Consolas" w:cs="Times New Roman"/>
                  <w:color w:val="D4D4D4"/>
                  <w:sz w:val="21"/>
                  <w:szCs w:val="21"/>
                </w:rPr>
                <w:delText xml:space="preserve"> {</w:delText>
              </w:r>
            </w:del>
          </w:p>
          <w:p w14:paraId="2C15C54D" w14:textId="77777777" w:rsidR="00ED1509" w:rsidRPr="00F84715" w:rsidDel="008B6AF4" w:rsidRDefault="00ED1509">
            <w:pPr>
              <w:pStyle w:val="Heading1Numbered"/>
              <w:rPr>
                <w:del w:id="12037" w:author="Donovan Goode" w:date="2018-11-09T10:04:00Z"/>
                <w:rFonts w:ascii="Consolas" w:eastAsia="Times New Roman" w:hAnsi="Consolas" w:cs="Times New Roman"/>
                <w:color w:val="D4D4D4"/>
                <w:sz w:val="21"/>
                <w:szCs w:val="21"/>
              </w:rPr>
              <w:pPrChange w:id="12038" w:author="Donovan Goode" w:date="2018-11-09T10:05:00Z">
                <w:pPr>
                  <w:shd w:val="clear" w:color="auto" w:fill="1E1E1E"/>
                  <w:spacing w:line="285" w:lineRule="atLeast"/>
                </w:pPr>
              </w:pPrChange>
            </w:pPr>
            <w:del w:id="1203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 }</w:delText>
              </w:r>
            </w:del>
          </w:p>
          <w:p w14:paraId="5A3EDC02" w14:textId="77777777" w:rsidR="00ED1509" w:rsidRPr="00F84715" w:rsidDel="008B6AF4" w:rsidRDefault="00ED1509">
            <w:pPr>
              <w:pStyle w:val="Heading1Numbered"/>
              <w:rPr>
                <w:del w:id="12040" w:author="Donovan Goode" w:date="2018-11-09T10:04:00Z"/>
                <w:rFonts w:ascii="Consolas" w:eastAsia="Times New Roman" w:hAnsi="Consolas" w:cs="Times New Roman"/>
                <w:color w:val="D4D4D4"/>
                <w:sz w:val="21"/>
                <w:szCs w:val="21"/>
              </w:rPr>
              <w:pPrChange w:id="12041" w:author="Donovan Goode" w:date="2018-11-09T10:05:00Z">
                <w:pPr>
                  <w:shd w:val="clear" w:color="auto" w:fill="1E1E1E"/>
                  <w:spacing w:line="285" w:lineRule="atLeast"/>
                </w:pPr>
              </w:pPrChange>
            </w:pPr>
            <w:del w:id="1204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tbody tr:first-child, .wc-card.receipt tfoot tr:first-child</w:delText>
              </w:r>
              <w:r w:rsidRPr="00F84715" w:rsidDel="008B6AF4">
                <w:rPr>
                  <w:rFonts w:ascii="Consolas" w:eastAsia="Times New Roman" w:hAnsi="Consolas" w:cs="Times New Roman"/>
                  <w:color w:val="D4D4D4"/>
                  <w:sz w:val="21"/>
                  <w:szCs w:val="21"/>
                </w:rPr>
                <w:delText xml:space="preserve"> {</w:delText>
              </w:r>
            </w:del>
          </w:p>
          <w:p w14:paraId="388B2C0B" w14:textId="77777777" w:rsidR="00ED1509" w:rsidRPr="00F84715" w:rsidDel="008B6AF4" w:rsidRDefault="00ED1509">
            <w:pPr>
              <w:pStyle w:val="Heading1Numbered"/>
              <w:rPr>
                <w:del w:id="12043" w:author="Donovan Goode" w:date="2018-11-09T10:04:00Z"/>
                <w:rFonts w:ascii="Consolas" w:eastAsia="Times New Roman" w:hAnsi="Consolas" w:cs="Times New Roman"/>
                <w:color w:val="D4D4D4"/>
                <w:sz w:val="21"/>
                <w:szCs w:val="21"/>
              </w:rPr>
              <w:pPrChange w:id="12044" w:author="Donovan Goode" w:date="2018-11-09T10:05:00Z">
                <w:pPr>
                  <w:shd w:val="clear" w:color="auto" w:fill="1E1E1E"/>
                  <w:spacing w:line="285" w:lineRule="atLeast"/>
                </w:pPr>
              </w:pPrChange>
            </w:pPr>
            <w:del w:id="1204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border-top-width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 }</w:delText>
              </w:r>
            </w:del>
          </w:p>
          <w:p w14:paraId="4E256A60" w14:textId="77777777" w:rsidR="00ED1509" w:rsidRPr="00F84715" w:rsidDel="008B6AF4" w:rsidRDefault="00ED1509">
            <w:pPr>
              <w:pStyle w:val="Heading1Numbered"/>
              <w:rPr>
                <w:del w:id="12046" w:author="Donovan Goode" w:date="2018-11-09T10:04:00Z"/>
                <w:rFonts w:ascii="Consolas" w:eastAsia="Times New Roman" w:hAnsi="Consolas" w:cs="Times New Roman"/>
                <w:color w:val="D4D4D4"/>
                <w:sz w:val="21"/>
                <w:szCs w:val="21"/>
              </w:rPr>
              <w:pPrChange w:id="12047" w:author="Donovan Goode" w:date="2018-11-09T10:05:00Z">
                <w:pPr>
                  <w:shd w:val="clear" w:color="auto" w:fill="1E1E1E"/>
                  <w:spacing w:line="285" w:lineRule="atLeast"/>
                </w:pPr>
              </w:pPrChange>
            </w:pPr>
            <w:del w:id="1204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tfoot td</w:delText>
              </w:r>
              <w:r w:rsidRPr="00F84715" w:rsidDel="008B6AF4">
                <w:rPr>
                  <w:rFonts w:ascii="Consolas" w:eastAsia="Times New Roman" w:hAnsi="Consolas" w:cs="Times New Roman"/>
                  <w:color w:val="D4D4D4"/>
                  <w:sz w:val="21"/>
                  <w:szCs w:val="21"/>
                </w:rPr>
                <w:delText xml:space="preserve"> {</w:delText>
              </w:r>
            </w:del>
          </w:p>
          <w:p w14:paraId="0C6ED08D" w14:textId="77777777" w:rsidR="00ED1509" w:rsidRPr="00F84715" w:rsidDel="008B6AF4" w:rsidRDefault="00ED1509">
            <w:pPr>
              <w:pStyle w:val="Heading1Numbered"/>
              <w:rPr>
                <w:del w:id="12049" w:author="Donovan Goode" w:date="2018-11-09T10:04:00Z"/>
                <w:rFonts w:ascii="Consolas" w:eastAsia="Times New Roman" w:hAnsi="Consolas" w:cs="Times New Roman"/>
                <w:color w:val="D4D4D4"/>
                <w:sz w:val="21"/>
                <w:szCs w:val="21"/>
              </w:rPr>
              <w:pPrChange w:id="12050" w:author="Donovan Goode" w:date="2018-11-09T10:05:00Z">
                <w:pPr>
                  <w:shd w:val="clear" w:color="auto" w:fill="1E1E1E"/>
                  <w:spacing w:line="285" w:lineRule="atLeast"/>
                </w:pPr>
              </w:pPrChange>
            </w:pPr>
            <w:del w:id="1205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line-height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2.25</w:delText>
              </w:r>
              <w:r w:rsidRPr="00F84715" w:rsidDel="008B6AF4">
                <w:rPr>
                  <w:rFonts w:ascii="Consolas" w:eastAsia="Times New Roman" w:hAnsi="Consolas" w:cs="Times New Roman"/>
                  <w:color w:val="D4D4D4"/>
                  <w:sz w:val="21"/>
                  <w:szCs w:val="21"/>
                </w:rPr>
                <w:delText>; }</w:delText>
              </w:r>
            </w:del>
          </w:p>
          <w:p w14:paraId="12436560" w14:textId="77777777" w:rsidR="00ED1509" w:rsidRPr="00F84715" w:rsidDel="008B6AF4" w:rsidRDefault="00ED1509">
            <w:pPr>
              <w:pStyle w:val="Heading1Numbered"/>
              <w:rPr>
                <w:del w:id="12052" w:author="Donovan Goode" w:date="2018-11-09T10:04:00Z"/>
                <w:rFonts w:ascii="Consolas" w:eastAsia="Times New Roman" w:hAnsi="Consolas" w:cs="Times New Roman"/>
                <w:color w:val="D4D4D4"/>
                <w:sz w:val="21"/>
                <w:szCs w:val="21"/>
              </w:rPr>
              <w:pPrChange w:id="12053" w:author="Donovan Goode" w:date="2018-11-09T10:05:00Z">
                <w:pPr>
                  <w:shd w:val="clear" w:color="auto" w:fill="1E1E1E"/>
                  <w:spacing w:line="285" w:lineRule="atLeast"/>
                </w:pPr>
              </w:pPrChange>
            </w:pPr>
            <w:del w:id="1205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.wc-card.receipt tfoot .total</w:delText>
              </w:r>
              <w:r w:rsidRPr="00F84715" w:rsidDel="008B6AF4">
                <w:rPr>
                  <w:rFonts w:ascii="Consolas" w:eastAsia="Times New Roman" w:hAnsi="Consolas" w:cs="Times New Roman"/>
                  <w:color w:val="D4D4D4"/>
                  <w:sz w:val="21"/>
                  <w:szCs w:val="21"/>
                </w:rPr>
                <w:delText xml:space="preserve"> {</w:delText>
              </w:r>
            </w:del>
          </w:p>
          <w:p w14:paraId="3E94D789" w14:textId="77777777" w:rsidR="00ED1509" w:rsidRPr="00F84715" w:rsidDel="008B6AF4" w:rsidRDefault="00ED1509">
            <w:pPr>
              <w:pStyle w:val="Heading1Numbered"/>
              <w:rPr>
                <w:del w:id="12055" w:author="Donovan Goode" w:date="2018-11-09T10:04:00Z"/>
                <w:rFonts w:ascii="Consolas" w:eastAsia="Times New Roman" w:hAnsi="Consolas" w:cs="Times New Roman"/>
                <w:color w:val="D4D4D4"/>
                <w:sz w:val="21"/>
                <w:szCs w:val="21"/>
              </w:rPr>
              <w:pPrChange w:id="12056" w:author="Donovan Goode" w:date="2018-11-09T10:05:00Z">
                <w:pPr>
                  <w:shd w:val="clear" w:color="auto" w:fill="1E1E1E"/>
                  <w:spacing w:line="285" w:lineRule="atLeast"/>
                </w:pPr>
              </w:pPrChange>
            </w:pPr>
            <w:del w:id="1205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bold</w:delText>
              </w:r>
              <w:r w:rsidRPr="00F84715" w:rsidDel="008B6AF4">
                <w:rPr>
                  <w:rFonts w:ascii="Consolas" w:eastAsia="Times New Roman" w:hAnsi="Consolas" w:cs="Times New Roman"/>
                  <w:color w:val="D4D4D4"/>
                  <w:sz w:val="21"/>
                  <w:szCs w:val="21"/>
                </w:rPr>
                <w:delText>; }</w:delText>
              </w:r>
            </w:del>
          </w:p>
          <w:p w14:paraId="6F1D7D6E" w14:textId="77777777" w:rsidR="00ED1509" w:rsidRPr="00F84715" w:rsidDel="008B6AF4" w:rsidRDefault="00ED1509">
            <w:pPr>
              <w:pStyle w:val="Heading1Numbered"/>
              <w:rPr>
                <w:del w:id="12058" w:author="Donovan Goode" w:date="2018-11-09T10:04:00Z"/>
                <w:rFonts w:ascii="Consolas" w:eastAsia="Times New Roman" w:hAnsi="Consolas" w:cs="Times New Roman"/>
                <w:color w:val="D4D4D4"/>
                <w:sz w:val="21"/>
                <w:szCs w:val="21"/>
              </w:rPr>
              <w:pPrChange w:id="12059" w:author="Donovan Goode" w:date="2018-11-09T10:05:00Z">
                <w:pPr>
                  <w:shd w:val="clear" w:color="auto" w:fill="1E1E1E"/>
                  <w:spacing w:line="285" w:lineRule="atLeast"/>
                </w:pPr>
              </w:pPrChange>
            </w:pPr>
            <w:del w:id="1206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.wc-card.thumbnail img</w:delText>
              </w:r>
              <w:r w:rsidRPr="00F84715" w:rsidDel="008B6AF4">
                <w:rPr>
                  <w:rFonts w:ascii="Consolas" w:eastAsia="Times New Roman" w:hAnsi="Consolas" w:cs="Times New Roman"/>
                  <w:color w:val="D4D4D4"/>
                  <w:sz w:val="21"/>
                  <w:szCs w:val="21"/>
                </w:rPr>
                <w:delText xml:space="preserve"> {</w:delText>
              </w:r>
            </w:del>
          </w:p>
          <w:p w14:paraId="5961DCEB" w14:textId="77777777" w:rsidR="00ED1509" w:rsidRPr="00F84715" w:rsidDel="008B6AF4" w:rsidRDefault="00ED1509">
            <w:pPr>
              <w:pStyle w:val="Heading1Numbered"/>
              <w:rPr>
                <w:del w:id="12061" w:author="Donovan Goode" w:date="2018-11-09T10:04:00Z"/>
                <w:rFonts w:ascii="Consolas" w:eastAsia="Times New Roman" w:hAnsi="Consolas" w:cs="Times New Roman"/>
                <w:color w:val="D4D4D4"/>
                <w:sz w:val="21"/>
                <w:szCs w:val="21"/>
              </w:rPr>
              <w:pPrChange w:id="12062" w:author="Donovan Goode" w:date="2018-11-09T10:05:00Z">
                <w:pPr>
                  <w:shd w:val="clear" w:color="auto" w:fill="1E1E1E"/>
                  <w:spacing w:line="285" w:lineRule="atLeast"/>
                </w:pPr>
              </w:pPrChange>
            </w:pPr>
            <w:del w:id="1206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float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right</w:delText>
              </w:r>
              <w:r w:rsidRPr="00F84715" w:rsidDel="008B6AF4">
                <w:rPr>
                  <w:rFonts w:ascii="Consolas" w:eastAsia="Times New Roman" w:hAnsi="Consolas" w:cs="Times New Roman"/>
                  <w:color w:val="D4D4D4"/>
                  <w:sz w:val="21"/>
                  <w:szCs w:val="21"/>
                </w:rPr>
                <w:delText>;</w:delText>
              </w:r>
            </w:del>
          </w:p>
          <w:p w14:paraId="1A651C3C" w14:textId="77777777" w:rsidR="00ED1509" w:rsidRPr="00F84715" w:rsidDel="008B6AF4" w:rsidRDefault="00ED1509">
            <w:pPr>
              <w:pStyle w:val="Heading1Numbered"/>
              <w:rPr>
                <w:del w:id="12064" w:author="Donovan Goode" w:date="2018-11-09T10:04:00Z"/>
                <w:rFonts w:ascii="Consolas" w:eastAsia="Times New Roman" w:hAnsi="Consolas" w:cs="Times New Roman"/>
                <w:color w:val="D4D4D4"/>
                <w:sz w:val="21"/>
                <w:szCs w:val="21"/>
              </w:rPr>
              <w:pPrChange w:id="12065" w:author="Donovan Goode" w:date="2018-11-09T10:05:00Z">
                <w:pPr>
                  <w:shd w:val="clear" w:color="auto" w:fill="1E1E1E"/>
                  <w:spacing w:line="285" w:lineRule="atLeast"/>
                </w:pPr>
              </w:pPrChange>
            </w:pPr>
            <w:del w:id="1206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w:delText>
              </w:r>
            </w:del>
          </w:p>
          <w:p w14:paraId="33F8DCC0" w14:textId="77777777" w:rsidR="00ED1509" w:rsidRPr="00F84715" w:rsidDel="008B6AF4" w:rsidRDefault="00ED1509">
            <w:pPr>
              <w:pStyle w:val="Heading1Numbered"/>
              <w:rPr>
                <w:del w:id="12067" w:author="Donovan Goode" w:date="2018-11-09T10:04:00Z"/>
                <w:rFonts w:ascii="Consolas" w:eastAsia="Times New Roman" w:hAnsi="Consolas" w:cs="Times New Roman"/>
                <w:color w:val="D4D4D4"/>
                <w:sz w:val="21"/>
                <w:szCs w:val="21"/>
              </w:rPr>
              <w:pPrChange w:id="12068" w:author="Donovan Goode" w:date="2018-11-09T10:05:00Z">
                <w:pPr>
                  <w:shd w:val="clear" w:color="auto" w:fill="1E1E1E"/>
                  <w:spacing w:line="285" w:lineRule="atLeast"/>
                </w:pPr>
              </w:pPrChange>
            </w:pPr>
            <w:del w:id="1206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w:delText>
              </w:r>
            </w:del>
          </w:p>
          <w:p w14:paraId="6D397901" w14:textId="77777777" w:rsidR="00ED1509" w:rsidRPr="00F84715" w:rsidDel="008B6AF4" w:rsidRDefault="00ED1509">
            <w:pPr>
              <w:pStyle w:val="Heading1Numbered"/>
              <w:rPr>
                <w:del w:id="12070" w:author="Donovan Goode" w:date="2018-11-09T10:04:00Z"/>
                <w:rFonts w:ascii="Consolas" w:eastAsia="Times New Roman" w:hAnsi="Consolas" w:cs="Times New Roman"/>
                <w:color w:val="D4D4D4"/>
                <w:sz w:val="21"/>
                <w:szCs w:val="21"/>
              </w:rPr>
              <w:pPrChange w:id="12071" w:author="Donovan Goode" w:date="2018-11-09T10:05:00Z">
                <w:pPr>
                  <w:shd w:val="clear" w:color="auto" w:fill="1E1E1E"/>
                  <w:spacing w:line="285" w:lineRule="atLeast"/>
                </w:pPr>
              </w:pPrChange>
            </w:pPr>
            <w:del w:id="1207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100px</w:delText>
              </w:r>
              <w:r w:rsidRPr="00F84715" w:rsidDel="008B6AF4">
                <w:rPr>
                  <w:rFonts w:ascii="Consolas" w:eastAsia="Times New Roman" w:hAnsi="Consolas" w:cs="Times New Roman"/>
                  <w:color w:val="D4D4D4"/>
                  <w:sz w:val="21"/>
                  <w:szCs w:val="21"/>
                </w:rPr>
                <w:delText>; }</w:delText>
              </w:r>
            </w:del>
          </w:p>
          <w:p w14:paraId="50E41199" w14:textId="77777777" w:rsidR="00ED1509" w:rsidRPr="00F84715" w:rsidDel="008B6AF4" w:rsidRDefault="00ED1509">
            <w:pPr>
              <w:pStyle w:val="Heading1Numbered"/>
              <w:rPr>
                <w:del w:id="12073" w:author="Donovan Goode" w:date="2018-11-09T10:04:00Z"/>
                <w:rFonts w:ascii="Consolas" w:eastAsia="Times New Roman" w:hAnsi="Consolas" w:cs="Times New Roman"/>
                <w:color w:val="D4D4D4"/>
                <w:sz w:val="21"/>
                <w:szCs w:val="21"/>
              </w:rPr>
              <w:pPrChange w:id="12074" w:author="Donovan Goode" w:date="2018-11-09T10:05:00Z">
                <w:pPr>
                  <w:shd w:val="clear" w:color="auto" w:fill="1E1E1E"/>
                  <w:spacing w:line="285" w:lineRule="atLeast"/>
                </w:pPr>
              </w:pPrChange>
            </w:pPr>
            <w:del w:id="1207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.wc-card.signin h1</w:delText>
              </w:r>
              <w:r w:rsidRPr="00F84715" w:rsidDel="008B6AF4">
                <w:rPr>
                  <w:rFonts w:ascii="Consolas" w:eastAsia="Times New Roman" w:hAnsi="Consolas" w:cs="Times New Roman"/>
                  <w:color w:val="D4D4D4"/>
                  <w:sz w:val="21"/>
                  <w:szCs w:val="21"/>
                </w:rPr>
                <w:delText xml:space="preserve"> {</w:delText>
              </w:r>
            </w:del>
          </w:p>
          <w:p w14:paraId="58840CB2" w14:textId="77777777" w:rsidR="00ED1509" w:rsidRPr="00F84715" w:rsidDel="008B6AF4" w:rsidRDefault="00ED1509">
            <w:pPr>
              <w:pStyle w:val="Heading1Numbered"/>
              <w:rPr>
                <w:del w:id="12076" w:author="Donovan Goode" w:date="2018-11-09T10:04:00Z"/>
                <w:rFonts w:ascii="Consolas" w:eastAsia="Times New Roman" w:hAnsi="Consolas" w:cs="Times New Roman"/>
                <w:color w:val="D4D4D4"/>
                <w:sz w:val="21"/>
                <w:szCs w:val="21"/>
              </w:rPr>
              <w:pPrChange w:id="12077" w:author="Donovan Goode" w:date="2018-11-09T10:05:00Z">
                <w:pPr>
                  <w:shd w:val="clear" w:color="auto" w:fill="1E1E1E"/>
                  <w:spacing w:line="285" w:lineRule="atLeast"/>
                </w:pPr>
              </w:pPrChange>
            </w:pPr>
            <w:del w:id="1207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24px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14px</w:delText>
              </w:r>
              <w:r w:rsidRPr="00F84715" w:rsidDel="008B6AF4">
                <w:rPr>
                  <w:rFonts w:ascii="Consolas" w:eastAsia="Times New Roman" w:hAnsi="Consolas" w:cs="Times New Roman"/>
                  <w:color w:val="D4D4D4"/>
                  <w:sz w:val="21"/>
                  <w:szCs w:val="21"/>
                </w:rPr>
                <w:delText>; }</w:delText>
              </w:r>
            </w:del>
          </w:p>
          <w:p w14:paraId="5CE7FB01" w14:textId="77777777" w:rsidR="00ED1509" w:rsidRPr="00F84715" w:rsidDel="008B6AF4" w:rsidRDefault="00ED1509">
            <w:pPr>
              <w:pStyle w:val="Heading1Numbered"/>
              <w:rPr>
                <w:del w:id="12079" w:author="Donovan Goode" w:date="2018-11-09T10:04:00Z"/>
                <w:rFonts w:ascii="Consolas" w:eastAsia="Times New Roman" w:hAnsi="Consolas" w:cs="Times New Roman"/>
                <w:color w:val="D4D4D4"/>
                <w:sz w:val="21"/>
                <w:szCs w:val="21"/>
              </w:rPr>
              <w:pPrChange w:id="12080" w:author="Donovan Goode" w:date="2018-11-09T10:05:00Z">
                <w:pPr>
                  <w:shd w:val="clear" w:color="auto" w:fill="1E1E1E"/>
                  <w:spacing w:line="285" w:lineRule="atLeast"/>
                </w:pPr>
              </w:pPrChange>
            </w:pPr>
            <w:del w:id="1208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.wc-card.error</w:delText>
              </w:r>
              <w:r w:rsidRPr="00F84715" w:rsidDel="008B6AF4">
                <w:rPr>
                  <w:rFonts w:ascii="Consolas" w:eastAsia="Times New Roman" w:hAnsi="Consolas" w:cs="Times New Roman"/>
                  <w:color w:val="D4D4D4"/>
                  <w:sz w:val="21"/>
                  <w:szCs w:val="21"/>
                </w:rPr>
                <w:delText xml:space="preserve"> {</w:delText>
              </w:r>
            </w:del>
          </w:p>
          <w:p w14:paraId="4A95363F" w14:textId="77777777" w:rsidR="00ED1509" w:rsidRPr="00F84715" w:rsidDel="008B6AF4" w:rsidRDefault="00ED1509">
            <w:pPr>
              <w:pStyle w:val="Heading1Numbered"/>
              <w:rPr>
                <w:del w:id="12082" w:author="Donovan Goode" w:date="2018-11-09T10:04:00Z"/>
                <w:rFonts w:ascii="Consolas" w:eastAsia="Times New Roman" w:hAnsi="Consolas" w:cs="Times New Roman"/>
                <w:color w:val="D4D4D4"/>
                <w:sz w:val="21"/>
                <w:szCs w:val="21"/>
              </w:rPr>
              <w:pPrChange w:id="12083" w:author="Donovan Goode" w:date="2018-11-09T10:05:00Z">
                <w:pPr>
                  <w:shd w:val="clear" w:color="auto" w:fill="1E1E1E"/>
                  <w:spacing w:line="285" w:lineRule="atLeast"/>
                </w:pPr>
              </w:pPrChange>
            </w:pPr>
            <w:del w:id="1208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center</w:delText>
              </w:r>
              <w:r w:rsidRPr="00F84715" w:rsidDel="008B6AF4">
                <w:rPr>
                  <w:rFonts w:ascii="Consolas" w:eastAsia="Times New Roman" w:hAnsi="Consolas" w:cs="Times New Roman"/>
                  <w:color w:val="D4D4D4"/>
                  <w:sz w:val="21"/>
                  <w:szCs w:val="21"/>
                </w:rPr>
                <w:delText>; }</w:delText>
              </w:r>
            </w:del>
          </w:p>
          <w:p w14:paraId="594EE368" w14:textId="77777777" w:rsidR="00ED1509" w:rsidRPr="00F84715" w:rsidDel="008B6AF4" w:rsidRDefault="00ED1509">
            <w:pPr>
              <w:pStyle w:val="Heading1Numbered"/>
              <w:rPr>
                <w:del w:id="12085" w:author="Donovan Goode" w:date="2018-11-09T10:04:00Z"/>
                <w:rFonts w:ascii="Consolas" w:eastAsia="Times New Roman" w:hAnsi="Consolas" w:cs="Times New Roman"/>
                <w:color w:val="D4D4D4"/>
                <w:sz w:val="21"/>
                <w:szCs w:val="21"/>
              </w:rPr>
              <w:pPrChange w:id="12086" w:author="Donovan Goode" w:date="2018-11-09T10:05:00Z">
                <w:pPr>
                  <w:shd w:val="clear" w:color="auto" w:fill="1E1E1E"/>
                  <w:spacing w:line="285" w:lineRule="atLeast"/>
                </w:pPr>
              </w:pPrChange>
            </w:pPr>
            <w:del w:id="1208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.wc-card.error .error-icon</w:delText>
              </w:r>
              <w:r w:rsidRPr="00F84715" w:rsidDel="008B6AF4">
                <w:rPr>
                  <w:rFonts w:ascii="Consolas" w:eastAsia="Times New Roman" w:hAnsi="Consolas" w:cs="Times New Roman"/>
                  <w:color w:val="D4D4D4"/>
                  <w:sz w:val="21"/>
                  <w:szCs w:val="21"/>
                </w:rPr>
                <w:delText xml:space="preserve"> {</w:delText>
              </w:r>
            </w:del>
          </w:p>
          <w:p w14:paraId="4276E26D" w14:textId="77777777" w:rsidR="00ED1509" w:rsidRPr="00F84715" w:rsidDel="008B6AF4" w:rsidRDefault="00ED1509">
            <w:pPr>
              <w:pStyle w:val="Heading1Numbered"/>
              <w:rPr>
                <w:del w:id="12088" w:author="Donovan Goode" w:date="2018-11-09T10:04:00Z"/>
                <w:rFonts w:ascii="Consolas" w:eastAsia="Times New Roman" w:hAnsi="Consolas" w:cs="Times New Roman"/>
                <w:color w:val="D4D4D4"/>
                <w:sz w:val="21"/>
                <w:szCs w:val="21"/>
              </w:rPr>
              <w:pPrChange w:id="12089" w:author="Donovan Goode" w:date="2018-11-09T10:05:00Z">
                <w:pPr>
                  <w:shd w:val="clear" w:color="auto" w:fill="1E1E1E"/>
                  <w:spacing w:line="285" w:lineRule="atLeast"/>
                </w:pPr>
              </w:pPrChange>
            </w:pPr>
            <w:del w:id="1209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#cccccc</w:delText>
              </w:r>
              <w:r w:rsidRPr="00F84715" w:rsidDel="008B6AF4">
                <w:rPr>
                  <w:rFonts w:ascii="Consolas" w:eastAsia="Times New Roman" w:hAnsi="Consolas" w:cs="Times New Roman"/>
                  <w:color w:val="D4D4D4"/>
                  <w:sz w:val="21"/>
                  <w:szCs w:val="21"/>
                </w:rPr>
                <w:delText>;</w:delText>
              </w:r>
            </w:del>
          </w:p>
          <w:p w14:paraId="65D93AAC" w14:textId="77777777" w:rsidR="00ED1509" w:rsidRPr="00F84715" w:rsidDel="008B6AF4" w:rsidRDefault="00ED1509">
            <w:pPr>
              <w:pStyle w:val="Heading1Numbered"/>
              <w:rPr>
                <w:del w:id="12091" w:author="Donovan Goode" w:date="2018-11-09T10:04:00Z"/>
                <w:rFonts w:ascii="Consolas" w:eastAsia="Times New Roman" w:hAnsi="Consolas" w:cs="Times New Roman"/>
                <w:color w:val="D4D4D4"/>
                <w:sz w:val="21"/>
                <w:szCs w:val="21"/>
              </w:rPr>
              <w:pPrChange w:id="12092" w:author="Donovan Goode" w:date="2018-11-09T10:05:00Z">
                <w:pPr>
                  <w:shd w:val="clear" w:color="auto" w:fill="1E1E1E"/>
                  <w:spacing w:line="285" w:lineRule="atLeast"/>
                </w:pPr>
              </w:pPrChange>
            </w:pPr>
            <w:del w:id="1209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56px</w:delText>
              </w:r>
              <w:r w:rsidRPr="00F84715" w:rsidDel="008B6AF4">
                <w:rPr>
                  <w:rFonts w:ascii="Consolas" w:eastAsia="Times New Roman" w:hAnsi="Consolas" w:cs="Times New Roman"/>
                  <w:color w:val="D4D4D4"/>
                  <w:sz w:val="21"/>
                  <w:szCs w:val="21"/>
                </w:rPr>
                <w:delText>;</w:delText>
              </w:r>
            </w:del>
          </w:p>
          <w:p w14:paraId="59ACD8D6" w14:textId="77777777" w:rsidR="00ED1509" w:rsidRPr="00F84715" w:rsidDel="008B6AF4" w:rsidRDefault="00ED1509">
            <w:pPr>
              <w:pStyle w:val="Heading1Numbered"/>
              <w:rPr>
                <w:del w:id="12094" w:author="Donovan Goode" w:date="2018-11-09T10:04:00Z"/>
                <w:rFonts w:ascii="Consolas" w:eastAsia="Times New Roman" w:hAnsi="Consolas" w:cs="Times New Roman"/>
                <w:color w:val="D4D4D4"/>
                <w:sz w:val="21"/>
                <w:szCs w:val="21"/>
              </w:rPr>
              <w:pPrChange w:id="12095" w:author="Donovan Goode" w:date="2018-11-09T10:05:00Z">
                <w:pPr>
                  <w:shd w:val="clear" w:color="auto" w:fill="1E1E1E"/>
                  <w:spacing w:line="285" w:lineRule="atLeast"/>
                </w:pPr>
              </w:pPrChange>
            </w:pPr>
            <w:del w:id="1209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2px</w:delText>
              </w:r>
              <w:r w:rsidRPr="00F84715" w:rsidDel="008B6AF4">
                <w:rPr>
                  <w:rFonts w:ascii="Consolas" w:eastAsia="Times New Roman" w:hAnsi="Consolas" w:cs="Times New Roman"/>
                  <w:color w:val="D4D4D4"/>
                  <w:sz w:val="21"/>
                  <w:szCs w:val="21"/>
                </w:rPr>
                <w:delText>;</w:delText>
              </w:r>
            </w:del>
          </w:p>
          <w:p w14:paraId="57076959" w14:textId="77777777" w:rsidR="00ED1509" w:rsidRPr="00F84715" w:rsidDel="008B6AF4" w:rsidRDefault="00ED1509">
            <w:pPr>
              <w:pStyle w:val="Heading1Numbered"/>
              <w:rPr>
                <w:del w:id="12097" w:author="Donovan Goode" w:date="2018-11-09T10:04:00Z"/>
                <w:rFonts w:ascii="Consolas" w:eastAsia="Times New Roman" w:hAnsi="Consolas" w:cs="Times New Roman"/>
                <w:color w:val="D4D4D4"/>
                <w:sz w:val="21"/>
                <w:szCs w:val="21"/>
              </w:rPr>
              <w:pPrChange w:id="12098" w:author="Donovan Goode" w:date="2018-11-09T10:05:00Z">
                <w:pPr>
                  <w:shd w:val="clear" w:color="auto" w:fill="1E1E1E"/>
                  <w:spacing w:line="285" w:lineRule="atLeast"/>
                </w:pPr>
              </w:pPrChange>
            </w:pPr>
            <w:del w:id="1209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20px</w:delText>
              </w:r>
              <w:r w:rsidRPr="00F84715" w:rsidDel="008B6AF4">
                <w:rPr>
                  <w:rFonts w:ascii="Consolas" w:eastAsia="Times New Roman" w:hAnsi="Consolas" w:cs="Times New Roman"/>
                  <w:color w:val="D4D4D4"/>
                  <w:sz w:val="21"/>
                  <w:szCs w:val="21"/>
                </w:rPr>
                <w:delText>;</w:delText>
              </w:r>
            </w:del>
          </w:p>
          <w:p w14:paraId="526172D8" w14:textId="77777777" w:rsidR="00ED1509" w:rsidRPr="00F84715" w:rsidDel="008B6AF4" w:rsidRDefault="00ED1509">
            <w:pPr>
              <w:pStyle w:val="Heading1Numbered"/>
              <w:rPr>
                <w:del w:id="12100" w:author="Donovan Goode" w:date="2018-11-09T10:04:00Z"/>
                <w:rFonts w:ascii="Consolas" w:eastAsia="Times New Roman" w:hAnsi="Consolas" w:cs="Times New Roman"/>
                <w:color w:val="D4D4D4"/>
                <w:sz w:val="21"/>
                <w:szCs w:val="21"/>
              </w:rPr>
              <w:pPrChange w:id="12101" w:author="Donovan Goode" w:date="2018-11-09T10:05:00Z">
                <w:pPr>
                  <w:shd w:val="clear" w:color="auto" w:fill="1E1E1E"/>
                  <w:spacing w:line="285" w:lineRule="atLeast"/>
                </w:pPr>
              </w:pPrChange>
            </w:pPr>
            <w:del w:id="1210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12px</w:delText>
              </w:r>
              <w:r w:rsidRPr="00F84715" w:rsidDel="008B6AF4">
                <w:rPr>
                  <w:rFonts w:ascii="Consolas" w:eastAsia="Times New Roman" w:hAnsi="Consolas" w:cs="Times New Roman"/>
                  <w:color w:val="D4D4D4"/>
                  <w:sz w:val="21"/>
                  <w:szCs w:val="21"/>
                </w:rPr>
                <w:delText>; }</w:delText>
              </w:r>
            </w:del>
          </w:p>
          <w:p w14:paraId="7F7F9771" w14:textId="77777777" w:rsidR="00ED1509" w:rsidRPr="00F84715" w:rsidDel="008B6AF4" w:rsidRDefault="00ED1509">
            <w:pPr>
              <w:pStyle w:val="Heading1Numbered"/>
              <w:rPr>
                <w:del w:id="12103" w:author="Donovan Goode" w:date="2018-11-09T10:04:00Z"/>
                <w:rFonts w:ascii="Consolas" w:eastAsia="Times New Roman" w:hAnsi="Consolas" w:cs="Times New Roman"/>
                <w:color w:val="D4D4D4"/>
                <w:sz w:val="21"/>
                <w:szCs w:val="21"/>
              </w:rPr>
              <w:pPrChange w:id="12104" w:author="Donovan Goode" w:date="2018-11-09T10:05:00Z">
                <w:pPr>
                  <w:shd w:val="clear" w:color="auto" w:fill="1E1E1E"/>
                  <w:spacing w:line="285" w:lineRule="atLeast"/>
                </w:pPr>
              </w:pPrChange>
            </w:pPr>
            <w:del w:id="1210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.wc-card.error .error-text</w:delText>
              </w:r>
              <w:r w:rsidRPr="00F84715" w:rsidDel="008B6AF4">
                <w:rPr>
                  <w:rFonts w:ascii="Consolas" w:eastAsia="Times New Roman" w:hAnsi="Consolas" w:cs="Times New Roman"/>
                  <w:color w:val="D4D4D4"/>
                  <w:sz w:val="21"/>
                  <w:szCs w:val="21"/>
                </w:rPr>
                <w:delText xml:space="preserve"> {</w:delText>
              </w:r>
            </w:del>
          </w:p>
          <w:p w14:paraId="5CE1B51F" w14:textId="77777777" w:rsidR="00ED1509" w:rsidRPr="00F84715" w:rsidDel="008B6AF4" w:rsidRDefault="00ED1509">
            <w:pPr>
              <w:pStyle w:val="Heading1Numbered"/>
              <w:rPr>
                <w:del w:id="12106" w:author="Donovan Goode" w:date="2018-11-09T10:04:00Z"/>
                <w:rFonts w:ascii="Consolas" w:eastAsia="Times New Roman" w:hAnsi="Consolas" w:cs="Times New Roman"/>
                <w:color w:val="D4D4D4"/>
                <w:sz w:val="21"/>
                <w:szCs w:val="21"/>
              </w:rPr>
              <w:pPrChange w:id="12107" w:author="Donovan Goode" w:date="2018-11-09T10:05:00Z">
                <w:pPr>
                  <w:shd w:val="clear" w:color="auto" w:fill="1E1E1E"/>
                  <w:spacing w:line="285" w:lineRule="atLeast"/>
                </w:pPr>
              </w:pPrChange>
            </w:pPr>
            <w:del w:id="1210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#cccccc</w:delText>
              </w:r>
              <w:r w:rsidRPr="00F84715" w:rsidDel="008B6AF4">
                <w:rPr>
                  <w:rFonts w:ascii="Consolas" w:eastAsia="Times New Roman" w:hAnsi="Consolas" w:cs="Times New Roman"/>
                  <w:color w:val="D4D4D4"/>
                  <w:sz w:val="21"/>
                  <w:szCs w:val="21"/>
                </w:rPr>
                <w:delText>;</w:delText>
              </w:r>
            </w:del>
          </w:p>
          <w:p w14:paraId="59EE55D4" w14:textId="77777777" w:rsidR="00ED1509" w:rsidRPr="00F84715" w:rsidDel="008B6AF4" w:rsidRDefault="00ED1509">
            <w:pPr>
              <w:pStyle w:val="Heading1Numbered"/>
              <w:rPr>
                <w:del w:id="12109" w:author="Donovan Goode" w:date="2018-11-09T10:04:00Z"/>
                <w:rFonts w:ascii="Consolas" w:eastAsia="Times New Roman" w:hAnsi="Consolas" w:cs="Times New Roman"/>
                <w:color w:val="D4D4D4"/>
                <w:sz w:val="21"/>
                <w:szCs w:val="21"/>
              </w:rPr>
              <w:pPrChange w:id="12110" w:author="Donovan Goode" w:date="2018-11-09T10:05:00Z">
                <w:pPr>
                  <w:shd w:val="clear" w:color="auto" w:fill="1E1E1E"/>
                  <w:spacing w:line="285" w:lineRule="atLeast"/>
                </w:pPr>
              </w:pPrChange>
            </w:pPr>
            <w:del w:id="1211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600</w:delText>
              </w:r>
              <w:r w:rsidRPr="00F84715" w:rsidDel="008B6AF4">
                <w:rPr>
                  <w:rFonts w:ascii="Consolas" w:eastAsia="Times New Roman" w:hAnsi="Consolas" w:cs="Times New Roman"/>
                  <w:color w:val="D4D4D4"/>
                  <w:sz w:val="21"/>
                  <w:szCs w:val="21"/>
                </w:rPr>
                <w:delText>;</w:delText>
              </w:r>
            </w:del>
          </w:p>
          <w:p w14:paraId="275F919D" w14:textId="77777777" w:rsidR="00ED1509" w:rsidRPr="00F84715" w:rsidDel="008B6AF4" w:rsidRDefault="00ED1509">
            <w:pPr>
              <w:pStyle w:val="Heading1Numbered"/>
              <w:rPr>
                <w:del w:id="12112" w:author="Donovan Goode" w:date="2018-11-09T10:04:00Z"/>
                <w:rFonts w:ascii="Consolas" w:eastAsia="Times New Roman" w:hAnsi="Consolas" w:cs="Times New Roman"/>
                <w:color w:val="D4D4D4"/>
                <w:sz w:val="21"/>
                <w:szCs w:val="21"/>
              </w:rPr>
              <w:pPrChange w:id="12113" w:author="Donovan Goode" w:date="2018-11-09T10:05:00Z">
                <w:pPr>
                  <w:shd w:val="clear" w:color="auto" w:fill="1E1E1E"/>
                  <w:spacing w:line="285" w:lineRule="atLeast"/>
                </w:pPr>
              </w:pPrChange>
            </w:pPr>
            <w:del w:id="1211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letter-spacing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0.5px</w:delText>
              </w:r>
              <w:r w:rsidRPr="00F84715" w:rsidDel="008B6AF4">
                <w:rPr>
                  <w:rFonts w:ascii="Consolas" w:eastAsia="Times New Roman" w:hAnsi="Consolas" w:cs="Times New Roman"/>
                  <w:color w:val="D4D4D4"/>
                  <w:sz w:val="21"/>
                  <w:szCs w:val="21"/>
                </w:rPr>
                <w:delText>;</w:delText>
              </w:r>
            </w:del>
          </w:p>
          <w:p w14:paraId="18620795" w14:textId="77777777" w:rsidR="00ED1509" w:rsidRPr="00F84715" w:rsidDel="008B6AF4" w:rsidRDefault="00ED1509">
            <w:pPr>
              <w:pStyle w:val="Heading1Numbered"/>
              <w:rPr>
                <w:del w:id="12115" w:author="Donovan Goode" w:date="2018-11-09T10:04:00Z"/>
                <w:rFonts w:ascii="Consolas" w:eastAsia="Times New Roman" w:hAnsi="Consolas" w:cs="Times New Roman"/>
                <w:color w:val="D4D4D4"/>
                <w:sz w:val="21"/>
                <w:szCs w:val="21"/>
              </w:rPr>
              <w:pPrChange w:id="12116" w:author="Donovan Goode" w:date="2018-11-09T10:05:00Z">
                <w:pPr>
                  <w:shd w:val="clear" w:color="auto" w:fill="1E1E1E"/>
                  <w:spacing w:line="285" w:lineRule="atLeast"/>
                </w:pPr>
              </w:pPrChange>
            </w:pPr>
            <w:del w:id="1211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20px</w:delText>
              </w:r>
              <w:r w:rsidRPr="00F84715" w:rsidDel="008B6AF4">
                <w:rPr>
                  <w:rFonts w:ascii="Consolas" w:eastAsia="Times New Roman" w:hAnsi="Consolas" w:cs="Times New Roman"/>
                  <w:color w:val="D4D4D4"/>
                  <w:sz w:val="21"/>
                  <w:szCs w:val="21"/>
                </w:rPr>
                <w:delText>;</w:delText>
              </w:r>
            </w:del>
          </w:p>
          <w:p w14:paraId="03C9A6EA" w14:textId="77777777" w:rsidR="00ED1509" w:rsidRPr="00F84715" w:rsidDel="008B6AF4" w:rsidRDefault="00ED1509">
            <w:pPr>
              <w:pStyle w:val="Heading1Numbered"/>
              <w:rPr>
                <w:del w:id="12118" w:author="Donovan Goode" w:date="2018-11-09T10:04:00Z"/>
                <w:rFonts w:ascii="Consolas" w:eastAsia="Times New Roman" w:hAnsi="Consolas" w:cs="Times New Roman"/>
                <w:color w:val="D4D4D4"/>
                <w:sz w:val="21"/>
                <w:szCs w:val="21"/>
              </w:rPr>
              <w:pPrChange w:id="12119" w:author="Donovan Goode" w:date="2018-11-09T10:05:00Z">
                <w:pPr>
                  <w:shd w:val="clear" w:color="auto" w:fill="1E1E1E"/>
                  <w:spacing w:line="285" w:lineRule="atLeast"/>
                </w:pPr>
              </w:pPrChange>
            </w:pPr>
            <w:del w:id="1212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inherit</w:delText>
              </w:r>
              <w:r w:rsidRPr="00F84715" w:rsidDel="008B6AF4">
                <w:rPr>
                  <w:rFonts w:ascii="Consolas" w:eastAsia="Times New Roman" w:hAnsi="Consolas" w:cs="Times New Roman"/>
                  <w:color w:val="D4D4D4"/>
                  <w:sz w:val="21"/>
                  <w:szCs w:val="21"/>
                </w:rPr>
                <w:delText>; }</w:delText>
              </w:r>
            </w:del>
          </w:p>
          <w:p w14:paraId="6A1512EE" w14:textId="77777777" w:rsidR="00ED1509" w:rsidRPr="00F84715" w:rsidDel="008B6AF4" w:rsidRDefault="00ED1509">
            <w:pPr>
              <w:pStyle w:val="Heading1Numbered"/>
              <w:rPr>
                <w:del w:id="12121" w:author="Donovan Goode" w:date="2018-11-09T10:04:00Z"/>
                <w:rFonts w:ascii="Consolas" w:eastAsia="Times New Roman" w:hAnsi="Consolas" w:cs="Times New Roman"/>
                <w:color w:val="D4D4D4"/>
                <w:sz w:val="21"/>
                <w:szCs w:val="21"/>
              </w:rPr>
              <w:pPrChange w:id="12122" w:author="Donovan Goode" w:date="2018-11-09T10:05:00Z">
                <w:pPr>
                  <w:shd w:val="clear" w:color="auto" w:fill="1E1E1E"/>
                  <w:spacing w:line="285" w:lineRule="atLeast"/>
                </w:pPr>
              </w:pPrChange>
            </w:pPr>
          </w:p>
          <w:p w14:paraId="45842FF1" w14:textId="77777777" w:rsidR="00ED1509" w:rsidRPr="00F84715" w:rsidDel="008B6AF4" w:rsidRDefault="00ED1509">
            <w:pPr>
              <w:pStyle w:val="Heading1Numbered"/>
              <w:rPr>
                <w:del w:id="12123" w:author="Donovan Goode" w:date="2018-11-09T10:04:00Z"/>
                <w:rFonts w:ascii="Consolas" w:eastAsia="Times New Roman" w:hAnsi="Consolas" w:cs="Times New Roman"/>
                <w:color w:val="D4D4D4"/>
                <w:sz w:val="21"/>
                <w:szCs w:val="21"/>
              </w:rPr>
              <w:pPrChange w:id="12124" w:author="Donovan Goode" w:date="2018-11-09T10:05:00Z">
                <w:pPr>
                  <w:shd w:val="clear" w:color="auto" w:fill="1E1E1E"/>
                  <w:spacing w:line="285" w:lineRule="atLeast"/>
                </w:pPr>
              </w:pPrChange>
            </w:pPr>
            <w:del w:id="12125" w:author="Donovan Goode" w:date="2018-11-09T10:04:00Z">
              <w:r w:rsidRPr="00F84715" w:rsidDel="008B6AF4">
                <w:rPr>
                  <w:rFonts w:ascii="Consolas" w:eastAsia="Times New Roman" w:hAnsi="Consolas" w:cs="Times New Roman"/>
                  <w:color w:val="6A9955"/>
                  <w:sz w:val="21"/>
                  <w:szCs w:val="21"/>
                </w:rPr>
                <w:delText>/* alternate chat sizes */</w:delText>
              </w:r>
            </w:del>
          </w:p>
          <w:p w14:paraId="7B301793" w14:textId="77777777" w:rsidR="00ED1509" w:rsidRPr="00F84715" w:rsidDel="008B6AF4" w:rsidRDefault="00ED1509">
            <w:pPr>
              <w:pStyle w:val="Heading1Numbered"/>
              <w:rPr>
                <w:del w:id="12126" w:author="Donovan Goode" w:date="2018-11-09T10:04:00Z"/>
                <w:rFonts w:ascii="Consolas" w:eastAsia="Times New Roman" w:hAnsi="Consolas" w:cs="Times New Roman"/>
                <w:color w:val="D4D4D4"/>
                <w:sz w:val="21"/>
                <w:szCs w:val="21"/>
              </w:rPr>
              <w:pPrChange w:id="12127" w:author="Donovan Goode" w:date="2018-11-09T10:05:00Z">
                <w:pPr>
                  <w:shd w:val="clear" w:color="auto" w:fill="1E1E1E"/>
                  <w:spacing w:line="285" w:lineRule="atLeast"/>
                </w:pPr>
              </w:pPrChange>
            </w:pPr>
            <w:del w:id="12128" w:author="Donovan Goode" w:date="2018-11-09T10:04:00Z">
              <w:r w:rsidRPr="00F84715" w:rsidDel="008B6AF4">
                <w:rPr>
                  <w:rFonts w:ascii="Consolas" w:eastAsia="Times New Roman" w:hAnsi="Consolas" w:cs="Times New Roman"/>
                  <w:color w:val="D7BA7D"/>
                  <w:sz w:val="21"/>
                  <w:szCs w:val="21"/>
                </w:rPr>
                <w:delText>.wc-message</w:delText>
              </w:r>
              <w:r w:rsidRPr="00F84715" w:rsidDel="008B6AF4">
                <w:rPr>
                  <w:rFonts w:ascii="Consolas" w:eastAsia="Times New Roman" w:hAnsi="Consolas" w:cs="Times New Roman"/>
                  <w:color w:val="D4D4D4"/>
                  <w:sz w:val="21"/>
                  <w:szCs w:val="21"/>
                </w:rPr>
                <w:delText xml:space="preserve"> {</w:delText>
              </w:r>
            </w:del>
          </w:p>
          <w:p w14:paraId="7F05593C" w14:textId="77777777" w:rsidR="00ED1509" w:rsidRPr="00F84715" w:rsidDel="008B6AF4" w:rsidRDefault="00ED1509">
            <w:pPr>
              <w:pStyle w:val="Heading1Numbered"/>
              <w:rPr>
                <w:del w:id="12129" w:author="Donovan Goode" w:date="2018-11-09T10:04:00Z"/>
                <w:rFonts w:ascii="Consolas" w:eastAsia="Times New Roman" w:hAnsi="Consolas" w:cs="Times New Roman"/>
                <w:color w:val="D4D4D4"/>
                <w:sz w:val="21"/>
                <w:szCs w:val="21"/>
              </w:rPr>
              <w:pPrChange w:id="12130" w:author="Donovan Goode" w:date="2018-11-09T10:05:00Z">
                <w:pPr>
                  <w:shd w:val="clear" w:color="auto" w:fill="1E1E1E"/>
                  <w:spacing w:line="285" w:lineRule="atLeast"/>
                </w:pPr>
              </w:pPrChange>
            </w:pPr>
            <w:del w:id="1213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max-width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91%</w:delText>
              </w:r>
              <w:r w:rsidRPr="00F84715" w:rsidDel="008B6AF4">
                <w:rPr>
                  <w:rFonts w:ascii="Consolas" w:eastAsia="Times New Roman" w:hAnsi="Consolas" w:cs="Times New Roman"/>
                  <w:color w:val="D4D4D4"/>
                  <w:sz w:val="21"/>
                  <w:szCs w:val="21"/>
                </w:rPr>
                <w:delText>; }</w:delText>
              </w:r>
            </w:del>
          </w:p>
          <w:p w14:paraId="0B3D564D" w14:textId="77777777" w:rsidR="00ED1509" w:rsidRPr="00F84715" w:rsidDel="008B6AF4" w:rsidRDefault="00ED1509">
            <w:pPr>
              <w:pStyle w:val="Heading1Numbered"/>
              <w:rPr>
                <w:del w:id="12132" w:author="Donovan Goode" w:date="2018-11-09T10:04:00Z"/>
                <w:rFonts w:ascii="Consolas" w:eastAsia="Times New Roman" w:hAnsi="Consolas" w:cs="Times New Roman"/>
                <w:color w:val="D4D4D4"/>
                <w:sz w:val="21"/>
                <w:szCs w:val="21"/>
              </w:rPr>
              <w:pPrChange w:id="12133" w:author="Donovan Goode" w:date="2018-11-09T10:05:00Z">
                <w:pPr>
                  <w:shd w:val="clear" w:color="auto" w:fill="1E1E1E"/>
                  <w:spacing w:line="285" w:lineRule="atLeast"/>
                </w:pPr>
              </w:pPrChange>
            </w:pPr>
          </w:p>
          <w:p w14:paraId="4B24730E" w14:textId="77777777" w:rsidR="00ED1509" w:rsidRPr="00F84715" w:rsidDel="008B6AF4" w:rsidRDefault="00ED1509">
            <w:pPr>
              <w:pStyle w:val="Heading1Numbered"/>
              <w:rPr>
                <w:del w:id="12134" w:author="Donovan Goode" w:date="2018-11-09T10:04:00Z"/>
                <w:rFonts w:ascii="Consolas" w:eastAsia="Times New Roman" w:hAnsi="Consolas" w:cs="Times New Roman"/>
                <w:color w:val="D4D4D4"/>
                <w:sz w:val="21"/>
                <w:szCs w:val="21"/>
              </w:rPr>
              <w:pPrChange w:id="12135" w:author="Donovan Goode" w:date="2018-11-09T10:05:00Z">
                <w:pPr>
                  <w:shd w:val="clear" w:color="auto" w:fill="1E1E1E"/>
                  <w:spacing w:line="285" w:lineRule="atLeast"/>
                </w:pPr>
              </w:pPrChange>
            </w:pPr>
            <w:del w:id="12136" w:author="Donovan Goode" w:date="2018-11-09T10:04:00Z">
              <w:r w:rsidRPr="00F84715" w:rsidDel="008B6AF4">
                <w:rPr>
                  <w:rFonts w:ascii="Consolas" w:eastAsia="Times New Roman" w:hAnsi="Consolas" w:cs="Times New Roman"/>
                  <w:color w:val="D7BA7D"/>
                  <w:sz w:val="21"/>
                  <w:szCs w:val="21"/>
                </w:rPr>
                <w:delText>.wc-card</w:delText>
              </w:r>
              <w:r w:rsidRPr="00F84715" w:rsidDel="008B6AF4">
                <w:rPr>
                  <w:rFonts w:ascii="Consolas" w:eastAsia="Times New Roman" w:hAnsi="Consolas" w:cs="Times New Roman"/>
                  <w:color w:val="D4D4D4"/>
                  <w:sz w:val="21"/>
                  <w:szCs w:val="21"/>
                </w:rPr>
                <w:delText xml:space="preserve"> {</w:delText>
              </w:r>
            </w:del>
          </w:p>
          <w:p w14:paraId="505ECAEF" w14:textId="77777777" w:rsidR="00ED1509" w:rsidRPr="00F84715" w:rsidDel="008B6AF4" w:rsidRDefault="00ED1509">
            <w:pPr>
              <w:pStyle w:val="Heading1Numbered"/>
              <w:rPr>
                <w:del w:id="12137" w:author="Donovan Goode" w:date="2018-11-09T10:04:00Z"/>
                <w:rFonts w:ascii="Consolas" w:eastAsia="Times New Roman" w:hAnsi="Consolas" w:cs="Times New Roman"/>
                <w:color w:val="D4D4D4"/>
                <w:sz w:val="21"/>
                <w:szCs w:val="21"/>
              </w:rPr>
              <w:pPrChange w:id="12138" w:author="Donovan Goode" w:date="2018-11-09T10:05:00Z">
                <w:pPr>
                  <w:shd w:val="clear" w:color="auto" w:fill="1E1E1E"/>
                  <w:spacing w:line="285" w:lineRule="atLeast"/>
                </w:pPr>
              </w:pPrChange>
            </w:pPr>
            <w:del w:id="1213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5F9C0D69" w14:textId="77777777" w:rsidR="00ED1509" w:rsidRPr="00F84715" w:rsidDel="008B6AF4" w:rsidRDefault="00ED1509">
            <w:pPr>
              <w:pStyle w:val="Heading1Numbered"/>
              <w:rPr>
                <w:del w:id="12140" w:author="Donovan Goode" w:date="2018-11-09T10:04:00Z"/>
                <w:rFonts w:ascii="Consolas" w:eastAsia="Times New Roman" w:hAnsi="Consolas" w:cs="Times New Roman"/>
                <w:color w:val="D4D4D4"/>
                <w:sz w:val="21"/>
                <w:szCs w:val="21"/>
              </w:rPr>
              <w:pPrChange w:id="12141" w:author="Donovan Goode" w:date="2018-11-09T10:05:00Z">
                <w:pPr>
                  <w:shd w:val="clear" w:color="auto" w:fill="1E1E1E"/>
                  <w:spacing w:line="285" w:lineRule="atLeast"/>
                </w:pPr>
              </w:pPrChange>
            </w:pPr>
            <w:del w:id="1214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302px</w:delText>
              </w:r>
              <w:r w:rsidRPr="00F84715" w:rsidDel="008B6AF4">
                <w:rPr>
                  <w:rFonts w:ascii="Consolas" w:eastAsia="Times New Roman" w:hAnsi="Consolas" w:cs="Times New Roman"/>
                  <w:color w:val="D4D4D4"/>
                  <w:sz w:val="21"/>
                  <w:szCs w:val="21"/>
                </w:rPr>
                <w:delText>; }</w:delText>
              </w:r>
            </w:del>
          </w:p>
          <w:p w14:paraId="00BB6624" w14:textId="77777777" w:rsidR="00ED1509" w:rsidRPr="00F84715" w:rsidDel="008B6AF4" w:rsidRDefault="00ED1509">
            <w:pPr>
              <w:pStyle w:val="Heading1Numbered"/>
              <w:rPr>
                <w:del w:id="12143" w:author="Donovan Goode" w:date="2018-11-09T10:04:00Z"/>
                <w:rFonts w:ascii="Consolas" w:eastAsia="Times New Roman" w:hAnsi="Consolas" w:cs="Times New Roman"/>
                <w:color w:val="D4D4D4"/>
                <w:sz w:val="21"/>
                <w:szCs w:val="21"/>
              </w:rPr>
              <w:pPrChange w:id="12144" w:author="Donovan Goode" w:date="2018-11-09T10:05:00Z">
                <w:pPr>
                  <w:shd w:val="clear" w:color="auto" w:fill="1E1E1E"/>
                  <w:spacing w:line="285" w:lineRule="atLeast"/>
                </w:pPr>
              </w:pPrChange>
            </w:pPr>
          </w:p>
          <w:p w14:paraId="304A2342" w14:textId="77777777" w:rsidR="00ED1509" w:rsidRPr="00F84715" w:rsidDel="008B6AF4" w:rsidRDefault="00ED1509">
            <w:pPr>
              <w:pStyle w:val="Heading1Numbered"/>
              <w:rPr>
                <w:del w:id="12145" w:author="Donovan Goode" w:date="2018-11-09T10:04:00Z"/>
                <w:rFonts w:ascii="Consolas" w:eastAsia="Times New Roman" w:hAnsi="Consolas" w:cs="Times New Roman"/>
                <w:color w:val="D4D4D4"/>
                <w:sz w:val="21"/>
                <w:szCs w:val="21"/>
              </w:rPr>
              <w:pPrChange w:id="12146" w:author="Donovan Goode" w:date="2018-11-09T10:05:00Z">
                <w:pPr>
                  <w:shd w:val="clear" w:color="auto" w:fill="1E1E1E"/>
                  <w:spacing w:line="285" w:lineRule="atLeast"/>
                </w:pPr>
              </w:pPrChange>
            </w:pPr>
            <w:del w:id="12147" w:author="Donovan Goode" w:date="2018-11-09T10:04:00Z">
              <w:r w:rsidRPr="00F84715" w:rsidDel="008B6AF4">
                <w:rPr>
                  <w:rFonts w:ascii="Consolas" w:eastAsia="Times New Roman" w:hAnsi="Consolas" w:cs="Times New Roman"/>
                  <w:color w:val="D7BA7D"/>
                  <w:sz w:val="21"/>
                  <w:szCs w:val="21"/>
                </w:rPr>
                <w:delText>.wc-adaptive-card</w:delText>
              </w:r>
              <w:r w:rsidRPr="00F84715" w:rsidDel="008B6AF4">
                <w:rPr>
                  <w:rFonts w:ascii="Consolas" w:eastAsia="Times New Roman" w:hAnsi="Consolas" w:cs="Times New Roman"/>
                  <w:color w:val="D4D4D4"/>
                  <w:sz w:val="21"/>
                  <w:szCs w:val="21"/>
                </w:rPr>
                <w:delText xml:space="preserve"> {</w:delText>
              </w:r>
            </w:del>
          </w:p>
          <w:p w14:paraId="27376CF3" w14:textId="77777777" w:rsidR="00ED1509" w:rsidRPr="00F84715" w:rsidDel="008B6AF4" w:rsidRDefault="00ED1509">
            <w:pPr>
              <w:pStyle w:val="Heading1Numbered"/>
              <w:rPr>
                <w:del w:id="12148" w:author="Donovan Goode" w:date="2018-11-09T10:04:00Z"/>
                <w:rFonts w:ascii="Consolas" w:eastAsia="Times New Roman" w:hAnsi="Consolas" w:cs="Times New Roman"/>
                <w:color w:val="D4D4D4"/>
                <w:sz w:val="21"/>
                <w:szCs w:val="21"/>
              </w:rPr>
              <w:pPrChange w:id="12149" w:author="Donovan Goode" w:date="2018-11-09T10:05:00Z">
                <w:pPr>
                  <w:shd w:val="clear" w:color="auto" w:fill="1E1E1E"/>
                  <w:spacing w:line="285" w:lineRule="atLeast"/>
                </w:pPr>
              </w:pPrChange>
            </w:pPr>
            <w:del w:id="1215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318px</w:delText>
              </w:r>
              <w:r w:rsidRPr="00F84715" w:rsidDel="008B6AF4">
                <w:rPr>
                  <w:rFonts w:ascii="Consolas" w:eastAsia="Times New Roman" w:hAnsi="Consolas" w:cs="Times New Roman"/>
                  <w:color w:val="D4D4D4"/>
                  <w:sz w:val="21"/>
                  <w:szCs w:val="21"/>
                </w:rPr>
                <w:delText>; }</w:delText>
              </w:r>
            </w:del>
          </w:p>
          <w:p w14:paraId="145B80AE" w14:textId="77777777" w:rsidR="00ED1509" w:rsidRPr="00F84715" w:rsidDel="008B6AF4" w:rsidRDefault="00ED1509">
            <w:pPr>
              <w:pStyle w:val="Heading1Numbered"/>
              <w:rPr>
                <w:del w:id="12151" w:author="Donovan Goode" w:date="2018-11-09T10:04:00Z"/>
                <w:rFonts w:ascii="Consolas" w:eastAsia="Times New Roman" w:hAnsi="Consolas" w:cs="Times New Roman"/>
                <w:color w:val="D4D4D4"/>
                <w:sz w:val="21"/>
                <w:szCs w:val="21"/>
              </w:rPr>
              <w:pPrChange w:id="12152" w:author="Donovan Goode" w:date="2018-11-09T10:05:00Z">
                <w:pPr>
                  <w:shd w:val="clear" w:color="auto" w:fill="1E1E1E"/>
                  <w:spacing w:line="285" w:lineRule="atLeast"/>
                </w:pPr>
              </w:pPrChange>
            </w:pPr>
          </w:p>
          <w:p w14:paraId="15645F9A" w14:textId="77777777" w:rsidR="00ED1509" w:rsidRPr="00F84715" w:rsidDel="008B6AF4" w:rsidRDefault="00ED1509">
            <w:pPr>
              <w:pStyle w:val="Heading1Numbered"/>
              <w:rPr>
                <w:del w:id="12153" w:author="Donovan Goode" w:date="2018-11-09T10:04:00Z"/>
                <w:rFonts w:ascii="Consolas" w:eastAsia="Times New Roman" w:hAnsi="Consolas" w:cs="Times New Roman"/>
                <w:color w:val="D4D4D4"/>
                <w:sz w:val="21"/>
                <w:szCs w:val="21"/>
              </w:rPr>
              <w:pPrChange w:id="12154" w:author="Donovan Goode" w:date="2018-11-09T10:05:00Z">
                <w:pPr>
                  <w:shd w:val="clear" w:color="auto" w:fill="1E1E1E"/>
                  <w:spacing w:line="285" w:lineRule="atLeast"/>
                </w:pPr>
              </w:pPrChange>
            </w:pPr>
            <w:del w:id="12155" w:author="Donovan Goode" w:date="2018-11-09T10:04:00Z">
              <w:r w:rsidRPr="00F84715" w:rsidDel="008B6AF4">
                <w:rPr>
                  <w:rFonts w:ascii="Consolas" w:eastAsia="Times New Roman" w:hAnsi="Consolas" w:cs="Times New Roman"/>
                  <w:color w:val="D7BA7D"/>
                  <w:sz w:val="21"/>
                  <w:szCs w:val="21"/>
                </w:rPr>
                <w:delText>.wc-wide .wc-card</w:delText>
              </w:r>
              <w:r w:rsidRPr="00F84715" w:rsidDel="008B6AF4">
                <w:rPr>
                  <w:rFonts w:ascii="Consolas" w:eastAsia="Times New Roman" w:hAnsi="Consolas" w:cs="Times New Roman"/>
                  <w:color w:val="D4D4D4"/>
                  <w:sz w:val="21"/>
                  <w:szCs w:val="21"/>
                </w:rPr>
                <w:delText xml:space="preserve"> {</w:delText>
              </w:r>
            </w:del>
          </w:p>
          <w:p w14:paraId="46B4649C" w14:textId="77777777" w:rsidR="00ED1509" w:rsidRPr="00F84715" w:rsidDel="008B6AF4" w:rsidRDefault="00ED1509">
            <w:pPr>
              <w:pStyle w:val="Heading1Numbered"/>
              <w:rPr>
                <w:del w:id="12156" w:author="Donovan Goode" w:date="2018-11-09T10:04:00Z"/>
                <w:rFonts w:ascii="Consolas" w:eastAsia="Times New Roman" w:hAnsi="Consolas" w:cs="Times New Roman"/>
                <w:color w:val="D4D4D4"/>
                <w:sz w:val="21"/>
                <w:szCs w:val="21"/>
              </w:rPr>
              <w:pPrChange w:id="12157" w:author="Donovan Goode" w:date="2018-11-09T10:05:00Z">
                <w:pPr>
                  <w:shd w:val="clear" w:color="auto" w:fill="1E1E1E"/>
                  <w:spacing w:line="285" w:lineRule="atLeast"/>
                </w:pPr>
              </w:pPrChange>
            </w:pPr>
            <w:del w:id="1215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118485B6" w14:textId="77777777" w:rsidR="00ED1509" w:rsidRPr="00F84715" w:rsidDel="008B6AF4" w:rsidRDefault="00ED1509">
            <w:pPr>
              <w:pStyle w:val="Heading1Numbered"/>
              <w:rPr>
                <w:del w:id="12159" w:author="Donovan Goode" w:date="2018-11-09T10:04:00Z"/>
                <w:rFonts w:ascii="Consolas" w:eastAsia="Times New Roman" w:hAnsi="Consolas" w:cs="Times New Roman"/>
                <w:color w:val="D4D4D4"/>
                <w:sz w:val="21"/>
                <w:szCs w:val="21"/>
              </w:rPr>
              <w:pPrChange w:id="12160" w:author="Donovan Goode" w:date="2018-11-09T10:05:00Z">
                <w:pPr>
                  <w:shd w:val="clear" w:color="auto" w:fill="1E1E1E"/>
                  <w:spacing w:line="285" w:lineRule="atLeast"/>
                </w:pPr>
              </w:pPrChange>
            </w:pPr>
            <w:del w:id="1216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398px</w:delText>
              </w:r>
              <w:r w:rsidRPr="00F84715" w:rsidDel="008B6AF4">
                <w:rPr>
                  <w:rFonts w:ascii="Consolas" w:eastAsia="Times New Roman" w:hAnsi="Consolas" w:cs="Times New Roman"/>
                  <w:color w:val="D4D4D4"/>
                  <w:sz w:val="21"/>
                  <w:szCs w:val="21"/>
                </w:rPr>
                <w:delText>; }</w:delText>
              </w:r>
            </w:del>
          </w:p>
          <w:p w14:paraId="240A486C" w14:textId="77777777" w:rsidR="00ED1509" w:rsidRPr="00F84715" w:rsidDel="008B6AF4" w:rsidRDefault="00ED1509">
            <w:pPr>
              <w:pStyle w:val="Heading1Numbered"/>
              <w:rPr>
                <w:del w:id="12162" w:author="Donovan Goode" w:date="2018-11-09T10:04:00Z"/>
                <w:rFonts w:ascii="Consolas" w:eastAsia="Times New Roman" w:hAnsi="Consolas" w:cs="Times New Roman"/>
                <w:color w:val="D4D4D4"/>
                <w:sz w:val="21"/>
                <w:szCs w:val="21"/>
              </w:rPr>
              <w:pPrChange w:id="12163" w:author="Donovan Goode" w:date="2018-11-09T10:05:00Z">
                <w:pPr>
                  <w:shd w:val="clear" w:color="auto" w:fill="1E1E1E"/>
                  <w:spacing w:line="285" w:lineRule="atLeast"/>
                </w:pPr>
              </w:pPrChange>
            </w:pPr>
          </w:p>
          <w:p w14:paraId="39891EA4" w14:textId="77777777" w:rsidR="00ED1509" w:rsidRPr="00F84715" w:rsidDel="008B6AF4" w:rsidRDefault="00ED1509">
            <w:pPr>
              <w:pStyle w:val="Heading1Numbered"/>
              <w:rPr>
                <w:del w:id="12164" w:author="Donovan Goode" w:date="2018-11-09T10:04:00Z"/>
                <w:rFonts w:ascii="Consolas" w:eastAsia="Times New Roman" w:hAnsi="Consolas" w:cs="Times New Roman"/>
                <w:color w:val="D4D4D4"/>
                <w:sz w:val="21"/>
                <w:szCs w:val="21"/>
              </w:rPr>
              <w:pPrChange w:id="12165" w:author="Donovan Goode" w:date="2018-11-09T10:05:00Z">
                <w:pPr>
                  <w:shd w:val="clear" w:color="auto" w:fill="1E1E1E"/>
                  <w:spacing w:line="285" w:lineRule="atLeast"/>
                </w:pPr>
              </w:pPrChange>
            </w:pPr>
            <w:del w:id="12166" w:author="Donovan Goode" w:date="2018-11-09T10:04:00Z">
              <w:r w:rsidRPr="00F84715" w:rsidDel="008B6AF4">
                <w:rPr>
                  <w:rFonts w:ascii="Consolas" w:eastAsia="Times New Roman" w:hAnsi="Consolas" w:cs="Times New Roman"/>
                  <w:color w:val="D7BA7D"/>
                  <w:sz w:val="21"/>
                  <w:szCs w:val="21"/>
                </w:rPr>
                <w:delText>.wc-wide .wc-adaptive-card</w:delText>
              </w:r>
              <w:r w:rsidRPr="00F84715" w:rsidDel="008B6AF4">
                <w:rPr>
                  <w:rFonts w:ascii="Consolas" w:eastAsia="Times New Roman" w:hAnsi="Consolas" w:cs="Times New Roman"/>
                  <w:color w:val="D4D4D4"/>
                  <w:sz w:val="21"/>
                  <w:szCs w:val="21"/>
                </w:rPr>
                <w:delText xml:space="preserve"> {</w:delText>
              </w:r>
            </w:del>
          </w:p>
          <w:p w14:paraId="5C695763" w14:textId="77777777" w:rsidR="00ED1509" w:rsidRPr="00F84715" w:rsidDel="008B6AF4" w:rsidRDefault="00ED1509">
            <w:pPr>
              <w:pStyle w:val="Heading1Numbered"/>
              <w:rPr>
                <w:del w:id="12167" w:author="Donovan Goode" w:date="2018-11-09T10:04:00Z"/>
                <w:rFonts w:ascii="Consolas" w:eastAsia="Times New Roman" w:hAnsi="Consolas" w:cs="Times New Roman"/>
                <w:color w:val="D4D4D4"/>
                <w:sz w:val="21"/>
                <w:szCs w:val="21"/>
              </w:rPr>
              <w:pPrChange w:id="12168" w:author="Donovan Goode" w:date="2018-11-09T10:05:00Z">
                <w:pPr>
                  <w:shd w:val="clear" w:color="auto" w:fill="1E1E1E"/>
                  <w:spacing w:line="285" w:lineRule="atLeast"/>
                </w:pPr>
              </w:pPrChange>
            </w:pPr>
            <w:del w:id="1216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414px</w:delText>
              </w:r>
              <w:r w:rsidRPr="00F84715" w:rsidDel="008B6AF4">
                <w:rPr>
                  <w:rFonts w:ascii="Consolas" w:eastAsia="Times New Roman" w:hAnsi="Consolas" w:cs="Times New Roman"/>
                  <w:color w:val="D4D4D4"/>
                  <w:sz w:val="21"/>
                  <w:szCs w:val="21"/>
                </w:rPr>
                <w:delText>; }</w:delText>
              </w:r>
            </w:del>
          </w:p>
          <w:p w14:paraId="504A5AB0" w14:textId="77777777" w:rsidR="00ED1509" w:rsidRPr="00F84715" w:rsidDel="008B6AF4" w:rsidRDefault="00ED1509">
            <w:pPr>
              <w:pStyle w:val="Heading1Numbered"/>
              <w:rPr>
                <w:del w:id="12170" w:author="Donovan Goode" w:date="2018-11-09T10:04:00Z"/>
                <w:rFonts w:ascii="Consolas" w:eastAsia="Times New Roman" w:hAnsi="Consolas" w:cs="Times New Roman"/>
                <w:color w:val="D4D4D4"/>
                <w:sz w:val="21"/>
                <w:szCs w:val="21"/>
              </w:rPr>
              <w:pPrChange w:id="12171" w:author="Donovan Goode" w:date="2018-11-09T10:05:00Z">
                <w:pPr>
                  <w:shd w:val="clear" w:color="auto" w:fill="1E1E1E"/>
                  <w:spacing w:line="285" w:lineRule="atLeast"/>
                </w:pPr>
              </w:pPrChange>
            </w:pPr>
          </w:p>
          <w:p w14:paraId="4F85F717" w14:textId="77777777" w:rsidR="00ED1509" w:rsidRPr="00F84715" w:rsidDel="008B6AF4" w:rsidRDefault="00ED1509">
            <w:pPr>
              <w:pStyle w:val="Heading1Numbered"/>
              <w:rPr>
                <w:del w:id="12172" w:author="Donovan Goode" w:date="2018-11-09T10:04:00Z"/>
                <w:rFonts w:ascii="Consolas" w:eastAsia="Times New Roman" w:hAnsi="Consolas" w:cs="Times New Roman"/>
                <w:color w:val="D4D4D4"/>
                <w:sz w:val="21"/>
                <w:szCs w:val="21"/>
              </w:rPr>
              <w:pPrChange w:id="12173" w:author="Donovan Goode" w:date="2018-11-09T10:05:00Z">
                <w:pPr>
                  <w:shd w:val="clear" w:color="auto" w:fill="1E1E1E"/>
                  <w:spacing w:line="285" w:lineRule="atLeast"/>
                </w:pPr>
              </w:pPrChange>
            </w:pPr>
            <w:del w:id="12174" w:author="Donovan Goode" w:date="2018-11-09T10:04:00Z">
              <w:r w:rsidRPr="00F84715" w:rsidDel="008B6AF4">
                <w:rPr>
                  <w:rFonts w:ascii="Consolas" w:eastAsia="Times New Roman" w:hAnsi="Consolas" w:cs="Times New Roman"/>
                  <w:color w:val="D7BA7D"/>
                  <w:sz w:val="21"/>
                  <w:szCs w:val="21"/>
                </w:rPr>
                <w:delText>.wc-narrow .wc-card</w:delText>
              </w:r>
              <w:r w:rsidRPr="00F84715" w:rsidDel="008B6AF4">
                <w:rPr>
                  <w:rFonts w:ascii="Consolas" w:eastAsia="Times New Roman" w:hAnsi="Consolas" w:cs="Times New Roman"/>
                  <w:color w:val="D4D4D4"/>
                  <w:sz w:val="21"/>
                  <w:szCs w:val="21"/>
                </w:rPr>
                <w:delText xml:space="preserve"> {</w:delText>
              </w:r>
            </w:del>
          </w:p>
          <w:p w14:paraId="61650F6F" w14:textId="77777777" w:rsidR="00ED1509" w:rsidRPr="00F84715" w:rsidDel="008B6AF4" w:rsidRDefault="00ED1509">
            <w:pPr>
              <w:pStyle w:val="Heading1Numbered"/>
              <w:rPr>
                <w:del w:id="12175" w:author="Donovan Goode" w:date="2018-11-09T10:04:00Z"/>
                <w:rFonts w:ascii="Consolas" w:eastAsia="Times New Roman" w:hAnsi="Consolas" w:cs="Times New Roman"/>
                <w:color w:val="D4D4D4"/>
                <w:sz w:val="21"/>
                <w:szCs w:val="21"/>
              </w:rPr>
              <w:pPrChange w:id="12176" w:author="Donovan Goode" w:date="2018-11-09T10:05:00Z">
                <w:pPr>
                  <w:shd w:val="clear" w:color="auto" w:fill="1E1E1E"/>
                  <w:spacing w:line="285" w:lineRule="atLeast"/>
                </w:pPr>
              </w:pPrChange>
            </w:pPr>
            <w:del w:id="1217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7D0E0C9B" w14:textId="77777777" w:rsidR="00ED1509" w:rsidRPr="00F84715" w:rsidDel="008B6AF4" w:rsidRDefault="00ED1509">
            <w:pPr>
              <w:pStyle w:val="Heading1Numbered"/>
              <w:rPr>
                <w:del w:id="12178" w:author="Donovan Goode" w:date="2018-11-09T10:04:00Z"/>
                <w:rFonts w:ascii="Consolas" w:eastAsia="Times New Roman" w:hAnsi="Consolas" w:cs="Times New Roman"/>
                <w:color w:val="D4D4D4"/>
                <w:sz w:val="21"/>
                <w:szCs w:val="21"/>
              </w:rPr>
              <w:pPrChange w:id="12179" w:author="Donovan Goode" w:date="2018-11-09T10:05:00Z">
                <w:pPr>
                  <w:shd w:val="clear" w:color="auto" w:fill="1E1E1E"/>
                  <w:spacing w:line="285" w:lineRule="atLeast"/>
                </w:pPr>
              </w:pPrChange>
            </w:pPr>
            <w:del w:id="1218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198px</w:delText>
              </w:r>
              <w:r w:rsidRPr="00F84715" w:rsidDel="008B6AF4">
                <w:rPr>
                  <w:rFonts w:ascii="Consolas" w:eastAsia="Times New Roman" w:hAnsi="Consolas" w:cs="Times New Roman"/>
                  <w:color w:val="D4D4D4"/>
                  <w:sz w:val="21"/>
                  <w:szCs w:val="21"/>
                </w:rPr>
                <w:delText>; }</w:delText>
              </w:r>
            </w:del>
          </w:p>
          <w:p w14:paraId="1F069D1B" w14:textId="77777777" w:rsidR="00ED1509" w:rsidRPr="00F84715" w:rsidDel="008B6AF4" w:rsidRDefault="00ED1509">
            <w:pPr>
              <w:pStyle w:val="Heading1Numbered"/>
              <w:rPr>
                <w:del w:id="12181" w:author="Donovan Goode" w:date="2018-11-09T10:04:00Z"/>
                <w:rFonts w:ascii="Consolas" w:eastAsia="Times New Roman" w:hAnsi="Consolas" w:cs="Times New Roman"/>
                <w:color w:val="D4D4D4"/>
                <w:sz w:val="21"/>
                <w:szCs w:val="21"/>
              </w:rPr>
              <w:pPrChange w:id="12182" w:author="Donovan Goode" w:date="2018-11-09T10:05:00Z">
                <w:pPr>
                  <w:shd w:val="clear" w:color="auto" w:fill="1E1E1E"/>
                  <w:spacing w:line="285" w:lineRule="atLeast"/>
                </w:pPr>
              </w:pPrChange>
            </w:pPr>
          </w:p>
          <w:p w14:paraId="5BC5E5F4" w14:textId="77777777" w:rsidR="00ED1509" w:rsidRPr="00F84715" w:rsidDel="008B6AF4" w:rsidRDefault="00ED1509">
            <w:pPr>
              <w:pStyle w:val="Heading1Numbered"/>
              <w:rPr>
                <w:del w:id="12183" w:author="Donovan Goode" w:date="2018-11-09T10:04:00Z"/>
                <w:rFonts w:ascii="Consolas" w:eastAsia="Times New Roman" w:hAnsi="Consolas" w:cs="Times New Roman"/>
                <w:color w:val="D4D4D4"/>
                <w:sz w:val="21"/>
                <w:szCs w:val="21"/>
              </w:rPr>
              <w:pPrChange w:id="12184" w:author="Donovan Goode" w:date="2018-11-09T10:05:00Z">
                <w:pPr>
                  <w:shd w:val="clear" w:color="auto" w:fill="1E1E1E"/>
                  <w:spacing w:line="285" w:lineRule="atLeast"/>
                </w:pPr>
              </w:pPrChange>
            </w:pPr>
            <w:del w:id="12185" w:author="Donovan Goode" w:date="2018-11-09T10:04:00Z">
              <w:r w:rsidRPr="00F84715" w:rsidDel="008B6AF4">
                <w:rPr>
                  <w:rFonts w:ascii="Consolas" w:eastAsia="Times New Roman" w:hAnsi="Consolas" w:cs="Times New Roman"/>
                  <w:color w:val="D7BA7D"/>
                  <w:sz w:val="21"/>
                  <w:szCs w:val="21"/>
                </w:rPr>
                <w:delText>.wc-narrow .wc-adaptive-card</w:delText>
              </w:r>
              <w:r w:rsidRPr="00F84715" w:rsidDel="008B6AF4">
                <w:rPr>
                  <w:rFonts w:ascii="Consolas" w:eastAsia="Times New Roman" w:hAnsi="Consolas" w:cs="Times New Roman"/>
                  <w:color w:val="D4D4D4"/>
                  <w:sz w:val="21"/>
                  <w:szCs w:val="21"/>
                </w:rPr>
                <w:delText xml:space="preserve"> {</w:delText>
              </w:r>
            </w:del>
          </w:p>
          <w:p w14:paraId="5213B6FA" w14:textId="77777777" w:rsidR="00ED1509" w:rsidRPr="00F84715" w:rsidDel="008B6AF4" w:rsidRDefault="00ED1509">
            <w:pPr>
              <w:pStyle w:val="Heading1Numbered"/>
              <w:rPr>
                <w:del w:id="12186" w:author="Donovan Goode" w:date="2018-11-09T10:04:00Z"/>
                <w:rFonts w:ascii="Consolas" w:eastAsia="Times New Roman" w:hAnsi="Consolas" w:cs="Times New Roman"/>
                <w:color w:val="D4D4D4"/>
                <w:sz w:val="21"/>
                <w:szCs w:val="21"/>
              </w:rPr>
              <w:pPrChange w:id="12187" w:author="Donovan Goode" w:date="2018-11-09T10:05:00Z">
                <w:pPr>
                  <w:shd w:val="clear" w:color="auto" w:fill="1E1E1E"/>
                  <w:spacing w:line="285" w:lineRule="atLeast"/>
                </w:pPr>
              </w:pPrChange>
            </w:pPr>
            <w:del w:id="121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214px</w:delText>
              </w:r>
              <w:r w:rsidRPr="00F84715" w:rsidDel="008B6AF4">
                <w:rPr>
                  <w:rFonts w:ascii="Consolas" w:eastAsia="Times New Roman" w:hAnsi="Consolas" w:cs="Times New Roman"/>
                  <w:color w:val="D4D4D4"/>
                  <w:sz w:val="21"/>
                  <w:szCs w:val="21"/>
                </w:rPr>
                <w:delText>; }</w:delText>
              </w:r>
            </w:del>
          </w:p>
          <w:p w14:paraId="595F7FE4" w14:textId="77777777" w:rsidR="00ED1509" w:rsidRPr="00F84715" w:rsidDel="008B6AF4" w:rsidRDefault="00ED1509">
            <w:pPr>
              <w:pStyle w:val="Heading1Numbered"/>
              <w:rPr>
                <w:del w:id="12189" w:author="Donovan Goode" w:date="2018-11-09T10:04:00Z"/>
                <w:rFonts w:ascii="Consolas" w:eastAsia="Times New Roman" w:hAnsi="Consolas" w:cs="Times New Roman"/>
                <w:color w:val="D4D4D4"/>
                <w:sz w:val="21"/>
                <w:szCs w:val="21"/>
              </w:rPr>
              <w:pPrChange w:id="12190" w:author="Donovan Goode" w:date="2018-11-09T10:05:00Z">
                <w:pPr>
                  <w:shd w:val="clear" w:color="auto" w:fill="1E1E1E"/>
                  <w:spacing w:line="285" w:lineRule="atLeast"/>
                </w:pPr>
              </w:pPrChange>
            </w:pPr>
          </w:p>
          <w:p w14:paraId="3FBA3D52" w14:textId="77777777" w:rsidR="00ED1509" w:rsidRPr="00F84715" w:rsidDel="008B6AF4" w:rsidRDefault="00ED1509">
            <w:pPr>
              <w:pStyle w:val="Heading1Numbered"/>
              <w:rPr>
                <w:del w:id="12191" w:author="Donovan Goode" w:date="2018-11-09T10:04:00Z"/>
                <w:rFonts w:ascii="Consolas" w:eastAsia="Times New Roman" w:hAnsi="Consolas" w:cs="Times New Roman"/>
                <w:color w:val="D4D4D4"/>
                <w:sz w:val="21"/>
                <w:szCs w:val="21"/>
              </w:rPr>
              <w:pPrChange w:id="12192" w:author="Donovan Goode" w:date="2018-11-09T10:05:00Z">
                <w:pPr>
                  <w:shd w:val="clear" w:color="auto" w:fill="1E1E1E"/>
                  <w:spacing w:line="285" w:lineRule="atLeast"/>
                </w:pPr>
              </w:pPrChange>
            </w:pPr>
            <w:del w:id="12193" w:author="Donovan Goode" w:date="2018-11-09T10:04:00Z">
              <w:r w:rsidRPr="00F84715" w:rsidDel="008B6AF4">
                <w:rPr>
                  <w:rFonts w:ascii="Consolas" w:eastAsia="Times New Roman" w:hAnsi="Consolas" w:cs="Times New Roman"/>
                  <w:color w:val="6A9955"/>
                  <w:sz w:val="21"/>
                  <w:szCs w:val="21"/>
                </w:rPr>
                <w:delText>/* adaptive card adjustments from wc-card */</w:delText>
              </w:r>
            </w:del>
          </w:p>
          <w:p w14:paraId="66CF576A" w14:textId="77777777" w:rsidR="00ED1509" w:rsidRPr="00F84715" w:rsidDel="008B6AF4" w:rsidRDefault="00ED1509">
            <w:pPr>
              <w:pStyle w:val="Heading1Numbered"/>
              <w:rPr>
                <w:del w:id="12194" w:author="Donovan Goode" w:date="2018-11-09T10:04:00Z"/>
                <w:rFonts w:ascii="Consolas" w:eastAsia="Times New Roman" w:hAnsi="Consolas" w:cs="Times New Roman"/>
                <w:color w:val="D4D4D4"/>
                <w:sz w:val="21"/>
                <w:szCs w:val="21"/>
              </w:rPr>
              <w:pPrChange w:id="12195" w:author="Donovan Goode" w:date="2018-11-09T10:05:00Z">
                <w:pPr>
                  <w:shd w:val="clear" w:color="auto" w:fill="1E1E1E"/>
                  <w:spacing w:line="285" w:lineRule="atLeast"/>
                </w:pPr>
              </w:pPrChange>
            </w:pPr>
            <w:del w:id="12196" w:author="Donovan Goode" w:date="2018-11-09T10:04:00Z">
              <w:r w:rsidRPr="00F84715" w:rsidDel="008B6AF4">
                <w:rPr>
                  <w:rFonts w:ascii="Consolas" w:eastAsia="Times New Roman" w:hAnsi="Consolas" w:cs="Times New Roman"/>
                  <w:color w:val="D7BA7D"/>
                  <w:sz w:val="21"/>
                  <w:szCs w:val="21"/>
                </w:rPr>
                <w:delText>.wc-adaptive-card p</w:delText>
              </w:r>
              <w:r w:rsidRPr="00F84715" w:rsidDel="008B6AF4">
                <w:rPr>
                  <w:rFonts w:ascii="Consolas" w:eastAsia="Times New Roman" w:hAnsi="Consolas" w:cs="Times New Roman"/>
                  <w:color w:val="D4D4D4"/>
                  <w:sz w:val="21"/>
                  <w:szCs w:val="21"/>
                </w:rPr>
                <w:delText xml:space="preserve"> {</w:delText>
              </w:r>
            </w:del>
          </w:p>
          <w:p w14:paraId="3B597B8A" w14:textId="77777777" w:rsidR="00ED1509" w:rsidRPr="00F84715" w:rsidDel="008B6AF4" w:rsidRDefault="00ED1509">
            <w:pPr>
              <w:pStyle w:val="Heading1Numbered"/>
              <w:rPr>
                <w:del w:id="12197" w:author="Donovan Goode" w:date="2018-11-09T10:04:00Z"/>
                <w:rFonts w:ascii="Consolas" w:eastAsia="Times New Roman" w:hAnsi="Consolas" w:cs="Times New Roman"/>
                <w:color w:val="D4D4D4"/>
                <w:sz w:val="21"/>
                <w:szCs w:val="21"/>
              </w:rPr>
              <w:pPrChange w:id="12198" w:author="Donovan Goode" w:date="2018-11-09T10:05:00Z">
                <w:pPr>
                  <w:shd w:val="clear" w:color="auto" w:fill="1E1E1E"/>
                  <w:spacing w:line="285" w:lineRule="atLeast"/>
                </w:pPr>
              </w:pPrChange>
            </w:pPr>
            <w:del w:id="1219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2E52489" w14:textId="77777777" w:rsidR="00ED1509" w:rsidRPr="00F84715" w:rsidDel="008B6AF4" w:rsidRDefault="00ED1509">
            <w:pPr>
              <w:pStyle w:val="Heading1Numbered"/>
              <w:rPr>
                <w:del w:id="12200" w:author="Donovan Goode" w:date="2018-11-09T10:04:00Z"/>
                <w:rFonts w:ascii="Consolas" w:eastAsia="Times New Roman" w:hAnsi="Consolas" w:cs="Times New Roman"/>
                <w:color w:val="D4D4D4"/>
                <w:sz w:val="21"/>
                <w:szCs w:val="21"/>
              </w:rPr>
              <w:pPrChange w:id="12201" w:author="Donovan Goode" w:date="2018-11-09T10:05:00Z">
                <w:pPr>
                  <w:shd w:val="clear" w:color="auto" w:fill="1E1E1E"/>
                  <w:spacing w:line="285" w:lineRule="atLeast"/>
                </w:pPr>
              </w:pPrChange>
            </w:pPr>
            <w:del w:id="1220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5BB79FF1" w14:textId="77777777" w:rsidR="00ED1509" w:rsidRPr="00F84715" w:rsidDel="008B6AF4" w:rsidRDefault="00ED1509">
            <w:pPr>
              <w:pStyle w:val="Heading1Numbered"/>
              <w:rPr>
                <w:del w:id="12203" w:author="Donovan Goode" w:date="2018-11-09T10:04:00Z"/>
                <w:rFonts w:ascii="Consolas" w:eastAsia="Times New Roman" w:hAnsi="Consolas" w:cs="Times New Roman"/>
                <w:color w:val="D4D4D4"/>
                <w:sz w:val="21"/>
                <w:szCs w:val="21"/>
              </w:rPr>
              <w:pPrChange w:id="12204" w:author="Donovan Goode" w:date="2018-11-09T10:05:00Z">
                <w:pPr>
                  <w:shd w:val="clear" w:color="auto" w:fill="1E1E1E"/>
                  <w:spacing w:line="285" w:lineRule="atLeast"/>
                </w:pPr>
              </w:pPrChange>
            </w:pPr>
          </w:p>
          <w:p w14:paraId="2E7FCA47" w14:textId="77777777" w:rsidR="00ED1509" w:rsidRPr="00F84715" w:rsidDel="008B6AF4" w:rsidRDefault="00ED1509">
            <w:pPr>
              <w:pStyle w:val="Heading1Numbered"/>
              <w:rPr>
                <w:del w:id="12205" w:author="Donovan Goode" w:date="2018-11-09T10:04:00Z"/>
                <w:rFonts w:ascii="Consolas" w:eastAsia="Times New Roman" w:hAnsi="Consolas" w:cs="Times New Roman"/>
                <w:color w:val="D4D4D4"/>
                <w:sz w:val="21"/>
                <w:szCs w:val="21"/>
              </w:rPr>
              <w:pPrChange w:id="12206" w:author="Donovan Goode" w:date="2018-11-09T10:05:00Z">
                <w:pPr>
                  <w:shd w:val="clear" w:color="auto" w:fill="1E1E1E"/>
                  <w:spacing w:line="285" w:lineRule="atLeast"/>
                </w:pPr>
              </w:pPrChange>
            </w:pPr>
            <w:del w:id="12207" w:author="Donovan Goode" w:date="2018-11-09T10:04:00Z">
              <w:r w:rsidRPr="00F84715" w:rsidDel="008B6AF4">
                <w:rPr>
                  <w:rFonts w:ascii="Consolas" w:eastAsia="Times New Roman" w:hAnsi="Consolas" w:cs="Times New Roman"/>
                  <w:color w:val="6A9955"/>
                  <w:sz w:val="21"/>
                  <w:szCs w:val="21"/>
                </w:rPr>
                <w:delText>/* list */</w:delText>
              </w:r>
            </w:del>
          </w:p>
          <w:p w14:paraId="777FC494" w14:textId="77777777" w:rsidR="00ED1509" w:rsidRPr="00F84715" w:rsidDel="008B6AF4" w:rsidRDefault="00ED1509">
            <w:pPr>
              <w:pStyle w:val="Heading1Numbered"/>
              <w:rPr>
                <w:del w:id="12208" w:author="Donovan Goode" w:date="2018-11-09T10:04:00Z"/>
                <w:rFonts w:ascii="Consolas" w:eastAsia="Times New Roman" w:hAnsi="Consolas" w:cs="Times New Roman"/>
                <w:color w:val="D4D4D4"/>
                <w:sz w:val="21"/>
                <w:szCs w:val="21"/>
              </w:rPr>
              <w:pPrChange w:id="12209" w:author="Donovan Goode" w:date="2018-11-09T10:05:00Z">
                <w:pPr>
                  <w:shd w:val="clear" w:color="auto" w:fill="1E1E1E"/>
                  <w:spacing w:line="285" w:lineRule="atLeast"/>
                </w:pPr>
              </w:pPrChange>
            </w:pPr>
            <w:del w:id="12210" w:author="Donovan Goode" w:date="2018-11-09T10:04:00Z">
              <w:r w:rsidRPr="00F84715" w:rsidDel="008B6AF4">
                <w:rPr>
                  <w:rFonts w:ascii="Consolas" w:eastAsia="Times New Roman" w:hAnsi="Consolas" w:cs="Times New Roman"/>
                  <w:color w:val="D7BA7D"/>
                  <w:sz w:val="21"/>
                  <w:szCs w:val="21"/>
                </w:rPr>
                <w:delText xml:space="preserve">.wc-list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.wc-card</w:delText>
              </w:r>
              <w:r w:rsidRPr="00F84715" w:rsidDel="008B6AF4">
                <w:rPr>
                  <w:rFonts w:ascii="Consolas" w:eastAsia="Times New Roman" w:hAnsi="Consolas" w:cs="Times New Roman"/>
                  <w:color w:val="D4D4D4"/>
                  <w:sz w:val="21"/>
                  <w:szCs w:val="21"/>
                </w:rPr>
                <w:delText xml:space="preserve"> {</w:delText>
              </w:r>
            </w:del>
          </w:p>
          <w:p w14:paraId="7BA56A35" w14:textId="77777777" w:rsidR="00ED1509" w:rsidRPr="00F84715" w:rsidDel="008B6AF4" w:rsidRDefault="00ED1509">
            <w:pPr>
              <w:pStyle w:val="Heading1Numbered"/>
              <w:rPr>
                <w:del w:id="12211" w:author="Donovan Goode" w:date="2018-11-09T10:04:00Z"/>
                <w:rFonts w:ascii="Consolas" w:eastAsia="Times New Roman" w:hAnsi="Consolas" w:cs="Times New Roman"/>
                <w:color w:val="D4D4D4"/>
                <w:sz w:val="21"/>
                <w:szCs w:val="21"/>
              </w:rPr>
              <w:pPrChange w:id="12212" w:author="Donovan Goode" w:date="2018-11-09T10:05:00Z">
                <w:pPr>
                  <w:shd w:val="clear" w:color="auto" w:fill="1E1E1E"/>
                  <w:spacing w:line="285" w:lineRule="atLeast"/>
                </w:pPr>
              </w:pPrChange>
            </w:pPr>
            <w:del w:id="1221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13E86A9E" w14:textId="77777777" w:rsidR="00ED1509" w:rsidRPr="00F84715" w:rsidDel="008B6AF4" w:rsidRDefault="00ED1509">
            <w:pPr>
              <w:pStyle w:val="Heading1Numbered"/>
              <w:rPr>
                <w:del w:id="12214" w:author="Donovan Goode" w:date="2018-11-09T10:04:00Z"/>
                <w:rFonts w:ascii="Consolas" w:eastAsia="Times New Roman" w:hAnsi="Consolas" w:cs="Times New Roman"/>
                <w:color w:val="D4D4D4"/>
                <w:sz w:val="21"/>
                <w:szCs w:val="21"/>
              </w:rPr>
              <w:pPrChange w:id="12215" w:author="Donovan Goode" w:date="2018-11-09T10:05:00Z">
                <w:pPr>
                  <w:shd w:val="clear" w:color="auto" w:fill="1E1E1E"/>
                  <w:spacing w:line="285" w:lineRule="atLeast"/>
                </w:pPr>
              </w:pPrChange>
            </w:pPr>
          </w:p>
          <w:p w14:paraId="564EF083" w14:textId="77777777" w:rsidR="00ED1509" w:rsidRPr="00F84715" w:rsidDel="008B6AF4" w:rsidRDefault="00ED1509">
            <w:pPr>
              <w:pStyle w:val="Heading1Numbered"/>
              <w:rPr>
                <w:del w:id="12216" w:author="Donovan Goode" w:date="2018-11-09T10:04:00Z"/>
                <w:rFonts w:ascii="Consolas" w:eastAsia="Times New Roman" w:hAnsi="Consolas" w:cs="Times New Roman"/>
                <w:color w:val="D4D4D4"/>
                <w:sz w:val="21"/>
                <w:szCs w:val="21"/>
              </w:rPr>
              <w:pPrChange w:id="12217" w:author="Donovan Goode" w:date="2018-11-09T10:05:00Z">
                <w:pPr>
                  <w:shd w:val="clear" w:color="auto" w:fill="1E1E1E"/>
                  <w:spacing w:line="285" w:lineRule="atLeast"/>
                </w:pPr>
              </w:pPrChange>
            </w:pPr>
            <w:del w:id="12218" w:author="Donovan Goode" w:date="2018-11-09T10:04:00Z">
              <w:r w:rsidRPr="00F84715" w:rsidDel="008B6AF4">
                <w:rPr>
                  <w:rFonts w:ascii="Consolas" w:eastAsia="Times New Roman" w:hAnsi="Consolas" w:cs="Times New Roman"/>
                  <w:color w:val="D7BA7D"/>
                  <w:sz w:val="21"/>
                  <w:szCs w:val="21"/>
                </w:rPr>
                <w:delText xml:space="preserve">.wc-list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.wc-card:first-child</w:delText>
              </w:r>
              <w:r w:rsidRPr="00F84715" w:rsidDel="008B6AF4">
                <w:rPr>
                  <w:rFonts w:ascii="Consolas" w:eastAsia="Times New Roman" w:hAnsi="Consolas" w:cs="Times New Roman"/>
                  <w:color w:val="D4D4D4"/>
                  <w:sz w:val="21"/>
                  <w:szCs w:val="21"/>
                </w:rPr>
                <w:delText xml:space="preserve"> {</w:delText>
              </w:r>
            </w:del>
          </w:p>
          <w:p w14:paraId="2D6DA583" w14:textId="77777777" w:rsidR="00ED1509" w:rsidRPr="00F84715" w:rsidDel="008B6AF4" w:rsidRDefault="00ED1509">
            <w:pPr>
              <w:pStyle w:val="Heading1Numbered"/>
              <w:rPr>
                <w:del w:id="12219" w:author="Donovan Goode" w:date="2018-11-09T10:04:00Z"/>
                <w:rFonts w:ascii="Consolas" w:eastAsia="Times New Roman" w:hAnsi="Consolas" w:cs="Times New Roman"/>
                <w:color w:val="D4D4D4"/>
                <w:sz w:val="21"/>
                <w:szCs w:val="21"/>
              </w:rPr>
              <w:pPrChange w:id="12220" w:author="Donovan Goode" w:date="2018-11-09T10:05:00Z">
                <w:pPr>
                  <w:shd w:val="clear" w:color="auto" w:fill="1E1E1E"/>
                  <w:spacing w:line="285" w:lineRule="atLeast"/>
                </w:pPr>
              </w:pPrChange>
            </w:pPr>
            <w:del w:id="1222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627356D9" w14:textId="77777777" w:rsidR="00ED1509" w:rsidRPr="00F84715" w:rsidDel="008B6AF4" w:rsidRDefault="00ED1509">
            <w:pPr>
              <w:pStyle w:val="Heading1Numbered"/>
              <w:rPr>
                <w:del w:id="12222" w:author="Donovan Goode" w:date="2018-11-09T10:04:00Z"/>
                <w:rFonts w:ascii="Consolas" w:eastAsia="Times New Roman" w:hAnsi="Consolas" w:cs="Times New Roman"/>
                <w:color w:val="D4D4D4"/>
                <w:sz w:val="21"/>
                <w:szCs w:val="21"/>
              </w:rPr>
              <w:pPrChange w:id="12223" w:author="Donovan Goode" w:date="2018-11-09T10:05:00Z">
                <w:pPr>
                  <w:shd w:val="clear" w:color="auto" w:fill="1E1E1E"/>
                  <w:spacing w:line="285" w:lineRule="atLeast"/>
                </w:pPr>
              </w:pPrChange>
            </w:pPr>
          </w:p>
          <w:p w14:paraId="7DD7AEE0" w14:textId="77777777" w:rsidR="00ED1509" w:rsidRPr="00F84715" w:rsidDel="008B6AF4" w:rsidRDefault="00ED1509">
            <w:pPr>
              <w:pStyle w:val="Heading1Numbered"/>
              <w:rPr>
                <w:del w:id="12224" w:author="Donovan Goode" w:date="2018-11-09T10:04:00Z"/>
                <w:rFonts w:ascii="Consolas" w:eastAsia="Times New Roman" w:hAnsi="Consolas" w:cs="Times New Roman"/>
                <w:color w:val="D4D4D4"/>
                <w:sz w:val="21"/>
                <w:szCs w:val="21"/>
              </w:rPr>
              <w:pPrChange w:id="12225" w:author="Donovan Goode" w:date="2018-11-09T10:05:00Z">
                <w:pPr>
                  <w:shd w:val="clear" w:color="auto" w:fill="1E1E1E"/>
                  <w:spacing w:line="285" w:lineRule="atLeast"/>
                </w:pPr>
              </w:pPrChange>
            </w:pPr>
            <w:del w:id="12226" w:author="Donovan Goode" w:date="2018-11-09T10:04:00Z">
              <w:r w:rsidRPr="00F84715" w:rsidDel="008B6AF4">
                <w:rPr>
                  <w:rFonts w:ascii="Consolas" w:eastAsia="Times New Roman" w:hAnsi="Consolas" w:cs="Times New Roman"/>
                  <w:color w:val="6A9955"/>
                  <w:sz w:val="21"/>
                  <w:szCs w:val="21"/>
                </w:rPr>
                <w:delText>/* horizontal scroll */</w:delText>
              </w:r>
            </w:del>
          </w:p>
          <w:p w14:paraId="565CC4BB" w14:textId="77777777" w:rsidR="00ED1509" w:rsidRPr="00F84715" w:rsidDel="008B6AF4" w:rsidRDefault="00ED1509">
            <w:pPr>
              <w:pStyle w:val="Heading1Numbered"/>
              <w:rPr>
                <w:del w:id="12227" w:author="Donovan Goode" w:date="2018-11-09T10:04:00Z"/>
                <w:rFonts w:ascii="Consolas" w:eastAsia="Times New Roman" w:hAnsi="Consolas" w:cs="Times New Roman"/>
                <w:color w:val="D4D4D4"/>
                <w:sz w:val="21"/>
                <w:szCs w:val="21"/>
              </w:rPr>
              <w:pPrChange w:id="12228" w:author="Donovan Goode" w:date="2018-11-09T10:05:00Z">
                <w:pPr>
                  <w:shd w:val="clear" w:color="auto" w:fill="1E1E1E"/>
                  <w:spacing w:line="285" w:lineRule="atLeast"/>
                </w:pPr>
              </w:pPrChange>
            </w:pPr>
            <w:del w:id="12229" w:author="Donovan Goode" w:date="2018-11-09T10:04:00Z">
              <w:r w:rsidRPr="00F84715" w:rsidDel="008B6AF4">
                <w:rPr>
                  <w:rFonts w:ascii="Consolas" w:eastAsia="Times New Roman" w:hAnsi="Consolas" w:cs="Times New Roman"/>
                  <w:color w:val="D7BA7D"/>
                  <w:sz w:val="21"/>
                  <w:szCs w:val="21"/>
                </w:rPr>
                <w:delText>.wc-hscroll-outer</w:delText>
              </w:r>
              <w:r w:rsidRPr="00F84715" w:rsidDel="008B6AF4">
                <w:rPr>
                  <w:rFonts w:ascii="Consolas" w:eastAsia="Times New Roman" w:hAnsi="Consolas" w:cs="Times New Roman"/>
                  <w:color w:val="D4D4D4"/>
                  <w:sz w:val="21"/>
                  <w:szCs w:val="21"/>
                </w:rPr>
                <w:delText xml:space="preserve"> {</w:delText>
              </w:r>
            </w:del>
          </w:p>
          <w:p w14:paraId="3FF40F6D" w14:textId="77777777" w:rsidR="00ED1509" w:rsidRPr="00F84715" w:rsidDel="008B6AF4" w:rsidRDefault="00ED1509">
            <w:pPr>
              <w:pStyle w:val="Heading1Numbered"/>
              <w:rPr>
                <w:del w:id="12230" w:author="Donovan Goode" w:date="2018-11-09T10:04:00Z"/>
                <w:rFonts w:ascii="Consolas" w:eastAsia="Times New Roman" w:hAnsi="Consolas" w:cs="Times New Roman"/>
                <w:color w:val="D4D4D4"/>
                <w:sz w:val="21"/>
                <w:szCs w:val="21"/>
              </w:rPr>
              <w:pPrChange w:id="12231" w:author="Donovan Goode" w:date="2018-11-09T10:05:00Z">
                <w:pPr>
                  <w:shd w:val="clear" w:color="auto" w:fill="1E1E1E"/>
                  <w:spacing w:line="285" w:lineRule="atLeast"/>
                </w:pPr>
              </w:pPrChange>
            </w:pPr>
            <w:del w:id="1223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 allow horizontal scrolling but hide the scrollbar */</w:delText>
              </w:r>
            </w:del>
          </w:p>
          <w:p w14:paraId="1100AC1B" w14:textId="77777777" w:rsidR="00ED1509" w:rsidRPr="00F84715" w:rsidDel="008B6AF4" w:rsidRDefault="00ED1509">
            <w:pPr>
              <w:pStyle w:val="Heading1Numbered"/>
              <w:rPr>
                <w:del w:id="12233" w:author="Donovan Goode" w:date="2018-11-09T10:04:00Z"/>
                <w:rFonts w:ascii="Consolas" w:eastAsia="Times New Roman" w:hAnsi="Consolas" w:cs="Times New Roman"/>
                <w:color w:val="D4D4D4"/>
                <w:sz w:val="21"/>
                <w:szCs w:val="21"/>
              </w:rPr>
              <w:pPrChange w:id="12234" w:author="Donovan Goode" w:date="2018-11-09T10:05:00Z">
                <w:pPr>
                  <w:shd w:val="clear" w:color="auto" w:fill="1E1E1E"/>
                  <w:spacing w:line="285" w:lineRule="atLeast"/>
                </w:pPr>
              </w:pPrChange>
            </w:pPr>
            <w:del w:id="1223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61D743AD" w14:textId="77777777" w:rsidR="00ED1509" w:rsidRPr="00F84715" w:rsidDel="008B6AF4" w:rsidRDefault="00ED1509">
            <w:pPr>
              <w:pStyle w:val="Heading1Numbered"/>
              <w:rPr>
                <w:del w:id="12236" w:author="Donovan Goode" w:date="2018-11-09T10:04:00Z"/>
                <w:rFonts w:ascii="Consolas" w:eastAsia="Times New Roman" w:hAnsi="Consolas" w:cs="Times New Roman"/>
                <w:color w:val="D4D4D4"/>
                <w:sz w:val="21"/>
                <w:szCs w:val="21"/>
              </w:rPr>
              <w:pPrChange w:id="12237" w:author="Donovan Goode" w:date="2018-11-09T10:05:00Z">
                <w:pPr>
                  <w:shd w:val="clear" w:color="auto" w:fill="1E1E1E"/>
                  <w:spacing w:line="285" w:lineRule="atLeast"/>
                </w:pPr>
              </w:pPrChange>
            </w:pPr>
          </w:p>
          <w:p w14:paraId="1A4C22B6" w14:textId="77777777" w:rsidR="00ED1509" w:rsidRPr="00F84715" w:rsidDel="008B6AF4" w:rsidRDefault="00ED1509">
            <w:pPr>
              <w:pStyle w:val="Heading1Numbered"/>
              <w:rPr>
                <w:del w:id="12238" w:author="Donovan Goode" w:date="2018-11-09T10:04:00Z"/>
                <w:rFonts w:ascii="Consolas" w:eastAsia="Times New Roman" w:hAnsi="Consolas" w:cs="Times New Roman"/>
                <w:color w:val="D4D4D4"/>
                <w:sz w:val="21"/>
                <w:szCs w:val="21"/>
              </w:rPr>
              <w:pPrChange w:id="12239" w:author="Donovan Goode" w:date="2018-11-09T10:05:00Z">
                <w:pPr>
                  <w:shd w:val="clear" w:color="auto" w:fill="1E1E1E"/>
                  <w:spacing w:line="285" w:lineRule="atLeast"/>
                </w:pPr>
              </w:pPrChange>
            </w:pPr>
            <w:del w:id="12240" w:author="Donovan Goode" w:date="2018-11-09T10:04:00Z">
              <w:r w:rsidRPr="00F84715" w:rsidDel="008B6AF4">
                <w:rPr>
                  <w:rFonts w:ascii="Consolas" w:eastAsia="Times New Roman" w:hAnsi="Consolas" w:cs="Times New Roman"/>
                  <w:color w:val="D7BA7D"/>
                  <w:sz w:val="21"/>
                  <w:szCs w:val="21"/>
                </w:rPr>
                <w:delText>.wc-hscroll</w:delText>
              </w:r>
              <w:r w:rsidRPr="00F84715" w:rsidDel="008B6AF4">
                <w:rPr>
                  <w:rFonts w:ascii="Consolas" w:eastAsia="Times New Roman" w:hAnsi="Consolas" w:cs="Times New Roman"/>
                  <w:color w:val="D4D4D4"/>
                  <w:sz w:val="21"/>
                  <w:szCs w:val="21"/>
                </w:rPr>
                <w:delText xml:space="preserve"> {</w:delText>
              </w:r>
            </w:del>
          </w:p>
          <w:p w14:paraId="75DC51F1" w14:textId="77777777" w:rsidR="00ED1509" w:rsidRPr="00F84715" w:rsidDel="008B6AF4" w:rsidRDefault="00ED1509">
            <w:pPr>
              <w:pStyle w:val="Heading1Numbered"/>
              <w:rPr>
                <w:del w:id="12241" w:author="Donovan Goode" w:date="2018-11-09T10:04:00Z"/>
                <w:rFonts w:ascii="Consolas" w:eastAsia="Times New Roman" w:hAnsi="Consolas" w:cs="Times New Roman"/>
                <w:color w:val="D4D4D4"/>
                <w:sz w:val="21"/>
                <w:szCs w:val="21"/>
              </w:rPr>
              <w:pPrChange w:id="12242" w:author="Donovan Goode" w:date="2018-11-09T10:05:00Z">
                <w:pPr>
                  <w:shd w:val="clear" w:color="auto" w:fill="1E1E1E"/>
                  <w:spacing w:line="285" w:lineRule="atLeast"/>
                </w:pPr>
              </w:pPrChange>
            </w:pPr>
            <w:del w:id="1224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 allow horizontal scrolling but hide the scrollbar */</w:delText>
              </w:r>
            </w:del>
          </w:p>
          <w:p w14:paraId="204082BD" w14:textId="77777777" w:rsidR="00ED1509" w:rsidRPr="00F84715" w:rsidDel="008B6AF4" w:rsidRDefault="00ED1509">
            <w:pPr>
              <w:pStyle w:val="Heading1Numbered"/>
              <w:rPr>
                <w:del w:id="12244" w:author="Donovan Goode" w:date="2018-11-09T10:04:00Z"/>
                <w:rFonts w:ascii="Consolas" w:eastAsia="Times New Roman" w:hAnsi="Consolas" w:cs="Times New Roman"/>
                <w:color w:val="D4D4D4"/>
                <w:sz w:val="21"/>
                <w:szCs w:val="21"/>
              </w:rPr>
              <w:pPrChange w:id="12245" w:author="Donovan Goode" w:date="2018-11-09T10:05:00Z">
                <w:pPr>
                  <w:shd w:val="clear" w:color="auto" w:fill="1E1E1E"/>
                  <w:spacing w:line="285" w:lineRule="atLeast"/>
                </w:pPr>
              </w:pPrChange>
            </w:pPr>
            <w:del w:id="1224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scroll</w:delText>
              </w:r>
              <w:r w:rsidRPr="00F84715" w:rsidDel="008B6AF4">
                <w:rPr>
                  <w:rFonts w:ascii="Consolas" w:eastAsia="Times New Roman" w:hAnsi="Consolas" w:cs="Times New Roman"/>
                  <w:color w:val="D4D4D4"/>
                  <w:sz w:val="21"/>
                  <w:szCs w:val="21"/>
                </w:rPr>
                <w:delText>;</w:delText>
              </w:r>
            </w:del>
          </w:p>
          <w:p w14:paraId="65E44D9F" w14:textId="77777777" w:rsidR="00ED1509" w:rsidRPr="00F84715" w:rsidDel="008B6AF4" w:rsidRDefault="00ED1509">
            <w:pPr>
              <w:pStyle w:val="Heading1Numbered"/>
              <w:rPr>
                <w:del w:id="12247" w:author="Donovan Goode" w:date="2018-11-09T10:04:00Z"/>
                <w:rFonts w:ascii="Consolas" w:eastAsia="Times New Roman" w:hAnsi="Consolas" w:cs="Times New Roman"/>
                <w:color w:val="D4D4D4"/>
                <w:sz w:val="21"/>
                <w:szCs w:val="21"/>
              </w:rPr>
              <w:pPrChange w:id="12248" w:author="Donovan Goode" w:date="2018-11-09T10:05:00Z">
                <w:pPr>
                  <w:shd w:val="clear" w:color="auto" w:fill="1E1E1E"/>
                  <w:spacing w:line="285" w:lineRule="atLeast"/>
                </w:pPr>
              </w:pPrChange>
            </w:pPr>
            <w:del w:id="1224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0282B91D" w14:textId="77777777" w:rsidR="00ED1509" w:rsidRPr="00F84715" w:rsidDel="008B6AF4" w:rsidRDefault="00ED1509">
            <w:pPr>
              <w:pStyle w:val="Heading1Numbered"/>
              <w:rPr>
                <w:del w:id="12250" w:author="Donovan Goode" w:date="2018-11-09T10:04:00Z"/>
                <w:rFonts w:ascii="Consolas" w:eastAsia="Times New Roman" w:hAnsi="Consolas" w:cs="Times New Roman"/>
                <w:color w:val="D4D4D4"/>
                <w:sz w:val="21"/>
                <w:szCs w:val="21"/>
              </w:rPr>
              <w:pPrChange w:id="12251" w:author="Donovan Goode" w:date="2018-11-09T10:05:00Z">
                <w:pPr>
                  <w:shd w:val="clear" w:color="auto" w:fill="1E1E1E"/>
                  <w:spacing w:line="285" w:lineRule="atLeast"/>
                </w:pPr>
              </w:pPrChange>
            </w:pPr>
          </w:p>
          <w:p w14:paraId="6C0433AC" w14:textId="77777777" w:rsidR="00ED1509" w:rsidRPr="00F84715" w:rsidDel="008B6AF4" w:rsidRDefault="00ED1509">
            <w:pPr>
              <w:pStyle w:val="Heading1Numbered"/>
              <w:rPr>
                <w:del w:id="12252" w:author="Donovan Goode" w:date="2018-11-09T10:04:00Z"/>
                <w:rFonts w:ascii="Consolas" w:eastAsia="Times New Roman" w:hAnsi="Consolas" w:cs="Times New Roman"/>
                <w:color w:val="D4D4D4"/>
                <w:sz w:val="21"/>
                <w:szCs w:val="21"/>
              </w:rPr>
              <w:pPrChange w:id="12253" w:author="Donovan Goode" w:date="2018-11-09T10:05:00Z">
                <w:pPr>
                  <w:shd w:val="clear" w:color="auto" w:fill="1E1E1E"/>
                  <w:spacing w:line="285" w:lineRule="atLeast"/>
                </w:pPr>
              </w:pPrChange>
            </w:pPr>
            <w:del w:id="12254" w:author="Donovan Goode" w:date="2018-11-09T10:04:00Z">
              <w:r w:rsidRPr="00F84715" w:rsidDel="008B6AF4">
                <w:rPr>
                  <w:rFonts w:ascii="Consolas" w:eastAsia="Times New Roman" w:hAnsi="Consolas" w:cs="Times New Roman"/>
                  <w:color w:val="D7BA7D"/>
                  <w:sz w:val="21"/>
                  <w:szCs w:val="21"/>
                </w:rPr>
                <w:delText xml:space="preserve">.wc-hscroll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w:delText>
              </w:r>
              <w:r w:rsidRPr="00F84715" w:rsidDel="008B6AF4">
                <w:rPr>
                  <w:rFonts w:ascii="Consolas" w:eastAsia="Times New Roman" w:hAnsi="Consolas" w:cs="Times New Roman"/>
                  <w:color w:val="D4D4D4"/>
                  <w:sz w:val="21"/>
                  <w:szCs w:val="21"/>
                </w:rPr>
                <w:delText xml:space="preserve"> {</w:delText>
              </w:r>
            </w:del>
          </w:p>
          <w:p w14:paraId="783F38C8" w14:textId="77777777" w:rsidR="00ED1509" w:rsidRPr="00F84715" w:rsidDel="008B6AF4" w:rsidRDefault="00ED1509">
            <w:pPr>
              <w:pStyle w:val="Heading1Numbered"/>
              <w:rPr>
                <w:del w:id="12255" w:author="Donovan Goode" w:date="2018-11-09T10:04:00Z"/>
                <w:rFonts w:ascii="Consolas" w:eastAsia="Times New Roman" w:hAnsi="Consolas" w:cs="Times New Roman"/>
                <w:color w:val="D4D4D4"/>
                <w:sz w:val="21"/>
                <w:szCs w:val="21"/>
              </w:rPr>
              <w:pPrChange w:id="12256" w:author="Donovan Goode" w:date="2018-11-09T10:05:00Z">
                <w:pPr>
                  <w:shd w:val="clear" w:color="auto" w:fill="1E1E1E"/>
                  <w:spacing w:line="285" w:lineRule="atLeast"/>
                </w:pPr>
              </w:pPrChange>
            </w:pPr>
            <w:del w:id="1225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nowrap</w:delText>
              </w:r>
              <w:r w:rsidRPr="00F84715" w:rsidDel="008B6AF4">
                <w:rPr>
                  <w:rFonts w:ascii="Consolas" w:eastAsia="Times New Roman" w:hAnsi="Consolas" w:cs="Times New Roman"/>
                  <w:color w:val="D4D4D4"/>
                  <w:sz w:val="21"/>
                  <w:szCs w:val="21"/>
                </w:rPr>
                <w:delText>; }</w:delText>
              </w:r>
            </w:del>
          </w:p>
          <w:p w14:paraId="2C7245C5" w14:textId="77777777" w:rsidR="00ED1509" w:rsidRPr="00F84715" w:rsidDel="008B6AF4" w:rsidRDefault="00ED1509">
            <w:pPr>
              <w:pStyle w:val="Heading1Numbered"/>
              <w:rPr>
                <w:del w:id="12258" w:author="Donovan Goode" w:date="2018-11-09T10:04:00Z"/>
                <w:rFonts w:ascii="Consolas" w:eastAsia="Times New Roman" w:hAnsi="Consolas" w:cs="Times New Roman"/>
                <w:color w:val="D4D4D4"/>
                <w:sz w:val="21"/>
                <w:szCs w:val="21"/>
              </w:rPr>
              <w:pPrChange w:id="12259" w:author="Donovan Goode" w:date="2018-11-09T10:05:00Z">
                <w:pPr>
                  <w:shd w:val="clear" w:color="auto" w:fill="1E1E1E"/>
                  <w:spacing w:line="285" w:lineRule="atLeast"/>
                </w:pPr>
              </w:pPrChange>
            </w:pPr>
          </w:p>
          <w:p w14:paraId="36EB6CCF" w14:textId="77777777" w:rsidR="00ED1509" w:rsidRPr="00F84715" w:rsidDel="008B6AF4" w:rsidRDefault="00ED1509">
            <w:pPr>
              <w:pStyle w:val="Heading1Numbered"/>
              <w:rPr>
                <w:del w:id="12260" w:author="Donovan Goode" w:date="2018-11-09T10:04:00Z"/>
                <w:rFonts w:ascii="Consolas" w:eastAsia="Times New Roman" w:hAnsi="Consolas" w:cs="Times New Roman"/>
                <w:color w:val="D4D4D4"/>
                <w:sz w:val="21"/>
                <w:szCs w:val="21"/>
              </w:rPr>
              <w:pPrChange w:id="12261" w:author="Donovan Goode" w:date="2018-11-09T10:05:00Z">
                <w:pPr>
                  <w:shd w:val="clear" w:color="auto" w:fill="1E1E1E"/>
                  <w:spacing w:line="285" w:lineRule="atLeast"/>
                </w:pPr>
              </w:pPrChange>
            </w:pPr>
            <w:del w:id="12262" w:author="Donovan Goode" w:date="2018-11-09T10:04:00Z">
              <w:r w:rsidRPr="00F84715" w:rsidDel="008B6AF4">
                <w:rPr>
                  <w:rFonts w:ascii="Consolas" w:eastAsia="Times New Roman" w:hAnsi="Consolas" w:cs="Times New Roman"/>
                  <w:color w:val="D7BA7D"/>
                  <w:sz w:val="21"/>
                  <w:szCs w:val="21"/>
                </w:rPr>
                <w:delText xml:space="preserve">.wc-hscroll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w:delText>
              </w:r>
              <w:r w:rsidRPr="00F84715" w:rsidDel="008B6AF4">
                <w:rPr>
                  <w:rFonts w:ascii="Consolas" w:eastAsia="Times New Roman" w:hAnsi="Consolas" w:cs="Times New Roman"/>
                  <w:color w:val="D4D4D4"/>
                  <w:sz w:val="21"/>
                  <w:szCs w:val="21"/>
                </w:rPr>
                <w:delText xml:space="preserve"> {</w:delText>
              </w:r>
            </w:del>
          </w:p>
          <w:p w14:paraId="00BA1DAA" w14:textId="77777777" w:rsidR="00ED1509" w:rsidRPr="00F84715" w:rsidDel="008B6AF4" w:rsidRDefault="00ED1509">
            <w:pPr>
              <w:pStyle w:val="Heading1Numbered"/>
              <w:rPr>
                <w:del w:id="12263" w:author="Donovan Goode" w:date="2018-11-09T10:04:00Z"/>
                <w:rFonts w:ascii="Consolas" w:eastAsia="Times New Roman" w:hAnsi="Consolas" w:cs="Times New Roman"/>
                <w:color w:val="D4D4D4"/>
                <w:sz w:val="21"/>
                <w:szCs w:val="21"/>
              </w:rPr>
              <w:pPrChange w:id="12264" w:author="Donovan Goode" w:date="2018-11-09T10:05:00Z">
                <w:pPr>
                  <w:shd w:val="clear" w:color="auto" w:fill="1E1E1E"/>
                  <w:spacing w:line="285" w:lineRule="atLeast"/>
                </w:pPr>
              </w:pPrChange>
            </w:pPr>
            <w:del w:id="1226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7F10BBC6" w14:textId="77777777" w:rsidR="00ED1509" w:rsidRPr="00F84715" w:rsidDel="008B6AF4" w:rsidRDefault="00ED1509">
            <w:pPr>
              <w:pStyle w:val="Heading1Numbered"/>
              <w:rPr>
                <w:del w:id="12266" w:author="Donovan Goode" w:date="2018-11-09T10:04:00Z"/>
                <w:rFonts w:ascii="Consolas" w:eastAsia="Times New Roman" w:hAnsi="Consolas" w:cs="Times New Roman"/>
                <w:color w:val="D4D4D4"/>
                <w:sz w:val="21"/>
                <w:szCs w:val="21"/>
              </w:rPr>
              <w:pPrChange w:id="12267" w:author="Donovan Goode" w:date="2018-11-09T10:05:00Z">
                <w:pPr>
                  <w:shd w:val="clear" w:color="auto" w:fill="1E1E1E"/>
                  <w:spacing w:line="285" w:lineRule="atLeast"/>
                </w:pPr>
              </w:pPrChange>
            </w:pPr>
            <w:del w:id="1226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vertical-align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top</w:delText>
              </w:r>
              <w:r w:rsidRPr="00F84715" w:rsidDel="008B6AF4">
                <w:rPr>
                  <w:rFonts w:ascii="Consolas" w:eastAsia="Times New Roman" w:hAnsi="Consolas" w:cs="Times New Roman"/>
                  <w:color w:val="D4D4D4"/>
                  <w:sz w:val="21"/>
                  <w:szCs w:val="21"/>
                </w:rPr>
                <w:delText>;</w:delText>
              </w:r>
            </w:del>
          </w:p>
          <w:p w14:paraId="4000A3E6" w14:textId="77777777" w:rsidR="00ED1509" w:rsidRPr="00F84715" w:rsidDel="008B6AF4" w:rsidRDefault="00ED1509">
            <w:pPr>
              <w:pStyle w:val="Heading1Numbered"/>
              <w:rPr>
                <w:del w:id="12269" w:author="Donovan Goode" w:date="2018-11-09T10:04:00Z"/>
                <w:rFonts w:ascii="Consolas" w:eastAsia="Times New Roman" w:hAnsi="Consolas" w:cs="Times New Roman"/>
                <w:color w:val="D4D4D4"/>
                <w:sz w:val="21"/>
                <w:szCs w:val="21"/>
              </w:rPr>
              <w:pPrChange w:id="12270" w:author="Donovan Goode" w:date="2018-11-09T10:05:00Z">
                <w:pPr>
                  <w:shd w:val="clear" w:color="auto" w:fill="1E1E1E"/>
                  <w:spacing w:line="285" w:lineRule="atLeast"/>
                </w:pPr>
              </w:pPrChange>
            </w:pPr>
            <w:del w:id="1227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normal</w:delText>
              </w:r>
              <w:r w:rsidRPr="00F84715" w:rsidDel="008B6AF4">
                <w:rPr>
                  <w:rFonts w:ascii="Consolas" w:eastAsia="Times New Roman" w:hAnsi="Consolas" w:cs="Times New Roman"/>
                  <w:color w:val="D4D4D4"/>
                  <w:sz w:val="21"/>
                  <w:szCs w:val="21"/>
                </w:rPr>
                <w:delText>; }</w:delText>
              </w:r>
            </w:del>
          </w:p>
          <w:p w14:paraId="739C956E" w14:textId="77777777" w:rsidR="00ED1509" w:rsidRPr="00F84715" w:rsidDel="008B6AF4" w:rsidRDefault="00ED1509">
            <w:pPr>
              <w:pStyle w:val="Heading1Numbered"/>
              <w:rPr>
                <w:del w:id="12272" w:author="Donovan Goode" w:date="2018-11-09T10:04:00Z"/>
                <w:rFonts w:ascii="Consolas" w:eastAsia="Times New Roman" w:hAnsi="Consolas" w:cs="Times New Roman"/>
                <w:color w:val="D4D4D4"/>
                <w:sz w:val="21"/>
                <w:szCs w:val="21"/>
              </w:rPr>
              <w:pPrChange w:id="12273" w:author="Donovan Goode" w:date="2018-11-09T10:05:00Z">
                <w:pPr>
                  <w:shd w:val="clear" w:color="auto" w:fill="1E1E1E"/>
                  <w:spacing w:line="285" w:lineRule="atLeast"/>
                </w:pPr>
              </w:pPrChange>
            </w:pPr>
          </w:p>
          <w:p w14:paraId="591D85DC" w14:textId="77777777" w:rsidR="00ED1509" w:rsidRPr="00F84715" w:rsidDel="008B6AF4" w:rsidRDefault="00ED1509">
            <w:pPr>
              <w:pStyle w:val="Heading1Numbered"/>
              <w:rPr>
                <w:del w:id="12274" w:author="Donovan Goode" w:date="2018-11-09T10:04:00Z"/>
                <w:rFonts w:ascii="Consolas" w:eastAsia="Times New Roman" w:hAnsi="Consolas" w:cs="Times New Roman"/>
                <w:color w:val="D4D4D4"/>
                <w:sz w:val="21"/>
                <w:szCs w:val="21"/>
              </w:rPr>
              <w:pPrChange w:id="12275" w:author="Donovan Goode" w:date="2018-11-09T10:05:00Z">
                <w:pPr>
                  <w:shd w:val="clear" w:color="auto" w:fill="1E1E1E"/>
                  <w:spacing w:line="285" w:lineRule="atLeast"/>
                </w:pPr>
              </w:pPrChange>
            </w:pPr>
            <w:del w:id="12276" w:author="Donovan Goode" w:date="2018-11-09T10:04:00Z">
              <w:r w:rsidRPr="00F84715" w:rsidDel="008B6AF4">
                <w:rPr>
                  <w:rFonts w:ascii="Consolas" w:eastAsia="Times New Roman" w:hAnsi="Consolas" w:cs="Times New Roman"/>
                  <w:color w:val="6A9955"/>
                  <w:sz w:val="21"/>
                  <w:szCs w:val="21"/>
                </w:rPr>
                <w:delText>/* carousel */</w:delText>
              </w:r>
            </w:del>
          </w:p>
          <w:p w14:paraId="5CA52E26" w14:textId="77777777" w:rsidR="00ED1509" w:rsidRPr="00F84715" w:rsidDel="008B6AF4" w:rsidRDefault="00ED1509">
            <w:pPr>
              <w:pStyle w:val="Heading1Numbered"/>
              <w:rPr>
                <w:del w:id="12277" w:author="Donovan Goode" w:date="2018-11-09T10:04:00Z"/>
                <w:rFonts w:ascii="Consolas" w:eastAsia="Times New Roman" w:hAnsi="Consolas" w:cs="Times New Roman"/>
                <w:color w:val="D4D4D4"/>
                <w:sz w:val="21"/>
                <w:szCs w:val="21"/>
              </w:rPr>
              <w:pPrChange w:id="12278" w:author="Donovan Goode" w:date="2018-11-09T10:05:00Z">
                <w:pPr>
                  <w:shd w:val="clear" w:color="auto" w:fill="1E1E1E"/>
                  <w:spacing w:line="285" w:lineRule="atLeast"/>
                </w:pPr>
              </w:pPrChange>
            </w:pPr>
            <w:del w:id="12279" w:author="Donovan Goode" w:date="2018-11-09T10:04:00Z">
              <w:r w:rsidRPr="00F84715" w:rsidDel="008B6AF4">
                <w:rPr>
                  <w:rFonts w:ascii="Consolas" w:eastAsia="Times New Roman" w:hAnsi="Consolas" w:cs="Times New Roman"/>
                  <w:color w:val="D7BA7D"/>
                  <w:sz w:val="21"/>
                  <w:szCs w:val="21"/>
                </w:rPr>
                <w:delText>.wc-carousel</w:delText>
              </w:r>
              <w:r w:rsidRPr="00F84715" w:rsidDel="008B6AF4">
                <w:rPr>
                  <w:rFonts w:ascii="Consolas" w:eastAsia="Times New Roman" w:hAnsi="Consolas" w:cs="Times New Roman"/>
                  <w:color w:val="D4D4D4"/>
                  <w:sz w:val="21"/>
                  <w:szCs w:val="21"/>
                </w:rPr>
                <w:delText xml:space="preserve"> {</w:delText>
              </w:r>
            </w:del>
          </w:p>
          <w:p w14:paraId="47E850DB" w14:textId="77777777" w:rsidR="00ED1509" w:rsidRPr="00F84715" w:rsidDel="008B6AF4" w:rsidRDefault="00ED1509">
            <w:pPr>
              <w:pStyle w:val="Heading1Numbered"/>
              <w:rPr>
                <w:del w:id="12280" w:author="Donovan Goode" w:date="2018-11-09T10:04:00Z"/>
                <w:rFonts w:ascii="Consolas" w:eastAsia="Times New Roman" w:hAnsi="Consolas" w:cs="Times New Roman"/>
                <w:color w:val="D4D4D4"/>
                <w:sz w:val="21"/>
                <w:szCs w:val="21"/>
              </w:rPr>
              <w:pPrChange w:id="12281" w:author="Donovan Goode" w:date="2018-11-09T10:05:00Z">
                <w:pPr>
                  <w:shd w:val="clear" w:color="auto" w:fill="1E1E1E"/>
                  <w:spacing w:line="285" w:lineRule="atLeast"/>
                </w:pPr>
              </w:pPrChange>
            </w:pPr>
            <w:del w:id="1228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relative</w:delText>
              </w:r>
              <w:r w:rsidRPr="00F84715" w:rsidDel="008B6AF4">
                <w:rPr>
                  <w:rFonts w:ascii="Consolas" w:eastAsia="Times New Roman" w:hAnsi="Consolas" w:cs="Times New Roman"/>
                  <w:color w:val="D4D4D4"/>
                  <w:sz w:val="21"/>
                  <w:szCs w:val="21"/>
                </w:rPr>
                <w:delText>; }</w:delText>
              </w:r>
            </w:del>
          </w:p>
          <w:p w14:paraId="3672AE5C" w14:textId="77777777" w:rsidR="00ED1509" w:rsidRPr="00F84715" w:rsidDel="008B6AF4" w:rsidRDefault="00ED1509">
            <w:pPr>
              <w:pStyle w:val="Heading1Numbered"/>
              <w:rPr>
                <w:del w:id="12283" w:author="Donovan Goode" w:date="2018-11-09T10:04:00Z"/>
                <w:rFonts w:ascii="Consolas" w:eastAsia="Times New Roman" w:hAnsi="Consolas" w:cs="Times New Roman"/>
                <w:color w:val="D4D4D4"/>
                <w:sz w:val="21"/>
                <w:szCs w:val="21"/>
              </w:rPr>
              <w:pPrChange w:id="12284" w:author="Donovan Goode" w:date="2018-11-09T10:05:00Z">
                <w:pPr>
                  <w:shd w:val="clear" w:color="auto" w:fill="1E1E1E"/>
                  <w:spacing w:line="285" w:lineRule="atLeast"/>
                </w:pPr>
              </w:pPrChange>
            </w:pPr>
            <w:del w:id="1228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w:delText>
              </w:r>
              <w:r w:rsidRPr="00F84715" w:rsidDel="008B6AF4">
                <w:rPr>
                  <w:rFonts w:ascii="Consolas" w:eastAsia="Times New Roman" w:hAnsi="Consolas" w:cs="Times New Roman"/>
                  <w:color w:val="D4D4D4"/>
                  <w:sz w:val="21"/>
                  <w:szCs w:val="21"/>
                </w:rPr>
                <w:delText xml:space="preserve"> {</w:delText>
              </w:r>
            </w:del>
          </w:p>
          <w:p w14:paraId="6897E03A" w14:textId="77777777" w:rsidR="00ED1509" w:rsidRPr="00F84715" w:rsidDel="008B6AF4" w:rsidRDefault="00ED1509">
            <w:pPr>
              <w:pStyle w:val="Heading1Numbered"/>
              <w:rPr>
                <w:del w:id="12286" w:author="Donovan Goode" w:date="2018-11-09T10:04:00Z"/>
                <w:rFonts w:ascii="Consolas" w:eastAsia="Times New Roman" w:hAnsi="Consolas" w:cs="Times New Roman"/>
                <w:color w:val="D4D4D4"/>
                <w:sz w:val="21"/>
                <w:szCs w:val="21"/>
              </w:rPr>
              <w:pPrChange w:id="12287" w:author="Donovan Goode" w:date="2018-11-09T10:05:00Z">
                <w:pPr>
                  <w:shd w:val="clear" w:color="auto" w:fill="1E1E1E"/>
                  <w:spacing w:line="285" w:lineRule="atLeast"/>
                </w:pPr>
              </w:pPrChange>
            </w:pPr>
            <w:del w:id="122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#d2dde5</w:delText>
              </w:r>
              <w:r w:rsidRPr="00F84715" w:rsidDel="008B6AF4">
                <w:rPr>
                  <w:rFonts w:ascii="Consolas" w:eastAsia="Times New Roman" w:hAnsi="Consolas" w:cs="Times New Roman"/>
                  <w:color w:val="D4D4D4"/>
                  <w:sz w:val="21"/>
                  <w:szCs w:val="21"/>
                </w:rPr>
                <w:delText>;</w:delText>
              </w:r>
            </w:del>
          </w:p>
          <w:p w14:paraId="258204FC" w14:textId="77777777" w:rsidR="00ED1509" w:rsidRPr="00F84715" w:rsidDel="008B6AF4" w:rsidRDefault="00ED1509">
            <w:pPr>
              <w:pStyle w:val="Heading1Numbered"/>
              <w:rPr>
                <w:del w:id="12289" w:author="Donovan Goode" w:date="2018-11-09T10:04:00Z"/>
                <w:rFonts w:ascii="Consolas" w:eastAsia="Times New Roman" w:hAnsi="Consolas" w:cs="Times New Roman"/>
                <w:color w:val="D4D4D4"/>
                <w:sz w:val="21"/>
                <w:szCs w:val="21"/>
              </w:rPr>
              <w:pPrChange w:id="12290" w:author="Donovan Goode" w:date="2018-11-09T10:05:00Z">
                <w:pPr>
                  <w:shd w:val="clear" w:color="auto" w:fill="1E1E1E"/>
                  <w:spacing w:line="285" w:lineRule="atLeast"/>
                </w:pPr>
              </w:pPrChange>
            </w:pPr>
            <w:del w:id="1229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28px</w:delText>
              </w:r>
              <w:r w:rsidRPr="00F84715" w:rsidDel="008B6AF4">
                <w:rPr>
                  <w:rFonts w:ascii="Consolas" w:eastAsia="Times New Roman" w:hAnsi="Consolas" w:cs="Times New Roman"/>
                  <w:color w:val="D4D4D4"/>
                  <w:sz w:val="21"/>
                  <w:szCs w:val="21"/>
                </w:rPr>
                <w:delText>;</w:delText>
              </w:r>
            </w:del>
          </w:p>
          <w:p w14:paraId="08061151" w14:textId="77777777" w:rsidR="00ED1509" w:rsidRPr="00F84715" w:rsidDel="008B6AF4" w:rsidRDefault="00ED1509">
            <w:pPr>
              <w:pStyle w:val="Heading1Numbered"/>
              <w:rPr>
                <w:del w:id="12292" w:author="Donovan Goode" w:date="2018-11-09T10:04:00Z"/>
                <w:rFonts w:ascii="Consolas" w:eastAsia="Times New Roman" w:hAnsi="Consolas" w:cs="Times New Roman"/>
                <w:color w:val="D4D4D4"/>
                <w:sz w:val="21"/>
                <w:szCs w:val="21"/>
              </w:rPr>
              <w:pPrChange w:id="12293" w:author="Donovan Goode" w:date="2018-11-09T10:05:00Z">
                <w:pPr>
                  <w:shd w:val="clear" w:color="auto" w:fill="1E1E1E"/>
                  <w:spacing w:line="285" w:lineRule="atLeast"/>
                </w:pPr>
              </w:pPrChange>
            </w:pPr>
            <w:del w:id="1229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overflow</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w:delText>
              </w:r>
            </w:del>
          </w:p>
          <w:p w14:paraId="6BD2F4C3" w14:textId="77777777" w:rsidR="00ED1509" w:rsidRPr="00F84715" w:rsidDel="008B6AF4" w:rsidRDefault="00ED1509">
            <w:pPr>
              <w:pStyle w:val="Heading1Numbered"/>
              <w:rPr>
                <w:del w:id="12295" w:author="Donovan Goode" w:date="2018-11-09T10:04:00Z"/>
                <w:rFonts w:ascii="Consolas" w:eastAsia="Times New Roman" w:hAnsi="Consolas" w:cs="Times New Roman"/>
                <w:color w:val="D4D4D4"/>
                <w:sz w:val="21"/>
                <w:szCs w:val="21"/>
              </w:rPr>
              <w:pPrChange w:id="12296" w:author="Donovan Goode" w:date="2018-11-09T10:05:00Z">
                <w:pPr>
                  <w:shd w:val="clear" w:color="auto" w:fill="1E1E1E"/>
                  <w:spacing w:line="285" w:lineRule="atLeast"/>
                </w:pPr>
              </w:pPrChange>
            </w:pPr>
            <w:del w:id="1229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1704E0B7" w14:textId="77777777" w:rsidR="00ED1509" w:rsidRPr="00F84715" w:rsidDel="008B6AF4" w:rsidRDefault="00ED1509">
            <w:pPr>
              <w:pStyle w:val="Heading1Numbered"/>
              <w:rPr>
                <w:del w:id="12298" w:author="Donovan Goode" w:date="2018-11-09T10:04:00Z"/>
                <w:rFonts w:ascii="Consolas" w:eastAsia="Times New Roman" w:hAnsi="Consolas" w:cs="Times New Roman"/>
                <w:color w:val="D4D4D4"/>
                <w:sz w:val="21"/>
                <w:szCs w:val="21"/>
              </w:rPr>
              <w:pPrChange w:id="12299" w:author="Donovan Goode" w:date="2018-11-09T10:05:00Z">
                <w:pPr>
                  <w:shd w:val="clear" w:color="auto" w:fill="1E1E1E"/>
                  <w:spacing w:line="285" w:lineRule="atLeast"/>
                </w:pPr>
              </w:pPrChange>
            </w:pPr>
            <w:del w:id="1230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12D9A55" w14:textId="77777777" w:rsidR="00ED1509" w:rsidRPr="00F84715" w:rsidDel="008B6AF4" w:rsidRDefault="00ED1509">
            <w:pPr>
              <w:pStyle w:val="Heading1Numbered"/>
              <w:rPr>
                <w:del w:id="12301" w:author="Donovan Goode" w:date="2018-11-09T10:04:00Z"/>
                <w:rFonts w:ascii="Consolas" w:eastAsia="Times New Roman" w:hAnsi="Consolas" w:cs="Times New Roman"/>
                <w:color w:val="D4D4D4"/>
                <w:sz w:val="21"/>
                <w:szCs w:val="21"/>
              </w:rPr>
              <w:pPrChange w:id="12302" w:author="Donovan Goode" w:date="2018-11-09T10:05:00Z">
                <w:pPr>
                  <w:shd w:val="clear" w:color="auto" w:fill="1E1E1E"/>
                  <w:spacing w:line="285" w:lineRule="atLeast"/>
                </w:pPr>
              </w:pPrChange>
            </w:pPr>
            <w:del w:id="1230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w:delText>
              </w:r>
              <w:r w:rsidRPr="00F84715" w:rsidDel="008B6AF4">
                <w:rPr>
                  <w:rFonts w:ascii="Consolas" w:eastAsia="Times New Roman" w:hAnsi="Consolas" w:cs="Times New Roman"/>
                  <w:color w:val="D4D4D4"/>
                  <w:sz w:val="21"/>
                  <w:szCs w:val="21"/>
                </w:rPr>
                <w:delText>;</w:delText>
              </w:r>
            </w:del>
          </w:p>
          <w:p w14:paraId="3D867E27" w14:textId="77777777" w:rsidR="00ED1509" w:rsidRPr="00F84715" w:rsidDel="008B6AF4" w:rsidRDefault="00ED1509">
            <w:pPr>
              <w:pStyle w:val="Heading1Numbered"/>
              <w:rPr>
                <w:del w:id="12304" w:author="Donovan Goode" w:date="2018-11-09T10:04:00Z"/>
                <w:rFonts w:ascii="Consolas" w:eastAsia="Times New Roman" w:hAnsi="Consolas" w:cs="Times New Roman"/>
                <w:color w:val="D4D4D4"/>
                <w:sz w:val="21"/>
                <w:szCs w:val="21"/>
              </w:rPr>
              <w:pPrChange w:id="12305" w:author="Donovan Goode" w:date="2018-11-09T10:05:00Z">
                <w:pPr>
                  <w:shd w:val="clear" w:color="auto" w:fill="1E1E1E"/>
                  <w:spacing w:line="285" w:lineRule="atLeast"/>
                </w:pPr>
              </w:pPrChange>
            </w:pPr>
            <w:del w:id="1230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28px</w:delText>
              </w:r>
              <w:r w:rsidRPr="00F84715" w:rsidDel="008B6AF4">
                <w:rPr>
                  <w:rFonts w:ascii="Consolas" w:eastAsia="Times New Roman" w:hAnsi="Consolas" w:cs="Times New Roman"/>
                  <w:color w:val="D4D4D4"/>
                  <w:sz w:val="21"/>
                  <w:szCs w:val="21"/>
                </w:rPr>
                <w:delText>; }</w:delText>
              </w:r>
            </w:del>
          </w:p>
          <w:p w14:paraId="6BA27EC0" w14:textId="77777777" w:rsidR="00ED1509" w:rsidRPr="00F84715" w:rsidDel="008B6AF4" w:rsidRDefault="00ED1509">
            <w:pPr>
              <w:pStyle w:val="Heading1Numbered"/>
              <w:rPr>
                <w:del w:id="12307" w:author="Donovan Goode" w:date="2018-11-09T10:04:00Z"/>
                <w:rFonts w:ascii="Consolas" w:eastAsia="Times New Roman" w:hAnsi="Consolas" w:cs="Times New Roman"/>
                <w:color w:val="D4D4D4"/>
                <w:sz w:val="21"/>
                <w:szCs w:val="21"/>
              </w:rPr>
              <w:pPrChange w:id="12308" w:author="Donovan Goode" w:date="2018-11-09T10:05:00Z">
                <w:pPr>
                  <w:shd w:val="clear" w:color="auto" w:fill="1E1E1E"/>
                  <w:spacing w:line="285" w:lineRule="atLeast"/>
                </w:pPr>
              </w:pPrChange>
            </w:pPr>
            <w:del w:id="1230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button.scroll:disabled</w:delText>
              </w:r>
              <w:r w:rsidRPr="00F84715" w:rsidDel="008B6AF4">
                <w:rPr>
                  <w:rFonts w:ascii="Consolas" w:eastAsia="Times New Roman" w:hAnsi="Consolas" w:cs="Times New Roman"/>
                  <w:color w:val="D4D4D4"/>
                  <w:sz w:val="21"/>
                  <w:szCs w:val="21"/>
                </w:rPr>
                <w:delText xml:space="preserve"> {</w:delText>
              </w:r>
            </w:del>
          </w:p>
          <w:p w14:paraId="53E56AC2" w14:textId="77777777" w:rsidR="00ED1509" w:rsidRPr="00F84715" w:rsidDel="008B6AF4" w:rsidRDefault="00ED1509">
            <w:pPr>
              <w:pStyle w:val="Heading1Numbered"/>
              <w:rPr>
                <w:del w:id="12310" w:author="Donovan Goode" w:date="2018-11-09T10:04:00Z"/>
                <w:rFonts w:ascii="Consolas" w:eastAsia="Times New Roman" w:hAnsi="Consolas" w:cs="Times New Roman"/>
                <w:color w:val="D4D4D4"/>
                <w:sz w:val="21"/>
                <w:szCs w:val="21"/>
              </w:rPr>
              <w:pPrChange w:id="12311" w:author="Donovan Goode" w:date="2018-11-09T10:05:00Z">
                <w:pPr>
                  <w:shd w:val="clear" w:color="auto" w:fill="1E1E1E"/>
                  <w:spacing w:line="285" w:lineRule="atLeast"/>
                </w:pPr>
              </w:pPrChange>
            </w:pPr>
            <w:del w:id="1231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233D7A9B" w14:textId="77777777" w:rsidR="00ED1509" w:rsidRPr="00F84715" w:rsidDel="008B6AF4" w:rsidRDefault="00ED1509">
            <w:pPr>
              <w:pStyle w:val="Heading1Numbered"/>
              <w:rPr>
                <w:del w:id="12313" w:author="Donovan Goode" w:date="2018-11-09T10:04:00Z"/>
                <w:rFonts w:ascii="Consolas" w:eastAsia="Times New Roman" w:hAnsi="Consolas" w:cs="Times New Roman"/>
                <w:color w:val="D4D4D4"/>
                <w:sz w:val="21"/>
                <w:szCs w:val="21"/>
              </w:rPr>
              <w:pPrChange w:id="12314" w:author="Donovan Goode" w:date="2018-11-09T10:05:00Z">
                <w:pPr>
                  <w:shd w:val="clear" w:color="auto" w:fill="1E1E1E"/>
                  <w:spacing w:line="285" w:lineRule="atLeast"/>
                </w:pPr>
              </w:pPrChange>
            </w:pPr>
            <w:del w:id="1231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button.scroll:focus,</w:delText>
              </w:r>
            </w:del>
          </w:p>
          <w:p w14:paraId="089555E4" w14:textId="77777777" w:rsidR="00ED1509" w:rsidRPr="00F84715" w:rsidDel="008B6AF4" w:rsidRDefault="00ED1509">
            <w:pPr>
              <w:pStyle w:val="Heading1Numbered"/>
              <w:rPr>
                <w:del w:id="12316" w:author="Donovan Goode" w:date="2018-11-09T10:04:00Z"/>
                <w:rFonts w:ascii="Consolas" w:eastAsia="Times New Roman" w:hAnsi="Consolas" w:cs="Times New Roman"/>
                <w:color w:val="D4D4D4"/>
                <w:sz w:val="21"/>
                <w:szCs w:val="21"/>
              </w:rPr>
              <w:pPrChange w:id="12317" w:author="Donovan Goode" w:date="2018-11-09T10:05:00Z">
                <w:pPr>
                  <w:shd w:val="clear" w:color="auto" w:fill="1E1E1E"/>
                  <w:spacing w:line="285" w:lineRule="atLeast"/>
                </w:pPr>
              </w:pPrChange>
            </w:pPr>
            <w:del w:id="12318" w:author="Donovan Goode" w:date="2018-11-09T10:04:00Z">
              <w:r w:rsidRPr="00F84715" w:rsidDel="008B6AF4">
                <w:rPr>
                  <w:rFonts w:ascii="Consolas" w:eastAsia="Times New Roman" w:hAnsi="Consolas" w:cs="Times New Roman"/>
                  <w:color w:val="D7BA7D"/>
                  <w:sz w:val="21"/>
                  <w:szCs w:val="21"/>
                </w:rPr>
                <w:delText xml:space="preserve">  .wc-carousel button.scroll:hover</w:delText>
              </w:r>
              <w:r w:rsidRPr="00F84715" w:rsidDel="008B6AF4">
                <w:rPr>
                  <w:rFonts w:ascii="Consolas" w:eastAsia="Times New Roman" w:hAnsi="Consolas" w:cs="Times New Roman"/>
                  <w:color w:val="D4D4D4"/>
                  <w:sz w:val="21"/>
                  <w:szCs w:val="21"/>
                </w:rPr>
                <w:delText xml:space="preserve"> {</w:delText>
              </w:r>
            </w:del>
          </w:p>
          <w:p w14:paraId="640CCD8A" w14:textId="77777777" w:rsidR="00ED1509" w:rsidRPr="00F84715" w:rsidDel="008B6AF4" w:rsidRDefault="00ED1509">
            <w:pPr>
              <w:pStyle w:val="Heading1Numbered"/>
              <w:rPr>
                <w:del w:id="12319" w:author="Donovan Goode" w:date="2018-11-09T10:04:00Z"/>
                <w:rFonts w:ascii="Consolas" w:eastAsia="Times New Roman" w:hAnsi="Consolas" w:cs="Times New Roman"/>
                <w:color w:val="D4D4D4"/>
                <w:sz w:val="21"/>
                <w:szCs w:val="21"/>
              </w:rPr>
              <w:pPrChange w:id="12320" w:author="Donovan Goode" w:date="2018-11-09T10:05:00Z">
                <w:pPr>
                  <w:shd w:val="clear" w:color="auto" w:fill="1E1E1E"/>
                  <w:spacing w:line="285" w:lineRule="atLeast"/>
                </w:pPr>
              </w:pPrChange>
            </w:pPr>
            <w:del w:id="1232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#808c95</w:delText>
              </w:r>
              <w:r w:rsidRPr="00F84715" w:rsidDel="008B6AF4">
                <w:rPr>
                  <w:rFonts w:ascii="Consolas" w:eastAsia="Times New Roman" w:hAnsi="Consolas" w:cs="Times New Roman"/>
                  <w:color w:val="D4D4D4"/>
                  <w:sz w:val="21"/>
                  <w:szCs w:val="21"/>
                </w:rPr>
                <w:delText>; }</w:delText>
              </w:r>
            </w:del>
          </w:p>
          <w:p w14:paraId="5A360C6F" w14:textId="77777777" w:rsidR="00ED1509" w:rsidRPr="00F84715" w:rsidDel="008B6AF4" w:rsidRDefault="00ED1509">
            <w:pPr>
              <w:pStyle w:val="Heading1Numbered"/>
              <w:rPr>
                <w:del w:id="12322" w:author="Donovan Goode" w:date="2018-11-09T10:04:00Z"/>
                <w:rFonts w:ascii="Consolas" w:eastAsia="Times New Roman" w:hAnsi="Consolas" w:cs="Times New Roman"/>
                <w:color w:val="D4D4D4"/>
                <w:sz w:val="21"/>
                <w:szCs w:val="21"/>
              </w:rPr>
              <w:pPrChange w:id="12323" w:author="Donovan Goode" w:date="2018-11-09T10:05:00Z">
                <w:pPr>
                  <w:shd w:val="clear" w:color="auto" w:fill="1E1E1E"/>
                  <w:spacing w:line="285" w:lineRule="atLeast"/>
                </w:pPr>
              </w:pPrChange>
            </w:pPr>
            <w:del w:id="1232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 svg</w:delText>
              </w:r>
              <w:r w:rsidRPr="00F84715" w:rsidDel="008B6AF4">
                <w:rPr>
                  <w:rFonts w:ascii="Consolas" w:eastAsia="Times New Roman" w:hAnsi="Consolas" w:cs="Times New Roman"/>
                  <w:color w:val="D4D4D4"/>
                  <w:sz w:val="21"/>
                  <w:szCs w:val="21"/>
                </w:rPr>
                <w:delText xml:space="preserve"> {</w:delText>
              </w:r>
            </w:del>
          </w:p>
          <w:p w14:paraId="6687EE57" w14:textId="77777777" w:rsidR="00ED1509" w:rsidRPr="00F84715" w:rsidDel="008B6AF4" w:rsidRDefault="00ED1509">
            <w:pPr>
              <w:pStyle w:val="Heading1Numbered"/>
              <w:rPr>
                <w:del w:id="12325" w:author="Donovan Goode" w:date="2018-11-09T10:04:00Z"/>
                <w:rFonts w:ascii="Consolas" w:eastAsia="Times New Roman" w:hAnsi="Consolas" w:cs="Times New Roman"/>
                <w:color w:val="D4D4D4"/>
                <w:sz w:val="21"/>
                <w:szCs w:val="21"/>
              </w:rPr>
              <w:pPrChange w:id="12326" w:author="Donovan Goode" w:date="2018-11-09T10:05:00Z">
                <w:pPr>
                  <w:shd w:val="clear" w:color="auto" w:fill="1E1E1E"/>
                  <w:spacing w:line="285" w:lineRule="atLeast"/>
                </w:pPr>
              </w:pPrChange>
            </w:pPr>
            <w:del w:id="1232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07CF6EA7" w14:textId="77777777" w:rsidR="00ED1509" w:rsidRPr="00F84715" w:rsidDel="008B6AF4" w:rsidRDefault="00ED1509">
            <w:pPr>
              <w:pStyle w:val="Heading1Numbered"/>
              <w:rPr>
                <w:del w:id="12328" w:author="Donovan Goode" w:date="2018-11-09T10:04:00Z"/>
                <w:rFonts w:ascii="Consolas" w:eastAsia="Times New Roman" w:hAnsi="Consolas" w:cs="Times New Roman"/>
                <w:color w:val="D4D4D4"/>
                <w:sz w:val="21"/>
                <w:szCs w:val="21"/>
              </w:rPr>
              <w:pPrChange w:id="12329" w:author="Donovan Goode" w:date="2018-11-09T10:05:00Z">
                <w:pPr>
                  <w:shd w:val="clear" w:color="auto" w:fill="1E1E1E"/>
                  <w:spacing w:line="285" w:lineRule="atLeast"/>
                </w:pPr>
              </w:pPrChange>
            </w:pPr>
            <w:del w:id="1233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button.scroll.previous</w:delText>
              </w:r>
              <w:r w:rsidRPr="00F84715" w:rsidDel="008B6AF4">
                <w:rPr>
                  <w:rFonts w:ascii="Consolas" w:eastAsia="Times New Roman" w:hAnsi="Consolas" w:cs="Times New Roman"/>
                  <w:color w:val="D4D4D4"/>
                  <w:sz w:val="21"/>
                  <w:szCs w:val="21"/>
                </w:rPr>
                <w:delText xml:space="preserve"> {</w:delText>
              </w:r>
            </w:del>
          </w:p>
          <w:p w14:paraId="3BD4B77D" w14:textId="77777777" w:rsidR="00ED1509" w:rsidRPr="00F84715" w:rsidDel="008B6AF4" w:rsidRDefault="00ED1509">
            <w:pPr>
              <w:pStyle w:val="Heading1Numbered"/>
              <w:rPr>
                <w:del w:id="12331" w:author="Donovan Goode" w:date="2018-11-09T10:04:00Z"/>
                <w:rFonts w:ascii="Consolas" w:eastAsia="Times New Roman" w:hAnsi="Consolas" w:cs="Times New Roman"/>
                <w:color w:val="D4D4D4"/>
                <w:sz w:val="21"/>
                <w:szCs w:val="21"/>
              </w:rPr>
              <w:pPrChange w:id="12332" w:author="Donovan Goode" w:date="2018-11-09T10:05:00Z">
                <w:pPr>
                  <w:shd w:val="clear" w:color="auto" w:fill="1E1E1E"/>
                  <w:spacing w:line="285" w:lineRule="atLeast"/>
                </w:pPr>
              </w:pPrChange>
            </w:pPr>
            <w:del w:id="1233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w:delText>
              </w:r>
            </w:del>
          </w:p>
          <w:p w14:paraId="6A900070" w14:textId="77777777" w:rsidR="00ED1509" w:rsidRPr="00F84715" w:rsidDel="008B6AF4" w:rsidRDefault="00ED1509">
            <w:pPr>
              <w:pStyle w:val="Heading1Numbered"/>
              <w:rPr>
                <w:del w:id="12334" w:author="Donovan Goode" w:date="2018-11-09T10:04:00Z"/>
                <w:rFonts w:ascii="Consolas" w:eastAsia="Times New Roman" w:hAnsi="Consolas" w:cs="Times New Roman"/>
                <w:color w:val="D4D4D4"/>
                <w:sz w:val="21"/>
                <w:szCs w:val="21"/>
              </w:rPr>
              <w:pPrChange w:id="12335" w:author="Donovan Goode" w:date="2018-11-09T10:05:00Z">
                <w:pPr>
                  <w:shd w:val="clear" w:color="auto" w:fill="1E1E1E"/>
                  <w:spacing w:line="285" w:lineRule="atLeast"/>
                </w:pPr>
              </w:pPrChange>
            </w:pPr>
            <w:del w:id="1233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button.scroll.next</w:delText>
              </w:r>
              <w:r w:rsidRPr="00F84715" w:rsidDel="008B6AF4">
                <w:rPr>
                  <w:rFonts w:ascii="Consolas" w:eastAsia="Times New Roman" w:hAnsi="Consolas" w:cs="Times New Roman"/>
                  <w:color w:val="D4D4D4"/>
                  <w:sz w:val="21"/>
                  <w:szCs w:val="21"/>
                </w:rPr>
                <w:delText xml:space="preserve"> {</w:delText>
              </w:r>
            </w:del>
          </w:p>
          <w:p w14:paraId="316DB436" w14:textId="77777777" w:rsidR="00ED1509" w:rsidRPr="00F84715" w:rsidDel="008B6AF4" w:rsidRDefault="00ED1509">
            <w:pPr>
              <w:pStyle w:val="Heading1Numbered"/>
              <w:rPr>
                <w:del w:id="12337" w:author="Donovan Goode" w:date="2018-11-09T10:04:00Z"/>
                <w:rFonts w:ascii="Consolas" w:eastAsia="Times New Roman" w:hAnsi="Consolas" w:cs="Times New Roman"/>
                <w:color w:val="D4D4D4"/>
                <w:sz w:val="21"/>
                <w:szCs w:val="21"/>
              </w:rPr>
              <w:pPrChange w:id="12338" w:author="Donovan Goode" w:date="2018-11-09T10:05:00Z">
                <w:pPr>
                  <w:shd w:val="clear" w:color="auto" w:fill="1E1E1E"/>
                  <w:spacing w:line="285" w:lineRule="atLeast"/>
                </w:pPr>
              </w:pPrChange>
            </w:pPr>
            <w:del w:id="1233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-16px</w:delText>
              </w:r>
              <w:r w:rsidRPr="00F84715" w:rsidDel="008B6AF4">
                <w:rPr>
                  <w:rFonts w:ascii="Consolas" w:eastAsia="Times New Roman" w:hAnsi="Consolas" w:cs="Times New Roman"/>
                  <w:color w:val="D4D4D4"/>
                  <w:sz w:val="21"/>
                  <w:szCs w:val="21"/>
                </w:rPr>
                <w:delText>; }</w:delText>
              </w:r>
            </w:del>
          </w:p>
          <w:p w14:paraId="58A74831" w14:textId="77777777" w:rsidR="00ED1509" w:rsidRPr="00F84715" w:rsidDel="008B6AF4" w:rsidRDefault="00ED1509">
            <w:pPr>
              <w:pStyle w:val="Heading1Numbered"/>
              <w:rPr>
                <w:del w:id="12340" w:author="Donovan Goode" w:date="2018-11-09T10:04:00Z"/>
                <w:rFonts w:ascii="Consolas" w:eastAsia="Times New Roman" w:hAnsi="Consolas" w:cs="Times New Roman"/>
                <w:color w:val="D4D4D4"/>
                <w:sz w:val="21"/>
                <w:szCs w:val="21"/>
              </w:rPr>
              <w:pPrChange w:id="12341" w:author="Donovan Goode" w:date="2018-11-09T10:05:00Z">
                <w:pPr>
                  <w:shd w:val="clear" w:color="auto" w:fill="1E1E1E"/>
                  <w:spacing w:line="285" w:lineRule="atLeast"/>
                </w:pPr>
              </w:pPrChange>
            </w:pPr>
            <w:del w:id="1234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.wc-carousel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w:delText>
              </w:r>
              <w:r w:rsidRPr="00F84715" w:rsidDel="008B6AF4">
                <w:rPr>
                  <w:rFonts w:ascii="Consolas" w:eastAsia="Times New Roman" w:hAnsi="Consolas" w:cs="Times New Roman"/>
                  <w:color w:val="D4D4D4"/>
                  <w:sz w:val="21"/>
                  <w:szCs w:val="21"/>
                </w:rPr>
                <w:delText xml:space="preserve"> {</w:delText>
              </w:r>
            </w:del>
          </w:p>
          <w:p w14:paraId="24897212" w14:textId="77777777" w:rsidR="00ED1509" w:rsidRPr="00F84715" w:rsidDel="008B6AF4" w:rsidRDefault="00ED1509">
            <w:pPr>
              <w:pStyle w:val="Heading1Numbered"/>
              <w:rPr>
                <w:del w:id="12343" w:author="Donovan Goode" w:date="2018-11-09T10:04:00Z"/>
                <w:rFonts w:ascii="Consolas" w:eastAsia="Times New Roman" w:hAnsi="Consolas" w:cs="Times New Roman"/>
                <w:color w:val="D4D4D4"/>
                <w:sz w:val="21"/>
                <w:szCs w:val="21"/>
              </w:rPr>
              <w:pPrChange w:id="12344" w:author="Donovan Goode" w:date="2018-11-09T10:05:00Z">
                <w:pPr>
                  <w:shd w:val="clear" w:color="auto" w:fill="1E1E1E"/>
                  <w:spacing w:line="285" w:lineRule="atLeast"/>
                </w:pPr>
              </w:pPrChange>
            </w:pPr>
            <w:del w:id="1234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-4px</w:delText>
              </w:r>
              <w:r w:rsidRPr="00F84715" w:rsidDel="008B6AF4">
                <w:rPr>
                  <w:rFonts w:ascii="Consolas" w:eastAsia="Times New Roman" w:hAnsi="Consolas" w:cs="Times New Roman"/>
                  <w:color w:val="D4D4D4"/>
                  <w:sz w:val="21"/>
                  <w:szCs w:val="21"/>
                </w:rPr>
                <w:delText>; }</w:delText>
              </w:r>
            </w:del>
          </w:p>
          <w:p w14:paraId="47E9D017" w14:textId="77777777" w:rsidR="00ED1509" w:rsidRPr="00F84715" w:rsidDel="008B6AF4" w:rsidRDefault="00ED1509">
            <w:pPr>
              <w:pStyle w:val="Heading1Numbered"/>
              <w:rPr>
                <w:del w:id="12346" w:author="Donovan Goode" w:date="2018-11-09T10:04:00Z"/>
                <w:rFonts w:ascii="Consolas" w:eastAsia="Times New Roman" w:hAnsi="Consolas" w:cs="Times New Roman"/>
                <w:color w:val="D4D4D4"/>
                <w:sz w:val="21"/>
                <w:szCs w:val="21"/>
              </w:rPr>
              <w:pPrChange w:id="12347" w:author="Donovan Goode" w:date="2018-11-09T10:05:00Z">
                <w:pPr>
                  <w:shd w:val="clear" w:color="auto" w:fill="1E1E1E"/>
                  <w:spacing w:line="285" w:lineRule="atLeast"/>
                </w:pPr>
              </w:pPrChange>
            </w:pPr>
            <w:del w:id="1234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.wc-carousel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w:delText>
              </w:r>
              <w:r w:rsidRPr="00F84715" w:rsidDel="008B6AF4">
                <w:rPr>
                  <w:rFonts w:ascii="Consolas" w:eastAsia="Times New Roman" w:hAnsi="Consolas" w:cs="Times New Roman"/>
                  <w:color w:val="D4D4D4"/>
                  <w:sz w:val="21"/>
                  <w:szCs w:val="21"/>
                </w:rPr>
                <w:delText xml:space="preserve"> {</w:delText>
              </w:r>
            </w:del>
          </w:p>
          <w:p w14:paraId="6FE0DAFE" w14:textId="77777777" w:rsidR="00ED1509" w:rsidRPr="00F84715" w:rsidDel="008B6AF4" w:rsidRDefault="00ED1509">
            <w:pPr>
              <w:pStyle w:val="Heading1Numbered"/>
              <w:rPr>
                <w:del w:id="12349" w:author="Donovan Goode" w:date="2018-11-09T10:04:00Z"/>
                <w:rFonts w:ascii="Consolas" w:eastAsia="Times New Roman" w:hAnsi="Consolas" w:cs="Times New Roman"/>
                <w:color w:val="D4D4D4"/>
                <w:sz w:val="21"/>
                <w:szCs w:val="21"/>
              </w:rPr>
              <w:pPrChange w:id="12350" w:author="Donovan Goode" w:date="2018-11-09T10:05:00Z">
                <w:pPr>
                  <w:shd w:val="clear" w:color="auto" w:fill="1E1E1E"/>
                  <w:spacing w:line="285" w:lineRule="atLeast"/>
                </w:pPr>
              </w:pPrChange>
            </w:pPr>
            <w:del w:id="1235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4px</w:delText>
              </w:r>
              <w:r w:rsidRPr="00F84715" w:rsidDel="008B6AF4">
                <w:rPr>
                  <w:rFonts w:ascii="Consolas" w:eastAsia="Times New Roman" w:hAnsi="Consolas" w:cs="Times New Roman"/>
                  <w:color w:val="D4D4D4"/>
                  <w:sz w:val="21"/>
                  <w:szCs w:val="21"/>
                </w:rPr>
                <w:delText>; }</w:delText>
              </w:r>
            </w:del>
          </w:p>
          <w:p w14:paraId="203E3DE8" w14:textId="77777777" w:rsidR="00ED1509" w:rsidRPr="00F84715" w:rsidDel="008B6AF4" w:rsidRDefault="00ED1509">
            <w:pPr>
              <w:pStyle w:val="Heading1Numbered"/>
              <w:rPr>
                <w:del w:id="12352" w:author="Donovan Goode" w:date="2018-11-09T10:04:00Z"/>
                <w:rFonts w:ascii="Consolas" w:eastAsia="Times New Roman" w:hAnsi="Consolas" w:cs="Times New Roman"/>
                <w:color w:val="D4D4D4"/>
                <w:sz w:val="21"/>
                <w:szCs w:val="21"/>
              </w:rPr>
              <w:pPrChange w:id="12353" w:author="Donovan Goode" w:date="2018-11-09T10:05:00Z">
                <w:pPr>
                  <w:shd w:val="clear" w:color="auto" w:fill="1E1E1E"/>
                  <w:spacing w:line="285" w:lineRule="atLeast"/>
                </w:pPr>
              </w:pPrChange>
            </w:pPr>
            <w:del w:id="1235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.wc-carousel .wc-hscroll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ul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li:last-child</w:delText>
              </w:r>
              <w:r w:rsidRPr="00F84715" w:rsidDel="008B6AF4">
                <w:rPr>
                  <w:rFonts w:ascii="Consolas" w:eastAsia="Times New Roman" w:hAnsi="Consolas" w:cs="Times New Roman"/>
                  <w:color w:val="D4D4D4"/>
                  <w:sz w:val="21"/>
                  <w:szCs w:val="21"/>
                </w:rPr>
                <w:delText xml:space="preserve"> {</w:delText>
              </w:r>
            </w:del>
          </w:p>
          <w:p w14:paraId="0ED9BC09" w14:textId="77777777" w:rsidR="00ED1509" w:rsidRPr="00F84715" w:rsidDel="008B6AF4" w:rsidRDefault="00ED1509">
            <w:pPr>
              <w:pStyle w:val="Heading1Numbered"/>
              <w:rPr>
                <w:del w:id="12355" w:author="Donovan Goode" w:date="2018-11-09T10:04:00Z"/>
                <w:rFonts w:ascii="Consolas" w:eastAsia="Times New Roman" w:hAnsi="Consolas" w:cs="Times New Roman"/>
                <w:color w:val="D4D4D4"/>
                <w:sz w:val="21"/>
                <w:szCs w:val="21"/>
              </w:rPr>
              <w:pPrChange w:id="12356" w:author="Donovan Goode" w:date="2018-11-09T10:05:00Z">
                <w:pPr>
                  <w:shd w:val="clear" w:color="auto" w:fill="1E1E1E"/>
                  <w:spacing w:line="285" w:lineRule="atLeast"/>
                </w:pPr>
              </w:pPrChange>
            </w:pPr>
            <w:del w:id="1235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520F5513" w14:textId="77777777" w:rsidR="00ED1509" w:rsidRPr="00F84715" w:rsidDel="008B6AF4" w:rsidRDefault="00ED1509">
            <w:pPr>
              <w:pStyle w:val="Heading1Numbered"/>
              <w:rPr>
                <w:del w:id="12358" w:author="Donovan Goode" w:date="2018-11-09T10:04:00Z"/>
                <w:rFonts w:ascii="Consolas" w:eastAsia="Times New Roman" w:hAnsi="Consolas" w:cs="Times New Roman"/>
                <w:color w:val="D4D4D4"/>
                <w:sz w:val="21"/>
                <w:szCs w:val="21"/>
              </w:rPr>
              <w:pPrChange w:id="12359" w:author="Donovan Goode" w:date="2018-11-09T10:05:00Z">
                <w:pPr>
                  <w:shd w:val="clear" w:color="auto" w:fill="1E1E1E"/>
                  <w:spacing w:line="285" w:lineRule="atLeast"/>
                </w:pPr>
              </w:pPrChange>
            </w:pPr>
            <w:del w:id="1236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li p</w:delText>
              </w:r>
              <w:r w:rsidRPr="00F84715" w:rsidDel="008B6AF4">
                <w:rPr>
                  <w:rFonts w:ascii="Consolas" w:eastAsia="Times New Roman" w:hAnsi="Consolas" w:cs="Times New Roman"/>
                  <w:color w:val="D4D4D4"/>
                  <w:sz w:val="21"/>
                  <w:szCs w:val="21"/>
                </w:rPr>
                <w:delText xml:space="preserve"> {</w:delText>
              </w:r>
            </w:del>
          </w:p>
          <w:p w14:paraId="313F8F66" w14:textId="77777777" w:rsidR="00ED1509" w:rsidRPr="00F84715" w:rsidDel="008B6AF4" w:rsidRDefault="00ED1509">
            <w:pPr>
              <w:pStyle w:val="Heading1Numbered"/>
              <w:rPr>
                <w:del w:id="12361" w:author="Donovan Goode" w:date="2018-11-09T10:04:00Z"/>
                <w:rFonts w:ascii="Consolas" w:eastAsia="Times New Roman" w:hAnsi="Consolas" w:cs="Times New Roman"/>
                <w:color w:val="D4D4D4"/>
                <w:sz w:val="21"/>
                <w:szCs w:val="21"/>
              </w:rPr>
              <w:pPrChange w:id="12362" w:author="Donovan Goode" w:date="2018-11-09T10:05:00Z">
                <w:pPr>
                  <w:shd w:val="clear" w:color="auto" w:fill="1E1E1E"/>
                  <w:spacing w:line="285" w:lineRule="atLeast"/>
                </w:pPr>
              </w:pPrChange>
            </w:pPr>
            <w:del w:id="1236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min-height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4em</w:delText>
              </w:r>
              <w:r w:rsidRPr="00F84715" w:rsidDel="008B6AF4">
                <w:rPr>
                  <w:rFonts w:ascii="Consolas" w:eastAsia="Times New Roman" w:hAnsi="Consolas" w:cs="Times New Roman"/>
                  <w:color w:val="D4D4D4"/>
                  <w:sz w:val="21"/>
                  <w:szCs w:val="21"/>
                </w:rPr>
                <w:delText>;</w:delText>
              </w:r>
            </w:del>
          </w:p>
          <w:p w14:paraId="6E6CF932" w14:textId="77777777" w:rsidR="00ED1509" w:rsidRPr="00F84715" w:rsidDel="008B6AF4" w:rsidRDefault="00ED1509">
            <w:pPr>
              <w:pStyle w:val="Heading1Numbered"/>
              <w:rPr>
                <w:del w:id="12364" w:author="Donovan Goode" w:date="2018-11-09T10:04:00Z"/>
                <w:rFonts w:ascii="Consolas" w:eastAsia="Times New Roman" w:hAnsi="Consolas" w:cs="Times New Roman"/>
                <w:color w:val="D4D4D4"/>
                <w:sz w:val="21"/>
                <w:szCs w:val="21"/>
              </w:rPr>
              <w:pPrChange w:id="12365" w:author="Donovan Goode" w:date="2018-11-09T10:05:00Z">
                <w:pPr>
                  <w:shd w:val="clear" w:color="auto" w:fill="1E1E1E"/>
                  <w:spacing w:line="285" w:lineRule="atLeast"/>
                </w:pPr>
              </w:pPrChange>
            </w:pPr>
            <w:del w:id="1236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normal</w:delText>
              </w:r>
              <w:r w:rsidRPr="00F84715" w:rsidDel="008B6AF4">
                <w:rPr>
                  <w:rFonts w:ascii="Consolas" w:eastAsia="Times New Roman" w:hAnsi="Consolas" w:cs="Times New Roman"/>
                  <w:color w:val="D4D4D4"/>
                  <w:sz w:val="21"/>
                  <w:szCs w:val="21"/>
                </w:rPr>
                <w:delText>; }</w:delText>
              </w:r>
            </w:del>
          </w:p>
          <w:p w14:paraId="65A0D565" w14:textId="77777777" w:rsidR="00ED1509" w:rsidRPr="00F84715" w:rsidDel="008B6AF4" w:rsidRDefault="00ED1509">
            <w:pPr>
              <w:pStyle w:val="Heading1Numbered"/>
              <w:rPr>
                <w:del w:id="12367" w:author="Donovan Goode" w:date="2018-11-09T10:04:00Z"/>
                <w:rFonts w:ascii="Consolas" w:eastAsia="Times New Roman" w:hAnsi="Consolas" w:cs="Times New Roman"/>
                <w:color w:val="D4D4D4"/>
                <w:sz w:val="21"/>
                <w:szCs w:val="21"/>
              </w:rPr>
              <w:pPrChange w:id="12368" w:author="Donovan Goode" w:date="2018-11-09T10:05:00Z">
                <w:pPr>
                  <w:shd w:val="clear" w:color="auto" w:fill="1E1E1E"/>
                  <w:spacing w:line="285" w:lineRule="atLeast"/>
                </w:pPr>
              </w:pPrChange>
            </w:pPr>
            <w:del w:id="1236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.wc-carousel li .wc-adaptive-card p</w:delText>
              </w:r>
              <w:r w:rsidRPr="00F84715" w:rsidDel="008B6AF4">
                <w:rPr>
                  <w:rFonts w:ascii="Consolas" w:eastAsia="Times New Roman" w:hAnsi="Consolas" w:cs="Times New Roman"/>
                  <w:color w:val="D4D4D4"/>
                  <w:sz w:val="21"/>
                  <w:szCs w:val="21"/>
                </w:rPr>
                <w:delText xml:space="preserve"> {</w:delText>
              </w:r>
            </w:del>
          </w:p>
          <w:p w14:paraId="662762A0" w14:textId="77777777" w:rsidR="00ED1509" w:rsidRPr="00F84715" w:rsidDel="008B6AF4" w:rsidRDefault="00ED1509">
            <w:pPr>
              <w:pStyle w:val="Heading1Numbered"/>
              <w:rPr>
                <w:del w:id="12370" w:author="Donovan Goode" w:date="2018-11-09T10:04:00Z"/>
                <w:rFonts w:ascii="Consolas" w:eastAsia="Times New Roman" w:hAnsi="Consolas" w:cs="Times New Roman"/>
                <w:color w:val="D4D4D4"/>
                <w:sz w:val="21"/>
                <w:szCs w:val="21"/>
              </w:rPr>
              <w:pPrChange w:id="12371" w:author="Donovan Goode" w:date="2018-11-09T10:05:00Z">
                <w:pPr>
                  <w:shd w:val="clear" w:color="auto" w:fill="1E1E1E"/>
                  <w:spacing w:line="285" w:lineRule="atLeast"/>
                </w:pPr>
              </w:pPrChange>
            </w:pPr>
            <w:del w:id="1237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min-height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initial</w:delText>
              </w:r>
              <w:r w:rsidRPr="00F84715" w:rsidDel="008B6AF4">
                <w:rPr>
                  <w:rFonts w:ascii="Consolas" w:eastAsia="Times New Roman" w:hAnsi="Consolas" w:cs="Times New Roman"/>
                  <w:color w:val="D4D4D4"/>
                  <w:sz w:val="21"/>
                  <w:szCs w:val="21"/>
                </w:rPr>
                <w:delText>; }</w:delText>
              </w:r>
            </w:del>
          </w:p>
          <w:p w14:paraId="0FFF734A" w14:textId="77777777" w:rsidR="00ED1509" w:rsidRPr="00F84715" w:rsidDel="008B6AF4" w:rsidRDefault="00ED1509">
            <w:pPr>
              <w:pStyle w:val="Heading1Numbered"/>
              <w:rPr>
                <w:del w:id="12373" w:author="Donovan Goode" w:date="2018-11-09T10:04:00Z"/>
                <w:rFonts w:ascii="Consolas" w:eastAsia="Times New Roman" w:hAnsi="Consolas" w:cs="Times New Roman"/>
                <w:color w:val="D4D4D4"/>
                <w:sz w:val="21"/>
                <w:szCs w:val="21"/>
              </w:rPr>
              <w:pPrChange w:id="12374" w:author="Donovan Goode" w:date="2018-11-09T10:05:00Z">
                <w:pPr>
                  <w:shd w:val="clear" w:color="auto" w:fill="1E1E1E"/>
                  <w:spacing w:line="285" w:lineRule="atLeast"/>
                </w:pPr>
              </w:pPrChange>
            </w:pPr>
          </w:p>
          <w:p w14:paraId="55F68538" w14:textId="77777777" w:rsidR="00ED1509" w:rsidRPr="00F84715" w:rsidDel="008B6AF4" w:rsidRDefault="00ED1509">
            <w:pPr>
              <w:pStyle w:val="Heading1Numbered"/>
              <w:rPr>
                <w:del w:id="12375" w:author="Donovan Goode" w:date="2018-11-09T10:04:00Z"/>
                <w:rFonts w:ascii="Consolas" w:eastAsia="Times New Roman" w:hAnsi="Consolas" w:cs="Times New Roman"/>
                <w:color w:val="D4D4D4"/>
                <w:sz w:val="21"/>
                <w:szCs w:val="21"/>
              </w:rPr>
              <w:pPrChange w:id="12376" w:author="Donovan Goode" w:date="2018-11-09T10:05:00Z">
                <w:pPr>
                  <w:shd w:val="clear" w:color="auto" w:fill="1E1E1E"/>
                  <w:spacing w:line="285" w:lineRule="atLeast"/>
                </w:pPr>
              </w:pPrChange>
            </w:pPr>
            <w:del w:id="12377" w:author="Donovan Goode" w:date="2018-11-09T10:04:00Z">
              <w:r w:rsidRPr="00F84715" w:rsidDel="008B6AF4">
                <w:rPr>
                  <w:rFonts w:ascii="Consolas" w:eastAsia="Times New Roman" w:hAnsi="Consolas" w:cs="Times New Roman"/>
                  <w:color w:val="6A9955"/>
                  <w:sz w:val="21"/>
                  <w:szCs w:val="21"/>
                </w:rPr>
                <w:delText>/* from me */</w:delText>
              </w:r>
            </w:del>
          </w:p>
          <w:p w14:paraId="6D619D0B" w14:textId="77777777" w:rsidR="00ED1509" w:rsidRPr="00F84715" w:rsidDel="008B6AF4" w:rsidRDefault="00ED1509">
            <w:pPr>
              <w:pStyle w:val="Heading1Numbered"/>
              <w:rPr>
                <w:del w:id="12378" w:author="Donovan Goode" w:date="2018-11-09T10:04:00Z"/>
                <w:rFonts w:ascii="Consolas" w:eastAsia="Times New Roman" w:hAnsi="Consolas" w:cs="Times New Roman"/>
                <w:color w:val="D4D4D4"/>
                <w:sz w:val="21"/>
                <w:szCs w:val="21"/>
              </w:rPr>
              <w:pPrChange w:id="12379" w:author="Donovan Goode" w:date="2018-11-09T10:05:00Z">
                <w:pPr>
                  <w:shd w:val="clear" w:color="auto" w:fill="1E1E1E"/>
                  <w:spacing w:line="285" w:lineRule="atLeast"/>
                </w:pPr>
              </w:pPrChange>
            </w:pPr>
            <w:del w:id="12380" w:author="Donovan Goode" w:date="2018-11-09T10:04:00Z">
              <w:r w:rsidRPr="00F84715" w:rsidDel="008B6AF4">
                <w:rPr>
                  <w:rFonts w:ascii="Consolas" w:eastAsia="Times New Roman" w:hAnsi="Consolas" w:cs="Times New Roman"/>
                  <w:color w:val="D7BA7D"/>
                  <w:sz w:val="21"/>
                  <w:szCs w:val="21"/>
                </w:rPr>
                <w:delText>.wc-message-from-me</w:delText>
              </w:r>
              <w:r w:rsidRPr="00F84715" w:rsidDel="008B6AF4">
                <w:rPr>
                  <w:rFonts w:ascii="Consolas" w:eastAsia="Times New Roman" w:hAnsi="Consolas" w:cs="Times New Roman"/>
                  <w:color w:val="D4D4D4"/>
                  <w:sz w:val="21"/>
                  <w:szCs w:val="21"/>
                </w:rPr>
                <w:delText xml:space="preserve"> {</w:delText>
              </w:r>
            </w:del>
          </w:p>
          <w:p w14:paraId="54D297D2" w14:textId="77777777" w:rsidR="00ED1509" w:rsidRPr="00F84715" w:rsidDel="008B6AF4" w:rsidRDefault="00ED1509">
            <w:pPr>
              <w:pStyle w:val="Heading1Numbered"/>
              <w:rPr>
                <w:del w:id="12381" w:author="Donovan Goode" w:date="2018-11-09T10:04:00Z"/>
                <w:rFonts w:ascii="Consolas" w:eastAsia="Times New Roman" w:hAnsi="Consolas" w:cs="Times New Roman"/>
                <w:color w:val="D4D4D4"/>
                <w:sz w:val="21"/>
                <w:szCs w:val="21"/>
              </w:rPr>
              <w:pPrChange w:id="12382" w:author="Donovan Goode" w:date="2018-11-09T10:05:00Z">
                <w:pPr>
                  <w:shd w:val="clear" w:color="auto" w:fill="1E1E1E"/>
                  <w:spacing w:line="285" w:lineRule="atLeast"/>
                </w:pPr>
              </w:pPrChange>
            </w:pPr>
            <w:del w:id="1238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float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right</w:delText>
              </w:r>
              <w:r w:rsidRPr="00F84715" w:rsidDel="008B6AF4">
                <w:rPr>
                  <w:rFonts w:ascii="Consolas" w:eastAsia="Times New Roman" w:hAnsi="Consolas" w:cs="Times New Roman"/>
                  <w:color w:val="D4D4D4"/>
                  <w:sz w:val="21"/>
                  <w:szCs w:val="21"/>
                </w:rPr>
                <w:delText>;</w:delText>
              </w:r>
            </w:del>
          </w:p>
          <w:p w14:paraId="2E1731A0" w14:textId="77777777" w:rsidR="00ED1509" w:rsidRPr="00F84715" w:rsidDel="008B6AF4" w:rsidRDefault="00ED1509">
            <w:pPr>
              <w:pStyle w:val="Heading1Numbered"/>
              <w:rPr>
                <w:del w:id="12384" w:author="Donovan Goode" w:date="2018-11-09T10:04:00Z"/>
                <w:rFonts w:ascii="Consolas" w:eastAsia="Times New Roman" w:hAnsi="Consolas" w:cs="Times New Roman"/>
                <w:color w:val="D4D4D4"/>
                <w:sz w:val="21"/>
                <w:szCs w:val="21"/>
              </w:rPr>
              <w:pPrChange w:id="12385" w:author="Donovan Goode" w:date="2018-11-09T10:05:00Z">
                <w:pPr>
                  <w:shd w:val="clear" w:color="auto" w:fill="1E1E1E"/>
                  <w:spacing w:line="285" w:lineRule="atLeast"/>
                </w:pPr>
              </w:pPrChange>
            </w:pPr>
            <w:del w:id="1238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4AD794E6" w14:textId="77777777" w:rsidR="00ED1509" w:rsidRPr="00F84715" w:rsidDel="008B6AF4" w:rsidRDefault="00ED1509">
            <w:pPr>
              <w:pStyle w:val="Heading1Numbered"/>
              <w:rPr>
                <w:del w:id="12387" w:author="Donovan Goode" w:date="2018-11-09T10:04:00Z"/>
                <w:rFonts w:ascii="Consolas" w:eastAsia="Times New Roman" w:hAnsi="Consolas" w:cs="Times New Roman"/>
                <w:color w:val="D4D4D4"/>
                <w:sz w:val="21"/>
                <w:szCs w:val="21"/>
              </w:rPr>
              <w:pPrChange w:id="12388" w:author="Donovan Goode" w:date="2018-11-09T10:05:00Z">
                <w:pPr>
                  <w:shd w:val="clear" w:color="auto" w:fill="1E1E1E"/>
                  <w:spacing w:line="285" w:lineRule="atLeast"/>
                </w:pPr>
              </w:pPrChange>
            </w:pPr>
          </w:p>
          <w:p w14:paraId="4B782A39" w14:textId="77777777" w:rsidR="00ED1509" w:rsidRPr="00F84715" w:rsidDel="008B6AF4" w:rsidRDefault="00ED1509">
            <w:pPr>
              <w:pStyle w:val="Heading1Numbered"/>
              <w:rPr>
                <w:del w:id="12389" w:author="Donovan Goode" w:date="2018-11-09T10:04:00Z"/>
                <w:rFonts w:ascii="Consolas" w:eastAsia="Times New Roman" w:hAnsi="Consolas" w:cs="Times New Roman"/>
                <w:color w:val="D4D4D4"/>
                <w:sz w:val="21"/>
                <w:szCs w:val="21"/>
              </w:rPr>
              <w:pPrChange w:id="12390" w:author="Donovan Goode" w:date="2018-11-09T10:05:00Z">
                <w:pPr>
                  <w:shd w:val="clear" w:color="auto" w:fill="1E1E1E"/>
                  <w:spacing w:line="285" w:lineRule="atLeast"/>
                </w:pPr>
              </w:pPrChange>
            </w:pPr>
            <w:del w:id="12391" w:author="Donovan Goode" w:date="2018-11-09T10:04:00Z">
              <w:r w:rsidRPr="00F84715" w:rsidDel="008B6AF4">
                <w:rPr>
                  <w:rFonts w:ascii="Consolas" w:eastAsia="Times New Roman" w:hAnsi="Consolas" w:cs="Times New Roman"/>
                  <w:color w:val="D7BA7D"/>
                  <w:sz w:val="21"/>
                  <w:szCs w:val="21"/>
                </w:rPr>
                <w:delText>.wc-message-from-me.wc-message-from</w:delText>
              </w:r>
              <w:r w:rsidRPr="00F84715" w:rsidDel="008B6AF4">
                <w:rPr>
                  <w:rFonts w:ascii="Consolas" w:eastAsia="Times New Roman" w:hAnsi="Consolas" w:cs="Times New Roman"/>
                  <w:color w:val="D4D4D4"/>
                  <w:sz w:val="21"/>
                  <w:szCs w:val="21"/>
                </w:rPr>
                <w:delText xml:space="preserve"> {</w:delText>
              </w:r>
            </w:del>
          </w:p>
          <w:p w14:paraId="5BF8B169" w14:textId="77777777" w:rsidR="00ED1509" w:rsidRPr="00F84715" w:rsidDel="008B6AF4" w:rsidRDefault="00ED1509">
            <w:pPr>
              <w:pStyle w:val="Heading1Numbered"/>
              <w:rPr>
                <w:del w:id="12392" w:author="Donovan Goode" w:date="2018-11-09T10:04:00Z"/>
                <w:rFonts w:ascii="Consolas" w:eastAsia="Times New Roman" w:hAnsi="Consolas" w:cs="Times New Roman"/>
                <w:color w:val="D4D4D4"/>
                <w:sz w:val="21"/>
                <w:szCs w:val="21"/>
              </w:rPr>
              <w:pPrChange w:id="12393" w:author="Donovan Goode" w:date="2018-11-09T10:05:00Z">
                <w:pPr>
                  <w:shd w:val="clear" w:color="auto" w:fill="1E1E1E"/>
                  <w:spacing w:line="285" w:lineRule="atLeast"/>
                </w:pPr>
              </w:pPrChange>
            </w:pPr>
            <w:del w:id="1239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right</w:delText>
              </w:r>
              <w:r w:rsidRPr="00F84715" w:rsidDel="008B6AF4">
                <w:rPr>
                  <w:rFonts w:ascii="Consolas" w:eastAsia="Times New Roman" w:hAnsi="Consolas" w:cs="Times New Roman"/>
                  <w:color w:val="D4D4D4"/>
                  <w:sz w:val="21"/>
                  <w:szCs w:val="21"/>
                </w:rPr>
                <w:delText>; }</w:delText>
              </w:r>
            </w:del>
          </w:p>
          <w:p w14:paraId="6EBAE7C7" w14:textId="77777777" w:rsidR="00ED1509" w:rsidRPr="00F84715" w:rsidDel="008B6AF4" w:rsidRDefault="00ED1509">
            <w:pPr>
              <w:pStyle w:val="Heading1Numbered"/>
              <w:rPr>
                <w:del w:id="12395" w:author="Donovan Goode" w:date="2018-11-09T10:04:00Z"/>
                <w:rFonts w:ascii="Consolas" w:eastAsia="Times New Roman" w:hAnsi="Consolas" w:cs="Times New Roman"/>
                <w:color w:val="D4D4D4"/>
                <w:sz w:val="21"/>
                <w:szCs w:val="21"/>
              </w:rPr>
              <w:pPrChange w:id="12396" w:author="Donovan Goode" w:date="2018-11-09T10:05:00Z">
                <w:pPr>
                  <w:shd w:val="clear" w:color="auto" w:fill="1E1E1E"/>
                  <w:spacing w:line="285" w:lineRule="atLeast"/>
                </w:pPr>
              </w:pPrChange>
            </w:pPr>
          </w:p>
          <w:p w14:paraId="135AA6F2" w14:textId="77777777" w:rsidR="00ED1509" w:rsidRPr="00F84715" w:rsidDel="008B6AF4" w:rsidRDefault="00ED1509">
            <w:pPr>
              <w:pStyle w:val="Heading1Numbered"/>
              <w:rPr>
                <w:del w:id="12397" w:author="Donovan Goode" w:date="2018-11-09T10:04:00Z"/>
                <w:rFonts w:ascii="Consolas" w:eastAsia="Times New Roman" w:hAnsi="Consolas" w:cs="Times New Roman"/>
                <w:color w:val="D4D4D4"/>
                <w:sz w:val="21"/>
                <w:szCs w:val="21"/>
              </w:rPr>
              <w:pPrChange w:id="12398" w:author="Donovan Goode" w:date="2018-11-09T10:05:00Z">
                <w:pPr>
                  <w:shd w:val="clear" w:color="auto" w:fill="1E1E1E"/>
                  <w:spacing w:line="285" w:lineRule="atLeast"/>
                </w:pPr>
              </w:pPrChange>
            </w:pPr>
            <w:del w:id="12399" w:author="Donovan Goode" w:date="2018-11-09T10:04:00Z">
              <w:r w:rsidRPr="00F84715" w:rsidDel="008B6AF4">
                <w:rPr>
                  <w:rFonts w:ascii="Consolas" w:eastAsia="Times New Roman" w:hAnsi="Consolas" w:cs="Times New Roman"/>
                  <w:color w:val="D7BA7D"/>
                  <w:sz w:val="21"/>
                  <w:szCs w:val="21"/>
                </w:rPr>
                <w:delText>.wc-message-from-me .wc-message-content</w:delText>
              </w:r>
              <w:r w:rsidRPr="00F84715" w:rsidDel="008B6AF4">
                <w:rPr>
                  <w:rFonts w:ascii="Consolas" w:eastAsia="Times New Roman" w:hAnsi="Consolas" w:cs="Times New Roman"/>
                  <w:color w:val="D4D4D4"/>
                  <w:sz w:val="21"/>
                  <w:szCs w:val="21"/>
                </w:rPr>
                <w:delText xml:space="preserve"> {</w:delText>
              </w:r>
            </w:del>
          </w:p>
          <w:p w14:paraId="17C349E3" w14:textId="77777777" w:rsidR="00ED1509" w:rsidRPr="00F84715" w:rsidDel="008B6AF4" w:rsidRDefault="00ED1509">
            <w:pPr>
              <w:pStyle w:val="Heading1Numbered"/>
              <w:rPr>
                <w:del w:id="12400" w:author="Donovan Goode" w:date="2018-11-09T10:04:00Z"/>
                <w:rFonts w:ascii="Consolas" w:eastAsia="Times New Roman" w:hAnsi="Consolas" w:cs="Times New Roman"/>
                <w:color w:val="D4D4D4"/>
                <w:sz w:val="21"/>
                <w:szCs w:val="21"/>
              </w:rPr>
              <w:pPrChange w:id="12401" w:author="Donovan Goode" w:date="2018-11-09T10:05:00Z">
                <w:pPr>
                  <w:shd w:val="clear" w:color="auto" w:fill="1E1E1E"/>
                  <w:spacing w:line="285" w:lineRule="atLeast"/>
                </w:pPr>
              </w:pPrChange>
            </w:pPr>
            <w:del w:id="1240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39F6573E" w14:textId="77777777" w:rsidR="00ED1509" w:rsidRPr="00F84715" w:rsidDel="008B6AF4" w:rsidRDefault="00ED1509">
            <w:pPr>
              <w:pStyle w:val="Heading1Numbered"/>
              <w:rPr>
                <w:del w:id="12403" w:author="Donovan Goode" w:date="2018-11-09T10:04:00Z"/>
                <w:rFonts w:ascii="Consolas" w:eastAsia="Times New Roman" w:hAnsi="Consolas" w:cs="Times New Roman"/>
                <w:color w:val="D4D4D4"/>
                <w:sz w:val="21"/>
                <w:szCs w:val="21"/>
              </w:rPr>
              <w:pPrChange w:id="12404" w:author="Donovan Goode" w:date="2018-11-09T10:05:00Z">
                <w:pPr>
                  <w:shd w:val="clear" w:color="auto" w:fill="1E1E1E"/>
                  <w:spacing w:line="285" w:lineRule="atLeast"/>
                </w:pPr>
              </w:pPrChange>
            </w:pPr>
            <w:del w:id="1240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w:delText>
              </w:r>
            </w:del>
          </w:p>
          <w:p w14:paraId="3A7DADD4" w14:textId="77777777" w:rsidR="00ED1509" w:rsidRPr="00F84715" w:rsidDel="008B6AF4" w:rsidRDefault="00ED1509">
            <w:pPr>
              <w:pStyle w:val="Heading1Numbered"/>
              <w:rPr>
                <w:del w:id="12406" w:author="Donovan Goode" w:date="2018-11-09T10:04:00Z"/>
                <w:rFonts w:ascii="Consolas" w:eastAsia="Times New Roman" w:hAnsi="Consolas" w:cs="Times New Roman"/>
                <w:color w:val="D4D4D4"/>
                <w:sz w:val="21"/>
                <w:szCs w:val="21"/>
              </w:rPr>
              <w:pPrChange w:id="12407" w:author="Donovan Goode" w:date="2018-11-09T10:05:00Z">
                <w:pPr>
                  <w:shd w:val="clear" w:color="auto" w:fill="1E1E1E"/>
                  <w:spacing w:line="285" w:lineRule="atLeast"/>
                </w:pPr>
              </w:pPrChange>
            </w:pPr>
          </w:p>
          <w:p w14:paraId="028282B9" w14:textId="77777777" w:rsidR="00ED1509" w:rsidRPr="00F84715" w:rsidDel="008B6AF4" w:rsidRDefault="00ED1509">
            <w:pPr>
              <w:pStyle w:val="Heading1Numbered"/>
              <w:rPr>
                <w:del w:id="12408" w:author="Donovan Goode" w:date="2018-11-09T10:04:00Z"/>
                <w:rFonts w:ascii="Consolas" w:eastAsia="Times New Roman" w:hAnsi="Consolas" w:cs="Times New Roman"/>
                <w:color w:val="D4D4D4"/>
                <w:sz w:val="21"/>
                <w:szCs w:val="21"/>
              </w:rPr>
              <w:pPrChange w:id="12409" w:author="Donovan Goode" w:date="2018-11-09T10:05:00Z">
                <w:pPr>
                  <w:shd w:val="clear" w:color="auto" w:fill="1E1E1E"/>
                  <w:spacing w:line="285" w:lineRule="atLeast"/>
                </w:pPr>
              </w:pPrChange>
            </w:pPr>
            <w:del w:id="12410" w:author="Donovan Goode" w:date="2018-11-09T10:04:00Z">
              <w:r w:rsidRPr="00F84715" w:rsidDel="008B6AF4">
                <w:rPr>
                  <w:rFonts w:ascii="Consolas" w:eastAsia="Times New Roman" w:hAnsi="Consolas" w:cs="Times New Roman"/>
                  <w:color w:val="D7BA7D"/>
                  <w:sz w:val="21"/>
                  <w:szCs w:val="21"/>
                </w:rPr>
                <w:delText>.wc-message-from-me svg.wc-message-callout path</w:delText>
              </w:r>
              <w:r w:rsidRPr="00F84715" w:rsidDel="008B6AF4">
                <w:rPr>
                  <w:rFonts w:ascii="Consolas" w:eastAsia="Times New Roman" w:hAnsi="Consolas" w:cs="Times New Roman"/>
                  <w:color w:val="D4D4D4"/>
                  <w:sz w:val="21"/>
                  <w:szCs w:val="21"/>
                </w:rPr>
                <w:delText xml:space="preserve"> {</w:delText>
              </w:r>
            </w:del>
          </w:p>
          <w:p w14:paraId="63DDAB7A" w14:textId="77777777" w:rsidR="00ED1509" w:rsidRPr="00F84715" w:rsidDel="008B6AF4" w:rsidRDefault="00ED1509">
            <w:pPr>
              <w:pStyle w:val="Heading1Numbered"/>
              <w:rPr>
                <w:del w:id="12411" w:author="Donovan Goode" w:date="2018-11-09T10:04:00Z"/>
                <w:rFonts w:ascii="Consolas" w:eastAsia="Times New Roman" w:hAnsi="Consolas" w:cs="Times New Roman"/>
                <w:color w:val="D4D4D4"/>
                <w:sz w:val="21"/>
                <w:szCs w:val="21"/>
              </w:rPr>
              <w:pPrChange w:id="12412" w:author="Donovan Goode" w:date="2018-11-09T10:05:00Z">
                <w:pPr>
                  <w:shd w:val="clear" w:color="auto" w:fill="1E1E1E"/>
                  <w:spacing w:line="285" w:lineRule="atLeast"/>
                </w:pPr>
              </w:pPrChange>
            </w:pPr>
            <w:del w:id="1241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4A0850F9" w14:textId="77777777" w:rsidR="00ED1509" w:rsidRPr="00F84715" w:rsidDel="008B6AF4" w:rsidRDefault="00ED1509">
            <w:pPr>
              <w:pStyle w:val="Heading1Numbered"/>
              <w:rPr>
                <w:del w:id="12414" w:author="Donovan Goode" w:date="2018-11-09T10:04:00Z"/>
                <w:rFonts w:ascii="Consolas" w:eastAsia="Times New Roman" w:hAnsi="Consolas" w:cs="Times New Roman"/>
                <w:color w:val="D4D4D4"/>
                <w:sz w:val="21"/>
                <w:szCs w:val="21"/>
              </w:rPr>
              <w:pPrChange w:id="12415" w:author="Donovan Goode" w:date="2018-11-09T10:05:00Z">
                <w:pPr>
                  <w:shd w:val="clear" w:color="auto" w:fill="1E1E1E"/>
                  <w:spacing w:line="285" w:lineRule="atLeast"/>
                </w:pPr>
              </w:pPrChange>
            </w:pPr>
          </w:p>
          <w:p w14:paraId="3C172F48" w14:textId="77777777" w:rsidR="00ED1509" w:rsidRPr="00F84715" w:rsidDel="008B6AF4" w:rsidRDefault="00ED1509">
            <w:pPr>
              <w:pStyle w:val="Heading1Numbered"/>
              <w:rPr>
                <w:del w:id="12416" w:author="Donovan Goode" w:date="2018-11-09T10:04:00Z"/>
                <w:rFonts w:ascii="Consolas" w:eastAsia="Times New Roman" w:hAnsi="Consolas" w:cs="Times New Roman"/>
                <w:color w:val="D4D4D4"/>
                <w:sz w:val="21"/>
                <w:szCs w:val="21"/>
              </w:rPr>
              <w:pPrChange w:id="12417" w:author="Donovan Goode" w:date="2018-11-09T10:05:00Z">
                <w:pPr>
                  <w:shd w:val="clear" w:color="auto" w:fill="1E1E1E"/>
                  <w:spacing w:line="285" w:lineRule="atLeast"/>
                </w:pPr>
              </w:pPrChange>
            </w:pPr>
            <w:del w:id="12418" w:author="Donovan Goode" w:date="2018-11-09T10:04:00Z">
              <w:r w:rsidRPr="00F84715" w:rsidDel="008B6AF4">
                <w:rPr>
                  <w:rFonts w:ascii="Consolas" w:eastAsia="Times New Roman" w:hAnsi="Consolas" w:cs="Times New Roman"/>
                  <w:color w:val="D7BA7D"/>
                  <w:sz w:val="21"/>
                  <w:szCs w:val="21"/>
                </w:rPr>
                <w:delText>.wc-message-from-me svg.wc-message-callout path.point-left</w:delText>
              </w:r>
              <w:r w:rsidRPr="00F84715" w:rsidDel="008B6AF4">
                <w:rPr>
                  <w:rFonts w:ascii="Consolas" w:eastAsia="Times New Roman" w:hAnsi="Consolas" w:cs="Times New Roman"/>
                  <w:color w:val="D4D4D4"/>
                  <w:sz w:val="21"/>
                  <w:szCs w:val="21"/>
                </w:rPr>
                <w:delText xml:space="preserve"> {</w:delText>
              </w:r>
            </w:del>
          </w:p>
          <w:p w14:paraId="607DBA4A" w14:textId="77777777" w:rsidR="00ED1509" w:rsidRPr="00F84715" w:rsidDel="008B6AF4" w:rsidRDefault="00ED1509">
            <w:pPr>
              <w:pStyle w:val="Heading1Numbered"/>
              <w:rPr>
                <w:del w:id="12419" w:author="Donovan Goode" w:date="2018-11-09T10:04:00Z"/>
                <w:rFonts w:ascii="Consolas" w:eastAsia="Times New Roman" w:hAnsi="Consolas" w:cs="Times New Roman"/>
                <w:color w:val="D4D4D4"/>
                <w:sz w:val="21"/>
                <w:szCs w:val="21"/>
              </w:rPr>
              <w:pPrChange w:id="12420" w:author="Donovan Goode" w:date="2018-11-09T10:05:00Z">
                <w:pPr>
                  <w:shd w:val="clear" w:color="auto" w:fill="1E1E1E"/>
                  <w:spacing w:line="285" w:lineRule="atLeast"/>
                </w:pPr>
              </w:pPrChange>
            </w:pPr>
            <w:del w:id="1242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5260A09E" w14:textId="77777777" w:rsidR="00ED1509" w:rsidRPr="00F84715" w:rsidDel="008B6AF4" w:rsidRDefault="00ED1509">
            <w:pPr>
              <w:pStyle w:val="Heading1Numbered"/>
              <w:rPr>
                <w:del w:id="12422" w:author="Donovan Goode" w:date="2018-11-09T10:04:00Z"/>
                <w:rFonts w:ascii="Consolas" w:eastAsia="Times New Roman" w:hAnsi="Consolas" w:cs="Times New Roman"/>
                <w:color w:val="D4D4D4"/>
                <w:sz w:val="21"/>
                <w:szCs w:val="21"/>
              </w:rPr>
              <w:pPrChange w:id="12423" w:author="Donovan Goode" w:date="2018-11-09T10:05:00Z">
                <w:pPr>
                  <w:shd w:val="clear" w:color="auto" w:fill="1E1E1E"/>
                  <w:spacing w:line="285" w:lineRule="atLeast"/>
                </w:pPr>
              </w:pPrChange>
            </w:pPr>
          </w:p>
          <w:p w14:paraId="5FFEB147" w14:textId="77777777" w:rsidR="00ED1509" w:rsidRPr="00F84715" w:rsidDel="008B6AF4" w:rsidRDefault="00ED1509">
            <w:pPr>
              <w:pStyle w:val="Heading1Numbered"/>
              <w:rPr>
                <w:del w:id="12424" w:author="Donovan Goode" w:date="2018-11-09T10:04:00Z"/>
                <w:rFonts w:ascii="Consolas" w:eastAsia="Times New Roman" w:hAnsi="Consolas" w:cs="Times New Roman"/>
                <w:color w:val="D4D4D4"/>
                <w:sz w:val="21"/>
                <w:szCs w:val="21"/>
              </w:rPr>
              <w:pPrChange w:id="12425" w:author="Donovan Goode" w:date="2018-11-09T10:05:00Z">
                <w:pPr>
                  <w:shd w:val="clear" w:color="auto" w:fill="1E1E1E"/>
                  <w:spacing w:line="285" w:lineRule="atLeast"/>
                </w:pPr>
              </w:pPrChange>
            </w:pPr>
            <w:del w:id="12426" w:author="Donovan Goode" w:date="2018-11-09T10:04:00Z">
              <w:r w:rsidRPr="00F84715" w:rsidDel="008B6AF4">
                <w:rPr>
                  <w:rFonts w:ascii="Consolas" w:eastAsia="Times New Roman" w:hAnsi="Consolas" w:cs="Times New Roman"/>
                  <w:color w:val="D7BA7D"/>
                  <w:sz w:val="21"/>
                  <w:szCs w:val="21"/>
                </w:rPr>
                <w:delText>.wc-message-from-me svg.wc-message-callout</w:delText>
              </w:r>
              <w:r w:rsidRPr="00F84715" w:rsidDel="008B6AF4">
                <w:rPr>
                  <w:rFonts w:ascii="Consolas" w:eastAsia="Times New Roman" w:hAnsi="Consolas" w:cs="Times New Roman"/>
                  <w:color w:val="D4D4D4"/>
                  <w:sz w:val="21"/>
                  <w:szCs w:val="21"/>
                </w:rPr>
                <w:delText xml:space="preserve"> {</w:delText>
              </w:r>
            </w:del>
          </w:p>
          <w:p w14:paraId="48E3CF81" w14:textId="77777777" w:rsidR="00ED1509" w:rsidRPr="00F84715" w:rsidDel="008B6AF4" w:rsidRDefault="00ED1509">
            <w:pPr>
              <w:pStyle w:val="Heading1Numbered"/>
              <w:rPr>
                <w:del w:id="12427" w:author="Donovan Goode" w:date="2018-11-09T10:04:00Z"/>
                <w:rFonts w:ascii="Consolas" w:eastAsia="Times New Roman" w:hAnsi="Consolas" w:cs="Times New Roman"/>
                <w:color w:val="D4D4D4"/>
                <w:sz w:val="21"/>
                <w:szCs w:val="21"/>
              </w:rPr>
              <w:pPrChange w:id="12428" w:author="Donovan Goode" w:date="2018-11-09T10:05:00Z">
                <w:pPr>
                  <w:shd w:val="clear" w:color="auto" w:fill="1E1E1E"/>
                  <w:spacing w:line="285" w:lineRule="atLeast"/>
                </w:pPr>
              </w:pPrChange>
            </w:pPr>
            <w:del w:id="1242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669C521D" w14:textId="77777777" w:rsidR="00ED1509" w:rsidRPr="00F84715" w:rsidDel="008B6AF4" w:rsidRDefault="00ED1509">
            <w:pPr>
              <w:pStyle w:val="Heading1Numbered"/>
              <w:rPr>
                <w:del w:id="12430" w:author="Donovan Goode" w:date="2018-11-09T10:04:00Z"/>
                <w:rFonts w:ascii="Consolas" w:eastAsia="Times New Roman" w:hAnsi="Consolas" w:cs="Times New Roman"/>
                <w:color w:val="D4D4D4"/>
                <w:sz w:val="21"/>
                <w:szCs w:val="21"/>
              </w:rPr>
              <w:pPrChange w:id="12431" w:author="Donovan Goode" w:date="2018-11-09T10:05:00Z">
                <w:pPr>
                  <w:shd w:val="clear" w:color="auto" w:fill="1E1E1E"/>
                  <w:spacing w:line="285" w:lineRule="atLeast"/>
                </w:pPr>
              </w:pPrChange>
            </w:pPr>
          </w:p>
          <w:p w14:paraId="160722F7" w14:textId="77777777" w:rsidR="00ED1509" w:rsidRPr="00F84715" w:rsidDel="008B6AF4" w:rsidRDefault="00ED1509">
            <w:pPr>
              <w:pStyle w:val="Heading1Numbered"/>
              <w:rPr>
                <w:del w:id="12432" w:author="Donovan Goode" w:date="2018-11-09T10:04:00Z"/>
                <w:rFonts w:ascii="Consolas" w:eastAsia="Times New Roman" w:hAnsi="Consolas" w:cs="Times New Roman"/>
                <w:color w:val="D4D4D4"/>
                <w:sz w:val="21"/>
                <w:szCs w:val="21"/>
              </w:rPr>
              <w:pPrChange w:id="12433" w:author="Donovan Goode" w:date="2018-11-09T10:05:00Z">
                <w:pPr>
                  <w:shd w:val="clear" w:color="auto" w:fill="1E1E1E"/>
                  <w:spacing w:line="285" w:lineRule="atLeast"/>
                </w:pPr>
              </w:pPrChange>
            </w:pPr>
            <w:del w:id="12434" w:author="Donovan Goode" w:date="2018-11-09T10:04:00Z">
              <w:r w:rsidRPr="00F84715" w:rsidDel="008B6AF4">
                <w:rPr>
                  <w:rFonts w:ascii="Consolas" w:eastAsia="Times New Roman" w:hAnsi="Consolas" w:cs="Times New Roman"/>
                  <w:color w:val="6A9955"/>
                  <w:sz w:val="21"/>
                  <w:szCs w:val="21"/>
                </w:rPr>
                <w:delText>/* from bot */</w:delText>
              </w:r>
            </w:del>
          </w:p>
          <w:p w14:paraId="2AD51DF2" w14:textId="77777777" w:rsidR="00ED1509" w:rsidRPr="00F84715" w:rsidDel="008B6AF4" w:rsidRDefault="00ED1509">
            <w:pPr>
              <w:pStyle w:val="Heading1Numbered"/>
              <w:rPr>
                <w:del w:id="12435" w:author="Donovan Goode" w:date="2018-11-09T10:04:00Z"/>
                <w:rFonts w:ascii="Consolas" w:eastAsia="Times New Roman" w:hAnsi="Consolas" w:cs="Times New Roman"/>
                <w:color w:val="D4D4D4"/>
                <w:sz w:val="21"/>
                <w:szCs w:val="21"/>
              </w:rPr>
              <w:pPrChange w:id="12436" w:author="Donovan Goode" w:date="2018-11-09T10:05:00Z">
                <w:pPr>
                  <w:shd w:val="clear" w:color="auto" w:fill="1E1E1E"/>
                  <w:spacing w:line="285" w:lineRule="atLeast"/>
                </w:pPr>
              </w:pPrChange>
            </w:pPr>
            <w:del w:id="12437" w:author="Donovan Goode" w:date="2018-11-09T10:04:00Z">
              <w:r w:rsidRPr="00F84715" w:rsidDel="008B6AF4">
                <w:rPr>
                  <w:rFonts w:ascii="Consolas" w:eastAsia="Times New Roman" w:hAnsi="Consolas" w:cs="Times New Roman"/>
                  <w:color w:val="D7BA7D"/>
                  <w:sz w:val="21"/>
                  <w:szCs w:val="21"/>
                </w:rPr>
                <w:delText>.wc-message-from-bot</w:delText>
              </w:r>
              <w:r w:rsidRPr="00F84715" w:rsidDel="008B6AF4">
                <w:rPr>
                  <w:rFonts w:ascii="Consolas" w:eastAsia="Times New Roman" w:hAnsi="Consolas" w:cs="Times New Roman"/>
                  <w:color w:val="D4D4D4"/>
                  <w:sz w:val="21"/>
                  <w:szCs w:val="21"/>
                </w:rPr>
                <w:delText xml:space="preserve"> {</w:delText>
              </w:r>
            </w:del>
          </w:p>
          <w:p w14:paraId="4CEA99F1" w14:textId="77777777" w:rsidR="00ED1509" w:rsidRPr="00F84715" w:rsidDel="008B6AF4" w:rsidRDefault="00ED1509">
            <w:pPr>
              <w:pStyle w:val="Heading1Numbered"/>
              <w:rPr>
                <w:del w:id="12438" w:author="Donovan Goode" w:date="2018-11-09T10:04:00Z"/>
                <w:rFonts w:ascii="Consolas" w:eastAsia="Times New Roman" w:hAnsi="Consolas" w:cs="Times New Roman"/>
                <w:color w:val="D4D4D4"/>
                <w:sz w:val="21"/>
                <w:szCs w:val="21"/>
              </w:rPr>
              <w:pPrChange w:id="12439" w:author="Donovan Goode" w:date="2018-11-09T10:05:00Z">
                <w:pPr>
                  <w:shd w:val="clear" w:color="auto" w:fill="1E1E1E"/>
                  <w:spacing w:line="285" w:lineRule="atLeast"/>
                </w:pPr>
              </w:pPrChange>
            </w:pPr>
            <w:del w:id="1244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float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w:delText>
              </w:r>
            </w:del>
          </w:p>
          <w:p w14:paraId="5F2081E6" w14:textId="77777777" w:rsidR="00ED1509" w:rsidRPr="00F84715" w:rsidDel="008B6AF4" w:rsidRDefault="00ED1509">
            <w:pPr>
              <w:pStyle w:val="Heading1Numbered"/>
              <w:rPr>
                <w:del w:id="12441" w:author="Donovan Goode" w:date="2018-11-09T10:04:00Z"/>
                <w:rFonts w:ascii="Consolas" w:eastAsia="Times New Roman" w:hAnsi="Consolas" w:cs="Times New Roman"/>
                <w:color w:val="D4D4D4"/>
                <w:sz w:val="21"/>
                <w:szCs w:val="21"/>
              </w:rPr>
              <w:pPrChange w:id="12442" w:author="Donovan Goode" w:date="2018-11-09T10:05:00Z">
                <w:pPr>
                  <w:shd w:val="clear" w:color="auto" w:fill="1E1E1E"/>
                  <w:spacing w:line="285" w:lineRule="atLeast"/>
                </w:pPr>
              </w:pPrChange>
            </w:pPr>
            <w:del w:id="1244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7D243C1A" w14:textId="77777777" w:rsidR="00ED1509" w:rsidRPr="00F84715" w:rsidDel="008B6AF4" w:rsidRDefault="00ED1509">
            <w:pPr>
              <w:pStyle w:val="Heading1Numbered"/>
              <w:rPr>
                <w:del w:id="12444" w:author="Donovan Goode" w:date="2018-11-09T10:04:00Z"/>
                <w:rFonts w:ascii="Consolas" w:eastAsia="Times New Roman" w:hAnsi="Consolas" w:cs="Times New Roman"/>
                <w:color w:val="D4D4D4"/>
                <w:sz w:val="21"/>
                <w:szCs w:val="21"/>
              </w:rPr>
              <w:pPrChange w:id="12445" w:author="Donovan Goode" w:date="2018-11-09T10:05:00Z">
                <w:pPr>
                  <w:shd w:val="clear" w:color="auto" w:fill="1E1E1E"/>
                  <w:spacing w:line="285" w:lineRule="atLeast"/>
                </w:pPr>
              </w:pPrChange>
            </w:pPr>
          </w:p>
          <w:p w14:paraId="7222B2B2" w14:textId="77777777" w:rsidR="00ED1509" w:rsidRPr="00F84715" w:rsidDel="008B6AF4" w:rsidRDefault="00ED1509">
            <w:pPr>
              <w:pStyle w:val="Heading1Numbered"/>
              <w:rPr>
                <w:del w:id="12446" w:author="Donovan Goode" w:date="2018-11-09T10:04:00Z"/>
                <w:rFonts w:ascii="Consolas" w:eastAsia="Times New Roman" w:hAnsi="Consolas" w:cs="Times New Roman"/>
                <w:color w:val="D4D4D4"/>
                <w:sz w:val="21"/>
                <w:szCs w:val="21"/>
              </w:rPr>
              <w:pPrChange w:id="12447" w:author="Donovan Goode" w:date="2018-11-09T10:05:00Z">
                <w:pPr>
                  <w:shd w:val="clear" w:color="auto" w:fill="1E1E1E"/>
                  <w:spacing w:line="285" w:lineRule="atLeast"/>
                </w:pPr>
              </w:pPrChange>
            </w:pPr>
            <w:del w:id="12448" w:author="Donovan Goode" w:date="2018-11-09T10:04:00Z">
              <w:r w:rsidRPr="00F84715" w:rsidDel="008B6AF4">
                <w:rPr>
                  <w:rFonts w:ascii="Consolas" w:eastAsia="Times New Roman" w:hAnsi="Consolas" w:cs="Times New Roman"/>
                  <w:color w:val="D7BA7D"/>
                  <w:sz w:val="21"/>
                  <w:szCs w:val="21"/>
                </w:rPr>
                <w:delText>.wc-message-from-bot .wc-message-content</w:delText>
              </w:r>
              <w:r w:rsidRPr="00F84715" w:rsidDel="008B6AF4">
                <w:rPr>
                  <w:rFonts w:ascii="Consolas" w:eastAsia="Times New Roman" w:hAnsi="Consolas" w:cs="Times New Roman"/>
                  <w:color w:val="D4D4D4"/>
                  <w:sz w:val="21"/>
                  <w:szCs w:val="21"/>
                </w:rPr>
                <w:delText xml:space="preserve"> {</w:delText>
              </w:r>
            </w:del>
          </w:p>
          <w:p w14:paraId="382E3D3E" w14:textId="77777777" w:rsidR="00ED1509" w:rsidRPr="00F84715" w:rsidDel="008B6AF4" w:rsidRDefault="00ED1509">
            <w:pPr>
              <w:pStyle w:val="Heading1Numbered"/>
              <w:rPr>
                <w:del w:id="12449" w:author="Donovan Goode" w:date="2018-11-09T10:04:00Z"/>
                <w:rFonts w:ascii="Consolas" w:eastAsia="Times New Roman" w:hAnsi="Consolas" w:cs="Times New Roman"/>
                <w:color w:val="D4D4D4"/>
                <w:sz w:val="21"/>
                <w:szCs w:val="21"/>
              </w:rPr>
              <w:pPrChange w:id="12450" w:author="Donovan Goode" w:date="2018-11-09T10:05:00Z">
                <w:pPr>
                  <w:shd w:val="clear" w:color="auto" w:fill="1E1E1E"/>
                  <w:spacing w:line="285" w:lineRule="atLeast"/>
                </w:pPr>
              </w:pPrChange>
            </w:pPr>
            <w:del w:id="1245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#eceff1</w:delText>
              </w:r>
              <w:r w:rsidRPr="00F84715" w:rsidDel="008B6AF4">
                <w:rPr>
                  <w:rFonts w:ascii="Consolas" w:eastAsia="Times New Roman" w:hAnsi="Consolas" w:cs="Times New Roman"/>
                  <w:color w:val="D4D4D4"/>
                  <w:sz w:val="21"/>
                  <w:szCs w:val="21"/>
                </w:rPr>
                <w:delText>;</w:delText>
              </w:r>
            </w:del>
          </w:p>
          <w:p w14:paraId="60F0409F" w14:textId="77777777" w:rsidR="00ED1509" w:rsidRPr="00F84715" w:rsidDel="008B6AF4" w:rsidRDefault="00ED1509">
            <w:pPr>
              <w:pStyle w:val="Heading1Numbered"/>
              <w:rPr>
                <w:del w:id="12452" w:author="Donovan Goode" w:date="2018-11-09T10:04:00Z"/>
                <w:rFonts w:ascii="Consolas" w:eastAsia="Times New Roman" w:hAnsi="Consolas" w:cs="Times New Roman"/>
                <w:color w:val="D4D4D4"/>
                <w:sz w:val="21"/>
                <w:szCs w:val="21"/>
              </w:rPr>
              <w:pPrChange w:id="12453" w:author="Donovan Goode" w:date="2018-11-09T10:05:00Z">
                <w:pPr>
                  <w:shd w:val="clear" w:color="auto" w:fill="1E1E1E"/>
                  <w:spacing w:line="285" w:lineRule="atLeast"/>
                </w:pPr>
              </w:pPrChange>
            </w:pPr>
            <w:del w:id="1245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#000000</w:delText>
              </w:r>
              <w:r w:rsidRPr="00F84715" w:rsidDel="008B6AF4">
                <w:rPr>
                  <w:rFonts w:ascii="Consolas" w:eastAsia="Times New Roman" w:hAnsi="Consolas" w:cs="Times New Roman"/>
                  <w:color w:val="D4D4D4"/>
                  <w:sz w:val="21"/>
                  <w:szCs w:val="21"/>
                </w:rPr>
                <w:delText>; }</w:delText>
              </w:r>
            </w:del>
          </w:p>
          <w:p w14:paraId="7BEC1070" w14:textId="77777777" w:rsidR="00ED1509" w:rsidRPr="00F84715" w:rsidDel="008B6AF4" w:rsidRDefault="00ED1509">
            <w:pPr>
              <w:pStyle w:val="Heading1Numbered"/>
              <w:rPr>
                <w:del w:id="12455" w:author="Donovan Goode" w:date="2018-11-09T10:04:00Z"/>
                <w:rFonts w:ascii="Consolas" w:eastAsia="Times New Roman" w:hAnsi="Consolas" w:cs="Times New Roman"/>
                <w:color w:val="D4D4D4"/>
                <w:sz w:val="21"/>
                <w:szCs w:val="21"/>
              </w:rPr>
              <w:pPrChange w:id="12456" w:author="Donovan Goode" w:date="2018-11-09T10:05:00Z">
                <w:pPr>
                  <w:shd w:val="clear" w:color="auto" w:fill="1E1E1E"/>
                  <w:spacing w:line="285" w:lineRule="atLeast"/>
                </w:pPr>
              </w:pPrChange>
            </w:pPr>
          </w:p>
          <w:p w14:paraId="2A3FA27B" w14:textId="77777777" w:rsidR="00ED1509" w:rsidRPr="00F84715" w:rsidDel="008B6AF4" w:rsidRDefault="00ED1509">
            <w:pPr>
              <w:pStyle w:val="Heading1Numbered"/>
              <w:rPr>
                <w:del w:id="12457" w:author="Donovan Goode" w:date="2018-11-09T10:04:00Z"/>
                <w:rFonts w:ascii="Consolas" w:eastAsia="Times New Roman" w:hAnsi="Consolas" w:cs="Times New Roman"/>
                <w:color w:val="D4D4D4"/>
                <w:sz w:val="21"/>
                <w:szCs w:val="21"/>
              </w:rPr>
              <w:pPrChange w:id="12458" w:author="Donovan Goode" w:date="2018-11-09T10:05:00Z">
                <w:pPr>
                  <w:shd w:val="clear" w:color="auto" w:fill="1E1E1E"/>
                  <w:spacing w:line="285" w:lineRule="atLeast"/>
                </w:pPr>
              </w:pPrChange>
            </w:pPr>
            <w:del w:id="12459" w:author="Donovan Goode" w:date="2018-11-09T10:04:00Z">
              <w:r w:rsidRPr="00F84715" w:rsidDel="008B6AF4">
                <w:rPr>
                  <w:rFonts w:ascii="Consolas" w:eastAsia="Times New Roman" w:hAnsi="Consolas" w:cs="Times New Roman"/>
                  <w:color w:val="D7BA7D"/>
                  <w:sz w:val="21"/>
                  <w:szCs w:val="21"/>
                </w:rPr>
                <w:delText>.wc-message-from-bot svg.wc-message-callout path</w:delText>
              </w:r>
              <w:r w:rsidRPr="00F84715" w:rsidDel="008B6AF4">
                <w:rPr>
                  <w:rFonts w:ascii="Consolas" w:eastAsia="Times New Roman" w:hAnsi="Consolas" w:cs="Times New Roman"/>
                  <w:color w:val="D4D4D4"/>
                  <w:sz w:val="21"/>
                  <w:szCs w:val="21"/>
                </w:rPr>
                <w:delText xml:space="preserve"> {</w:delText>
              </w:r>
            </w:del>
          </w:p>
          <w:p w14:paraId="66492405" w14:textId="77777777" w:rsidR="00ED1509" w:rsidRPr="00F84715" w:rsidDel="008B6AF4" w:rsidRDefault="00ED1509">
            <w:pPr>
              <w:pStyle w:val="Heading1Numbered"/>
              <w:rPr>
                <w:del w:id="12460" w:author="Donovan Goode" w:date="2018-11-09T10:04:00Z"/>
                <w:rFonts w:ascii="Consolas" w:eastAsia="Times New Roman" w:hAnsi="Consolas" w:cs="Times New Roman"/>
                <w:color w:val="D4D4D4"/>
                <w:sz w:val="21"/>
                <w:szCs w:val="21"/>
              </w:rPr>
              <w:pPrChange w:id="12461" w:author="Donovan Goode" w:date="2018-11-09T10:05:00Z">
                <w:pPr>
                  <w:shd w:val="clear" w:color="auto" w:fill="1E1E1E"/>
                  <w:spacing w:line="285" w:lineRule="atLeast"/>
                </w:pPr>
              </w:pPrChange>
            </w:pPr>
            <w:del w:id="1246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#eceff1</w:delText>
              </w:r>
              <w:r w:rsidRPr="00F84715" w:rsidDel="008B6AF4">
                <w:rPr>
                  <w:rFonts w:ascii="Consolas" w:eastAsia="Times New Roman" w:hAnsi="Consolas" w:cs="Times New Roman"/>
                  <w:color w:val="D4D4D4"/>
                  <w:sz w:val="21"/>
                  <w:szCs w:val="21"/>
                </w:rPr>
                <w:delText>; }</w:delText>
              </w:r>
            </w:del>
          </w:p>
          <w:p w14:paraId="1EF7BDC4" w14:textId="77777777" w:rsidR="00ED1509" w:rsidRPr="00F84715" w:rsidDel="008B6AF4" w:rsidRDefault="00ED1509">
            <w:pPr>
              <w:pStyle w:val="Heading1Numbered"/>
              <w:rPr>
                <w:del w:id="12463" w:author="Donovan Goode" w:date="2018-11-09T10:04:00Z"/>
                <w:rFonts w:ascii="Consolas" w:eastAsia="Times New Roman" w:hAnsi="Consolas" w:cs="Times New Roman"/>
                <w:color w:val="D4D4D4"/>
                <w:sz w:val="21"/>
                <w:szCs w:val="21"/>
              </w:rPr>
              <w:pPrChange w:id="12464" w:author="Donovan Goode" w:date="2018-11-09T10:05:00Z">
                <w:pPr>
                  <w:shd w:val="clear" w:color="auto" w:fill="1E1E1E"/>
                  <w:spacing w:line="285" w:lineRule="atLeast"/>
                </w:pPr>
              </w:pPrChange>
            </w:pPr>
          </w:p>
          <w:p w14:paraId="2137DBE6" w14:textId="77777777" w:rsidR="00ED1509" w:rsidRPr="00F84715" w:rsidDel="008B6AF4" w:rsidRDefault="00ED1509">
            <w:pPr>
              <w:pStyle w:val="Heading1Numbered"/>
              <w:rPr>
                <w:del w:id="12465" w:author="Donovan Goode" w:date="2018-11-09T10:04:00Z"/>
                <w:rFonts w:ascii="Consolas" w:eastAsia="Times New Roman" w:hAnsi="Consolas" w:cs="Times New Roman"/>
                <w:color w:val="D4D4D4"/>
                <w:sz w:val="21"/>
                <w:szCs w:val="21"/>
              </w:rPr>
              <w:pPrChange w:id="12466" w:author="Donovan Goode" w:date="2018-11-09T10:05:00Z">
                <w:pPr>
                  <w:shd w:val="clear" w:color="auto" w:fill="1E1E1E"/>
                  <w:spacing w:line="285" w:lineRule="atLeast"/>
                </w:pPr>
              </w:pPrChange>
            </w:pPr>
            <w:del w:id="12467" w:author="Donovan Goode" w:date="2018-11-09T10:04:00Z">
              <w:r w:rsidRPr="00F84715" w:rsidDel="008B6AF4">
                <w:rPr>
                  <w:rFonts w:ascii="Consolas" w:eastAsia="Times New Roman" w:hAnsi="Consolas" w:cs="Times New Roman"/>
                  <w:color w:val="D7BA7D"/>
                  <w:sz w:val="21"/>
                  <w:szCs w:val="21"/>
                </w:rPr>
                <w:delText>.wc-message-from-bot svg.wc-message-callout path.point-right</w:delText>
              </w:r>
              <w:r w:rsidRPr="00F84715" w:rsidDel="008B6AF4">
                <w:rPr>
                  <w:rFonts w:ascii="Consolas" w:eastAsia="Times New Roman" w:hAnsi="Consolas" w:cs="Times New Roman"/>
                  <w:color w:val="D4D4D4"/>
                  <w:sz w:val="21"/>
                  <w:szCs w:val="21"/>
                </w:rPr>
                <w:delText xml:space="preserve"> {</w:delText>
              </w:r>
            </w:del>
          </w:p>
          <w:p w14:paraId="76FBDC45" w14:textId="77777777" w:rsidR="00ED1509" w:rsidRPr="00F84715" w:rsidDel="008B6AF4" w:rsidRDefault="00ED1509">
            <w:pPr>
              <w:pStyle w:val="Heading1Numbered"/>
              <w:rPr>
                <w:del w:id="12468" w:author="Donovan Goode" w:date="2018-11-09T10:04:00Z"/>
                <w:rFonts w:ascii="Consolas" w:eastAsia="Times New Roman" w:hAnsi="Consolas" w:cs="Times New Roman"/>
                <w:color w:val="D4D4D4"/>
                <w:sz w:val="21"/>
                <w:szCs w:val="21"/>
              </w:rPr>
              <w:pPrChange w:id="12469" w:author="Donovan Goode" w:date="2018-11-09T10:05:00Z">
                <w:pPr>
                  <w:shd w:val="clear" w:color="auto" w:fill="1E1E1E"/>
                  <w:spacing w:line="285" w:lineRule="atLeast"/>
                </w:pPr>
              </w:pPrChange>
            </w:pPr>
            <w:del w:id="1247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373E3B7A" w14:textId="77777777" w:rsidR="00ED1509" w:rsidRPr="00F84715" w:rsidDel="008B6AF4" w:rsidRDefault="00ED1509">
            <w:pPr>
              <w:pStyle w:val="Heading1Numbered"/>
              <w:rPr>
                <w:del w:id="12471" w:author="Donovan Goode" w:date="2018-11-09T10:04:00Z"/>
                <w:rFonts w:ascii="Consolas" w:eastAsia="Times New Roman" w:hAnsi="Consolas" w:cs="Times New Roman"/>
                <w:color w:val="D4D4D4"/>
                <w:sz w:val="21"/>
                <w:szCs w:val="21"/>
              </w:rPr>
              <w:pPrChange w:id="12472" w:author="Donovan Goode" w:date="2018-11-09T10:05:00Z">
                <w:pPr>
                  <w:shd w:val="clear" w:color="auto" w:fill="1E1E1E"/>
                  <w:spacing w:line="285" w:lineRule="atLeast"/>
                </w:pPr>
              </w:pPrChange>
            </w:pPr>
          </w:p>
          <w:p w14:paraId="697C8D43" w14:textId="77777777" w:rsidR="00ED1509" w:rsidRPr="00F84715" w:rsidDel="008B6AF4" w:rsidRDefault="00ED1509">
            <w:pPr>
              <w:pStyle w:val="Heading1Numbered"/>
              <w:rPr>
                <w:del w:id="12473" w:author="Donovan Goode" w:date="2018-11-09T10:04:00Z"/>
                <w:rFonts w:ascii="Consolas" w:eastAsia="Times New Roman" w:hAnsi="Consolas" w:cs="Times New Roman"/>
                <w:color w:val="D4D4D4"/>
                <w:sz w:val="21"/>
                <w:szCs w:val="21"/>
              </w:rPr>
              <w:pPrChange w:id="12474" w:author="Donovan Goode" w:date="2018-11-09T10:05:00Z">
                <w:pPr>
                  <w:shd w:val="clear" w:color="auto" w:fill="1E1E1E"/>
                  <w:spacing w:line="285" w:lineRule="atLeast"/>
                </w:pPr>
              </w:pPrChange>
            </w:pPr>
            <w:del w:id="12475" w:author="Donovan Goode" w:date="2018-11-09T10:04:00Z">
              <w:r w:rsidRPr="00F84715" w:rsidDel="008B6AF4">
                <w:rPr>
                  <w:rFonts w:ascii="Consolas" w:eastAsia="Times New Roman" w:hAnsi="Consolas" w:cs="Times New Roman"/>
                  <w:color w:val="D7BA7D"/>
                  <w:sz w:val="21"/>
                  <w:szCs w:val="21"/>
                </w:rPr>
                <w:delText>.wc-message-from-bot svg.wc-message-callout</w:delText>
              </w:r>
              <w:r w:rsidRPr="00F84715" w:rsidDel="008B6AF4">
                <w:rPr>
                  <w:rFonts w:ascii="Consolas" w:eastAsia="Times New Roman" w:hAnsi="Consolas" w:cs="Times New Roman"/>
                  <w:color w:val="D4D4D4"/>
                  <w:sz w:val="21"/>
                  <w:szCs w:val="21"/>
                </w:rPr>
                <w:delText xml:space="preserve"> {</w:delText>
              </w:r>
            </w:del>
          </w:p>
          <w:p w14:paraId="6A442A4A" w14:textId="77777777" w:rsidR="00ED1509" w:rsidRPr="00F84715" w:rsidDel="008B6AF4" w:rsidRDefault="00ED1509">
            <w:pPr>
              <w:pStyle w:val="Heading1Numbered"/>
              <w:rPr>
                <w:del w:id="12476" w:author="Donovan Goode" w:date="2018-11-09T10:04:00Z"/>
                <w:rFonts w:ascii="Consolas" w:eastAsia="Times New Roman" w:hAnsi="Consolas" w:cs="Times New Roman"/>
                <w:color w:val="D4D4D4"/>
                <w:sz w:val="21"/>
                <w:szCs w:val="21"/>
              </w:rPr>
              <w:pPrChange w:id="12477" w:author="Donovan Goode" w:date="2018-11-09T10:05:00Z">
                <w:pPr>
                  <w:shd w:val="clear" w:color="auto" w:fill="1E1E1E"/>
                  <w:spacing w:line="285" w:lineRule="atLeast"/>
                </w:pPr>
              </w:pPrChange>
            </w:pPr>
            <w:del w:id="1247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-6px</w:delText>
              </w:r>
              <w:r w:rsidRPr="00F84715" w:rsidDel="008B6AF4">
                <w:rPr>
                  <w:rFonts w:ascii="Consolas" w:eastAsia="Times New Roman" w:hAnsi="Consolas" w:cs="Times New Roman"/>
                  <w:color w:val="D4D4D4"/>
                  <w:sz w:val="21"/>
                  <w:szCs w:val="21"/>
                </w:rPr>
                <w:delText>; }</w:delText>
              </w:r>
            </w:del>
          </w:p>
          <w:p w14:paraId="541748C0" w14:textId="77777777" w:rsidR="00ED1509" w:rsidRPr="00F84715" w:rsidDel="008B6AF4" w:rsidRDefault="00ED1509">
            <w:pPr>
              <w:pStyle w:val="Heading1Numbered"/>
              <w:rPr>
                <w:del w:id="12479" w:author="Donovan Goode" w:date="2018-11-09T10:04:00Z"/>
                <w:rFonts w:ascii="Consolas" w:eastAsia="Times New Roman" w:hAnsi="Consolas" w:cs="Times New Roman"/>
                <w:color w:val="D4D4D4"/>
                <w:sz w:val="21"/>
                <w:szCs w:val="21"/>
              </w:rPr>
              <w:pPrChange w:id="12480" w:author="Donovan Goode" w:date="2018-11-09T10:05:00Z">
                <w:pPr>
                  <w:shd w:val="clear" w:color="auto" w:fill="1E1E1E"/>
                  <w:spacing w:line="285" w:lineRule="atLeast"/>
                </w:pPr>
              </w:pPrChange>
            </w:pPr>
          </w:p>
          <w:p w14:paraId="1C4ECEDC" w14:textId="77777777" w:rsidR="00ED1509" w:rsidRPr="00F84715" w:rsidDel="008B6AF4" w:rsidRDefault="00ED1509">
            <w:pPr>
              <w:pStyle w:val="Heading1Numbered"/>
              <w:rPr>
                <w:del w:id="12481" w:author="Donovan Goode" w:date="2018-11-09T10:04:00Z"/>
                <w:rFonts w:ascii="Consolas" w:eastAsia="Times New Roman" w:hAnsi="Consolas" w:cs="Times New Roman"/>
                <w:color w:val="D4D4D4"/>
                <w:sz w:val="21"/>
                <w:szCs w:val="21"/>
              </w:rPr>
              <w:pPrChange w:id="12482" w:author="Donovan Goode" w:date="2018-11-09T10:05:00Z">
                <w:pPr>
                  <w:shd w:val="clear" w:color="auto" w:fill="1E1E1E"/>
                  <w:spacing w:line="285" w:lineRule="atLeast"/>
                </w:pPr>
              </w:pPrChange>
            </w:pPr>
            <w:del w:id="12483" w:author="Donovan Goode" w:date="2018-11-09T10:04:00Z">
              <w:r w:rsidRPr="00F84715" w:rsidDel="008B6AF4">
                <w:rPr>
                  <w:rFonts w:ascii="Consolas" w:eastAsia="Times New Roman" w:hAnsi="Consolas" w:cs="Times New Roman"/>
                  <w:color w:val="6A9955"/>
                  <w:sz w:val="21"/>
                  <w:szCs w:val="21"/>
                </w:rPr>
                <w:delText>/* console */</w:delText>
              </w:r>
            </w:del>
          </w:p>
          <w:p w14:paraId="166290FC" w14:textId="77777777" w:rsidR="00ED1509" w:rsidRPr="00F84715" w:rsidDel="008B6AF4" w:rsidRDefault="00ED1509">
            <w:pPr>
              <w:pStyle w:val="Heading1Numbered"/>
              <w:rPr>
                <w:del w:id="12484" w:author="Donovan Goode" w:date="2018-11-09T10:04:00Z"/>
                <w:rFonts w:ascii="Consolas" w:eastAsia="Times New Roman" w:hAnsi="Consolas" w:cs="Times New Roman"/>
                <w:color w:val="D4D4D4"/>
                <w:sz w:val="21"/>
                <w:szCs w:val="21"/>
              </w:rPr>
              <w:pPrChange w:id="12485" w:author="Donovan Goode" w:date="2018-11-09T10:05:00Z">
                <w:pPr>
                  <w:shd w:val="clear" w:color="auto" w:fill="1E1E1E"/>
                  <w:spacing w:line="285" w:lineRule="atLeast"/>
                </w:pPr>
              </w:pPrChange>
            </w:pPr>
            <w:del w:id="12486" w:author="Donovan Goode" w:date="2018-11-09T10:04:00Z">
              <w:r w:rsidRPr="00F84715" w:rsidDel="008B6AF4">
                <w:rPr>
                  <w:rFonts w:ascii="Consolas" w:eastAsia="Times New Roman" w:hAnsi="Consolas" w:cs="Times New Roman"/>
                  <w:color w:val="D7BA7D"/>
                  <w:sz w:val="21"/>
                  <w:szCs w:val="21"/>
                </w:rPr>
                <w:delText>.wc-console</w:delText>
              </w:r>
              <w:r w:rsidRPr="00F84715" w:rsidDel="008B6AF4">
                <w:rPr>
                  <w:rFonts w:ascii="Consolas" w:eastAsia="Times New Roman" w:hAnsi="Consolas" w:cs="Times New Roman"/>
                  <w:color w:val="D4D4D4"/>
                  <w:sz w:val="21"/>
                  <w:szCs w:val="21"/>
                </w:rPr>
                <w:delText xml:space="preserve"> {</w:delText>
              </w:r>
            </w:del>
          </w:p>
          <w:p w14:paraId="5E60DCD3" w14:textId="77777777" w:rsidR="00ED1509" w:rsidRPr="00F84715" w:rsidDel="008B6AF4" w:rsidRDefault="00ED1509">
            <w:pPr>
              <w:pStyle w:val="Heading1Numbered"/>
              <w:rPr>
                <w:del w:id="12487" w:author="Donovan Goode" w:date="2018-11-09T10:04:00Z"/>
                <w:rFonts w:ascii="Consolas" w:eastAsia="Times New Roman" w:hAnsi="Consolas" w:cs="Times New Roman"/>
                <w:color w:val="D4D4D4"/>
                <w:sz w:val="21"/>
                <w:szCs w:val="21"/>
              </w:rPr>
              <w:pPrChange w:id="12488" w:author="Donovan Goode" w:date="2018-11-09T10:05:00Z">
                <w:pPr>
                  <w:shd w:val="clear" w:color="auto" w:fill="1E1E1E"/>
                  <w:spacing w:line="285" w:lineRule="atLeast"/>
                </w:pPr>
              </w:pPrChange>
            </w:pPr>
            <w:del w:id="1248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5px</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solid</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#dbdee1</w:delText>
              </w:r>
              <w:r w:rsidRPr="00F84715" w:rsidDel="008B6AF4">
                <w:rPr>
                  <w:rFonts w:ascii="Consolas" w:eastAsia="Times New Roman" w:hAnsi="Consolas" w:cs="Times New Roman"/>
                  <w:color w:val="D4D4D4"/>
                  <w:sz w:val="21"/>
                  <w:szCs w:val="21"/>
                </w:rPr>
                <w:delText>;</w:delText>
              </w:r>
            </w:del>
          </w:p>
          <w:p w14:paraId="45047D38" w14:textId="77777777" w:rsidR="00ED1509" w:rsidRPr="00F84715" w:rsidDel="008B6AF4" w:rsidRDefault="00ED1509">
            <w:pPr>
              <w:pStyle w:val="Heading1Numbered"/>
              <w:rPr>
                <w:del w:id="12490" w:author="Donovan Goode" w:date="2018-11-09T10:04:00Z"/>
                <w:rFonts w:ascii="Consolas" w:eastAsia="Times New Roman" w:hAnsi="Consolas" w:cs="Times New Roman"/>
                <w:color w:val="D4D4D4"/>
                <w:sz w:val="21"/>
                <w:szCs w:val="21"/>
              </w:rPr>
              <w:pPrChange w:id="12491" w:author="Donovan Goode" w:date="2018-11-09T10:05:00Z">
                <w:pPr>
                  <w:shd w:val="clear" w:color="auto" w:fill="1E1E1E"/>
                  <w:spacing w:line="285" w:lineRule="atLeast"/>
                </w:pPr>
              </w:pPrChange>
            </w:pPr>
            <w:del w:id="1249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8449CC4" w14:textId="77777777" w:rsidR="00ED1509" w:rsidRPr="00F84715" w:rsidDel="008B6AF4" w:rsidRDefault="00ED1509">
            <w:pPr>
              <w:pStyle w:val="Heading1Numbered"/>
              <w:rPr>
                <w:del w:id="12493" w:author="Donovan Goode" w:date="2018-11-09T10:04:00Z"/>
                <w:rFonts w:ascii="Consolas" w:eastAsia="Times New Roman" w:hAnsi="Consolas" w:cs="Times New Roman"/>
                <w:color w:val="D4D4D4"/>
                <w:sz w:val="21"/>
                <w:szCs w:val="21"/>
              </w:rPr>
              <w:pPrChange w:id="12494" w:author="Donovan Goode" w:date="2018-11-09T10:05:00Z">
                <w:pPr>
                  <w:shd w:val="clear" w:color="auto" w:fill="1E1E1E"/>
                  <w:spacing w:line="285" w:lineRule="atLeast"/>
                </w:pPr>
              </w:pPrChange>
            </w:pPr>
            <w:del w:id="1249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box-sizing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border-box</w:delText>
              </w:r>
              <w:r w:rsidRPr="00F84715" w:rsidDel="008B6AF4">
                <w:rPr>
                  <w:rFonts w:ascii="Consolas" w:eastAsia="Times New Roman" w:hAnsi="Consolas" w:cs="Times New Roman"/>
                  <w:color w:val="D4D4D4"/>
                  <w:sz w:val="21"/>
                  <w:szCs w:val="21"/>
                </w:rPr>
                <w:delText>;</w:delText>
              </w:r>
            </w:del>
          </w:p>
          <w:p w14:paraId="5B3EF9B9" w14:textId="77777777" w:rsidR="00ED1509" w:rsidRPr="00F84715" w:rsidDel="008B6AF4" w:rsidRDefault="00ED1509">
            <w:pPr>
              <w:pStyle w:val="Heading1Numbered"/>
              <w:rPr>
                <w:del w:id="12496" w:author="Donovan Goode" w:date="2018-11-09T10:04:00Z"/>
                <w:rFonts w:ascii="Consolas" w:eastAsia="Times New Roman" w:hAnsi="Consolas" w:cs="Times New Roman"/>
                <w:color w:val="D4D4D4"/>
                <w:sz w:val="21"/>
                <w:szCs w:val="21"/>
              </w:rPr>
              <w:pPrChange w:id="12497" w:author="Donovan Goode" w:date="2018-11-09T10:05:00Z">
                <w:pPr>
                  <w:shd w:val="clear" w:color="auto" w:fill="1E1E1E"/>
                  <w:spacing w:line="285" w:lineRule="atLeast"/>
                </w:pPr>
              </w:pPrChange>
            </w:pPr>
            <w:del w:id="1249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50px</w:delText>
              </w:r>
              <w:r w:rsidRPr="00F84715" w:rsidDel="008B6AF4">
                <w:rPr>
                  <w:rFonts w:ascii="Consolas" w:eastAsia="Times New Roman" w:hAnsi="Consolas" w:cs="Times New Roman"/>
                  <w:color w:val="D4D4D4"/>
                  <w:sz w:val="21"/>
                  <w:szCs w:val="21"/>
                </w:rPr>
                <w:delText>;</w:delText>
              </w:r>
            </w:del>
          </w:p>
          <w:p w14:paraId="19FF04FA" w14:textId="77777777" w:rsidR="00ED1509" w:rsidRPr="00F84715" w:rsidDel="008B6AF4" w:rsidRDefault="00ED1509">
            <w:pPr>
              <w:pStyle w:val="Heading1Numbered"/>
              <w:rPr>
                <w:del w:id="12499" w:author="Donovan Goode" w:date="2018-11-09T10:04:00Z"/>
                <w:rFonts w:ascii="Consolas" w:eastAsia="Times New Roman" w:hAnsi="Consolas" w:cs="Times New Roman"/>
                <w:color w:val="D4D4D4"/>
                <w:sz w:val="21"/>
                <w:szCs w:val="21"/>
              </w:rPr>
              <w:pPrChange w:id="12500" w:author="Donovan Goode" w:date="2018-11-09T10:05:00Z">
                <w:pPr>
                  <w:shd w:val="clear" w:color="auto" w:fill="1E1E1E"/>
                  <w:spacing w:line="285" w:lineRule="atLeast"/>
                </w:pPr>
              </w:pPrChange>
            </w:pPr>
            <w:del w:id="1250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76EAB55" w14:textId="77777777" w:rsidR="00ED1509" w:rsidRPr="00F84715" w:rsidDel="008B6AF4" w:rsidRDefault="00ED1509">
            <w:pPr>
              <w:pStyle w:val="Heading1Numbered"/>
              <w:rPr>
                <w:del w:id="12502" w:author="Donovan Goode" w:date="2018-11-09T10:04:00Z"/>
                <w:rFonts w:ascii="Consolas" w:eastAsia="Times New Roman" w:hAnsi="Consolas" w:cs="Times New Roman"/>
                <w:color w:val="D4D4D4"/>
                <w:sz w:val="21"/>
                <w:szCs w:val="21"/>
              </w:rPr>
              <w:pPrChange w:id="12503" w:author="Donovan Goode" w:date="2018-11-09T10:05:00Z">
                <w:pPr>
                  <w:shd w:val="clear" w:color="auto" w:fill="1E1E1E"/>
                  <w:spacing w:line="285" w:lineRule="atLeast"/>
                </w:pPr>
              </w:pPrChange>
            </w:pPr>
            <w:del w:id="1250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1BAFC4C8" w14:textId="77777777" w:rsidR="00ED1509" w:rsidRPr="00F84715" w:rsidDel="008B6AF4" w:rsidRDefault="00ED1509">
            <w:pPr>
              <w:pStyle w:val="Heading1Numbered"/>
              <w:rPr>
                <w:del w:id="12505" w:author="Donovan Goode" w:date="2018-11-09T10:04:00Z"/>
                <w:rFonts w:ascii="Consolas" w:eastAsia="Times New Roman" w:hAnsi="Consolas" w:cs="Times New Roman"/>
                <w:color w:val="D4D4D4"/>
                <w:sz w:val="21"/>
                <w:szCs w:val="21"/>
              </w:rPr>
              <w:pPrChange w:id="12506" w:author="Donovan Goode" w:date="2018-11-09T10:05:00Z">
                <w:pPr>
                  <w:shd w:val="clear" w:color="auto" w:fill="1E1E1E"/>
                  <w:spacing w:line="285" w:lineRule="atLeast"/>
                </w:pPr>
              </w:pPrChange>
            </w:pPr>
            <w:del w:id="1250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411CEB85" w14:textId="77777777" w:rsidR="00ED1509" w:rsidRPr="00F84715" w:rsidDel="008B6AF4" w:rsidRDefault="00ED1509">
            <w:pPr>
              <w:pStyle w:val="Heading1Numbered"/>
              <w:rPr>
                <w:del w:id="12508" w:author="Donovan Goode" w:date="2018-11-09T10:04:00Z"/>
                <w:rFonts w:ascii="Consolas" w:eastAsia="Times New Roman" w:hAnsi="Consolas" w:cs="Times New Roman"/>
                <w:color w:val="D4D4D4"/>
                <w:sz w:val="21"/>
                <w:szCs w:val="21"/>
              </w:rPr>
              <w:pPrChange w:id="12509" w:author="Donovan Goode" w:date="2018-11-09T10:05:00Z">
                <w:pPr>
                  <w:shd w:val="clear" w:color="auto" w:fill="1E1E1E"/>
                  <w:spacing w:line="285" w:lineRule="atLeast"/>
                </w:pPr>
              </w:pPrChange>
            </w:pPr>
            <w:del w:id="1251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 xml:space="preserve">.wc-console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.wc-upload,</w:delText>
              </w:r>
            </w:del>
          </w:p>
          <w:p w14:paraId="0D84365F" w14:textId="77777777" w:rsidR="00ED1509" w:rsidRPr="00F84715" w:rsidDel="008B6AF4" w:rsidRDefault="00ED1509">
            <w:pPr>
              <w:pStyle w:val="Heading1Numbered"/>
              <w:rPr>
                <w:del w:id="12511" w:author="Donovan Goode" w:date="2018-11-09T10:04:00Z"/>
                <w:rFonts w:ascii="Consolas" w:eastAsia="Times New Roman" w:hAnsi="Consolas" w:cs="Times New Roman"/>
                <w:color w:val="D4D4D4"/>
                <w:sz w:val="21"/>
                <w:szCs w:val="21"/>
              </w:rPr>
              <w:pPrChange w:id="12512" w:author="Donovan Goode" w:date="2018-11-09T10:05:00Z">
                <w:pPr>
                  <w:shd w:val="clear" w:color="auto" w:fill="1E1E1E"/>
                  <w:spacing w:line="285" w:lineRule="atLeast"/>
                </w:pPr>
              </w:pPrChange>
            </w:pPr>
            <w:del w:id="12513" w:author="Donovan Goode" w:date="2018-11-09T10:04:00Z">
              <w:r w:rsidRPr="00F84715" w:rsidDel="008B6AF4">
                <w:rPr>
                  <w:rFonts w:ascii="Consolas" w:eastAsia="Times New Roman" w:hAnsi="Consolas" w:cs="Times New Roman"/>
                  <w:color w:val="D7BA7D"/>
                  <w:sz w:val="21"/>
                  <w:szCs w:val="21"/>
                </w:rPr>
                <w:delText xml:space="preserve">  .wc-console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.wc-textbox,</w:delText>
              </w:r>
            </w:del>
          </w:p>
          <w:p w14:paraId="242680F4" w14:textId="77777777" w:rsidR="00ED1509" w:rsidRPr="00F84715" w:rsidDel="008B6AF4" w:rsidRDefault="00ED1509">
            <w:pPr>
              <w:pStyle w:val="Heading1Numbered"/>
              <w:rPr>
                <w:del w:id="12514" w:author="Donovan Goode" w:date="2018-11-09T10:04:00Z"/>
                <w:rFonts w:ascii="Consolas" w:eastAsia="Times New Roman" w:hAnsi="Consolas" w:cs="Times New Roman"/>
                <w:color w:val="D4D4D4"/>
                <w:sz w:val="21"/>
                <w:szCs w:val="21"/>
              </w:rPr>
              <w:pPrChange w:id="12515" w:author="Donovan Goode" w:date="2018-11-09T10:05:00Z">
                <w:pPr>
                  <w:shd w:val="clear" w:color="auto" w:fill="1E1E1E"/>
                  <w:spacing w:line="285" w:lineRule="atLeast"/>
                </w:pPr>
              </w:pPrChange>
            </w:pPr>
            <w:del w:id="12516" w:author="Donovan Goode" w:date="2018-11-09T10:04:00Z">
              <w:r w:rsidRPr="00F84715" w:rsidDel="008B6AF4">
                <w:rPr>
                  <w:rFonts w:ascii="Consolas" w:eastAsia="Times New Roman" w:hAnsi="Consolas" w:cs="Times New Roman"/>
                  <w:color w:val="D7BA7D"/>
                  <w:sz w:val="21"/>
                  <w:szCs w:val="21"/>
                </w:rPr>
                <w:delText xml:space="preserve">  .wc-console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.wc-send,</w:delText>
              </w:r>
            </w:del>
          </w:p>
          <w:p w14:paraId="742DCB15" w14:textId="77777777" w:rsidR="00ED1509" w:rsidRPr="00F84715" w:rsidDel="008B6AF4" w:rsidRDefault="00ED1509">
            <w:pPr>
              <w:pStyle w:val="Heading1Numbered"/>
              <w:rPr>
                <w:del w:id="12517" w:author="Donovan Goode" w:date="2018-11-09T10:04:00Z"/>
                <w:rFonts w:ascii="Consolas" w:eastAsia="Times New Roman" w:hAnsi="Consolas" w:cs="Times New Roman"/>
                <w:color w:val="D4D4D4"/>
                <w:sz w:val="21"/>
                <w:szCs w:val="21"/>
              </w:rPr>
              <w:pPrChange w:id="12518" w:author="Donovan Goode" w:date="2018-11-09T10:05:00Z">
                <w:pPr>
                  <w:shd w:val="clear" w:color="auto" w:fill="1E1E1E"/>
                  <w:spacing w:line="285" w:lineRule="atLeast"/>
                </w:pPr>
              </w:pPrChange>
            </w:pPr>
            <w:del w:id="12519" w:author="Donovan Goode" w:date="2018-11-09T10:04:00Z">
              <w:r w:rsidRPr="00F84715" w:rsidDel="008B6AF4">
                <w:rPr>
                  <w:rFonts w:ascii="Consolas" w:eastAsia="Times New Roman" w:hAnsi="Consolas" w:cs="Times New Roman"/>
                  <w:color w:val="D7BA7D"/>
                  <w:sz w:val="21"/>
                  <w:szCs w:val="21"/>
                </w:rPr>
                <w:delText xml:space="preserve">  .wc-console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.wc-mic</w:delText>
              </w:r>
              <w:r w:rsidRPr="00F84715" w:rsidDel="008B6AF4">
                <w:rPr>
                  <w:rFonts w:ascii="Consolas" w:eastAsia="Times New Roman" w:hAnsi="Consolas" w:cs="Times New Roman"/>
                  <w:color w:val="D4D4D4"/>
                  <w:sz w:val="21"/>
                  <w:szCs w:val="21"/>
                </w:rPr>
                <w:delText xml:space="preserve"> {</w:delText>
              </w:r>
            </w:del>
          </w:p>
          <w:p w14:paraId="1BD4D88C" w14:textId="77777777" w:rsidR="00ED1509" w:rsidRPr="00F84715" w:rsidDel="008B6AF4" w:rsidRDefault="00ED1509">
            <w:pPr>
              <w:pStyle w:val="Heading1Numbered"/>
              <w:rPr>
                <w:del w:id="12520" w:author="Donovan Goode" w:date="2018-11-09T10:04:00Z"/>
                <w:rFonts w:ascii="Consolas" w:eastAsia="Times New Roman" w:hAnsi="Consolas" w:cs="Times New Roman"/>
                <w:color w:val="D4D4D4"/>
                <w:sz w:val="21"/>
                <w:szCs w:val="21"/>
              </w:rPr>
              <w:pPrChange w:id="12521" w:author="Donovan Goode" w:date="2018-11-09T10:05:00Z">
                <w:pPr>
                  <w:shd w:val="clear" w:color="auto" w:fill="1E1E1E"/>
                  <w:spacing w:line="285" w:lineRule="atLeast"/>
                </w:pPr>
              </w:pPrChange>
            </w:pPr>
            <w:del w:id="1252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4F842656" w14:textId="77777777" w:rsidR="00ED1509" w:rsidRPr="00F84715" w:rsidDel="008B6AF4" w:rsidRDefault="00ED1509">
            <w:pPr>
              <w:pStyle w:val="Heading1Numbered"/>
              <w:rPr>
                <w:del w:id="12523" w:author="Donovan Goode" w:date="2018-11-09T10:04:00Z"/>
                <w:rFonts w:ascii="Consolas" w:eastAsia="Times New Roman" w:hAnsi="Consolas" w:cs="Times New Roman"/>
                <w:color w:val="D4D4D4"/>
                <w:sz w:val="21"/>
                <w:szCs w:val="21"/>
              </w:rPr>
              <w:pPrChange w:id="12524" w:author="Donovan Goode" w:date="2018-11-09T10:05:00Z">
                <w:pPr>
                  <w:shd w:val="clear" w:color="auto" w:fill="1E1E1E"/>
                  <w:spacing w:line="285" w:lineRule="atLeast"/>
                </w:pPr>
              </w:pPrChange>
            </w:pPr>
            <w:del w:id="1252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1BBF82EB" w14:textId="77777777" w:rsidR="00ED1509" w:rsidRPr="00F84715" w:rsidDel="008B6AF4" w:rsidRDefault="00ED1509">
            <w:pPr>
              <w:pStyle w:val="Heading1Numbered"/>
              <w:rPr>
                <w:del w:id="12526" w:author="Donovan Goode" w:date="2018-11-09T10:04:00Z"/>
                <w:rFonts w:ascii="Consolas" w:eastAsia="Times New Roman" w:hAnsi="Consolas" w:cs="Times New Roman"/>
                <w:color w:val="D4D4D4"/>
                <w:sz w:val="21"/>
                <w:szCs w:val="21"/>
              </w:rPr>
              <w:pPrChange w:id="12527" w:author="Donovan Goode" w:date="2018-11-09T10:05:00Z">
                <w:pPr>
                  <w:shd w:val="clear" w:color="auto" w:fill="1E1E1E"/>
                  <w:spacing w:line="285" w:lineRule="atLeast"/>
                </w:pPr>
              </w:pPrChange>
            </w:pPr>
            <w:del w:id="1252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vertical-align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middle</w:delText>
              </w:r>
              <w:r w:rsidRPr="00F84715" w:rsidDel="008B6AF4">
                <w:rPr>
                  <w:rFonts w:ascii="Consolas" w:eastAsia="Times New Roman" w:hAnsi="Consolas" w:cs="Times New Roman"/>
                  <w:color w:val="D4D4D4"/>
                  <w:sz w:val="21"/>
                  <w:szCs w:val="21"/>
                </w:rPr>
                <w:delText>; }</w:delText>
              </w:r>
            </w:del>
          </w:p>
          <w:p w14:paraId="1D0E2466" w14:textId="77777777" w:rsidR="00ED1509" w:rsidRPr="00F84715" w:rsidDel="008B6AF4" w:rsidRDefault="00ED1509">
            <w:pPr>
              <w:pStyle w:val="Heading1Numbered"/>
              <w:rPr>
                <w:del w:id="12529" w:author="Donovan Goode" w:date="2018-11-09T10:04:00Z"/>
                <w:rFonts w:ascii="Consolas" w:eastAsia="Times New Roman" w:hAnsi="Consolas" w:cs="Times New Roman"/>
                <w:color w:val="D4D4D4"/>
                <w:sz w:val="21"/>
                <w:szCs w:val="21"/>
              </w:rPr>
              <w:pPrChange w:id="12530" w:author="Donovan Goode" w:date="2018-11-09T10:05:00Z">
                <w:pPr>
                  <w:shd w:val="clear" w:color="auto" w:fill="1E1E1E"/>
                  <w:spacing w:line="285" w:lineRule="atLeast"/>
                </w:pPr>
              </w:pPrChange>
            </w:pPr>
            <w:del w:id="1253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label, .wc-console button</w:delText>
              </w:r>
              <w:r w:rsidRPr="00F84715" w:rsidDel="008B6AF4">
                <w:rPr>
                  <w:rFonts w:ascii="Consolas" w:eastAsia="Times New Roman" w:hAnsi="Consolas" w:cs="Times New Roman"/>
                  <w:color w:val="D4D4D4"/>
                  <w:sz w:val="21"/>
                  <w:szCs w:val="21"/>
                </w:rPr>
                <w:delText xml:space="preserve"> {</w:delText>
              </w:r>
            </w:del>
          </w:p>
          <w:p w14:paraId="42972B48" w14:textId="77777777" w:rsidR="00ED1509" w:rsidRPr="00F84715" w:rsidDel="008B6AF4" w:rsidRDefault="00ED1509">
            <w:pPr>
              <w:pStyle w:val="Heading1Numbered"/>
              <w:rPr>
                <w:del w:id="12532" w:author="Donovan Goode" w:date="2018-11-09T10:04:00Z"/>
                <w:rFonts w:ascii="Consolas" w:eastAsia="Times New Roman" w:hAnsi="Consolas" w:cs="Times New Roman"/>
                <w:color w:val="D4D4D4"/>
                <w:sz w:val="21"/>
                <w:szCs w:val="21"/>
              </w:rPr>
              <w:pPrChange w:id="12533" w:author="Donovan Goode" w:date="2018-11-09T10:05:00Z">
                <w:pPr>
                  <w:shd w:val="clear" w:color="auto" w:fill="1E1E1E"/>
                  <w:spacing w:line="285" w:lineRule="atLeast"/>
                </w:pPr>
              </w:pPrChange>
            </w:pPr>
            <w:del w:id="1253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cursor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pointer</w:delText>
              </w:r>
              <w:r w:rsidRPr="00F84715" w:rsidDel="008B6AF4">
                <w:rPr>
                  <w:rFonts w:ascii="Consolas" w:eastAsia="Times New Roman" w:hAnsi="Consolas" w:cs="Times New Roman"/>
                  <w:color w:val="D4D4D4"/>
                  <w:sz w:val="21"/>
                  <w:szCs w:val="21"/>
                </w:rPr>
                <w:delText>;</w:delText>
              </w:r>
            </w:del>
          </w:p>
          <w:p w14:paraId="3C6434E9" w14:textId="77777777" w:rsidR="00ED1509" w:rsidRPr="00F84715" w:rsidDel="008B6AF4" w:rsidRDefault="00ED1509">
            <w:pPr>
              <w:pStyle w:val="Heading1Numbered"/>
              <w:rPr>
                <w:del w:id="12535" w:author="Donovan Goode" w:date="2018-11-09T10:04:00Z"/>
                <w:rFonts w:ascii="Consolas" w:eastAsia="Times New Roman" w:hAnsi="Consolas" w:cs="Times New Roman"/>
                <w:color w:val="D4D4D4"/>
                <w:sz w:val="21"/>
                <w:szCs w:val="21"/>
              </w:rPr>
              <w:pPrChange w:id="12536" w:author="Donovan Goode" w:date="2018-11-09T10:05:00Z">
                <w:pPr>
                  <w:shd w:val="clear" w:color="auto" w:fill="1E1E1E"/>
                  <w:spacing w:line="285" w:lineRule="atLeast"/>
                </w:pPr>
              </w:pPrChange>
            </w:pPr>
            <w:del w:id="1253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6B4E9A9F" w14:textId="77777777" w:rsidR="00ED1509" w:rsidRPr="00F84715" w:rsidDel="008B6AF4" w:rsidRDefault="00ED1509">
            <w:pPr>
              <w:pStyle w:val="Heading1Numbered"/>
              <w:rPr>
                <w:del w:id="12538" w:author="Donovan Goode" w:date="2018-11-09T10:04:00Z"/>
                <w:rFonts w:ascii="Consolas" w:eastAsia="Times New Roman" w:hAnsi="Consolas" w:cs="Times New Roman"/>
                <w:color w:val="D4D4D4"/>
                <w:sz w:val="21"/>
                <w:szCs w:val="21"/>
              </w:rPr>
              <w:pPrChange w:id="12539" w:author="Donovan Goode" w:date="2018-11-09T10:05:00Z">
                <w:pPr>
                  <w:shd w:val="clear" w:color="auto" w:fill="1E1E1E"/>
                  <w:spacing w:line="285" w:lineRule="atLeast"/>
                </w:pPr>
              </w:pPrChange>
            </w:pPr>
            <w:del w:id="1254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40px</w:delText>
              </w:r>
              <w:r w:rsidRPr="00F84715" w:rsidDel="008B6AF4">
                <w:rPr>
                  <w:rFonts w:ascii="Consolas" w:eastAsia="Times New Roman" w:hAnsi="Consolas" w:cs="Times New Roman"/>
                  <w:color w:val="D4D4D4"/>
                  <w:sz w:val="21"/>
                  <w:szCs w:val="21"/>
                </w:rPr>
                <w:delText>; }</w:delText>
              </w:r>
            </w:del>
          </w:p>
          <w:p w14:paraId="418EA6A5" w14:textId="77777777" w:rsidR="00ED1509" w:rsidRPr="00F84715" w:rsidDel="008B6AF4" w:rsidRDefault="00ED1509">
            <w:pPr>
              <w:pStyle w:val="Heading1Numbered"/>
              <w:rPr>
                <w:del w:id="12541" w:author="Donovan Goode" w:date="2018-11-09T10:04:00Z"/>
                <w:rFonts w:ascii="Consolas" w:eastAsia="Times New Roman" w:hAnsi="Consolas" w:cs="Times New Roman"/>
                <w:color w:val="D4D4D4"/>
                <w:sz w:val="21"/>
                <w:szCs w:val="21"/>
              </w:rPr>
              <w:pPrChange w:id="12542" w:author="Donovan Goode" w:date="2018-11-09T10:05:00Z">
                <w:pPr>
                  <w:shd w:val="clear" w:color="auto" w:fill="1E1E1E"/>
                  <w:spacing w:line="285" w:lineRule="atLeast"/>
                </w:pPr>
              </w:pPrChange>
            </w:pPr>
            <w:del w:id="1254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svg</w:delText>
              </w:r>
              <w:r w:rsidRPr="00F84715" w:rsidDel="008B6AF4">
                <w:rPr>
                  <w:rFonts w:ascii="Consolas" w:eastAsia="Times New Roman" w:hAnsi="Consolas" w:cs="Times New Roman"/>
                  <w:color w:val="D4D4D4"/>
                  <w:sz w:val="21"/>
                  <w:szCs w:val="21"/>
                </w:rPr>
                <w:delText xml:space="preserve"> {</w:delText>
              </w:r>
            </w:del>
          </w:p>
          <w:p w14:paraId="189BDC8A" w14:textId="77777777" w:rsidR="00ED1509" w:rsidRPr="00F84715" w:rsidDel="008B6AF4" w:rsidRDefault="00ED1509">
            <w:pPr>
              <w:pStyle w:val="Heading1Numbered"/>
              <w:rPr>
                <w:del w:id="12544" w:author="Donovan Goode" w:date="2018-11-09T10:04:00Z"/>
                <w:rFonts w:ascii="Consolas" w:eastAsia="Times New Roman" w:hAnsi="Consolas" w:cs="Times New Roman"/>
                <w:color w:val="D4D4D4"/>
                <w:sz w:val="21"/>
                <w:szCs w:val="21"/>
              </w:rPr>
              <w:pPrChange w:id="12545" w:author="Donovan Goode" w:date="2018-11-09T10:05:00Z">
                <w:pPr>
                  <w:shd w:val="clear" w:color="auto" w:fill="1E1E1E"/>
                  <w:spacing w:line="285" w:lineRule="atLeast"/>
                </w:pPr>
              </w:pPrChange>
            </w:pPr>
            <w:del w:id="1254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#8a8a8a</w:delText>
              </w:r>
              <w:r w:rsidRPr="00F84715" w:rsidDel="008B6AF4">
                <w:rPr>
                  <w:rFonts w:ascii="Consolas" w:eastAsia="Times New Roman" w:hAnsi="Consolas" w:cs="Times New Roman"/>
                  <w:color w:val="D4D4D4"/>
                  <w:sz w:val="21"/>
                  <w:szCs w:val="21"/>
                </w:rPr>
                <w:delText>;</w:delText>
              </w:r>
            </w:del>
          </w:p>
          <w:p w14:paraId="2E685062" w14:textId="77777777" w:rsidR="00ED1509" w:rsidRPr="00F84715" w:rsidDel="008B6AF4" w:rsidRDefault="00ED1509">
            <w:pPr>
              <w:pStyle w:val="Heading1Numbered"/>
              <w:rPr>
                <w:del w:id="12547" w:author="Donovan Goode" w:date="2018-11-09T10:04:00Z"/>
                <w:rFonts w:ascii="Consolas" w:eastAsia="Times New Roman" w:hAnsi="Consolas" w:cs="Times New Roman"/>
                <w:color w:val="D4D4D4"/>
                <w:sz w:val="21"/>
                <w:szCs w:val="21"/>
              </w:rPr>
              <w:pPrChange w:id="12548" w:author="Donovan Goode" w:date="2018-11-09T10:05:00Z">
                <w:pPr>
                  <w:shd w:val="clear" w:color="auto" w:fill="1E1E1E"/>
                  <w:spacing w:line="285" w:lineRule="atLeast"/>
                </w:pPr>
              </w:pPrChange>
            </w:pPr>
            <w:del w:id="1254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11px</w:delText>
              </w:r>
              <w:r w:rsidRPr="00F84715" w:rsidDel="008B6AF4">
                <w:rPr>
                  <w:rFonts w:ascii="Consolas" w:eastAsia="Times New Roman" w:hAnsi="Consolas" w:cs="Times New Roman"/>
                  <w:color w:val="D4D4D4"/>
                  <w:sz w:val="21"/>
                  <w:szCs w:val="21"/>
                </w:rPr>
                <w:delText>; }</w:delText>
              </w:r>
            </w:del>
          </w:p>
          <w:p w14:paraId="72E0868E" w14:textId="77777777" w:rsidR="00ED1509" w:rsidRPr="00F84715" w:rsidDel="008B6AF4" w:rsidRDefault="00ED1509">
            <w:pPr>
              <w:pStyle w:val="Heading1Numbered"/>
              <w:rPr>
                <w:del w:id="12550" w:author="Donovan Goode" w:date="2018-11-09T10:04:00Z"/>
                <w:rFonts w:ascii="Consolas" w:eastAsia="Times New Roman" w:hAnsi="Consolas" w:cs="Times New Roman"/>
                <w:color w:val="D4D4D4"/>
                <w:sz w:val="21"/>
                <w:szCs w:val="21"/>
              </w:rPr>
              <w:pPrChange w:id="12551" w:author="Donovan Goode" w:date="2018-11-09T10:05:00Z">
                <w:pPr>
                  <w:shd w:val="clear" w:color="auto" w:fill="1E1E1E"/>
                  <w:spacing w:line="285" w:lineRule="atLeast"/>
                </w:pPr>
              </w:pPrChange>
            </w:pPr>
            <w:del w:id="1255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input[</w:delText>
              </w:r>
              <w:r w:rsidRPr="00F84715" w:rsidDel="008B6AF4">
                <w:rPr>
                  <w:rFonts w:ascii="Consolas" w:eastAsia="Times New Roman" w:hAnsi="Consolas" w:cs="Times New Roman"/>
                  <w:color w:val="9CDCFE"/>
                  <w:sz w:val="21"/>
                  <w:szCs w:val="21"/>
                </w:rPr>
                <w:delText>type</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text</w:delText>
              </w:r>
              <w:r w:rsidRPr="00F84715" w:rsidDel="008B6AF4">
                <w:rPr>
                  <w:rFonts w:ascii="Consolas" w:eastAsia="Times New Roman" w:hAnsi="Consolas" w:cs="Times New Roman"/>
                  <w:color w:val="D7BA7D"/>
                  <w:sz w:val="21"/>
                  <w:szCs w:val="21"/>
                </w:rPr>
                <w:delText>],</w:delText>
              </w:r>
            </w:del>
          </w:p>
          <w:p w14:paraId="2A96F650" w14:textId="77777777" w:rsidR="00ED1509" w:rsidRPr="00F84715" w:rsidDel="008B6AF4" w:rsidRDefault="00ED1509">
            <w:pPr>
              <w:pStyle w:val="Heading1Numbered"/>
              <w:rPr>
                <w:del w:id="12553" w:author="Donovan Goode" w:date="2018-11-09T10:04:00Z"/>
                <w:rFonts w:ascii="Consolas" w:eastAsia="Times New Roman" w:hAnsi="Consolas" w:cs="Times New Roman"/>
                <w:color w:val="D4D4D4"/>
                <w:sz w:val="21"/>
                <w:szCs w:val="21"/>
              </w:rPr>
              <w:pPrChange w:id="12554" w:author="Donovan Goode" w:date="2018-11-09T10:05:00Z">
                <w:pPr>
                  <w:shd w:val="clear" w:color="auto" w:fill="1E1E1E"/>
                  <w:spacing w:line="285" w:lineRule="atLeast"/>
                </w:pPr>
              </w:pPrChange>
            </w:pPr>
            <w:del w:id="12555" w:author="Donovan Goode" w:date="2018-11-09T10:04:00Z">
              <w:r w:rsidRPr="00F84715" w:rsidDel="008B6AF4">
                <w:rPr>
                  <w:rFonts w:ascii="Consolas" w:eastAsia="Times New Roman" w:hAnsi="Consolas" w:cs="Times New Roman"/>
                  <w:color w:val="D7BA7D"/>
                  <w:sz w:val="21"/>
                  <w:szCs w:val="21"/>
                </w:rPr>
                <w:delText xml:space="preserve">  .wc-console textarea</w:delText>
              </w:r>
              <w:r w:rsidRPr="00F84715" w:rsidDel="008B6AF4">
                <w:rPr>
                  <w:rFonts w:ascii="Consolas" w:eastAsia="Times New Roman" w:hAnsi="Consolas" w:cs="Times New Roman"/>
                  <w:color w:val="D4D4D4"/>
                  <w:sz w:val="21"/>
                  <w:szCs w:val="21"/>
                </w:rPr>
                <w:delText xml:space="preserve"> {</w:delText>
              </w:r>
            </w:del>
          </w:p>
          <w:p w14:paraId="7C74374C" w14:textId="77777777" w:rsidR="00ED1509" w:rsidRPr="00F84715" w:rsidDel="008B6AF4" w:rsidRDefault="00ED1509">
            <w:pPr>
              <w:pStyle w:val="Heading1Numbered"/>
              <w:rPr>
                <w:del w:id="12556" w:author="Donovan Goode" w:date="2018-11-09T10:04:00Z"/>
                <w:rFonts w:ascii="Consolas" w:eastAsia="Times New Roman" w:hAnsi="Consolas" w:cs="Times New Roman"/>
                <w:color w:val="D4D4D4"/>
                <w:sz w:val="21"/>
                <w:szCs w:val="21"/>
              </w:rPr>
              <w:pPrChange w:id="12557" w:author="Donovan Goode" w:date="2018-11-09T10:05:00Z">
                <w:pPr>
                  <w:shd w:val="clear" w:color="auto" w:fill="1E1E1E"/>
                  <w:spacing w:line="285" w:lineRule="atLeast"/>
                </w:pPr>
              </w:pPrChange>
            </w:pPr>
            <w:del w:id="1255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117A4F74" w14:textId="77777777" w:rsidR="00ED1509" w:rsidRPr="00F84715" w:rsidDel="008B6AF4" w:rsidRDefault="00ED1509">
            <w:pPr>
              <w:pStyle w:val="Heading1Numbered"/>
              <w:rPr>
                <w:del w:id="12559" w:author="Donovan Goode" w:date="2018-11-09T10:04:00Z"/>
                <w:rFonts w:ascii="Consolas" w:eastAsia="Times New Roman" w:hAnsi="Consolas" w:cs="Times New Roman"/>
                <w:color w:val="D4D4D4"/>
                <w:sz w:val="21"/>
                <w:szCs w:val="21"/>
              </w:rPr>
              <w:pPrChange w:id="12560" w:author="Donovan Goode" w:date="2018-11-09T10:05:00Z">
                <w:pPr>
                  <w:shd w:val="clear" w:color="auto" w:fill="1E1E1E"/>
                  <w:spacing w:line="285" w:lineRule="atLeast"/>
                </w:pPr>
              </w:pPrChange>
            </w:pPr>
            <w:del w:id="1256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w:delText>
              </w:r>
            </w:del>
          </w:p>
          <w:p w14:paraId="1C46DDE6" w14:textId="77777777" w:rsidR="00ED1509" w:rsidRPr="00F84715" w:rsidDel="008B6AF4" w:rsidRDefault="00ED1509">
            <w:pPr>
              <w:pStyle w:val="Heading1Numbered"/>
              <w:rPr>
                <w:del w:id="12562" w:author="Donovan Goode" w:date="2018-11-09T10:04:00Z"/>
                <w:rFonts w:ascii="Consolas" w:eastAsia="Times New Roman" w:hAnsi="Consolas" w:cs="Times New Roman"/>
                <w:color w:val="D4D4D4"/>
                <w:sz w:val="21"/>
                <w:szCs w:val="21"/>
              </w:rPr>
              <w:pPrChange w:id="12563" w:author="Donovan Goode" w:date="2018-11-09T10:05:00Z">
                <w:pPr>
                  <w:shd w:val="clear" w:color="auto" w:fill="1E1E1E"/>
                  <w:spacing w:line="285" w:lineRule="atLeast"/>
                </w:pPr>
              </w:pPrChange>
            </w:pPr>
            <w:del w:id="1256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outline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65BB8257" w14:textId="77777777" w:rsidR="00ED1509" w:rsidRPr="00F84715" w:rsidDel="008B6AF4" w:rsidRDefault="00ED1509">
            <w:pPr>
              <w:pStyle w:val="Heading1Numbered"/>
              <w:rPr>
                <w:del w:id="12565" w:author="Donovan Goode" w:date="2018-11-09T10:04:00Z"/>
                <w:rFonts w:ascii="Consolas" w:eastAsia="Times New Roman" w:hAnsi="Consolas" w:cs="Times New Roman"/>
                <w:color w:val="D4D4D4"/>
                <w:sz w:val="21"/>
                <w:szCs w:val="21"/>
              </w:rPr>
              <w:pPrChange w:id="12566" w:author="Donovan Goode" w:date="2018-11-09T10:05:00Z">
                <w:pPr>
                  <w:shd w:val="clear" w:color="auto" w:fill="1E1E1E"/>
                  <w:spacing w:line="285" w:lineRule="atLeast"/>
                </w:pPr>
              </w:pPrChange>
            </w:pPr>
            <w:del w:id="1256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5842FE0" w14:textId="77777777" w:rsidR="00ED1509" w:rsidRPr="00F84715" w:rsidDel="008B6AF4" w:rsidRDefault="00ED1509">
            <w:pPr>
              <w:pStyle w:val="Heading1Numbered"/>
              <w:rPr>
                <w:del w:id="12568" w:author="Donovan Goode" w:date="2018-11-09T10:04:00Z"/>
                <w:rFonts w:ascii="Consolas" w:eastAsia="Times New Roman" w:hAnsi="Consolas" w:cs="Times New Roman"/>
                <w:color w:val="D4D4D4"/>
                <w:sz w:val="21"/>
                <w:szCs w:val="21"/>
              </w:rPr>
              <w:pPrChange w:id="12569" w:author="Donovan Goode" w:date="2018-11-09T10:05:00Z">
                <w:pPr>
                  <w:shd w:val="clear" w:color="auto" w:fill="1E1E1E"/>
                  <w:spacing w:line="285" w:lineRule="atLeast"/>
                </w:pPr>
              </w:pPrChange>
            </w:pPr>
            <w:del w:id="1257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resize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w:delText>
              </w:r>
            </w:del>
          </w:p>
          <w:p w14:paraId="1B2D9046" w14:textId="77777777" w:rsidR="00ED1509" w:rsidRPr="00F84715" w:rsidDel="008B6AF4" w:rsidRDefault="00ED1509">
            <w:pPr>
              <w:pStyle w:val="Heading1Numbered"/>
              <w:rPr>
                <w:del w:id="12571" w:author="Donovan Goode" w:date="2018-11-09T10:04:00Z"/>
                <w:rFonts w:ascii="Consolas" w:eastAsia="Times New Roman" w:hAnsi="Consolas" w:cs="Times New Roman"/>
                <w:color w:val="D4D4D4"/>
                <w:sz w:val="21"/>
                <w:szCs w:val="21"/>
              </w:rPr>
              <w:pPrChange w:id="12572" w:author="Donovan Goode" w:date="2018-11-09T10:05:00Z">
                <w:pPr>
                  <w:shd w:val="clear" w:color="auto" w:fill="1E1E1E"/>
                  <w:spacing w:line="285" w:lineRule="atLeast"/>
                </w:pPr>
              </w:pPrChange>
            </w:pPr>
            <w:del w:id="1257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100%</w:delText>
              </w:r>
              <w:r w:rsidRPr="00F84715" w:rsidDel="008B6AF4">
                <w:rPr>
                  <w:rFonts w:ascii="Consolas" w:eastAsia="Times New Roman" w:hAnsi="Consolas" w:cs="Times New Roman"/>
                  <w:color w:val="D4D4D4"/>
                  <w:sz w:val="21"/>
                  <w:szCs w:val="21"/>
                </w:rPr>
                <w:delText>; }</w:delText>
              </w:r>
            </w:del>
          </w:p>
          <w:p w14:paraId="3E04967C" w14:textId="77777777" w:rsidR="00ED1509" w:rsidRPr="00F84715" w:rsidDel="008B6AF4" w:rsidRDefault="00ED1509">
            <w:pPr>
              <w:pStyle w:val="Heading1Numbered"/>
              <w:rPr>
                <w:del w:id="12574" w:author="Donovan Goode" w:date="2018-11-09T10:04:00Z"/>
                <w:rFonts w:ascii="Consolas" w:eastAsia="Times New Roman" w:hAnsi="Consolas" w:cs="Times New Roman"/>
                <w:color w:val="D4D4D4"/>
                <w:sz w:val="21"/>
                <w:szCs w:val="21"/>
              </w:rPr>
              <w:pPrChange w:id="12575" w:author="Donovan Goode" w:date="2018-11-09T10:05:00Z">
                <w:pPr>
                  <w:shd w:val="clear" w:color="auto" w:fill="1E1E1E"/>
                  <w:spacing w:line="285" w:lineRule="atLeast"/>
                </w:pPr>
              </w:pPrChange>
            </w:pPr>
            <w:del w:id="1257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.wc-console.has-text .wc-send svg</w:delText>
              </w:r>
              <w:r w:rsidRPr="00F84715" w:rsidDel="008B6AF4">
                <w:rPr>
                  <w:rFonts w:ascii="Consolas" w:eastAsia="Times New Roman" w:hAnsi="Consolas" w:cs="Times New Roman"/>
                  <w:color w:val="D4D4D4"/>
                  <w:sz w:val="21"/>
                  <w:szCs w:val="21"/>
                </w:rPr>
                <w:delText xml:space="preserve"> {</w:delText>
              </w:r>
            </w:del>
          </w:p>
          <w:p w14:paraId="510DF0B5" w14:textId="77777777" w:rsidR="00ED1509" w:rsidRPr="00F84715" w:rsidDel="008B6AF4" w:rsidRDefault="00ED1509">
            <w:pPr>
              <w:pStyle w:val="Heading1Numbered"/>
              <w:rPr>
                <w:del w:id="12577" w:author="Donovan Goode" w:date="2018-11-09T10:04:00Z"/>
                <w:rFonts w:ascii="Consolas" w:eastAsia="Times New Roman" w:hAnsi="Consolas" w:cs="Times New Roman"/>
                <w:color w:val="D4D4D4"/>
                <w:sz w:val="21"/>
                <w:szCs w:val="21"/>
              </w:rPr>
              <w:pPrChange w:id="12578" w:author="Donovan Goode" w:date="2018-11-09T10:05:00Z">
                <w:pPr>
                  <w:shd w:val="clear" w:color="auto" w:fill="1E1E1E"/>
                  <w:spacing w:line="285" w:lineRule="atLeast"/>
                </w:pPr>
              </w:pPrChange>
            </w:pPr>
            <w:del w:id="1257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1ED82B8B" w14:textId="77777777" w:rsidR="00ED1509" w:rsidRPr="00F84715" w:rsidDel="008B6AF4" w:rsidRDefault="00ED1509">
            <w:pPr>
              <w:pStyle w:val="Heading1Numbered"/>
              <w:rPr>
                <w:del w:id="12580" w:author="Donovan Goode" w:date="2018-11-09T10:04:00Z"/>
                <w:rFonts w:ascii="Consolas" w:eastAsia="Times New Roman" w:hAnsi="Consolas" w:cs="Times New Roman"/>
                <w:color w:val="D4D4D4"/>
                <w:sz w:val="21"/>
                <w:szCs w:val="21"/>
              </w:rPr>
              <w:pPrChange w:id="12581" w:author="Donovan Goode" w:date="2018-11-09T10:05:00Z">
                <w:pPr>
                  <w:shd w:val="clear" w:color="auto" w:fill="1E1E1E"/>
                  <w:spacing w:line="285" w:lineRule="atLeast"/>
                </w:pPr>
              </w:pPrChange>
            </w:pPr>
            <w:del w:id="1258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.wc-upload</w:delText>
              </w:r>
              <w:r w:rsidRPr="00F84715" w:rsidDel="008B6AF4">
                <w:rPr>
                  <w:rFonts w:ascii="Consolas" w:eastAsia="Times New Roman" w:hAnsi="Consolas" w:cs="Times New Roman"/>
                  <w:color w:val="D4D4D4"/>
                  <w:sz w:val="21"/>
                  <w:szCs w:val="21"/>
                </w:rPr>
                <w:delText xml:space="preserve"> {</w:delText>
              </w:r>
            </w:del>
          </w:p>
          <w:p w14:paraId="660B3A87" w14:textId="77777777" w:rsidR="00ED1509" w:rsidRPr="00F84715" w:rsidDel="008B6AF4" w:rsidRDefault="00ED1509">
            <w:pPr>
              <w:pStyle w:val="Heading1Numbered"/>
              <w:rPr>
                <w:del w:id="12583" w:author="Donovan Goode" w:date="2018-11-09T10:04:00Z"/>
                <w:rFonts w:ascii="Consolas" w:eastAsia="Times New Roman" w:hAnsi="Consolas" w:cs="Times New Roman"/>
                <w:color w:val="D4D4D4"/>
                <w:sz w:val="21"/>
                <w:szCs w:val="21"/>
              </w:rPr>
              <w:pPrChange w:id="12584" w:author="Donovan Goode" w:date="2018-11-09T10:05:00Z">
                <w:pPr>
                  <w:shd w:val="clear" w:color="auto" w:fill="1E1E1E"/>
                  <w:spacing w:line="285" w:lineRule="atLeast"/>
                </w:pPr>
              </w:pPrChange>
            </w:pPr>
            <w:del w:id="1258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cursor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pointer</w:delText>
              </w:r>
              <w:r w:rsidRPr="00F84715" w:rsidDel="008B6AF4">
                <w:rPr>
                  <w:rFonts w:ascii="Consolas" w:eastAsia="Times New Roman" w:hAnsi="Consolas" w:cs="Times New Roman"/>
                  <w:color w:val="D4D4D4"/>
                  <w:sz w:val="21"/>
                  <w:szCs w:val="21"/>
                </w:rPr>
                <w:delText>;</w:delText>
              </w:r>
            </w:del>
          </w:p>
          <w:p w14:paraId="57D12E60" w14:textId="77777777" w:rsidR="00ED1509" w:rsidRPr="00F84715" w:rsidDel="008B6AF4" w:rsidRDefault="00ED1509">
            <w:pPr>
              <w:pStyle w:val="Heading1Numbered"/>
              <w:rPr>
                <w:del w:id="12586" w:author="Donovan Goode" w:date="2018-11-09T10:04:00Z"/>
                <w:rFonts w:ascii="Consolas" w:eastAsia="Times New Roman" w:hAnsi="Consolas" w:cs="Times New Roman"/>
                <w:color w:val="D4D4D4"/>
                <w:sz w:val="21"/>
                <w:szCs w:val="21"/>
              </w:rPr>
              <w:pPrChange w:id="12587" w:author="Donovan Goode" w:date="2018-11-09T10:05:00Z">
                <w:pPr>
                  <w:shd w:val="clear" w:color="auto" w:fill="1E1E1E"/>
                  <w:spacing w:line="285" w:lineRule="atLeast"/>
                </w:pPr>
              </w:pPrChange>
            </w:pPr>
            <w:del w:id="125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relative</w:delText>
              </w:r>
              <w:r w:rsidRPr="00F84715" w:rsidDel="008B6AF4">
                <w:rPr>
                  <w:rFonts w:ascii="Consolas" w:eastAsia="Times New Roman" w:hAnsi="Consolas" w:cs="Times New Roman"/>
                  <w:color w:val="D4D4D4"/>
                  <w:sz w:val="21"/>
                  <w:szCs w:val="21"/>
                </w:rPr>
                <w:delText>; }</w:delText>
              </w:r>
            </w:del>
          </w:p>
          <w:p w14:paraId="0EECF0D8" w14:textId="77777777" w:rsidR="00ED1509" w:rsidRPr="00F84715" w:rsidDel="008B6AF4" w:rsidRDefault="00ED1509">
            <w:pPr>
              <w:pStyle w:val="Heading1Numbered"/>
              <w:rPr>
                <w:del w:id="12589" w:author="Donovan Goode" w:date="2018-11-09T10:04:00Z"/>
                <w:rFonts w:ascii="Consolas" w:eastAsia="Times New Roman" w:hAnsi="Consolas" w:cs="Times New Roman"/>
                <w:color w:val="D4D4D4"/>
                <w:sz w:val="21"/>
                <w:szCs w:val="21"/>
              </w:rPr>
              <w:pPrChange w:id="12590" w:author="Donovan Goode" w:date="2018-11-09T10:05:00Z">
                <w:pPr>
                  <w:shd w:val="clear" w:color="auto" w:fill="1E1E1E"/>
                  <w:spacing w:line="285" w:lineRule="atLeast"/>
                </w:pPr>
              </w:pPrChange>
            </w:pPr>
            <w:del w:id="1259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.wc-upload svg</w:delText>
              </w:r>
              <w:r w:rsidRPr="00F84715" w:rsidDel="008B6AF4">
                <w:rPr>
                  <w:rFonts w:ascii="Consolas" w:eastAsia="Times New Roman" w:hAnsi="Consolas" w:cs="Times New Roman"/>
                  <w:color w:val="D4D4D4"/>
                  <w:sz w:val="21"/>
                  <w:szCs w:val="21"/>
                </w:rPr>
                <w:delText xml:space="preserve"> {</w:delText>
              </w:r>
            </w:del>
          </w:p>
          <w:p w14:paraId="32E04B63" w14:textId="77777777" w:rsidR="00ED1509" w:rsidRPr="00F84715" w:rsidDel="008B6AF4" w:rsidRDefault="00ED1509">
            <w:pPr>
              <w:pStyle w:val="Heading1Numbered"/>
              <w:rPr>
                <w:del w:id="12592" w:author="Donovan Goode" w:date="2018-11-09T10:04:00Z"/>
                <w:rFonts w:ascii="Consolas" w:eastAsia="Times New Roman" w:hAnsi="Consolas" w:cs="Times New Roman"/>
                <w:color w:val="D4D4D4"/>
                <w:sz w:val="21"/>
                <w:szCs w:val="21"/>
              </w:rPr>
              <w:pPrChange w:id="12593" w:author="Donovan Goode" w:date="2018-11-09T10:05:00Z">
                <w:pPr>
                  <w:shd w:val="clear" w:color="auto" w:fill="1E1E1E"/>
                  <w:spacing w:line="285" w:lineRule="atLeast"/>
                </w:pPr>
              </w:pPrChange>
            </w:pPr>
            <w:del w:id="1259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18px</w:delText>
              </w:r>
              <w:r w:rsidRPr="00F84715" w:rsidDel="008B6AF4">
                <w:rPr>
                  <w:rFonts w:ascii="Consolas" w:eastAsia="Times New Roman" w:hAnsi="Consolas" w:cs="Times New Roman"/>
                  <w:color w:val="D4D4D4"/>
                  <w:sz w:val="21"/>
                  <w:szCs w:val="21"/>
                </w:rPr>
                <w:delText>;</w:delText>
              </w:r>
            </w:del>
          </w:p>
          <w:p w14:paraId="61B8E24A" w14:textId="77777777" w:rsidR="00ED1509" w:rsidRPr="00F84715" w:rsidDel="008B6AF4" w:rsidRDefault="00ED1509">
            <w:pPr>
              <w:pStyle w:val="Heading1Numbered"/>
              <w:rPr>
                <w:del w:id="12595" w:author="Donovan Goode" w:date="2018-11-09T10:04:00Z"/>
                <w:rFonts w:ascii="Consolas" w:eastAsia="Times New Roman" w:hAnsi="Consolas" w:cs="Times New Roman"/>
                <w:color w:val="D4D4D4"/>
                <w:sz w:val="21"/>
                <w:szCs w:val="21"/>
              </w:rPr>
              <w:pPrChange w:id="12596" w:author="Donovan Goode" w:date="2018-11-09T10:05:00Z">
                <w:pPr>
                  <w:shd w:val="clear" w:color="auto" w:fill="1E1E1E"/>
                  <w:spacing w:line="285" w:lineRule="atLeast"/>
                </w:pPr>
              </w:pPrChange>
            </w:pPr>
            <w:del w:id="1259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26px</w:delText>
              </w:r>
              <w:r w:rsidRPr="00F84715" w:rsidDel="008B6AF4">
                <w:rPr>
                  <w:rFonts w:ascii="Consolas" w:eastAsia="Times New Roman" w:hAnsi="Consolas" w:cs="Times New Roman"/>
                  <w:color w:val="D4D4D4"/>
                  <w:sz w:val="21"/>
                  <w:szCs w:val="21"/>
                </w:rPr>
                <w:delText>; }</w:delText>
              </w:r>
            </w:del>
          </w:p>
          <w:p w14:paraId="0CCE1C1C" w14:textId="77777777" w:rsidR="00ED1509" w:rsidRPr="00F84715" w:rsidDel="008B6AF4" w:rsidRDefault="00ED1509">
            <w:pPr>
              <w:pStyle w:val="Heading1Numbered"/>
              <w:rPr>
                <w:del w:id="12598" w:author="Donovan Goode" w:date="2018-11-09T10:04:00Z"/>
                <w:rFonts w:ascii="Consolas" w:eastAsia="Times New Roman" w:hAnsi="Consolas" w:cs="Times New Roman"/>
                <w:color w:val="D4D4D4"/>
                <w:sz w:val="21"/>
                <w:szCs w:val="21"/>
              </w:rPr>
              <w:pPrChange w:id="12599" w:author="Donovan Goode" w:date="2018-11-09T10:05:00Z">
                <w:pPr>
                  <w:shd w:val="clear" w:color="auto" w:fill="1E1E1E"/>
                  <w:spacing w:line="285" w:lineRule="atLeast"/>
                </w:pPr>
              </w:pPrChange>
            </w:pPr>
            <w:del w:id="1260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#wc-upload-input</w:delText>
              </w:r>
              <w:r w:rsidRPr="00F84715" w:rsidDel="008B6AF4">
                <w:rPr>
                  <w:rFonts w:ascii="Consolas" w:eastAsia="Times New Roman" w:hAnsi="Consolas" w:cs="Times New Roman"/>
                  <w:color w:val="D4D4D4"/>
                  <w:sz w:val="21"/>
                  <w:szCs w:val="21"/>
                </w:rPr>
                <w:delText xml:space="preserve"> {</w:delText>
              </w:r>
            </w:del>
          </w:p>
          <w:p w14:paraId="5A190EE0" w14:textId="77777777" w:rsidR="00ED1509" w:rsidRPr="00F84715" w:rsidDel="008B6AF4" w:rsidRDefault="00ED1509">
            <w:pPr>
              <w:pStyle w:val="Heading1Numbered"/>
              <w:rPr>
                <w:del w:id="12601" w:author="Donovan Goode" w:date="2018-11-09T10:04:00Z"/>
                <w:rFonts w:ascii="Consolas" w:eastAsia="Times New Roman" w:hAnsi="Consolas" w:cs="Times New Roman"/>
                <w:color w:val="D4D4D4"/>
                <w:sz w:val="21"/>
                <w:szCs w:val="21"/>
              </w:rPr>
              <w:pPrChange w:id="12602" w:author="Donovan Goode" w:date="2018-11-09T10:05:00Z">
                <w:pPr>
                  <w:shd w:val="clear" w:color="auto" w:fill="1E1E1E"/>
                  <w:spacing w:line="285" w:lineRule="atLeast"/>
                </w:pPr>
              </w:pPrChange>
            </w:pPr>
            <w:del w:id="1260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font-size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E5C83C4" w14:textId="77777777" w:rsidR="00ED1509" w:rsidRPr="00F84715" w:rsidDel="008B6AF4" w:rsidRDefault="00ED1509">
            <w:pPr>
              <w:pStyle w:val="Heading1Numbered"/>
              <w:rPr>
                <w:del w:id="12604" w:author="Donovan Goode" w:date="2018-11-09T10:04:00Z"/>
                <w:rFonts w:ascii="Consolas" w:eastAsia="Times New Roman" w:hAnsi="Consolas" w:cs="Times New Roman"/>
                <w:color w:val="D4D4D4"/>
                <w:sz w:val="21"/>
                <w:szCs w:val="21"/>
              </w:rPr>
              <w:pPrChange w:id="12605" w:author="Donovan Goode" w:date="2018-11-09T10:05:00Z">
                <w:pPr>
                  <w:shd w:val="clear" w:color="auto" w:fill="1E1E1E"/>
                  <w:spacing w:line="285" w:lineRule="atLeast"/>
                </w:pPr>
              </w:pPrChange>
            </w:pPr>
            <w:del w:id="1260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E37A842" w14:textId="77777777" w:rsidR="00ED1509" w:rsidRPr="00F84715" w:rsidDel="008B6AF4" w:rsidRDefault="00ED1509">
            <w:pPr>
              <w:pStyle w:val="Heading1Numbered"/>
              <w:rPr>
                <w:del w:id="12607" w:author="Donovan Goode" w:date="2018-11-09T10:04:00Z"/>
                <w:rFonts w:ascii="Consolas" w:eastAsia="Times New Roman" w:hAnsi="Consolas" w:cs="Times New Roman"/>
                <w:color w:val="D4D4D4"/>
                <w:sz w:val="21"/>
                <w:szCs w:val="21"/>
              </w:rPr>
              <w:pPrChange w:id="12608" w:author="Donovan Goode" w:date="2018-11-09T10:05:00Z">
                <w:pPr>
                  <w:shd w:val="clear" w:color="auto" w:fill="1E1E1E"/>
                  <w:spacing w:line="285" w:lineRule="atLeast"/>
                </w:pPr>
              </w:pPrChange>
            </w:pPr>
            <w:del w:id="1260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83EAC58" w14:textId="77777777" w:rsidR="00ED1509" w:rsidRPr="00F84715" w:rsidDel="008B6AF4" w:rsidRDefault="00ED1509">
            <w:pPr>
              <w:pStyle w:val="Heading1Numbered"/>
              <w:rPr>
                <w:del w:id="12610" w:author="Donovan Goode" w:date="2018-11-09T10:04:00Z"/>
                <w:rFonts w:ascii="Consolas" w:eastAsia="Times New Roman" w:hAnsi="Consolas" w:cs="Times New Roman"/>
                <w:color w:val="D4D4D4"/>
                <w:sz w:val="21"/>
                <w:szCs w:val="21"/>
              </w:rPr>
              <w:pPrChange w:id="12611" w:author="Donovan Goode" w:date="2018-11-09T10:05:00Z">
                <w:pPr>
                  <w:shd w:val="clear" w:color="auto" w:fill="1E1E1E"/>
                  <w:spacing w:line="285" w:lineRule="atLeast"/>
                </w:pPr>
              </w:pPrChange>
            </w:pPr>
            <w:del w:id="1261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7666091" w14:textId="77777777" w:rsidR="00ED1509" w:rsidRPr="00F84715" w:rsidDel="008B6AF4" w:rsidRDefault="00ED1509">
            <w:pPr>
              <w:pStyle w:val="Heading1Numbered"/>
              <w:rPr>
                <w:del w:id="12613" w:author="Donovan Goode" w:date="2018-11-09T10:04:00Z"/>
                <w:rFonts w:ascii="Consolas" w:eastAsia="Times New Roman" w:hAnsi="Consolas" w:cs="Times New Roman"/>
                <w:color w:val="D4D4D4"/>
                <w:sz w:val="21"/>
                <w:szCs w:val="21"/>
              </w:rPr>
              <w:pPrChange w:id="12614" w:author="Donovan Goode" w:date="2018-11-09T10:05:00Z">
                <w:pPr>
                  <w:shd w:val="clear" w:color="auto" w:fill="1E1E1E"/>
                  <w:spacing w:line="285" w:lineRule="atLeast"/>
                </w:pPr>
              </w:pPrChange>
            </w:pPr>
            <w:del w:id="1261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outline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D938825" w14:textId="77777777" w:rsidR="00ED1509" w:rsidRPr="00F84715" w:rsidDel="008B6AF4" w:rsidRDefault="00ED1509">
            <w:pPr>
              <w:pStyle w:val="Heading1Numbered"/>
              <w:rPr>
                <w:del w:id="12616" w:author="Donovan Goode" w:date="2018-11-09T10:04:00Z"/>
                <w:rFonts w:ascii="Consolas" w:eastAsia="Times New Roman" w:hAnsi="Consolas" w:cs="Times New Roman"/>
                <w:color w:val="D4D4D4"/>
                <w:sz w:val="21"/>
                <w:szCs w:val="21"/>
              </w:rPr>
              <w:pPrChange w:id="12617" w:author="Donovan Goode" w:date="2018-11-09T10:05:00Z">
                <w:pPr>
                  <w:shd w:val="clear" w:color="auto" w:fill="1E1E1E"/>
                  <w:spacing w:line="285" w:lineRule="atLeast"/>
                </w:pPr>
              </w:pPrChange>
            </w:pPr>
            <w:del w:id="1261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7FDADBBD" w14:textId="77777777" w:rsidR="00ED1509" w:rsidRPr="00F84715" w:rsidDel="008B6AF4" w:rsidRDefault="00ED1509">
            <w:pPr>
              <w:pStyle w:val="Heading1Numbered"/>
              <w:rPr>
                <w:del w:id="12619" w:author="Donovan Goode" w:date="2018-11-09T10:04:00Z"/>
                <w:rFonts w:ascii="Consolas" w:eastAsia="Times New Roman" w:hAnsi="Consolas" w:cs="Times New Roman"/>
                <w:color w:val="D4D4D4"/>
                <w:sz w:val="21"/>
                <w:szCs w:val="21"/>
              </w:rPr>
              <w:pPrChange w:id="12620" w:author="Donovan Goode" w:date="2018-11-09T10:05:00Z">
                <w:pPr>
                  <w:shd w:val="clear" w:color="auto" w:fill="1E1E1E"/>
                  <w:spacing w:line="285" w:lineRule="atLeast"/>
                </w:pPr>
              </w:pPrChange>
            </w:pPr>
            <w:del w:id="1262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A2CDBDF" w14:textId="77777777" w:rsidR="00ED1509" w:rsidRPr="00F84715" w:rsidDel="008B6AF4" w:rsidRDefault="00ED1509">
            <w:pPr>
              <w:pStyle w:val="Heading1Numbered"/>
              <w:rPr>
                <w:del w:id="12622" w:author="Donovan Goode" w:date="2018-11-09T10:04:00Z"/>
                <w:rFonts w:ascii="Consolas" w:eastAsia="Times New Roman" w:hAnsi="Consolas" w:cs="Times New Roman"/>
                <w:color w:val="D4D4D4"/>
                <w:sz w:val="21"/>
                <w:szCs w:val="21"/>
              </w:rPr>
              <w:pPrChange w:id="12623" w:author="Donovan Goode" w:date="2018-11-09T10:05:00Z">
                <w:pPr>
                  <w:shd w:val="clear" w:color="auto" w:fill="1E1E1E"/>
                  <w:spacing w:line="285" w:lineRule="atLeast"/>
                </w:pPr>
              </w:pPrChange>
            </w:pPr>
            <w:del w:id="1262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75FBB760" w14:textId="77777777" w:rsidR="00ED1509" w:rsidRPr="00F84715" w:rsidDel="008B6AF4" w:rsidRDefault="00ED1509">
            <w:pPr>
              <w:pStyle w:val="Heading1Numbered"/>
              <w:rPr>
                <w:del w:id="12625" w:author="Donovan Goode" w:date="2018-11-09T10:04:00Z"/>
                <w:rFonts w:ascii="Consolas" w:eastAsia="Times New Roman" w:hAnsi="Consolas" w:cs="Times New Roman"/>
                <w:color w:val="D4D4D4"/>
                <w:sz w:val="21"/>
                <w:szCs w:val="21"/>
              </w:rPr>
              <w:pPrChange w:id="12626" w:author="Donovan Goode" w:date="2018-11-09T10:05:00Z">
                <w:pPr>
                  <w:shd w:val="clear" w:color="auto" w:fill="1E1E1E"/>
                  <w:spacing w:line="285" w:lineRule="atLeast"/>
                </w:pPr>
              </w:pPrChange>
            </w:pPr>
            <w:del w:id="1262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.wc-send</w:delText>
              </w:r>
              <w:r w:rsidRPr="00F84715" w:rsidDel="008B6AF4">
                <w:rPr>
                  <w:rFonts w:ascii="Consolas" w:eastAsia="Times New Roman" w:hAnsi="Consolas" w:cs="Times New Roman"/>
                  <w:color w:val="D4D4D4"/>
                  <w:sz w:val="21"/>
                  <w:szCs w:val="21"/>
                </w:rPr>
                <w:delText xml:space="preserve"> {</w:delText>
              </w:r>
            </w:del>
          </w:p>
          <w:p w14:paraId="54B6D503" w14:textId="77777777" w:rsidR="00ED1509" w:rsidRPr="00F84715" w:rsidDel="008B6AF4" w:rsidRDefault="00ED1509">
            <w:pPr>
              <w:pStyle w:val="Heading1Numbered"/>
              <w:rPr>
                <w:del w:id="12628" w:author="Donovan Goode" w:date="2018-11-09T10:04:00Z"/>
                <w:rFonts w:ascii="Consolas" w:eastAsia="Times New Roman" w:hAnsi="Consolas" w:cs="Times New Roman"/>
                <w:color w:val="D4D4D4"/>
                <w:sz w:val="21"/>
                <w:szCs w:val="21"/>
              </w:rPr>
              <w:pPrChange w:id="12629" w:author="Donovan Goode" w:date="2018-11-09T10:05:00Z">
                <w:pPr>
                  <w:shd w:val="clear" w:color="auto" w:fill="1E1E1E"/>
                  <w:spacing w:line="285" w:lineRule="atLeast"/>
                </w:pPr>
              </w:pPrChange>
            </w:pPr>
            <w:del w:id="1263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0516A6BD" w14:textId="77777777" w:rsidR="00ED1509" w:rsidRPr="00F84715" w:rsidDel="008B6AF4" w:rsidRDefault="00ED1509">
            <w:pPr>
              <w:pStyle w:val="Heading1Numbered"/>
              <w:rPr>
                <w:del w:id="12631" w:author="Donovan Goode" w:date="2018-11-09T10:04:00Z"/>
                <w:rFonts w:ascii="Consolas" w:eastAsia="Times New Roman" w:hAnsi="Consolas" w:cs="Times New Roman"/>
                <w:color w:val="D4D4D4"/>
                <w:sz w:val="21"/>
                <w:szCs w:val="21"/>
              </w:rPr>
              <w:pPrChange w:id="12632" w:author="Donovan Goode" w:date="2018-11-09T10:05:00Z">
                <w:pPr>
                  <w:shd w:val="clear" w:color="auto" w:fill="1E1E1E"/>
                  <w:spacing w:line="285" w:lineRule="atLeast"/>
                </w:pPr>
              </w:pPrChange>
            </w:pPr>
            <w:del w:id="1263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.wc-send.hidden</w:delText>
              </w:r>
              <w:r w:rsidRPr="00F84715" w:rsidDel="008B6AF4">
                <w:rPr>
                  <w:rFonts w:ascii="Consolas" w:eastAsia="Times New Roman" w:hAnsi="Consolas" w:cs="Times New Roman"/>
                  <w:color w:val="D4D4D4"/>
                  <w:sz w:val="21"/>
                  <w:szCs w:val="21"/>
                </w:rPr>
                <w:delText xml:space="preserve"> {</w:delText>
              </w:r>
            </w:del>
          </w:p>
          <w:p w14:paraId="5107618C" w14:textId="77777777" w:rsidR="00ED1509" w:rsidRPr="00F84715" w:rsidDel="008B6AF4" w:rsidRDefault="00ED1509">
            <w:pPr>
              <w:pStyle w:val="Heading1Numbered"/>
              <w:rPr>
                <w:del w:id="12634" w:author="Donovan Goode" w:date="2018-11-09T10:04:00Z"/>
                <w:rFonts w:ascii="Consolas" w:eastAsia="Times New Roman" w:hAnsi="Consolas" w:cs="Times New Roman"/>
                <w:color w:val="D4D4D4"/>
                <w:sz w:val="21"/>
                <w:szCs w:val="21"/>
              </w:rPr>
              <w:pPrChange w:id="12635" w:author="Donovan Goode" w:date="2018-11-09T10:05:00Z">
                <w:pPr>
                  <w:shd w:val="clear" w:color="auto" w:fill="1E1E1E"/>
                  <w:spacing w:line="285" w:lineRule="atLeast"/>
                </w:pPr>
              </w:pPrChange>
            </w:pPr>
            <w:del w:id="1263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visibility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23361D3D" w14:textId="77777777" w:rsidR="00ED1509" w:rsidRPr="00F84715" w:rsidDel="008B6AF4" w:rsidRDefault="00ED1509">
            <w:pPr>
              <w:pStyle w:val="Heading1Numbered"/>
              <w:rPr>
                <w:del w:id="12637" w:author="Donovan Goode" w:date="2018-11-09T10:04:00Z"/>
                <w:rFonts w:ascii="Consolas" w:eastAsia="Times New Roman" w:hAnsi="Consolas" w:cs="Times New Roman"/>
                <w:color w:val="D4D4D4"/>
                <w:sz w:val="21"/>
                <w:szCs w:val="21"/>
              </w:rPr>
              <w:pPrChange w:id="12638" w:author="Donovan Goode" w:date="2018-11-09T10:05:00Z">
                <w:pPr>
                  <w:shd w:val="clear" w:color="auto" w:fill="1E1E1E"/>
                  <w:spacing w:line="285" w:lineRule="atLeast"/>
                </w:pPr>
              </w:pPrChange>
            </w:pPr>
            <w:del w:id="1263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.wc-console.has-upload-button .wc-textbox</w:delText>
              </w:r>
              <w:r w:rsidRPr="00F84715" w:rsidDel="008B6AF4">
                <w:rPr>
                  <w:rFonts w:ascii="Consolas" w:eastAsia="Times New Roman" w:hAnsi="Consolas" w:cs="Times New Roman"/>
                  <w:color w:val="D4D4D4"/>
                  <w:sz w:val="21"/>
                  <w:szCs w:val="21"/>
                </w:rPr>
                <w:delText xml:space="preserve"> {</w:delText>
              </w:r>
            </w:del>
          </w:p>
          <w:p w14:paraId="6E0C7DC8" w14:textId="77777777" w:rsidR="00ED1509" w:rsidRPr="00F84715" w:rsidDel="008B6AF4" w:rsidRDefault="00ED1509">
            <w:pPr>
              <w:pStyle w:val="Heading1Numbered"/>
              <w:rPr>
                <w:del w:id="12640" w:author="Donovan Goode" w:date="2018-11-09T10:04:00Z"/>
                <w:rFonts w:ascii="Consolas" w:eastAsia="Times New Roman" w:hAnsi="Consolas" w:cs="Times New Roman"/>
                <w:color w:val="D4D4D4"/>
                <w:sz w:val="21"/>
                <w:szCs w:val="21"/>
              </w:rPr>
              <w:pPrChange w:id="12641" w:author="Donovan Goode" w:date="2018-11-09T10:05:00Z">
                <w:pPr>
                  <w:shd w:val="clear" w:color="auto" w:fill="1E1E1E"/>
                  <w:spacing w:line="285" w:lineRule="atLeast"/>
                </w:pPr>
              </w:pPrChange>
            </w:pPr>
            <w:del w:id="1264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48px</w:delText>
              </w:r>
              <w:r w:rsidRPr="00F84715" w:rsidDel="008B6AF4">
                <w:rPr>
                  <w:rFonts w:ascii="Consolas" w:eastAsia="Times New Roman" w:hAnsi="Consolas" w:cs="Times New Roman"/>
                  <w:color w:val="D4D4D4"/>
                  <w:sz w:val="21"/>
                  <w:szCs w:val="21"/>
                </w:rPr>
                <w:delText>; }</w:delText>
              </w:r>
            </w:del>
          </w:p>
          <w:p w14:paraId="70424C94" w14:textId="77777777" w:rsidR="00ED1509" w:rsidRPr="00F84715" w:rsidDel="008B6AF4" w:rsidRDefault="00ED1509">
            <w:pPr>
              <w:pStyle w:val="Heading1Numbered"/>
              <w:rPr>
                <w:del w:id="12643" w:author="Donovan Goode" w:date="2018-11-09T10:04:00Z"/>
                <w:rFonts w:ascii="Consolas" w:eastAsia="Times New Roman" w:hAnsi="Consolas" w:cs="Times New Roman"/>
                <w:color w:val="D4D4D4"/>
                <w:sz w:val="21"/>
                <w:szCs w:val="21"/>
              </w:rPr>
              <w:pPrChange w:id="12644" w:author="Donovan Goode" w:date="2018-11-09T10:05:00Z">
                <w:pPr>
                  <w:shd w:val="clear" w:color="auto" w:fill="1E1E1E"/>
                  <w:spacing w:line="285" w:lineRule="atLeast"/>
                </w:pPr>
              </w:pPrChange>
            </w:pPr>
            <w:del w:id="1264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.wc-textbox</w:delText>
              </w:r>
              <w:r w:rsidRPr="00F84715" w:rsidDel="008B6AF4">
                <w:rPr>
                  <w:rFonts w:ascii="Consolas" w:eastAsia="Times New Roman" w:hAnsi="Consolas" w:cs="Times New Roman"/>
                  <w:color w:val="D4D4D4"/>
                  <w:sz w:val="21"/>
                  <w:szCs w:val="21"/>
                </w:rPr>
                <w:delText xml:space="preserve"> {</w:delText>
              </w:r>
            </w:del>
          </w:p>
          <w:p w14:paraId="3A80AB66" w14:textId="77777777" w:rsidR="00ED1509" w:rsidRPr="00F84715" w:rsidDel="008B6AF4" w:rsidRDefault="00ED1509">
            <w:pPr>
              <w:pStyle w:val="Heading1Numbered"/>
              <w:rPr>
                <w:del w:id="12646" w:author="Donovan Goode" w:date="2018-11-09T10:04:00Z"/>
                <w:rFonts w:ascii="Consolas" w:eastAsia="Times New Roman" w:hAnsi="Consolas" w:cs="Times New Roman"/>
                <w:color w:val="D4D4D4"/>
                <w:sz w:val="21"/>
                <w:szCs w:val="21"/>
              </w:rPr>
              <w:pPrChange w:id="12647" w:author="Donovan Goode" w:date="2018-11-09T10:05:00Z">
                <w:pPr>
                  <w:shd w:val="clear" w:color="auto" w:fill="1E1E1E"/>
                  <w:spacing w:line="285" w:lineRule="atLeast"/>
                </w:pPr>
              </w:pPrChange>
            </w:pPr>
            <w:del w:id="1264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53C359A" w14:textId="77777777" w:rsidR="00ED1509" w:rsidRPr="00F84715" w:rsidDel="008B6AF4" w:rsidRDefault="00ED1509">
            <w:pPr>
              <w:pStyle w:val="Heading1Numbered"/>
              <w:rPr>
                <w:del w:id="12649" w:author="Donovan Goode" w:date="2018-11-09T10:04:00Z"/>
                <w:rFonts w:ascii="Consolas" w:eastAsia="Times New Roman" w:hAnsi="Consolas" w:cs="Times New Roman"/>
                <w:color w:val="D4D4D4"/>
                <w:sz w:val="21"/>
                <w:szCs w:val="21"/>
              </w:rPr>
              <w:pPrChange w:id="12650" w:author="Donovan Goode" w:date="2018-11-09T10:05:00Z">
                <w:pPr>
                  <w:shd w:val="clear" w:color="auto" w:fill="1E1E1E"/>
                  <w:spacing w:line="285" w:lineRule="atLeast"/>
                </w:pPr>
              </w:pPrChange>
            </w:pPr>
            <w:del w:id="1265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11px</w:delText>
              </w:r>
              <w:r w:rsidRPr="00F84715" w:rsidDel="008B6AF4">
                <w:rPr>
                  <w:rFonts w:ascii="Consolas" w:eastAsia="Times New Roman" w:hAnsi="Consolas" w:cs="Times New Roman"/>
                  <w:color w:val="D4D4D4"/>
                  <w:sz w:val="21"/>
                  <w:szCs w:val="21"/>
                </w:rPr>
                <w:delText>;</w:delText>
              </w:r>
            </w:del>
          </w:p>
          <w:p w14:paraId="21E15513" w14:textId="77777777" w:rsidR="00ED1509" w:rsidRPr="00F84715" w:rsidDel="008B6AF4" w:rsidRDefault="00ED1509">
            <w:pPr>
              <w:pStyle w:val="Heading1Numbered"/>
              <w:rPr>
                <w:del w:id="12652" w:author="Donovan Goode" w:date="2018-11-09T10:04:00Z"/>
                <w:rFonts w:ascii="Consolas" w:eastAsia="Times New Roman" w:hAnsi="Consolas" w:cs="Times New Roman"/>
                <w:color w:val="D4D4D4"/>
                <w:sz w:val="21"/>
                <w:szCs w:val="21"/>
              </w:rPr>
              <w:pPrChange w:id="12653" w:author="Donovan Goode" w:date="2018-11-09T10:05:00Z">
                <w:pPr>
                  <w:shd w:val="clear" w:color="auto" w:fill="1E1E1E"/>
                  <w:spacing w:line="285" w:lineRule="atLeast"/>
                </w:pPr>
              </w:pPrChange>
            </w:pPr>
            <w:del w:id="1265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49px</w:delText>
              </w:r>
              <w:r w:rsidRPr="00F84715" w:rsidDel="008B6AF4">
                <w:rPr>
                  <w:rFonts w:ascii="Consolas" w:eastAsia="Times New Roman" w:hAnsi="Consolas" w:cs="Times New Roman"/>
                  <w:color w:val="D4D4D4"/>
                  <w:sz w:val="21"/>
                  <w:szCs w:val="21"/>
                </w:rPr>
                <w:delText>; }</w:delText>
              </w:r>
            </w:del>
          </w:p>
          <w:p w14:paraId="5C8984C1" w14:textId="77777777" w:rsidR="00ED1509" w:rsidRPr="00F84715" w:rsidDel="008B6AF4" w:rsidRDefault="00ED1509">
            <w:pPr>
              <w:pStyle w:val="Heading1Numbered"/>
              <w:rPr>
                <w:del w:id="12655" w:author="Donovan Goode" w:date="2018-11-09T10:04:00Z"/>
                <w:rFonts w:ascii="Consolas" w:eastAsia="Times New Roman" w:hAnsi="Consolas" w:cs="Times New Roman"/>
                <w:color w:val="D4D4D4"/>
                <w:sz w:val="21"/>
                <w:szCs w:val="21"/>
              </w:rPr>
              <w:pPrChange w:id="12656" w:author="Donovan Goode" w:date="2018-11-09T10:05:00Z">
                <w:pPr>
                  <w:shd w:val="clear" w:color="auto" w:fill="1E1E1E"/>
                  <w:spacing w:line="285" w:lineRule="atLeast"/>
                </w:pPr>
              </w:pPrChange>
            </w:pPr>
            <w:del w:id="1265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.wc-textbox input</w:delText>
              </w:r>
              <w:r w:rsidRPr="00F84715" w:rsidDel="008B6AF4">
                <w:rPr>
                  <w:rFonts w:ascii="Consolas" w:eastAsia="Times New Roman" w:hAnsi="Consolas" w:cs="Times New Roman"/>
                  <w:color w:val="D4D4D4"/>
                  <w:sz w:val="21"/>
                  <w:szCs w:val="21"/>
                </w:rPr>
                <w:delText xml:space="preserve"> {</w:delText>
              </w:r>
            </w:del>
          </w:p>
          <w:p w14:paraId="22B6CB90" w14:textId="77777777" w:rsidR="00ED1509" w:rsidRPr="00F84715" w:rsidDel="008B6AF4" w:rsidRDefault="00ED1509">
            <w:pPr>
              <w:pStyle w:val="Heading1Numbered"/>
              <w:rPr>
                <w:del w:id="12658" w:author="Donovan Goode" w:date="2018-11-09T10:04:00Z"/>
                <w:rFonts w:ascii="Consolas" w:eastAsia="Times New Roman" w:hAnsi="Consolas" w:cs="Times New Roman"/>
                <w:color w:val="D4D4D4"/>
                <w:sz w:val="21"/>
                <w:szCs w:val="21"/>
              </w:rPr>
              <w:pPrChange w:id="12659" w:author="Donovan Goode" w:date="2018-11-09T10:05:00Z">
                <w:pPr>
                  <w:shd w:val="clear" w:color="auto" w:fill="1E1E1E"/>
                  <w:spacing w:line="285" w:lineRule="atLeast"/>
                </w:pPr>
              </w:pPrChange>
            </w:pPr>
            <w:del w:id="1266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 }</w:delText>
              </w:r>
            </w:del>
          </w:p>
          <w:p w14:paraId="59AC18EB" w14:textId="77777777" w:rsidR="00ED1509" w:rsidRPr="00F84715" w:rsidDel="008B6AF4" w:rsidRDefault="00ED1509">
            <w:pPr>
              <w:pStyle w:val="Heading1Numbered"/>
              <w:rPr>
                <w:del w:id="12661" w:author="Donovan Goode" w:date="2018-11-09T10:04:00Z"/>
                <w:rFonts w:ascii="Consolas" w:eastAsia="Times New Roman" w:hAnsi="Consolas" w:cs="Times New Roman"/>
                <w:color w:val="D4D4D4"/>
                <w:sz w:val="21"/>
                <w:szCs w:val="21"/>
              </w:rPr>
              <w:pPrChange w:id="12662" w:author="Donovan Goode" w:date="2018-11-09T10:05:00Z">
                <w:pPr>
                  <w:shd w:val="clear" w:color="auto" w:fill="1E1E1E"/>
                  <w:spacing w:line="285" w:lineRule="atLeast"/>
                </w:pPr>
              </w:pPrChange>
            </w:pPr>
            <w:del w:id="1266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.wc-mic,</w:delText>
              </w:r>
            </w:del>
          </w:p>
          <w:p w14:paraId="3A44E5C2" w14:textId="77777777" w:rsidR="00ED1509" w:rsidRPr="00F84715" w:rsidDel="008B6AF4" w:rsidRDefault="00ED1509">
            <w:pPr>
              <w:pStyle w:val="Heading1Numbered"/>
              <w:rPr>
                <w:del w:id="12664" w:author="Donovan Goode" w:date="2018-11-09T10:04:00Z"/>
                <w:rFonts w:ascii="Consolas" w:eastAsia="Times New Roman" w:hAnsi="Consolas" w:cs="Times New Roman"/>
                <w:color w:val="D4D4D4"/>
                <w:sz w:val="21"/>
                <w:szCs w:val="21"/>
              </w:rPr>
              <w:pPrChange w:id="12665" w:author="Donovan Goode" w:date="2018-11-09T10:05:00Z">
                <w:pPr>
                  <w:shd w:val="clear" w:color="auto" w:fill="1E1E1E"/>
                  <w:spacing w:line="285" w:lineRule="atLeast"/>
                </w:pPr>
              </w:pPrChange>
            </w:pPr>
            <w:del w:id="12666" w:author="Donovan Goode" w:date="2018-11-09T10:04:00Z">
              <w:r w:rsidRPr="00F84715" w:rsidDel="008B6AF4">
                <w:rPr>
                  <w:rFonts w:ascii="Consolas" w:eastAsia="Times New Roman" w:hAnsi="Consolas" w:cs="Times New Roman"/>
                  <w:color w:val="D7BA7D"/>
                  <w:sz w:val="21"/>
                  <w:szCs w:val="21"/>
                </w:rPr>
                <w:delText xml:space="preserve">  .wc-console .wc-send</w:delText>
              </w:r>
              <w:r w:rsidRPr="00F84715" w:rsidDel="008B6AF4">
                <w:rPr>
                  <w:rFonts w:ascii="Consolas" w:eastAsia="Times New Roman" w:hAnsi="Consolas" w:cs="Times New Roman"/>
                  <w:color w:val="D4D4D4"/>
                  <w:sz w:val="21"/>
                  <w:szCs w:val="21"/>
                </w:rPr>
                <w:delText xml:space="preserve"> {</w:delText>
              </w:r>
            </w:del>
          </w:p>
          <w:p w14:paraId="002F1D05" w14:textId="77777777" w:rsidR="00ED1509" w:rsidRPr="00F84715" w:rsidDel="008B6AF4" w:rsidRDefault="00ED1509">
            <w:pPr>
              <w:pStyle w:val="Heading1Numbered"/>
              <w:rPr>
                <w:del w:id="12667" w:author="Donovan Goode" w:date="2018-11-09T10:04:00Z"/>
                <w:rFonts w:ascii="Consolas" w:eastAsia="Times New Roman" w:hAnsi="Consolas" w:cs="Times New Roman"/>
                <w:color w:val="D4D4D4"/>
                <w:sz w:val="21"/>
                <w:szCs w:val="21"/>
              </w:rPr>
              <w:pPrChange w:id="12668" w:author="Donovan Goode" w:date="2018-11-09T10:05:00Z">
                <w:pPr>
                  <w:shd w:val="clear" w:color="auto" w:fill="1E1E1E"/>
                  <w:spacing w:line="285" w:lineRule="atLeast"/>
                </w:pPr>
              </w:pPrChange>
            </w:pPr>
            <w:del w:id="1266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w:delText>
              </w:r>
            </w:del>
          </w:p>
          <w:p w14:paraId="2A78FE9E" w14:textId="77777777" w:rsidR="00ED1509" w:rsidRPr="00F84715" w:rsidDel="008B6AF4" w:rsidRDefault="00ED1509">
            <w:pPr>
              <w:pStyle w:val="Heading1Numbered"/>
              <w:rPr>
                <w:del w:id="12670" w:author="Donovan Goode" w:date="2018-11-09T10:04:00Z"/>
                <w:rFonts w:ascii="Consolas" w:eastAsia="Times New Roman" w:hAnsi="Consolas" w:cs="Times New Roman"/>
                <w:color w:val="D4D4D4"/>
                <w:sz w:val="21"/>
                <w:szCs w:val="21"/>
              </w:rPr>
              <w:pPrChange w:id="12671" w:author="Donovan Goode" w:date="2018-11-09T10:05:00Z">
                <w:pPr>
                  <w:shd w:val="clear" w:color="auto" w:fill="1E1E1E"/>
                  <w:spacing w:line="285" w:lineRule="atLeast"/>
                </w:pPr>
              </w:pPrChange>
            </w:pPr>
            <w:del w:id="1267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border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ECCB6E8" w14:textId="77777777" w:rsidR="00ED1509" w:rsidRPr="00F84715" w:rsidDel="008B6AF4" w:rsidRDefault="00ED1509">
            <w:pPr>
              <w:pStyle w:val="Heading1Numbered"/>
              <w:rPr>
                <w:del w:id="12673" w:author="Donovan Goode" w:date="2018-11-09T10:04:00Z"/>
                <w:rFonts w:ascii="Consolas" w:eastAsia="Times New Roman" w:hAnsi="Consolas" w:cs="Times New Roman"/>
                <w:color w:val="D4D4D4"/>
                <w:sz w:val="21"/>
                <w:szCs w:val="21"/>
              </w:rPr>
              <w:pPrChange w:id="12674" w:author="Donovan Goode" w:date="2018-11-09T10:05:00Z">
                <w:pPr>
                  <w:shd w:val="clear" w:color="auto" w:fill="1E1E1E"/>
                  <w:spacing w:line="285" w:lineRule="atLeast"/>
                </w:pPr>
              </w:pPrChange>
            </w:pPr>
            <w:del w:id="1267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0E91E3C3" w14:textId="77777777" w:rsidR="00ED1509" w:rsidRPr="00F84715" w:rsidDel="008B6AF4" w:rsidRDefault="00ED1509">
            <w:pPr>
              <w:pStyle w:val="Heading1Numbered"/>
              <w:rPr>
                <w:del w:id="12676" w:author="Donovan Goode" w:date="2018-11-09T10:04:00Z"/>
                <w:rFonts w:ascii="Consolas" w:eastAsia="Times New Roman" w:hAnsi="Consolas" w:cs="Times New Roman"/>
                <w:color w:val="D4D4D4"/>
                <w:sz w:val="21"/>
                <w:szCs w:val="21"/>
              </w:rPr>
              <w:pPrChange w:id="12677" w:author="Donovan Goode" w:date="2018-11-09T10:05:00Z">
                <w:pPr>
                  <w:shd w:val="clear" w:color="auto" w:fill="1E1E1E"/>
                  <w:spacing w:line="285" w:lineRule="atLeast"/>
                </w:pPr>
              </w:pPrChange>
            </w:pPr>
            <w:del w:id="1267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right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 }</w:delText>
              </w:r>
            </w:del>
          </w:p>
          <w:p w14:paraId="0DDB5E86" w14:textId="77777777" w:rsidR="00ED1509" w:rsidRPr="00F84715" w:rsidDel="008B6AF4" w:rsidRDefault="00ED1509">
            <w:pPr>
              <w:pStyle w:val="Heading1Numbered"/>
              <w:rPr>
                <w:del w:id="12679" w:author="Donovan Goode" w:date="2018-11-09T10:04:00Z"/>
                <w:rFonts w:ascii="Consolas" w:eastAsia="Times New Roman" w:hAnsi="Consolas" w:cs="Times New Roman"/>
                <w:color w:val="D4D4D4"/>
                <w:sz w:val="21"/>
                <w:szCs w:val="21"/>
              </w:rPr>
              <w:pPrChange w:id="12680" w:author="Donovan Goode" w:date="2018-11-09T10:05:00Z">
                <w:pPr>
                  <w:shd w:val="clear" w:color="auto" w:fill="1E1E1E"/>
                  <w:spacing w:line="285" w:lineRule="atLeast"/>
                </w:pPr>
              </w:pPrChange>
            </w:pPr>
            <w:del w:id="1268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.wc-mic.hidden,</w:delText>
              </w:r>
            </w:del>
          </w:p>
          <w:p w14:paraId="33C5F460" w14:textId="77777777" w:rsidR="00ED1509" w:rsidRPr="00F84715" w:rsidDel="008B6AF4" w:rsidRDefault="00ED1509">
            <w:pPr>
              <w:pStyle w:val="Heading1Numbered"/>
              <w:rPr>
                <w:del w:id="12682" w:author="Donovan Goode" w:date="2018-11-09T10:04:00Z"/>
                <w:rFonts w:ascii="Consolas" w:eastAsia="Times New Roman" w:hAnsi="Consolas" w:cs="Times New Roman"/>
                <w:color w:val="D4D4D4"/>
                <w:sz w:val="21"/>
                <w:szCs w:val="21"/>
              </w:rPr>
              <w:pPrChange w:id="12683" w:author="Donovan Goode" w:date="2018-11-09T10:05:00Z">
                <w:pPr>
                  <w:shd w:val="clear" w:color="auto" w:fill="1E1E1E"/>
                  <w:spacing w:line="285" w:lineRule="atLeast"/>
                </w:pPr>
              </w:pPrChange>
            </w:pPr>
            <w:del w:id="12684" w:author="Donovan Goode" w:date="2018-11-09T10:04:00Z">
              <w:r w:rsidRPr="00F84715" w:rsidDel="008B6AF4">
                <w:rPr>
                  <w:rFonts w:ascii="Consolas" w:eastAsia="Times New Roman" w:hAnsi="Consolas" w:cs="Times New Roman"/>
                  <w:color w:val="D7BA7D"/>
                  <w:sz w:val="21"/>
                  <w:szCs w:val="21"/>
                </w:rPr>
                <w:delText xml:space="preserve">    .wc-console .wc-send.hidden</w:delText>
              </w:r>
              <w:r w:rsidRPr="00F84715" w:rsidDel="008B6AF4">
                <w:rPr>
                  <w:rFonts w:ascii="Consolas" w:eastAsia="Times New Roman" w:hAnsi="Consolas" w:cs="Times New Roman"/>
                  <w:color w:val="D4D4D4"/>
                  <w:sz w:val="21"/>
                  <w:szCs w:val="21"/>
                </w:rPr>
                <w:delText xml:space="preserve"> {</w:delText>
              </w:r>
            </w:del>
          </w:p>
          <w:p w14:paraId="4C3CDB78" w14:textId="77777777" w:rsidR="00ED1509" w:rsidRPr="00F84715" w:rsidDel="008B6AF4" w:rsidRDefault="00ED1509">
            <w:pPr>
              <w:pStyle w:val="Heading1Numbered"/>
              <w:rPr>
                <w:del w:id="12685" w:author="Donovan Goode" w:date="2018-11-09T10:04:00Z"/>
                <w:rFonts w:ascii="Consolas" w:eastAsia="Times New Roman" w:hAnsi="Consolas" w:cs="Times New Roman"/>
                <w:color w:val="D4D4D4"/>
                <w:sz w:val="21"/>
                <w:szCs w:val="21"/>
              </w:rPr>
              <w:pPrChange w:id="12686" w:author="Donovan Goode" w:date="2018-11-09T10:05:00Z">
                <w:pPr>
                  <w:shd w:val="clear" w:color="auto" w:fill="1E1E1E"/>
                  <w:spacing w:line="285" w:lineRule="atLeast"/>
                </w:pPr>
              </w:pPrChange>
            </w:pPr>
            <w:del w:id="1268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visibility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55BC6734" w14:textId="77777777" w:rsidR="00ED1509" w:rsidRPr="00F84715" w:rsidDel="008B6AF4" w:rsidRDefault="00ED1509">
            <w:pPr>
              <w:pStyle w:val="Heading1Numbered"/>
              <w:rPr>
                <w:del w:id="12688" w:author="Donovan Goode" w:date="2018-11-09T10:04:00Z"/>
                <w:rFonts w:ascii="Consolas" w:eastAsia="Times New Roman" w:hAnsi="Consolas" w:cs="Times New Roman"/>
                <w:color w:val="D4D4D4"/>
                <w:sz w:val="21"/>
                <w:szCs w:val="21"/>
              </w:rPr>
              <w:pPrChange w:id="12689" w:author="Donovan Goode" w:date="2018-11-09T10:05:00Z">
                <w:pPr>
                  <w:shd w:val="clear" w:color="auto" w:fill="1E1E1E"/>
                  <w:spacing w:line="285" w:lineRule="atLeast"/>
                </w:pPr>
              </w:pPrChange>
            </w:pPr>
            <w:del w:id="1269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.wc-send svg</w:delText>
              </w:r>
              <w:r w:rsidRPr="00F84715" w:rsidDel="008B6AF4">
                <w:rPr>
                  <w:rFonts w:ascii="Consolas" w:eastAsia="Times New Roman" w:hAnsi="Consolas" w:cs="Times New Roman"/>
                  <w:color w:val="D4D4D4"/>
                  <w:sz w:val="21"/>
                  <w:szCs w:val="21"/>
                </w:rPr>
                <w:delText xml:space="preserve"> {</w:delText>
              </w:r>
            </w:del>
          </w:p>
          <w:p w14:paraId="37D02336" w14:textId="77777777" w:rsidR="00ED1509" w:rsidRPr="00F84715" w:rsidDel="008B6AF4" w:rsidRDefault="00ED1509">
            <w:pPr>
              <w:pStyle w:val="Heading1Numbered"/>
              <w:rPr>
                <w:del w:id="12691" w:author="Donovan Goode" w:date="2018-11-09T10:04:00Z"/>
                <w:rFonts w:ascii="Consolas" w:eastAsia="Times New Roman" w:hAnsi="Consolas" w:cs="Times New Roman"/>
                <w:color w:val="D4D4D4"/>
                <w:sz w:val="21"/>
                <w:szCs w:val="21"/>
              </w:rPr>
              <w:pPrChange w:id="12692" w:author="Donovan Goode" w:date="2018-11-09T10:05:00Z">
                <w:pPr>
                  <w:shd w:val="clear" w:color="auto" w:fill="1E1E1E"/>
                  <w:spacing w:line="285" w:lineRule="atLeast"/>
                </w:pPr>
              </w:pPrChange>
            </w:pPr>
            <w:del w:id="1269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18px</w:delText>
              </w:r>
              <w:r w:rsidRPr="00F84715" w:rsidDel="008B6AF4">
                <w:rPr>
                  <w:rFonts w:ascii="Consolas" w:eastAsia="Times New Roman" w:hAnsi="Consolas" w:cs="Times New Roman"/>
                  <w:color w:val="D4D4D4"/>
                  <w:sz w:val="21"/>
                  <w:szCs w:val="21"/>
                </w:rPr>
                <w:delText>;</w:delText>
              </w:r>
            </w:del>
          </w:p>
          <w:p w14:paraId="46E3A8FB" w14:textId="77777777" w:rsidR="00ED1509" w:rsidRPr="00F84715" w:rsidDel="008B6AF4" w:rsidRDefault="00ED1509">
            <w:pPr>
              <w:pStyle w:val="Heading1Numbered"/>
              <w:rPr>
                <w:del w:id="12694" w:author="Donovan Goode" w:date="2018-11-09T10:04:00Z"/>
                <w:rFonts w:ascii="Consolas" w:eastAsia="Times New Roman" w:hAnsi="Consolas" w:cs="Times New Roman"/>
                <w:color w:val="D4D4D4"/>
                <w:sz w:val="21"/>
                <w:szCs w:val="21"/>
              </w:rPr>
              <w:pPrChange w:id="12695" w:author="Donovan Goode" w:date="2018-11-09T10:05:00Z">
                <w:pPr>
                  <w:shd w:val="clear" w:color="auto" w:fill="1E1E1E"/>
                  <w:spacing w:line="285" w:lineRule="atLeast"/>
                </w:pPr>
              </w:pPrChange>
            </w:pPr>
            <w:del w:id="1269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27px</w:delText>
              </w:r>
              <w:r w:rsidRPr="00F84715" w:rsidDel="008B6AF4">
                <w:rPr>
                  <w:rFonts w:ascii="Consolas" w:eastAsia="Times New Roman" w:hAnsi="Consolas" w:cs="Times New Roman"/>
                  <w:color w:val="D4D4D4"/>
                  <w:sz w:val="21"/>
                  <w:szCs w:val="21"/>
                </w:rPr>
                <w:delText>; }</w:delText>
              </w:r>
            </w:del>
          </w:p>
          <w:p w14:paraId="26D68146" w14:textId="77777777" w:rsidR="00ED1509" w:rsidRPr="00F84715" w:rsidDel="008B6AF4" w:rsidRDefault="00ED1509">
            <w:pPr>
              <w:pStyle w:val="Heading1Numbered"/>
              <w:rPr>
                <w:del w:id="12697" w:author="Donovan Goode" w:date="2018-11-09T10:04:00Z"/>
                <w:rFonts w:ascii="Consolas" w:eastAsia="Times New Roman" w:hAnsi="Consolas" w:cs="Times New Roman"/>
                <w:color w:val="D4D4D4"/>
                <w:sz w:val="21"/>
                <w:szCs w:val="21"/>
              </w:rPr>
              <w:pPrChange w:id="12698" w:author="Donovan Goode" w:date="2018-11-09T10:05:00Z">
                <w:pPr>
                  <w:shd w:val="clear" w:color="auto" w:fill="1E1E1E"/>
                  <w:spacing w:line="285" w:lineRule="atLeast"/>
                </w:pPr>
              </w:pPrChange>
            </w:pPr>
            <w:del w:id="1269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.wc-mic.active path#micFilling</w:delText>
              </w:r>
              <w:r w:rsidRPr="00F84715" w:rsidDel="008B6AF4">
                <w:rPr>
                  <w:rFonts w:ascii="Consolas" w:eastAsia="Times New Roman" w:hAnsi="Consolas" w:cs="Times New Roman"/>
                  <w:color w:val="D4D4D4"/>
                  <w:sz w:val="21"/>
                  <w:szCs w:val="21"/>
                </w:rPr>
                <w:delText xml:space="preserve"> {</w:delText>
              </w:r>
            </w:del>
          </w:p>
          <w:p w14:paraId="0E2A16FA" w14:textId="77777777" w:rsidR="00ED1509" w:rsidRPr="00F84715" w:rsidDel="008B6AF4" w:rsidRDefault="00ED1509">
            <w:pPr>
              <w:pStyle w:val="Heading1Numbered"/>
              <w:rPr>
                <w:del w:id="12700" w:author="Donovan Goode" w:date="2018-11-09T10:04:00Z"/>
                <w:rFonts w:ascii="Consolas" w:eastAsia="Times New Roman" w:hAnsi="Consolas" w:cs="Times New Roman"/>
                <w:color w:val="D4D4D4"/>
                <w:sz w:val="21"/>
                <w:szCs w:val="21"/>
              </w:rPr>
              <w:pPrChange w:id="12701" w:author="Donovan Goode" w:date="2018-11-09T10:05:00Z">
                <w:pPr>
                  <w:shd w:val="clear" w:color="auto" w:fill="1E1E1E"/>
                  <w:spacing w:line="285" w:lineRule="atLeast"/>
                </w:pPr>
              </w:pPrChange>
            </w:pPr>
            <w:del w:id="1270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#4e3787</w:delText>
              </w:r>
              <w:r w:rsidRPr="00F84715" w:rsidDel="008B6AF4">
                <w:rPr>
                  <w:rFonts w:ascii="Consolas" w:eastAsia="Times New Roman" w:hAnsi="Consolas" w:cs="Times New Roman"/>
                  <w:color w:val="D4D4D4"/>
                  <w:sz w:val="21"/>
                  <w:szCs w:val="21"/>
                </w:rPr>
                <w:delText>; }</w:delText>
              </w:r>
            </w:del>
          </w:p>
          <w:p w14:paraId="7FC01F4D" w14:textId="77777777" w:rsidR="00ED1509" w:rsidRPr="00F84715" w:rsidDel="008B6AF4" w:rsidRDefault="00ED1509">
            <w:pPr>
              <w:pStyle w:val="Heading1Numbered"/>
              <w:rPr>
                <w:del w:id="12703" w:author="Donovan Goode" w:date="2018-11-09T10:04:00Z"/>
                <w:rFonts w:ascii="Consolas" w:eastAsia="Times New Roman" w:hAnsi="Consolas" w:cs="Times New Roman"/>
                <w:color w:val="D4D4D4"/>
                <w:sz w:val="21"/>
                <w:szCs w:val="21"/>
              </w:rPr>
              <w:pPrChange w:id="12704" w:author="Donovan Goode" w:date="2018-11-09T10:05:00Z">
                <w:pPr>
                  <w:shd w:val="clear" w:color="auto" w:fill="1E1E1E"/>
                  <w:spacing w:line="285" w:lineRule="atLeast"/>
                </w:pPr>
              </w:pPrChange>
            </w:pPr>
            <w:del w:id="1270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.wc-console .wc-mic.inactive path#micFilling</w:delText>
              </w:r>
              <w:r w:rsidRPr="00F84715" w:rsidDel="008B6AF4">
                <w:rPr>
                  <w:rFonts w:ascii="Consolas" w:eastAsia="Times New Roman" w:hAnsi="Consolas" w:cs="Times New Roman"/>
                  <w:color w:val="D4D4D4"/>
                  <w:sz w:val="21"/>
                  <w:szCs w:val="21"/>
                </w:rPr>
                <w:delText xml:space="preserve"> {</w:delText>
              </w:r>
            </w:del>
          </w:p>
          <w:p w14:paraId="087DCCCE" w14:textId="77777777" w:rsidR="00ED1509" w:rsidRPr="00F84715" w:rsidDel="008B6AF4" w:rsidRDefault="00ED1509">
            <w:pPr>
              <w:pStyle w:val="Heading1Numbered"/>
              <w:rPr>
                <w:del w:id="12706" w:author="Donovan Goode" w:date="2018-11-09T10:04:00Z"/>
                <w:rFonts w:ascii="Consolas" w:eastAsia="Times New Roman" w:hAnsi="Consolas" w:cs="Times New Roman"/>
                <w:color w:val="D4D4D4"/>
                <w:sz w:val="21"/>
                <w:szCs w:val="21"/>
              </w:rPr>
              <w:pPrChange w:id="12707" w:author="Donovan Goode" w:date="2018-11-09T10:05:00Z">
                <w:pPr>
                  <w:shd w:val="clear" w:color="auto" w:fill="1E1E1E"/>
                  <w:spacing w:line="285" w:lineRule="atLeast"/>
                </w:pPr>
              </w:pPrChange>
            </w:pPr>
            <w:del w:id="1270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visibility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hidden</w:delText>
              </w:r>
              <w:r w:rsidRPr="00F84715" w:rsidDel="008B6AF4">
                <w:rPr>
                  <w:rFonts w:ascii="Consolas" w:eastAsia="Times New Roman" w:hAnsi="Consolas" w:cs="Times New Roman"/>
                  <w:color w:val="D4D4D4"/>
                  <w:sz w:val="21"/>
                  <w:szCs w:val="21"/>
                </w:rPr>
                <w:delText>; }</w:delText>
              </w:r>
            </w:del>
          </w:p>
          <w:p w14:paraId="5D26A9D1" w14:textId="77777777" w:rsidR="00ED1509" w:rsidRPr="00F84715" w:rsidDel="008B6AF4" w:rsidRDefault="00ED1509">
            <w:pPr>
              <w:pStyle w:val="Heading1Numbered"/>
              <w:rPr>
                <w:del w:id="12709" w:author="Donovan Goode" w:date="2018-11-09T10:04:00Z"/>
                <w:rFonts w:ascii="Consolas" w:eastAsia="Times New Roman" w:hAnsi="Consolas" w:cs="Times New Roman"/>
                <w:color w:val="D4D4D4"/>
                <w:sz w:val="21"/>
                <w:szCs w:val="21"/>
              </w:rPr>
              <w:pPrChange w:id="12710" w:author="Donovan Goode" w:date="2018-11-09T10:05:00Z">
                <w:pPr>
                  <w:shd w:val="clear" w:color="auto" w:fill="1E1E1E"/>
                  <w:spacing w:line="285" w:lineRule="atLeast"/>
                </w:pPr>
              </w:pPrChange>
            </w:pPr>
          </w:p>
          <w:p w14:paraId="2F4D8C7F" w14:textId="77777777" w:rsidR="00ED1509" w:rsidRPr="00F84715" w:rsidDel="008B6AF4" w:rsidRDefault="00ED1509">
            <w:pPr>
              <w:pStyle w:val="Heading1Numbered"/>
              <w:rPr>
                <w:del w:id="12711" w:author="Donovan Goode" w:date="2018-11-09T10:04:00Z"/>
                <w:rFonts w:ascii="Consolas" w:eastAsia="Times New Roman" w:hAnsi="Consolas" w:cs="Times New Roman"/>
                <w:color w:val="D4D4D4"/>
                <w:sz w:val="21"/>
                <w:szCs w:val="21"/>
              </w:rPr>
              <w:pPrChange w:id="12712" w:author="Donovan Goode" w:date="2018-11-09T10:05:00Z">
                <w:pPr>
                  <w:shd w:val="clear" w:color="auto" w:fill="1E1E1E"/>
                  <w:spacing w:line="285" w:lineRule="atLeast"/>
                </w:pPr>
              </w:pPrChange>
            </w:pPr>
            <w:del w:id="12713" w:author="Donovan Goode" w:date="2018-11-09T10:04:00Z">
              <w:r w:rsidRPr="00F84715" w:rsidDel="008B6AF4">
                <w:rPr>
                  <w:rFonts w:ascii="Consolas" w:eastAsia="Times New Roman" w:hAnsi="Consolas" w:cs="Times New Roman"/>
                  <w:color w:val="D7BA7D"/>
                  <w:sz w:val="21"/>
                  <w:szCs w:val="21"/>
                </w:rPr>
                <w:delText>.wc-console.has-text .wc-send svg</w:delText>
              </w:r>
              <w:r w:rsidRPr="00F84715" w:rsidDel="008B6AF4">
                <w:rPr>
                  <w:rFonts w:ascii="Consolas" w:eastAsia="Times New Roman" w:hAnsi="Consolas" w:cs="Times New Roman"/>
                  <w:color w:val="D4D4D4"/>
                  <w:sz w:val="21"/>
                  <w:szCs w:val="21"/>
                </w:rPr>
                <w:delText xml:space="preserve"> {</w:delText>
              </w:r>
            </w:del>
          </w:p>
          <w:p w14:paraId="4D13A83F" w14:textId="77777777" w:rsidR="00ED1509" w:rsidRPr="00F84715" w:rsidDel="008B6AF4" w:rsidRDefault="00ED1509">
            <w:pPr>
              <w:pStyle w:val="Heading1Numbered"/>
              <w:rPr>
                <w:del w:id="12714" w:author="Donovan Goode" w:date="2018-11-09T10:04:00Z"/>
                <w:rFonts w:ascii="Consolas" w:eastAsia="Times New Roman" w:hAnsi="Consolas" w:cs="Times New Roman"/>
                <w:color w:val="D4D4D4"/>
                <w:sz w:val="21"/>
                <w:szCs w:val="21"/>
              </w:rPr>
              <w:pPrChange w:id="12715" w:author="Donovan Goode" w:date="2018-11-09T10:05:00Z">
                <w:pPr>
                  <w:shd w:val="clear" w:color="auto" w:fill="1E1E1E"/>
                  <w:spacing w:line="285" w:lineRule="atLeast"/>
                </w:pPr>
              </w:pPrChange>
            </w:pPr>
            <w:del w:id="1271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fill</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 }</w:delText>
              </w:r>
            </w:del>
          </w:p>
          <w:p w14:paraId="062A5700" w14:textId="77777777" w:rsidR="00ED1509" w:rsidRPr="00F84715" w:rsidDel="008B6AF4" w:rsidRDefault="00ED1509">
            <w:pPr>
              <w:pStyle w:val="Heading1Numbered"/>
              <w:rPr>
                <w:del w:id="12717" w:author="Donovan Goode" w:date="2018-11-09T10:04:00Z"/>
                <w:rFonts w:ascii="Consolas" w:eastAsia="Times New Roman" w:hAnsi="Consolas" w:cs="Times New Roman"/>
                <w:color w:val="D4D4D4"/>
                <w:sz w:val="21"/>
                <w:szCs w:val="21"/>
              </w:rPr>
              <w:pPrChange w:id="12718" w:author="Donovan Goode" w:date="2018-11-09T10:05:00Z">
                <w:pPr>
                  <w:shd w:val="clear" w:color="auto" w:fill="1E1E1E"/>
                  <w:spacing w:line="285" w:lineRule="atLeast"/>
                </w:pPr>
              </w:pPrChange>
            </w:pPr>
          </w:p>
          <w:p w14:paraId="215853DF" w14:textId="77777777" w:rsidR="00ED1509" w:rsidRPr="00F84715" w:rsidDel="008B6AF4" w:rsidRDefault="00ED1509">
            <w:pPr>
              <w:pStyle w:val="Heading1Numbered"/>
              <w:rPr>
                <w:del w:id="12719" w:author="Donovan Goode" w:date="2018-11-09T10:04:00Z"/>
                <w:rFonts w:ascii="Consolas" w:eastAsia="Times New Roman" w:hAnsi="Consolas" w:cs="Times New Roman"/>
                <w:color w:val="D4D4D4"/>
                <w:sz w:val="21"/>
                <w:szCs w:val="21"/>
              </w:rPr>
              <w:pPrChange w:id="12720" w:author="Donovan Goode" w:date="2018-11-09T10:05:00Z">
                <w:pPr>
                  <w:shd w:val="clear" w:color="auto" w:fill="1E1E1E"/>
                  <w:spacing w:line="285" w:lineRule="atLeast"/>
                </w:pPr>
              </w:pPrChange>
            </w:pPr>
            <w:del w:id="12721" w:author="Donovan Goode" w:date="2018-11-09T10:04:00Z">
              <w:r w:rsidRPr="00F84715" w:rsidDel="008B6AF4">
                <w:rPr>
                  <w:rFonts w:ascii="Consolas" w:eastAsia="Times New Roman" w:hAnsi="Consolas" w:cs="Times New Roman"/>
                  <w:color w:val="6A9955"/>
                  <w:sz w:val="21"/>
                  <w:szCs w:val="21"/>
                </w:rPr>
                <w:delText>/* animation */</w:delText>
              </w:r>
            </w:del>
          </w:p>
          <w:p w14:paraId="549666AE" w14:textId="77777777" w:rsidR="00ED1509" w:rsidRPr="00F84715" w:rsidDel="008B6AF4" w:rsidRDefault="00ED1509">
            <w:pPr>
              <w:pStyle w:val="Heading1Numbered"/>
              <w:rPr>
                <w:del w:id="12722" w:author="Donovan Goode" w:date="2018-11-09T10:04:00Z"/>
                <w:rFonts w:ascii="Consolas" w:eastAsia="Times New Roman" w:hAnsi="Consolas" w:cs="Times New Roman"/>
                <w:color w:val="D4D4D4"/>
                <w:sz w:val="21"/>
                <w:szCs w:val="21"/>
              </w:rPr>
              <w:pPrChange w:id="12723" w:author="Donovan Goode" w:date="2018-11-09T10:05:00Z">
                <w:pPr>
                  <w:shd w:val="clear" w:color="auto" w:fill="1E1E1E"/>
                  <w:spacing w:line="285" w:lineRule="atLeast"/>
                </w:pPr>
              </w:pPrChange>
            </w:pPr>
            <w:del w:id="12724" w:author="Donovan Goode" w:date="2018-11-09T10:04:00Z">
              <w:r w:rsidRPr="00F84715" w:rsidDel="008B6AF4">
                <w:rPr>
                  <w:rFonts w:ascii="Consolas" w:eastAsia="Times New Roman" w:hAnsi="Consolas" w:cs="Times New Roman"/>
                  <w:color w:val="D7BA7D"/>
                  <w:sz w:val="21"/>
                  <w:szCs w:val="21"/>
                </w:rPr>
                <w:delText>.wc-typing</w:delText>
              </w:r>
              <w:r w:rsidRPr="00F84715" w:rsidDel="008B6AF4">
                <w:rPr>
                  <w:rFonts w:ascii="Consolas" w:eastAsia="Times New Roman" w:hAnsi="Consolas" w:cs="Times New Roman"/>
                  <w:color w:val="D4D4D4"/>
                  <w:sz w:val="21"/>
                  <w:szCs w:val="21"/>
                </w:rPr>
                <w:delText xml:space="preserve"> {</w:delText>
              </w:r>
            </w:del>
          </w:p>
          <w:p w14:paraId="28EE04CB" w14:textId="77777777" w:rsidR="00ED1509" w:rsidRPr="00F84715" w:rsidDel="008B6AF4" w:rsidRDefault="00ED1509">
            <w:pPr>
              <w:pStyle w:val="Heading1Numbered"/>
              <w:rPr>
                <w:del w:id="12725" w:author="Donovan Goode" w:date="2018-11-09T10:04:00Z"/>
                <w:rFonts w:ascii="Consolas" w:eastAsia="Times New Roman" w:hAnsi="Consolas" w:cs="Times New Roman"/>
                <w:color w:val="D4D4D4"/>
                <w:sz w:val="21"/>
                <w:szCs w:val="21"/>
              </w:rPr>
              <w:pPrChange w:id="12726" w:author="Donovan Goode" w:date="2018-11-09T10:05:00Z">
                <w:pPr>
                  <w:shd w:val="clear" w:color="auto" w:fill="1E1E1E"/>
                  <w:spacing w:line="285" w:lineRule="atLeast"/>
                </w:pPr>
              </w:pPrChange>
            </w:pPr>
            <w:del w:id="1272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gif;base64,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"</w:delText>
              </w:r>
              <w:r w:rsidRPr="00F84715" w:rsidDel="008B6AF4">
                <w:rPr>
                  <w:rFonts w:ascii="Consolas" w:eastAsia="Times New Roman" w:hAnsi="Consolas" w:cs="Times New Roman"/>
                  <w:color w:val="D4D4D4"/>
                  <w:sz w:val="21"/>
                  <w:szCs w:val="21"/>
                </w:rPr>
                <w:delText>);</w:delText>
              </w:r>
            </w:del>
          </w:p>
          <w:p w14:paraId="4E3AA295" w14:textId="77777777" w:rsidR="00ED1509" w:rsidRPr="00F84715" w:rsidDel="008B6AF4" w:rsidRDefault="00ED1509">
            <w:pPr>
              <w:pStyle w:val="Heading1Numbered"/>
              <w:rPr>
                <w:del w:id="12728" w:author="Donovan Goode" w:date="2018-11-09T10:04:00Z"/>
                <w:rFonts w:ascii="Consolas" w:eastAsia="Times New Roman" w:hAnsi="Consolas" w:cs="Times New Roman"/>
                <w:color w:val="D4D4D4"/>
                <w:sz w:val="21"/>
                <w:szCs w:val="21"/>
              </w:rPr>
              <w:pPrChange w:id="12729" w:author="Donovan Goode" w:date="2018-11-09T10:05:00Z">
                <w:pPr>
                  <w:shd w:val="clear" w:color="auto" w:fill="1E1E1E"/>
                  <w:spacing w:line="285" w:lineRule="atLeast"/>
                </w:pPr>
              </w:pPrChange>
            </w:pPr>
            <w:del w:id="1273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w:delText>
              </w:r>
            </w:del>
          </w:p>
          <w:p w14:paraId="3A7C08DE" w14:textId="77777777" w:rsidR="00ED1509" w:rsidRPr="00F84715" w:rsidDel="008B6AF4" w:rsidRDefault="00ED1509">
            <w:pPr>
              <w:pStyle w:val="Heading1Numbered"/>
              <w:rPr>
                <w:del w:id="12731" w:author="Donovan Goode" w:date="2018-11-09T10:04:00Z"/>
                <w:rFonts w:ascii="Consolas" w:eastAsia="Times New Roman" w:hAnsi="Consolas" w:cs="Times New Roman"/>
                <w:color w:val="D4D4D4"/>
                <w:sz w:val="21"/>
                <w:szCs w:val="21"/>
              </w:rPr>
              <w:pPrChange w:id="12732" w:author="Donovan Goode" w:date="2018-11-09T10:05:00Z">
                <w:pPr>
                  <w:shd w:val="clear" w:color="auto" w:fill="1E1E1E"/>
                  <w:spacing w:line="285" w:lineRule="atLeast"/>
                </w:pPr>
              </w:pPrChange>
            </w:pPr>
            <w:del w:id="1273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20px</w:delText>
              </w:r>
              <w:r w:rsidRPr="00F84715" w:rsidDel="008B6AF4">
                <w:rPr>
                  <w:rFonts w:ascii="Consolas" w:eastAsia="Times New Roman" w:hAnsi="Consolas" w:cs="Times New Roman"/>
                  <w:color w:val="D4D4D4"/>
                  <w:sz w:val="21"/>
                  <w:szCs w:val="21"/>
                </w:rPr>
                <w:delText>;</w:delText>
              </w:r>
            </w:del>
          </w:p>
          <w:p w14:paraId="436D0537" w14:textId="77777777" w:rsidR="00ED1509" w:rsidRPr="00F84715" w:rsidDel="008B6AF4" w:rsidRDefault="00ED1509">
            <w:pPr>
              <w:pStyle w:val="Heading1Numbered"/>
              <w:rPr>
                <w:del w:id="12734" w:author="Donovan Goode" w:date="2018-11-09T10:04:00Z"/>
                <w:rFonts w:ascii="Consolas" w:eastAsia="Times New Roman" w:hAnsi="Consolas" w:cs="Times New Roman"/>
                <w:color w:val="D4D4D4"/>
                <w:sz w:val="21"/>
                <w:szCs w:val="21"/>
              </w:rPr>
              <w:pPrChange w:id="12735" w:author="Donovan Goode" w:date="2018-11-09T10:05:00Z">
                <w:pPr>
                  <w:shd w:val="clear" w:color="auto" w:fill="1E1E1E"/>
                  <w:spacing w:line="285" w:lineRule="atLeast"/>
                </w:pPr>
              </w:pPrChange>
            </w:pPr>
            <w:del w:id="1273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64px</w:delText>
              </w:r>
              <w:r w:rsidRPr="00F84715" w:rsidDel="008B6AF4">
                <w:rPr>
                  <w:rFonts w:ascii="Consolas" w:eastAsia="Times New Roman" w:hAnsi="Consolas" w:cs="Times New Roman"/>
                  <w:color w:val="D4D4D4"/>
                  <w:sz w:val="21"/>
                  <w:szCs w:val="21"/>
                </w:rPr>
                <w:delText>; }</w:delText>
              </w:r>
            </w:del>
          </w:p>
          <w:p w14:paraId="486DDD48" w14:textId="77777777" w:rsidR="00ED1509" w:rsidRPr="00F84715" w:rsidDel="008B6AF4" w:rsidRDefault="00ED1509">
            <w:pPr>
              <w:pStyle w:val="Heading1Numbered"/>
              <w:rPr>
                <w:del w:id="12737" w:author="Donovan Goode" w:date="2018-11-09T10:04:00Z"/>
                <w:rFonts w:ascii="Consolas" w:eastAsia="Times New Roman" w:hAnsi="Consolas" w:cs="Times New Roman"/>
                <w:color w:val="D4D4D4"/>
                <w:sz w:val="21"/>
                <w:szCs w:val="21"/>
              </w:rPr>
              <w:pPrChange w:id="12738" w:author="Donovan Goode" w:date="2018-11-09T10:05:00Z">
                <w:pPr>
                  <w:shd w:val="clear" w:color="auto" w:fill="1E1E1E"/>
                  <w:spacing w:line="285" w:lineRule="atLeast"/>
                </w:pPr>
              </w:pPrChange>
            </w:pPr>
          </w:p>
          <w:p w14:paraId="39CEE5E1" w14:textId="77777777" w:rsidR="00ED1509" w:rsidRPr="00F84715" w:rsidDel="008B6AF4" w:rsidRDefault="00ED1509">
            <w:pPr>
              <w:pStyle w:val="Heading1Numbered"/>
              <w:rPr>
                <w:del w:id="12739" w:author="Donovan Goode" w:date="2018-11-09T10:04:00Z"/>
                <w:rFonts w:ascii="Consolas" w:eastAsia="Times New Roman" w:hAnsi="Consolas" w:cs="Times New Roman"/>
                <w:color w:val="D4D4D4"/>
                <w:sz w:val="21"/>
                <w:szCs w:val="21"/>
              </w:rPr>
              <w:pPrChange w:id="12740" w:author="Donovan Goode" w:date="2018-11-09T10:05:00Z">
                <w:pPr>
                  <w:shd w:val="clear" w:color="auto" w:fill="1E1E1E"/>
                  <w:spacing w:line="285" w:lineRule="atLeast"/>
                </w:pPr>
              </w:pPrChange>
            </w:pPr>
            <w:del w:id="12741" w:author="Donovan Goode" w:date="2018-11-09T10:04:00Z">
              <w:r w:rsidRPr="00F84715" w:rsidDel="008B6AF4">
                <w:rPr>
                  <w:rFonts w:ascii="Consolas" w:eastAsia="Times New Roman" w:hAnsi="Consolas" w:cs="Times New Roman"/>
                  <w:color w:val="D7BA7D"/>
                  <w:sz w:val="21"/>
                  <w:szCs w:val="21"/>
                </w:rPr>
                <w:delText>.wc-animate-scroll</w:delText>
              </w:r>
              <w:r w:rsidRPr="00F84715" w:rsidDel="008B6AF4">
                <w:rPr>
                  <w:rFonts w:ascii="Consolas" w:eastAsia="Times New Roman" w:hAnsi="Consolas" w:cs="Times New Roman"/>
                  <w:color w:val="D4D4D4"/>
                  <w:sz w:val="21"/>
                  <w:szCs w:val="21"/>
                </w:rPr>
                <w:delText xml:space="preserve"> {</w:delText>
              </w:r>
            </w:del>
          </w:p>
          <w:p w14:paraId="5155B098" w14:textId="77777777" w:rsidR="00ED1509" w:rsidRPr="00F84715" w:rsidDel="008B6AF4" w:rsidRDefault="00ED1509">
            <w:pPr>
              <w:pStyle w:val="Heading1Numbered"/>
              <w:rPr>
                <w:del w:id="12742" w:author="Donovan Goode" w:date="2018-11-09T10:04:00Z"/>
                <w:rFonts w:ascii="Consolas" w:eastAsia="Times New Roman" w:hAnsi="Consolas" w:cs="Times New Roman"/>
                <w:color w:val="D4D4D4"/>
                <w:sz w:val="21"/>
                <w:szCs w:val="21"/>
              </w:rPr>
              <w:pPrChange w:id="12743" w:author="Donovan Goode" w:date="2018-11-09T10:05:00Z">
                <w:pPr>
                  <w:shd w:val="clear" w:color="auto" w:fill="1E1E1E"/>
                  <w:spacing w:line="285" w:lineRule="atLeast"/>
                </w:pPr>
              </w:pPrChange>
            </w:pPr>
            <w:del w:id="1274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5F649879" w14:textId="77777777" w:rsidR="00ED1509" w:rsidRPr="00F84715" w:rsidDel="008B6AF4" w:rsidRDefault="00ED1509">
            <w:pPr>
              <w:pStyle w:val="Heading1Numbered"/>
              <w:rPr>
                <w:del w:id="12745" w:author="Donovan Goode" w:date="2018-11-09T10:04:00Z"/>
                <w:rFonts w:ascii="Consolas" w:eastAsia="Times New Roman" w:hAnsi="Consolas" w:cs="Times New Roman"/>
                <w:color w:val="D4D4D4"/>
                <w:sz w:val="21"/>
                <w:szCs w:val="21"/>
              </w:rPr>
              <w:pPrChange w:id="12746" w:author="Donovan Goode" w:date="2018-11-09T10:05:00Z">
                <w:pPr>
                  <w:shd w:val="clear" w:color="auto" w:fill="1E1E1E"/>
                  <w:spacing w:line="285" w:lineRule="atLeast"/>
                </w:pPr>
              </w:pPrChange>
            </w:pPr>
            <w:del w:id="1274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13A5152" w14:textId="77777777" w:rsidR="00ED1509" w:rsidRPr="00F84715" w:rsidDel="008B6AF4" w:rsidRDefault="00ED1509">
            <w:pPr>
              <w:pStyle w:val="Heading1Numbered"/>
              <w:rPr>
                <w:del w:id="12748" w:author="Donovan Goode" w:date="2018-11-09T10:04:00Z"/>
                <w:rFonts w:ascii="Consolas" w:eastAsia="Times New Roman" w:hAnsi="Consolas" w:cs="Times New Roman"/>
                <w:color w:val="D4D4D4"/>
                <w:sz w:val="21"/>
                <w:szCs w:val="21"/>
              </w:rPr>
              <w:pPrChange w:id="12749" w:author="Donovan Goode" w:date="2018-11-09T10:05:00Z">
                <w:pPr>
                  <w:shd w:val="clear" w:color="auto" w:fill="1E1E1E"/>
                  <w:spacing w:line="285" w:lineRule="atLeast"/>
                </w:pPr>
              </w:pPrChange>
            </w:pPr>
            <w:del w:id="12750"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w:delText>
              </w:r>
              <w:r w:rsidRPr="00F84715" w:rsidDel="008B6AF4">
                <w:rPr>
                  <w:rFonts w:ascii="Consolas" w:eastAsia="Times New Roman" w:hAnsi="Consolas" w:cs="Times New Roman"/>
                  <w:color w:val="D4D4D4"/>
                  <w:sz w:val="21"/>
                  <w:szCs w:val="21"/>
                </w:rPr>
                <w:delText>; }</w:delText>
              </w:r>
            </w:del>
          </w:p>
          <w:p w14:paraId="254E77D4" w14:textId="77777777" w:rsidR="00ED1509" w:rsidRPr="00F84715" w:rsidDel="008B6AF4" w:rsidRDefault="00ED1509">
            <w:pPr>
              <w:pStyle w:val="Heading1Numbered"/>
              <w:rPr>
                <w:del w:id="12751" w:author="Donovan Goode" w:date="2018-11-09T10:04:00Z"/>
                <w:rFonts w:ascii="Consolas" w:eastAsia="Times New Roman" w:hAnsi="Consolas" w:cs="Times New Roman"/>
                <w:color w:val="D4D4D4"/>
                <w:sz w:val="21"/>
                <w:szCs w:val="21"/>
              </w:rPr>
              <w:pPrChange w:id="12752" w:author="Donovan Goode" w:date="2018-11-09T10:05:00Z">
                <w:pPr>
                  <w:shd w:val="clear" w:color="auto" w:fill="1E1E1E"/>
                  <w:spacing w:line="285" w:lineRule="atLeast"/>
                </w:pPr>
              </w:pPrChange>
            </w:pPr>
          </w:p>
          <w:p w14:paraId="4E57CCF7" w14:textId="77777777" w:rsidR="00ED1509" w:rsidRPr="00F84715" w:rsidDel="008B6AF4" w:rsidRDefault="00ED1509">
            <w:pPr>
              <w:pStyle w:val="Heading1Numbered"/>
              <w:rPr>
                <w:del w:id="12753" w:author="Donovan Goode" w:date="2018-11-09T10:04:00Z"/>
                <w:rFonts w:ascii="Consolas" w:eastAsia="Times New Roman" w:hAnsi="Consolas" w:cs="Times New Roman"/>
                <w:color w:val="D4D4D4"/>
                <w:sz w:val="21"/>
                <w:szCs w:val="21"/>
              </w:rPr>
              <w:pPrChange w:id="12754" w:author="Donovan Goode" w:date="2018-11-09T10:05:00Z">
                <w:pPr>
                  <w:shd w:val="clear" w:color="auto" w:fill="1E1E1E"/>
                  <w:spacing w:line="285" w:lineRule="atLeast"/>
                </w:pPr>
              </w:pPrChange>
            </w:pPr>
            <w:del w:id="12755" w:author="Donovan Goode" w:date="2018-11-09T10:04:00Z">
              <w:r w:rsidRPr="00F84715" w:rsidDel="008B6AF4">
                <w:rPr>
                  <w:rFonts w:ascii="Consolas" w:eastAsia="Times New Roman" w:hAnsi="Consolas" w:cs="Times New Roman"/>
                  <w:color w:val="D7BA7D"/>
                  <w:sz w:val="21"/>
                  <w:szCs w:val="21"/>
                </w:rPr>
                <w:delText>.wc-animate-scroll-rapid</w:delText>
              </w:r>
              <w:r w:rsidRPr="00F84715" w:rsidDel="008B6AF4">
                <w:rPr>
                  <w:rFonts w:ascii="Consolas" w:eastAsia="Times New Roman" w:hAnsi="Consolas" w:cs="Times New Roman"/>
                  <w:color w:val="D4D4D4"/>
                  <w:sz w:val="21"/>
                  <w:szCs w:val="21"/>
                </w:rPr>
                <w:delText xml:space="preserve"> {</w:delText>
              </w:r>
            </w:del>
          </w:p>
          <w:p w14:paraId="195F0E7A" w14:textId="77777777" w:rsidR="00ED1509" w:rsidRPr="00F84715" w:rsidDel="008B6AF4" w:rsidRDefault="00ED1509">
            <w:pPr>
              <w:pStyle w:val="Heading1Numbered"/>
              <w:rPr>
                <w:del w:id="12756" w:author="Donovan Goode" w:date="2018-11-09T10:04:00Z"/>
                <w:rFonts w:ascii="Consolas" w:eastAsia="Times New Roman" w:hAnsi="Consolas" w:cs="Times New Roman"/>
                <w:color w:val="D4D4D4"/>
                <w:sz w:val="21"/>
                <w:szCs w:val="21"/>
              </w:rPr>
              <w:pPrChange w:id="12757" w:author="Donovan Goode" w:date="2018-11-09T10:05:00Z">
                <w:pPr>
                  <w:shd w:val="clear" w:color="auto" w:fill="1E1E1E"/>
                  <w:spacing w:line="285" w:lineRule="atLeast"/>
                </w:pPr>
              </w:pPrChange>
            </w:pPr>
            <w:del w:id="1275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6EBB23A0" w14:textId="77777777" w:rsidR="00ED1509" w:rsidRPr="00F84715" w:rsidDel="008B6AF4" w:rsidRDefault="00ED1509">
            <w:pPr>
              <w:pStyle w:val="Heading1Numbered"/>
              <w:rPr>
                <w:del w:id="12759" w:author="Donovan Goode" w:date="2018-11-09T10:04:00Z"/>
                <w:rFonts w:ascii="Consolas" w:eastAsia="Times New Roman" w:hAnsi="Consolas" w:cs="Times New Roman"/>
                <w:color w:val="D4D4D4"/>
                <w:sz w:val="21"/>
                <w:szCs w:val="21"/>
              </w:rPr>
              <w:pPrChange w:id="12760" w:author="Donovan Goode" w:date="2018-11-09T10:05:00Z">
                <w:pPr>
                  <w:shd w:val="clear" w:color="auto" w:fill="1E1E1E"/>
                  <w:spacing w:line="285" w:lineRule="atLeast"/>
                </w:pPr>
              </w:pPrChange>
            </w:pPr>
            <w:del w:id="1276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1C52B201" w14:textId="77777777" w:rsidR="00ED1509" w:rsidRPr="00F84715" w:rsidDel="008B6AF4" w:rsidRDefault="00ED1509">
            <w:pPr>
              <w:pStyle w:val="Heading1Numbered"/>
              <w:rPr>
                <w:del w:id="12762" w:author="Donovan Goode" w:date="2018-11-09T10:04:00Z"/>
                <w:rFonts w:ascii="Consolas" w:eastAsia="Times New Roman" w:hAnsi="Consolas" w:cs="Times New Roman"/>
                <w:color w:val="D4D4D4"/>
                <w:sz w:val="21"/>
                <w:szCs w:val="21"/>
              </w:rPr>
              <w:pPrChange w:id="12763" w:author="Donovan Goode" w:date="2018-11-09T10:05:00Z">
                <w:pPr>
                  <w:shd w:val="clear" w:color="auto" w:fill="1E1E1E"/>
                  <w:spacing w:line="285" w:lineRule="atLeast"/>
                </w:pPr>
              </w:pPrChange>
            </w:pPr>
            <w:del w:id="1276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.4s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w:delText>
              </w:r>
              <w:r w:rsidRPr="00F84715" w:rsidDel="008B6AF4">
                <w:rPr>
                  <w:rFonts w:ascii="Consolas" w:eastAsia="Times New Roman" w:hAnsi="Consolas" w:cs="Times New Roman"/>
                  <w:color w:val="D4D4D4"/>
                  <w:sz w:val="21"/>
                  <w:szCs w:val="21"/>
                </w:rPr>
                <w:delText>; }</w:delText>
              </w:r>
            </w:del>
          </w:p>
          <w:p w14:paraId="2B839406" w14:textId="77777777" w:rsidR="00ED1509" w:rsidRPr="00F84715" w:rsidDel="008B6AF4" w:rsidRDefault="00ED1509">
            <w:pPr>
              <w:pStyle w:val="Heading1Numbered"/>
              <w:rPr>
                <w:del w:id="12765" w:author="Donovan Goode" w:date="2018-11-09T10:04:00Z"/>
                <w:rFonts w:ascii="Consolas" w:eastAsia="Times New Roman" w:hAnsi="Consolas" w:cs="Times New Roman"/>
                <w:color w:val="D4D4D4"/>
                <w:sz w:val="21"/>
                <w:szCs w:val="21"/>
              </w:rPr>
              <w:pPrChange w:id="12766" w:author="Donovan Goode" w:date="2018-11-09T10:05:00Z">
                <w:pPr>
                  <w:shd w:val="clear" w:color="auto" w:fill="1E1E1E"/>
                  <w:spacing w:line="285" w:lineRule="atLeast"/>
                </w:pPr>
              </w:pPrChange>
            </w:pPr>
          </w:p>
          <w:p w14:paraId="71D284D7" w14:textId="77777777" w:rsidR="00ED1509" w:rsidRPr="00F84715" w:rsidDel="008B6AF4" w:rsidRDefault="00ED1509">
            <w:pPr>
              <w:pStyle w:val="Heading1Numbered"/>
              <w:rPr>
                <w:del w:id="12767" w:author="Donovan Goode" w:date="2018-11-09T10:04:00Z"/>
                <w:rFonts w:ascii="Consolas" w:eastAsia="Times New Roman" w:hAnsi="Consolas" w:cs="Times New Roman"/>
                <w:color w:val="D4D4D4"/>
                <w:sz w:val="21"/>
                <w:szCs w:val="21"/>
              </w:rPr>
              <w:pPrChange w:id="12768" w:author="Donovan Goode" w:date="2018-11-09T10:05:00Z">
                <w:pPr>
                  <w:shd w:val="clear" w:color="auto" w:fill="1E1E1E"/>
                  <w:spacing w:line="285" w:lineRule="atLeast"/>
                </w:pPr>
              </w:pPrChange>
            </w:pPr>
            <w:del w:id="12769" w:author="Donovan Goode" w:date="2018-11-09T10:04:00Z">
              <w:r w:rsidRPr="00F84715" w:rsidDel="008B6AF4">
                <w:rPr>
                  <w:rFonts w:ascii="Consolas" w:eastAsia="Times New Roman" w:hAnsi="Consolas" w:cs="Times New Roman"/>
                  <w:color w:val="D7BA7D"/>
                  <w:sz w:val="21"/>
                  <w:szCs w:val="21"/>
                </w:rPr>
                <w:delText>.wc-animate-scroll-near</w:delText>
              </w:r>
              <w:r w:rsidRPr="00F84715" w:rsidDel="008B6AF4">
                <w:rPr>
                  <w:rFonts w:ascii="Consolas" w:eastAsia="Times New Roman" w:hAnsi="Consolas" w:cs="Times New Roman"/>
                  <w:color w:val="D4D4D4"/>
                  <w:sz w:val="21"/>
                  <w:szCs w:val="21"/>
                </w:rPr>
                <w:delText xml:space="preserve"> {</w:delText>
              </w:r>
            </w:del>
          </w:p>
          <w:p w14:paraId="343F2411" w14:textId="77777777" w:rsidR="00ED1509" w:rsidRPr="00F84715" w:rsidDel="008B6AF4" w:rsidRDefault="00ED1509">
            <w:pPr>
              <w:pStyle w:val="Heading1Numbered"/>
              <w:rPr>
                <w:del w:id="12770" w:author="Donovan Goode" w:date="2018-11-09T10:04:00Z"/>
                <w:rFonts w:ascii="Consolas" w:eastAsia="Times New Roman" w:hAnsi="Consolas" w:cs="Times New Roman"/>
                <w:color w:val="D4D4D4"/>
                <w:sz w:val="21"/>
                <w:szCs w:val="21"/>
              </w:rPr>
              <w:pPrChange w:id="12771" w:author="Donovan Goode" w:date="2018-11-09T10:05:00Z">
                <w:pPr>
                  <w:shd w:val="clear" w:color="auto" w:fill="1E1E1E"/>
                  <w:spacing w:line="285" w:lineRule="atLeast"/>
                </w:pPr>
              </w:pPrChange>
            </w:pPr>
            <w:del w:id="1277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w:delText>
              </w:r>
              <w:r w:rsidRPr="00F84715" w:rsidDel="008B6AF4">
                <w:rPr>
                  <w:rFonts w:ascii="Consolas" w:eastAsia="Times New Roman" w:hAnsi="Consolas" w:cs="Times New Roman"/>
                  <w:color w:val="D4D4D4"/>
                  <w:sz w:val="21"/>
                  <w:szCs w:val="21"/>
                </w:rPr>
                <w:delText>;</w:delText>
              </w:r>
            </w:del>
          </w:p>
          <w:p w14:paraId="755772AB" w14:textId="77777777" w:rsidR="00ED1509" w:rsidRPr="00F84715" w:rsidDel="008B6AF4" w:rsidRDefault="00ED1509">
            <w:pPr>
              <w:pStyle w:val="Heading1Numbered"/>
              <w:rPr>
                <w:del w:id="12773" w:author="Donovan Goode" w:date="2018-11-09T10:04:00Z"/>
                <w:rFonts w:ascii="Consolas" w:eastAsia="Times New Roman" w:hAnsi="Consolas" w:cs="Times New Roman"/>
                <w:color w:val="D4D4D4"/>
                <w:sz w:val="21"/>
                <w:szCs w:val="21"/>
              </w:rPr>
              <w:pPrChange w:id="12774" w:author="Donovan Goode" w:date="2018-11-09T10:05:00Z">
                <w:pPr>
                  <w:shd w:val="clear" w:color="auto" w:fill="1E1E1E"/>
                  <w:spacing w:line="285" w:lineRule="atLeast"/>
                </w:pPr>
              </w:pPrChange>
            </w:pPr>
            <w:del w:id="1277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position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absolute</w:delText>
              </w:r>
              <w:r w:rsidRPr="00F84715" w:rsidDel="008B6AF4">
                <w:rPr>
                  <w:rFonts w:ascii="Consolas" w:eastAsia="Times New Roman" w:hAnsi="Consolas" w:cs="Times New Roman"/>
                  <w:color w:val="D4D4D4"/>
                  <w:sz w:val="21"/>
                  <w:szCs w:val="21"/>
                </w:rPr>
                <w:delText>;</w:delText>
              </w:r>
            </w:del>
          </w:p>
          <w:p w14:paraId="36D709CD" w14:textId="77777777" w:rsidR="00ED1509" w:rsidRPr="00F84715" w:rsidDel="008B6AF4" w:rsidRDefault="00ED1509">
            <w:pPr>
              <w:pStyle w:val="Heading1Numbered"/>
              <w:rPr>
                <w:del w:id="12776" w:author="Donovan Goode" w:date="2018-11-09T10:04:00Z"/>
                <w:rFonts w:ascii="Consolas" w:eastAsia="Times New Roman" w:hAnsi="Consolas" w:cs="Times New Roman"/>
                <w:color w:val="D4D4D4"/>
                <w:sz w:val="21"/>
                <w:szCs w:val="21"/>
              </w:rPr>
              <w:pPrChange w:id="12777" w:author="Donovan Goode" w:date="2018-11-09T10:05:00Z">
                <w:pPr>
                  <w:shd w:val="clear" w:color="auto" w:fill="1E1E1E"/>
                  <w:spacing w:line="285" w:lineRule="atLeast"/>
                </w:pPr>
              </w:pPrChange>
            </w:pPr>
            <w:del w:id="1277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transition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.3s</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ease-in-out</w:delText>
              </w:r>
              <w:r w:rsidRPr="00F84715" w:rsidDel="008B6AF4">
                <w:rPr>
                  <w:rFonts w:ascii="Consolas" w:eastAsia="Times New Roman" w:hAnsi="Consolas" w:cs="Times New Roman"/>
                  <w:color w:val="D4D4D4"/>
                  <w:sz w:val="21"/>
                  <w:szCs w:val="21"/>
                </w:rPr>
                <w:delText>; }</w:delText>
              </w:r>
            </w:del>
          </w:p>
          <w:p w14:paraId="729FC4BA" w14:textId="77777777" w:rsidR="00ED1509" w:rsidRPr="00F84715" w:rsidDel="008B6AF4" w:rsidRDefault="00ED1509">
            <w:pPr>
              <w:pStyle w:val="Heading1Numbered"/>
              <w:rPr>
                <w:del w:id="12779" w:author="Donovan Goode" w:date="2018-11-09T10:04:00Z"/>
                <w:rFonts w:ascii="Consolas" w:eastAsia="Times New Roman" w:hAnsi="Consolas" w:cs="Times New Roman"/>
                <w:color w:val="D4D4D4"/>
                <w:sz w:val="21"/>
                <w:szCs w:val="21"/>
              </w:rPr>
              <w:pPrChange w:id="12780" w:author="Donovan Goode" w:date="2018-11-09T10:05:00Z">
                <w:pPr>
                  <w:shd w:val="clear" w:color="auto" w:fill="1E1E1E"/>
                  <w:spacing w:line="285" w:lineRule="atLeast"/>
                </w:pPr>
              </w:pPrChange>
            </w:pPr>
          </w:p>
          <w:p w14:paraId="764B09CE" w14:textId="77777777" w:rsidR="00ED1509" w:rsidRPr="00F84715" w:rsidDel="008B6AF4" w:rsidRDefault="00ED1509">
            <w:pPr>
              <w:pStyle w:val="Heading1Numbered"/>
              <w:rPr>
                <w:del w:id="12781" w:author="Donovan Goode" w:date="2018-11-09T10:04:00Z"/>
                <w:rFonts w:ascii="Consolas" w:eastAsia="Times New Roman" w:hAnsi="Consolas" w:cs="Times New Roman"/>
                <w:color w:val="D4D4D4"/>
                <w:sz w:val="21"/>
                <w:szCs w:val="21"/>
              </w:rPr>
              <w:pPrChange w:id="12782" w:author="Donovan Goode" w:date="2018-11-09T10:05:00Z">
                <w:pPr>
                  <w:shd w:val="clear" w:color="auto" w:fill="1E1E1E"/>
                  <w:spacing w:line="285" w:lineRule="atLeast"/>
                </w:pPr>
              </w:pPrChange>
            </w:pPr>
            <w:del w:id="12783" w:author="Donovan Goode" w:date="2018-11-09T10:04:00Z">
              <w:r w:rsidRPr="00F84715" w:rsidDel="008B6AF4">
                <w:rPr>
                  <w:rFonts w:ascii="Consolas" w:eastAsia="Times New Roman" w:hAnsi="Consolas" w:cs="Times New Roman"/>
                  <w:color w:val="6A9955"/>
                  <w:sz w:val="21"/>
                  <w:szCs w:val="21"/>
                </w:rPr>
                <w:delText>/* text formats */</w:delText>
              </w:r>
            </w:del>
          </w:p>
          <w:p w14:paraId="37C415F4" w14:textId="77777777" w:rsidR="00ED1509" w:rsidRPr="00F84715" w:rsidDel="008B6AF4" w:rsidRDefault="00ED1509">
            <w:pPr>
              <w:pStyle w:val="Heading1Numbered"/>
              <w:rPr>
                <w:del w:id="12784" w:author="Donovan Goode" w:date="2018-11-09T10:04:00Z"/>
                <w:rFonts w:ascii="Consolas" w:eastAsia="Times New Roman" w:hAnsi="Consolas" w:cs="Times New Roman"/>
                <w:color w:val="D4D4D4"/>
                <w:sz w:val="21"/>
                <w:szCs w:val="21"/>
              </w:rPr>
              <w:pPrChange w:id="12785" w:author="Donovan Goode" w:date="2018-11-09T10:05:00Z">
                <w:pPr>
                  <w:shd w:val="clear" w:color="auto" w:fill="1E1E1E"/>
                  <w:spacing w:line="285" w:lineRule="atLeast"/>
                </w:pPr>
              </w:pPrChange>
            </w:pPr>
            <w:del w:id="12786" w:author="Donovan Goode" w:date="2018-11-09T10:04:00Z">
              <w:r w:rsidRPr="00F84715" w:rsidDel="008B6AF4">
                <w:rPr>
                  <w:rFonts w:ascii="Consolas" w:eastAsia="Times New Roman" w:hAnsi="Consolas" w:cs="Times New Roman"/>
                  <w:color w:val="D7BA7D"/>
                  <w:sz w:val="21"/>
                  <w:szCs w:val="21"/>
                </w:rPr>
                <w:delText xml:space="preserve">.format-markdown </w:delText>
              </w:r>
              <w:r w:rsidRPr="00F84715" w:rsidDel="008B6AF4">
                <w:rPr>
                  <w:rFonts w:ascii="Consolas" w:eastAsia="Times New Roman" w:hAnsi="Consolas" w:cs="Times New Roman"/>
                  <w:color w:val="D4D4D4"/>
                  <w:sz w:val="21"/>
                  <w:szCs w:val="21"/>
                </w:rPr>
                <w:delText>&gt;</w:delText>
              </w:r>
              <w:r w:rsidRPr="00F84715" w:rsidDel="008B6AF4">
                <w:rPr>
                  <w:rFonts w:ascii="Consolas" w:eastAsia="Times New Roman" w:hAnsi="Consolas" w:cs="Times New Roman"/>
                  <w:color w:val="D7BA7D"/>
                  <w:sz w:val="21"/>
                  <w:szCs w:val="21"/>
                </w:rPr>
                <w:delText xml:space="preserve"> p</w:delText>
              </w:r>
              <w:r w:rsidRPr="00F84715" w:rsidDel="008B6AF4">
                <w:rPr>
                  <w:rFonts w:ascii="Consolas" w:eastAsia="Times New Roman" w:hAnsi="Consolas" w:cs="Times New Roman"/>
                  <w:color w:val="D4D4D4"/>
                  <w:sz w:val="21"/>
                  <w:szCs w:val="21"/>
                </w:rPr>
                <w:delText xml:space="preserve"> {</w:delText>
              </w:r>
            </w:del>
          </w:p>
          <w:p w14:paraId="788AFDB1" w14:textId="77777777" w:rsidR="00ED1509" w:rsidRPr="00F84715" w:rsidDel="008B6AF4" w:rsidRDefault="00ED1509">
            <w:pPr>
              <w:pStyle w:val="Heading1Numbered"/>
              <w:rPr>
                <w:del w:id="12787" w:author="Donovan Goode" w:date="2018-11-09T10:04:00Z"/>
                <w:rFonts w:ascii="Consolas" w:eastAsia="Times New Roman" w:hAnsi="Consolas" w:cs="Times New Roman"/>
                <w:color w:val="D4D4D4"/>
                <w:sz w:val="21"/>
                <w:szCs w:val="21"/>
              </w:rPr>
              <w:pPrChange w:id="12788" w:author="Donovan Goode" w:date="2018-11-09T10:05:00Z">
                <w:pPr>
                  <w:shd w:val="clear" w:color="auto" w:fill="1E1E1E"/>
                  <w:spacing w:line="285" w:lineRule="atLeast"/>
                </w:pPr>
              </w:pPrChange>
            </w:pPr>
            <w:del w:id="1278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margin-bottom</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0px</w:delText>
              </w:r>
              <w:r w:rsidRPr="00F84715" w:rsidDel="008B6AF4">
                <w:rPr>
                  <w:rFonts w:ascii="Consolas" w:eastAsia="Times New Roman" w:hAnsi="Consolas" w:cs="Times New Roman"/>
                  <w:color w:val="D4D4D4"/>
                  <w:sz w:val="21"/>
                  <w:szCs w:val="21"/>
                </w:rPr>
                <w:delText>; }</w:delText>
              </w:r>
            </w:del>
          </w:p>
          <w:p w14:paraId="07335728" w14:textId="77777777" w:rsidR="00ED1509" w:rsidRPr="00F84715" w:rsidDel="008B6AF4" w:rsidRDefault="00ED1509">
            <w:pPr>
              <w:pStyle w:val="Heading1Numbered"/>
              <w:rPr>
                <w:del w:id="12790" w:author="Donovan Goode" w:date="2018-11-09T10:04:00Z"/>
                <w:rFonts w:ascii="Consolas" w:eastAsia="Times New Roman" w:hAnsi="Consolas" w:cs="Times New Roman"/>
                <w:color w:val="D4D4D4"/>
                <w:sz w:val="21"/>
                <w:szCs w:val="21"/>
              </w:rPr>
              <w:pPrChange w:id="12791" w:author="Donovan Goode" w:date="2018-11-09T10:05:00Z">
                <w:pPr>
                  <w:shd w:val="clear" w:color="auto" w:fill="1E1E1E"/>
                  <w:spacing w:line="285" w:lineRule="atLeast"/>
                </w:pPr>
              </w:pPrChange>
            </w:pPr>
          </w:p>
          <w:p w14:paraId="57A343B7" w14:textId="77777777" w:rsidR="00ED1509" w:rsidRPr="00F84715" w:rsidDel="008B6AF4" w:rsidRDefault="00ED1509">
            <w:pPr>
              <w:pStyle w:val="Heading1Numbered"/>
              <w:rPr>
                <w:del w:id="12792" w:author="Donovan Goode" w:date="2018-11-09T10:04:00Z"/>
                <w:rFonts w:ascii="Consolas" w:eastAsia="Times New Roman" w:hAnsi="Consolas" w:cs="Times New Roman"/>
                <w:color w:val="D4D4D4"/>
                <w:sz w:val="21"/>
                <w:szCs w:val="21"/>
              </w:rPr>
              <w:pPrChange w:id="12793" w:author="Donovan Goode" w:date="2018-11-09T10:05:00Z">
                <w:pPr>
                  <w:shd w:val="clear" w:color="auto" w:fill="1E1E1E"/>
                  <w:spacing w:line="285" w:lineRule="atLeast"/>
                </w:pPr>
              </w:pPrChange>
            </w:pPr>
            <w:del w:id="12794" w:author="Donovan Goode" w:date="2018-11-09T10:04:00Z">
              <w:r w:rsidRPr="00F84715" w:rsidDel="008B6AF4">
                <w:rPr>
                  <w:rFonts w:ascii="Consolas" w:eastAsia="Times New Roman" w:hAnsi="Consolas" w:cs="Times New Roman"/>
                  <w:color w:val="D7BA7D"/>
                  <w:sz w:val="21"/>
                  <w:szCs w:val="21"/>
                </w:rPr>
                <w:delText>.format-markdown code</w:delText>
              </w:r>
              <w:r w:rsidRPr="00F84715" w:rsidDel="008B6AF4">
                <w:rPr>
                  <w:rFonts w:ascii="Consolas" w:eastAsia="Times New Roman" w:hAnsi="Consolas" w:cs="Times New Roman"/>
                  <w:color w:val="D4D4D4"/>
                  <w:sz w:val="21"/>
                  <w:szCs w:val="21"/>
                </w:rPr>
                <w:delText xml:space="preserve"> {</w:delText>
              </w:r>
            </w:del>
          </w:p>
          <w:p w14:paraId="2D69A770" w14:textId="77777777" w:rsidR="00ED1509" w:rsidRPr="00F84715" w:rsidDel="008B6AF4" w:rsidRDefault="00ED1509">
            <w:pPr>
              <w:pStyle w:val="Heading1Numbered"/>
              <w:rPr>
                <w:del w:id="12795" w:author="Donovan Goode" w:date="2018-11-09T10:04:00Z"/>
                <w:rFonts w:ascii="Consolas" w:eastAsia="Times New Roman" w:hAnsi="Consolas" w:cs="Times New Roman"/>
                <w:color w:val="D4D4D4"/>
                <w:sz w:val="21"/>
                <w:szCs w:val="21"/>
              </w:rPr>
              <w:pPrChange w:id="12796" w:author="Donovan Goode" w:date="2018-11-09T10:05:00Z">
                <w:pPr>
                  <w:shd w:val="clear" w:color="auto" w:fill="1E1E1E"/>
                  <w:spacing w:line="285" w:lineRule="atLeast"/>
                </w:pPr>
              </w:pPrChange>
            </w:pPr>
            <w:del w:id="12797"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white-space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pre-wrap</w:delText>
              </w:r>
              <w:r w:rsidRPr="00F84715" w:rsidDel="008B6AF4">
                <w:rPr>
                  <w:rFonts w:ascii="Consolas" w:eastAsia="Times New Roman" w:hAnsi="Consolas" w:cs="Times New Roman"/>
                  <w:color w:val="D4D4D4"/>
                  <w:sz w:val="21"/>
                  <w:szCs w:val="21"/>
                </w:rPr>
                <w:delText>; }</w:delText>
              </w:r>
            </w:del>
          </w:p>
          <w:p w14:paraId="49493300" w14:textId="77777777" w:rsidR="00ED1509" w:rsidRPr="00F84715" w:rsidDel="008B6AF4" w:rsidRDefault="00ED1509">
            <w:pPr>
              <w:pStyle w:val="Heading1Numbered"/>
              <w:rPr>
                <w:del w:id="12798" w:author="Donovan Goode" w:date="2018-11-09T10:04:00Z"/>
                <w:rFonts w:ascii="Consolas" w:eastAsia="Times New Roman" w:hAnsi="Consolas" w:cs="Times New Roman"/>
                <w:color w:val="D4D4D4"/>
                <w:sz w:val="21"/>
                <w:szCs w:val="21"/>
              </w:rPr>
              <w:pPrChange w:id="12799" w:author="Donovan Goode" w:date="2018-11-09T10:05:00Z">
                <w:pPr>
                  <w:shd w:val="clear" w:color="auto" w:fill="1E1E1E"/>
                  <w:spacing w:line="285" w:lineRule="atLeast"/>
                </w:pPr>
              </w:pPrChange>
            </w:pPr>
          </w:p>
          <w:p w14:paraId="18367380" w14:textId="77777777" w:rsidR="00ED1509" w:rsidRPr="00F84715" w:rsidDel="008B6AF4" w:rsidRDefault="00ED1509">
            <w:pPr>
              <w:pStyle w:val="Heading1Numbered"/>
              <w:rPr>
                <w:del w:id="12800" w:author="Donovan Goode" w:date="2018-11-09T10:04:00Z"/>
                <w:rFonts w:ascii="Consolas" w:eastAsia="Times New Roman" w:hAnsi="Consolas" w:cs="Times New Roman"/>
                <w:color w:val="D4D4D4"/>
                <w:sz w:val="21"/>
                <w:szCs w:val="21"/>
              </w:rPr>
              <w:pPrChange w:id="12801" w:author="Donovan Goode" w:date="2018-11-09T10:05:00Z">
                <w:pPr>
                  <w:shd w:val="clear" w:color="auto" w:fill="1E1E1E"/>
                  <w:spacing w:line="285" w:lineRule="atLeast"/>
                </w:pPr>
              </w:pPrChange>
            </w:pPr>
            <w:del w:id="12802" w:author="Donovan Goode" w:date="2018-11-09T10:04:00Z">
              <w:r w:rsidRPr="00F84715" w:rsidDel="008B6AF4">
                <w:rPr>
                  <w:rFonts w:ascii="Consolas" w:eastAsia="Times New Roman" w:hAnsi="Consolas" w:cs="Times New Roman"/>
                  <w:color w:val="D7BA7D"/>
                  <w:sz w:val="21"/>
                  <w:szCs w:val="21"/>
                </w:rPr>
                <w:delText xml:space="preserve">.format-markdown </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D7BA7D"/>
                  <w:sz w:val="21"/>
                  <w:szCs w:val="21"/>
                </w:rPr>
                <w:delText xml:space="preserve"> div</w:delText>
              </w:r>
              <w:r w:rsidRPr="00F84715" w:rsidDel="008B6AF4">
                <w:rPr>
                  <w:rFonts w:ascii="Consolas" w:eastAsia="Times New Roman" w:hAnsi="Consolas" w:cs="Times New Roman"/>
                  <w:color w:val="D4D4D4"/>
                  <w:sz w:val="21"/>
                  <w:szCs w:val="21"/>
                </w:rPr>
                <w:delText xml:space="preserve"> {</w:delText>
              </w:r>
            </w:del>
          </w:p>
          <w:p w14:paraId="7BF9A992" w14:textId="77777777" w:rsidR="00ED1509" w:rsidRPr="00F84715" w:rsidDel="008B6AF4" w:rsidRDefault="00ED1509">
            <w:pPr>
              <w:pStyle w:val="Heading1Numbered"/>
              <w:rPr>
                <w:del w:id="12803" w:author="Donovan Goode" w:date="2018-11-09T10:04:00Z"/>
                <w:rFonts w:ascii="Consolas" w:eastAsia="Times New Roman" w:hAnsi="Consolas" w:cs="Times New Roman"/>
                <w:color w:val="D4D4D4"/>
                <w:sz w:val="21"/>
                <w:szCs w:val="21"/>
              </w:rPr>
              <w:pPrChange w:id="12804" w:author="Donovan Goode" w:date="2018-11-09T10:05:00Z">
                <w:pPr>
                  <w:shd w:val="clear" w:color="auto" w:fill="1E1E1E"/>
                  <w:spacing w:line="285" w:lineRule="atLeast"/>
                </w:pPr>
              </w:pPrChange>
            </w:pPr>
            <w:del w:id="1280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margin-top</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33EB4F75" w14:textId="77777777" w:rsidR="00ED1509" w:rsidRPr="00F84715" w:rsidDel="008B6AF4" w:rsidRDefault="00ED1509">
            <w:pPr>
              <w:pStyle w:val="Heading1Numbered"/>
              <w:rPr>
                <w:del w:id="12806" w:author="Donovan Goode" w:date="2018-11-09T10:04:00Z"/>
                <w:rFonts w:ascii="Consolas" w:eastAsia="Times New Roman" w:hAnsi="Consolas" w:cs="Times New Roman"/>
                <w:color w:val="D4D4D4"/>
                <w:sz w:val="21"/>
                <w:szCs w:val="21"/>
              </w:rPr>
              <w:pPrChange w:id="12807" w:author="Donovan Goode" w:date="2018-11-09T10:05:00Z">
                <w:pPr>
                  <w:shd w:val="clear" w:color="auto" w:fill="1E1E1E"/>
                  <w:spacing w:line="285" w:lineRule="atLeast"/>
                </w:pPr>
              </w:pPrChange>
            </w:pPr>
          </w:p>
          <w:p w14:paraId="65541A70" w14:textId="77777777" w:rsidR="00ED1509" w:rsidRPr="00F84715" w:rsidDel="008B6AF4" w:rsidRDefault="00ED1509">
            <w:pPr>
              <w:pStyle w:val="Heading1Numbered"/>
              <w:rPr>
                <w:del w:id="12808" w:author="Donovan Goode" w:date="2018-11-09T10:04:00Z"/>
                <w:rFonts w:ascii="Consolas" w:eastAsia="Times New Roman" w:hAnsi="Consolas" w:cs="Times New Roman"/>
                <w:color w:val="D4D4D4"/>
                <w:sz w:val="21"/>
                <w:szCs w:val="21"/>
              </w:rPr>
              <w:pPrChange w:id="12809" w:author="Donovan Goode" w:date="2018-11-09T10:05:00Z">
                <w:pPr>
                  <w:shd w:val="clear" w:color="auto" w:fill="1E1E1E"/>
                  <w:spacing w:line="285" w:lineRule="atLeast"/>
                </w:pPr>
              </w:pPrChange>
            </w:pPr>
            <w:del w:id="12810" w:author="Donovan Goode" w:date="2018-11-09T10:04:00Z">
              <w:r w:rsidRPr="00F84715" w:rsidDel="008B6AF4">
                <w:rPr>
                  <w:rFonts w:ascii="Consolas" w:eastAsia="Times New Roman" w:hAnsi="Consolas" w:cs="Times New Roman"/>
                  <w:color w:val="D7BA7D"/>
                  <w:sz w:val="21"/>
                  <w:szCs w:val="21"/>
                </w:rPr>
                <w:delText>.format-markdown ol</w:delText>
              </w:r>
              <w:r w:rsidRPr="00F84715" w:rsidDel="008B6AF4">
                <w:rPr>
                  <w:rFonts w:ascii="Consolas" w:eastAsia="Times New Roman" w:hAnsi="Consolas" w:cs="Times New Roman"/>
                  <w:color w:val="D4D4D4"/>
                  <w:sz w:val="21"/>
                  <w:szCs w:val="21"/>
                </w:rPr>
                <w:delText xml:space="preserve"> {</w:delText>
              </w:r>
            </w:del>
          </w:p>
          <w:p w14:paraId="668719D8" w14:textId="77777777" w:rsidR="00ED1509" w:rsidRPr="00F84715" w:rsidDel="008B6AF4" w:rsidRDefault="00ED1509">
            <w:pPr>
              <w:pStyle w:val="Heading1Numbered"/>
              <w:rPr>
                <w:del w:id="12811" w:author="Donovan Goode" w:date="2018-11-09T10:04:00Z"/>
                <w:rFonts w:ascii="Consolas" w:eastAsia="Times New Roman" w:hAnsi="Consolas" w:cs="Times New Roman"/>
                <w:color w:val="D4D4D4"/>
                <w:sz w:val="21"/>
                <w:szCs w:val="21"/>
              </w:rPr>
              <w:pPrChange w:id="12812" w:author="Donovan Goode" w:date="2018-11-09T10:05:00Z">
                <w:pPr>
                  <w:shd w:val="clear" w:color="auto" w:fill="1E1E1E"/>
                  <w:spacing w:line="285" w:lineRule="atLeast"/>
                </w:pPr>
              </w:pPrChange>
            </w:pPr>
            <w:del w:id="1281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30px</w:delText>
              </w:r>
              <w:r w:rsidRPr="00F84715" w:rsidDel="008B6AF4">
                <w:rPr>
                  <w:rFonts w:ascii="Consolas" w:eastAsia="Times New Roman" w:hAnsi="Consolas" w:cs="Times New Roman"/>
                  <w:color w:val="D4D4D4"/>
                  <w:sz w:val="21"/>
                  <w:szCs w:val="21"/>
                </w:rPr>
                <w:delText>;</w:delText>
              </w:r>
            </w:del>
          </w:p>
          <w:p w14:paraId="67F76788" w14:textId="77777777" w:rsidR="00ED1509" w:rsidRPr="00F84715" w:rsidDel="008B6AF4" w:rsidRDefault="00ED1509">
            <w:pPr>
              <w:pStyle w:val="Heading1Numbered"/>
              <w:rPr>
                <w:del w:id="12814" w:author="Donovan Goode" w:date="2018-11-09T10:04:00Z"/>
                <w:rFonts w:ascii="Consolas" w:eastAsia="Times New Roman" w:hAnsi="Consolas" w:cs="Times New Roman"/>
                <w:color w:val="D4D4D4"/>
                <w:sz w:val="21"/>
                <w:szCs w:val="21"/>
              </w:rPr>
              <w:pPrChange w:id="12815" w:author="Donovan Goode" w:date="2018-11-09T10:05:00Z">
                <w:pPr>
                  <w:shd w:val="clear" w:color="auto" w:fill="1E1E1E"/>
                  <w:spacing w:line="285" w:lineRule="atLeast"/>
                </w:pPr>
              </w:pPrChange>
            </w:pPr>
            <w:del w:id="1281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6A9955"/>
                  <w:sz w:val="21"/>
                  <w:szCs w:val="21"/>
                </w:rPr>
                <w:delText>/* numbers are right-aligned to the period */</w:delText>
              </w:r>
              <w:r w:rsidRPr="00F84715" w:rsidDel="008B6AF4">
                <w:rPr>
                  <w:rFonts w:ascii="Consolas" w:eastAsia="Times New Roman" w:hAnsi="Consolas" w:cs="Times New Roman"/>
                  <w:color w:val="D4D4D4"/>
                  <w:sz w:val="21"/>
                  <w:szCs w:val="21"/>
                </w:rPr>
                <w:delText xml:space="preserve"> }</w:delText>
              </w:r>
            </w:del>
          </w:p>
          <w:p w14:paraId="194BB41C" w14:textId="77777777" w:rsidR="00ED1509" w:rsidRPr="00F84715" w:rsidDel="008B6AF4" w:rsidRDefault="00ED1509">
            <w:pPr>
              <w:pStyle w:val="Heading1Numbered"/>
              <w:rPr>
                <w:del w:id="12817" w:author="Donovan Goode" w:date="2018-11-09T10:04:00Z"/>
                <w:rFonts w:ascii="Consolas" w:eastAsia="Times New Roman" w:hAnsi="Consolas" w:cs="Times New Roman"/>
                <w:color w:val="D4D4D4"/>
                <w:sz w:val="21"/>
                <w:szCs w:val="21"/>
              </w:rPr>
              <w:pPrChange w:id="12818" w:author="Donovan Goode" w:date="2018-11-09T10:05:00Z">
                <w:pPr>
                  <w:shd w:val="clear" w:color="auto" w:fill="1E1E1E"/>
                  <w:spacing w:line="285" w:lineRule="atLeast"/>
                </w:pPr>
              </w:pPrChange>
            </w:pPr>
          </w:p>
          <w:p w14:paraId="084958A3" w14:textId="77777777" w:rsidR="00ED1509" w:rsidRPr="00F84715" w:rsidDel="008B6AF4" w:rsidRDefault="00ED1509">
            <w:pPr>
              <w:pStyle w:val="Heading1Numbered"/>
              <w:rPr>
                <w:del w:id="12819" w:author="Donovan Goode" w:date="2018-11-09T10:04:00Z"/>
                <w:rFonts w:ascii="Consolas" w:eastAsia="Times New Roman" w:hAnsi="Consolas" w:cs="Times New Roman"/>
                <w:color w:val="D4D4D4"/>
                <w:sz w:val="21"/>
                <w:szCs w:val="21"/>
              </w:rPr>
              <w:pPrChange w:id="12820" w:author="Donovan Goode" w:date="2018-11-09T10:05:00Z">
                <w:pPr>
                  <w:shd w:val="clear" w:color="auto" w:fill="1E1E1E"/>
                  <w:spacing w:line="285" w:lineRule="atLeast"/>
                </w:pPr>
              </w:pPrChange>
            </w:pPr>
            <w:del w:id="12821" w:author="Donovan Goode" w:date="2018-11-09T10:04:00Z">
              <w:r w:rsidRPr="00F84715" w:rsidDel="008B6AF4">
                <w:rPr>
                  <w:rFonts w:ascii="Consolas" w:eastAsia="Times New Roman" w:hAnsi="Consolas" w:cs="Times New Roman"/>
                  <w:color w:val="D7BA7D"/>
                  <w:sz w:val="21"/>
                  <w:szCs w:val="21"/>
                </w:rPr>
                <w:delText>.format-markdown ul</w:delText>
              </w:r>
              <w:r w:rsidRPr="00F84715" w:rsidDel="008B6AF4">
                <w:rPr>
                  <w:rFonts w:ascii="Consolas" w:eastAsia="Times New Roman" w:hAnsi="Consolas" w:cs="Times New Roman"/>
                  <w:color w:val="D4D4D4"/>
                  <w:sz w:val="21"/>
                  <w:szCs w:val="21"/>
                </w:rPr>
                <w:delText xml:space="preserve"> {</w:delText>
              </w:r>
            </w:del>
          </w:p>
          <w:p w14:paraId="00DA1D1E" w14:textId="77777777" w:rsidR="00ED1509" w:rsidRPr="00F84715" w:rsidDel="008B6AF4" w:rsidRDefault="00ED1509">
            <w:pPr>
              <w:pStyle w:val="Heading1Numbered"/>
              <w:rPr>
                <w:del w:id="12822" w:author="Donovan Goode" w:date="2018-11-09T10:04:00Z"/>
                <w:rFonts w:ascii="Consolas" w:eastAsia="Times New Roman" w:hAnsi="Consolas" w:cs="Times New Roman"/>
                <w:color w:val="D4D4D4"/>
                <w:sz w:val="21"/>
                <w:szCs w:val="21"/>
              </w:rPr>
              <w:pPrChange w:id="12823" w:author="Donovan Goode" w:date="2018-11-09T10:05:00Z">
                <w:pPr>
                  <w:shd w:val="clear" w:color="auto" w:fill="1E1E1E"/>
                  <w:spacing w:line="285" w:lineRule="atLeast"/>
                </w:pPr>
              </w:pPrChange>
            </w:pPr>
            <w:del w:id="1282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padding-left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33px</w:delText>
              </w:r>
              <w:r w:rsidRPr="00F84715" w:rsidDel="008B6AF4">
                <w:rPr>
                  <w:rFonts w:ascii="Consolas" w:eastAsia="Times New Roman" w:hAnsi="Consolas" w:cs="Times New Roman"/>
                  <w:color w:val="D4D4D4"/>
                  <w:sz w:val="21"/>
                  <w:szCs w:val="21"/>
                </w:rPr>
                <w:delText>; }</w:delText>
              </w:r>
            </w:del>
          </w:p>
          <w:p w14:paraId="4A9BA858" w14:textId="77777777" w:rsidR="00ED1509" w:rsidRPr="00F84715" w:rsidDel="008B6AF4" w:rsidRDefault="00ED1509">
            <w:pPr>
              <w:pStyle w:val="Heading1Numbered"/>
              <w:rPr>
                <w:del w:id="12825" w:author="Donovan Goode" w:date="2018-11-09T10:04:00Z"/>
                <w:rFonts w:ascii="Consolas" w:eastAsia="Times New Roman" w:hAnsi="Consolas" w:cs="Times New Roman"/>
                <w:color w:val="D4D4D4"/>
                <w:sz w:val="21"/>
                <w:szCs w:val="21"/>
              </w:rPr>
              <w:pPrChange w:id="12826" w:author="Donovan Goode" w:date="2018-11-09T10:05:00Z">
                <w:pPr>
                  <w:shd w:val="clear" w:color="auto" w:fill="1E1E1E"/>
                  <w:spacing w:line="285" w:lineRule="atLeast"/>
                </w:pPr>
              </w:pPrChange>
            </w:pPr>
          </w:p>
          <w:p w14:paraId="50960465" w14:textId="77777777" w:rsidR="00ED1509" w:rsidRPr="00F84715" w:rsidDel="008B6AF4" w:rsidRDefault="00ED1509">
            <w:pPr>
              <w:pStyle w:val="Heading1Numbered"/>
              <w:rPr>
                <w:del w:id="12827" w:author="Donovan Goode" w:date="2018-11-09T10:04:00Z"/>
                <w:rFonts w:ascii="Consolas" w:eastAsia="Times New Roman" w:hAnsi="Consolas" w:cs="Times New Roman"/>
                <w:color w:val="D4D4D4"/>
                <w:sz w:val="21"/>
                <w:szCs w:val="21"/>
              </w:rPr>
              <w:pPrChange w:id="12828" w:author="Donovan Goode" w:date="2018-11-09T10:05:00Z">
                <w:pPr>
                  <w:shd w:val="clear" w:color="auto" w:fill="1E1E1E"/>
                  <w:spacing w:line="285" w:lineRule="atLeast"/>
                </w:pPr>
              </w:pPrChange>
            </w:pPr>
            <w:del w:id="12829" w:author="Donovan Goode" w:date="2018-11-09T10:04:00Z">
              <w:r w:rsidRPr="00F84715" w:rsidDel="008B6AF4">
                <w:rPr>
                  <w:rFonts w:ascii="Consolas" w:eastAsia="Times New Roman" w:hAnsi="Consolas" w:cs="Times New Roman"/>
                  <w:color w:val="6A9955"/>
                  <w:sz w:val="21"/>
                  <w:szCs w:val="21"/>
                </w:rPr>
                <w:delText>/* browser scrollbar customization */</w:delText>
              </w:r>
            </w:del>
          </w:p>
          <w:p w14:paraId="2633867C" w14:textId="77777777" w:rsidR="00ED1509" w:rsidRPr="00F84715" w:rsidDel="008B6AF4" w:rsidRDefault="00ED1509">
            <w:pPr>
              <w:pStyle w:val="Heading1Numbered"/>
              <w:rPr>
                <w:del w:id="12830" w:author="Donovan Goode" w:date="2018-11-09T10:04:00Z"/>
                <w:rFonts w:ascii="Consolas" w:eastAsia="Times New Roman" w:hAnsi="Consolas" w:cs="Times New Roman"/>
                <w:color w:val="D4D4D4"/>
                <w:sz w:val="21"/>
                <w:szCs w:val="21"/>
              </w:rPr>
              <w:pPrChange w:id="12831" w:author="Donovan Goode" w:date="2018-11-09T10:05:00Z">
                <w:pPr>
                  <w:shd w:val="clear" w:color="auto" w:fill="1E1E1E"/>
                  <w:spacing w:line="285" w:lineRule="atLeast"/>
                </w:pPr>
              </w:pPrChange>
            </w:pPr>
            <w:del w:id="12832" w:author="Donovan Goode" w:date="2018-11-09T10:04:00Z">
              <w:r w:rsidRPr="00F84715" w:rsidDel="008B6AF4">
                <w:rPr>
                  <w:rFonts w:ascii="Consolas" w:eastAsia="Times New Roman" w:hAnsi="Consolas" w:cs="Times New Roman"/>
                  <w:color w:val="D7BA7D"/>
                  <w:sz w:val="21"/>
                  <w:szCs w:val="21"/>
                </w:rPr>
                <w:delText>.wc-app ::-webkit-scrollbar</w:delText>
              </w:r>
              <w:r w:rsidRPr="00F84715" w:rsidDel="008B6AF4">
                <w:rPr>
                  <w:rFonts w:ascii="Consolas" w:eastAsia="Times New Roman" w:hAnsi="Consolas" w:cs="Times New Roman"/>
                  <w:color w:val="D4D4D4"/>
                  <w:sz w:val="21"/>
                  <w:szCs w:val="21"/>
                </w:rPr>
                <w:delText xml:space="preserve"> {</w:delText>
              </w:r>
            </w:del>
          </w:p>
          <w:p w14:paraId="21BB1D30" w14:textId="77777777" w:rsidR="00ED1509" w:rsidRPr="00F84715" w:rsidDel="008B6AF4" w:rsidRDefault="00ED1509">
            <w:pPr>
              <w:pStyle w:val="Heading1Numbered"/>
              <w:rPr>
                <w:del w:id="12833" w:author="Donovan Goode" w:date="2018-11-09T10:04:00Z"/>
                <w:rFonts w:ascii="Consolas" w:eastAsia="Times New Roman" w:hAnsi="Consolas" w:cs="Times New Roman"/>
                <w:color w:val="D4D4D4"/>
                <w:sz w:val="21"/>
                <w:szCs w:val="21"/>
              </w:rPr>
              <w:pPrChange w:id="12834" w:author="Donovan Goode" w:date="2018-11-09T10:05:00Z">
                <w:pPr>
                  <w:shd w:val="clear" w:color="auto" w:fill="1E1E1E"/>
                  <w:spacing w:line="285" w:lineRule="atLeast"/>
                </w:pPr>
              </w:pPrChange>
            </w:pPr>
            <w:del w:id="1283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 }</w:delText>
              </w:r>
            </w:del>
          </w:p>
          <w:p w14:paraId="225B819F" w14:textId="77777777" w:rsidR="00ED1509" w:rsidRPr="00F84715" w:rsidDel="008B6AF4" w:rsidRDefault="00ED1509">
            <w:pPr>
              <w:pStyle w:val="Heading1Numbered"/>
              <w:rPr>
                <w:del w:id="12836" w:author="Donovan Goode" w:date="2018-11-09T10:04:00Z"/>
                <w:rFonts w:ascii="Consolas" w:eastAsia="Times New Roman" w:hAnsi="Consolas" w:cs="Times New Roman"/>
                <w:color w:val="D4D4D4"/>
                <w:sz w:val="21"/>
                <w:szCs w:val="21"/>
              </w:rPr>
              <w:pPrChange w:id="12837" w:author="Donovan Goode" w:date="2018-11-09T10:05:00Z">
                <w:pPr>
                  <w:shd w:val="clear" w:color="auto" w:fill="1E1E1E"/>
                  <w:spacing w:line="285" w:lineRule="atLeast"/>
                </w:pPr>
              </w:pPrChange>
            </w:pPr>
          </w:p>
          <w:p w14:paraId="2B8879AB" w14:textId="77777777" w:rsidR="00ED1509" w:rsidRPr="00F84715" w:rsidDel="008B6AF4" w:rsidRDefault="00ED1509">
            <w:pPr>
              <w:pStyle w:val="Heading1Numbered"/>
              <w:rPr>
                <w:del w:id="12838" w:author="Donovan Goode" w:date="2018-11-09T10:04:00Z"/>
                <w:rFonts w:ascii="Consolas" w:eastAsia="Times New Roman" w:hAnsi="Consolas" w:cs="Times New Roman"/>
                <w:color w:val="D4D4D4"/>
                <w:sz w:val="21"/>
                <w:szCs w:val="21"/>
              </w:rPr>
              <w:pPrChange w:id="12839" w:author="Donovan Goode" w:date="2018-11-09T10:05:00Z">
                <w:pPr>
                  <w:shd w:val="clear" w:color="auto" w:fill="1E1E1E"/>
                  <w:spacing w:line="285" w:lineRule="atLeast"/>
                </w:pPr>
              </w:pPrChange>
            </w:pPr>
            <w:del w:id="12840" w:author="Donovan Goode" w:date="2018-11-09T10:04:00Z">
              <w:r w:rsidRPr="00F84715" w:rsidDel="008B6AF4">
                <w:rPr>
                  <w:rFonts w:ascii="Consolas" w:eastAsia="Times New Roman" w:hAnsi="Consolas" w:cs="Times New Roman"/>
                  <w:color w:val="D7BA7D"/>
                  <w:sz w:val="21"/>
                  <w:szCs w:val="21"/>
                </w:rPr>
                <w:delText xml:space="preserve">.wc-app ::-webkit-scrollbar </w:delText>
              </w:r>
              <w:r w:rsidRPr="00F84715" w:rsidDel="008B6AF4">
                <w:rPr>
                  <w:rFonts w:ascii="Consolas" w:eastAsia="Times New Roman" w:hAnsi="Consolas" w:cs="Times New Roman"/>
                  <w:color w:val="569CD6"/>
                  <w:sz w:val="21"/>
                  <w:szCs w:val="21"/>
                </w:rPr>
                <w:delText>*</w:delText>
              </w:r>
              <w:r w:rsidRPr="00F84715" w:rsidDel="008B6AF4">
                <w:rPr>
                  <w:rFonts w:ascii="Consolas" w:eastAsia="Times New Roman" w:hAnsi="Consolas" w:cs="Times New Roman"/>
                  <w:color w:val="D4D4D4"/>
                  <w:sz w:val="21"/>
                  <w:szCs w:val="21"/>
                </w:rPr>
                <w:delText xml:space="preserve"> {</w:delText>
              </w:r>
            </w:del>
          </w:p>
          <w:p w14:paraId="2DB064D9" w14:textId="77777777" w:rsidR="00ED1509" w:rsidRPr="00F84715" w:rsidDel="008B6AF4" w:rsidRDefault="00ED1509">
            <w:pPr>
              <w:pStyle w:val="Heading1Numbered"/>
              <w:rPr>
                <w:del w:id="12841" w:author="Donovan Goode" w:date="2018-11-09T10:04:00Z"/>
                <w:rFonts w:ascii="Consolas" w:eastAsia="Times New Roman" w:hAnsi="Consolas" w:cs="Times New Roman"/>
                <w:color w:val="D4D4D4"/>
                <w:sz w:val="21"/>
                <w:szCs w:val="21"/>
              </w:rPr>
              <w:pPrChange w:id="12842" w:author="Donovan Goode" w:date="2018-11-09T10:05:00Z">
                <w:pPr>
                  <w:shd w:val="clear" w:color="auto" w:fill="1E1E1E"/>
                  <w:spacing w:line="285" w:lineRule="atLeast"/>
                </w:pPr>
              </w:pPrChange>
            </w:pPr>
            <w:del w:id="12843"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transparent</w:delText>
              </w:r>
              <w:r w:rsidRPr="00F84715" w:rsidDel="008B6AF4">
                <w:rPr>
                  <w:rFonts w:ascii="Consolas" w:eastAsia="Times New Roman" w:hAnsi="Consolas" w:cs="Times New Roman"/>
                  <w:color w:val="D4D4D4"/>
                  <w:sz w:val="21"/>
                  <w:szCs w:val="21"/>
                </w:rPr>
                <w:delText>; }</w:delText>
              </w:r>
            </w:del>
          </w:p>
          <w:p w14:paraId="6319967F" w14:textId="77777777" w:rsidR="00ED1509" w:rsidRPr="00F84715" w:rsidDel="008B6AF4" w:rsidRDefault="00ED1509">
            <w:pPr>
              <w:pStyle w:val="Heading1Numbered"/>
              <w:rPr>
                <w:del w:id="12844" w:author="Donovan Goode" w:date="2018-11-09T10:04:00Z"/>
                <w:rFonts w:ascii="Consolas" w:eastAsia="Times New Roman" w:hAnsi="Consolas" w:cs="Times New Roman"/>
                <w:color w:val="D4D4D4"/>
                <w:sz w:val="21"/>
                <w:szCs w:val="21"/>
              </w:rPr>
              <w:pPrChange w:id="12845" w:author="Donovan Goode" w:date="2018-11-09T10:05:00Z">
                <w:pPr>
                  <w:shd w:val="clear" w:color="auto" w:fill="1E1E1E"/>
                  <w:spacing w:line="285" w:lineRule="atLeast"/>
                </w:pPr>
              </w:pPrChange>
            </w:pPr>
          </w:p>
          <w:p w14:paraId="67AF72C8" w14:textId="77777777" w:rsidR="00ED1509" w:rsidRPr="00F84715" w:rsidDel="008B6AF4" w:rsidRDefault="00ED1509">
            <w:pPr>
              <w:pStyle w:val="Heading1Numbered"/>
              <w:rPr>
                <w:del w:id="12846" w:author="Donovan Goode" w:date="2018-11-09T10:04:00Z"/>
                <w:rFonts w:ascii="Consolas" w:eastAsia="Times New Roman" w:hAnsi="Consolas" w:cs="Times New Roman"/>
                <w:color w:val="D4D4D4"/>
                <w:sz w:val="21"/>
                <w:szCs w:val="21"/>
              </w:rPr>
              <w:pPrChange w:id="12847" w:author="Donovan Goode" w:date="2018-11-09T10:05:00Z">
                <w:pPr>
                  <w:shd w:val="clear" w:color="auto" w:fill="1E1E1E"/>
                  <w:spacing w:line="285" w:lineRule="atLeast"/>
                </w:pPr>
              </w:pPrChange>
            </w:pPr>
            <w:del w:id="12848" w:author="Donovan Goode" w:date="2018-11-09T10:04:00Z">
              <w:r w:rsidRPr="00F84715" w:rsidDel="008B6AF4">
                <w:rPr>
                  <w:rFonts w:ascii="Consolas" w:eastAsia="Times New Roman" w:hAnsi="Consolas" w:cs="Times New Roman"/>
                  <w:color w:val="D7BA7D"/>
                  <w:sz w:val="21"/>
                  <w:szCs w:val="21"/>
                </w:rPr>
                <w:delText>.wc-app ::-webkit-scrollbar-thumb</w:delText>
              </w:r>
              <w:r w:rsidRPr="00F84715" w:rsidDel="008B6AF4">
                <w:rPr>
                  <w:rFonts w:ascii="Consolas" w:eastAsia="Times New Roman" w:hAnsi="Consolas" w:cs="Times New Roman"/>
                  <w:color w:val="D4D4D4"/>
                  <w:sz w:val="21"/>
                  <w:szCs w:val="21"/>
                </w:rPr>
                <w:delText xml:space="preserve"> {</w:delText>
              </w:r>
            </w:del>
          </w:p>
          <w:p w14:paraId="50D34B08" w14:textId="77777777" w:rsidR="00ED1509" w:rsidRPr="00F84715" w:rsidDel="008B6AF4" w:rsidRDefault="00ED1509">
            <w:pPr>
              <w:pStyle w:val="Heading1Numbered"/>
              <w:rPr>
                <w:del w:id="12849" w:author="Donovan Goode" w:date="2018-11-09T10:04:00Z"/>
                <w:rFonts w:ascii="Consolas" w:eastAsia="Times New Roman" w:hAnsi="Consolas" w:cs="Times New Roman"/>
                <w:color w:val="D4D4D4"/>
                <w:sz w:val="21"/>
                <w:szCs w:val="21"/>
              </w:rPr>
              <w:pPrChange w:id="12850" w:author="Donovan Goode" w:date="2018-11-09T10:05:00Z">
                <w:pPr>
                  <w:shd w:val="clear" w:color="auto" w:fill="1E1E1E"/>
                  <w:spacing w:line="285" w:lineRule="atLeast"/>
                </w:pPr>
              </w:pPrChange>
            </w:pPr>
            <w:del w:id="1285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#dbdee1</w:delText>
              </w:r>
              <w:r w:rsidRPr="00F84715" w:rsidDel="008B6AF4">
                <w:rPr>
                  <w:rFonts w:ascii="Consolas" w:eastAsia="Times New Roman" w:hAnsi="Consolas" w:cs="Times New Roman"/>
                  <w:color w:val="D4D4D4"/>
                  <w:sz w:val="21"/>
                  <w:szCs w:val="21"/>
                </w:rPr>
                <w:delText>; }</w:delText>
              </w:r>
            </w:del>
          </w:p>
          <w:p w14:paraId="54F24CB8" w14:textId="77777777" w:rsidR="00ED1509" w:rsidRPr="00F84715" w:rsidDel="008B6AF4" w:rsidRDefault="00ED1509">
            <w:pPr>
              <w:pStyle w:val="Heading1Numbered"/>
              <w:rPr>
                <w:del w:id="12852" w:author="Donovan Goode" w:date="2018-11-09T10:04:00Z"/>
                <w:rFonts w:ascii="Consolas" w:eastAsia="Times New Roman" w:hAnsi="Consolas" w:cs="Times New Roman"/>
                <w:color w:val="D4D4D4"/>
                <w:sz w:val="21"/>
                <w:szCs w:val="21"/>
              </w:rPr>
              <w:pPrChange w:id="12853" w:author="Donovan Goode" w:date="2018-11-09T10:05:00Z">
                <w:pPr>
                  <w:shd w:val="clear" w:color="auto" w:fill="1E1E1E"/>
                  <w:spacing w:line="285" w:lineRule="atLeast"/>
                </w:pPr>
              </w:pPrChange>
            </w:pPr>
          </w:p>
          <w:p w14:paraId="6E760E60" w14:textId="77777777" w:rsidR="00ED1509" w:rsidRPr="00F84715" w:rsidDel="008B6AF4" w:rsidRDefault="00ED1509">
            <w:pPr>
              <w:pStyle w:val="Heading1Numbered"/>
              <w:rPr>
                <w:del w:id="12854" w:author="Donovan Goode" w:date="2018-11-09T10:04:00Z"/>
                <w:rFonts w:ascii="Consolas" w:eastAsia="Times New Roman" w:hAnsi="Consolas" w:cs="Times New Roman"/>
                <w:color w:val="D4D4D4"/>
                <w:sz w:val="21"/>
                <w:szCs w:val="21"/>
              </w:rPr>
              <w:pPrChange w:id="12855" w:author="Donovan Goode" w:date="2018-11-09T10:05:00Z">
                <w:pPr>
                  <w:shd w:val="clear" w:color="auto" w:fill="1E1E1E"/>
                  <w:spacing w:line="285" w:lineRule="atLeast"/>
                </w:pPr>
              </w:pPrChange>
            </w:pPr>
            <w:del w:id="12856" w:author="Donovan Goode" w:date="2018-11-09T10:04:00Z">
              <w:r w:rsidRPr="00F84715" w:rsidDel="008B6AF4">
                <w:rPr>
                  <w:rFonts w:ascii="Consolas" w:eastAsia="Times New Roman" w:hAnsi="Consolas" w:cs="Times New Roman"/>
                  <w:color w:val="6A9955"/>
                  <w:sz w:val="21"/>
                  <w:szCs w:val="21"/>
                </w:rPr>
                <w:delText>/* download button for Unknown media */</w:delText>
              </w:r>
            </w:del>
          </w:p>
          <w:p w14:paraId="4212696B" w14:textId="77777777" w:rsidR="00ED1509" w:rsidRPr="00F84715" w:rsidDel="008B6AF4" w:rsidRDefault="00ED1509">
            <w:pPr>
              <w:pStyle w:val="Heading1Numbered"/>
              <w:rPr>
                <w:del w:id="12857" w:author="Donovan Goode" w:date="2018-11-09T10:04:00Z"/>
                <w:rFonts w:ascii="Consolas" w:eastAsia="Times New Roman" w:hAnsi="Consolas" w:cs="Times New Roman"/>
                <w:color w:val="D4D4D4"/>
                <w:sz w:val="21"/>
                <w:szCs w:val="21"/>
              </w:rPr>
              <w:pPrChange w:id="12858" w:author="Donovan Goode" w:date="2018-11-09T10:05:00Z">
                <w:pPr>
                  <w:shd w:val="clear" w:color="auto" w:fill="1E1E1E"/>
                  <w:spacing w:line="285" w:lineRule="atLeast"/>
                </w:pPr>
              </w:pPrChange>
            </w:pPr>
            <w:del w:id="12859" w:author="Donovan Goode" w:date="2018-11-09T10:04:00Z">
              <w:r w:rsidRPr="00F84715" w:rsidDel="008B6AF4">
                <w:rPr>
                  <w:rFonts w:ascii="Consolas" w:eastAsia="Times New Roman" w:hAnsi="Consolas" w:cs="Times New Roman"/>
                  <w:color w:val="D7BA7D"/>
                  <w:sz w:val="21"/>
                  <w:szCs w:val="21"/>
                </w:rPr>
                <w:delText>.wc-icon-download</w:delText>
              </w:r>
              <w:r w:rsidRPr="00F84715" w:rsidDel="008B6AF4">
                <w:rPr>
                  <w:rFonts w:ascii="Consolas" w:eastAsia="Times New Roman" w:hAnsi="Consolas" w:cs="Times New Roman"/>
                  <w:color w:val="D4D4D4"/>
                  <w:sz w:val="21"/>
                  <w:szCs w:val="21"/>
                </w:rPr>
                <w:delText xml:space="preserve"> {</w:delText>
              </w:r>
            </w:del>
          </w:p>
          <w:p w14:paraId="5763011E" w14:textId="77777777" w:rsidR="00ED1509" w:rsidRPr="00F84715" w:rsidDel="008B6AF4" w:rsidRDefault="00ED1509">
            <w:pPr>
              <w:pStyle w:val="Heading1Numbered"/>
              <w:rPr>
                <w:del w:id="12860" w:author="Donovan Goode" w:date="2018-11-09T10:04:00Z"/>
                <w:rFonts w:ascii="Consolas" w:eastAsia="Times New Roman" w:hAnsi="Consolas" w:cs="Times New Roman"/>
                <w:color w:val="D4D4D4"/>
                <w:sz w:val="21"/>
                <w:szCs w:val="21"/>
              </w:rPr>
              <w:pPrChange w:id="12861" w:author="Donovan Goode" w:date="2018-11-09T10:05:00Z">
                <w:pPr>
                  <w:shd w:val="clear" w:color="auto" w:fill="1E1E1E"/>
                  <w:spacing w:line="285" w:lineRule="atLeast"/>
                </w:pPr>
              </w:pPrChange>
            </w:pPr>
            <w:del w:id="1286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0C2EAE2C" w14:textId="77777777" w:rsidR="00ED1509" w:rsidRPr="00F84715" w:rsidDel="008B6AF4" w:rsidRDefault="00ED1509">
            <w:pPr>
              <w:pStyle w:val="Heading1Numbered"/>
              <w:rPr>
                <w:del w:id="12863" w:author="Donovan Goode" w:date="2018-11-09T10:04:00Z"/>
                <w:rFonts w:ascii="Consolas" w:eastAsia="Times New Roman" w:hAnsi="Consolas" w:cs="Times New Roman"/>
                <w:color w:val="D4D4D4"/>
                <w:sz w:val="21"/>
                <w:szCs w:val="21"/>
              </w:rPr>
              <w:pPrChange w:id="12864" w:author="Donovan Goode" w:date="2018-11-09T10:05:00Z">
                <w:pPr>
                  <w:shd w:val="clear" w:color="auto" w:fill="1E1E1E"/>
                  <w:spacing w:line="285" w:lineRule="atLeast"/>
                </w:pPr>
              </w:pPrChange>
            </w:pPr>
            <w:del w:id="1286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height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20px</w:delText>
              </w:r>
              <w:r w:rsidRPr="00F84715" w:rsidDel="008B6AF4">
                <w:rPr>
                  <w:rFonts w:ascii="Consolas" w:eastAsia="Times New Roman" w:hAnsi="Consolas" w:cs="Times New Roman"/>
                  <w:color w:val="D4D4D4"/>
                  <w:sz w:val="21"/>
                  <w:szCs w:val="21"/>
                </w:rPr>
                <w:delText>;</w:delText>
              </w:r>
            </w:del>
          </w:p>
          <w:p w14:paraId="75DC9264" w14:textId="77777777" w:rsidR="00ED1509" w:rsidRPr="00F84715" w:rsidDel="008B6AF4" w:rsidRDefault="00ED1509">
            <w:pPr>
              <w:pStyle w:val="Heading1Numbered"/>
              <w:rPr>
                <w:del w:id="12866" w:author="Donovan Goode" w:date="2018-11-09T10:04:00Z"/>
                <w:rFonts w:ascii="Consolas" w:eastAsia="Times New Roman" w:hAnsi="Consolas" w:cs="Times New Roman"/>
                <w:color w:val="D4D4D4"/>
                <w:sz w:val="21"/>
                <w:szCs w:val="21"/>
              </w:rPr>
              <w:pPrChange w:id="12867" w:author="Donovan Goode" w:date="2018-11-09T10:05:00Z">
                <w:pPr>
                  <w:shd w:val="clear" w:color="auto" w:fill="1E1E1E"/>
                  <w:spacing w:line="285" w:lineRule="atLeast"/>
                </w:pPr>
              </w:pPrChange>
            </w:pPr>
            <w:del w:id="1286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margin-left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8px</w:delText>
              </w:r>
              <w:r w:rsidRPr="00F84715" w:rsidDel="008B6AF4">
                <w:rPr>
                  <w:rFonts w:ascii="Consolas" w:eastAsia="Times New Roman" w:hAnsi="Consolas" w:cs="Times New Roman"/>
                  <w:color w:val="D4D4D4"/>
                  <w:sz w:val="21"/>
                  <w:szCs w:val="21"/>
                </w:rPr>
                <w:delText>;</w:delText>
              </w:r>
            </w:del>
          </w:p>
          <w:p w14:paraId="29E90050" w14:textId="77777777" w:rsidR="00ED1509" w:rsidRPr="00F84715" w:rsidDel="008B6AF4" w:rsidRDefault="00ED1509">
            <w:pPr>
              <w:pStyle w:val="Heading1Numbered"/>
              <w:rPr>
                <w:del w:id="12869" w:author="Donovan Goode" w:date="2018-11-09T10:04:00Z"/>
                <w:rFonts w:ascii="Consolas" w:eastAsia="Times New Roman" w:hAnsi="Consolas" w:cs="Times New Roman"/>
                <w:color w:val="D4D4D4"/>
                <w:sz w:val="21"/>
                <w:szCs w:val="21"/>
              </w:rPr>
              <w:pPrChange w:id="12870" w:author="Donovan Goode" w:date="2018-11-09T10:05:00Z">
                <w:pPr>
                  <w:shd w:val="clear" w:color="auto" w:fill="1E1E1E"/>
                  <w:spacing w:line="285" w:lineRule="atLeast"/>
                </w:pPr>
              </w:pPrChange>
            </w:pPr>
            <w:del w:id="12871"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vertical-align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top</w:delText>
              </w:r>
              <w:r w:rsidRPr="00F84715" w:rsidDel="008B6AF4">
                <w:rPr>
                  <w:rFonts w:ascii="Consolas" w:eastAsia="Times New Roman" w:hAnsi="Consolas" w:cs="Times New Roman"/>
                  <w:color w:val="D4D4D4"/>
                  <w:sz w:val="21"/>
                  <w:szCs w:val="21"/>
                </w:rPr>
                <w:delText>;</w:delText>
              </w:r>
            </w:del>
          </w:p>
          <w:p w14:paraId="6ABDCBCF" w14:textId="77777777" w:rsidR="00ED1509" w:rsidRPr="00F84715" w:rsidDel="008B6AF4" w:rsidRDefault="00ED1509">
            <w:pPr>
              <w:pStyle w:val="Heading1Numbered"/>
              <w:rPr>
                <w:del w:id="12872" w:author="Donovan Goode" w:date="2018-11-09T10:04:00Z"/>
                <w:rFonts w:ascii="Consolas" w:eastAsia="Times New Roman" w:hAnsi="Consolas" w:cs="Times New Roman"/>
                <w:color w:val="D4D4D4"/>
                <w:sz w:val="21"/>
                <w:szCs w:val="21"/>
              </w:rPr>
              <w:pPrChange w:id="12873" w:author="Donovan Goode" w:date="2018-11-09T10:05:00Z">
                <w:pPr>
                  <w:shd w:val="clear" w:color="auto" w:fill="1E1E1E"/>
                  <w:spacing w:line="285" w:lineRule="atLeast"/>
                </w:pPr>
              </w:pPrChange>
            </w:pPr>
            <w:del w:id="12874"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width</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12px</w:delText>
              </w:r>
              <w:r w:rsidRPr="00F84715" w:rsidDel="008B6AF4">
                <w:rPr>
                  <w:rFonts w:ascii="Consolas" w:eastAsia="Times New Roman" w:hAnsi="Consolas" w:cs="Times New Roman"/>
                  <w:color w:val="D4D4D4"/>
                  <w:sz w:val="21"/>
                  <w:szCs w:val="21"/>
                </w:rPr>
                <w:delText>; }</w:delText>
              </w:r>
            </w:del>
          </w:p>
          <w:p w14:paraId="0E40C0BC" w14:textId="77777777" w:rsidR="00ED1509" w:rsidRPr="00F84715" w:rsidDel="008B6AF4" w:rsidRDefault="00ED1509">
            <w:pPr>
              <w:pStyle w:val="Heading1Numbered"/>
              <w:rPr>
                <w:del w:id="12875" w:author="Donovan Goode" w:date="2018-11-09T10:04:00Z"/>
                <w:rFonts w:ascii="Consolas" w:eastAsia="Times New Roman" w:hAnsi="Consolas" w:cs="Times New Roman"/>
                <w:color w:val="D4D4D4"/>
                <w:sz w:val="21"/>
                <w:szCs w:val="21"/>
              </w:rPr>
              <w:pPrChange w:id="12876" w:author="Donovan Goode" w:date="2018-11-09T10:05:00Z">
                <w:pPr>
                  <w:shd w:val="clear" w:color="auto" w:fill="1E1E1E"/>
                  <w:spacing w:line="285" w:lineRule="atLeast"/>
                </w:pPr>
              </w:pPrChange>
            </w:pPr>
          </w:p>
          <w:p w14:paraId="652E9B6D" w14:textId="77777777" w:rsidR="00ED1509" w:rsidRPr="00F84715" w:rsidDel="008B6AF4" w:rsidRDefault="00ED1509">
            <w:pPr>
              <w:pStyle w:val="Heading1Numbered"/>
              <w:rPr>
                <w:del w:id="12877" w:author="Donovan Goode" w:date="2018-11-09T10:04:00Z"/>
                <w:rFonts w:ascii="Consolas" w:eastAsia="Times New Roman" w:hAnsi="Consolas" w:cs="Times New Roman"/>
                <w:color w:val="D4D4D4"/>
                <w:sz w:val="21"/>
                <w:szCs w:val="21"/>
              </w:rPr>
              <w:pPrChange w:id="12878" w:author="Donovan Goode" w:date="2018-11-09T10:05:00Z">
                <w:pPr>
                  <w:shd w:val="clear" w:color="auto" w:fill="1E1E1E"/>
                  <w:spacing w:line="285" w:lineRule="atLeast"/>
                </w:pPr>
              </w:pPrChange>
            </w:pPr>
            <w:del w:id="12879" w:author="Donovan Goode" w:date="2018-11-09T10:04:00Z">
              <w:r w:rsidRPr="00F84715" w:rsidDel="008B6AF4">
                <w:rPr>
                  <w:rFonts w:ascii="Consolas" w:eastAsia="Times New Roman" w:hAnsi="Consolas" w:cs="Times New Roman"/>
                  <w:color w:val="D7BA7D"/>
                  <w:sz w:val="21"/>
                  <w:szCs w:val="21"/>
                </w:rPr>
                <w:delText>.wc-text-download</w:delText>
              </w:r>
              <w:r w:rsidRPr="00F84715" w:rsidDel="008B6AF4">
                <w:rPr>
                  <w:rFonts w:ascii="Consolas" w:eastAsia="Times New Roman" w:hAnsi="Consolas" w:cs="Times New Roman"/>
                  <w:color w:val="D4D4D4"/>
                  <w:sz w:val="21"/>
                  <w:szCs w:val="21"/>
                </w:rPr>
                <w:delText xml:space="preserve"> {</w:delText>
              </w:r>
            </w:del>
          </w:p>
          <w:p w14:paraId="480D881A" w14:textId="77777777" w:rsidR="00ED1509" w:rsidRPr="00F84715" w:rsidDel="008B6AF4" w:rsidRDefault="00ED1509">
            <w:pPr>
              <w:pStyle w:val="Heading1Numbered"/>
              <w:rPr>
                <w:del w:id="12880" w:author="Donovan Goode" w:date="2018-11-09T10:04:00Z"/>
                <w:rFonts w:ascii="Consolas" w:eastAsia="Times New Roman" w:hAnsi="Consolas" w:cs="Times New Roman"/>
                <w:color w:val="D4D4D4"/>
                <w:sz w:val="21"/>
                <w:szCs w:val="21"/>
              </w:rPr>
              <w:pPrChange w:id="12881" w:author="Donovan Goode" w:date="2018-11-09T10:05:00Z">
                <w:pPr>
                  <w:shd w:val="clear" w:color="auto" w:fill="1E1E1E"/>
                  <w:spacing w:line="285" w:lineRule="atLeast"/>
                </w:pPr>
              </w:pPrChange>
            </w:pPr>
            <w:del w:id="1288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display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inline-block</w:delText>
              </w:r>
              <w:r w:rsidRPr="00F84715" w:rsidDel="008B6AF4">
                <w:rPr>
                  <w:rFonts w:ascii="Consolas" w:eastAsia="Times New Roman" w:hAnsi="Consolas" w:cs="Times New Roman"/>
                  <w:color w:val="D4D4D4"/>
                  <w:sz w:val="21"/>
                  <w:szCs w:val="21"/>
                </w:rPr>
                <w:delText>;</w:delText>
              </w:r>
            </w:del>
          </w:p>
          <w:p w14:paraId="4A2B2FAD" w14:textId="77777777" w:rsidR="00ED1509" w:rsidRPr="00F84715" w:rsidDel="008B6AF4" w:rsidRDefault="00ED1509">
            <w:pPr>
              <w:pStyle w:val="Heading1Numbered"/>
              <w:rPr>
                <w:del w:id="12883" w:author="Donovan Goode" w:date="2018-11-09T10:04:00Z"/>
                <w:rFonts w:ascii="Consolas" w:eastAsia="Times New Roman" w:hAnsi="Consolas" w:cs="Times New Roman"/>
                <w:color w:val="D4D4D4"/>
                <w:sz w:val="21"/>
                <w:szCs w:val="21"/>
              </w:rPr>
              <w:pPrChange w:id="12884" w:author="Donovan Goode" w:date="2018-11-09T10:05:00Z">
                <w:pPr>
                  <w:shd w:val="clear" w:color="auto" w:fill="1E1E1E"/>
                  <w:spacing w:line="285" w:lineRule="atLeast"/>
                </w:pPr>
              </w:pPrChange>
            </w:pPr>
            <w:del w:id="1288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font-weight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500</w:delText>
              </w:r>
              <w:r w:rsidRPr="00F84715" w:rsidDel="008B6AF4">
                <w:rPr>
                  <w:rFonts w:ascii="Consolas" w:eastAsia="Times New Roman" w:hAnsi="Consolas" w:cs="Times New Roman"/>
                  <w:color w:val="D4D4D4"/>
                  <w:sz w:val="21"/>
                  <w:szCs w:val="21"/>
                </w:rPr>
                <w:delText>;</w:delText>
              </w:r>
            </w:del>
          </w:p>
          <w:p w14:paraId="75D0DEB4" w14:textId="77777777" w:rsidR="00ED1509" w:rsidRPr="00F84715" w:rsidDel="008B6AF4" w:rsidRDefault="00ED1509">
            <w:pPr>
              <w:pStyle w:val="Heading1Numbered"/>
              <w:rPr>
                <w:del w:id="12886" w:author="Donovan Goode" w:date="2018-11-09T10:04:00Z"/>
                <w:rFonts w:ascii="Consolas" w:eastAsia="Times New Roman" w:hAnsi="Consolas" w:cs="Times New Roman"/>
                <w:color w:val="D4D4D4"/>
                <w:sz w:val="21"/>
                <w:szCs w:val="21"/>
              </w:rPr>
              <w:pPrChange w:id="12887" w:author="Donovan Goode" w:date="2018-11-09T10:05:00Z">
                <w:pPr>
                  <w:shd w:val="clear" w:color="auto" w:fill="1E1E1E"/>
                  <w:spacing w:line="285" w:lineRule="atLeast"/>
                </w:pPr>
              </w:pPrChange>
            </w:pPr>
            <w:del w:id="128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text-decoration</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none</w:delText>
              </w:r>
              <w:r w:rsidRPr="00F84715" w:rsidDel="008B6AF4">
                <w:rPr>
                  <w:rFonts w:ascii="Consolas" w:eastAsia="Times New Roman" w:hAnsi="Consolas" w:cs="Times New Roman"/>
                  <w:color w:val="D4D4D4"/>
                  <w:sz w:val="21"/>
                  <w:szCs w:val="21"/>
                </w:rPr>
                <w:delText>; }</w:delText>
              </w:r>
            </w:del>
          </w:p>
          <w:p w14:paraId="68FC9DF1" w14:textId="77777777" w:rsidR="00ED1509" w:rsidRPr="00F84715" w:rsidDel="008B6AF4" w:rsidRDefault="00ED1509">
            <w:pPr>
              <w:pStyle w:val="Heading1Numbered"/>
              <w:rPr>
                <w:del w:id="12889" w:author="Donovan Goode" w:date="2018-11-09T10:04:00Z"/>
                <w:rFonts w:ascii="Consolas" w:eastAsia="Times New Roman" w:hAnsi="Consolas" w:cs="Times New Roman"/>
                <w:color w:val="D4D4D4"/>
                <w:sz w:val="21"/>
                <w:szCs w:val="21"/>
              </w:rPr>
              <w:pPrChange w:id="12890" w:author="Donovan Goode" w:date="2018-11-09T10:05:00Z">
                <w:pPr>
                  <w:shd w:val="clear" w:color="auto" w:fill="1E1E1E"/>
                  <w:spacing w:line="285" w:lineRule="atLeast"/>
                </w:pPr>
              </w:pPrChange>
            </w:pPr>
          </w:p>
          <w:p w14:paraId="3E441ED0" w14:textId="77777777" w:rsidR="00ED1509" w:rsidRPr="00F84715" w:rsidDel="008B6AF4" w:rsidRDefault="00ED1509">
            <w:pPr>
              <w:pStyle w:val="Heading1Numbered"/>
              <w:rPr>
                <w:del w:id="12891" w:author="Donovan Goode" w:date="2018-11-09T10:04:00Z"/>
                <w:rFonts w:ascii="Consolas" w:eastAsia="Times New Roman" w:hAnsi="Consolas" w:cs="Times New Roman"/>
                <w:color w:val="D4D4D4"/>
                <w:sz w:val="21"/>
                <w:szCs w:val="21"/>
              </w:rPr>
              <w:pPrChange w:id="12892" w:author="Donovan Goode" w:date="2018-11-09T10:05:00Z">
                <w:pPr>
                  <w:shd w:val="clear" w:color="auto" w:fill="1E1E1E"/>
                  <w:spacing w:line="285" w:lineRule="atLeast"/>
                </w:pPr>
              </w:pPrChange>
            </w:pPr>
            <w:del w:id="12893" w:author="Donovan Goode" w:date="2018-11-09T10:04:00Z">
              <w:r w:rsidRPr="00F84715" w:rsidDel="008B6AF4">
                <w:rPr>
                  <w:rFonts w:ascii="Consolas" w:eastAsia="Times New Roman" w:hAnsi="Consolas" w:cs="Times New Roman"/>
                  <w:color w:val="D7BA7D"/>
                  <w:sz w:val="21"/>
                  <w:szCs w:val="21"/>
                </w:rPr>
                <w:delText>.wc-message-from-bot a.wc-link-download:link, .wc-message-from-bot a.wc-link-download:visited</w:delText>
              </w:r>
              <w:r w:rsidRPr="00F84715" w:rsidDel="008B6AF4">
                <w:rPr>
                  <w:rFonts w:ascii="Consolas" w:eastAsia="Times New Roman" w:hAnsi="Consolas" w:cs="Times New Roman"/>
                  <w:color w:val="D4D4D4"/>
                  <w:sz w:val="21"/>
                  <w:szCs w:val="21"/>
                </w:rPr>
                <w:delText xml:space="preserve"> {</w:delText>
              </w:r>
            </w:del>
          </w:p>
          <w:p w14:paraId="565ED97E" w14:textId="77777777" w:rsidR="00ED1509" w:rsidRPr="00F84715" w:rsidDel="008B6AF4" w:rsidRDefault="00ED1509">
            <w:pPr>
              <w:pStyle w:val="Heading1Numbered"/>
              <w:rPr>
                <w:del w:id="12894" w:author="Donovan Goode" w:date="2018-11-09T10:04:00Z"/>
                <w:rFonts w:ascii="Consolas" w:eastAsia="Times New Roman" w:hAnsi="Consolas" w:cs="Times New Roman"/>
                <w:color w:val="D4D4D4"/>
                <w:sz w:val="21"/>
                <w:szCs w:val="21"/>
              </w:rPr>
              <w:pPrChange w:id="12895" w:author="Donovan Goode" w:date="2018-11-09T10:05:00Z">
                <w:pPr>
                  <w:shd w:val="clear" w:color="auto" w:fill="1E1E1E"/>
                  <w:spacing w:line="285" w:lineRule="atLeast"/>
                </w:pPr>
              </w:pPrChange>
            </w:pPr>
            <w:del w:id="1289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#000000</w:delText>
              </w:r>
              <w:r w:rsidRPr="00F84715" w:rsidDel="008B6AF4">
                <w:rPr>
                  <w:rFonts w:ascii="Consolas" w:eastAsia="Times New Roman" w:hAnsi="Consolas" w:cs="Times New Roman"/>
                  <w:color w:val="D4D4D4"/>
                  <w:sz w:val="21"/>
                  <w:szCs w:val="21"/>
                </w:rPr>
                <w:delText>;</w:delText>
              </w:r>
            </w:del>
          </w:p>
          <w:p w14:paraId="0FCA9F01" w14:textId="77777777" w:rsidR="00ED1509" w:rsidRPr="00F84715" w:rsidDel="008B6AF4" w:rsidRDefault="00ED1509">
            <w:pPr>
              <w:pStyle w:val="Heading1Numbered"/>
              <w:rPr>
                <w:del w:id="12897" w:author="Donovan Goode" w:date="2018-11-09T10:04:00Z"/>
                <w:rFonts w:ascii="Consolas" w:eastAsia="Times New Roman" w:hAnsi="Consolas" w:cs="Times New Roman"/>
                <w:color w:val="D4D4D4"/>
                <w:sz w:val="21"/>
                <w:szCs w:val="21"/>
              </w:rPr>
              <w:pPrChange w:id="12898" w:author="Donovan Goode" w:date="2018-11-09T10:05:00Z">
                <w:pPr>
                  <w:shd w:val="clear" w:color="auto" w:fill="1E1E1E"/>
                  <w:spacing w:line="285" w:lineRule="atLeast"/>
                </w:pPr>
              </w:pPrChange>
            </w:pPr>
            <w:del w:id="1289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6B428FE0" w14:textId="77777777" w:rsidR="00ED1509" w:rsidRPr="00F84715" w:rsidDel="008B6AF4" w:rsidRDefault="00ED1509">
            <w:pPr>
              <w:pStyle w:val="Heading1Numbered"/>
              <w:rPr>
                <w:del w:id="12900" w:author="Donovan Goode" w:date="2018-11-09T10:04:00Z"/>
                <w:rFonts w:ascii="Consolas" w:eastAsia="Times New Roman" w:hAnsi="Consolas" w:cs="Times New Roman"/>
                <w:color w:val="D4D4D4"/>
                <w:sz w:val="21"/>
                <w:szCs w:val="21"/>
              </w:rPr>
              <w:pPrChange w:id="12901" w:author="Donovan Goode" w:date="2018-11-09T10:05:00Z">
                <w:pPr>
                  <w:shd w:val="clear" w:color="auto" w:fill="1E1E1E"/>
                  <w:spacing w:line="285" w:lineRule="atLeast"/>
                </w:pPr>
              </w:pPrChange>
            </w:pPr>
            <w:del w:id="1290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.wc-message-from-bot a.wc-link-download:link .wc-icon-download, .wc-message-from-bot a.wc-link-download:visited .wc-icon-download</w:delText>
              </w:r>
              <w:r w:rsidRPr="00F84715" w:rsidDel="008B6AF4">
                <w:rPr>
                  <w:rFonts w:ascii="Consolas" w:eastAsia="Times New Roman" w:hAnsi="Consolas" w:cs="Times New Roman"/>
                  <w:color w:val="D4D4D4"/>
                  <w:sz w:val="21"/>
                  <w:szCs w:val="21"/>
                </w:rPr>
                <w:delText xml:space="preserve"> {</w:delText>
              </w:r>
            </w:del>
          </w:p>
          <w:p w14:paraId="73966C26" w14:textId="77777777" w:rsidR="00ED1509" w:rsidRPr="00F84715" w:rsidDel="008B6AF4" w:rsidRDefault="00ED1509">
            <w:pPr>
              <w:pStyle w:val="Heading1Numbered"/>
              <w:rPr>
                <w:del w:id="12903" w:author="Donovan Goode" w:date="2018-11-09T10:04:00Z"/>
                <w:rFonts w:ascii="Consolas" w:eastAsia="Times New Roman" w:hAnsi="Consolas" w:cs="Times New Roman"/>
                <w:color w:val="D4D4D4"/>
                <w:sz w:val="21"/>
                <w:szCs w:val="21"/>
              </w:rPr>
              <w:pPrChange w:id="12904" w:author="Donovan Goode" w:date="2018-11-09T10:05:00Z">
                <w:pPr>
                  <w:shd w:val="clear" w:color="auto" w:fill="1E1E1E"/>
                  <w:spacing w:line="285" w:lineRule="atLeast"/>
                </w:pPr>
              </w:pPrChange>
            </w:pPr>
            <w:del w:id="1290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fill="#000000" fill-rule="evenodd"/&gt;&lt;/svg&gt;'</w:delText>
              </w:r>
              <w:r w:rsidRPr="00F84715" w:rsidDel="008B6AF4">
                <w:rPr>
                  <w:rFonts w:ascii="Consolas" w:eastAsia="Times New Roman" w:hAnsi="Consolas" w:cs="Times New Roman"/>
                  <w:color w:val="D4D4D4"/>
                  <w:sz w:val="21"/>
                  <w:szCs w:val="21"/>
                </w:rPr>
                <w:delText>);</w:delText>
              </w:r>
            </w:del>
          </w:p>
          <w:p w14:paraId="6CBFDDAC" w14:textId="77777777" w:rsidR="00ED1509" w:rsidRPr="00F84715" w:rsidDel="008B6AF4" w:rsidRDefault="00ED1509">
            <w:pPr>
              <w:pStyle w:val="Heading1Numbered"/>
              <w:rPr>
                <w:del w:id="12906" w:author="Donovan Goode" w:date="2018-11-09T10:04:00Z"/>
                <w:rFonts w:ascii="Consolas" w:eastAsia="Times New Roman" w:hAnsi="Consolas" w:cs="Times New Roman"/>
                <w:color w:val="D4D4D4"/>
                <w:sz w:val="21"/>
                <w:szCs w:val="21"/>
              </w:rPr>
              <w:pPrChange w:id="12907" w:author="Donovan Goode" w:date="2018-11-09T10:05:00Z">
                <w:pPr>
                  <w:shd w:val="clear" w:color="auto" w:fill="1E1E1E"/>
                  <w:spacing w:line="285" w:lineRule="atLeast"/>
                </w:pPr>
              </w:pPrChange>
            </w:pPr>
            <w:del w:id="1290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17A7F0AB" w14:textId="77777777" w:rsidR="00ED1509" w:rsidRPr="00F84715" w:rsidDel="008B6AF4" w:rsidRDefault="00ED1509">
            <w:pPr>
              <w:pStyle w:val="Heading1Numbered"/>
              <w:rPr>
                <w:del w:id="12909" w:author="Donovan Goode" w:date="2018-11-09T10:04:00Z"/>
                <w:rFonts w:ascii="Consolas" w:eastAsia="Times New Roman" w:hAnsi="Consolas" w:cs="Times New Roman"/>
                <w:color w:val="D4D4D4"/>
                <w:sz w:val="21"/>
                <w:szCs w:val="21"/>
              </w:rPr>
              <w:pPrChange w:id="12910" w:author="Donovan Goode" w:date="2018-11-09T10:05:00Z">
                <w:pPr>
                  <w:shd w:val="clear" w:color="auto" w:fill="1E1E1E"/>
                  <w:spacing w:line="285" w:lineRule="atLeast"/>
                </w:pPr>
              </w:pPrChange>
            </w:pPr>
          </w:p>
          <w:p w14:paraId="20C89A3A" w14:textId="77777777" w:rsidR="00ED1509" w:rsidRPr="00F84715" w:rsidDel="008B6AF4" w:rsidRDefault="00ED1509">
            <w:pPr>
              <w:pStyle w:val="Heading1Numbered"/>
              <w:rPr>
                <w:del w:id="12911" w:author="Donovan Goode" w:date="2018-11-09T10:04:00Z"/>
                <w:rFonts w:ascii="Consolas" w:eastAsia="Times New Roman" w:hAnsi="Consolas" w:cs="Times New Roman"/>
                <w:color w:val="D4D4D4"/>
                <w:sz w:val="21"/>
                <w:szCs w:val="21"/>
              </w:rPr>
              <w:pPrChange w:id="12912" w:author="Donovan Goode" w:date="2018-11-09T10:05:00Z">
                <w:pPr>
                  <w:shd w:val="clear" w:color="auto" w:fill="1E1E1E"/>
                  <w:spacing w:line="285" w:lineRule="atLeast"/>
                </w:pPr>
              </w:pPrChange>
            </w:pPr>
            <w:del w:id="12913" w:author="Donovan Goode" w:date="2018-11-09T10:04:00Z">
              <w:r w:rsidRPr="00F84715" w:rsidDel="008B6AF4">
                <w:rPr>
                  <w:rFonts w:ascii="Consolas" w:eastAsia="Times New Roman" w:hAnsi="Consolas" w:cs="Times New Roman"/>
                  <w:color w:val="D7BA7D"/>
                  <w:sz w:val="21"/>
                  <w:szCs w:val="21"/>
                </w:rPr>
                <w:delText>.wc-message-from-bot a.wc-link-download:hover</w:delText>
              </w:r>
              <w:r w:rsidRPr="00F84715" w:rsidDel="008B6AF4">
                <w:rPr>
                  <w:rFonts w:ascii="Consolas" w:eastAsia="Times New Roman" w:hAnsi="Consolas" w:cs="Times New Roman"/>
                  <w:color w:val="D4D4D4"/>
                  <w:sz w:val="21"/>
                  <w:szCs w:val="21"/>
                </w:rPr>
                <w:delText xml:space="preserve"> {</w:delText>
              </w:r>
            </w:del>
          </w:p>
          <w:p w14:paraId="4AD16F32" w14:textId="77777777" w:rsidR="00ED1509" w:rsidRPr="00F84715" w:rsidDel="008B6AF4" w:rsidRDefault="00ED1509">
            <w:pPr>
              <w:pStyle w:val="Heading1Numbered"/>
              <w:rPr>
                <w:del w:id="12914" w:author="Donovan Goode" w:date="2018-11-09T10:04:00Z"/>
                <w:rFonts w:ascii="Consolas" w:eastAsia="Times New Roman" w:hAnsi="Consolas" w:cs="Times New Roman"/>
                <w:color w:val="D4D4D4"/>
                <w:sz w:val="21"/>
                <w:szCs w:val="21"/>
              </w:rPr>
              <w:pPrChange w:id="12915" w:author="Donovan Goode" w:date="2018-11-09T10:05:00Z">
                <w:pPr>
                  <w:shd w:val="clear" w:color="auto" w:fill="1E1E1E"/>
                  <w:spacing w:line="285" w:lineRule="atLeast"/>
                </w:pPr>
              </w:pPrChange>
            </w:pPr>
            <w:del w:id="1291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5FA3BFFB" w14:textId="77777777" w:rsidR="00ED1509" w:rsidRPr="00F84715" w:rsidDel="008B6AF4" w:rsidRDefault="00ED1509">
            <w:pPr>
              <w:pStyle w:val="Heading1Numbered"/>
              <w:rPr>
                <w:del w:id="12917" w:author="Donovan Goode" w:date="2018-11-09T10:04:00Z"/>
                <w:rFonts w:ascii="Consolas" w:eastAsia="Times New Roman" w:hAnsi="Consolas" w:cs="Times New Roman"/>
                <w:color w:val="D4D4D4"/>
                <w:sz w:val="21"/>
                <w:szCs w:val="21"/>
              </w:rPr>
              <w:pPrChange w:id="12918" w:author="Donovan Goode" w:date="2018-11-09T10:05:00Z">
                <w:pPr>
                  <w:shd w:val="clear" w:color="auto" w:fill="1E1E1E"/>
                  <w:spacing w:line="285" w:lineRule="atLeast"/>
                </w:pPr>
              </w:pPrChange>
            </w:pPr>
            <w:del w:id="1291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2808F2D3" w14:textId="77777777" w:rsidR="00ED1509" w:rsidRPr="00F84715" w:rsidDel="008B6AF4" w:rsidRDefault="00ED1509">
            <w:pPr>
              <w:pStyle w:val="Heading1Numbered"/>
              <w:rPr>
                <w:del w:id="12920" w:author="Donovan Goode" w:date="2018-11-09T10:04:00Z"/>
                <w:rFonts w:ascii="Consolas" w:eastAsia="Times New Roman" w:hAnsi="Consolas" w:cs="Times New Roman"/>
                <w:color w:val="D4D4D4"/>
                <w:sz w:val="21"/>
                <w:szCs w:val="21"/>
              </w:rPr>
              <w:pPrChange w:id="12921" w:author="Donovan Goode" w:date="2018-11-09T10:05:00Z">
                <w:pPr>
                  <w:shd w:val="clear" w:color="auto" w:fill="1E1E1E"/>
                  <w:spacing w:line="285" w:lineRule="atLeast"/>
                </w:pPr>
              </w:pPrChange>
            </w:pPr>
            <w:del w:id="1292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.wc-message-from-bot a.wc-link-download:hover .wc-icon-download</w:delText>
              </w:r>
              <w:r w:rsidRPr="00F84715" w:rsidDel="008B6AF4">
                <w:rPr>
                  <w:rFonts w:ascii="Consolas" w:eastAsia="Times New Roman" w:hAnsi="Consolas" w:cs="Times New Roman"/>
                  <w:color w:val="D4D4D4"/>
                  <w:sz w:val="21"/>
                  <w:szCs w:val="21"/>
                </w:rPr>
                <w:delText xml:space="preserve"> {</w:delText>
              </w:r>
            </w:del>
          </w:p>
          <w:p w14:paraId="7A585F0B" w14:textId="77777777" w:rsidR="00ED1509" w:rsidRPr="00F84715" w:rsidDel="008B6AF4" w:rsidRDefault="00ED1509">
            <w:pPr>
              <w:pStyle w:val="Heading1Numbered"/>
              <w:rPr>
                <w:del w:id="12923" w:author="Donovan Goode" w:date="2018-11-09T10:04:00Z"/>
                <w:rFonts w:ascii="Consolas" w:eastAsia="Times New Roman" w:hAnsi="Consolas" w:cs="Times New Roman"/>
                <w:color w:val="D4D4D4"/>
                <w:sz w:val="21"/>
                <w:szCs w:val="21"/>
              </w:rPr>
              <w:pPrChange w:id="12924" w:author="Donovan Goode" w:date="2018-11-09T10:05:00Z">
                <w:pPr>
                  <w:shd w:val="clear" w:color="auto" w:fill="1E1E1E"/>
                  <w:spacing w:line="285" w:lineRule="atLeast"/>
                </w:pPr>
              </w:pPrChange>
            </w:pPr>
            <w:del w:id="1292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fill="#0078d7" fill-rule="evenodd"/&gt;&lt;/svg&gt;'</w:delText>
              </w:r>
              <w:r w:rsidRPr="00F84715" w:rsidDel="008B6AF4">
                <w:rPr>
                  <w:rFonts w:ascii="Consolas" w:eastAsia="Times New Roman" w:hAnsi="Consolas" w:cs="Times New Roman"/>
                  <w:color w:val="D4D4D4"/>
                  <w:sz w:val="21"/>
                  <w:szCs w:val="21"/>
                </w:rPr>
                <w:delText>);</w:delText>
              </w:r>
            </w:del>
          </w:p>
          <w:p w14:paraId="2B431365" w14:textId="77777777" w:rsidR="00ED1509" w:rsidRPr="00F84715" w:rsidDel="008B6AF4" w:rsidRDefault="00ED1509">
            <w:pPr>
              <w:pStyle w:val="Heading1Numbered"/>
              <w:rPr>
                <w:del w:id="12926" w:author="Donovan Goode" w:date="2018-11-09T10:04:00Z"/>
                <w:rFonts w:ascii="Consolas" w:eastAsia="Times New Roman" w:hAnsi="Consolas" w:cs="Times New Roman"/>
                <w:color w:val="D4D4D4"/>
                <w:sz w:val="21"/>
                <w:szCs w:val="21"/>
              </w:rPr>
              <w:pPrChange w:id="12927" w:author="Donovan Goode" w:date="2018-11-09T10:05:00Z">
                <w:pPr>
                  <w:shd w:val="clear" w:color="auto" w:fill="1E1E1E"/>
                  <w:spacing w:line="285" w:lineRule="atLeast"/>
                </w:pPr>
              </w:pPrChange>
            </w:pPr>
            <w:del w:id="1292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474BE0D5" w14:textId="77777777" w:rsidR="00ED1509" w:rsidRPr="00F84715" w:rsidDel="008B6AF4" w:rsidRDefault="00ED1509">
            <w:pPr>
              <w:pStyle w:val="Heading1Numbered"/>
              <w:rPr>
                <w:del w:id="12929" w:author="Donovan Goode" w:date="2018-11-09T10:04:00Z"/>
                <w:rFonts w:ascii="Consolas" w:eastAsia="Times New Roman" w:hAnsi="Consolas" w:cs="Times New Roman"/>
                <w:color w:val="D4D4D4"/>
                <w:sz w:val="21"/>
                <w:szCs w:val="21"/>
              </w:rPr>
              <w:pPrChange w:id="12930" w:author="Donovan Goode" w:date="2018-11-09T10:05:00Z">
                <w:pPr>
                  <w:shd w:val="clear" w:color="auto" w:fill="1E1E1E"/>
                  <w:spacing w:line="285" w:lineRule="atLeast"/>
                </w:pPr>
              </w:pPrChange>
            </w:pPr>
          </w:p>
          <w:p w14:paraId="44FD2EBC" w14:textId="77777777" w:rsidR="00ED1509" w:rsidRPr="00F84715" w:rsidDel="008B6AF4" w:rsidRDefault="00ED1509">
            <w:pPr>
              <w:pStyle w:val="Heading1Numbered"/>
              <w:rPr>
                <w:del w:id="12931" w:author="Donovan Goode" w:date="2018-11-09T10:04:00Z"/>
                <w:rFonts w:ascii="Consolas" w:eastAsia="Times New Roman" w:hAnsi="Consolas" w:cs="Times New Roman"/>
                <w:color w:val="D4D4D4"/>
                <w:sz w:val="21"/>
                <w:szCs w:val="21"/>
              </w:rPr>
              <w:pPrChange w:id="12932" w:author="Donovan Goode" w:date="2018-11-09T10:05:00Z">
                <w:pPr>
                  <w:shd w:val="clear" w:color="auto" w:fill="1E1E1E"/>
                  <w:spacing w:line="285" w:lineRule="atLeast"/>
                </w:pPr>
              </w:pPrChange>
            </w:pPr>
            <w:del w:id="12933" w:author="Donovan Goode" w:date="2018-11-09T10:04:00Z">
              <w:r w:rsidRPr="00F84715" w:rsidDel="008B6AF4">
                <w:rPr>
                  <w:rFonts w:ascii="Consolas" w:eastAsia="Times New Roman" w:hAnsi="Consolas" w:cs="Times New Roman"/>
                  <w:color w:val="D7BA7D"/>
                  <w:sz w:val="21"/>
                  <w:szCs w:val="21"/>
                </w:rPr>
                <w:delText>.wc-message-from-bot a.wc-link-download:active</w:delText>
              </w:r>
              <w:r w:rsidRPr="00F84715" w:rsidDel="008B6AF4">
                <w:rPr>
                  <w:rFonts w:ascii="Consolas" w:eastAsia="Times New Roman" w:hAnsi="Consolas" w:cs="Times New Roman"/>
                  <w:color w:val="D4D4D4"/>
                  <w:sz w:val="21"/>
                  <w:szCs w:val="21"/>
                </w:rPr>
                <w:delText xml:space="preserve"> {</w:delText>
              </w:r>
            </w:del>
          </w:p>
          <w:p w14:paraId="3FF6B697" w14:textId="77777777" w:rsidR="00ED1509" w:rsidRPr="00F84715" w:rsidDel="008B6AF4" w:rsidRDefault="00ED1509">
            <w:pPr>
              <w:pStyle w:val="Heading1Numbered"/>
              <w:rPr>
                <w:del w:id="12934" w:author="Donovan Goode" w:date="2018-11-09T10:04:00Z"/>
                <w:rFonts w:ascii="Consolas" w:eastAsia="Times New Roman" w:hAnsi="Consolas" w:cs="Times New Roman"/>
                <w:color w:val="D4D4D4"/>
                <w:sz w:val="21"/>
                <w:szCs w:val="21"/>
              </w:rPr>
              <w:pPrChange w:id="12935" w:author="Donovan Goode" w:date="2018-11-09T10:05:00Z">
                <w:pPr>
                  <w:shd w:val="clear" w:color="auto" w:fill="1E1E1E"/>
                  <w:spacing w:line="285" w:lineRule="atLeast"/>
                </w:pPr>
              </w:pPrChange>
            </w:pPr>
            <w:del w:id="1293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#0078d7</w:delText>
              </w:r>
              <w:r w:rsidRPr="00F84715" w:rsidDel="008B6AF4">
                <w:rPr>
                  <w:rFonts w:ascii="Consolas" w:eastAsia="Times New Roman" w:hAnsi="Consolas" w:cs="Times New Roman"/>
                  <w:color w:val="D4D4D4"/>
                  <w:sz w:val="21"/>
                  <w:szCs w:val="21"/>
                </w:rPr>
                <w:delText>;</w:delText>
              </w:r>
            </w:del>
          </w:p>
          <w:p w14:paraId="76C7A5F4" w14:textId="77777777" w:rsidR="00ED1509" w:rsidRPr="00F84715" w:rsidDel="008B6AF4" w:rsidRDefault="00ED1509">
            <w:pPr>
              <w:pStyle w:val="Heading1Numbered"/>
              <w:rPr>
                <w:del w:id="12937" w:author="Donovan Goode" w:date="2018-11-09T10:04:00Z"/>
                <w:rFonts w:ascii="Consolas" w:eastAsia="Times New Roman" w:hAnsi="Consolas" w:cs="Times New Roman"/>
                <w:color w:val="D4D4D4"/>
                <w:sz w:val="21"/>
                <w:szCs w:val="21"/>
              </w:rPr>
              <w:pPrChange w:id="12938" w:author="Donovan Goode" w:date="2018-11-09T10:05:00Z">
                <w:pPr>
                  <w:shd w:val="clear" w:color="auto" w:fill="1E1E1E"/>
                  <w:spacing w:line="285" w:lineRule="atLeast"/>
                </w:pPr>
              </w:pPrChange>
            </w:pPr>
            <w:del w:id="1293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0.8</w:delText>
              </w:r>
              <w:r w:rsidRPr="00F84715" w:rsidDel="008B6AF4">
                <w:rPr>
                  <w:rFonts w:ascii="Consolas" w:eastAsia="Times New Roman" w:hAnsi="Consolas" w:cs="Times New Roman"/>
                  <w:color w:val="D4D4D4"/>
                  <w:sz w:val="21"/>
                  <w:szCs w:val="21"/>
                </w:rPr>
                <w:delText>; }</w:delText>
              </w:r>
            </w:del>
          </w:p>
          <w:p w14:paraId="64367F71" w14:textId="77777777" w:rsidR="00ED1509" w:rsidRPr="00F84715" w:rsidDel="008B6AF4" w:rsidRDefault="00ED1509">
            <w:pPr>
              <w:pStyle w:val="Heading1Numbered"/>
              <w:rPr>
                <w:del w:id="12940" w:author="Donovan Goode" w:date="2018-11-09T10:04:00Z"/>
                <w:rFonts w:ascii="Consolas" w:eastAsia="Times New Roman" w:hAnsi="Consolas" w:cs="Times New Roman"/>
                <w:color w:val="D4D4D4"/>
                <w:sz w:val="21"/>
                <w:szCs w:val="21"/>
              </w:rPr>
              <w:pPrChange w:id="12941" w:author="Donovan Goode" w:date="2018-11-09T10:05:00Z">
                <w:pPr>
                  <w:shd w:val="clear" w:color="auto" w:fill="1E1E1E"/>
                  <w:spacing w:line="285" w:lineRule="atLeast"/>
                </w:pPr>
              </w:pPrChange>
            </w:pPr>
            <w:del w:id="1294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.wc-message-from-bot a.wc-link-download:active .wc-icon-download</w:delText>
              </w:r>
              <w:r w:rsidRPr="00F84715" w:rsidDel="008B6AF4">
                <w:rPr>
                  <w:rFonts w:ascii="Consolas" w:eastAsia="Times New Roman" w:hAnsi="Consolas" w:cs="Times New Roman"/>
                  <w:color w:val="D4D4D4"/>
                  <w:sz w:val="21"/>
                  <w:szCs w:val="21"/>
                </w:rPr>
                <w:delText xml:space="preserve"> {</w:delText>
              </w:r>
            </w:del>
          </w:p>
          <w:p w14:paraId="19C4115B" w14:textId="77777777" w:rsidR="00ED1509" w:rsidRPr="00F84715" w:rsidDel="008B6AF4" w:rsidRDefault="00ED1509">
            <w:pPr>
              <w:pStyle w:val="Heading1Numbered"/>
              <w:rPr>
                <w:del w:id="12943" w:author="Donovan Goode" w:date="2018-11-09T10:04:00Z"/>
                <w:rFonts w:ascii="Consolas" w:eastAsia="Times New Roman" w:hAnsi="Consolas" w:cs="Times New Roman"/>
                <w:color w:val="D4D4D4"/>
                <w:sz w:val="21"/>
                <w:szCs w:val="21"/>
              </w:rPr>
              <w:pPrChange w:id="12944" w:author="Donovan Goode" w:date="2018-11-09T10:05:00Z">
                <w:pPr>
                  <w:shd w:val="clear" w:color="auto" w:fill="1E1E1E"/>
                  <w:spacing w:line="285" w:lineRule="atLeast"/>
                </w:pPr>
              </w:pPrChange>
            </w:pPr>
            <w:del w:id="1294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fill="#0078d7" fill-rule="evenodd"/&gt;&lt;/svg&gt;'</w:delText>
              </w:r>
              <w:r w:rsidRPr="00F84715" w:rsidDel="008B6AF4">
                <w:rPr>
                  <w:rFonts w:ascii="Consolas" w:eastAsia="Times New Roman" w:hAnsi="Consolas" w:cs="Times New Roman"/>
                  <w:color w:val="D4D4D4"/>
                  <w:sz w:val="21"/>
                  <w:szCs w:val="21"/>
                </w:rPr>
                <w:delText>);</w:delText>
              </w:r>
            </w:del>
          </w:p>
          <w:p w14:paraId="11DA9AD7" w14:textId="77777777" w:rsidR="00ED1509" w:rsidRPr="00F84715" w:rsidDel="008B6AF4" w:rsidRDefault="00ED1509">
            <w:pPr>
              <w:pStyle w:val="Heading1Numbered"/>
              <w:rPr>
                <w:del w:id="12946" w:author="Donovan Goode" w:date="2018-11-09T10:04:00Z"/>
                <w:rFonts w:ascii="Consolas" w:eastAsia="Times New Roman" w:hAnsi="Consolas" w:cs="Times New Roman"/>
                <w:color w:val="D4D4D4"/>
                <w:sz w:val="21"/>
                <w:szCs w:val="21"/>
              </w:rPr>
              <w:pPrChange w:id="12947" w:author="Donovan Goode" w:date="2018-11-09T10:05:00Z">
                <w:pPr>
                  <w:shd w:val="clear" w:color="auto" w:fill="1E1E1E"/>
                  <w:spacing w:line="285" w:lineRule="atLeast"/>
                </w:pPr>
              </w:pPrChange>
            </w:pPr>
            <w:del w:id="1294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0A72E83A" w14:textId="77777777" w:rsidR="00ED1509" w:rsidRPr="00F84715" w:rsidDel="008B6AF4" w:rsidRDefault="00ED1509">
            <w:pPr>
              <w:pStyle w:val="Heading1Numbered"/>
              <w:rPr>
                <w:del w:id="12949" w:author="Donovan Goode" w:date="2018-11-09T10:04:00Z"/>
                <w:rFonts w:ascii="Consolas" w:eastAsia="Times New Roman" w:hAnsi="Consolas" w:cs="Times New Roman"/>
                <w:color w:val="D4D4D4"/>
                <w:sz w:val="21"/>
                <w:szCs w:val="21"/>
              </w:rPr>
              <w:pPrChange w:id="12950" w:author="Donovan Goode" w:date="2018-11-09T10:05:00Z">
                <w:pPr>
                  <w:shd w:val="clear" w:color="auto" w:fill="1E1E1E"/>
                  <w:spacing w:line="285" w:lineRule="atLeast"/>
                </w:pPr>
              </w:pPrChange>
            </w:pPr>
          </w:p>
          <w:p w14:paraId="75439C6F" w14:textId="77777777" w:rsidR="00ED1509" w:rsidRPr="00F84715" w:rsidDel="008B6AF4" w:rsidRDefault="00ED1509">
            <w:pPr>
              <w:pStyle w:val="Heading1Numbered"/>
              <w:rPr>
                <w:del w:id="12951" w:author="Donovan Goode" w:date="2018-11-09T10:04:00Z"/>
                <w:rFonts w:ascii="Consolas" w:eastAsia="Times New Roman" w:hAnsi="Consolas" w:cs="Times New Roman"/>
                <w:color w:val="D4D4D4"/>
                <w:sz w:val="21"/>
                <w:szCs w:val="21"/>
              </w:rPr>
              <w:pPrChange w:id="12952" w:author="Donovan Goode" w:date="2018-11-09T10:05:00Z">
                <w:pPr>
                  <w:shd w:val="clear" w:color="auto" w:fill="1E1E1E"/>
                  <w:spacing w:line="285" w:lineRule="atLeast"/>
                </w:pPr>
              </w:pPrChange>
            </w:pPr>
            <w:del w:id="12953" w:author="Donovan Goode" w:date="2018-11-09T10:04:00Z">
              <w:r w:rsidRPr="00F84715" w:rsidDel="008B6AF4">
                <w:rPr>
                  <w:rFonts w:ascii="Consolas" w:eastAsia="Times New Roman" w:hAnsi="Consolas" w:cs="Times New Roman"/>
                  <w:color w:val="D7BA7D"/>
                  <w:sz w:val="21"/>
                  <w:szCs w:val="21"/>
                </w:rPr>
                <w:delText>.wc-message-from-me a.wc-link-download:link, .wc-message-from-me a.wc-link-download:visited</w:delText>
              </w:r>
              <w:r w:rsidRPr="00F84715" w:rsidDel="008B6AF4">
                <w:rPr>
                  <w:rFonts w:ascii="Consolas" w:eastAsia="Times New Roman" w:hAnsi="Consolas" w:cs="Times New Roman"/>
                  <w:color w:val="D4D4D4"/>
                  <w:sz w:val="21"/>
                  <w:szCs w:val="21"/>
                </w:rPr>
                <w:delText xml:space="preserve"> {</w:delText>
              </w:r>
            </w:del>
          </w:p>
          <w:p w14:paraId="3DD54456" w14:textId="77777777" w:rsidR="00ED1509" w:rsidRPr="00F84715" w:rsidDel="008B6AF4" w:rsidRDefault="00ED1509">
            <w:pPr>
              <w:pStyle w:val="Heading1Numbered"/>
              <w:rPr>
                <w:del w:id="12954" w:author="Donovan Goode" w:date="2018-11-09T10:04:00Z"/>
                <w:rFonts w:ascii="Consolas" w:eastAsia="Times New Roman" w:hAnsi="Consolas" w:cs="Times New Roman"/>
                <w:color w:val="D4D4D4"/>
                <w:sz w:val="21"/>
                <w:szCs w:val="21"/>
              </w:rPr>
              <w:pPrChange w:id="12955" w:author="Donovan Goode" w:date="2018-11-09T10:05:00Z">
                <w:pPr>
                  <w:shd w:val="clear" w:color="auto" w:fill="1E1E1E"/>
                  <w:spacing w:line="285" w:lineRule="atLeast"/>
                </w:pPr>
              </w:pPrChange>
            </w:pPr>
            <w:del w:id="1295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39AB7461" w14:textId="77777777" w:rsidR="00ED1509" w:rsidRPr="00F84715" w:rsidDel="008B6AF4" w:rsidRDefault="00ED1509">
            <w:pPr>
              <w:pStyle w:val="Heading1Numbered"/>
              <w:rPr>
                <w:del w:id="12957" w:author="Donovan Goode" w:date="2018-11-09T10:04:00Z"/>
                <w:rFonts w:ascii="Consolas" w:eastAsia="Times New Roman" w:hAnsi="Consolas" w:cs="Times New Roman"/>
                <w:color w:val="D4D4D4"/>
                <w:sz w:val="21"/>
                <w:szCs w:val="21"/>
              </w:rPr>
              <w:pPrChange w:id="12958" w:author="Donovan Goode" w:date="2018-11-09T10:05:00Z">
                <w:pPr>
                  <w:shd w:val="clear" w:color="auto" w:fill="1E1E1E"/>
                  <w:spacing w:line="285" w:lineRule="atLeast"/>
                </w:pPr>
              </w:pPrChange>
            </w:pPr>
            <w:del w:id="1295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1</w:delText>
              </w:r>
              <w:r w:rsidRPr="00F84715" w:rsidDel="008B6AF4">
                <w:rPr>
                  <w:rFonts w:ascii="Consolas" w:eastAsia="Times New Roman" w:hAnsi="Consolas" w:cs="Times New Roman"/>
                  <w:color w:val="D4D4D4"/>
                  <w:sz w:val="21"/>
                  <w:szCs w:val="21"/>
                </w:rPr>
                <w:delText>; }</w:delText>
              </w:r>
            </w:del>
          </w:p>
          <w:p w14:paraId="019C7E9D" w14:textId="77777777" w:rsidR="00ED1509" w:rsidRPr="00F84715" w:rsidDel="008B6AF4" w:rsidRDefault="00ED1509">
            <w:pPr>
              <w:pStyle w:val="Heading1Numbered"/>
              <w:rPr>
                <w:del w:id="12960" w:author="Donovan Goode" w:date="2018-11-09T10:04:00Z"/>
                <w:rFonts w:ascii="Consolas" w:eastAsia="Times New Roman" w:hAnsi="Consolas" w:cs="Times New Roman"/>
                <w:color w:val="D4D4D4"/>
                <w:sz w:val="21"/>
                <w:szCs w:val="21"/>
              </w:rPr>
              <w:pPrChange w:id="12961" w:author="Donovan Goode" w:date="2018-11-09T10:05:00Z">
                <w:pPr>
                  <w:shd w:val="clear" w:color="auto" w:fill="1E1E1E"/>
                  <w:spacing w:line="285" w:lineRule="atLeast"/>
                </w:pPr>
              </w:pPrChange>
            </w:pPr>
            <w:del w:id="1296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.wc-message-from-me a.wc-link-download:link .wc-icon-download, .wc-message-from-me a.wc-link-download:visited .wc-icon-download</w:delText>
              </w:r>
              <w:r w:rsidRPr="00F84715" w:rsidDel="008B6AF4">
                <w:rPr>
                  <w:rFonts w:ascii="Consolas" w:eastAsia="Times New Roman" w:hAnsi="Consolas" w:cs="Times New Roman"/>
                  <w:color w:val="D4D4D4"/>
                  <w:sz w:val="21"/>
                  <w:szCs w:val="21"/>
                </w:rPr>
                <w:delText xml:space="preserve"> {</w:delText>
              </w:r>
            </w:del>
          </w:p>
          <w:p w14:paraId="6BB20A8D" w14:textId="77777777" w:rsidR="00ED1509" w:rsidRPr="00F84715" w:rsidDel="008B6AF4" w:rsidRDefault="00ED1509">
            <w:pPr>
              <w:pStyle w:val="Heading1Numbered"/>
              <w:rPr>
                <w:del w:id="12963" w:author="Donovan Goode" w:date="2018-11-09T10:04:00Z"/>
                <w:rFonts w:ascii="Consolas" w:eastAsia="Times New Roman" w:hAnsi="Consolas" w:cs="Times New Roman"/>
                <w:color w:val="D4D4D4"/>
                <w:sz w:val="21"/>
                <w:szCs w:val="21"/>
              </w:rPr>
              <w:pPrChange w:id="12964" w:author="Donovan Goode" w:date="2018-11-09T10:05:00Z">
                <w:pPr>
                  <w:shd w:val="clear" w:color="auto" w:fill="1E1E1E"/>
                  <w:spacing w:line="285" w:lineRule="atLeast"/>
                </w:pPr>
              </w:pPrChange>
            </w:pPr>
            <w:del w:id="1296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fill="#ffffff" fill-rule="evenodd"/&gt;&lt;/svg&gt;'</w:delText>
              </w:r>
              <w:r w:rsidRPr="00F84715" w:rsidDel="008B6AF4">
                <w:rPr>
                  <w:rFonts w:ascii="Consolas" w:eastAsia="Times New Roman" w:hAnsi="Consolas" w:cs="Times New Roman"/>
                  <w:color w:val="D4D4D4"/>
                  <w:sz w:val="21"/>
                  <w:szCs w:val="21"/>
                </w:rPr>
                <w:delText>);</w:delText>
              </w:r>
            </w:del>
          </w:p>
          <w:p w14:paraId="284BA1EF" w14:textId="77777777" w:rsidR="00ED1509" w:rsidRPr="00F84715" w:rsidDel="008B6AF4" w:rsidRDefault="00ED1509">
            <w:pPr>
              <w:pStyle w:val="Heading1Numbered"/>
              <w:rPr>
                <w:del w:id="12966" w:author="Donovan Goode" w:date="2018-11-09T10:04:00Z"/>
                <w:rFonts w:ascii="Consolas" w:eastAsia="Times New Roman" w:hAnsi="Consolas" w:cs="Times New Roman"/>
                <w:color w:val="D4D4D4"/>
                <w:sz w:val="21"/>
                <w:szCs w:val="21"/>
              </w:rPr>
              <w:pPrChange w:id="12967" w:author="Donovan Goode" w:date="2018-11-09T10:05:00Z">
                <w:pPr>
                  <w:shd w:val="clear" w:color="auto" w:fill="1E1E1E"/>
                  <w:spacing w:line="285" w:lineRule="atLeast"/>
                </w:pPr>
              </w:pPrChange>
            </w:pPr>
            <w:del w:id="1296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7890239D" w14:textId="77777777" w:rsidR="00ED1509" w:rsidRPr="00F84715" w:rsidDel="008B6AF4" w:rsidRDefault="00ED1509">
            <w:pPr>
              <w:pStyle w:val="Heading1Numbered"/>
              <w:rPr>
                <w:del w:id="12969" w:author="Donovan Goode" w:date="2018-11-09T10:04:00Z"/>
                <w:rFonts w:ascii="Consolas" w:eastAsia="Times New Roman" w:hAnsi="Consolas" w:cs="Times New Roman"/>
                <w:color w:val="D4D4D4"/>
                <w:sz w:val="21"/>
                <w:szCs w:val="21"/>
              </w:rPr>
              <w:pPrChange w:id="12970" w:author="Donovan Goode" w:date="2018-11-09T10:05:00Z">
                <w:pPr>
                  <w:shd w:val="clear" w:color="auto" w:fill="1E1E1E"/>
                  <w:spacing w:line="285" w:lineRule="atLeast"/>
                </w:pPr>
              </w:pPrChange>
            </w:pPr>
          </w:p>
          <w:p w14:paraId="4CB33D6A" w14:textId="77777777" w:rsidR="00ED1509" w:rsidRPr="00F84715" w:rsidDel="008B6AF4" w:rsidRDefault="00ED1509">
            <w:pPr>
              <w:pStyle w:val="Heading1Numbered"/>
              <w:rPr>
                <w:del w:id="12971" w:author="Donovan Goode" w:date="2018-11-09T10:04:00Z"/>
                <w:rFonts w:ascii="Consolas" w:eastAsia="Times New Roman" w:hAnsi="Consolas" w:cs="Times New Roman"/>
                <w:color w:val="D4D4D4"/>
                <w:sz w:val="21"/>
                <w:szCs w:val="21"/>
              </w:rPr>
              <w:pPrChange w:id="12972" w:author="Donovan Goode" w:date="2018-11-09T10:05:00Z">
                <w:pPr>
                  <w:shd w:val="clear" w:color="auto" w:fill="1E1E1E"/>
                  <w:spacing w:line="285" w:lineRule="atLeast"/>
                </w:pPr>
              </w:pPrChange>
            </w:pPr>
            <w:del w:id="12973" w:author="Donovan Goode" w:date="2018-11-09T10:04:00Z">
              <w:r w:rsidRPr="00F84715" w:rsidDel="008B6AF4">
                <w:rPr>
                  <w:rFonts w:ascii="Consolas" w:eastAsia="Times New Roman" w:hAnsi="Consolas" w:cs="Times New Roman"/>
                  <w:color w:val="D7BA7D"/>
                  <w:sz w:val="21"/>
                  <w:szCs w:val="21"/>
                </w:rPr>
                <w:delText>.wc-message-from-me a.wc-link-download:hover</w:delText>
              </w:r>
              <w:r w:rsidRPr="00F84715" w:rsidDel="008B6AF4">
                <w:rPr>
                  <w:rFonts w:ascii="Consolas" w:eastAsia="Times New Roman" w:hAnsi="Consolas" w:cs="Times New Roman"/>
                  <w:color w:val="D4D4D4"/>
                  <w:sz w:val="21"/>
                  <w:szCs w:val="21"/>
                </w:rPr>
                <w:delText xml:space="preserve"> {</w:delText>
              </w:r>
            </w:del>
          </w:p>
          <w:p w14:paraId="1347DD42" w14:textId="77777777" w:rsidR="00ED1509" w:rsidRPr="00F84715" w:rsidDel="008B6AF4" w:rsidRDefault="00ED1509">
            <w:pPr>
              <w:pStyle w:val="Heading1Numbered"/>
              <w:rPr>
                <w:del w:id="12974" w:author="Donovan Goode" w:date="2018-11-09T10:04:00Z"/>
                <w:rFonts w:ascii="Consolas" w:eastAsia="Times New Roman" w:hAnsi="Consolas" w:cs="Times New Roman"/>
                <w:color w:val="D4D4D4"/>
                <w:sz w:val="21"/>
                <w:szCs w:val="21"/>
              </w:rPr>
              <w:pPrChange w:id="12975" w:author="Donovan Goode" w:date="2018-11-09T10:05:00Z">
                <w:pPr>
                  <w:shd w:val="clear" w:color="auto" w:fill="1E1E1E"/>
                  <w:spacing w:line="285" w:lineRule="atLeast"/>
                </w:pPr>
              </w:pPrChange>
            </w:pPr>
            <w:del w:id="1297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w:delText>
              </w:r>
            </w:del>
          </w:p>
          <w:p w14:paraId="46FFE6F9" w14:textId="77777777" w:rsidR="00ED1509" w:rsidRPr="00F84715" w:rsidDel="008B6AF4" w:rsidRDefault="00ED1509">
            <w:pPr>
              <w:pStyle w:val="Heading1Numbered"/>
              <w:rPr>
                <w:del w:id="12977" w:author="Donovan Goode" w:date="2018-11-09T10:04:00Z"/>
                <w:rFonts w:ascii="Consolas" w:eastAsia="Times New Roman" w:hAnsi="Consolas" w:cs="Times New Roman"/>
                <w:color w:val="D4D4D4"/>
                <w:sz w:val="21"/>
                <w:szCs w:val="21"/>
              </w:rPr>
              <w:pPrChange w:id="12978" w:author="Donovan Goode" w:date="2018-11-09T10:05:00Z">
                <w:pPr>
                  <w:shd w:val="clear" w:color="auto" w:fill="1E1E1E"/>
                  <w:spacing w:line="285" w:lineRule="atLeast"/>
                </w:pPr>
              </w:pPrChange>
            </w:pPr>
            <w:del w:id="12979"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opacity</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B5CEA8"/>
                  <w:sz w:val="21"/>
                  <w:szCs w:val="21"/>
                </w:rPr>
                <w:delText>0.8</w:delText>
              </w:r>
              <w:r w:rsidRPr="00F84715" w:rsidDel="008B6AF4">
                <w:rPr>
                  <w:rFonts w:ascii="Consolas" w:eastAsia="Times New Roman" w:hAnsi="Consolas" w:cs="Times New Roman"/>
                  <w:color w:val="D4D4D4"/>
                  <w:sz w:val="21"/>
                  <w:szCs w:val="21"/>
                </w:rPr>
                <w:delText>; }</w:delText>
              </w:r>
            </w:del>
          </w:p>
          <w:p w14:paraId="624CA88F" w14:textId="77777777" w:rsidR="00ED1509" w:rsidRPr="00F84715" w:rsidDel="008B6AF4" w:rsidRDefault="00ED1509">
            <w:pPr>
              <w:pStyle w:val="Heading1Numbered"/>
              <w:rPr>
                <w:del w:id="12980" w:author="Donovan Goode" w:date="2018-11-09T10:04:00Z"/>
                <w:rFonts w:ascii="Consolas" w:eastAsia="Times New Roman" w:hAnsi="Consolas" w:cs="Times New Roman"/>
                <w:color w:val="D4D4D4"/>
                <w:sz w:val="21"/>
                <w:szCs w:val="21"/>
              </w:rPr>
              <w:pPrChange w:id="12981" w:author="Donovan Goode" w:date="2018-11-09T10:05:00Z">
                <w:pPr>
                  <w:shd w:val="clear" w:color="auto" w:fill="1E1E1E"/>
                  <w:spacing w:line="285" w:lineRule="atLeast"/>
                </w:pPr>
              </w:pPrChange>
            </w:pPr>
            <w:del w:id="12982"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7BA7D"/>
                  <w:sz w:val="21"/>
                  <w:szCs w:val="21"/>
                </w:rPr>
                <w:delText>.wc-message-from-me a.wc-link-download:hover .wc-icon-download</w:delText>
              </w:r>
              <w:r w:rsidRPr="00F84715" w:rsidDel="008B6AF4">
                <w:rPr>
                  <w:rFonts w:ascii="Consolas" w:eastAsia="Times New Roman" w:hAnsi="Consolas" w:cs="Times New Roman"/>
                  <w:color w:val="D4D4D4"/>
                  <w:sz w:val="21"/>
                  <w:szCs w:val="21"/>
                </w:rPr>
                <w:delText xml:space="preserve"> {</w:delText>
              </w:r>
            </w:del>
          </w:p>
          <w:p w14:paraId="31EB6871" w14:textId="77777777" w:rsidR="00ED1509" w:rsidRPr="00F84715" w:rsidDel="008B6AF4" w:rsidRDefault="00ED1509">
            <w:pPr>
              <w:pStyle w:val="Heading1Numbered"/>
              <w:rPr>
                <w:del w:id="12983" w:author="Donovan Goode" w:date="2018-11-09T10:04:00Z"/>
                <w:rFonts w:ascii="Consolas" w:eastAsia="Times New Roman" w:hAnsi="Consolas" w:cs="Times New Roman"/>
                <w:color w:val="D4D4D4"/>
                <w:sz w:val="21"/>
                <w:szCs w:val="21"/>
              </w:rPr>
              <w:pPrChange w:id="12984" w:author="Donovan Goode" w:date="2018-11-09T10:05:00Z">
                <w:pPr>
                  <w:shd w:val="clear" w:color="auto" w:fill="1E1E1E"/>
                  <w:spacing w:line="285" w:lineRule="atLeast"/>
                </w:pPr>
              </w:pPrChange>
            </w:pPr>
            <w:del w:id="12985"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background-image</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DCDCAA"/>
                  <w:sz w:val="21"/>
                  <w:szCs w:val="21"/>
                </w:rPr>
                <w:delText>url</w:delText>
              </w:r>
              <w:r w:rsidRPr="00F84715" w:rsidDel="008B6AF4">
                <w:rPr>
                  <w:rFonts w:ascii="Consolas" w:eastAsia="Times New Roman" w:hAnsi="Consolas" w:cs="Times New Roman"/>
                  <w:color w:val="D4D4D4"/>
                  <w:sz w:val="21"/>
                  <w:szCs w:val="21"/>
                </w:rPr>
                <w:delText>(</w:delText>
              </w:r>
              <w:r w:rsidRPr="00F84715" w:rsidDel="008B6AF4">
                <w:rPr>
                  <w:rFonts w:ascii="Consolas" w:eastAsia="Times New Roman" w:hAnsi="Consolas" w:cs="Times New Roman"/>
                  <w:color w:val="CE9178"/>
                  <w:sz w:val="21"/>
                  <w:szCs w:val="21"/>
                </w:rPr>
                <w:delText>'data:image/svg+xml;utf8,&lt;svg width="12" height="20" viewBox="0 0 12 20" xmlns="http://www.w3.org/2000/svg"&gt;&lt;path d="M.435 20v-1.25h11.13V20H.435zM12 10.44l-6 6.113-6-6.114.87-.88 4.512 4.59V0h1.236v14.15l4.512-4.59.87.88z" fill="#ffffff" fill-rule="evenodd"/&gt;&lt;/svg&gt;'</w:delText>
              </w:r>
              <w:r w:rsidRPr="00F84715" w:rsidDel="008B6AF4">
                <w:rPr>
                  <w:rFonts w:ascii="Consolas" w:eastAsia="Times New Roman" w:hAnsi="Consolas" w:cs="Times New Roman"/>
                  <w:color w:val="D4D4D4"/>
                  <w:sz w:val="21"/>
                  <w:szCs w:val="21"/>
                </w:rPr>
                <w:delText>);</w:delText>
              </w:r>
            </w:del>
          </w:p>
          <w:p w14:paraId="2F127F82" w14:textId="77777777" w:rsidR="00ED1509" w:rsidRPr="00F84715" w:rsidDel="008B6AF4" w:rsidRDefault="00ED1509">
            <w:pPr>
              <w:pStyle w:val="Heading1Numbered"/>
              <w:rPr>
                <w:del w:id="12986" w:author="Donovan Goode" w:date="2018-11-09T10:04:00Z"/>
                <w:rFonts w:ascii="Consolas" w:eastAsia="Times New Roman" w:hAnsi="Consolas" w:cs="Times New Roman"/>
                <w:color w:val="D4D4D4"/>
                <w:sz w:val="21"/>
                <w:szCs w:val="21"/>
              </w:rPr>
              <w:pPrChange w:id="12987" w:author="Donovan Goode" w:date="2018-11-09T10:05:00Z">
                <w:pPr>
                  <w:shd w:val="clear" w:color="auto" w:fill="1E1E1E"/>
                  <w:spacing w:line="285" w:lineRule="atLeast"/>
                </w:pPr>
              </w:pPrChange>
            </w:pPr>
            <w:del w:id="12988"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background-repeat</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no-repeat</w:delText>
              </w:r>
              <w:r w:rsidRPr="00F84715" w:rsidDel="008B6AF4">
                <w:rPr>
                  <w:rFonts w:ascii="Consolas" w:eastAsia="Times New Roman" w:hAnsi="Consolas" w:cs="Times New Roman"/>
                  <w:color w:val="D4D4D4"/>
                  <w:sz w:val="21"/>
                  <w:szCs w:val="21"/>
                </w:rPr>
                <w:delText>; }</w:delText>
              </w:r>
            </w:del>
          </w:p>
          <w:p w14:paraId="73B26A80" w14:textId="77777777" w:rsidR="00ED1509" w:rsidRPr="00F84715" w:rsidDel="008B6AF4" w:rsidRDefault="00ED1509">
            <w:pPr>
              <w:pStyle w:val="Heading1Numbered"/>
              <w:rPr>
                <w:del w:id="12989" w:author="Donovan Goode" w:date="2018-11-09T10:04:00Z"/>
                <w:rFonts w:ascii="Consolas" w:eastAsia="Times New Roman" w:hAnsi="Consolas" w:cs="Times New Roman"/>
                <w:color w:val="D4D4D4"/>
                <w:sz w:val="21"/>
                <w:szCs w:val="21"/>
              </w:rPr>
              <w:pPrChange w:id="12990" w:author="Donovan Goode" w:date="2018-11-09T10:05:00Z">
                <w:pPr>
                  <w:shd w:val="clear" w:color="auto" w:fill="1E1E1E"/>
                  <w:spacing w:line="285" w:lineRule="atLeast"/>
                </w:pPr>
              </w:pPrChange>
            </w:pPr>
          </w:p>
          <w:p w14:paraId="1EACAD42" w14:textId="77777777" w:rsidR="00ED1509" w:rsidRPr="00F84715" w:rsidDel="008B6AF4" w:rsidRDefault="00ED1509">
            <w:pPr>
              <w:pStyle w:val="Heading1Numbered"/>
              <w:rPr>
                <w:del w:id="12991" w:author="Donovan Goode" w:date="2018-11-09T10:04:00Z"/>
                <w:rFonts w:ascii="Consolas" w:eastAsia="Times New Roman" w:hAnsi="Consolas" w:cs="Times New Roman"/>
                <w:color w:val="D4D4D4"/>
                <w:sz w:val="21"/>
                <w:szCs w:val="21"/>
              </w:rPr>
              <w:pPrChange w:id="12992" w:author="Donovan Goode" w:date="2018-11-09T10:05:00Z">
                <w:pPr>
                  <w:shd w:val="clear" w:color="auto" w:fill="1E1E1E"/>
                  <w:spacing w:line="285" w:lineRule="atLeast"/>
                </w:pPr>
              </w:pPrChange>
            </w:pPr>
            <w:del w:id="12993" w:author="Donovan Goode" w:date="2018-11-09T10:04:00Z">
              <w:r w:rsidRPr="00F84715" w:rsidDel="008B6AF4">
                <w:rPr>
                  <w:rFonts w:ascii="Consolas" w:eastAsia="Times New Roman" w:hAnsi="Consolas" w:cs="Times New Roman"/>
                  <w:color w:val="D7BA7D"/>
                  <w:sz w:val="21"/>
                  <w:szCs w:val="21"/>
                </w:rPr>
                <w:delText>.wc-message-from-me a.wc-link-download:active</w:delText>
              </w:r>
              <w:r w:rsidRPr="00F84715" w:rsidDel="008B6AF4">
                <w:rPr>
                  <w:rFonts w:ascii="Consolas" w:eastAsia="Times New Roman" w:hAnsi="Consolas" w:cs="Times New Roman"/>
                  <w:color w:val="D4D4D4"/>
                  <w:sz w:val="21"/>
                  <w:szCs w:val="21"/>
                </w:rPr>
                <w:delText xml:space="preserve"> {</w:delText>
              </w:r>
            </w:del>
          </w:p>
          <w:p w14:paraId="617F8116" w14:textId="77777777" w:rsidR="00ED1509" w:rsidRPr="00F84715" w:rsidDel="008B6AF4" w:rsidRDefault="00ED1509">
            <w:pPr>
              <w:pStyle w:val="Heading1Numbered"/>
              <w:rPr>
                <w:del w:id="12994" w:author="Donovan Goode" w:date="2018-11-09T10:04:00Z"/>
                <w:rFonts w:ascii="Consolas" w:eastAsia="Times New Roman" w:hAnsi="Consolas" w:cs="Times New Roman"/>
                <w:color w:val="D4D4D4"/>
                <w:sz w:val="21"/>
                <w:szCs w:val="21"/>
              </w:rPr>
              <w:pPrChange w:id="12995" w:author="Donovan Goode" w:date="2018-11-09T10:05:00Z">
                <w:pPr>
                  <w:shd w:val="clear" w:color="auto" w:fill="1E1E1E"/>
                  <w:spacing w:line="285" w:lineRule="atLeast"/>
                </w:pPr>
              </w:pPrChange>
            </w:pPr>
            <w:del w:id="12996" w:author="Donovan Goode" w:date="2018-11-09T10:04:00Z">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9CDCFE"/>
                  <w:sz w:val="21"/>
                  <w:szCs w:val="21"/>
                </w:rPr>
                <w:delText>color</w:delText>
              </w:r>
              <w:r w:rsidRPr="00F84715" w:rsidDel="008B6AF4">
                <w:rPr>
                  <w:rFonts w:ascii="Consolas" w:eastAsia="Times New Roman" w:hAnsi="Consolas" w:cs="Times New Roman"/>
                  <w:color w:val="D4D4D4"/>
                  <w:sz w:val="21"/>
                  <w:szCs w:val="21"/>
                </w:rPr>
                <w:delText xml:space="preserve">: </w:delText>
              </w:r>
              <w:r w:rsidRPr="00F84715" w:rsidDel="008B6AF4">
                <w:rPr>
                  <w:rFonts w:ascii="Consolas" w:eastAsia="Times New Roman" w:hAnsi="Consolas" w:cs="Times New Roman"/>
                  <w:color w:val="CE9178"/>
                  <w:sz w:val="21"/>
                  <w:szCs w:val="21"/>
                </w:rPr>
                <w:delText>#ffffff</w:delText>
              </w:r>
              <w:r w:rsidRPr="00F84715" w:rsidDel="008B6AF4">
                <w:rPr>
                  <w:rFonts w:ascii="Consolas" w:eastAsia="Times New Roman" w:hAnsi="Consolas" w:cs="Times New Roman"/>
                  <w:color w:val="D4D4D4"/>
                  <w:sz w:val="21"/>
                  <w:szCs w:val="21"/>
                </w:rPr>
                <w:delText xml:space="preserve">;  </w:delText>
              </w:r>
            </w:del>
          </w:p>
          <w:p w14:paraId="73880719" w14:textId="77777777" w:rsidR="00ED1509" w:rsidRPr="00F84715" w:rsidDel="008B6AF4" w:rsidRDefault="00ED1509">
            <w:pPr>
              <w:pStyle w:val="Heading1Numbered"/>
              <w:rPr>
                <w:del w:id="12997" w:author="Donovan Goode" w:date="2018-11-09T10:04:00Z"/>
                <w:rFonts w:ascii="Consolas" w:eastAsia="Times New Roman" w:hAnsi="Consolas" w:cs="Times New Roman"/>
                <w:color w:val="D4D4D4"/>
                <w:sz w:val="21"/>
                <w:szCs w:val="21"/>
              </w:rPr>
              <w:pPrChange w:id="12998" w:author="Donovan Goode" w:date="2018-11-09T10:05:00Z">
                <w:pPr>
                  <w:shd w:val="clear" w:color="auto" w:fill="1E1E1E"/>
                  <w:spacing w:line="285" w:lineRule="atLeast"/>
                </w:pPr>
              </w:pPrChange>
            </w:pPr>
            <w:del w:id="12999" w:author="Donovan Goode" w:date="2018-11-09T10:04:00Z">
              <w:r w:rsidRPr="00F84715" w:rsidDel="008B6AF4">
                <w:rPr>
                  <w:rFonts w:ascii="Consolas" w:eastAsia="Times New Roman" w:hAnsi="Consolas" w:cs="Times New Roman"/>
                  <w:color w:val="D4D4D4"/>
                  <w:sz w:val="21"/>
                  <w:szCs w:val="21"/>
                </w:rPr>
                <w:delText>&lt;/</w:delText>
              </w:r>
              <w:r w:rsidRPr="00F84715" w:rsidDel="008B6AF4">
                <w:rPr>
                  <w:rFonts w:ascii="Consolas" w:eastAsia="Times New Roman" w:hAnsi="Consolas" w:cs="Times New Roman"/>
                  <w:color w:val="9CDCFE"/>
                  <w:sz w:val="21"/>
                  <w:szCs w:val="21"/>
                </w:rPr>
                <w:delText>style</w:delText>
              </w:r>
              <w:r w:rsidRPr="00F84715" w:rsidDel="008B6AF4">
                <w:rPr>
                  <w:rFonts w:ascii="Consolas" w:eastAsia="Times New Roman" w:hAnsi="Consolas" w:cs="Times New Roman"/>
                  <w:color w:val="D4D4D4"/>
                  <w:sz w:val="21"/>
                  <w:szCs w:val="21"/>
                </w:rPr>
                <w:delText>&gt;</w:delText>
              </w:r>
            </w:del>
          </w:p>
          <w:p w14:paraId="44854FAE" w14:textId="77777777" w:rsidR="00ED1509" w:rsidDel="008B6AF4" w:rsidRDefault="00ED1509">
            <w:pPr>
              <w:pStyle w:val="Heading1Numbered"/>
              <w:rPr>
                <w:del w:id="13000" w:author="Donovan Goode" w:date="2018-11-09T10:04:00Z"/>
              </w:rPr>
              <w:pPrChange w:id="13001" w:author="Donovan Goode" w:date="2018-11-09T10:05:00Z">
                <w:pPr/>
              </w:pPrChange>
            </w:pPr>
          </w:p>
        </w:tc>
      </w:tr>
    </w:tbl>
    <w:p w14:paraId="679B6D30" w14:textId="77777777" w:rsidR="00ED1509" w:rsidRPr="00765697" w:rsidDel="008B6AF4" w:rsidRDefault="00ED1509">
      <w:pPr>
        <w:pStyle w:val="Heading1Numbered"/>
        <w:rPr>
          <w:del w:id="13002" w:author="Donovan Goode" w:date="2018-11-09T10:04:00Z"/>
        </w:rPr>
        <w:pPrChange w:id="13003" w:author="Donovan Goode" w:date="2018-11-09T10:05:00Z">
          <w:pPr/>
        </w:pPrChange>
      </w:pPr>
    </w:p>
    <w:p w14:paraId="50B8AF84" w14:textId="77777777" w:rsidR="00ED1509" w:rsidDel="008B6AF4" w:rsidRDefault="00ED1509">
      <w:pPr>
        <w:pStyle w:val="Heading1Numbered"/>
        <w:rPr>
          <w:del w:id="13004" w:author="Donovan Goode" w:date="2018-11-09T10:04:00Z"/>
          <w:u w:val="single"/>
        </w:rPr>
        <w:pPrChange w:id="13005" w:author="Donovan Goode" w:date="2018-11-09T10:05:00Z">
          <w:pPr>
            <w:pStyle w:val="Heading2Numbered"/>
            <w:numPr>
              <w:numId w:val="28"/>
            </w:numPr>
            <w:ind w:left="216"/>
          </w:pPr>
        </w:pPrChange>
      </w:pPr>
      <w:del w:id="13006" w:author="Donovan Goode" w:date="2018-11-09T10:04:00Z">
        <w:r w:rsidRPr="009C0436" w:rsidDel="008B6AF4">
          <w:rPr>
            <w:u w:val="single"/>
          </w:rPr>
          <w:delText>Custom HTML</w:delText>
        </w:r>
      </w:del>
    </w:p>
    <w:p w14:paraId="58323611" w14:textId="77777777" w:rsidR="00ED1509" w:rsidDel="008B6AF4" w:rsidRDefault="00ED1509">
      <w:pPr>
        <w:pStyle w:val="Heading1Numbered"/>
        <w:rPr>
          <w:del w:id="13007" w:author="Donovan Goode" w:date="2018-11-09T10:04:00Z"/>
        </w:rPr>
        <w:pPrChange w:id="13008" w:author="Donovan Goode" w:date="2018-11-09T10:05:00Z">
          <w:pPr>
            <w:pStyle w:val="Heading3Numbered"/>
            <w:numPr>
              <w:numId w:val="28"/>
            </w:numPr>
            <w:ind w:left="216"/>
          </w:pPr>
        </w:pPrChange>
      </w:pPr>
      <w:del w:id="13009" w:author="Donovan Goode" w:date="2018-11-09T10:04:00Z">
        <w:r w:rsidDel="008B6AF4">
          <w:delText>Content Snippets</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3066"/>
        <w:gridCol w:w="8544"/>
      </w:tblGrid>
      <w:tr w:rsidR="00ED1509" w:rsidDel="008B6AF4" w14:paraId="07C92F04" w14:textId="214C5F1B" w:rsidTr="00A52519">
        <w:trPr>
          <w:cnfStyle w:val="100000000000" w:firstRow="1" w:lastRow="0" w:firstColumn="0" w:lastColumn="0" w:oddVBand="0" w:evenVBand="0" w:oddHBand="0" w:evenHBand="0" w:firstRowFirstColumn="0" w:firstRowLastColumn="0" w:lastRowFirstColumn="0" w:lastRowLastColumn="0"/>
          <w:del w:id="13010" w:author="Donovan Goode" w:date="2018-11-09T10:04:00Z"/>
        </w:trPr>
        <w:tc>
          <w:tcPr>
            <w:tcW w:w="1705" w:type="dxa"/>
          </w:tcPr>
          <w:p w14:paraId="1950FF39" w14:textId="77777777" w:rsidR="00ED1509" w:rsidRPr="00D01E6B" w:rsidDel="008B6AF4" w:rsidRDefault="00ED1509">
            <w:pPr>
              <w:pStyle w:val="Heading1Numbered"/>
              <w:rPr>
                <w:del w:id="13011" w:author="Donovan Goode" w:date="2018-11-09T10:04:00Z"/>
                <w:b/>
              </w:rPr>
              <w:pPrChange w:id="13012" w:author="Donovan Goode" w:date="2018-11-09T10:05:00Z">
                <w:pPr>
                  <w:framePr w:hSpace="180" w:wrap="around" w:vAnchor="text" w:hAnchor="margin" w:xAlign="center" w:y="130"/>
                  <w:jc w:val="center"/>
                </w:pPr>
              </w:pPrChange>
            </w:pPr>
            <w:del w:id="13013" w:author="Donovan Goode" w:date="2018-11-09T10:04:00Z">
              <w:r w:rsidDel="008B6AF4">
                <w:rPr>
                  <w:b/>
                </w:rPr>
                <w:delText>Content Snippet name</w:delText>
              </w:r>
            </w:del>
          </w:p>
        </w:tc>
        <w:tc>
          <w:tcPr>
            <w:tcW w:w="9905" w:type="dxa"/>
          </w:tcPr>
          <w:p w14:paraId="535BE767" w14:textId="77777777" w:rsidR="00ED1509" w:rsidRPr="00D01E6B" w:rsidDel="008B6AF4" w:rsidRDefault="00ED1509">
            <w:pPr>
              <w:pStyle w:val="Heading1Numbered"/>
              <w:rPr>
                <w:del w:id="13014" w:author="Donovan Goode" w:date="2018-11-09T10:04:00Z"/>
                <w:b/>
              </w:rPr>
              <w:pPrChange w:id="13015" w:author="Donovan Goode" w:date="2018-11-09T10:05:00Z">
                <w:pPr>
                  <w:framePr w:hSpace="180" w:wrap="around" w:vAnchor="text" w:hAnchor="margin" w:xAlign="center" w:y="130"/>
                  <w:jc w:val="center"/>
                </w:pPr>
              </w:pPrChange>
            </w:pPr>
            <w:del w:id="13016" w:author="Donovan Goode" w:date="2018-11-09T10:04:00Z">
              <w:r w:rsidDel="008B6AF4">
                <w:rPr>
                  <w:b/>
                </w:rPr>
                <w:delText>HTML Code</w:delText>
              </w:r>
            </w:del>
          </w:p>
        </w:tc>
      </w:tr>
      <w:tr w:rsidR="00ED1509" w:rsidDel="008B6AF4" w14:paraId="59660A36" w14:textId="3D360C84" w:rsidTr="00A52519">
        <w:trPr>
          <w:del w:id="13017" w:author="Donovan Goode" w:date="2018-11-09T10:04:00Z"/>
        </w:trPr>
        <w:tc>
          <w:tcPr>
            <w:tcW w:w="1705" w:type="dxa"/>
          </w:tcPr>
          <w:p w14:paraId="4C1D62B3" w14:textId="77777777" w:rsidR="00ED1509" w:rsidRPr="00D01E6B" w:rsidDel="008B6AF4" w:rsidRDefault="00ED1509">
            <w:pPr>
              <w:pStyle w:val="Heading1Numbered"/>
              <w:rPr>
                <w:del w:id="13018" w:author="Donovan Goode" w:date="2018-11-09T10:04:00Z"/>
              </w:rPr>
              <w:pPrChange w:id="13019" w:author="Donovan Goode" w:date="2018-11-09T10:05:00Z">
                <w:pPr>
                  <w:framePr w:hSpace="180" w:wrap="around" w:vAnchor="text" w:hAnchor="margin" w:xAlign="center" w:y="130"/>
                  <w:jc w:val="center"/>
                </w:pPr>
              </w:pPrChange>
            </w:pPr>
            <w:del w:id="13020" w:author="Donovan Goode" w:date="2018-11-09T10:04:00Z">
              <w:r w:rsidRPr="0070789B" w:rsidDel="008B6AF4">
                <w:rPr>
                  <w:highlight w:val="yellow"/>
                </w:rPr>
                <w:delText xml:space="preserve">Step 0 </w:delText>
              </w:r>
              <w:r w:rsidDel="008B6AF4">
                <w:rPr>
                  <w:highlight w:val="yellow"/>
                </w:rPr>
                <w:delText>-</w:delText>
              </w:r>
              <w:r w:rsidRPr="0070789B" w:rsidDel="008B6AF4">
                <w:rPr>
                  <w:highlight w:val="yellow"/>
                </w:rPr>
                <w:delText>Retirement Application Not Started</w:delText>
              </w:r>
            </w:del>
          </w:p>
        </w:tc>
        <w:tc>
          <w:tcPr>
            <w:tcW w:w="9905" w:type="dxa"/>
          </w:tcPr>
          <w:p w14:paraId="1E605A5A" w14:textId="77777777" w:rsidR="00ED1509" w:rsidRPr="00070D44" w:rsidDel="008B6AF4" w:rsidRDefault="00ED1509">
            <w:pPr>
              <w:pStyle w:val="Heading1Numbered"/>
              <w:rPr>
                <w:del w:id="13021" w:author="Donovan Goode" w:date="2018-11-09T10:04:00Z"/>
                <w:rFonts w:ascii="Consolas" w:eastAsia="Times New Roman" w:hAnsi="Consolas" w:cs="Times New Roman"/>
                <w:color w:val="D4D4D4"/>
                <w:sz w:val="21"/>
                <w:szCs w:val="21"/>
              </w:rPr>
              <w:pPrChange w:id="13022" w:author="Donovan Goode" w:date="2018-11-09T10:05:00Z">
                <w:pPr>
                  <w:framePr w:hSpace="180" w:wrap="around" w:vAnchor="text" w:hAnchor="margin" w:xAlign="center" w:y="130"/>
                  <w:shd w:val="clear" w:color="auto" w:fill="1E1E1E"/>
                  <w:spacing w:line="285" w:lineRule="atLeast"/>
                </w:pPr>
              </w:pPrChange>
            </w:pPr>
            <w:del w:id="13023" w:author="Donovan Goode" w:date="2018-11-09T10:04:00Z">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"row bs-wizard"</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style</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"border-bottom:0;"</w:delText>
              </w:r>
              <w:r w:rsidRPr="00070D44" w:rsidDel="008B6AF4">
                <w:rPr>
                  <w:rFonts w:ascii="Consolas" w:eastAsia="Times New Roman" w:hAnsi="Consolas" w:cs="Times New Roman"/>
                  <w:color w:val="808080"/>
                  <w:sz w:val="21"/>
                  <w:szCs w:val="21"/>
                </w:rPr>
                <w:delText>&gt;</w:delText>
              </w:r>
            </w:del>
          </w:p>
          <w:p w14:paraId="7176E2B1" w14:textId="77777777" w:rsidR="00ED1509" w:rsidRPr="00070D44" w:rsidDel="008B6AF4" w:rsidRDefault="00ED1509">
            <w:pPr>
              <w:pStyle w:val="Heading1Numbered"/>
              <w:rPr>
                <w:del w:id="13024" w:author="Donovan Goode" w:date="2018-11-09T10:04:00Z"/>
                <w:rFonts w:ascii="Consolas" w:eastAsia="Times New Roman" w:hAnsi="Consolas" w:cs="Times New Roman"/>
                <w:color w:val="D4D4D4"/>
                <w:sz w:val="21"/>
                <w:szCs w:val="21"/>
              </w:rPr>
              <w:pPrChange w:id="13025" w:author="Donovan Goode" w:date="2018-11-09T10:05:00Z">
                <w:pPr>
                  <w:framePr w:hSpace="180" w:wrap="around" w:vAnchor="text" w:hAnchor="margin" w:xAlign="center" w:y="130"/>
                  <w:shd w:val="clear" w:color="auto" w:fill="1E1E1E"/>
                  <w:spacing w:line="285" w:lineRule="atLeast"/>
                </w:pPr>
              </w:pPrChange>
            </w:pPr>
          </w:p>
          <w:p w14:paraId="78E3A2BF" w14:textId="77777777" w:rsidR="00ED1509" w:rsidRPr="00070D44" w:rsidDel="008B6AF4" w:rsidRDefault="00ED1509">
            <w:pPr>
              <w:pStyle w:val="Heading1Numbered"/>
              <w:rPr>
                <w:del w:id="13026" w:author="Donovan Goode" w:date="2018-11-09T10:04:00Z"/>
                <w:rFonts w:ascii="Consolas" w:eastAsia="Times New Roman" w:hAnsi="Consolas" w:cs="Times New Roman"/>
                <w:color w:val="D4D4D4"/>
                <w:sz w:val="21"/>
                <w:szCs w:val="21"/>
              </w:rPr>
              <w:pPrChange w:id="13027" w:author="Donovan Goode" w:date="2018-11-09T10:05:00Z">
                <w:pPr>
                  <w:framePr w:hSpace="180" w:wrap="around" w:vAnchor="text" w:hAnchor="margin" w:xAlign="center" w:y="130"/>
                  <w:shd w:val="clear" w:color="auto" w:fill="1E1E1E"/>
                  <w:spacing w:line="285" w:lineRule="atLeast"/>
                </w:pPr>
              </w:pPrChange>
            </w:pPr>
            <w:del w:id="13028"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"col-xs-3 bs-wizard-step disabled"</w:delText>
              </w:r>
              <w:r w:rsidRPr="00070D44" w:rsidDel="008B6AF4">
                <w:rPr>
                  <w:rFonts w:ascii="Consolas" w:eastAsia="Times New Roman" w:hAnsi="Consolas" w:cs="Times New Roman"/>
                  <w:color w:val="808080"/>
                  <w:sz w:val="21"/>
                  <w:szCs w:val="21"/>
                </w:rPr>
                <w:delText>&gt;</w:delText>
              </w:r>
            </w:del>
          </w:p>
          <w:p w14:paraId="4FE782BB" w14:textId="77777777" w:rsidR="00ED1509" w:rsidRPr="00070D44" w:rsidDel="008B6AF4" w:rsidRDefault="00ED1509">
            <w:pPr>
              <w:pStyle w:val="Heading1Numbered"/>
              <w:rPr>
                <w:del w:id="13029" w:author="Donovan Goode" w:date="2018-11-09T10:04:00Z"/>
                <w:rFonts w:ascii="Consolas" w:eastAsia="Times New Roman" w:hAnsi="Consolas" w:cs="Times New Roman"/>
                <w:color w:val="D4D4D4"/>
                <w:sz w:val="21"/>
                <w:szCs w:val="21"/>
              </w:rPr>
              <w:pPrChange w:id="13030" w:author="Donovan Goode" w:date="2018-11-09T10:05:00Z">
                <w:pPr>
                  <w:framePr w:hSpace="180" w:wrap="around" w:vAnchor="text" w:hAnchor="margin" w:xAlign="center" w:y="130"/>
                  <w:shd w:val="clear" w:color="auto" w:fill="1E1E1E"/>
                  <w:spacing w:line="285" w:lineRule="atLeast"/>
                </w:pPr>
              </w:pPrChange>
            </w:pPr>
            <w:del w:id="13031"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"text-center bs-wizard-stepnum"</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Step 1</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7F8F17D2" w14:textId="77777777" w:rsidR="00ED1509" w:rsidRPr="00070D44" w:rsidDel="008B6AF4" w:rsidRDefault="00ED1509">
            <w:pPr>
              <w:pStyle w:val="Heading1Numbered"/>
              <w:rPr>
                <w:del w:id="13032" w:author="Donovan Goode" w:date="2018-11-09T10:04:00Z"/>
                <w:rFonts w:ascii="Consolas" w:eastAsia="Times New Roman" w:hAnsi="Consolas" w:cs="Times New Roman"/>
                <w:color w:val="D4D4D4"/>
                <w:sz w:val="21"/>
                <w:szCs w:val="21"/>
              </w:rPr>
              <w:pPrChange w:id="13033" w:author="Donovan Goode" w:date="2018-11-09T10:05:00Z">
                <w:pPr>
                  <w:framePr w:hSpace="180" w:wrap="around" w:vAnchor="text" w:hAnchor="margin" w:xAlign="center" w:y="130"/>
                  <w:shd w:val="clear" w:color="auto" w:fill="1E1E1E"/>
                  <w:spacing w:line="285" w:lineRule="atLeast"/>
                </w:pPr>
              </w:pPrChange>
            </w:pPr>
            <w:del w:id="13034"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w:delText>
              </w:r>
              <w:r w:rsidRPr="00070D44" w:rsidDel="008B6AF4">
                <w:rPr>
                  <w:rFonts w:ascii="Consolas" w:eastAsia="Times New Roman" w:hAnsi="Consolas" w:cs="Times New Roman"/>
                  <w:color w:val="808080"/>
                  <w:sz w:val="21"/>
                  <w:szCs w:val="21"/>
                </w:rPr>
                <w:delText>&gt;</w:delText>
              </w:r>
            </w:del>
          </w:p>
          <w:p w14:paraId="2F91D5F7" w14:textId="77777777" w:rsidR="00ED1509" w:rsidRPr="00070D44" w:rsidDel="008B6AF4" w:rsidRDefault="00ED1509">
            <w:pPr>
              <w:pStyle w:val="Heading1Numbered"/>
              <w:rPr>
                <w:del w:id="13035" w:author="Donovan Goode" w:date="2018-11-09T10:04:00Z"/>
                <w:rFonts w:ascii="Consolas" w:eastAsia="Times New Roman" w:hAnsi="Consolas" w:cs="Times New Roman"/>
                <w:color w:val="D4D4D4"/>
                <w:sz w:val="21"/>
                <w:szCs w:val="21"/>
              </w:rPr>
              <w:pPrChange w:id="13036" w:author="Donovan Goode" w:date="2018-11-09T10:05:00Z">
                <w:pPr>
                  <w:framePr w:hSpace="180" w:wrap="around" w:vAnchor="text" w:hAnchor="margin" w:xAlign="center" w:y="130"/>
                  <w:shd w:val="clear" w:color="auto" w:fill="1E1E1E"/>
                  <w:spacing w:line="285" w:lineRule="atLeast"/>
                </w:pPr>
              </w:pPrChange>
            </w:pPr>
            <w:del w:id="13037"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"progress-bar"</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08CA362E" w14:textId="77777777" w:rsidR="00ED1509" w:rsidRPr="00070D44" w:rsidDel="008B6AF4" w:rsidRDefault="00ED1509">
            <w:pPr>
              <w:pStyle w:val="Heading1Numbered"/>
              <w:rPr>
                <w:del w:id="13038" w:author="Donovan Goode" w:date="2018-11-09T10:04:00Z"/>
                <w:rFonts w:ascii="Consolas" w:eastAsia="Times New Roman" w:hAnsi="Consolas" w:cs="Times New Roman"/>
                <w:color w:val="D4D4D4"/>
                <w:sz w:val="21"/>
                <w:szCs w:val="21"/>
              </w:rPr>
              <w:pPrChange w:id="13039" w:author="Donovan Goode" w:date="2018-11-09T10:05:00Z">
                <w:pPr>
                  <w:framePr w:hSpace="180" w:wrap="around" w:vAnchor="text" w:hAnchor="margin" w:xAlign="center" w:y="130"/>
                  <w:shd w:val="clear" w:color="auto" w:fill="1E1E1E"/>
                  <w:spacing w:line="285" w:lineRule="atLeast"/>
                </w:pPr>
              </w:pPrChange>
            </w:pPr>
            <w:del w:id="13040"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508D4732" w14:textId="77777777" w:rsidR="00ED1509" w:rsidRPr="00070D44" w:rsidDel="008B6AF4" w:rsidRDefault="00ED1509">
            <w:pPr>
              <w:pStyle w:val="Heading1Numbered"/>
              <w:rPr>
                <w:del w:id="13041" w:author="Donovan Goode" w:date="2018-11-09T10:04:00Z"/>
                <w:rFonts w:ascii="Consolas" w:eastAsia="Times New Roman" w:hAnsi="Consolas" w:cs="Times New Roman"/>
                <w:color w:val="D4D4D4"/>
                <w:sz w:val="21"/>
                <w:szCs w:val="21"/>
              </w:rPr>
              <w:pPrChange w:id="13042" w:author="Donovan Goode" w:date="2018-11-09T10:05:00Z">
                <w:pPr>
                  <w:framePr w:hSpace="180" w:wrap="around" w:vAnchor="text" w:hAnchor="margin" w:xAlign="center" w:y="130"/>
                  <w:shd w:val="clear" w:color="auto" w:fill="1E1E1E"/>
                  <w:spacing w:line="285" w:lineRule="atLeast"/>
                </w:pPr>
              </w:pPrChange>
            </w:pPr>
            <w:del w:id="13043"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href</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"bs-wizard-dot"</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808080"/>
                  <w:sz w:val="21"/>
                  <w:szCs w:val="21"/>
                </w:rPr>
                <w:delText>&gt;</w:delText>
              </w:r>
            </w:del>
          </w:p>
          <w:p w14:paraId="56F123C0" w14:textId="77777777" w:rsidR="00ED1509" w:rsidRPr="00070D44" w:rsidDel="008B6AF4" w:rsidRDefault="00ED1509">
            <w:pPr>
              <w:pStyle w:val="Heading1Numbered"/>
              <w:rPr>
                <w:del w:id="13044" w:author="Donovan Goode" w:date="2018-11-09T10:04:00Z"/>
                <w:rFonts w:ascii="Consolas" w:eastAsia="Times New Roman" w:hAnsi="Consolas" w:cs="Times New Roman"/>
                <w:color w:val="D4D4D4"/>
                <w:sz w:val="21"/>
                <w:szCs w:val="21"/>
              </w:rPr>
              <w:pPrChange w:id="13045" w:author="Donovan Goode" w:date="2018-11-09T10:05:00Z">
                <w:pPr>
                  <w:framePr w:hSpace="180" w:wrap="around" w:vAnchor="text" w:hAnchor="margin" w:xAlign="center" w:y="130"/>
                  <w:shd w:val="clear" w:color="auto" w:fill="1E1E1E"/>
                  <w:spacing w:line="285" w:lineRule="atLeast"/>
                </w:pPr>
              </w:pPrChange>
            </w:pPr>
            <w:del w:id="13046"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"bs-wizard-info text-center"</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Retirement Application</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7BF56DBD" w14:textId="77777777" w:rsidR="00ED1509" w:rsidRPr="00070D44" w:rsidDel="008B6AF4" w:rsidRDefault="00ED1509">
            <w:pPr>
              <w:pStyle w:val="Heading1Numbered"/>
              <w:rPr>
                <w:del w:id="13047" w:author="Donovan Goode" w:date="2018-11-09T10:04:00Z"/>
                <w:rFonts w:ascii="Consolas" w:eastAsia="Times New Roman" w:hAnsi="Consolas" w:cs="Times New Roman"/>
                <w:color w:val="D4D4D4"/>
                <w:sz w:val="21"/>
                <w:szCs w:val="21"/>
              </w:rPr>
              <w:pPrChange w:id="13048" w:author="Donovan Goode" w:date="2018-11-09T10:05:00Z">
                <w:pPr>
                  <w:framePr w:hSpace="180" w:wrap="around" w:vAnchor="text" w:hAnchor="margin" w:xAlign="center" w:y="130"/>
                  <w:shd w:val="clear" w:color="auto" w:fill="1E1E1E"/>
                  <w:spacing w:line="285" w:lineRule="atLeast"/>
                </w:pPr>
              </w:pPrChange>
            </w:pPr>
            <w:del w:id="13049"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117FE892" w14:textId="77777777" w:rsidR="00ED1509" w:rsidRPr="00070D44" w:rsidDel="008B6AF4" w:rsidRDefault="00ED1509">
            <w:pPr>
              <w:pStyle w:val="Heading1Numbered"/>
              <w:rPr>
                <w:del w:id="13050" w:author="Donovan Goode" w:date="2018-11-09T10:04:00Z"/>
                <w:rFonts w:ascii="Consolas" w:eastAsia="Times New Roman" w:hAnsi="Consolas" w:cs="Times New Roman"/>
                <w:color w:val="D4D4D4"/>
                <w:sz w:val="21"/>
                <w:szCs w:val="21"/>
              </w:rPr>
              <w:pPrChange w:id="13051" w:author="Donovan Goode" w:date="2018-11-09T10:05:00Z">
                <w:pPr>
                  <w:framePr w:hSpace="180" w:wrap="around" w:vAnchor="text" w:hAnchor="margin" w:xAlign="center" w:y="130"/>
                  <w:shd w:val="clear" w:color="auto" w:fill="1E1E1E"/>
                  <w:spacing w:line="285" w:lineRule="atLeast"/>
                </w:pPr>
              </w:pPrChange>
            </w:pPr>
          </w:p>
          <w:p w14:paraId="7309D4B8" w14:textId="77777777" w:rsidR="00ED1509" w:rsidRPr="00070D44" w:rsidDel="008B6AF4" w:rsidRDefault="00ED1509">
            <w:pPr>
              <w:pStyle w:val="Heading1Numbered"/>
              <w:rPr>
                <w:del w:id="13052" w:author="Donovan Goode" w:date="2018-11-09T10:04:00Z"/>
                <w:rFonts w:ascii="Consolas" w:eastAsia="Times New Roman" w:hAnsi="Consolas" w:cs="Times New Roman"/>
                <w:color w:val="D4D4D4"/>
                <w:sz w:val="21"/>
                <w:szCs w:val="21"/>
              </w:rPr>
              <w:pPrChange w:id="13053" w:author="Donovan Goode" w:date="2018-11-09T10:05:00Z">
                <w:pPr>
                  <w:framePr w:hSpace="180" w:wrap="around" w:vAnchor="text" w:hAnchor="margin" w:xAlign="center" w:y="130"/>
                  <w:shd w:val="clear" w:color="auto" w:fill="1E1E1E"/>
                  <w:spacing w:line="285" w:lineRule="atLeast"/>
                </w:pPr>
              </w:pPrChange>
            </w:pPr>
            <w:del w:id="13054"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"col-xs-3 bs-wizard-step disabled"</w:delText>
              </w:r>
              <w:r w:rsidRPr="00070D44" w:rsidDel="008B6AF4">
                <w:rPr>
                  <w:rFonts w:ascii="Consolas" w:eastAsia="Times New Roman" w:hAnsi="Consolas" w:cs="Times New Roman"/>
                  <w:color w:val="808080"/>
                  <w:sz w:val="21"/>
                  <w:szCs w:val="21"/>
                </w:rPr>
                <w:delText>&gt;</w:delText>
              </w:r>
            </w:del>
          </w:p>
          <w:p w14:paraId="5B329313" w14:textId="77777777" w:rsidR="00ED1509" w:rsidRPr="00070D44" w:rsidDel="008B6AF4" w:rsidRDefault="00ED1509">
            <w:pPr>
              <w:pStyle w:val="Heading1Numbered"/>
              <w:rPr>
                <w:del w:id="13055" w:author="Donovan Goode" w:date="2018-11-09T10:04:00Z"/>
                <w:rFonts w:ascii="Consolas" w:eastAsia="Times New Roman" w:hAnsi="Consolas" w:cs="Times New Roman"/>
                <w:color w:val="D4D4D4"/>
                <w:sz w:val="21"/>
                <w:szCs w:val="21"/>
              </w:rPr>
              <w:pPrChange w:id="13056" w:author="Donovan Goode" w:date="2018-11-09T10:05:00Z">
                <w:pPr>
                  <w:framePr w:hSpace="180" w:wrap="around" w:vAnchor="text" w:hAnchor="margin" w:xAlign="center" w:y="130"/>
                  <w:shd w:val="clear" w:color="auto" w:fill="1E1E1E"/>
                  <w:spacing w:line="285" w:lineRule="atLeast"/>
                </w:pPr>
              </w:pPrChange>
            </w:pPr>
            <w:del w:id="13057"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6A9955"/>
                  <w:sz w:val="21"/>
                  <w:szCs w:val="21"/>
                </w:rPr>
                <w:delText>&lt;!-- complete --&gt;</w:delText>
              </w:r>
            </w:del>
          </w:p>
          <w:p w14:paraId="3E412009" w14:textId="77777777" w:rsidR="00ED1509" w:rsidRPr="00070D44" w:rsidDel="008B6AF4" w:rsidRDefault="00ED1509">
            <w:pPr>
              <w:pStyle w:val="Heading1Numbered"/>
              <w:rPr>
                <w:del w:id="13058" w:author="Donovan Goode" w:date="2018-11-09T10:04:00Z"/>
                <w:rFonts w:ascii="Consolas" w:eastAsia="Times New Roman" w:hAnsi="Consolas" w:cs="Times New Roman"/>
                <w:color w:val="D4D4D4"/>
                <w:sz w:val="21"/>
                <w:szCs w:val="21"/>
              </w:rPr>
              <w:pPrChange w:id="13059" w:author="Donovan Goode" w:date="2018-11-09T10:05:00Z">
                <w:pPr>
                  <w:framePr w:hSpace="180" w:wrap="around" w:vAnchor="text" w:hAnchor="margin" w:xAlign="center" w:y="130"/>
                  <w:shd w:val="clear" w:color="auto" w:fill="1E1E1E"/>
                  <w:spacing w:line="285" w:lineRule="atLeast"/>
                </w:pPr>
              </w:pPrChange>
            </w:pPr>
            <w:del w:id="13060"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"text-center bs-wizard-stepnum"</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Step 2</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6376D4D4" w14:textId="77777777" w:rsidR="00ED1509" w:rsidRPr="00070D44" w:rsidDel="008B6AF4" w:rsidRDefault="00ED1509">
            <w:pPr>
              <w:pStyle w:val="Heading1Numbered"/>
              <w:rPr>
                <w:del w:id="13061" w:author="Donovan Goode" w:date="2018-11-09T10:04:00Z"/>
                <w:rFonts w:ascii="Consolas" w:eastAsia="Times New Roman" w:hAnsi="Consolas" w:cs="Times New Roman"/>
                <w:color w:val="D4D4D4"/>
                <w:sz w:val="21"/>
                <w:szCs w:val="21"/>
              </w:rPr>
              <w:pPrChange w:id="13062" w:author="Donovan Goode" w:date="2018-11-09T10:05:00Z">
                <w:pPr>
                  <w:framePr w:hSpace="180" w:wrap="around" w:vAnchor="text" w:hAnchor="margin" w:xAlign="center" w:y="130"/>
                  <w:shd w:val="clear" w:color="auto" w:fill="1E1E1E"/>
                  <w:spacing w:line="285" w:lineRule="atLeast"/>
                </w:pPr>
              </w:pPrChange>
            </w:pPr>
            <w:del w:id="13063"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w:delText>
              </w:r>
              <w:r w:rsidRPr="00070D44" w:rsidDel="008B6AF4">
                <w:rPr>
                  <w:rFonts w:ascii="Consolas" w:eastAsia="Times New Roman" w:hAnsi="Consolas" w:cs="Times New Roman"/>
                  <w:color w:val="808080"/>
                  <w:sz w:val="21"/>
                  <w:szCs w:val="21"/>
                </w:rPr>
                <w:delText>&gt;</w:delText>
              </w:r>
            </w:del>
          </w:p>
          <w:p w14:paraId="60CFC7DE" w14:textId="77777777" w:rsidR="00ED1509" w:rsidRPr="00070D44" w:rsidDel="008B6AF4" w:rsidRDefault="00ED1509">
            <w:pPr>
              <w:pStyle w:val="Heading1Numbered"/>
              <w:rPr>
                <w:del w:id="13064" w:author="Donovan Goode" w:date="2018-11-09T10:04:00Z"/>
                <w:rFonts w:ascii="Consolas" w:eastAsia="Times New Roman" w:hAnsi="Consolas" w:cs="Times New Roman"/>
                <w:color w:val="D4D4D4"/>
                <w:sz w:val="21"/>
                <w:szCs w:val="21"/>
              </w:rPr>
              <w:pPrChange w:id="13065" w:author="Donovan Goode" w:date="2018-11-09T10:05:00Z">
                <w:pPr>
                  <w:framePr w:hSpace="180" w:wrap="around" w:vAnchor="text" w:hAnchor="margin" w:xAlign="center" w:y="130"/>
                  <w:shd w:val="clear" w:color="auto" w:fill="1E1E1E"/>
                  <w:spacing w:line="285" w:lineRule="atLeast"/>
                </w:pPr>
              </w:pPrChange>
            </w:pPr>
            <w:del w:id="13066"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"progress-bar"</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1E337D59" w14:textId="77777777" w:rsidR="00ED1509" w:rsidRPr="00070D44" w:rsidDel="008B6AF4" w:rsidRDefault="00ED1509">
            <w:pPr>
              <w:pStyle w:val="Heading1Numbered"/>
              <w:rPr>
                <w:del w:id="13067" w:author="Donovan Goode" w:date="2018-11-09T10:04:00Z"/>
                <w:rFonts w:ascii="Consolas" w:eastAsia="Times New Roman" w:hAnsi="Consolas" w:cs="Times New Roman"/>
                <w:color w:val="D4D4D4"/>
                <w:sz w:val="21"/>
                <w:szCs w:val="21"/>
              </w:rPr>
              <w:pPrChange w:id="13068" w:author="Donovan Goode" w:date="2018-11-09T10:05:00Z">
                <w:pPr>
                  <w:framePr w:hSpace="180" w:wrap="around" w:vAnchor="text" w:hAnchor="margin" w:xAlign="center" w:y="130"/>
                  <w:shd w:val="clear" w:color="auto" w:fill="1E1E1E"/>
                  <w:spacing w:line="285" w:lineRule="atLeast"/>
                </w:pPr>
              </w:pPrChange>
            </w:pPr>
            <w:del w:id="13069"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385C6FD0" w14:textId="77777777" w:rsidR="00ED1509" w:rsidRPr="00070D44" w:rsidDel="008B6AF4" w:rsidRDefault="00ED1509">
            <w:pPr>
              <w:pStyle w:val="Heading1Numbered"/>
              <w:rPr>
                <w:del w:id="13070" w:author="Donovan Goode" w:date="2018-11-09T10:04:00Z"/>
                <w:rFonts w:ascii="Consolas" w:eastAsia="Times New Roman" w:hAnsi="Consolas" w:cs="Times New Roman"/>
                <w:color w:val="D4D4D4"/>
                <w:sz w:val="21"/>
                <w:szCs w:val="21"/>
              </w:rPr>
              <w:pPrChange w:id="13071" w:author="Donovan Goode" w:date="2018-11-09T10:05:00Z">
                <w:pPr>
                  <w:framePr w:hSpace="180" w:wrap="around" w:vAnchor="text" w:hAnchor="margin" w:xAlign="center" w:y="130"/>
                  <w:shd w:val="clear" w:color="auto" w:fill="1E1E1E"/>
                  <w:spacing w:line="285" w:lineRule="atLeast"/>
                </w:pPr>
              </w:pPrChange>
            </w:pPr>
            <w:del w:id="13072"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href</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"bs-wizard-dot"</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808080"/>
                  <w:sz w:val="21"/>
                  <w:szCs w:val="21"/>
                </w:rPr>
                <w:delText>&gt;</w:delText>
              </w:r>
            </w:del>
          </w:p>
          <w:p w14:paraId="4D3A460B" w14:textId="77777777" w:rsidR="00ED1509" w:rsidRPr="00070D44" w:rsidDel="008B6AF4" w:rsidRDefault="00ED1509">
            <w:pPr>
              <w:pStyle w:val="Heading1Numbered"/>
              <w:rPr>
                <w:del w:id="13073" w:author="Donovan Goode" w:date="2018-11-09T10:04:00Z"/>
                <w:rFonts w:ascii="Consolas" w:eastAsia="Times New Roman" w:hAnsi="Consolas" w:cs="Times New Roman"/>
                <w:color w:val="D4D4D4"/>
                <w:sz w:val="21"/>
                <w:szCs w:val="21"/>
              </w:rPr>
              <w:pPrChange w:id="13074" w:author="Donovan Goode" w:date="2018-11-09T10:05:00Z">
                <w:pPr>
                  <w:framePr w:hSpace="180" w:wrap="around" w:vAnchor="text" w:hAnchor="margin" w:xAlign="center" w:y="130"/>
                  <w:shd w:val="clear" w:color="auto" w:fill="1E1E1E"/>
                  <w:spacing w:line="285" w:lineRule="atLeast"/>
                </w:pPr>
              </w:pPrChange>
            </w:pPr>
            <w:del w:id="13075"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"bs-wizard-info text-center"</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Summary of Service</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4F9DF8C6" w14:textId="77777777" w:rsidR="00ED1509" w:rsidRPr="00070D44" w:rsidDel="008B6AF4" w:rsidRDefault="00ED1509">
            <w:pPr>
              <w:pStyle w:val="Heading1Numbered"/>
              <w:rPr>
                <w:del w:id="13076" w:author="Donovan Goode" w:date="2018-11-09T10:04:00Z"/>
                <w:rFonts w:ascii="Consolas" w:eastAsia="Times New Roman" w:hAnsi="Consolas" w:cs="Times New Roman"/>
                <w:color w:val="D4D4D4"/>
                <w:sz w:val="21"/>
                <w:szCs w:val="21"/>
              </w:rPr>
              <w:pPrChange w:id="13077" w:author="Donovan Goode" w:date="2018-11-09T10:05:00Z">
                <w:pPr>
                  <w:framePr w:hSpace="180" w:wrap="around" w:vAnchor="text" w:hAnchor="margin" w:xAlign="center" w:y="130"/>
                  <w:shd w:val="clear" w:color="auto" w:fill="1E1E1E"/>
                  <w:spacing w:line="285" w:lineRule="atLeast"/>
                </w:pPr>
              </w:pPrChange>
            </w:pPr>
            <w:del w:id="13078"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7A5DA987" w14:textId="77777777" w:rsidR="00ED1509" w:rsidRPr="00070D44" w:rsidDel="008B6AF4" w:rsidRDefault="00ED1509">
            <w:pPr>
              <w:pStyle w:val="Heading1Numbered"/>
              <w:rPr>
                <w:del w:id="13079" w:author="Donovan Goode" w:date="2018-11-09T10:04:00Z"/>
                <w:rFonts w:ascii="Consolas" w:eastAsia="Times New Roman" w:hAnsi="Consolas" w:cs="Times New Roman"/>
                <w:color w:val="D4D4D4"/>
                <w:sz w:val="21"/>
                <w:szCs w:val="21"/>
              </w:rPr>
              <w:pPrChange w:id="13080" w:author="Donovan Goode" w:date="2018-11-09T10:05:00Z">
                <w:pPr>
                  <w:framePr w:hSpace="180" w:wrap="around" w:vAnchor="text" w:hAnchor="margin" w:xAlign="center" w:y="130"/>
                  <w:shd w:val="clear" w:color="auto" w:fill="1E1E1E"/>
                  <w:spacing w:line="285" w:lineRule="atLeast"/>
                </w:pPr>
              </w:pPrChange>
            </w:pPr>
          </w:p>
          <w:p w14:paraId="763DABEE" w14:textId="77777777" w:rsidR="00ED1509" w:rsidRPr="00070D44" w:rsidDel="008B6AF4" w:rsidRDefault="00ED1509">
            <w:pPr>
              <w:pStyle w:val="Heading1Numbered"/>
              <w:rPr>
                <w:del w:id="13081" w:author="Donovan Goode" w:date="2018-11-09T10:04:00Z"/>
                <w:rFonts w:ascii="Consolas" w:eastAsia="Times New Roman" w:hAnsi="Consolas" w:cs="Times New Roman"/>
                <w:color w:val="D4D4D4"/>
                <w:sz w:val="21"/>
                <w:szCs w:val="21"/>
              </w:rPr>
              <w:pPrChange w:id="13082" w:author="Donovan Goode" w:date="2018-11-09T10:05:00Z">
                <w:pPr>
                  <w:framePr w:hSpace="180" w:wrap="around" w:vAnchor="text" w:hAnchor="margin" w:xAlign="center" w:y="130"/>
                  <w:shd w:val="clear" w:color="auto" w:fill="1E1E1E"/>
                  <w:spacing w:line="285" w:lineRule="atLeast"/>
                </w:pPr>
              </w:pPrChange>
            </w:pPr>
            <w:del w:id="13083"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"col-xs-3 bs-wizard-step disabled"</w:delText>
              </w:r>
              <w:r w:rsidRPr="00070D44" w:rsidDel="008B6AF4">
                <w:rPr>
                  <w:rFonts w:ascii="Consolas" w:eastAsia="Times New Roman" w:hAnsi="Consolas" w:cs="Times New Roman"/>
                  <w:color w:val="808080"/>
                  <w:sz w:val="21"/>
                  <w:szCs w:val="21"/>
                </w:rPr>
                <w:delText>&gt;</w:delText>
              </w:r>
            </w:del>
          </w:p>
          <w:p w14:paraId="36F9CE76" w14:textId="77777777" w:rsidR="00ED1509" w:rsidRPr="00070D44" w:rsidDel="008B6AF4" w:rsidRDefault="00ED1509">
            <w:pPr>
              <w:pStyle w:val="Heading1Numbered"/>
              <w:rPr>
                <w:del w:id="13084" w:author="Donovan Goode" w:date="2018-11-09T10:04:00Z"/>
                <w:rFonts w:ascii="Consolas" w:eastAsia="Times New Roman" w:hAnsi="Consolas" w:cs="Times New Roman"/>
                <w:color w:val="D4D4D4"/>
                <w:sz w:val="21"/>
                <w:szCs w:val="21"/>
              </w:rPr>
              <w:pPrChange w:id="13085" w:author="Donovan Goode" w:date="2018-11-09T10:05:00Z">
                <w:pPr>
                  <w:framePr w:hSpace="180" w:wrap="around" w:vAnchor="text" w:hAnchor="margin" w:xAlign="center" w:y="130"/>
                  <w:shd w:val="clear" w:color="auto" w:fill="1E1E1E"/>
                  <w:spacing w:line="285" w:lineRule="atLeast"/>
                </w:pPr>
              </w:pPrChange>
            </w:pPr>
            <w:del w:id="13086"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6A9955"/>
                  <w:sz w:val="21"/>
                  <w:szCs w:val="21"/>
                </w:rPr>
                <w:delText>&lt;!-- complete --&gt;</w:delText>
              </w:r>
            </w:del>
          </w:p>
          <w:p w14:paraId="2872483B" w14:textId="77777777" w:rsidR="00ED1509" w:rsidRPr="00070D44" w:rsidDel="008B6AF4" w:rsidRDefault="00ED1509">
            <w:pPr>
              <w:pStyle w:val="Heading1Numbered"/>
              <w:rPr>
                <w:del w:id="13087" w:author="Donovan Goode" w:date="2018-11-09T10:04:00Z"/>
                <w:rFonts w:ascii="Consolas" w:eastAsia="Times New Roman" w:hAnsi="Consolas" w:cs="Times New Roman"/>
                <w:color w:val="D4D4D4"/>
                <w:sz w:val="21"/>
                <w:szCs w:val="21"/>
              </w:rPr>
              <w:pPrChange w:id="13088" w:author="Donovan Goode" w:date="2018-11-09T10:05:00Z">
                <w:pPr>
                  <w:framePr w:hSpace="180" w:wrap="around" w:vAnchor="text" w:hAnchor="margin" w:xAlign="center" w:y="130"/>
                  <w:shd w:val="clear" w:color="auto" w:fill="1E1E1E"/>
                  <w:spacing w:line="285" w:lineRule="atLeast"/>
                </w:pPr>
              </w:pPrChange>
            </w:pPr>
            <w:del w:id="13089"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"text-center bs-wizard-stepnum"</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Step 3</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4349BE39" w14:textId="77777777" w:rsidR="00ED1509" w:rsidRPr="00070D44" w:rsidDel="008B6AF4" w:rsidRDefault="00ED1509">
            <w:pPr>
              <w:pStyle w:val="Heading1Numbered"/>
              <w:rPr>
                <w:del w:id="13090" w:author="Donovan Goode" w:date="2018-11-09T10:04:00Z"/>
                <w:rFonts w:ascii="Consolas" w:eastAsia="Times New Roman" w:hAnsi="Consolas" w:cs="Times New Roman"/>
                <w:color w:val="D4D4D4"/>
                <w:sz w:val="21"/>
                <w:szCs w:val="21"/>
              </w:rPr>
              <w:pPrChange w:id="13091" w:author="Donovan Goode" w:date="2018-11-09T10:05:00Z">
                <w:pPr>
                  <w:framePr w:hSpace="180" w:wrap="around" w:vAnchor="text" w:hAnchor="margin" w:xAlign="center" w:y="130"/>
                  <w:shd w:val="clear" w:color="auto" w:fill="1E1E1E"/>
                  <w:spacing w:line="285" w:lineRule="atLeast"/>
                </w:pPr>
              </w:pPrChange>
            </w:pPr>
            <w:del w:id="13092"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w:delText>
              </w:r>
              <w:r w:rsidRPr="00070D44" w:rsidDel="008B6AF4">
                <w:rPr>
                  <w:rFonts w:ascii="Consolas" w:eastAsia="Times New Roman" w:hAnsi="Consolas" w:cs="Times New Roman"/>
                  <w:color w:val="808080"/>
                  <w:sz w:val="21"/>
                  <w:szCs w:val="21"/>
                </w:rPr>
                <w:delText>&gt;</w:delText>
              </w:r>
            </w:del>
          </w:p>
          <w:p w14:paraId="7F1372C9" w14:textId="77777777" w:rsidR="00ED1509" w:rsidRPr="00070D44" w:rsidDel="008B6AF4" w:rsidRDefault="00ED1509">
            <w:pPr>
              <w:pStyle w:val="Heading1Numbered"/>
              <w:rPr>
                <w:del w:id="13093" w:author="Donovan Goode" w:date="2018-11-09T10:04:00Z"/>
                <w:rFonts w:ascii="Consolas" w:eastAsia="Times New Roman" w:hAnsi="Consolas" w:cs="Times New Roman"/>
                <w:color w:val="D4D4D4"/>
                <w:sz w:val="21"/>
                <w:szCs w:val="21"/>
              </w:rPr>
              <w:pPrChange w:id="13094" w:author="Donovan Goode" w:date="2018-11-09T10:05:00Z">
                <w:pPr>
                  <w:framePr w:hSpace="180" w:wrap="around" w:vAnchor="text" w:hAnchor="margin" w:xAlign="center" w:y="130"/>
                  <w:shd w:val="clear" w:color="auto" w:fill="1E1E1E"/>
                  <w:spacing w:line="285" w:lineRule="atLeast"/>
                </w:pPr>
              </w:pPrChange>
            </w:pPr>
            <w:del w:id="13095"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"progress-bar"</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2827804F" w14:textId="77777777" w:rsidR="00ED1509" w:rsidRPr="00070D44" w:rsidDel="008B6AF4" w:rsidRDefault="00ED1509">
            <w:pPr>
              <w:pStyle w:val="Heading1Numbered"/>
              <w:rPr>
                <w:del w:id="13096" w:author="Donovan Goode" w:date="2018-11-09T10:04:00Z"/>
                <w:rFonts w:ascii="Consolas" w:eastAsia="Times New Roman" w:hAnsi="Consolas" w:cs="Times New Roman"/>
                <w:color w:val="D4D4D4"/>
                <w:sz w:val="21"/>
                <w:szCs w:val="21"/>
              </w:rPr>
              <w:pPrChange w:id="13097" w:author="Donovan Goode" w:date="2018-11-09T10:05:00Z">
                <w:pPr>
                  <w:framePr w:hSpace="180" w:wrap="around" w:vAnchor="text" w:hAnchor="margin" w:xAlign="center" w:y="130"/>
                  <w:shd w:val="clear" w:color="auto" w:fill="1E1E1E"/>
                  <w:spacing w:line="285" w:lineRule="atLeast"/>
                </w:pPr>
              </w:pPrChange>
            </w:pPr>
            <w:del w:id="13098"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0E7210C6" w14:textId="77777777" w:rsidR="00ED1509" w:rsidRPr="00070D44" w:rsidDel="008B6AF4" w:rsidRDefault="00ED1509">
            <w:pPr>
              <w:pStyle w:val="Heading1Numbered"/>
              <w:rPr>
                <w:del w:id="13099" w:author="Donovan Goode" w:date="2018-11-09T10:04:00Z"/>
                <w:rFonts w:ascii="Consolas" w:eastAsia="Times New Roman" w:hAnsi="Consolas" w:cs="Times New Roman"/>
                <w:color w:val="D4D4D4"/>
                <w:sz w:val="21"/>
                <w:szCs w:val="21"/>
              </w:rPr>
              <w:pPrChange w:id="13100" w:author="Donovan Goode" w:date="2018-11-09T10:05:00Z">
                <w:pPr>
                  <w:framePr w:hSpace="180" w:wrap="around" w:vAnchor="text" w:hAnchor="margin" w:xAlign="center" w:y="130"/>
                  <w:shd w:val="clear" w:color="auto" w:fill="1E1E1E"/>
                  <w:spacing w:line="285" w:lineRule="atLeast"/>
                </w:pPr>
              </w:pPrChange>
            </w:pPr>
            <w:del w:id="13101"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href</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"bs-wizard-dot"</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808080"/>
                  <w:sz w:val="21"/>
                  <w:szCs w:val="21"/>
                </w:rPr>
                <w:delText>&gt;</w:delText>
              </w:r>
            </w:del>
          </w:p>
          <w:p w14:paraId="48FA26A3" w14:textId="77777777" w:rsidR="00ED1509" w:rsidRPr="00070D44" w:rsidDel="008B6AF4" w:rsidRDefault="00ED1509">
            <w:pPr>
              <w:pStyle w:val="Heading1Numbered"/>
              <w:rPr>
                <w:del w:id="13102" w:author="Donovan Goode" w:date="2018-11-09T10:04:00Z"/>
                <w:rFonts w:ascii="Consolas" w:eastAsia="Times New Roman" w:hAnsi="Consolas" w:cs="Times New Roman"/>
                <w:color w:val="D4D4D4"/>
                <w:sz w:val="21"/>
                <w:szCs w:val="21"/>
              </w:rPr>
              <w:pPrChange w:id="13103" w:author="Donovan Goode" w:date="2018-11-09T10:05:00Z">
                <w:pPr>
                  <w:framePr w:hSpace="180" w:wrap="around" w:vAnchor="text" w:hAnchor="margin" w:xAlign="center" w:y="130"/>
                  <w:shd w:val="clear" w:color="auto" w:fill="1E1E1E"/>
                  <w:spacing w:line="285" w:lineRule="atLeast"/>
                </w:pPr>
              </w:pPrChange>
            </w:pPr>
            <w:del w:id="13104"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"bs-wizard-info text-center"</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HR and Payroll Checklist</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3FA92996" w14:textId="77777777" w:rsidR="00ED1509" w:rsidRPr="00070D44" w:rsidDel="008B6AF4" w:rsidRDefault="00ED1509">
            <w:pPr>
              <w:pStyle w:val="Heading1Numbered"/>
              <w:rPr>
                <w:del w:id="13105" w:author="Donovan Goode" w:date="2018-11-09T10:04:00Z"/>
                <w:rFonts w:ascii="Consolas" w:eastAsia="Times New Roman" w:hAnsi="Consolas" w:cs="Times New Roman"/>
                <w:color w:val="D4D4D4"/>
                <w:sz w:val="21"/>
                <w:szCs w:val="21"/>
              </w:rPr>
              <w:pPrChange w:id="13106" w:author="Donovan Goode" w:date="2018-11-09T10:05:00Z">
                <w:pPr>
                  <w:framePr w:hSpace="180" w:wrap="around" w:vAnchor="text" w:hAnchor="margin" w:xAlign="center" w:y="130"/>
                  <w:shd w:val="clear" w:color="auto" w:fill="1E1E1E"/>
                  <w:spacing w:line="285" w:lineRule="atLeast"/>
                </w:pPr>
              </w:pPrChange>
            </w:pPr>
            <w:del w:id="13107"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57AD2852" w14:textId="77777777" w:rsidR="00ED1509" w:rsidRPr="00070D44" w:rsidDel="008B6AF4" w:rsidRDefault="00ED1509">
            <w:pPr>
              <w:pStyle w:val="Heading1Numbered"/>
              <w:rPr>
                <w:del w:id="13108" w:author="Donovan Goode" w:date="2018-11-09T10:04:00Z"/>
                <w:rFonts w:ascii="Consolas" w:eastAsia="Times New Roman" w:hAnsi="Consolas" w:cs="Times New Roman"/>
                <w:color w:val="D4D4D4"/>
                <w:sz w:val="21"/>
                <w:szCs w:val="21"/>
              </w:rPr>
              <w:pPrChange w:id="13109" w:author="Donovan Goode" w:date="2018-11-09T10:05:00Z">
                <w:pPr>
                  <w:framePr w:hSpace="180" w:wrap="around" w:vAnchor="text" w:hAnchor="margin" w:xAlign="center" w:y="130"/>
                  <w:shd w:val="clear" w:color="auto" w:fill="1E1E1E"/>
                  <w:spacing w:line="285" w:lineRule="atLeast"/>
                </w:pPr>
              </w:pPrChange>
            </w:pPr>
          </w:p>
          <w:p w14:paraId="28F0C0E9" w14:textId="77777777" w:rsidR="00ED1509" w:rsidRPr="00070D44" w:rsidDel="008B6AF4" w:rsidRDefault="00ED1509">
            <w:pPr>
              <w:pStyle w:val="Heading1Numbered"/>
              <w:rPr>
                <w:del w:id="13110" w:author="Donovan Goode" w:date="2018-11-09T10:04:00Z"/>
                <w:rFonts w:ascii="Consolas" w:eastAsia="Times New Roman" w:hAnsi="Consolas" w:cs="Times New Roman"/>
                <w:color w:val="D4D4D4"/>
                <w:sz w:val="21"/>
                <w:szCs w:val="21"/>
              </w:rPr>
              <w:pPrChange w:id="13111" w:author="Donovan Goode" w:date="2018-11-09T10:05:00Z">
                <w:pPr>
                  <w:framePr w:hSpace="180" w:wrap="around" w:vAnchor="text" w:hAnchor="margin" w:xAlign="center" w:y="130"/>
                  <w:shd w:val="clear" w:color="auto" w:fill="1E1E1E"/>
                  <w:spacing w:line="285" w:lineRule="atLeast"/>
                </w:pPr>
              </w:pPrChange>
            </w:pPr>
            <w:del w:id="13112"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"col-xs-3 bs-wizard-step disabled"</w:delText>
              </w:r>
              <w:r w:rsidRPr="00070D44" w:rsidDel="008B6AF4">
                <w:rPr>
                  <w:rFonts w:ascii="Consolas" w:eastAsia="Times New Roman" w:hAnsi="Consolas" w:cs="Times New Roman"/>
                  <w:color w:val="808080"/>
                  <w:sz w:val="21"/>
                  <w:szCs w:val="21"/>
                </w:rPr>
                <w:delText>&gt;</w:delText>
              </w:r>
            </w:del>
          </w:p>
          <w:p w14:paraId="37256C6F" w14:textId="77777777" w:rsidR="00ED1509" w:rsidRPr="00070D44" w:rsidDel="008B6AF4" w:rsidRDefault="00ED1509">
            <w:pPr>
              <w:pStyle w:val="Heading1Numbered"/>
              <w:rPr>
                <w:del w:id="13113" w:author="Donovan Goode" w:date="2018-11-09T10:04:00Z"/>
                <w:rFonts w:ascii="Consolas" w:eastAsia="Times New Roman" w:hAnsi="Consolas" w:cs="Times New Roman"/>
                <w:color w:val="D4D4D4"/>
                <w:sz w:val="21"/>
                <w:szCs w:val="21"/>
              </w:rPr>
              <w:pPrChange w:id="13114" w:author="Donovan Goode" w:date="2018-11-09T10:05:00Z">
                <w:pPr>
                  <w:framePr w:hSpace="180" w:wrap="around" w:vAnchor="text" w:hAnchor="margin" w:xAlign="center" w:y="130"/>
                  <w:shd w:val="clear" w:color="auto" w:fill="1E1E1E"/>
                  <w:spacing w:line="285" w:lineRule="atLeast"/>
                </w:pPr>
              </w:pPrChange>
            </w:pPr>
            <w:del w:id="13115"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6A9955"/>
                  <w:sz w:val="21"/>
                  <w:szCs w:val="21"/>
                </w:rPr>
                <w:delText>&lt;!-- complete --&gt;</w:delText>
              </w:r>
            </w:del>
          </w:p>
          <w:p w14:paraId="31BDA43C" w14:textId="77777777" w:rsidR="00ED1509" w:rsidRPr="00070D44" w:rsidDel="008B6AF4" w:rsidRDefault="00ED1509">
            <w:pPr>
              <w:pStyle w:val="Heading1Numbered"/>
              <w:rPr>
                <w:del w:id="13116" w:author="Donovan Goode" w:date="2018-11-09T10:04:00Z"/>
                <w:rFonts w:ascii="Consolas" w:eastAsia="Times New Roman" w:hAnsi="Consolas" w:cs="Times New Roman"/>
                <w:color w:val="D4D4D4"/>
                <w:sz w:val="21"/>
                <w:szCs w:val="21"/>
              </w:rPr>
              <w:pPrChange w:id="13117" w:author="Donovan Goode" w:date="2018-11-09T10:05:00Z">
                <w:pPr>
                  <w:framePr w:hSpace="180" w:wrap="around" w:vAnchor="text" w:hAnchor="margin" w:xAlign="center" w:y="130"/>
                  <w:shd w:val="clear" w:color="auto" w:fill="1E1E1E"/>
                  <w:spacing w:line="285" w:lineRule="atLeast"/>
                </w:pPr>
              </w:pPrChange>
            </w:pPr>
            <w:del w:id="13118"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"text-center bs-wizard-stepnum"</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Step 4</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53525754" w14:textId="77777777" w:rsidR="00ED1509" w:rsidRPr="00070D44" w:rsidDel="008B6AF4" w:rsidRDefault="00ED1509">
            <w:pPr>
              <w:pStyle w:val="Heading1Numbered"/>
              <w:rPr>
                <w:del w:id="13119" w:author="Donovan Goode" w:date="2018-11-09T10:04:00Z"/>
                <w:rFonts w:ascii="Consolas" w:eastAsia="Times New Roman" w:hAnsi="Consolas" w:cs="Times New Roman"/>
                <w:color w:val="D4D4D4"/>
                <w:sz w:val="21"/>
                <w:szCs w:val="21"/>
              </w:rPr>
              <w:pPrChange w:id="13120" w:author="Donovan Goode" w:date="2018-11-09T10:05:00Z">
                <w:pPr>
                  <w:framePr w:hSpace="180" w:wrap="around" w:vAnchor="text" w:hAnchor="margin" w:xAlign="center" w:y="130"/>
                  <w:shd w:val="clear" w:color="auto" w:fill="1E1E1E"/>
                  <w:spacing w:line="285" w:lineRule="atLeast"/>
                </w:pPr>
              </w:pPrChange>
            </w:pPr>
            <w:del w:id="13121"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w:delText>
              </w:r>
              <w:r w:rsidRPr="00070D44" w:rsidDel="008B6AF4">
                <w:rPr>
                  <w:rFonts w:ascii="Consolas" w:eastAsia="Times New Roman" w:hAnsi="Consolas" w:cs="Times New Roman"/>
                  <w:color w:val="808080"/>
                  <w:sz w:val="21"/>
                  <w:szCs w:val="21"/>
                </w:rPr>
                <w:delText>&gt;</w:delText>
              </w:r>
            </w:del>
          </w:p>
          <w:p w14:paraId="18ED20F0" w14:textId="77777777" w:rsidR="00ED1509" w:rsidRPr="00070D44" w:rsidDel="008B6AF4" w:rsidRDefault="00ED1509">
            <w:pPr>
              <w:pStyle w:val="Heading1Numbered"/>
              <w:rPr>
                <w:del w:id="13122" w:author="Donovan Goode" w:date="2018-11-09T10:04:00Z"/>
                <w:rFonts w:ascii="Consolas" w:eastAsia="Times New Roman" w:hAnsi="Consolas" w:cs="Times New Roman"/>
                <w:color w:val="D4D4D4"/>
                <w:sz w:val="21"/>
                <w:szCs w:val="21"/>
              </w:rPr>
              <w:pPrChange w:id="13123" w:author="Donovan Goode" w:date="2018-11-09T10:05:00Z">
                <w:pPr>
                  <w:framePr w:hSpace="180" w:wrap="around" w:vAnchor="text" w:hAnchor="margin" w:xAlign="center" w:y="130"/>
                  <w:shd w:val="clear" w:color="auto" w:fill="1E1E1E"/>
                  <w:spacing w:line="285" w:lineRule="atLeast"/>
                </w:pPr>
              </w:pPrChange>
            </w:pPr>
            <w:del w:id="13124"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"progress-bar"</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5C154E7C" w14:textId="77777777" w:rsidR="00ED1509" w:rsidRPr="00070D44" w:rsidDel="008B6AF4" w:rsidRDefault="00ED1509">
            <w:pPr>
              <w:pStyle w:val="Heading1Numbered"/>
              <w:rPr>
                <w:del w:id="13125" w:author="Donovan Goode" w:date="2018-11-09T10:04:00Z"/>
                <w:rFonts w:ascii="Consolas" w:eastAsia="Times New Roman" w:hAnsi="Consolas" w:cs="Times New Roman"/>
                <w:color w:val="D4D4D4"/>
                <w:sz w:val="21"/>
                <w:szCs w:val="21"/>
              </w:rPr>
              <w:pPrChange w:id="13126" w:author="Donovan Goode" w:date="2018-11-09T10:05:00Z">
                <w:pPr>
                  <w:framePr w:hSpace="180" w:wrap="around" w:vAnchor="text" w:hAnchor="margin" w:xAlign="center" w:y="130"/>
                  <w:shd w:val="clear" w:color="auto" w:fill="1E1E1E"/>
                  <w:spacing w:line="285" w:lineRule="atLeast"/>
                </w:pPr>
              </w:pPrChange>
            </w:pPr>
            <w:del w:id="13127"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3870C6D6" w14:textId="77777777" w:rsidR="00ED1509" w:rsidRPr="00070D44" w:rsidDel="008B6AF4" w:rsidRDefault="00ED1509">
            <w:pPr>
              <w:pStyle w:val="Heading1Numbered"/>
              <w:rPr>
                <w:del w:id="13128" w:author="Donovan Goode" w:date="2018-11-09T10:04:00Z"/>
                <w:rFonts w:ascii="Consolas" w:eastAsia="Times New Roman" w:hAnsi="Consolas" w:cs="Times New Roman"/>
                <w:color w:val="D4D4D4"/>
                <w:sz w:val="21"/>
                <w:szCs w:val="21"/>
              </w:rPr>
              <w:pPrChange w:id="13129" w:author="Donovan Goode" w:date="2018-11-09T10:05:00Z">
                <w:pPr>
                  <w:framePr w:hSpace="180" w:wrap="around" w:vAnchor="text" w:hAnchor="margin" w:xAlign="center" w:y="130"/>
                  <w:shd w:val="clear" w:color="auto" w:fill="1E1E1E"/>
                  <w:spacing w:line="285" w:lineRule="atLeast"/>
                </w:pPr>
              </w:pPrChange>
            </w:pPr>
            <w:del w:id="13130"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href</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"bs-wizard-dot"</w:delText>
              </w:r>
              <w:r w:rsidRPr="00070D44" w:rsidDel="008B6AF4">
                <w:rPr>
                  <w:rFonts w:ascii="Consolas" w:eastAsia="Times New Roman" w:hAnsi="Consolas" w:cs="Times New Roman"/>
                  <w:color w:val="808080"/>
                  <w:sz w:val="21"/>
                  <w:szCs w:val="21"/>
                </w:rPr>
                <w:delText>&gt;&lt;/</w:delText>
              </w:r>
              <w:r w:rsidRPr="00070D44" w:rsidDel="008B6AF4">
                <w:rPr>
                  <w:rFonts w:ascii="Consolas" w:eastAsia="Times New Roman" w:hAnsi="Consolas" w:cs="Times New Roman"/>
                  <w:color w:val="569CD6"/>
                  <w:sz w:val="21"/>
                  <w:szCs w:val="21"/>
                </w:rPr>
                <w:delText>a</w:delText>
              </w:r>
              <w:r w:rsidRPr="00070D44" w:rsidDel="008B6AF4">
                <w:rPr>
                  <w:rFonts w:ascii="Consolas" w:eastAsia="Times New Roman" w:hAnsi="Consolas" w:cs="Times New Roman"/>
                  <w:color w:val="808080"/>
                  <w:sz w:val="21"/>
                  <w:szCs w:val="21"/>
                </w:rPr>
                <w:delText>&gt;</w:delText>
              </w:r>
            </w:del>
          </w:p>
          <w:p w14:paraId="5988C6C6" w14:textId="77777777" w:rsidR="00ED1509" w:rsidRPr="00070D44" w:rsidDel="008B6AF4" w:rsidRDefault="00ED1509">
            <w:pPr>
              <w:pStyle w:val="Heading1Numbered"/>
              <w:rPr>
                <w:del w:id="13131" w:author="Donovan Goode" w:date="2018-11-09T10:04:00Z"/>
                <w:rFonts w:ascii="Consolas" w:eastAsia="Times New Roman" w:hAnsi="Consolas" w:cs="Times New Roman"/>
                <w:color w:val="D4D4D4"/>
                <w:sz w:val="21"/>
                <w:szCs w:val="21"/>
              </w:rPr>
              <w:pPrChange w:id="13132" w:author="Donovan Goode" w:date="2018-11-09T10:05:00Z">
                <w:pPr>
                  <w:framePr w:hSpace="180" w:wrap="around" w:vAnchor="text" w:hAnchor="margin" w:xAlign="center" w:y="130"/>
                  <w:shd w:val="clear" w:color="auto" w:fill="1E1E1E"/>
                  <w:spacing w:line="285" w:lineRule="atLeast"/>
                </w:pPr>
              </w:pPrChange>
            </w:pPr>
            <w:del w:id="13133"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9CDCFE"/>
                  <w:sz w:val="21"/>
                  <w:szCs w:val="21"/>
                </w:rPr>
                <w:delText>class</w:delText>
              </w:r>
              <w:r w:rsidRPr="00070D44" w:rsidDel="008B6AF4">
                <w:rPr>
                  <w:rFonts w:ascii="Consolas" w:eastAsia="Times New Roman" w:hAnsi="Consolas" w:cs="Times New Roman"/>
                  <w:color w:val="D4D4D4"/>
                  <w:sz w:val="21"/>
                  <w:szCs w:val="21"/>
                </w:rPr>
                <w:delText>=</w:delText>
              </w:r>
              <w:r w:rsidRPr="00070D44" w:rsidDel="008B6AF4">
                <w:rPr>
                  <w:rFonts w:ascii="Consolas" w:eastAsia="Times New Roman" w:hAnsi="Consolas" w:cs="Times New Roman"/>
                  <w:color w:val="CE9178"/>
                  <w:sz w:val="21"/>
                  <w:szCs w:val="21"/>
                </w:rPr>
                <w:delText>"bs-wizard-info text-center"</w:delText>
              </w:r>
              <w:r w:rsidRPr="00070D44" w:rsidDel="008B6AF4">
                <w:rPr>
                  <w:rFonts w:ascii="Consolas" w:eastAsia="Times New Roman" w:hAnsi="Consolas" w:cs="Times New Roman"/>
                  <w:color w:val="808080"/>
                  <w:sz w:val="21"/>
                  <w:szCs w:val="21"/>
                </w:rPr>
                <w:delText>&gt;</w:delText>
              </w:r>
              <w:r w:rsidRPr="00070D44" w:rsidDel="008B6AF4">
                <w:rPr>
                  <w:rFonts w:ascii="Consolas" w:eastAsia="Times New Roman" w:hAnsi="Consolas" w:cs="Times New Roman"/>
                  <w:color w:val="D4D4D4"/>
                  <w:sz w:val="21"/>
                  <w:szCs w:val="21"/>
                </w:rPr>
                <w:delText>Package Submitted to OPM</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6F3E7B42" w14:textId="77777777" w:rsidR="00ED1509" w:rsidRPr="00070D44" w:rsidDel="008B6AF4" w:rsidRDefault="00ED1509">
            <w:pPr>
              <w:pStyle w:val="Heading1Numbered"/>
              <w:rPr>
                <w:del w:id="13134" w:author="Donovan Goode" w:date="2018-11-09T10:04:00Z"/>
                <w:rFonts w:ascii="Consolas" w:eastAsia="Times New Roman" w:hAnsi="Consolas" w:cs="Times New Roman"/>
                <w:color w:val="D4D4D4"/>
                <w:sz w:val="21"/>
                <w:szCs w:val="21"/>
              </w:rPr>
              <w:pPrChange w:id="13135" w:author="Donovan Goode" w:date="2018-11-09T10:05:00Z">
                <w:pPr>
                  <w:framePr w:hSpace="180" w:wrap="around" w:vAnchor="text" w:hAnchor="margin" w:xAlign="center" w:y="130"/>
                  <w:shd w:val="clear" w:color="auto" w:fill="1E1E1E"/>
                  <w:spacing w:line="285" w:lineRule="atLeast"/>
                </w:pPr>
              </w:pPrChange>
            </w:pPr>
            <w:del w:id="13136" w:author="Donovan Goode" w:date="2018-11-09T10:04:00Z">
              <w:r w:rsidRPr="00070D44" w:rsidDel="008B6AF4">
                <w:rPr>
                  <w:rFonts w:ascii="Consolas" w:eastAsia="Times New Roman" w:hAnsi="Consolas" w:cs="Times New Roman"/>
                  <w:color w:val="D4D4D4"/>
                  <w:sz w:val="21"/>
                  <w:szCs w:val="21"/>
                </w:rPr>
                <w:delText xml:space="preserve">    </w:delText>
              </w:r>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4B0B914E" w14:textId="77777777" w:rsidR="00ED1509" w:rsidRPr="00070D44" w:rsidDel="008B6AF4" w:rsidRDefault="00ED1509">
            <w:pPr>
              <w:pStyle w:val="Heading1Numbered"/>
              <w:rPr>
                <w:del w:id="13137" w:author="Donovan Goode" w:date="2018-11-09T10:04:00Z"/>
                <w:rFonts w:ascii="Consolas" w:eastAsia="Times New Roman" w:hAnsi="Consolas" w:cs="Times New Roman"/>
                <w:color w:val="D4D4D4"/>
                <w:sz w:val="21"/>
                <w:szCs w:val="21"/>
              </w:rPr>
              <w:pPrChange w:id="13138" w:author="Donovan Goode" w:date="2018-11-09T10:05:00Z">
                <w:pPr>
                  <w:framePr w:hSpace="180" w:wrap="around" w:vAnchor="text" w:hAnchor="margin" w:xAlign="center" w:y="130"/>
                  <w:shd w:val="clear" w:color="auto" w:fill="1E1E1E"/>
                  <w:spacing w:line="285" w:lineRule="atLeast"/>
                </w:pPr>
              </w:pPrChange>
            </w:pPr>
          </w:p>
          <w:p w14:paraId="15D240C5" w14:textId="77777777" w:rsidR="00ED1509" w:rsidRPr="00070D44" w:rsidDel="008B6AF4" w:rsidRDefault="00ED1509">
            <w:pPr>
              <w:pStyle w:val="Heading1Numbered"/>
              <w:rPr>
                <w:del w:id="13139" w:author="Donovan Goode" w:date="2018-11-09T10:04:00Z"/>
                <w:rFonts w:ascii="Consolas" w:eastAsia="Times New Roman" w:hAnsi="Consolas" w:cs="Times New Roman"/>
                <w:color w:val="D4D4D4"/>
                <w:sz w:val="21"/>
                <w:szCs w:val="21"/>
              </w:rPr>
              <w:pPrChange w:id="13140" w:author="Donovan Goode" w:date="2018-11-09T10:05:00Z">
                <w:pPr>
                  <w:framePr w:hSpace="180" w:wrap="around" w:vAnchor="text" w:hAnchor="margin" w:xAlign="center" w:y="130"/>
                  <w:shd w:val="clear" w:color="auto" w:fill="1E1E1E"/>
                  <w:spacing w:line="285" w:lineRule="atLeast"/>
                </w:pPr>
              </w:pPrChange>
            </w:pPr>
            <w:del w:id="13141" w:author="Donovan Goode" w:date="2018-11-09T10:04:00Z">
              <w:r w:rsidRPr="00070D44" w:rsidDel="008B6AF4">
                <w:rPr>
                  <w:rFonts w:ascii="Consolas" w:eastAsia="Times New Roman" w:hAnsi="Consolas" w:cs="Times New Roman"/>
                  <w:color w:val="808080"/>
                  <w:sz w:val="21"/>
                  <w:szCs w:val="21"/>
                </w:rPr>
                <w:delText>&lt;/</w:delText>
              </w:r>
              <w:r w:rsidRPr="00070D44" w:rsidDel="008B6AF4">
                <w:rPr>
                  <w:rFonts w:ascii="Consolas" w:eastAsia="Times New Roman" w:hAnsi="Consolas" w:cs="Times New Roman"/>
                  <w:color w:val="569CD6"/>
                  <w:sz w:val="21"/>
                  <w:szCs w:val="21"/>
                </w:rPr>
                <w:delText>div</w:delText>
              </w:r>
              <w:r w:rsidRPr="00070D44" w:rsidDel="008B6AF4">
                <w:rPr>
                  <w:rFonts w:ascii="Consolas" w:eastAsia="Times New Roman" w:hAnsi="Consolas" w:cs="Times New Roman"/>
                  <w:color w:val="808080"/>
                  <w:sz w:val="21"/>
                  <w:szCs w:val="21"/>
                </w:rPr>
                <w:delText>&gt;</w:delText>
              </w:r>
            </w:del>
          </w:p>
          <w:p w14:paraId="3E0B7A77" w14:textId="77777777" w:rsidR="00ED1509" w:rsidRPr="00D01E6B" w:rsidDel="008B6AF4" w:rsidRDefault="00ED1509">
            <w:pPr>
              <w:pStyle w:val="Heading1Numbered"/>
              <w:rPr>
                <w:del w:id="13142" w:author="Donovan Goode" w:date="2018-11-09T10:04:00Z"/>
              </w:rPr>
              <w:pPrChange w:id="13143" w:author="Donovan Goode" w:date="2018-11-09T10:05:00Z">
                <w:pPr>
                  <w:framePr w:hSpace="180" w:wrap="around" w:vAnchor="text" w:hAnchor="margin" w:xAlign="center" w:y="130"/>
                </w:pPr>
              </w:pPrChange>
            </w:pPr>
          </w:p>
        </w:tc>
      </w:tr>
      <w:tr w:rsidR="00ED1509" w:rsidDel="008B6AF4" w14:paraId="5B535B0C" w14:textId="18FF99EF" w:rsidTr="00A52519">
        <w:trPr>
          <w:del w:id="13144" w:author="Donovan Goode" w:date="2018-11-09T10:04:00Z"/>
        </w:trPr>
        <w:tc>
          <w:tcPr>
            <w:tcW w:w="1705" w:type="dxa"/>
          </w:tcPr>
          <w:p w14:paraId="3AA2916F" w14:textId="77777777" w:rsidR="00ED1509" w:rsidRPr="007E2674" w:rsidDel="008B6AF4" w:rsidRDefault="00ED1509">
            <w:pPr>
              <w:pStyle w:val="Heading1Numbered"/>
              <w:rPr>
                <w:del w:id="13145" w:author="Donovan Goode" w:date="2018-11-09T10:04:00Z"/>
                <w:highlight w:val="yellow"/>
              </w:rPr>
              <w:pPrChange w:id="13146" w:author="Donovan Goode" w:date="2018-11-09T10:05:00Z">
                <w:pPr>
                  <w:framePr w:hSpace="180" w:wrap="around" w:vAnchor="text" w:hAnchor="margin" w:xAlign="center" w:y="130"/>
                  <w:jc w:val="center"/>
                </w:pPr>
              </w:pPrChange>
            </w:pPr>
            <w:del w:id="13147" w:author="Donovan Goode" w:date="2018-11-09T10:04:00Z">
              <w:r w:rsidRPr="007E2674" w:rsidDel="008B6AF4">
                <w:rPr>
                  <w:highlight w:val="yellow"/>
                </w:rPr>
                <w:delText>Step 1 - Retirement Application Started</w:delText>
              </w:r>
            </w:del>
          </w:p>
        </w:tc>
        <w:tc>
          <w:tcPr>
            <w:tcW w:w="9905" w:type="dxa"/>
          </w:tcPr>
          <w:p w14:paraId="09B224AC" w14:textId="77777777" w:rsidR="00ED1509" w:rsidRPr="00423177" w:rsidDel="008B6AF4" w:rsidRDefault="00ED1509">
            <w:pPr>
              <w:pStyle w:val="Heading1Numbered"/>
              <w:rPr>
                <w:del w:id="13148" w:author="Donovan Goode" w:date="2018-11-09T10:04:00Z"/>
                <w:rFonts w:ascii="Consolas" w:eastAsia="Times New Roman" w:hAnsi="Consolas" w:cs="Times New Roman"/>
                <w:color w:val="D4D4D4"/>
                <w:sz w:val="21"/>
                <w:szCs w:val="21"/>
              </w:rPr>
              <w:pPrChange w:id="13149" w:author="Donovan Goode" w:date="2018-11-09T10:05:00Z">
                <w:pPr>
                  <w:framePr w:hSpace="180" w:wrap="around" w:vAnchor="text" w:hAnchor="margin" w:xAlign="center" w:y="130"/>
                  <w:shd w:val="clear" w:color="auto" w:fill="1E1E1E"/>
                  <w:spacing w:line="285" w:lineRule="atLeast"/>
                </w:pPr>
              </w:pPrChange>
            </w:pPr>
            <w:del w:id="13150"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123589B1" w14:textId="77777777" w:rsidR="00ED1509" w:rsidRPr="00423177" w:rsidDel="008B6AF4" w:rsidRDefault="00ED1509">
            <w:pPr>
              <w:pStyle w:val="Heading1Numbered"/>
              <w:rPr>
                <w:del w:id="13151" w:author="Donovan Goode" w:date="2018-11-09T10:04:00Z"/>
                <w:rFonts w:ascii="Consolas" w:eastAsia="Times New Roman" w:hAnsi="Consolas" w:cs="Times New Roman"/>
                <w:color w:val="D4D4D4"/>
                <w:sz w:val="21"/>
                <w:szCs w:val="21"/>
              </w:rPr>
              <w:pPrChange w:id="13152" w:author="Donovan Goode" w:date="2018-11-09T10:05:00Z">
                <w:pPr>
                  <w:framePr w:hSpace="180" w:wrap="around" w:vAnchor="text" w:hAnchor="margin" w:xAlign="center" w:y="130"/>
                  <w:shd w:val="clear" w:color="auto" w:fill="1E1E1E"/>
                  <w:spacing w:line="285" w:lineRule="atLeast"/>
                </w:pPr>
              </w:pPrChange>
            </w:pPr>
          </w:p>
          <w:p w14:paraId="2AF00F6A" w14:textId="77777777" w:rsidR="00ED1509" w:rsidRPr="00423177" w:rsidDel="008B6AF4" w:rsidRDefault="00ED1509">
            <w:pPr>
              <w:pStyle w:val="Heading1Numbered"/>
              <w:rPr>
                <w:del w:id="13153" w:author="Donovan Goode" w:date="2018-11-09T10:04:00Z"/>
                <w:rFonts w:ascii="Consolas" w:eastAsia="Times New Roman" w:hAnsi="Consolas" w:cs="Times New Roman"/>
                <w:color w:val="D4D4D4"/>
                <w:sz w:val="21"/>
                <w:szCs w:val="21"/>
              </w:rPr>
              <w:pPrChange w:id="13154" w:author="Donovan Goode" w:date="2018-11-09T10:05:00Z">
                <w:pPr>
                  <w:framePr w:hSpace="180" w:wrap="around" w:vAnchor="text" w:hAnchor="margin" w:xAlign="center" w:y="130"/>
                  <w:shd w:val="clear" w:color="auto" w:fill="1E1E1E"/>
                  <w:spacing w:line="285" w:lineRule="atLeast"/>
                </w:pPr>
              </w:pPrChange>
            </w:pPr>
            <w:del w:id="1315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active"</w:delText>
              </w:r>
              <w:r w:rsidRPr="00423177" w:rsidDel="008B6AF4">
                <w:rPr>
                  <w:rFonts w:ascii="Consolas" w:eastAsia="Times New Roman" w:hAnsi="Consolas" w:cs="Times New Roman"/>
                  <w:color w:val="808080"/>
                  <w:sz w:val="21"/>
                  <w:szCs w:val="21"/>
                </w:rPr>
                <w:delText>&gt;</w:delText>
              </w:r>
            </w:del>
          </w:p>
          <w:p w14:paraId="568C0D41" w14:textId="77777777" w:rsidR="00ED1509" w:rsidRPr="00423177" w:rsidDel="008B6AF4" w:rsidRDefault="00ED1509">
            <w:pPr>
              <w:pStyle w:val="Heading1Numbered"/>
              <w:rPr>
                <w:del w:id="13156" w:author="Donovan Goode" w:date="2018-11-09T10:04:00Z"/>
                <w:rFonts w:ascii="Consolas" w:eastAsia="Times New Roman" w:hAnsi="Consolas" w:cs="Times New Roman"/>
                <w:color w:val="D4D4D4"/>
                <w:sz w:val="21"/>
                <w:szCs w:val="21"/>
              </w:rPr>
              <w:pPrChange w:id="13157" w:author="Donovan Goode" w:date="2018-11-09T10:05:00Z">
                <w:pPr>
                  <w:framePr w:hSpace="180" w:wrap="around" w:vAnchor="text" w:hAnchor="margin" w:xAlign="center" w:y="130"/>
                  <w:shd w:val="clear" w:color="auto" w:fill="1E1E1E"/>
                  <w:spacing w:line="285" w:lineRule="atLeast"/>
                </w:pPr>
              </w:pPrChange>
            </w:pPr>
            <w:del w:id="1315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5E555D9" w14:textId="77777777" w:rsidR="00ED1509" w:rsidRPr="00423177" w:rsidDel="008B6AF4" w:rsidRDefault="00ED1509">
            <w:pPr>
              <w:pStyle w:val="Heading1Numbered"/>
              <w:rPr>
                <w:del w:id="13159" w:author="Donovan Goode" w:date="2018-11-09T10:04:00Z"/>
                <w:rFonts w:ascii="Consolas" w:eastAsia="Times New Roman" w:hAnsi="Consolas" w:cs="Times New Roman"/>
                <w:color w:val="D4D4D4"/>
                <w:sz w:val="21"/>
                <w:szCs w:val="21"/>
              </w:rPr>
              <w:pPrChange w:id="13160" w:author="Donovan Goode" w:date="2018-11-09T10:05:00Z">
                <w:pPr>
                  <w:framePr w:hSpace="180" w:wrap="around" w:vAnchor="text" w:hAnchor="margin" w:xAlign="center" w:y="130"/>
                  <w:shd w:val="clear" w:color="auto" w:fill="1E1E1E"/>
                  <w:spacing w:line="285" w:lineRule="atLeast"/>
                </w:pPr>
              </w:pPrChange>
            </w:pPr>
            <w:del w:id="1316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5A1B3A80" w14:textId="77777777" w:rsidR="00ED1509" w:rsidRPr="00423177" w:rsidDel="008B6AF4" w:rsidRDefault="00ED1509">
            <w:pPr>
              <w:pStyle w:val="Heading1Numbered"/>
              <w:rPr>
                <w:del w:id="13162" w:author="Donovan Goode" w:date="2018-11-09T10:04:00Z"/>
                <w:rFonts w:ascii="Consolas" w:eastAsia="Times New Roman" w:hAnsi="Consolas" w:cs="Times New Roman"/>
                <w:color w:val="D4D4D4"/>
                <w:sz w:val="21"/>
                <w:szCs w:val="21"/>
              </w:rPr>
              <w:pPrChange w:id="13163" w:author="Donovan Goode" w:date="2018-11-09T10:05:00Z">
                <w:pPr>
                  <w:framePr w:hSpace="180" w:wrap="around" w:vAnchor="text" w:hAnchor="margin" w:xAlign="center" w:y="130"/>
                  <w:shd w:val="clear" w:color="auto" w:fill="1E1E1E"/>
                  <w:spacing w:line="285" w:lineRule="atLeast"/>
                </w:pPr>
              </w:pPrChange>
            </w:pPr>
            <w:del w:id="1316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1A02414" w14:textId="77777777" w:rsidR="00ED1509" w:rsidRPr="00423177" w:rsidDel="008B6AF4" w:rsidRDefault="00ED1509">
            <w:pPr>
              <w:pStyle w:val="Heading1Numbered"/>
              <w:rPr>
                <w:del w:id="13165" w:author="Donovan Goode" w:date="2018-11-09T10:04:00Z"/>
                <w:rFonts w:ascii="Consolas" w:eastAsia="Times New Roman" w:hAnsi="Consolas" w:cs="Times New Roman"/>
                <w:color w:val="D4D4D4"/>
                <w:sz w:val="21"/>
                <w:szCs w:val="21"/>
              </w:rPr>
              <w:pPrChange w:id="13166" w:author="Donovan Goode" w:date="2018-11-09T10:05:00Z">
                <w:pPr>
                  <w:framePr w:hSpace="180" w:wrap="around" w:vAnchor="text" w:hAnchor="margin" w:xAlign="center" w:y="130"/>
                  <w:shd w:val="clear" w:color="auto" w:fill="1E1E1E"/>
                  <w:spacing w:line="285" w:lineRule="atLeast"/>
                </w:pPr>
              </w:pPrChange>
            </w:pPr>
            <w:del w:id="1316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794FC77" w14:textId="77777777" w:rsidR="00ED1509" w:rsidRPr="00423177" w:rsidDel="008B6AF4" w:rsidRDefault="00ED1509">
            <w:pPr>
              <w:pStyle w:val="Heading1Numbered"/>
              <w:rPr>
                <w:del w:id="13168" w:author="Donovan Goode" w:date="2018-11-09T10:04:00Z"/>
                <w:rFonts w:ascii="Consolas" w:eastAsia="Times New Roman" w:hAnsi="Consolas" w:cs="Times New Roman"/>
                <w:color w:val="D4D4D4"/>
                <w:sz w:val="21"/>
                <w:szCs w:val="21"/>
              </w:rPr>
              <w:pPrChange w:id="13169" w:author="Donovan Goode" w:date="2018-11-09T10:05:00Z">
                <w:pPr>
                  <w:framePr w:hSpace="180" w:wrap="around" w:vAnchor="text" w:hAnchor="margin" w:xAlign="center" w:y="130"/>
                  <w:shd w:val="clear" w:color="auto" w:fill="1E1E1E"/>
                  <w:spacing w:line="285" w:lineRule="atLeast"/>
                </w:pPr>
              </w:pPrChange>
            </w:pPr>
            <w:del w:id="1317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09A63BF9" w14:textId="77777777" w:rsidR="00ED1509" w:rsidRPr="00423177" w:rsidDel="008B6AF4" w:rsidRDefault="00ED1509">
            <w:pPr>
              <w:pStyle w:val="Heading1Numbered"/>
              <w:rPr>
                <w:del w:id="13171" w:author="Donovan Goode" w:date="2018-11-09T10:04:00Z"/>
                <w:rFonts w:ascii="Consolas" w:eastAsia="Times New Roman" w:hAnsi="Consolas" w:cs="Times New Roman"/>
                <w:color w:val="D4D4D4"/>
                <w:sz w:val="21"/>
                <w:szCs w:val="21"/>
              </w:rPr>
              <w:pPrChange w:id="13172" w:author="Donovan Goode" w:date="2018-11-09T10:05:00Z">
                <w:pPr>
                  <w:framePr w:hSpace="180" w:wrap="around" w:vAnchor="text" w:hAnchor="margin" w:xAlign="center" w:y="130"/>
                  <w:shd w:val="clear" w:color="auto" w:fill="1E1E1E"/>
                  <w:spacing w:line="285" w:lineRule="atLeast"/>
                </w:pPr>
              </w:pPrChange>
            </w:pPr>
            <w:del w:id="1317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95771A9" w14:textId="77777777" w:rsidR="00ED1509" w:rsidRPr="00423177" w:rsidDel="008B6AF4" w:rsidRDefault="00ED1509">
            <w:pPr>
              <w:pStyle w:val="Heading1Numbered"/>
              <w:rPr>
                <w:del w:id="13174" w:author="Donovan Goode" w:date="2018-11-09T10:04:00Z"/>
                <w:rFonts w:ascii="Consolas" w:eastAsia="Times New Roman" w:hAnsi="Consolas" w:cs="Times New Roman"/>
                <w:color w:val="D4D4D4"/>
                <w:sz w:val="21"/>
                <w:szCs w:val="21"/>
              </w:rPr>
              <w:pPrChange w:id="13175" w:author="Donovan Goode" w:date="2018-11-09T10:05:00Z">
                <w:pPr>
                  <w:framePr w:hSpace="180" w:wrap="around" w:vAnchor="text" w:hAnchor="margin" w:xAlign="center" w:y="130"/>
                  <w:shd w:val="clear" w:color="auto" w:fill="1E1E1E"/>
                  <w:spacing w:line="285" w:lineRule="atLeast"/>
                </w:pPr>
              </w:pPrChange>
            </w:pPr>
            <w:del w:id="1317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AB02EB2" w14:textId="77777777" w:rsidR="00ED1509" w:rsidRPr="00423177" w:rsidDel="008B6AF4" w:rsidRDefault="00ED1509">
            <w:pPr>
              <w:pStyle w:val="Heading1Numbered"/>
              <w:rPr>
                <w:del w:id="13177" w:author="Donovan Goode" w:date="2018-11-09T10:04:00Z"/>
                <w:rFonts w:ascii="Consolas" w:eastAsia="Times New Roman" w:hAnsi="Consolas" w:cs="Times New Roman"/>
                <w:color w:val="D4D4D4"/>
                <w:sz w:val="21"/>
                <w:szCs w:val="21"/>
              </w:rPr>
              <w:pPrChange w:id="13178" w:author="Donovan Goode" w:date="2018-11-09T10:05:00Z">
                <w:pPr>
                  <w:framePr w:hSpace="180" w:wrap="around" w:vAnchor="text" w:hAnchor="margin" w:xAlign="center" w:y="130"/>
                  <w:shd w:val="clear" w:color="auto" w:fill="1E1E1E"/>
                  <w:spacing w:line="285" w:lineRule="atLeast"/>
                </w:pPr>
              </w:pPrChange>
            </w:pPr>
          </w:p>
          <w:p w14:paraId="13FC3563" w14:textId="77777777" w:rsidR="00ED1509" w:rsidRPr="00423177" w:rsidDel="008B6AF4" w:rsidRDefault="00ED1509">
            <w:pPr>
              <w:pStyle w:val="Heading1Numbered"/>
              <w:rPr>
                <w:del w:id="13179" w:author="Donovan Goode" w:date="2018-11-09T10:04:00Z"/>
                <w:rFonts w:ascii="Consolas" w:eastAsia="Times New Roman" w:hAnsi="Consolas" w:cs="Times New Roman"/>
                <w:color w:val="D4D4D4"/>
                <w:sz w:val="21"/>
                <w:szCs w:val="21"/>
              </w:rPr>
              <w:pPrChange w:id="13180" w:author="Donovan Goode" w:date="2018-11-09T10:05:00Z">
                <w:pPr>
                  <w:framePr w:hSpace="180" w:wrap="around" w:vAnchor="text" w:hAnchor="margin" w:xAlign="center" w:y="130"/>
                  <w:shd w:val="clear" w:color="auto" w:fill="1E1E1E"/>
                  <w:spacing w:line="285" w:lineRule="atLeast"/>
                </w:pPr>
              </w:pPrChange>
            </w:pPr>
            <w:del w:id="1318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4D98DED2" w14:textId="77777777" w:rsidR="00ED1509" w:rsidRPr="00423177" w:rsidDel="008B6AF4" w:rsidRDefault="00ED1509">
            <w:pPr>
              <w:pStyle w:val="Heading1Numbered"/>
              <w:rPr>
                <w:del w:id="13182" w:author="Donovan Goode" w:date="2018-11-09T10:04:00Z"/>
                <w:rFonts w:ascii="Consolas" w:eastAsia="Times New Roman" w:hAnsi="Consolas" w:cs="Times New Roman"/>
                <w:color w:val="D4D4D4"/>
                <w:sz w:val="21"/>
                <w:szCs w:val="21"/>
              </w:rPr>
              <w:pPrChange w:id="13183" w:author="Donovan Goode" w:date="2018-11-09T10:05:00Z">
                <w:pPr>
                  <w:framePr w:hSpace="180" w:wrap="around" w:vAnchor="text" w:hAnchor="margin" w:xAlign="center" w:y="130"/>
                  <w:shd w:val="clear" w:color="auto" w:fill="1E1E1E"/>
                  <w:spacing w:line="285" w:lineRule="atLeast"/>
                </w:pPr>
              </w:pPrChange>
            </w:pPr>
            <w:del w:id="1318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7CA8FF8B" w14:textId="77777777" w:rsidR="00ED1509" w:rsidRPr="00423177" w:rsidDel="008B6AF4" w:rsidRDefault="00ED1509">
            <w:pPr>
              <w:pStyle w:val="Heading1Numbered"/>
              <w:rPr>
                <w:del w:id="13185" w:author="Donovan Goode" w:date="2018-11-09T10:04:00Z"/>
                <w:rFonts w:ascii="Consolas" w:eastAsia="Times New Roman" w:hAnsi="Consolas" w:cs="Times New Roman"/>
                <w:color w:val="D4D4D4"/>
                <w:sz w:val="21"/>
                <w:szCs w:val="21"/>
              </w:rPr>
              <w:pPrChange w:id="13186" w:author="Donovan Goode" w:date="2018-11-09T10:05:00Z">
                <w:pPr>
                  <w:framePr w:hSpace="180" w:wrap="around" w:vAnchor="text" w:hAnchor="margin" w:xAlign="center" w:y="130"/>
                  <w:shd w:val="clear" w:color="auto" w:fill="1E1E1E"/>
                  <w:spacing w:line="285" w:lineRule="atLeast"/>
                </w:pPr>
              </w:pPrChange>
            </w:pPr>
            <w:del w:id="1318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A606EDB" w14:textId="77777777" w:rsidR="00ED1509" w:rsidRPr="00423177" w:rsidDel="008B6AF4" w:rsidRDefault="00ED1509">
            <w:pPr>
              <w:pStyle w:val="Heading1Numbered"/>
              <w:rPr>
                <w:del w:id="13188" w:author="Donovan Goode" w:date="2018-11-09T10:04:00Z"/>
                <w:rFonts w:ascii="Consolas" w:eastAsia="Times New Roman" w:hAnsi="Consolas" w:cs="Times New Roman"/>
                <w:color w:val="D4D4D4"/>
                <w:sz w:val="21"/>
                <w:szCs w:val="21"/>
              </w:rPr>
              <w:pPrChange w:id="13189" w:author="Donovan Goode" w:date="2018-11-09T10:05:00Z">
                <w:pPr>
                  <w:framePr w:hSpace="180" w:wrap="around" w:vAnchor="text" w:hAnchor="margin" w:xAlign="center" w:y="130"/>
                  <w:shd w:val="clear" w:color="auto" w:fill="1E1E1E"/>
                  <w:spacing w:line="285" w:lineRule="atLeast"/>
                </w:pPr>
              </w:pPrChange>
            </w:pPr>
            <w:del w:id="1319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089AF08" w14:textId="77777777" w:rsidR="00ED1509" w:rsidRPr="00423177" w:rsidDel="008B6AF4" w:rsidRDefault="00ED1509">
            <w:pPr>
              <w:pStyle w:val="Heading1Numbered"/>
              <w:rPr>
                <w:del w:id="13191" w:author="Donovan Goode" w:date="2018-11-09T10:04:00Z"/>
                <w:rFonts w:ascii="Consolas" w:eastAsia="Times New Roman" w:hAnsi="Consolas" w:cs="Times New Roman"/>
                <w:color w:val="D4D4D4"/>
                <w:sz w:val="21"/>
                <w:szCs w:val="21"/>
              </w:rPr>
              <w:pPrChange w:id="13192" w:author="Donovan Goode" w:date="2018-11-09T10:05:00Z">
                <w:pPr>
                  <w:framePr w:hSpace="180" w:wrap="around" w:vAnchor="text" w:hAnchor="margin" w:xAlign="center" w:y="130"/>
                  <w:shd w:val="clear" w:color="auto" w:fill="1E1E1E"/>
                  <w:spacing w:line="285" w:lineRule="atLeast"/>
                </w:pPr>
              </w:pPrChange>
            </w:pPr>
            <w:del w:id="1319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D0CC044" w14:textId="77777777" w:rsidR="00ED1509" w:rsidRPr="00423177" w:rsidDel="008B6AF4" w:rsidRDefault="00ED1509">
            <w:pPr>
              <w:pStyle w:val="Heading1Numbered"/>
              <w:rPr>
                <w:del w:id="13194" w:author="Donovan Goode" w:date="2018-11-09T10:04:00Z"/>
                <w:rFonts w:ascii="Consolas" w:eastAsia="Times New Roman" w:hAnsi="Consolas" w:cs="Times New Roman"/>
                <w:color w:val="D4D4D4"/>
                <w:sz w:val="21"/>
                <w:szCs w:val="21"/>
              </w:rPr>
              <w:pPrChange w:id="13195" w:author="Donovan Goode" w:date="2018-11-09T10:05:00Z">
                <w:pPr>
                  <w:framePr w:hSpace="180" w:wrap="around" w:vAnchor="text" w:hAnchor="margin" w:xAlign="center" w:y="130"/>
                  <w:shd w:val="clear" w:color="auto" w:fill="1E1E1E"/>
                  <w:spacing w:line="285" w:lineRule="atLeast"/>
                </w:pPr>
              </w:pPrChange>
            </w:pPr>
            <w:del w:id="1319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D38BBEF" w14:textId="77777777" w:rsidR="00ED1509" w:rsidRPr="00423177" w:rsidDel="008B6AF4" w:rsidRDefault="00ED1509">
            <w:pPr>
              <w:pStyle w:val="Heading1Numbered"/>
              <w:rPr>
                <w:del w:id="13197" w:author="Donovan Goode" w:date="2018-11-09T10:04:00Z"/>
                <w:rFonts w:ascii="Consolas" w:eastAsia="Times New Roman" w:hAnsi="Consolas" w:cs="Times New Roman"/>
                <w:color w:val="D4D4D4"/>
                <w:sz w:val="21"/>
                <w:szCs w:val="21"/>
              </w:rPr>
              <w:pPrChange w:id="13198" w:author="Donovan Goode" w:date="2018-11-09T10:05:00Z">
                <w:pPr>
                  <w:framePr w:hSpace="180" w:wrap="around" w:vAnchor="text" w:hAnchor="margin" w:xAlign="center" w:y="130"/>
                  <w:shd w:val="clear" w:color="auto" w:fill="1E1E1E"/>
                  <w:spacing w:line="285" w:lineRule="atLeast"/>
                </w:pPr>
              </w:pPrChange>
            </w:pPr>
            <w:del w:id="1319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48E8163" w14:textId="77777777" w:rsidR="00ED1509" w:rsidRPr="00423177" w:rsidDel="008B6AF4" w:rsidRDefault="00ED1509">
            <w:pPr>
              <w:pStyle w:val="Heading1Numbered"/>
              <w:rPr>
                <w:del w:id="13200" w:author="Donovan Goode" w:date="2018-11-09T10:04:00Z"/>
                <w:rFonts w:ascii="Consolas" w:eastAsia="Times New Roman" w:hAnsi="Consolas" w:cs="Times New Roman"/>
                <w:color w:val="D4D4D4"/>
                <w:sz w:val="21"/>
                <w:szCs w:val="21"/>
              </w:rPr>
              <w:pPrChange w:id="13201" w:author="Donovan Goode" w:date="2018-11-09T10:05:00Z">
                <w:pPr>
                  <w:framePr w:hSpace="180" w:wrap="around" w:vAnchor="text" w:hAnchor="margin" w:xAlign="center" w:y="130"/>
                  <w:shd w:val="clear" w:color="auto" w:fill="1E1E1E"/>
                  <w:spacing w:line="285" w:lineRule="atLeast"/>
                </w:pPr>
              </w:pPrChange>
            </w:pPr>
            <w:del w:id="1320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A068A54" w14:textId="77777777" w:rsidR="00ED1509" w:rsidRPr="00423177" w:rsidDel="008B6AF4" w:rsidRDefault="00ED1509">
            <w:pPr>
              <w:pStyle w:val="Heading1Numbered"/>
              <w:rPr>
                <w:del w:id="13203" w:author="Donovan Goode" w:date="2018-11-09T10:04:00Z"/>
                <w:rFonts w:ascii="Consolas" w:eastAsia="Times New Roman" w:hAnsi="Consolas" w:cs="Times New Roman"/>
                <w:color w:val="D4D4D4"/>
                <w:sz w:val="21"/>
                <w:szCs w:val="21"/>
              </w:rPr>
              <w:pPrChange w:id="13204" w:author="Donovan Goode" w:date="2018-11-09T10:05:00Z">
                <w:pPr>
                  <w:framePr w:hSpace="180" w:wrap="around" w:vAnchor="text" w:hAnchor="margin" w:xAlign="center" w:y="130"/>
                  <w:shd w:val="clear" w:color="auto" w:fill="1E1E1E"/>
                  <w:spacing w:line="285" w:lineRule="atLeast"/>
                </w:pPr>
              </w:pPrChange>
            </w:pPr>
            <w:del w:id="1320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7F5B0C6" w14:textId="77777777" w:rsidR="00ED1509" w:rsidRPr="00423177" w:rsidDel="008B6AF4" w:rsidRDefault="00ED1509">
            <w:pPr>
              <w:pStyle w:val="Heading1Numbered"/>
              <w:rPr>
                <w:del w:id="13206" w:author="Donovan Goode" w:date="2018-11-09T10:04:00Z"/>
                <w:rFonts w:ascii="Consolas" w:eastAsia="Times New Roman" w:hAnsi="Consolas" w:cs="Times New Roman"/>
                <w:color w:val="D4D4D4"/>
                <w:sz w:val="21"/>
                <w:szCs w:val="21"/>
              </w:rPr>
              <w:pPrChange w:id="13207" w:author="Donovan Goode" w:date="2018-11-09T10:05:00Z">
                <w:pPr>
                  <w:framePr w:hSpace="180" w:wrap="around" w:vAnchor="text" w:hAnchor="margin" w:xAlign="center" w:y="130"/>
                  <w:shd w:val="clear" w:color="auto" w:fill="1E1E1E"/>
                  <w:spacing w:line="285" w:lineRule="atLeast"/>
                </w:pPr>
              </w:pPrChange>
            </w:pPr>
          </w:p>
          <w:p w14:paraId="578B8A4C" w14:textId="77777777" w:rsidR="00ED1509" w:rsidRPr="00423177" w:rsidDel="008B6AF4" w:rsidRDefault="00ED1509">
            <w:pPr>
              <w:pStyle w:val="Heading1Numbered"/>
              <w:rPr>
                <w:del w:id="13208" w:author="Donovan Goode" w:date="2018-11-09T10:04:00Z"/>
                <w:rFonts w:ascii="Consolas" w:eastAsia="Times New Roman" w:hAnsi="Consolas" w:cs="Times New Roman"/>
                <w:color w:val="D4D4D4"/>
                <w:sz w:val="21"/>
                <w:szCs w:val="21"/>
              </w:rPr>
              <w:pPrChange w:id="13209" w:author="Donovan Goode" w:date="2018-11-09T10:05:00Z">
                <w:pPr>
                  <w:framePr w:hSpace="180" w:wrap="around" w:vAnchor="text" w:hAnchor="margin" w:xAlign="center" w:y="130"/>
                  <w:shd w:val="clear" w:color="auto" w:fill="1E1E1E"/>
                  <w:spacing w:line="285" w:lineRule="atLeast"/>
                </w:pPr>
              </w:pPrChange>
            </w:pPr>
            <w:del w:id="1321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1F4574CE" w14:textId="77777777" w:rsidR="00ED1509" w:rsidRPr="00423177" w:rsidDel="008B6AF4" w:rsidRDefault="00ED1509">
            <w:pPr>
              <w:pStyle w:val="Heading1Numbered"/>
              <w:rPr>
                <w:del w:id="13211" w:author="Donovan Goode" w:date="2018-11-09T10:04:00Z"/>
                <w:rFonts w:ascii="Consolas" w:eastAsia="Times New Roman" w:hAnsi="Consolas" w:cs="Times New Roman"/>
                <w:color w:val="D4D4D4"/>
                <w:sz w:val="21"/>
                <w:szCs w:val="21"/>
              </w:rPr>
              <w:pPrChange w:id="13212" w:author="Donovan Goode" w:date="2018-11-09T10:05:00Z">
                <w:pPr>
                  <w:framePr w:hSpace="180" w:wrap="around" w:vAnchor="text" w:hAnchor="margin" w:xAlign="center" w:y="130"/>
                  <w:shd w:val="clear" w:color="auto" w:fill="1E1E1E"/>
                  <w:spacing w:line="285" w:lineRule="atLeast"/>
                </w:pPr>
              </w:pPrChange>
            </w:pPr>
            <w:del w:id="1321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469ECB97" w14:textId="77777777" w:rsidR="00ED1509" w:rsidRPr="00423177" w:rsidDel="008B6AF4" w:rsidRDefault="00ED1509">
            <w:pPr>
              <w:pStyle w:val="Heading1Numbered"/>
              <w:rPr>
                <w:del w:id="13214" w:author="Donovan Goode" w:date="2018-11-09T10:04:00Z"/>
                <w:rFonts w:ascii="Consolas" w:eastAsia="Times New Roman" w:hAnsi="Consolas" w:cs="Times New Roman"/>
                <w:color w:val="D4D4D4"/>
                <w:sz w:val="21"/>
                <w:szCs w:val="21"/>
              </w:rPr>
              <w:pPrChange w:id="13215" w:author="Donovan Goode" w:date="2018-11-09T10:05:00Z">
                <w:pPr>
                  <w:framePr w:hSpace="180" w:wrap="around" w:vAnchor="text" w:hAnchor="margin" w:xAlign="center" w:y="130"/>
                  <w:shd w:val="clear" w:color="auto" w:fill="1E1E1E"/>
                  <w:spacing w:line="285" w:lineRule="atLeast"/>
                </w:pPr>
              </w:pPrChange>
            </w:pPr>
            <w:del w:id="1321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4F54801" w14:textId="77777777" w:rsidR="00ED1509" w:rsidRPr="00423177" w:rsidDel="008B6AF4" w:rsidRDefault="00ED1509">
            <w:pPr>
              <w:pStyle w:val="Heading1Numbered"/>
              <w:rPr>
                <w:del w:id="13217" w:author="Donovan Goode" w:date="2018-11-09T10:04:00Z"/>
                <w:rFonts w:ascii="Consolas" w:eastAsia="Times New Roman" w:hAnsi="Consolas" w:cs="Times New Roman"/>
                <w:color w:val="D4D4D4"/>
                <w:sz w:val="21"/>
                <w:szCs w:val="21"/>
              </w:rPr>
              <w:pPrChange w:id="13218" w:author="Donovan Goode" w:date="2018-11-09T10:05:00Z">
                <w:pPr>
                  <w:framePr w:hSpace="180" w:wrap="around" w:vAnchor="text" w:hAnchor="margin" w:xAlign="center" w:y="130"/>
                  <w:shd w:val="clear" w:color="auto" w:fill="1E1E1E"/>
                  <w:spacing w:line="285" w:lineRule="atLeast"/>
                </w:pPr>
              </w:pPrChange>
            </w:pPr>
            <w:del w:id="1321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0D83AA2" w14:textId="77777777" w:rsidR="00ED1509" w:rsidRPr="00423177" w:rsidDel="008B6AF4" w:rsidRDefault="00ED1509">
            <w:pPr>
              <w:pStyle w:val="Heading1Numbered"/>
              <w:rPr>
                <w:del w:id="13220" w:author="Donovan Goode" w:date="2018-11-09T10:04:00Z"/>
                <w:rFonts w:ascii="Consolas" w:eastAsia="Times New Roman" w:hAnsi="Consolas" w:cs="Times New Roman"/>
                <w:color w:val="D4D4D4"/>
                <w:sz w:val="21"/>
                <w:szCs w:val="21"/>
              </w:rPr>
              <w:pPrChange w:id="13221" w:author="Donovan Goode" w:date="2018-11-09T10:05:00Z">
                <w:pPr>
                  <w:framePr w:hSpace="180" w:wrap="around" w:vAnchor="text" w:hAnchor="margin" w:xAlign="center" w:y="130"/>
                  <w:shd w:val="clear" w:color="auto" w:fill="1E1E1E"/>
                  <w:spacing w:line="285" w:lineRule="atLeast"/>
                </w:pPr>
              </w:pPrChange>
            </w:pPr>
            <w:del w:id="1322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24E44BF" w14:textId="77777777" w:rsidR="00ED1509" w:rsidRPr="00423177" w:rsidDel="008B6AF4" w:rsidRDefault="00ED1509">
            <w:pPr>
              <w:pStyle w:val="Heading1Numbered"/>
              <w:rPr>
                <w:del w:id="13223" w:author="Donovan Goode" w:date="2018-11-09T10:04:00Z"/>
                <w:rFonts w:ascii="Consolas" w:eastAsia="Times New Roman" w:hAnsi="Consolas" w:cs="Times New Roman"/>
                <w:color w:val="D4D4D4"/>
                <w:sz w:val="21"/>
                <w:szCs w:val="21"/>
              </w:rPr>
              <w:pPrChange w:id="13224" w:author="Donovan Goode" w:date="2018-11-09T10:05:00Z">
                <w:pPr>
                  <w:framePr w:hSpace="180" w:wrap="around" w:vAnchor="text" w:hAnchor="margin" w:xAlign="center" w:y="130"/>
                  <w:shd w:val="clear" w:color="auto" w:fill="1E1E1E"/>
                  <w:spacing w:line="285" w:lineRule="atLeast"/>
                </w:pPr>
              </w:pPrChange>
            </w:pPr>
            <w:del w:id="1322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FB042CD" w14:textId="77777777" w:rsidR="00ED1509" w:rsidRPr="00423177" w:rsidDel="008B6AF4" w:rsidRDefault="00ED1509">
            <w:pPr>
              <w:pStyle w:val="Heading1Numbered"/>
              <w:rPr>
                <w:del w:id="13226" w:author="Donovan Goode" w:date="2018-11-09T10:04:00Z"/>
                <w:rFonts w:ascii="Consolas" w:eastAsia="Times New Roman" w:hAnsi="Consolas" w:cs="Times New Roman"/>
                <w:color w:val="D4D4D4"/>
                <w:sz w:val="21"/>
                <w:szCs w:val="21"/>
              </w:rPr>
              <w:pPrChange w:id="13227" w:author="Donovan Goode" w:date="2018-11-09T10:05:00Z">
                <w:pPr>
                  <w:framePr w:hSpace="180" w:wrap="around" w:vAnchor="text" w:hAnchor="margin" w:xAlign="center" w:y="130"/>
                  <w:shd w:val="clear" w:color="auto" w:fill="1E1E1E"/>
                  <w:spacing w:line="285" w:lineRule="atLeast"/>
                </w:pPr>
              </w:pPrChange>
            </w:pPr>
            <w:del w:id="1322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7FFB67F" w14:textId="77777777" w:rsidR="00ED1509" w:rsidRPr="00423177" w:rsidDel="008B6AF4" w:rsidRDefault="00ED1509">
            <w:pPr>
              <w:pStyle w:val="Heading1Numbered"/>
              <w:rPr>
                <w:del w:id="13229" w:author="Donovan Goode" w:date="2018-11-09T10:04:00Z"/>
                <w:rFonts w:ascii="Consolas" w:eastAsia="Times New Roman" w:hAnsi="Consolas" w:cs="Times New Roman"/>
                <w:color w:val="D4D4D4"/>
                <w:sz w:val="21"/>
                <w:szCs w:val="21"/>
              </w:rPr>
              <w:pPrChange w:id="13230" w:author="Donovan Goode" w:date="2018-11-09T10:05:00Z">
                <w:pPr>
                  <w:framePr w:hSpace="180" w:wrap="around" w:vAnchor="text" w:hAnchor="margin" w:xAlign="center" w:y="130"/>
                  <w:shd w:val="clear" w:color="auto" w:fill="1E1E1E"/>
                  <w:spacing w:line="285" w:lineRule="atLeast"/>
                </w:pPr>
              </w:pPrChange>
            </w:pPr>
            <w:del w:id="1323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8090214" w14:textId="77777777" w:rsidR="00ED1509" w:rsidRPr="00423177" w:rsidDel="008B6AF4" w:rsidRDefault="00ED1509">
            <w:pPr>
              <w:pStyle w:val="Heading1Numbered"/>
              <w:rPr>
                <w:del w:id="13232" w:author="Donovan Goode" w:date="2018-11-09T10:04:00Z"/>
                <w:rFonts w:ascii="Consolas" w:eastAsia="Times New Roman" w:hAnsi="Consolas" w:cs="Times New Roman"/>
                <w:color w:val="D4D4D4"/>
                <w:sz w:val="21"/>
                <w:szCs w:val="21"/>
              </w:rPr>
              <w:pPrChange w:id="13233" w:author="Donovan Goode" w:date="2018-11-09T10:05:00Z">
                <w:pPr>
                  <w:framePr w:hSpace="180" w:wrap="around" w:vAnchor="text" w:hAnchor="margin" w:xAlign="center" w:y="130"/>
                  <w:shd w:val="clear" w:color="auto" w:fill="1E1E1E"/>
                  <w:spacing w:line="285" w:lineRule="atLeast"/>
                </w:pPr>
              </w:pPrChange>
            </w:pPr>
            <w:del w:id="1323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CA167DF" w14:textId="77777777" w:rsidR="00ED1509" w:rsidRPr="00423177" w:rsidDel="008B6AF4" w:rsidRDefault="00ED1509">
            <w:pPr>
              <w:pStyle w:val="Heading1Numbered"/>
              <w:rPr>
                <w:del w:id="13235" w:author="Donovan Goode" w:date="2018-11-09T10:04:00Z"/>
                <w:rFonts w:ascii="Consolas" w:eastAsia="Times New Roman" w:hAnsi="Consolas" w:cs="Times New Roman"/>
                <w:color w:val="D4D4D4"/>
                <w:sz w:val="21"/>
                <w:szCs w:val="21"/>
              </w:rPr>
              <w:pPrChange w:id="13236" w:author="Donovan Goode" w:date="2018-11-09T10:05:00Z">
                <w:pPr>
                  <w:framePr w:hSpace="180" w:wrap="around" w:vAnchor="text" w:hAnchor="margin" w:xAlign="center" w:y="130"/>
                  <w:shd w:val="clear" w:color="auto" w:fill="1E1E1E"/>
                  <w:spacing w:line="285" w:lineRule="atLeast"/>
                </w:pPr>
              </w:pPrChange>
            </w:pPr>
          </w:p>
          <w:p w14:paraId="371AAF1A" w14:textId="77777777" w:rsidR="00ED1509" w:rsidRPr="00423177" w:rsidDel="008B6AF4" w:rsidRDefault="00ED1509">
            <w:pPr>
              <w:pStyle w:val="Heading1Numbered"/>
              <w:rPr>
                <w:del w:id="13237" w:author="Donovan Goode" w:date="2018-11-09T10:04:00Z"/>
                <w:rFonts w:ascii="Consolas" w:eastAsia="Times New Roman" w:hAnsi="Consolas" w:cs="Times New Roman"/>
                <w:color w:val="D4D4D4"/>
                <w:sz w:val="21"/>
                <w:szCs w:val="21"/>
              </w:rPr>
              <w:pPrChange w:id="13238" w:author="Donovan Goode" w:date="2018-11-09T10:05:00Z">
                <w:pPr>
                  <w:framePr w:hSpace="180" w:wrap="around" w:vAnchor="text" w:hAnchor="margin" w:xAlign="center" w:y="130"/>
                  <w:shd w:val="clear" w:color="auto" w:fill="1E1E1E"/>
                  <w:spacing w:line="285" w:lineRule="atLeast"/>
                </w:pPr>
              </w:pPrChange>
            </w:pPr>
            <w:del w:id="1323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15BC512A" w14:textId="77777777" w:rsidR="00ED1509" w:rsidRPr="00423177" w:rsidDel="008B6AF4" w:rsidRDefault="00ED1509">
            <w:pPr>
              <w:pStyle w:val="Heading1Numbered"/>
              <w:rPr>
                <w:del w:id="13240" w:author="Donovan Goode" w:date="2018-11-09T10:04:00Z"/>
                <w:rFonts w:ascii="Consolas" w:eastAsia="Times New Roman" w:hAnsi="Consolas" w:cs="Times New Roman"/>
                <w:color w:val="D4D4D4"/>
                <w:sz w:val="21"/>
                <w:szCs w:val="21"/>
              </w:rPr>
              <w:pPrChange w:id="13241" w:author="Donovan Goode" w:date="2018-11-09T10:05:00Z">
                <w:pPr>
                  <w:framePr w:hSpace="180" w:wrap="around" w:vAnchor="text" w:hAnchor="margin" w:xAlign="center" w:y="130"/>
                  <w:shd w:val="clear" w:color="auto" w:fill="1E1E1E"/>
                  <w:spacing w:line="285" w:lineRule="atLeast"/>
                </w:pPr>
              </w:pPrChange>
            </w:pPr>
            <w:del w:id="1324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74826E21" w14:textId="77777777" w:rsidR="00ED1509" w:rsidRPr="00423177" w:rsidDel="008B6AF4" w:rsidRDefault="00ED1509">
            <w:pPr>
              <w:pStyle w:val="Heading1Numbered"/>
              <w:rPr>
                <w:del w:id="13243" w:author="Donovan Goode" w:date="2018-11-09T10:04:00Z"/>
                <w:rFonts w:ascii="Consolas" w:eastAsia="Times New Roman" w:hAnsi="Consolas" w:cs="Times New Roman"/>
                <w:color w:val="D4D4D4"/>
                <w:sz w:val="21"/>
                <w:szCs w:val="21"/>
              </w:rPr>
              <w:pPrChange w:id="13244" w:author="Donovan Goode" w:date="2018-11-09T10:05:00Z">
                <w:pPr>
                  <w:framePr w:hSpace="180" w:wrap="around" w:vAnchor="text" w:hAnchor="margin" w:xAlign="center" w:y="130"/>
                  <w:shd w:val="clear" w:color="auto" w:fill="1E1E1E"/>
                  <w:spacing w:line="285" w:lineRule="atLeast"/>
                </w:pPr>
              </w:pPrChange>
            </w:pPr>
            <w:del w:id="1324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AC7D8D4" w14:textId="77777777" w:rsidR="00ED1509" w:rsidRPr="00423177" w:rsidDel="008B6AF4" w:rsidRDefault="00ED1509">
            <w:pPr>
              <w:pStyle w:val="Heading1Numbered"/>
              <w:rPr>
                <w:del w:id="13246" w:author="Donovan Goode" w:date="2018-11-09T10:04:00Z"/>
                <w:rFonts w:ascii="Consolas" w:eastAsia="Times New Roman" w:hAnsi="Consolas" w:cs="Times New Roman"/>
                <w:color w:val="D4D4D4"/>
                <w:sz w:val="21"/>
                <w:szCs w:val="21"/>
              </w:rPr>
              <w:pPrChange w:id="13247" w:author="Donovan Goode" w:date="2018-11-09T10:05:00Z">
                <w:pPr>
                  <w:framePr w:hSpace="180" w:wrap="around" w:vAnchor="text" w:hAnchor="margin" w:xAlign="center" w:y="130"/>
                  <w:shd w:val="clear" w:color="auto" w:fill="1E1E1E"/>
                  <w:spacing w:line="285" w:lineRule="atLeast"/>
                </w:pPr>
              </w:pPrChange>
            </w:pPr>
            <w:del w:id="1324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FD62C22" w14:textId="77777777" w:rsidR="00ED1509" w:rsidRPr="00423177" w:rsidDel="008B6AF4" w:rsidRDefault="00ED1509">
            <w:pPr>
              <w:pStyle w:val="Heading1Numbered"/>
              <w:rPr>
                <w:del w:id="13249" w:author="Donovan Goode" w:date="2018-11-09T10:04:00Z"/>
                <w:rFonts w:ascii="Consolas" w:eastAsia="Times New Roman" w:hAnsi="Consolas" w:cs="Times New Roman"/>
                <w:color w:val="D4D4D4"/>
                <w:sz w:val="21"/>
                <w:szCs w:val="21"/>
              </w:rPr>
              <w:pPrChange w:id="13250" w:author="Donovan Goode" w:date="2018-11-09T10:05:00Z">
                <w:pPr>
                  <w:framePr w:hSpace="180" w:wrap="around" w:vAnchor="text" w:hAnchor="margin" w:xAlign="center" w:y="130"/>
                  <w:shd w:val="clear" w:color="auto" w:fill="1E1E1E"/>
                  <w:spacing w:line="285" w:lineRule="atLeast"/>
                </w:pPr>
              </w:pPrChange>
            </w:pPr>
            <w:del w:id="1325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667FC81" w14:textId="77777777" w:rsidR="00ED1509" w:rsidRPr="00423177" w:rsidDel="008B6AF4" w:rsidRDefault="00ED1509">
            <w:pPr>
              <w:pStyle w:val="Heading1Numbered"/>
              <w:rPr>
                <w:del w:id="13252" w:author="Donovan Goode" w:date="2018-11-09T10:04:00Z"/>
                <w:rFonts w:ascii="Consolas" w:eastAsia="Times New Roman" w:hAnsi="Consolas" w:cs="Times New Roman"/>
                <w:color w:val="D4D4D4"/>
                <w:sz w:val="21"/>
                <w:szCs w:val="21"/>
              </w:rPr>
              <w:pPrChange w:id="13253" w:author="Donovan Goode" w:date="2018-11-09T10:05:00Z">
                <w:pPr>
                  <w:framePr w:hSpace="180" w:wrap="around" w:vAnchor="text" w:hAnchor="margin" w:xAlign="center" w:y="130"/>
                  <w:shd w:val="clear" w:color="auto" w:fill="1E1E1E"/>
                  <w:spacing w:line="285" w:lineRule="atLeast"/>
                </w:pPr>
              </w:pPrChange>
            </w:pPr>
            <w:del w:id="1325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E4EA6EB" w14:textId="77777777" w:rsidR="00ED1509" w:rsidRPr="00423177" w:rsidDel="008B6AF4" w:rsidRDefault="00ED1509">
            <w:pPr>
              <w:pStyle w:val="Heading1Numbered"/>
              <w:rPr>
                <w:del w:id="13255" w:author="Donovan Goode" w:date="2018-11-09T10:04:00Z"/>
                <w:rFonts w:ascii="Consolas" w:eastAsia="Times New Roman" w:hAnsi="Consolas" w:cs="Times New Roman"/>
                <w:color w:val="D4D4D4"/>
                <w:sz w:val="21"/>
                <w:szCs w:val="21"/>
              </w:rPr>
              <w:pPrChange w:id="13256" w:author="Donovan Goode" w:date="2018-11-09T10:05:00Z">
                <w:pPr>
                  <w:framePr w:hSpace="180" w:wrap="around" w:vAnchor="text" w:hAnchor="margin" w:xAlign="center" w:y="130"/>
                  <w:shd w:val="clear" w:color="auto" w:fill="1E1E1E"/>
                  <w:spacing w:line="285" w:lineRule="atLeast"/>
                </w:pPr>
              </w:pPrChange>
            </w:pPr>
            <w:del w:id="1325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0A667F35" w14:textId="77777777" w:rsidR="00ED1509" w:rsidRPr="00423177" w:rsidDel="008B6AF4" w:rsidRDefault="00ED1509">
            <w:pPr>
              <w:pStyle w:val="Heading1Numbered"/>
              <w:rPr>
                <w:del w:id="13258" w:author="Donovan Goode" w:date="2018-11-09T10:04:00Z"/>
                <w:rFonts w:ascii="Consolas" w:eastAsia="Times New Roman" w:hAnsi="Consolas" w:cs="Times New Roman"/>
                <w:color w:val="D4D4D4"/>
                <w:sz w:val="21"/>
                <w:szCs w:val="21"/>
              </w:rPr>
              <w:pPrChange w:id="13259" w:author="Donovan Goode" w:date="2018-11-09T10:05:00Z">
                <w:pPr>
                  <w:framePr w:hSpace="180" w:wrap="around" w:vAnchor="text" w:hAnchor="margin" w:xAlign="center" w:y="130"/>
                  <w:shd w:val="clear" w:color="auto" w:fill="1E1E1E"/>
                  <w:spacing w:line="285" w:lineRule="atLeast"/>
                </w:pPr>
              </w:pPrChange>
            </w:pPr>
            <w:del w:id="1326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92AD512" w14:textId="77777777" w:rsidR="00ED1509" w:rsidRPr="00423177" w:rsidDel="008B6AF4" w:rsidRDefault="00ED1509">
            <w:pPr>
              <w:pStyle w:val="Heading1Numbered"/>
              <w:rPr>
                <w:del w:id="13261" w:author="Donovan Goode" w:date="2018-11-09T10:04:00Z"/>
                <w:rFonts w:ascii="Consolas" w:eastAsia="Times New Roman" w:hAnsi="Consolas" w:cs="Times New Roman"/>
                <w:color w:val="D4D4D4"/>
                <w:sz w:val="21"/>
                <w:szCs w:val="21"/>
              </w:rPr>
              <w:pPrChange w:id="13262" w:author="Donovan Goode" w:date="2018-11-09T10:05:00Z">
                <w:pPr>
                  <w:framePr w:hSpace="180" w:wrap="around" w:vAnchor="text" w:hAnchor="margin" w:xAlign="center" w:y="130"/>
                  <w:shd w:val="clear" w:color="auto" w:fill="1E1E1E"/>
                  <w:spacing w:line="285" w:lineRule="atLeast"/>
                </w:pPr>
              </w:pPrChange>
            </w:pPr>
            <w:del w:id="1326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B3CCB97" w14:textId="77777777" w:rsidR="00ED1509" w:rsidRPr="00423177" w:rsidDel="008B6AF4" w:rsidRDefault="00ED1509">
            <w:pPr>
              <w:pStyle w:val="Heading1Numbered"/>
              <w:rPr>
                <w:del w:id="13264" w:author="Donovan Goode" w:date="2018-11-09T10:04:00Z"/>
                <w:rFonts w:ascii="Consolas" w:eastAsia="Times New Roman" w:hAnsi="Consolas" w:cs="Times New Roman"/>
                <w:color w:val="D4D4D4"/>
                <w:sz w:val="21"/>
                <w:szCs w:val="21"/>
              </w:rPr>
              <w:pPrChange w:id="13265" w:author="Donovan Goode" w:date="2018-11-09T10:05:00Z">
                <w:pPr>
                  <w:framePr w:hSpace="180" w:wrap="around" w:vAnchor="text" w:hAnchor="margin" w:xAlign="center" w:y="130"/>
                  <w:shd w:val="clear" w:color="auto" w:fill="1E1E1E"/>
                  <w:spacing w:line="285" w:lineRule="atLeast"/>
                </w:pPr>
              </w:pPrChange>
            </w:pPr>
          </w:p>
          <w:p w14:paraId="065B0E3D" w14:textId="77777777" w:rsidR="00ED1509" w:rsidRPr="00423177" w:rsidDel="008B6AF4" w:rsidRDefault="00ED1509">
            <w:pPr>
              <w:pStyle w:val="Heading1Numbered"/>
              <w:rPr>
                <w:del w:id="13266" w:author="Donovan Goode" w:date="2018-11-09T10:04:00Z"/>
                <w:rFonts w:ascii="Consolas" w:eastAsia="Times New Roman" w:hAnsi="Consolas" w:cs="Times New Roman"/>
                <w:color w:val="D4D4D4"/>
                <w:sz w:val="21"/>
                <w:szCs w:val="21"/>
              </w:rPr>
              <w:pPrChange w:id="13267" w:author="Donovan Goode" w:date="2018-11-09T10:05:00Z">
                <w:pPr>
                  <w:framePr w:hSpace="180" w:wrap="around" w:vAnchor="text" w:hAnchor="margin" w:xAlign="center" w:y="130"/>
                  <w:shd w:val="clear" w:color="auto" w:fill="1E1E1E"/>
                  <w:spacing w:line="285" w:lineRule="atLeast"/>
                </w:pPr>
              </w:pPrChange>
            </w:pPr>
            <w:del w:id="13268"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E3DFE58" w14:textId="77777777" w:rsidR="00ED1509" w:rsidRPr="00070D44" w:rsidDel="008B6AF4" w:rsidRDefault="00ED1509">
            <w:pPr>
              <w:pStyle w:val="Heading1Numbered"/>
              <w:rPr>
                <w:del w:id="13269" w:author="Donovan Goode" w:date="2018-11-09T10:04:00Z"/>
                <w:rFonts w:ascii="Consolas" w:eastAsia="Times New Roman" w:hAnsi="Consolas" w:cs="Times New Roman"/>
                <w:color w:val="808080"/>
                <w:sz w:val="21"/>
                <w:szCs w:val="21"/>
              </w:rPr>
              <w:pPrChange w:id="13270" w:author="Donovan Goode" w:date="2018-11-09T10:05:00Z">
                <w:pPr>
                  <w:framePr w:hSpace="180" w:wrap="around" w:vAnchor="text" w:hAnchor="margin" w:xAlign="center" w:y="130"/>
                  <w:shd w:val="clear" w:color="auto" w:fill="1E1E1E"/>
                  <w:spacing w:line="285" w:lineRule="atLeast"/>
                </w:pPr>
              </w:pPrChange>
            </w:pPr>
          </w:p>
        </w:tc>
      </w:tr>
      <w:tr w:rsidR="00ED1509" w:rsidDel="008B6AF4" w14:paraId="33CF9F9B" w14:textId="5FECA68E" w:rsidTr="00A52519">
        <w:trPr>
          <w:del w:id="13271" w:author="Donovan Goode" w:date="2018-11-09T10:04:00Z"/>
        </w:trPr>
        <w:tc>
          <w:tcPr>
            <w:tcW w:w="1705" w:type="dxa"/>
          </w:tcPr>
          <w:p w14:paraId="27D8B68D" w14:textId="77777777" w:rsidR="00ED1509" w:rsidRPr="009373DD" w:rsidDel="008B6AF4" w:rsidRDefault="00ED1509">
            <w:pPr>
              <w:pStyle w:val="Heading1Numbered"/>
              <w:rPr>
                <w:del w:id="13272" w:author="Donovan Goode" w:date="2018-11-09T10:04:00Z"/>
                <w:highlight w:val="yellow"/>
              </w:rPr>
              <w:pPrChange w:id="13273" w:author="Donovan Goode" w:date="2018-11-09T10:05:00Z">
                <w:pPr>
                  <w:framePr w:hSpace="180" w:wrap="around" w:vAnchor="text" w:hAnchor="margin" w:xAlign="center" w:y="130"/>
                  <w:jc w:val="center"/>
                </w:pPr>
              </w:pPrChange>
            </w:pPr>
            <w:del w:id="13274" w:author="Donovan Goode" w:date="2018-11-09T10:04:00Z">
              <w:r w:rsidRPr="009373DD" w:rsidDel="008B6AF4">
                <w:rPr>
                  <w:highlight w:val="yellow"/>
                </w:rPr>
                <w:delText>Step 2 - Retirement Application Completed</w:delText>
              </w:r>
            </w:del>
          </w:p>
        </w:tc>
        <w:tc>
          <w:tcPr>
            <w:tcW w:w="9905" w:type="dxa"/>
          </w:tcPr>
          <w:p w14:paraId="3FDFF4DF" w14:textId="77777777" w:rsidR="00ED1509" w:rsidRPr="00423177" w:rsidDel="008B6AF4" w:rsidRDefault="00ED1509">
            <w:pPr>
              <w:pStyle w:val="Heading1Numbered"/>
              <w:rPr>
                <w:del w:id="13275" w:author="Donovan Goode" w:date="2018-11-09T10:04:00Z"/>
                <w:rFonts w:ascii="Consolas" w:eastAsia="Times New Roman" w:hAnsi="Consolas" w:cs="Times New Roman"/>
                <w:color w:val="D4D4D4"/>
                <w:sz w:val="21"/>
                <w:szCs w:val="21"/>
              </w:rPr>
              <w:pPrChange w:id="13276" w:author="Donovan Goode" w:date="2018-11-09T10:05:00Z">
                <w:pPr>
                  <w:framePr w:hSpace="180" w:wrap="around" w:vAnchor="text" w:hAnchor="margin" w:xAlign="center" w:y="130"/>
                  <w:shd w:val="clear" w:color="auto" w:fill="1E1E1E"/>
                  <w:spacing w:line="285" w:lineRule="atLeast"/>
                </w:pPr>
              </w:pPrChange>
            </w:pPr>
            <w:del w:id="13277"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0DC1EAF4" w14:textId="77777777" w:rsidR="00ED1509" w:rsidRPr="00423177" w:rsidDel="008B6AF4" w:rsidRDefault="00ED1509">
            <w:pPr>
              <w:pStyle w:val="Heading1Numbered"/>
              <w:rPr>
                <w:del w:id="13278" w:author="Donovan Goode" w:date="2018-11-09T10:04:00Z"/>
                <w:rFonts w:ascii="Consolas" w:eastAsia="Times New Roman" w:hAnsi="Consolas" w:cs="Times New Roman"/>
                <w:color w:val="D4D4D4"/>
                <w:sz w:val="21"/>
                <w:szCs w:val="21"/>
              </w:rPr>
              <w:pPrChange w:id="13279" w:author="Donovan Goode" w:date="2018-11-09T10:05:00Z">
                <w:pPr>
                  <w:framePr w:hSpace="180" w:wrap="around" w:vAnchor="text" w:hAnchor="margin" w:xAlign="center" w:y="130"/>
                  <w:shd w:val="clear" w:color="auto" w:fill="1E1E1E"/>
                  <w:spacing w:line="285" w:lineRule="atLeast"/>
                </w:pPr>
              </w:pPrChange>
            </w:pPr>
          </w:p>
          <w:p w14:paraId="635F413F" w14:textId="77777777" w:rsidR="00ED1509" w:rsidRPr="00423177" w:rsidDel="008B6AF4" w:rsidRDefault="00ED1509">
            <w:pPr>
              <w:pStyle w:val="Heading1Numbered"/>
              <w:rPr>
                <w:del w:id="13280" w:author="Donovan Goode" w:date="2018-11-09T10:04:00Z"/>
                <w:rFonts w:ascii="Consolas" w:eastAsia="Times New Roman" w:hAnsi="Consolas" w:cs="Times New Roman"/>
                <w:color w:val="D4D4D4"/>
                <w:sz w:val="21"/>
                <w:szCs w:val="21"/>
              </w:rPr>
              <w:pPrChange w:id="13281" w:author="Donovan Goode" w:date="2018-11-09T10:05:00Z">
                <w:pPr>
                  <w:framePr w:hSpace="180" w:wrap="around" w:vAnchor="text" w:hAnchor="margin" w:xAlign="center" w:y="130"/>
                  <w:shd w:val="clear" w:color="auto" w:fill="1E1E1E"/>
                  <w:spacing w:line="285" w:lineRule="atLeast"/>
                </w:pPr>
              </w:pPrChange>
            </w:pPr>
            <w:del w:id="1328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5856E6FA" w14:textId="77777777" w:rsidR="00ED1509" w:rsidRPr="00423177" w:rsidDel="008B6AF4" w:rsidRDefault="00ED1509">
            <w:pPr>
              <w:pStyle w:val="Heading1Numbered"/>
              <w:rPr>
                <w:del w:id="13283" w:author="Donovan Goode" w:date="2018-11-09T10:04:00Z"/>
                <w:rFonts w:ascii="Consolas" w:eastAsia="Times New Roman" w:hAnsi="Consolas" w:cs="Times New Roman"/>
                <w:color w:val="D4D4D4"/>
                <w:sz w:val="21"/>
                <w:szCs w:val="21"/>
              </w:rPr>
              <w:pPrChange w:id="13284" w:author="Donovan Goode" w:date="2018-11-09T10:05:00Z">
                <w:pPr>
                  <w:framePr w:hSpace="180" w:wrap="around" w:vAnchor="text" w:hAnchor="margin" w:xAlign="center" w:y="130"/>
                  <w:shd w:val="clear" w:color="auto" w:fill="1E1E1E"/>
                  <w:spacing w:line="285" w:lineRule="atLeast"/>
                </w:pPr>
              </w:pPrChange>
            </w:pPr>
            <w:del w:id="1328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8E7DD8A" w14:textId="77777777" w:rsidR="00ED1509" w:rsidRPr="00423177" w:rsidDel="008B6AF4" w:rsidRDefault="00ED1509">
            <w:pPr>
              <w:pStyle w:val="Heading1Numbered"/>
              <w:rPr>
                <w:del w:id="13286" w:author="Donovan Goode" w:date="2018-11-09T10:04:00Z"/>
                <w:rFonts w:ascii="Consolas" w:eastAsia="Times New Roman" w:hAnsi="Consolas" w:cs="Times New Roman"/>
                <w:color w:val="D4D4D4"/>
                <w:sz w:val="21"/>
                <w:szCs w:val="21"/>
              </w:rPr>
              <w:pPrChange w:id="13287" w:author="Donovan Goode" w:date="2018-11-09T10:05:00Z">
                <w:pPr>
                  <w:framePr w:hSpace="180" w:wrap="around" w:vAnchor="text" w:hAnchor="margin" w:xAlign="center" w:y="130"/>
                  <w:shd w:val="clear" w:color="auto" w:fill="1E1E1E"/>
                  <w:spacing w:line="285" w:lineRule="atLeast"/>
                </w:pPr>
              </w:pPrChange>
            </w:pPr>
            <w:del w:id="1328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122AAD02" w14:textId="77777777" w:rsidR="00ED1509" w:rsidRPr="00423177" w:rsidDel="008B6AF4" w:rsidRDefault="00ED1509">
            <w:pPr>
              <w:pStyle w:val="Heading1Numbered"/>
              <w:rPr>
                <w:del w:id="13289" w:author="Donovan Goode" w:date="2018-11-09T10:04:00Z"/>
                <w:rFonts w:ascii="Consolas" w:eastAsia="Times New Roman" w:hAnsi="Consolas" w:cs="Times New Roman"/>
                <w:color w:val="D4D4D4"/>
                <w:sz w:val="21"/>
                <w:szCs w:val="21"/>
              </w:rPr>
              <w:pPrChange w:id="13290" w:author="Donovan Goode" w:date="2018-11-09T10:05:00Z">
                <w:pPr>
                  <w:framePr w:hSpace="180" w:wrap="around" w:vAnchor="text" w:hAnchor="margin" w:xAlign="center" w:y="130"/>
                  <w:shd w:val="clear" w:color="auto" w:fill="1E1E1E"/>
                  <w:spacing w:line="285" w:lineRule="atLeast"/>
                </w:pPr>
              </w:pPrChange>
            </w:pPr>
            <w:del w:id="1329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A3BF035" w14:textId="77777777" w:rsidR="00ED1509" w:rsidRPr="00423177" w:rsidDel="008B6AF4" w:rsidRDefault="00ED1509">
            <w:pPr>
              <w:pStyle w:val="Heading1Numbered"/>
              <w:rPr>
                <w:del w:id="13292" w:author="Donovan Goode" w:date="2018-11-09T10:04:00Z"/>
                <w:rFonts w:ascii="Consolas" w:eastAsia="Times New Roman" w:hAnsi="Consolas" w:cs="Times New Roman"/>
                <w:color w:val="D4D4D4"/>
                <w:sz w:val="21"/>
                <w:szCs w:val="21"/>
              </w:rPr>
              <w:pPrChange w:id="13293" w:author="Donovan Goode" w:date="2018-11-09T10:05:00Z">
                <w:pPr>
                  <w:framePr w:hSpace="180" w:wrap="around" w:vAnchor="text" w:hAnchor="margin" w:xAlign="center" w:y="130"/>
                  <w:shd w:val="clear" w:color="auto" w:fill="1E1E1E"/>
                  <w:spacing w:line="285" w:lineRule="atLeast"/>
                </w:pPr>
              </w:pPrChange>
            </w:pPr>
            <w:del w:id="1329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87AE9DC" w14:textId="77777777" w:rsidR="00ED1509" w:rsidRPr="00423177" w:rsidDel="008B6AF4" w:rsidRDefault="00ED1509">
            <w:pPr>
              <w:pStyle w:val="Heading1Numbered"/>
              <w:rPr>
                <w:del w:id="13295" w:author="Donovan Goode" w:date="2018-11-09T10:04:00Z"/>
                <w:rFonts w:ascii="Consolas" w:eastAsia="Times New Roman" w:hAnsi="Consolas" w:cs="Times New Roman"/>
                <w:color w:val="D4D4D4"/>
                <w:sz w:val="21"/>
                <w:szCs w:val="21"/>
              </w:rPr>
              <w:pPrChange w:id="13296" w:author="Donovan Goode" w:date="2018-11-09T10:05:00Z">
                <w:pPr>
                  <w:framePr w:hSpace="180" w:wrap="around" w:vAnchor="text" w:hAnchor="margin" w:xAlign="center" w:y="130"/>
                  <w:shd w:val="clear" w:color="auto" w:fill="1E1E1E"/>
                  <w:spacing w:line="285" w:lineRule="atLeast"/>
                </w:pPr>
              </w:pPrChange>
            </w:pPr>
            <w:del w:id="1329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E6A7722" w14:textId="77777777" w:rsidR="00ED1509" w:rsidRPr="00423177" w:rsidDel="008B6AF4" w:rsidRDefault="00ED1509">
            <w:pPr>
              <w:pStyle w:val="Heading1Numbered"/>
              <w:rPr>
                <w:del w:id="13298" w:author="Donovan Goode" w:date="2018-11-09T10:04:00Z"/>
                <w:rFonts w:ascii="Consolas" w:eastAsia="Times New Roman" w:hAnsi="Consolas" w:cs="Times New Roman"/>
                <w:color w:val="D4D4D4"/>
                <w:sz w:val="21"/>
                <w:szCs w:val="21"/>
              </w:rPr>
              <w:pPrChange w:id="13299" w:author="Donovan Goode" w:date="2018-11-09T10:05:00Z">
                <w:pPr>
                  <w:framePr w:hSpace="180" w:wrap="around" w:vAnchor="text" w:hAnchor="margin" w:xAlign="center" w:y="130"/>
                  <w:shd w:val="clear" w:color="auto" w:fill="1E1E1E"/>
                  <w:spacing w:line="285" w:lineRule="atLeast"/>
                </w:pPr>
              </w:pPrChange>
            </w:pPr>
            <w:del w:id="1330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56947DE" w14:textId="77777777" w:rsidR="00ED1509" w:rsidRPr="00423177" w:rsidDel="008B6AF4" w:rsidRDefault="00ED1509">
            <w:pPr>
              <w:pStyle w:val="Heading1Numbered"/>
              <w:rPr>
                <w:del w:id="13301" w:author="Donovan Goode" w:date="2018-11-09T10:04:00Z"/>
                <w:rFonts w:ascii="Consolas" w:eastAsia="Times New Roman" w:hAnsi="Consolas" w:cs="Times New Roman"/>
                <w:color w:val="D4D4D4"/>
                <w:sz w:val="21"/>
                <w:szCs w:val="21"/>
              </w:rPr>
              <w:pPrChange w:id="13302" w:author="Donovan Goode" w:date="2018-11-09T10:05:00Z">
                <w:pPr>
                  <w:framePr w:hSpace="180" w:wrap="around" w:vAnchor="text" w:hAnchor="margin" w:xAlign="center" w:y="130"/>
                  <w:shd w:val="clear" w:color="auto" w:fill="1E1E1E"/>
                  <w:spacing w:line="285" w:lineRule="atLeast"/>
                </w:pPr>
              </w:pPrChange>
            </w:pPr>
            <w:del w:id="1330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2F6D46F" w14:textId="77777777" w:rsidR="00ED1509" w:rsidRPr="00423177" w:rsidDel="008B6AF4" w:rsidRDefault="00ED1509">
            <w:pPr>
              <w:pStyle w:val="Heading1Numbered"/>
              <w:rPr>
                <w:del w:id="13304" w:author="Donovan Goode" w:date="2018-11-09T10:04:00Z"/>
                <w:rFonts w:ascii="Consolas" w:eastAsia="Times New Roman" w:hAnsi="Consolas" w:cs="Times New Roman"/>
                <w:color w:val="D4D4D4"/>
                <w:sz w:val="21"/>
                <w:szCs w:val="21"/>
              </w:rPr>
              <w:pPrChange w:id="13305" w:author="Donovan Goode" w:date="2018-11-09T10:05:00Z">
                <w:pPr>
                  <w:framePr w:hSpace="180" w:wrap="around" w:vAnchor="text" w:hAnchor="margin" w:xAlign="center" w:y="130"/>
                  <w:shd w:val="clear" w:color="auto" w:fill="1E1E1E"/>
                  <w:spacing w:line="285" w:lineRule="atLeast"/>
                </w:pPr>
              </w:pPrChange>
            </w:pPr>
          </w:p>
          <w:p w14:paraId="7240766B" w14:textId="77777777" w:rsidR="00ED1509" w:rsidRPr="00423177" w:rsidDel="008B6AF4" w:rsidRDefault="00ED1509">
            <w:pPr>
              <w:pStyle w:val="Heading1Numbered"/>
              <w:rPr>
                <w:del w:id="13306" w:author="Donovan Goode" w:date="2018-11-09T10:04:00Z"/>
                <w:rFonts w:ascii="Consolas" w:eastAsia="Times New Roman" w:hAnsi="Consolas" w:cs="Times New Roman"/>
                <w:color w:val="D4D4D4"/>
                <w:sz w:val="21"/>
                <w:szCs w:val="21"/>
              </w:rPr>
              <w:pPrChange w:id="13307" w:author="Donovan Goode" w:date="2018-11-09T10:05:00Z">
                <w:pPr>
                  <w:framePr w:hSpace="180" w:wrap="around" w:vAnchor="text" w:hAnchor="margin" w:xAlign="center" w:y="130"/>
                  <w:shd w:val="clear" w:color="auto" w:fill="1E1E1E"/>
                  <w:spacing w:line="285" w:lineRule="atLeast"/>
                </w:pPr>
              </w:pPrChange>
            </w:pPr>
            <w:del w:id="1330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2E0BEDBE" w14:textId="77777777" w:rsidR="00ED1509" w:rsidRPr="00423177" w:rsidDel="008B6AF4" w:rsidRDefault="00ED1509">
            <w:pPr>
              <w:pStyle w:val="Heading1Numbered"/>
              <w:rPr>
                <w:del w:id="13309" w:author="Donovan Goode" w:date="2018-11-09T10:04:00Z"/>
                <w:rFonts w:ascii="Consolas" w:eastAsia="Times New Roman" w:hAnsi="Consolas" w:cs="Times New Roman"/>
                <w:color w:val="D4D4D4"/>
                <w:sz w:val="21"/>
                <w:szCs w:val="21"/>
              </w:rPr>
              <w:pPrChange w:id="13310" w:author="Donovan Goode" w:date="2018-11-09T10:05:00Z">
                <w:pPr>
                  <w:framePr w:hSpace="180" w:wrap="around" w:vAnchor="text" w:hAnchor="margin" w:xAlign="center" w:y="130"/>
                  <w:shd w:val="clear" w:color="auto" w:fill="1E1E1E"/>
                  <w:spacing w:line="285" w:lineRule="atLeast"/>
                </w:pPr>
              </w:pPrChange>
            </w:pPr>
            <w:del w:id="1331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1AAC6A11" w14:textId="77777777" w:rsidR="00ED1509" w:rsidRPr="00423177" w:rsidDel="008B6AF4" w:rsidRDefault="00ED1509">
            <w:pPr>
              <w:pStyle w:val="Heading1Numbered"/>
              <w:rPr>
                <w:del w:id="13312" w:author="Donovan Goode" w:date="2018-11-09T10:04:00Z"/>
                <w:rFonts w:ascii="Consolas" w:eastAsia="Times New Roman" w:hAnsi="Consolas" w:cs="Times New Roman"/>
                <w:color w:val="D4D4D4"/>
                <w:sz w:val="21"/>
                <w:szCs w:val="21"/>
              </w:rPr>
              <w:pPrChange w:id="13313" w:author="Donovan Goode" w:date="2018-11-09T10:05:00Z">
                <w:pPr>
                  <w:framePr w:hSpace="180" w:wrap="around" w:vAnchor="text" w:hAnchor="margin" w:xAlign="center" w:y="130"/>
                  <w:shd w:val="clear" w:color="auto" w:fill="1E1E1E"/>
                  <w:spacing w:line="285" w:lineRule="atLeast"/>
                </w:pPr>
              </w:pPrChange>
            </w:pPr>
            <w:del w:id="1331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36DD20F" w14:textId="77777777" w:rsidR="00ED1509" w:rsidRPr="00423177" w:rsidDel="008B6AF4" w:rsidRDefault="00ED1509">
            <w:pPr>
              <w:pStyle w:val="Heading1Numbered"/>
              <w:rPr>
                <w:del w:id="13315" w:author="Donovan Goode" w:date="2018-11-09T10:04:00Z"/>
                <w:rFonts w:ascii="Consolas" w:eastAsia="Times New Roman" w:hAnsi="Consolas" w:cs="Times New Roman"/>
                <w:color w:val="D4D4D4"/>
                <w:sz w:val="21"/>
                <w:szCs w:val="21"/>
              </w:rPr>
              <w:pPrChange w:id="13316" w:author="Donovan Goode" w:date="2018-11-09T10:05:00Z">
                <w:pPr>
                  <w:framePr w:hSpace="180" w:wrap="around" w:vAnchor="text" w:hAnchor="margin" w:xAlign="center" w:y="130"/>
                  <w:shd w:val="clear" w:color="auto" w:fill="1E1E1E"/>
                  <w:spacing w:line="285" w:lineRule="atLeast"/>
                </w:pPr>
              </w:pPrChange>
            </w:pPr>
            <w:del w:id="1331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07207905" w14:textId="77777777" w:rsidR="00ED1509" w:rsidRPr="00423177" w:rsidDel="008B6AF4" w:rsidRDefault="00ED1509">
            <w:pPr>
              <w:pStyle w:val="Heading1Numbered"/>
              <w:rPr>
                <w:del w:id="13318" w:author="Donovan Goode" w:date="2018-11-09T10:04:00Z"/>
                <w:rFonts w:ascii="Consolas" w:eastAsia="Times New Roman" w:hAnsi="Consolas" w:cs="Times New Roman"/>
                <w:color w:val="D4D4D4"/>
                <w:sz w:val="21"/>
                <w:szCs w:val="21"/>
              </w:rPr>
              <w:pPrChange w:id="13319" w:author="Donovan Goode" w:date="2018-11-09T10:05:00Z">
                <w:pPr>
                  <w:framePr w:hSpace="180" w:wrap="around" w:vAnchor="text" w:hAnchor="margin" w:xAlign="center" w:y="130"/>
                  <w:shd w:val="clear" w:color="auto" w:fill="1E1E1E"/>
                  <w:spacing w:line="285" w:lineRule="atLeast"/>
                </w:pPr>
              </w:pPrChange>
            </w:pPr>
            <w:del w:id="1332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3CF7A0E" w14:textId="77777777" w:rsidR="00ED1509" w:rsidRPr="00423177" w:rsidDel="008B6AF4" w:rsidRDefault="00ED1509">
            <w:pPr>
              <w:pStyle w:val="Heading1Numbered"/>
              <w:rPr>
                <w:del w:id="13321" w:author="Donovan Goode" w:date="2018-11-09T10:04:00Z"/>
                <w:rFonts w:ascii="Consolas" w:eastAsia="Times New Roman" w:hAnsi="Consolas" w:cs="Times New Roman"/>
                <w:color w:val="D4D4D4"/>
                <w:sz w:val="21"/>
                <w:szCs w:val="21"/>
              </w:rPr>
              <w:pPrChange w:id="13322" w:author="Donovan Goode" w:date="2018-11-09T10:05:00Z">
                <w:pPr>
                  <w:framePr w:hSpace="180" w:wrap="around" w:vAnchor="text" w:hAnchor="margin" w:xAlign="center" w:y="130"/>
                  <w:shd w:val="clear" w:color="auto" w:fill="1E1E1E"/>
                  <w:spacing w:line="285" w:lineRule="atLeast"/>
                </w:pPr>
              </w:pPrChange>
            </w:pPr>
            <w:del w:id="1332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98A1844" w14:textId="77777777" w:rsidR="00ED1509" w:rsidRPr="00423177" w:rsidDel="008B6AF4" w:rsidRDefault="00ED1509">
            <w:pPr>
              <w:pStyle w:val="Heading1Numbered"/>
              <w:rPr>
                <w:del w:id="13324" w:author="Donovan Goode" w:date="2018-11-09T10:04:00Z"/>
                <w:rFonts w:ascii="Consolas" w:eastAsia="Times New Roman" w:hAnsi="Consolas" w:cs="Times New Roman"/>
                <w:color w:val="D4D4D4"/>
                <w:sz w:val="21"/>
                <w:szCs w:val="21"/>
              </w:rPr>
              <w:pPrChange w:id="13325" w:author="Donovan Goode" w:date="2018-11-09T10:05:00Z">
                <w:pPr>
                  <w:framePr w:hSpace="180" w:wrap="around" w:vAnchor="text" w:hAnchor="margin" w:xAlign="center" w:y="130"/>
                  <w:shd w:val="clear" w:color="auto" w:fill="1E1E1E"/>
                  <w:spacing w:line="285" w:lineRule="atLeast"/>
                </w:pPr>
              </w:pPrChange>
            </w:pPr>
            <w:del w:id="1332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1D1D6D9" w14:textId="77777777" w:rsidR="00ED1509" w:rsidRPr="00423177" w:rsidDel="008B6AF4" w:rsidRDefault="00ED1509">
            <w:pPr>
              <w:pStyle w:val="Heading1Numbered"/>
              <w:rPr>
                <w:del w:id="13327" w:author="Donovan Goode" w:date="2018-11-09T10:04:00Z"/>
                <w:rFonts w:ascii="Consolas" w:eastAsia="Times New Roman" w:hAnsi="Consolas" w:cs="Times New Roman"/>
                <w:color w:val="D4D4D4"/>
                <w:sz w:val="21"/>
                <w:szCs w:val="21"/>
              </w:rPr>
              <w:pPrChange w:id="13328" w:author="Donovan Goode" w:date="2018-11-09T10:05:00Z">
                <w:pPr>
                  <w:framePr w:hSpace="180" w:wrap="around" w:vAnchor="text" w:hAnchor="margin" w:xAlign="center" w:y="130"/>
                  <w:shd w:val="clear" w:color="auto" w:fill="1E1E1E"/>
                  <w:spacing w:line="285" w:lineRule="atLeast"/>
                </w:pPr>
              </w:pPrChange>
            </w:pPr>
            <w:del w:id="1332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A2C1D1E" w14:textId="77777777" w:rsidR="00ED1509" w:rsidRPr="00423177" w:rsidDel="008B6AF4" w:rsidRDefault="00ED1509">
            <w:pPr>
              <w:pStyle w:val="Heading1Numbered"/>
              <w:rPr>
                <w:del w:id="13330" w:author="Donovan Goode" w:date="2018-11-09T10:04:00Z"/>
                <w:rFonts w:ascii="Consolas" w:eastAsia="Times New Roman" w:hAnsi="Consolas" w:cs="Times New Roman"/>
                <w:color w:val="D4D4D4"/>
                <w:sz w:val="21"/>
                <w:szCs w:val="21"/>
              </w:rPr>
              <w:pPrChange w:id="13331" w:author="Donovan Goode" w:date="2018-11-09T10:05:00Z">
                <w:pPr>
                  <w:framePr w:hSpace="180" w:wrap="around" w:vAnchor="text" w:hAnchor="margin" w:xAlign="center" w:y="130"/>
                  <w:shd w:val="clear" w:color="auto" w:fill="1E1E1E"/>
                  <w:spacing w:line="285" w:lineRule="atLeast"/>
                </w:pPr>
              </w:pPrChange>
            </w:pPr>
            <w:del w:id="1333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9660362" w14:textId="77777777" w:rsidR="00ED1509" w:rsidRPr="00423177" w:rsidDel="008B6AF4" w:rsidRDefault="00ED1509">
            <w:pPr>
              <w:pStyle w:val="Heading1Numbered"/>
              <w:rPr>
                <w:del w:id="13333" w:author="Donovan Goode" w:date="2018-11-09T10:04:00Z"/>
                <w:rFonts w:ascii="Consolas" w:eastAsia="Times New Roman" w:hAnsi="Consolas" w:cs="Times New Roman"/>
                <w:color w:val="D4D4D4"/>
                <w:sz w:val="21"/>
                <w:szCs w:val="21"/>
              </w:rPr>
              <w:pPrChange w:id="13334" w:author="Donovan Goode" w:date="2018-11-09T10:05:00Z">
                <w:pPr>
                  <w:framePr w:hSpace="180" w:wrap="around" w:vAnchor="text" w:hAnchor="margin" w:xAlign="center" w:y="130"/>
                  <w:shd w:val="clear" w:color="auto" w:fill="1E1E1E"/>
                  <w:spacing w:line="285" w:lineRule="atLeast"/>
                </w:pPr>
              </w:pPrChange>
            </w:pPr>
          </w:p>
          <w:p w14:paraId="299C8744" w14:textId="77777777" w:rsidR="00ED1509" w:rsidRPr="00423177" w:rsidDel="008B6AF4" w:rsidRDefault="00ED1509">
            <w:pPr>
              <w:pStyle w:val="Heading1Numbered"/>
              <w:rPr>
                <w:del w:id="13335" w:author="Donovan Goode" w:date="2018-11-09T10:04:00Z"/>
                <w:rFonts w:ascii="Consolas" w:eastAsia="Times New Roman" w:hAnsi="Consolas" w:cs="Times New Roman"/>
                <w:color w:val="D4D4D4"/>
                <w:sz w:val="21"/>
                <w:szCs w:val="21"/>
              </w:rPr>
              <w:pPrChange w:id="13336" w:author="Donovan Goode" w:date="2018-11-09T10:05:00Z">
                <w:pPr>
                  <w:framePr w:hSpace="180" w:wrap="around" w:vAnchor="text" w:hAnchor="margin" w:xAlign="center" w:y="130"/>
                  <w:shd w:val="clear" w:color="auto" w:fill="1E1E1E"/>
                  <w:spacing w:line="285" w:lineRule="atLeast"/>
                </w:pPr>
              </w:pPrChange>
            </w:pPr>
            <w:del w:id="1333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74FE0C2C" w14:textId="77777777" w:rsidR="00ED1509" w:rsidRPr="00423177" w:rsidDel="008B6AF4" w:rsidRDefault="00ED1509">
            <w:pPr>
              <w:pStyle w:val="Heading1Numbered"/>
              <w:rPr>
                <w:del w:id="13338" w:author="Donovan Goode" w:date="2018-11-09T10:04:00Z"/>
                <w:rFonts w:ascii="Consolas" w:eastAsia="Times New Roman" w:hAnsi="Consolas" w:cs="Times New Roman"/>
                <w:color w:val="D4D4D4"/>
                <w:sz w:val="21"/>
                <w:szCs w:val="21"/>
              </w:rPr>
              <w:pPrChange w:id="13339" w:author="Donovan Goode" w:date="2018-11-09T10:05:00Z">
                <w:pPr>
                  <w:framePr w:hSpace="180" w:wrap="around" w:vAnchor="text" w:hAnchor="margin" w:xAlign="center" w:y="130"/>
                  <w:shd w:val="clear" w:color="auto" w:fill="1E1E1E"/>
                  <w:spacing w:line="285" w:lineRule="atLeast"/>
                </w:pPr>
              </w:pPrChange>
            </w:pPr>
            <w:del w:id="1334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5125F755" w14:textId="77777777" w:rsidR="00ED1509" w:rsidRPr="00423177" w:rsidDel="008B6AF4" w:rsidRDefault="00ED1509">
            <w:pPr>
              <w:pStyle w:val="Heading1Numbered"/>
              <w:rPr>
                <w:del w:id="13341" w:author="Donovan Goode" w:date="2018-11-09T10:04:00Z"/>
                <w:rFonts w:ascii="Consolas" w:eastAsia="Times New Roman" w:hAnsi="Consolas" w:cs="Times New Roman"/>
                <w:color w:val="D4D4D4"/>
                <w:sz w:val="21"/>
                <w:szCs w:val="21"/>
              </w:rPr>
              <w:pPrChange w:id="13342" w:author="Donovan Goode" w:date="2018-11-09T10:05:00Z">
                <w:pPr>
                  <w:framePr w:hSpace="180" w:wrap="around" w:vAnchor="text" w:hAnchor="margin" w:xAlign="center" w:y="130"/>
                  <w:shd w:val="clear" w:color="auto" w:fill="1E1E1E"/>
                  <w:spacing w:line="285" w:lineRule="atLeast"/>
                </w:pPr>
              </w:pPrChange>
            </w:pPr>
            <w:del w:id="1334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88E61C1" w14:textId="77777777" w:rsidR="00ED1509" w:rsidRPr="00423177" w:rsidDel="008B6AF4" w:rsidRDefault="00ED1509">
            <w:pPr>
              <w:pStyle w:val="Heading1Numbered"/>
              <w:rPr>
                <w:del w:id="13344" w:author="Donovan Goode" w:date="2018-11-09T10:04:00Z"/>
                <w:rFonts w:ascii="Consolas" w:eastAsia="Times New Roman" w:hAnsi="Consolas" w:cs="Times New Roman"/>
                <w:color w:val="D4D4D4"/>
                <w:sz w:val="21"/>
                <w:szCs w:val="21"/>
              </w:rPr>
              <w:pPrChange w:id="13345" w:author="Donovan Goode" w:date="2018-11-09T10:05:00Z">
                <w:pPr>
                  <w:framePr w:hSpace="180" w:wrap="around" w:vAnchor="text" w:hAnchor="margin" w:xAlign="center" w:y="130"/>
                  <w:shd w:val="clear" w:color="auto" w:fill="1E1E1E"/>
                  <w:spacing w:line="285" w:lineRule="atLeast"/>
                </w:pPr>
              </w:pPrChange>
            </w:pPr>
            <w:del w:id="1334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4948F5D7" w14:textId="77777777" w:rsidR="00ED1509" w:rsidRPr="00423177" w:rsidDel="008B6AF4" w:rsidRDefault="00ED1509">
            <w:pPr>
              <w:pStyle w:val="Heading1Numbered"/>
              <w:rPr>
                <w:del w:id="13347" w:author="Donovan Goode" w:date="2018-11-09T10:04:00Z"/>
                <w:rFonts w:ascii="Consolas" w:eastAsia="Times New Roman" w:hAnsi="Consolas" w:cs="Times New Roman"/>
                <w:color w:val="D4D4D4"/>
                <w:sz w:val="21"/>
                <w:szCs w:val="21"/>
              </w:rPr>
              <w:pPrChange w:id="13348" w:author="Donovan Goode" w:date="2018-11-09T10:05:00Z">
                <w:pPr>
                  <w:framePr w:hSpace="180" w:wrap="around" w:vAnchor="text" w:hAnchor="margin" w:xAlign="center" w:y="130"/>
                  <w:shd w:val="clear" w:color="auto" w:fill="1E1E1E"/>
                  <w:spacing w:line="285" w:lineRule="atLeast"/>
                </w:pPr>
              </w:pPrChange>
            </w:pPr>
            <w:del w:id="1334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F0C12F3" w14:textId="77777777" w:rsidR="00ED1509" w:rsidRPr="00423177" w:rsidDel="008B6AF4" w:rsidRDefault="00ED1509">
            <w:pPr>
              <w:pStyle w:val="Heading1Numbered"/>
              <w:rPr>
                <w:del w:id="13350" w:author="Donovan Goode" w:date="2018-11-09T10:04:00Z"/>
                <w:rFonts w:ascii="Consolas" w:eastAsia="Times New Roman" w:hAnsi="Consolas" w:cs="Times New Roman"/>
                <w:color w:val="D4D4D4"/>
                <w:sz w:val="21"/>
                <w:szCs w:val="21"/>
              </w:rPr>
              <w:pPrChange w:id="13351" w:author="Donovan Goode" w:date="2018-11-09T10:05:00Z">
                <w:pPr>
                  <w:framePr w:hSpace="180" w:wrap="around" w:vAnchor="text" w:hAnchor="margin" w:xAlign="center" w:y="130"/>
                  <w:shd w:val="clear" w:color="auto" w:fill="1E1E1E"/>
                  <w:spacing w:line="285" w:lineRule="atLeast"/>
                </w:pPr>
              </w:pPrChange>
            </w:pPr>
            <w:del w:id="1335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D3F9F96" w14:textId="77777777" w:rsidR="00ED1509" w:rsidRPr="00423177" w:rsidDel="008B6AF4" w:rsidRDefault="00ED1509">
            <w:pPr>
              <w:pStyle w:val="Heading1Numbered"/>
              <w:rPr>
                <w:del w:id="13353" w:author="Donovan Goode" w:date="2018-11-09T10:04:00Z"/>
                <w:rFonts w:ascii="Consolas" w:eastAsia="Times New Roman" w:hAnsi="Consolas" w:cs="Times New Roman"/>
                <w:color w:val="D4D4D4"/>
                <w:sz w:val="21"/>
                <w:szCs w:val="21"/>
              </w:rPr>
              <w:pPrChange w:id="13354" w:author="Donovan Goode" w:date="2018-11-09T10:05:00Z">
                <w:pPr>
                  <w:framePr w:hSpace="180" w:wrap="around" w:vAnchor="text" w:hAnchor="margin" w:xAlign="center" w:y="130"/>
                  <w:shd w:val="clear" w:color="auto" w:fill="1E1E1E"/>
                  <w:spacing w:line="285" w:lineRule="atLeast"/>
                </w:pPr>
              </w:pPrChange>
            </w:pPr>
            <w:del w:id="1335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6CDA16E1" w14:textId="77777777" w:rsidR="00ED1509" w:rsidRPr="00423177" w:rsidDel="008B6AF4" w:rsidRDefault="00ED1509">
            <w:pPr>
              <w:pStyle w:val="Heading1Numbered"/>
              <w:rPr>
                <w:del w:id="13356" w:author="Donovan Goode" w:date="2018-11-09T10:04:00Z"/>
                <w:rFonts w:ascii="Consolas" w:eastAsia="Times New Roman" w:hAnsi="Consolas" w:cs="Times New Roman"/>
                <w:color w:val="D4D4D4"/>
                <w:sz w:val="21"/>
                <w:szCs w:val="21"/>
              </w:rPr>
              <w:pPrChange w:id="13357" w:author="Donovan Goode" w:date="2018-11-09T10:05:00Z">
                <w:pPr>
                  <w:framePr w:hSpace="180" w:wrap="around" w:vAnchor="text" w:hAnchor="margin" w:xAlign="center" w:y="130"/>
                  <w:shd w:val="clear" w:color="auto" w:fill="1E1E1E"/>
                  <w:spacing w:line="285" w:lineRule="atLeast"/>
                </w:pPr>
              </w:pPrChange>
            </w:pPr>
            <w:del w:id="1335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5ACAA55" w14:textId="77777777" w:rsidR="00ED1509" w:rsidRPr="00423177" w:rsidDel="008B6AF4" w:rsidRDefault="00ED1509">
            <w:pPr>
              <w:pStyle w:val="Heading1Numbered"/>
              <w:rPr>
                <w:del w:id="13359" w:author="Donovan Goode" w:date="2018-11-09T10:04:00Z"/>
                <w:rFonts w:ascii="Consolas" w:eastAsia="Times New Roman" w:hAnsi="Consolas" w:cs="Times New Roman"/>
                <w:color w:val="D4D4D4"/>
                <w:sz w:val="21"/>
                <w:szCs w:val="21"/>
              </w:rPr>
              <w:pPrChange w:id="13360" w:author="Donovan Goode" w:date="2018-11-09T10:05:00Z">
                <w:pPr>
                  <w:framePr w:hSpace="180" w:wrap="around" w:vAnchor="text" w:hAnchor="margin" w:xAlign="center" w:y="130"/>
                  <w:shd w:val="clear" w:color="auto" w:fill="1E1E1E"/>
                  <w:spacing w:line="285" w:lineRule="atLeast"/>
                </w:pPr>
              </w:pPrChange>
            </w:pPr>
            <w:del w:id="1336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C0F2445" w14:textId="77777777" w:rsidR="00ED1509" w:rsidRPr="00423177" w:rsidDel="008B6AF4" w:rsidRDefault="00ED1509">
            <w:pPr>
              <w:pStyle w:val="Heading1Numbered"/>
              <w:rPr>
                <w:del w:id="13362" w:author="Donovan Goode" w:date="2018-11-09T10:04:00Z"/>
                <w:rFonts w:ascii="Consolas" w:eastAsia="Times New Roman" w:hAnsi="Consolas" w:cs="Times New Roman"/>
                <w:color w:val="D4D4D4"/>
                <w:sz w:val="21"/>
                <w:szCs w:val="21"/>
              </w:rPr>
              <w:pPrChange w:id="13363" w:author="Donovan Goode" w:date="2018-11-09T10:05:00Z">
                <w:pPr>
                  <w:framePr w:hSpace="180" w:wrap="around" w:vAnchor="text" w:hAnchor="margin" w:xAlign="center" w:y="130"/>
                  <w:shd w:val="clear" w:color="auto" w:fill="1E1E1E"/>
                  <w:spacing w:line="285" w:lineRule="atLeast"/>
                </w:pPr>
              </w:pPrChange>
            </w:pPr>
          </w:p>
          <w:p w14:paraId="7BEF370A" w14:textId="77777777" w:rsidR="00ED1509" w:rsidRPr="00423177" w:rsidDel="008B6AF4" w:rsidRDefault="00ED1509">
            <w:pPr>
              <w:pStyle w:val="Heading1Numbered"/>
              <w:rPr>
                <w:del w:id="13364" w:author="Donovan Goode" w:date="2018-11-09T10:04:00Z"/>
                <w:rFonts w:ascii="Consolas" w:eastAsia="Times New Roman" w:hAnsi="Consolas" w:cs="Times New Roman"/>
                <w:color w:val="D4D4D4"/>
                <w:sz w:val="21"/>
                <w:szCs w:val="21"/>
              </w:rPr>
              <w:pPrChange w:id="13365" w:author="Donovan Goode" w:date="2018-11-09T10:05:00Z">
                <w:pPr>
                  <w:framePr w:hSpace="180" w:wrap="around" w:vAnchor="text" w:hAnchor="margin" w:xAlign="center" w:y="130"/>
                  <w:shd w:val="clear" w:color="auto" w:fill="1E1E1E"/>
                  <w:spacing w:line="285" w:lineRule="atLeast"/>
                </w:pPr>
              </w:pPrChange>
            </w:pPr>
            <w:del w:id="1336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231F81E1" w14:textId="77777777" w:rsidR="00ED1509" w:rsidRPr="00423177" w:rsidDel="008B6AF4" w:rsidRDefault="00ED1509">
            <w:pPr>
              <w:pStyle w:val="Heading1Numbered"/>
              <w:rPr>
                <w:del w:id="13367" w:author="Donovan Goode" w:date="2018-11-09T10:04:00Z"/>
                <w:rFonts w:ascii="Consolas" w:eastAsia="Times New Roman" w:hAnsi="Consolas" w:cs="Times New Roman"/>
                <w:color w:val="D4D4D4"/>
                <w:sz w:val="21"/>
                <w:szCs w:val="21"/>
              </w:rPr>
              <w:pPrChange w:id="13368" w:author="Donovan Goode" w:date="2018-11-09T10:05:00Z">
                <w:pPr>
                  <w:framePr w:hSpace="180" w:wrap="around" w:vAnchor="text" w:hAnchor="margin" w:xAlign="center" w:y="130"/>
                  <w:shd w:val="clear" w:color="auto" w:fill="1E1E1E"/>
                  <w:spacing w:line="285" w:lineRule="atLeast"/>
                </w:pPr>
              </w:pPrChange>
            </w:pPr>
            <w:del w:id="1336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0AC66956" w14:textId="77777777" w:rsidR="00ED1509" w:rsidRPr="00423177" w:rsidDel="008B6AF4" w:rsidRDefault="00ED1509">
            <w:pPr>
              <w:pStyle w:val="Heading1Numbered"/>
              <w:rPr>
                <w:del w:id="13370" w:author="Donovan Goode" w:date="2018-11-09T10:04:00Z"/>
                <w:rFonts w:ascii="Consolas" w:eastAsia="Times New Roman" w:hAnsi="Consolas" w:cs="Times New Roman"/>
                <w:color w:val="D4D4D4"/>
                <w:sz w:val="21"/>
                <w:szCs w:val="21"/>
              </w:rPr>
              <w:pPrChange w:id="13371" w:author="Donovan Goode" w:date="2018-11-09T10:05:00Z">
                <w:pPr>
                  <w:framePr w:hSpace="180" w:wrap="around" w:vAnchor="text" w:hAnchor="margin" w:xAlign="center" w:y="130"/>
                  <w:shd w:val="clear" w:color="auto" w:fill="1E1E1E"/>
                  <w:spacing w:line="285" w:lineRule="atLeast"/>
                </w:pPr>
              </w:pPrChange>
            </w:pPr>
            <w:del w:id="1337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8C3BE7D" w14:textId="77777777" w:rsidR="00ED1509" w:rsidRPr="00423177" w:rsidDel="008B6AF4" w:rsidRDefault="00ED1509">
            <w:pPr>
              <w:pStyle w:val="Heading1Numbered"/>
              <w:rPr>
                <w:del w:id="13373" w:author="Donovan Goode" w:date="2018-11-09T10:04:00Z"/>
                <w:rFonts w:ascii="Consolas" w:eastAsia="Times New Roman" w:hAnsi="Consolas" w:cs="Times New Roman"/>
                <w:color w:val="D4D4D4"/>
                <w:sz w:val="21"/>
                <w:szCs w:val="21"/>
              </w:rPr>
              <w:pPrChange w:id="13374" w:author="Donovan Goode" w:date="2018-11-09T10:05:00Z">
                <w:pPr>
                  <w:framePr w:hSpace="180" w:wrap="around" w:vAnchor="text" w:hAnchor="margin" w:xAlign="center" w:y="130"/>
                  <w:shd w:val="clear" w:color="auto" w:fill="1E1E1E"/>
                  <w:spacing w:line="285" w:lineRule="atLeast"/>
                </w:pPr>
              </w:pPrChange>
            </w:pPr>
            <w:del w:id="1337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086FAEBC" w14:textId="77777777" w:rsidR="00ED1509" w:rsidRPr="00423177" w:rsidDel="008B6AF4" w:rsidRDefault="00ED1509">
            <w:pPr>
              <w:pStyle w:val="Heading1Numbered"/>
              <w:rPr>
                <w:del w:id="13376" w:author="Donovan Goode" w:date="2018-11-09T10:04:00Z"/>
                <w:rFonts w:ascii="Consolas" w:eastAsia="Times New Roman" w:hAnsi="Consolas" w:cs="Times New Roman"/>
                <w:color w:val="D4D4D4"/>
                <w:sz w:val="21"/>
                <w:szCs w:val="21"/>
              </w:rPr>
              <w:pPrChange w:id="13377" w:author="Donovan Goode" w:date="2018-11-09T10:05:00Z">
                <w:pPr>
                  <w:framePr w:hSpace="180" w:wrap="around" w:vAnchor="text" w:hAnchor="margin" w:xAlign="center" w:y="130"/>
                  <w:shd w:val="clear" w:color="auto" w:fill="1E1E1E"/>
                  <w:spacing w:line="285" w:lineRule="atLeast"/>
                </w:pPr>
              </w:pPrChange>
            </w:pPr>
            <w:del w:id="1337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F8F165F" w14:textId="77777777" w:rsidR="00ED1509" w:rsidRPr="00423177" w:rsidDel="008B6AF4" w:rsidRDefault="00ED1509">
            <w:pPr>
              <w:pStyle w:val="Heading1Numbered"/>
              <w:rPr>
                <w:del w:id="13379" w:author="Donovan Goode" w:date="2018-11-09T10:04:00Z"/>
                <w:rFonts w:ascii="Consolas" w:eastAsia="Times New Roman" w:hAnsi="Consolas" w:cs="Times New Roman"/>
                <w:color w:val="D4D4D4"/>
                <w:sz w:val="21"/>
                <w:szCs w:val="21"/>
              </w:rPr>
              <w:pPrChange w:id="13380" w:author="Donovan Goode" w:date="2018-11-09T10:05:00Z">
                <w:pPr>
                  <w:framePr w:hSpace="180" w:wrap="around" w:vAnchor="text" w:hAnchor="margin" w:xAlign="center" w:y="130"/>
                  <w:shd w:val="clear" w:color="auto" w:fill="1E1E1E"/>
                  <w:spacing w:line="285" w:lineRule="atLeast"/>
                </w:pPr>
              </w:pPrChange>
            </w:pPr>
            <w:del w:id="1338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F5A1D90" w14:textId="77777777" w:rsidR="00ED1509" w:rsidRPr="00423177" w:rsidDel="008B6AF4" w:rsidRDefault="00ED1509">
            <w:pPr>
              <w:pStyle w:val="Heading1Numbered"/>
              <w:rPr>
                <w:del w:id="13382" w:author="Donovan Goode" w:date="2018-11-09T10:04:00Z"/>
                <w:rFonts w:ascii="Consolas" w:eastAsia="Times New Roman" w:hAnsi="Consolas" w:cs="Times New Roman"/>
                <w:color w:val="D4D4D4"/>
                <w:sz w:val="21"/>
                <w:szCs w:val="21"/>
              </w:rPr>
              <w:pPrChange w:id="13383" w:author="Donovan Goode" w:date="2018-11-09T10:05:00Z">
                <w:pPr>
                  <w:framePr w:hSpace="180" w:wrap="around" w:vAnchor="text" w:hAnchor="margin" w:xAlign="center" w:y="130"/>
                  <w:shd w:val="clear" w:color="auto" w:fill="1E1E1E"/>
                  <w:spacing w:line="285" w:lineRule="atLeast"/>
                </w:pPr>
              </w:pPrChange>
            </w:pPr>
            <w:del w:id="1338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6F2D2275" w14:textId="77777777" w:rsidR="00ED1509" w:rsidRPr="00423177" w:rsidDel="008B6AF4" w:rsidRDefault="00ED1509">
            <w:pPr>
              <w:pStyle w:val="Heading1Numbered"/>
              <w:rPr>
                <w:del w:id="13385" w:author="Donovan Goode" w:date="2018-11-09T10:04:00Z"/>
                <w:rFonts w:ascii="Consolas" w:eastAsia="Times New Roman" w:hAnsi="Consolas" w:cs="Times New Roman"/>
                <w:color w:val="D4D4D4"/>
                <w:sz w:val="21"/>
                <w:szCs w:val="21"/>
              </w:rPr>
              <w:pPrChange w:id="13386" w:author="Donovan Goode" w:date="2018-11-09T10:05:00Z">
                <w:pPr>
                  <w:framePr w:hSpace="180" w:wrap="around" w:vAnchor="text" w:hAnchor="margin" w:xAlign="center" w:y="130"/>
                  <w:shd w:val="clear" w:color="auto" w:fill="1E1E1E"/>
                  <w:spacing w:line="285" w:lineRule="atLeast"/>
                </w:pPr>
              </w:pPrChange>
            </w:pPr>
            <w:del w:id="1338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18FDA2A" w14:textId="77777777" w:rsidR="00ED1509" w:rsidRPr="00423177" w:rsidDel="008B6AF4" w:rsidRDefault="00ED1509">
            <w:pPr>
              <w:pStyle w:val="Heading1Numbered"/>
              <w:rPr>
                <w:del w:id="13388" w:author="Donovan Goode" w:date="2018-11-09T10:04:00Z"/>
                <w:rFonts w:ascii="Consolas" w:eastAsia="Times New Roman" w:hAnsi="Consolas" w:cs="Times New Roman"/>
                <w:color w:val="D4D4D4"/>
                <w:sz w:val="21"/>
                <w:szCs w:val="21"/>
              </w:rPr>
              <w:pPrChange w:id="13389" w:author="Donovan Goode" w:date="2018-11-09T10:05:00Z">
                <w:pPr>
                  <w:framePr w:hSpace="180" w:wrap="around" w:vAnchor="text" w:hAnchor="margin" w:xAlign="center" w:y="130"/>
                  <w:shd w:val="clear" w:color="auto" w:fill="1E1E1E"/>
                  <w:spacing w:line="285" w:lineRule="atLeast"/>
                </w:pPr>
              </w:pPrChange>
            </w:pPr>
            <w:del w:id="1339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6B15A3E" w14:textId="77777777" w:rsidR="00ED1509" w:rsidRPr="00423177" w:rsidDel="008B6AF4" w:rsidRDefault="00ED1509">
            <w:pPr>
              <w:pStyle w:val="Heading1Numbered"/>
              <w:rPr>
                <w:del w:id="13391" w:author="Donovan Goode" w:date="2018-11-09T10:04:00Z"/>
                <w:rFonts w:ascii="Consolas" w:eastAsia="Times New Roman" w:hAnsi="Consolas" w:cs="Times New Roman"/>
                <w:color w:val="D4D4D4"/>
                <w:sz w:val="21"/>
                <w:szCs w:val="21"/>
              </w:rPr>
              <w:pPrChange w:id="13392" w:author="Donovan Goode" w:date="2018-11-09T10:05:00Z">
                <w:pPr>
                  <w:framePr w:hSpace="180" w:wrap="around" w:vAnchor="text" w:hAnchor="margin" w:xAlign="center" w:y="130"/>
                  <w:shd w:val="clear" w:color="auto" w:fill="1E1E1E"/>
                  <w:spacing w:line="285" w:lineRule="atLeast"/>
                </w:pPr>
              </w:pPrChange>
            </w:pPr>
          </w:p>
          <w:p w14:paraId="0CDFE653" w14:textId="77777777" w:rsidR="00ED1509" w:rsidRPr="00423177" w:rsidDel="008B6AF4" w:rsidRDefault="00ED1509">
            <w:pPr>
              <w:pStyle w:val="Heading1Numbered"/>
              <w:rPr>
                <w:del w:id="13393" w:author="Donovan Goode" w:date="2018-11-09T10:04:00Z"/>
                <w:rFonts w:ascii="Consolas" w:eastAsia="Times New Roman" w:hAnsi="Consolas" w:cs="Times New Roman"/>
                <w:color w:val="D4D4D4"/>
                <w:sz w:val="21"/>
                <w:szCs w:val="21"/>
              </w:rPr>
              <w:pPrChange w:id="13394" w:author="Donovan Goode" w:date="2018-11-09T10:05:00Z">
                <w:pPr>
                  <w:framePr w:hSpace="180" w:wrap="around" w:vAnchor="text" w:hAnchor="margin" w:xAlign="center" w:y="130"/>
                  <w:shd w:val="clear" w:color="auto" w:fill="1E1E1E"/>
                  <w:spacing w:line="285" w:lineRule="atLeast"/>
                </w:pPr>
              </w:pPrChange>
            </w:pPr>
            <w:del w:id="13395"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493C3EA" w14:textId="77777777" w:rsidR="00ED1509" w:rsidRPr="00070D44" w:rsidDel="008B6AF4" w:rsidRDefault="00ED1509">
            <w:pPr>
              <w:pStyle w:val="Heading1Numbered"/>
              <w:rPr>
                <w:del w:id="13396" w:author="Donovan Goode" w:date="2018-11-09T10:04:00Z"/>
                <w:rFonts w:ascii="Consolas" w:eastAsia="Times New Roman" w:hAnsi="Consolas" w:cs="Times New Roman"/>
                <w:color w:val="808080"/>
                <w:sz w:val="21"/>
                <w:szCs w:val="21"/>
              </w:rPr>
              <w:pPrChange w:id="13397" w:author="Donovan Goode" w:date="2018-11-09T10:05:00Z">
                <w:pPr>
                  <w:framePr w:hSpace="180" w:wrap="around" w:vAnchor="text" w:hAnchor="margin" w:xAlign="center" w:y="130"/>
                  <w:shd w:val="clear" w:color="auto" w:fill="1E1E1E"/>
                  <w:spacing w:line="285" w:lineRule="atLeast"/>
                </w:pPr>
              </w:pPrChange>
            </w:pPr>
          </w:p>
        </w:tc>
      </w:tr>
      <w:tr w:rsidR="00ED1509" w:rsidDel="008B6AF4" w14:paraId="1B216AF6" w14:textId="35894DA6" w:rsidTr="00A52519">
        <w:trPr>
          <w:del w:id="13398" w:author="Donovan Goode" w:date="2018-11-09T10:04:00Z"/>
        </w:trPr>
        <w:tc>
          <w:tcPr>
            <w:tcW w:w="1705" w:type="dxa"/>
          </w:tcPr>
          <w:p w14:paraId="3F2ACE9B" w14:textId="77777777" w:rsidR="00ED1509" w:rsidRPr="009373DD" w:rsidDel="008B6AF4" w:rsidRDefault="00ED1509">
            <w:pPr>
              <w:pStyle w:val="Heading1Numbered"/>
              <w:rPr>
                <w:del w:id="13399" w:author="Donovan Goode" w:date="2018-11-09T10:04:00Z"/>
                <w:highlight w:val="yellow"/>
              </w:rPr>
              <w:pPrChange w:id="13400" w:author="Donovan Goode" w:date="2018-11-09T10:05:00Z">
                <w:pPr>
                  <w:framePr w:hSpace="180" w:wrap="around" w:vAnchor="text" w:hAnchor="margin" w:xAlign="center" w:y="130"/>
                  <w:jc w:val="center"/>
                </w:pPr>
              </w:pPrChange>
            </w:pPr>
            <w:del w:id="13401" w:author="Donovan Goode" w:date="2018-11-09T10:04:00Z">
              <w:r w:rsidRPr="009373DD" w:rsidDel="008B6AF4">
                <w:rPr>
                  <w:highlight w:val="yellow"/>
                </w:rPr>
                <w:delText>Step 3 - Summary of Service</w:delText>
              </w:r>
            </w:del>
          </w:p>
        </w:tc>
        <w:tc>
          <w:tcPr>
            <w:tcW w:w="9905" w:type="dxa"/>
          </w:tcPr>
          <w:p w14:paraId="6844ED38" w14:textId="77777777" w:rsidR="00ED1509" w:rsidRPr="00423177" w:rsidDel="008B6AF4" w:rsidRDefault="00ED1509">
            <w:pPr>
              <w:pStyle w:val="Heading1Numbered"/>
              <w:rPr>
                <w:del w:id="13402" w:author="Donovan Goode" w:date="2018-11-09T10:04:00Z"/>
                <w:rFonts w:ascii="Consolas" w:eastAsia="Times New Roman" w:hAnsi="Consolas" w:cs="Times New Roman"/>
                <w:color w:val="D4D4D4"/>
                <w:sz w:val="21"/>
                <w:szCs w:val="21"/>
              </w:rPr>
              <w:pPrChange w:id="13403" w:author="Donovan Goode" w:date="2018-11-09T10:05:00Z">
                <w:pPr>
                  <w:framePr w:hSpace="180" w:wrap="around" w:vAnchor="text" w:hAnchor="margin" w:xAlign="center" w:y="130"/>
                  <w:shd w:val="clear" w:color="auto" w:fill="1E1E1E"/>
                  <w:spacing w:line="285" w:lineRule="atLeast"/>
                </w:pPr>
              </w:pPrChange>
            </w:pPr>
            <w:del w:id="13404"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374D602D" w14:textId="77777777" w:rsidR="00ED1509" w:rsidRPr="00423177" w:rsidDel="008B6AF4" w:rsidRDefault="00ED1509">
            <w:pPr>
              <w:pStyle w:val="Heading1Numbered"/>
              <w:rPr>
                <w:del w:id="13405" w:author="Donovan Goode" w:date="2018-11-09T10:04:00Z"/>
                <w:rFonts w:ascii="Consolas" w:eastAsia="Times New Roman" w:hAnsi="Consolas" w:cs="Times New Roman"/>
                <w:color w:val="D4D4D4"/>
                <w:sz w:val="21"/>
                <w:szCs w:val="21"/>
              </w:rPr>
              <w:pPrChange w:id="13406" w:author="Donovan Goode" w:date="2018-11-09T10:05:00Z">
                <w:pPr>
                  <w:framePr w:hSpace="180" w:wrap="around" w:vAnchor="text" w:hAnchor="margin" w:xAlign="center" w:y="130"/>
                  <w:shd w:val="clear" w:color="auto" w:fill="1E1E1E"/>
                  <w:spacing w:line="285" w:lineRule="atLeast"/>
                </w:pPr>
              </w:pPrChange>
            </w:pPr>
          </w:p>
          <w:p w14:paraId="2E6F683A" w14:textId="77777777" w:rsidR="00ED1509" w:rsidRPr="00423177" w:rsidDel="008B6AF4" w:rsidRDefault="00ED1509">
            <w:pPr>
              <w:pStyle w:val="Heading1Numbered"/>
              <w:rPr>
                <w:del w:id="13407" w:author="Donovan Goode" w:date="2018-11-09T10:04:00Z"/>
                <w:rFonts w:ascii="Consolas" w:eastAsia="Times New Roman" w:hAnsi="Consolas" w:cs="Times New Roman"/>
                <w:color w:val="D4D4D4"/>
                <w:sz w:val="21"/>
                <w:szCs w:val="21"/>
              </w:rPr>
              <w:pPrChange w:id="13408" w:author="Donovan Goode" w:date="2018-11-09T10:05:00Z">
                <w:pPr>
                  <w:framePr w:hSpace="180" w:wrap="around" w:vAnchor="text" w:hAnchor="margin" w:xAlign="center" w:y="130"/>
                  <w:shd w:val="clear" w:color="auto" w:fill="1E1E1E"/>
                  <w:spacing w:line="285" w:lineRule="atLeast"/>
                </w:pPr>
              </w:pPrChange>
            </w:pPr>
            <w:del w:id="1340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02FE56A9" w14:textId="77777777" w:rsidR="00ED1509" w:rsidRPr="00423177" w:rsidDel="008B6AF4" w:rsidRDefault="00ED1509">
            <w:pPr>
              <w:pStyle w:val="Heading1Numbered"/>
              <w:rPr>
                <w:del w:id="13410" w:author="Donovan Goode" w:date="2018-11-09T10:04:00Z"/>
                <w:rFonts w:ascii="Consolas" w:eastAsia="Times New Roman" w:hAnsi="Consolas" w:cs="Times New Roman"/>
                <w:color w:val="D4D4D4"/>
                <w:sz w:val="21"/>
                <w:szCs w:val="21"/>
              </w:rPr>
              <w:pPrChange w:id="13411" w:author="Donovan Goode" w:date="2018-11-09T10:05:00Z">
                <w:pPr>
                  <w:framePr w:hSpace="180" w:wrap="around" w:vAnchor="text" w:hAnchor="margin" w:xAlign="center" w:y="130"/>
                  <w:shd w:val="clear" w:color="auto" w:fill="1E1E1E"/>
                  <w:spacing w:line="285" w:lineRule="atLeast"/>
                </w:pPr>
              </w:pPrChange>
            </w:pPr>
            <w:del w:id="1341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24F3FD9" w14:textId="77777777" w:rsidR="00ED1509" w:rsidRPr="00423177" w:rsidDel="008B6AF4" w:rsidRDefault="00ED1509">
            <w:pPr>
              <w:pStyle w:val="Heading1Numbered"/>
              <w:rPr>
                <w:del w:id="13413" w:author="Donovan Goode" w:date="2018-11-09T10:04:00Z"/>
                <w:rFonts w:ascii="Consolas" w:eastAsia="Times New Roman" w:hAnsi="Consolas" w:cs="Times New Roman"/>
                <w:color w:val="D4D4D4"/>
                <w:sz w:val="21"/>
                <w:szCs w:val="21"/>
              </w:rPr>
              <w:pPrChange w:id="13414" w:author="Donovan Goode" w:date="2018-11-09T10:05:00Z">
                <w:pPr>
                  <w:framePr w:hSpace="180" w:wrap="around" w:vAnchor="text" w:hAnchor="margin" w:xAlign="center" w:y="130"/>
                  <w:shd w:val="clear" w:color="auto" w:fill="1E1E1E"/>
                  <w:spacing w:line="285" w:lineRule="atLeast"/>
                </w:pPr>
              </w:pPrChange>
            </w:pPr>
            <w:del w:id="1341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5515959" w14:textId="77777777" w:rsidR="00ED1509" w:rsidRPr="00423177" w:rsidDel="008B6AF4" w:rsidRDefault="00ED1509">
            <w:pPr>
              <w:pStyle w:val="Heading1Numbered"/>
              <w:rPr>
                <w:del w:id="13416" w:author="Donovan Goode" w:date="2018-11-09T10:04:00Z"/>
                <w:rFonts w:ascii="Consolas" w:eastAsia="Times New Roman" w:hAnsi="Consolas" w:cs="Times New Roman"/>
                <w:color w:val="D4D4D4"/>
                <w:sz w:val="21"/>
                <w:szCs w:val="21"/>
              </w:rPr>
              <w:pPrChange w:id="13417" w:author="Donovan Goode" w:date="2018-11-09T10:05:00Z">
                <w:pPr>
                  <w:framePr w:hSpace="180" w:wrap="around" w:vAnchor="text" w:hAnchor="margin" w:xAlign="center" w:y="130"/>
                  <w:shd w:val="clear" w:color="auto" w:fill="1E1E1E"/>
                  <w:spacing w:line="285" w:lineRule="atLeast"/>
                </w:pPr>
              </w:pPrChange>
            </w:pPr>
            <w:del w:id="1341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CDDA34A" w14:textId="77777777" w:rsidR="00ED1509" w:rsidRPr="00423177" w:rsidDel="008B6AF4" w:rsidRDefault="00ED1509">
            <w:pPr>
              <w:pStyle w:val="Heading1Numbered"/>
              <w:rPr>
                <w:del w:id="13419" w:author="Donovan Goode" w:date="2018-11-09T10:04:00Z"/>
                <w:rFonts w:ascii="Consolas" w:eastAsia="Times New Roman" w:hAnsi="Consolas" w:cs="Times New Roman"/>
                <w:color w:val="D4D4D4"/>
                <w:sz w:val="21"/>
                <w:szCs w:val="21"/>
              </w:rPr>
              <w:pPrChange w:id="13420" w:author="Donovan Goode" w:date="2018-11-09T10:05:00Z">
                <w:pPr>
                  <w:framePr w:hSpace="180" w:wrap="around" w:vAnchor="text" w:hAnchor="margin" w:xAlign="center" w:y="130"/>
                  <w:shd w:val="clear" w:color="auto" w:fill="1E1E1E"/>
                  <w:spacing w:line="285" w:lineRule="atLeast"/>
                </w:pPr>
              </w:pPrChange>
            </w:pPr>
            <w:del w:id="1342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DCE46AA" w14:textId="77777777" w:rsidR="00ED1509" w:rsidRPr="00423177" w:rsidDel="008B6AF4" w:rsidRDefault="00ED1509">
            <w:pPr>
              <w:pStyle w:val="Heading1Numbered"/>
              <w:rPr>
                <w:del w:id="13422" w:author="Donovan Goode" w:date="2018-11-09T10:04:00Z"/>
                <w:rFonts w:ascii="Consolas" w:eastAsia="Times New Roman" w:hAnsi="Consolas" w:cs="Times New Roman"/>
                <w:color w:val="D4D4D4"/>
                <w:sz w:val="21"/>
                <w:szCs w:val="21"/>
              </w:rPr>
              <w:pPrChange w:id="13423" w:author="Donovan Goode" w:date="2018-11-09T10:05:00Z">
                <w:pPr>
                  <w:framePr w:hSpace="180" w:wrap="around" w:vAnchor="text" w:hAnchor="margin" w:xAlign="center" w:y="130"/>
                  <w:shd w:val="clear" w:color="auto" w:fill="1E1E1E"/>
                  <w:spacing w:line="285" w:lineRule="atLeast"/>
                </w:pPr>
              </w:pPrChange>
            </w:pPr>
            <w:del w:id="1342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4D79E077" w14:textId="77777777" w:rsidR="00ED1509" w:rsidRPr="00423177" w:rsidDel="008B6AF4" w:rsidRDefault="00ED1509">
            <w:pPr>
              <w:pStyle w:val="Heading1Numbered"/>
              <w:rPr>
                <w:del w:id="13425" w:author="Donovan Goode" w:date="2018-11-09T10:04:00Z"/>
                <w:rFonts w:ascii="Consolas" w:eastAsia="Times New Roman" w:hAnsi="Consolas" w:cs="Times New Roman"/>
                <w:color w:val="D4D4D4"/>
                <w:sz w:val="21"/>
                <w:szCs w:val="21"/>
              </w:rPr>
              <w:pPrChange w:id="13426" w:author="Donovan Goode" w:date="2018-11-09T10:05:00Z">
                <w:pPr>
                  <w:framePr w:hSpace="180" w:wrap="around" w:vAnchor="text" w:hAnchor="margin" w:xAlign="center" w:y="130"/>
                  <w:shd w:val="clear" w:color="auto" w:fill="1E1E1E"/>
                  <w:spacing w:line="285" w:lineRule="atLeast"/>
                </w:pPr>
              </w:pPrChange>
            </w:pPr>
            <w:del w:id="1342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7A526F8" w14:textId="77777777" w:rsidR="00ED1509" w:rsidRPr="00423177" w:rsidDel="008B6AF4" w:rsidRDefault="00ED1509">
            <w:pPr>
              <w:pStyle w:val="Heading1Numbered"/>
              <w:rPr>
                <w:del w:id="13428" w:author="Donovan Goode" w:date="2018-11-09T10:04:00Z"/>
                <w:rFonts w:ascii="Consolas" w:eastAsia="Times New Roman" w:hAnsi="Consolas" w:cs="Times New Roman"/>
                <w:color w:val="D4D4D4"/>
                <w:sz w:val="21"/>
                <w:szCs w:val="21"/>
              </w:rPr>
              <w:pPrChange w:id="13429" w:author="Donovan Goode" w:date="2018-11-09T10:05:00Z">
                <w:pPr>
                  <w:framePr w:hSpace="180" w:wrap="around" w:vAnchor="text" w:hAnchor="margin" w:xAlign="center" w:y="130"/>
                  <w:shd w:val="clear" w:color="auto" w:fill="1E1E1E"/>
                  <w:spacing w:line="285" w:lineRule="atLeast"/>
                </w:pPr>
              </w:pPrChange>
            </w:pPr>
            <w:del w:id="1343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5D4EDF4" w14:textId="77777777" w:rsidR="00ED1509" w:rsidRPr="00423177" w:rsidDel="008B6AF4" w:rsidRDefault="00ED1509">
            <w:pPr>
              <w:pStyle w:val="Heading1Numbered"/>
              <w:rPr>
                <w:del w:id="13431" w:author="Donovan Goode" w:date="2018-11-09T10:04:00Z"/>
                <w:rFonts w:ascii="Consolas" w:eastAsia="Times New Roman" w:hAnsi="Consolas" w:cs="Times New Roman"/>
                <w:color w:val="D4D4D4"/>
                <w:sz w:val="21"/>
                <w:szCs w:val="21"/>
              </w:rPr>
              <w:pPrChange w:id="13432" w:author="Donovan Goode" w:date="2018-11-09T10:05:00Z">
                <w:pPr>
                  <w:framePr w:hSpace="180" w:wrap="around" w:vAnchor="text" w:hAnchor="margin" w:xAlign="center" w:y="130"/>
                  <w:shd w:val="clear" w:color="auto" w:fill="1E1E1E"/>
                  <w:spacing w:line="285" w:lineRule="atLeast"/>
                </w:pPr>
              </w:pPrChange>
            </w:pPr>
          </w:p>
          <w:p w14:paraId="04B99F22" w14:textId="77777777" w:rsidR="00ED1509" w:rsidRPr="00423177" w:rsidDel="008B6AF4" w:rsidRDefault="00ED1509">
            <w:pPr>
              <w:pStyle w:val="Heading1Numbered"/>
              <w:rPr>
                <w:del w:id="13433" w:author="Donovan Goode" w:date="2018-11-09T10:04:00Z"/>
                <w:rFonts w:ascii="Consolas" w:eastAsia="Times New Roman" w:hAnsi="Consolas" w:cs="Times New Roman"/>
                <w:color w:val="D4D4D4"/>
                <w:sz w:val="21"/>
                <w:szCs w:val="21"/>
              </w:rPr>
              <w:pPrChange w:id="13434" w:author="Donovan Goode" w:date="2018-11-09T10:05:00Z">
                <w:pPr>
                  <w:framePr w:hSpace="180" w:wrap="around" w:vAnchor="text" w:hAnchor="margin" w:xAlign="center" w:y="130"/>
                  <w:shd w:val="clear" w:color="auto" w:fill="1E1E1E"/>
                  <w:spacing w:line="285" w:lineRule="atLeast"/>
                </w:pPr>
              </w:pPrChange>
            </w:pPr>
            <w:del w:id="1343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active"</w:delText>
              </w:r>
              <w:r w:rsidRPr="00423177" w:rsidDel="008B6AF4">
                <w:rPr>
                  <w:rFonts w:ascii="Consolas" w:eastAsia="Times New Roman" w:hAnsi="Consolas" w:cs="Times New Roman"/>
                  <w:color w:val="808080"/>
                  <w:sz w:val="21"/>
                  <w:szCs w:val="21"/>
                </w:rPr>
                <w:delText>&gt;</w:delText>
              </w:r>
            </w:del>
          </w:p>
          <w:p w14:paraId="601A87A2" w14:textId="77777777" w:rsidR="00ED1509" w:rsidRPr="00423177" w:rsidDel="008B6AF4" w:rsidRDefault="00ED1509">
            <w:pPr>
              <w:pStyle w:val="Heading1Numbered"/>
              <w:rPr>
                <w:del w:id="13436" w:author="Donovan Goode" w:date="2018-11-09T10:04:00Z"/>
                <w:rFonts w:ascii="Consolas" w:eastAsia="Times New Roman" w:hAnsi="Consolas" w:cs="Times New Roman"/>
                <w:color w:val="D4D4D4"/>
                <w:sz w:val="21"/>
                <w:szCs w:val="21"/>
              </w:rPr>
              <w:pPrChange w:id="13437" w:author="Donovan Goode" w:date="2018-11-09T10:05:00Z">
                <w:pPr>
                  <w:framePr w:hSpace="180" w:wrap="around" w:vAnchor="text" w:hAnchor="margin" w:xAlign="center" w:y="130"/>
                  <w:shd w:val="clear" w:color="auto" w:fill="1E1E1E"/>
                  <w:spacing w:line="285" w:lineRule="atLeast"/>
                </w:pPr>
              </w:pPrChange>
            </w:pPr>
            <w:del w:id="1343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74D2391A" w14:textId="77777777" w:rsidR="00ED1509" w:rsidRPr="00423177" w:rsidDel="008B6AF4" w:rsidRDefault="00ED1509">
            <w:pPr>
              <w:pStyle w:val="Heading1Numbered"/>
              <w:rPr>
                <w:del w:id="13439" w:author="Donovan Goode" w:date="2018-11-09T10:04:00Z"/>
                <w:rFonts w:ascii="Consolas" w:eastAsia="Times New Roman" w:hAnsi="Consolas" w:cs="Times New Roman"/>
                <w:color w:val="D4D4D4"/>
                <w:sz w:val="21"/>
                <w:szCs w:val="21"/>
              </w:rPr>
              <w:pPrChange w:id="13440" w:author="Donovan Goode" w:date="2018-11-09T10:05:00Z">
                <w:pPr>
                  <w:framePr w:hSpace="180" w:wrap="around" w:vAnchor="text" w:hAnchor="margin" w:xAlign="center" w:y="130"/>
                  <w:shd w:val="clear" w:color="auto" w:fill="1E1E1E"/>
                  <w:spacing w:line="285" w:lineRule="atLeast"/>
                </w:pPr>
              </w:pPrChange>
            </w:pPr>
            <w:del w:id="1344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FE57FD3" w14:textId="77777777" w:rsidR="00ED1509" w:rsidRPr="00423177" w:rsidDel="008B6AF4" w:rsidRDefault="00ED1509">
            <w:pPr>
              <w:pStyle w:val="Heading1Numbered"/>
              <w:rPr>
                <w:del w:id="13442" w:author="Donovan Goode" w:date="2018-11-09T10:04:00Z"/>
                <w:rFonts w:ascii="Consolas" w:eastAsia="Times New Roman" w:hAnsi="Consolas" w:cs="Times New Roman"/>
                <w:color w:val="D4D4D4"/>
                <w:sz w:val="21"/>
                <w:szCs w:val="21"/>
              </w:rPr>
              <w:pPrChange w:id="13443" w:author="Donovan Goode" w:date="2018-11-09T10:05:00Z">
                <w:pPr>
                  <w:framePr w:hSpace="180" w:wrap="around" w:vAnchor="text" w:hAnchor="margin" w:xAlign="center" w:y="130"/>
                  <w:shd w:val="clear" w:color="auto" w:fill="1E1E1E"/>
                  <w:spacing w:line="285" w:lineRule="atLeast"/>
                </w:pPr>
              </w:pPrChange>
            </w:pPr>
            <w:del w:id="1344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62659259" w14:textId="77777777" w:rsidR="00ED1509" w:rsidRPr="00423177" w:rsidDel="008B6AF4" w:rsidRDefault="00ED1509">
            <w:pPr>
              <w:pStyle w:val="Heading1Numbered"/>
              <w:rPr>
                <w:del w:id="13445" w:author="Donovan Goode" w:date="2018-11-09T10:04:00Z"/>
                <w:rFonts w:ascii="Consolas" w:eastAsia="Times New Roman" w:hAnsi="Consolas" w:cs="Times New Roman"/>
                <w:color w:val="D4D4D4"/>
                <w:sz w:val="21"/>
                <w:szCs w:val="21"/>
              </w:rPr>
              <w:pPrChange w:id="13446" w:author="Donovan Goode" w:date="2018-11-09T10:05:00Z">
                <w:pPr>
                  <w:framePr w:hSpace="180" w:wrap="around" w:vAnchor="text" w:hAnchor="margin" w:xAlign="center" w:y="130"/>
                  <w:shd w:val="clear" w:color="auto" w:fill="1E1E1E"/>
                  <w:spacing w:line="285" w:lineRule="atLeast"/>
                </w:pPr>
              </w:pPrChange>
            </w:pPr>
            <w:del w:id="1344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DAC5238" w14:textId="77777777" w:rsidR="00ED1509" w:rsidRPr="00423177" w:rsidDel="008B6AF4" w:rsidRDefault="00ED1509">
            <w:pPr>
              <w:pStyle w:val="Heading1Numbered"/>
              <w:rPr>
                <w:del w:id="13448" w:author="Donovan Goode" w:date="2018-11-09T10:04:00Z"/>
                <w:rFonts w:ascii="Consolas" w:eastAsia="Times New Roman" w:hAnsi="Consolas" w:cs="Times New Roman"/>
                <w:color w:val="D4D4D4"/>
                <w:sz w:val="21"/>
                <w:szCs w:val="21"/>
              </w:rPr>
              <w:pPrChange w:id="13449" w:author="Donovan Goode" w:date="2018-11-09T10:05:00Z">
                <w:pPr>
                  <w:framePr w:hSpace="180" w:wrap="around" w:vAnchor="text" w:hAnchor="margin" w:xAlign="center" w:y="130"/>
                  <w:shd w:val="clear" w:color="auto" w:fill="1E1E1E"/>
                  <w:spacing w:line="285" w:lineRule="atLeast"/>
                </w:pPr>
              </w:pPrChange>
            </w:pPr>
            <w:del w:id="1345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6DB3225" w14:textId="77777777" w:rsidR="00ED1509" w:rsidRPr="00423177" w:rsidDel="008B6AF4" w:rsidRDefault="00ED1509">
            <w:pPr>
              <w:pStyle w:val="Heading1Numbered"/>
              <w:rPr>
                <w:del w:id="13451" w:author="Donovan Goode" w:date="2018-11-09T10:04:00Z"/>
                <w:rFonts w:ascii="Consolas" w:eastAsia="Times New Roman" w:hAnsi="Consolas" w:cs="Times New Roman"/>
                <w:color w:val="D4D4D4"/>
                <w:sz w:val="21"/>
                <w:szCs w:val="21"/>
              </w:rPr>
              <w:pPrChange w:id="13452" w:author="Donovan Goode" w:date="2018-11-09T10:05:00Z">
                <w:pPr>
                  <w:framePr w:hSpace="180" w:wrap="around" w:vAnchor="text" w:hAnchor="margin" w:xAlign="center" w:y="130"/>
                  <w:shd w:val="clear" w:color="auto" w:fill="1E1E1E"/>
                  <w:spacing w:line="285" w:lineRule="atLeast"/>
                </w:pPr>
              </w:pPrChange>
            </w:pPr>
            <w:del w:id="1345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221F7C67" w14:textId="77777777" w:rsidR="00ED1509" w:rsidRPr="00423177" w:rsidDel="008B6AF4" w:rsidRDefault="00ED1509">
            <w:pPr>
              <w:pStyle w:val="Heading1Numbered"/>
              <w:rPr>
                <w:del w:id="13454" w:author="Donovan Goode" w:date="2018-11-09T10:04:00Z"/>
                <w:rFonts w:ascii="Consolas" w:eastAsia="Times New Roman" w:hAnsi="Consolas" w:cs="Times New Roman"/>
                <w:color w:val="D4D4D4"/>
                <w:sz w:val="21"/>
                <w:szCs w:val="21"/>
              </w:rPr>
              <w:pPrChange w:id="13455" w:author="Donovan Goode" w:date="2018-11-09T10:05:00Z">
                <w:pPr>
                  <w:framePr w:hSpace="180" w:wrap="around" w:vAnchor="text" w:hAnchor="margin" w:xAlign="center" w:y="130"/>
                  <w:shd w:val="clear" w:color="auto" w:fill="1E1E1E"/>
                  <w:spacing w:line="285" w:lineRule="atLeast"/>
                </w:pPr>
              </w:pPrChange>
            </w:pPr>
            <w:del w:id="1345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CF42F6B" w14:textId="77777777" w:rsidR="00ED1509" w:rsidRPr="00423177" w:rsidDel="008B6AF4" w:rsidRDefault="00ED1509">
            <w:pPr>
              <w:pStyle w:val="Heading1Numbered"/>
              <w:rPr>
                <w:del w:id="13457" w:author="Donovan Goode" w:date="2018-11-09T10:04:00Z"/>
                <w:rFonts w:ascii="Consolas" w:eastAsia="Times New Roman" w:hAnsi="Consolas" w:cs="Times New Roman"/>
                <w:color w:val="D4D4D4"/>
                <w:sz w:val="21"/>
                <w:szCs w:val="21"/>
              </w:rPr>
              <w:pPrChange w:id="13458" w:author="Donovan Goode" w:date="2018-11-09T10:05:00Z">
                <w:pPr>
                  <w:framePr w:hSpace="180" w:wrap="around" w:vAnchor="text" w:hAnchor="margin" w:xAlign="center" w:y="130"/>
                  <w:shd w:val="clear" w:color="auto" w:fill="1E1E1E"/>
                  <w:spacing w:line="285" w:lineRule="atLeast"/>
                </w:pPr>
              </w:pPrChange>
            </w:pPr>
            <w:del w:id="1345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ECBF7F6" w14:textId="77777777" w:rsidR="00ED1509" w:rsidRPr="00423177" w:rsidDel="008B6AF4" w:rsidRDefault="00ED1509">
            <w:pPr>
              <w:pStyle w:val="Heading1Numbered"/>
              <w:rPr>
                <w:del w:id="13460" w:author="Donovan Goode" w:date="2018-11-09T10:04:00Z"/>
                <w:rFonts w:ascii="Consolas" w:eastAsia="Times New Roman" w:hAnsi="Consolas" w:cs="Times New Roman"/>
                <w:color w:val="D4D4D4"/>
                <w:sz w:val="21"/>
                <w:szCs w:val="21"/>
              </w:rPr>
              <w:pPrChange w:id="13461" w:author="Donovan Goode" w:date="2018-11-09T10:05:00Z">
                <w:pPr>
                  <w:framePr w:hSpace="180" w:wrap="around" w:vAnchor="text" w:hAnchor="margin" w:xAlign="center" w:y="130"/>
                  <w:shd w:val="clear" w:color="auto" w:fill="1E1E1E"/>
                  <w:spacing w:line="285" w:lineRule="atLeast"/>
                </w:pPr>
              </w:pPrChange>
            </w:pPr>
          </w:p>
          <w:p w14:paraId="61F454E8" w14:textId="77777777" w:rsidR="00ED1509" w:rsidRPr="00423177" w:rsidDel="008B6AF4" w:rsidRDefault="00ED1509">
            <w:pPr>
              <w:pStyle w:val="Heading1Numbered"/>
              <w:rPr>
                <w:del w:id="13462" w:author="Donovan Goode" w:date="2018-11-09T10:04:00Z"/>
                <w:rFonts w:ascii="Consolas" w:eastAsia="Times New Roman" w:hAnsi="Consolas" w:cs="Times New Roman"/>
                <w:color w:val="D4D4D4"/>
                <w:sz w:val="21"/>
                <w:szCs w:val="21"/>
              </w:rPr>
              <w:pPrChange w:id="13463" w:author="Donovan Goode" w:date="2018-11-09T10:05:00Z">
                <w:pPr>
                  <w:framePr w:hSpace="180" w:wrap="around" w:vAnchor="text" w:hAnchor="margin" w:xAlign="center" w:y="130"/>
                  <w:shd w:val="clear" w:color="auto" w:fill="1E1E1E"/>
                  <w:spacing w:line="285" w:lineRule="atLeast"/>
                </w:pPr>
              </w:pPrChange>
            </w:pPr>
            <w:del w:id="1346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756A3F7D" w14:textId="77777777" w:rsidR="00ED1509" w:rsidRPr="00423177" w:rsidDel="008B6AF4" w:rsidRDefault="00ED1509">
            <w:pPr>
              <w:pStyle w:val="Heading1Numbered"/>
              <w:rPr>
                <w:del w:id="13465" w:author="Donovan Goode" w:date="2018-11-09T10:04:00Z"/>
                <w:rFonts w:ascii="Consolas" w:eastAsia="Times New Roman" w:hAnsi="Consolas" w:cs="Times New Roman"/>
                <w:color w:val="D4D4D4"/>
                <w:sz w:val="21"/>
                <w:szCs w:val="21"/>
              </w:rPr>
              <w:pPrChange w:id="13466" w:author="Donovan Goode" w:date="2018-11-09T10:05:00Z">
                <w:pPr>
                  <w:framePr w:hSpace="180" w:wrap="around" w:vAnchor="text" w:hAnchor="margin" w:xAlign="center" w:y="130"/>
                  <w:shd w:val="clear" w:color="auto" w:fill="1E1E1E"/>
                  <w:spacing w:line="285" w:lineRule="atLeast"/>
                </w:pPr>
              </w:pPrChange>
            </w:pPr>
            <w:del w:id="1346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08129E3E" w14:textId="77777777" w:rsidR="00ED1509" w:rsidRPr="00423177" w:rsidDel="008B6AF4" w:rsidRDefault="00ED1509">
            <w:pPr>
              <w:pStyle w:val="Heading1Numbered"/>
              <w:rPr>
                <w:del w:id="13468" w:author="Donovan Goode" w:date="2018-11-09T10:04:00Z"/>
                <w:rFonts w:ascii="Consolas" w:eastAsia="Times New Roman" w:hAnsi="Consolas" w:cs="Times New Roman"/>
                <w:color w:val="D4D4D4"/>
                <w:sz w:val="21"/>
                <w:szCs w:val="21"/>
              </w:rPr>
              <w:pPrChange w:id="13469" w:author="Donovan Goode" w:date="2018-11-09T10:05:00Z">
                <w:pPr>
                  <w:framePr w:hSpace="180" w:wrap="around" w:vAnchor="text" w:hAnchor="margin" w:xAlign="center" w:y="130"/>
                  <w:shd w:val="clear" w:color="auto" w:fill="1E1E1E"/>
                  <w:spacing w:line="285" w:lineRule="atLeast"/>
                </w:pPr>
              </w:pPrChange>
            </w:pPr>
            <w:del w:id="1347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D4D5F81" w14:textId="77777777" w:rsidR="00ED1509" w:rsidRPr="00423177" w:rsidDel="008B6AF4" w:rsidRDefault="00ED1509">
            <w:pPr>
              <w:pStyle w:val="Heading1Numbered"/>
              <w:rPr>
                <w:del w:id="13471" w:author="Donovan Goode" w:date="2018-11-09T10:04:00Z"/>
                <w:rFonts w:ascii="Consolas" w:eastAsia="Times New Roman" w:hAnsi="Consolas" w:cs="Times New Roman"/>
                <w:color w:val="D4D4D4"/>
                <w:sz w:val="21"/>
                <w:szCs w:val="21"/>
              </w:rPr>
              <w:pPrChange w:id="13472" w:author="Donovan Goode" w:date="2018-11-09T10:05:00Z">
                <w:pPr>
                  <w:framePr w:hSpace="180" w:wrap="around" w:vAnchor="text" w:hAnchor="margin" w:xAlign="center" w:y="130"/>
                  <w:shd w:val="clear" w:color="auto" w:fill="1E1E1E"/>
                  <w:spacing w:line="285" w:lineRule="atLeast"/>
                </w:pPr>
              </w:pPrChange>
            </w:pPr>
            <w:del w:id="1347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2C55AD6F" w14:textId="77777777" w:rsidR="00ED1509" w:rsidRPr="00423177" w:rsidDel="008B6AF4" w:rsidRDefault="00ED1509">
            <w:pPr>
              <w:pStyle w:val="Heading1Numbered"/>
              <w:rPr>
                <w:del w:id="13474" w:author="Donovan Goode" w:date="2018-11-09T10:04:00Z"/>
                <w:rFonts w:ascii="Consolas" w:eastAsia="Times New Roman" w:hAnsi="Consolas" w:cs="Times New Roman"/>
                <w:color w:val="D4D4D4"/>
                <w:sz w:val="21"/>
                <w:szCs w:val="21"/>
              </w:rPr>
              <w:pPrChange w:id="13475" w:author="Donovan Goode" w:date="2018-11-09T10:05:00Z">
                <w:pPr>
                  <w:framePr w:hSpace="180" w:wrap="around" w:vAnchor="text" w:hAnchor="margin" w:xAlign="center" w:y="130"/>
                  <w:shd w:val="clear" w:color="auto" w:fill="1E1E1E"/>
                  <w:spacing w:line="285" w:lineRule="atLeast"/>
                </w:pPr>
              </w:pPrChange>
            </w:pPr>
            <w:del w:id="1347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DEB3F6E" w14:textId="77777777" w:rsidR="00ED1509" w:rsidRPr="00423177" w:rsidDel="008B6AF4" w:rsidRDefault="00ED1509">
            <w:pPr>
              <w:pStyle w:val="Heading1Numbered"/>
              <w:rPr>
                <w:del w:id="13477" w:author="Donovan Goode" w:date="2018-11-09T10:04:00Z"/>
                <w:rFonts w:ascii="Consolas" w:eastAsia="Times New Roman" w:hAnsi="Consolas" w:cs="Times New Roman"/>
                <w:color w:val="D4D4D4"/>
                <w:sz w:val="21"/>
                <w:szCs w:val="21"/>
              </w:rPr>
              <w:pPrChange w:id="13478" w:author="Donovan Goode" w:date="2018-11-09T10:05:00Z">
                <w:pPr>
                  <w:framePr w:hSpace="180" w:wrap="around" w:vAnchor="text" w:hAnchor="margin" w:xAlign="center" w:y="130"/>
                  <w:shd w:val="clear" w:color="auto" w:fill="1E1E1E"/>
                  <w:spacing w:line="285" w:lineRule="atLeast"/>
                </w:pPr>
              </w:pPrChange>
            </w:pPr>
            <w:del w:id="1347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4ED636E" w14:textId="77777777" w:rsidR="00ED1509" w:rsidRPr="00423177" w:rsidDel="008B6AF4" w:rsidRDefault="00ED1509">
            <w:pPr>
              <w:pStyle w:val="Heading1Numbered"/>
              <w:rPr>
                <w:del w:id="13480" w:author="Donovan Goode" w:date="2018-11-09T10:04:00Z"/>
                <w:rFonts w:ascii="Consolas" w:eastAsia="Times New Roman" w:hAnsi="Consolas" w:cs="Times New Roman"/>
                <w:color w:val="D4D4D4"/>
                <w:sz w:val="21"/>
                <w:szCs w:val="21"/>
              </w:rPr>
              <w:pPrChange w:id="13481" w:author="Donovan Goode" w:date="2018-11-09T10:05:00Z">
                <w:pPr>
                  <w:framePr w:hSpace="180" w:wrap="around" w:vAnchor="text" w:hAnchor="margin" w:xAlign="center" w:y="130"/>
                  <w:shd w:val="clear" w:color="auto" w:fill="1E1E1E"/>
                  <w:spacing w:line="285" w:lineRule="atLeast"/>
                </w:pPr>
              </w:pPrChange>
            </w:pPr>
            <w:del w:id="1348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20C788F" w14:textId="77777777" w:rsidR="00ED1509" w:rsidRPr="00423177" w:rsidDel="008B6AF4" w:rsidRDefault="00ED1509">
            <w:pPr>
              <w:pStyle w:val="Heading1Numbered"/>
              <w:rPr>
                <w:del w:id="13483" w:author="Donovan Goode" w:date="2018-11-09T10:04:00Z"/>
                <w:rFonts w:ascii="Consolas" w:eastAsia="Times New Roman" w:hAnsi="Consolas" w:cs="Times New Roman"/>
                <w:color w:val="D4D4D4"/>
                <w:sz w:val="21"/>
                <w:szCs w:val="21"/>
              </w:rPr>
              <w:pPrChange w:id="13484" w:author="Donovan Goode" w:date="2018-11-09T10:05:00Z">
                <w:pPr>
                  <w:framePr w:hSpace="180" w:wrap="around" w:vAnchor="text" w:hAnchor="margin" w:xAlign="center" w:y="130"/>
                  <w:shd w:val="clear" w:color="auto" w:fill="1E1E1E"/>
                  <w:spacing w:line="285" w:lineRule="atLeast"/>
                </w:pPr>
              </w:pPrChange>
            </w:pPr>
            <w:del w:id="1348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379DAB1" w14:textId="77777777" w:rsidR="00ED1509" w:rsidRPr="00423177" w:rsidDel="008B6AF4" w:rsidRDefault="00ED1509">
            <w:pPr>
              <w:pStyle w:val="Heading1Numbered"/>
              <w:rPr>
                <w:del w:id="13486" w:author="Donovan Goode" w:date="2018-11-09T10:04:00Z"/>
                <w:rFonts w:ascii="Consolas" w:eastAsia="Times New Roman" w:hAnsi="Consolas" w:cs="Times New Roman"/>
                <w:color w:val="D4D4D4"/>
                <w:sz w:val="21"/>
                <w:szCs w:val="21"/>
              </w:rPr>
              <w:pPrChange w:id="13487" w:author="Donovan Goode" w:date="2018-11-09T10:05:00Z">
                <w:pPr>
                  <w:framePr w:hSpace="180" w:wrap="around" w:vAnchor="text" w:hAnchor="margin" w:xAlign="center" w:y="130"/>
                  <w:shd w:val="clear" w:color="auto" w:fill="1E1E1E"/>
                  <w:spacing w:line="285" w:lineRule="atLeast"/>
                </w:pPr>
              </w:pPrChange>
            </w:pPr>
            <w:del w:id="1348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4C7A2DA" w14:textId="77777777" w:rsidR="00ED1509" w:rsidRPr="00423177" w:rsidDel="008B6AF4" w:rsidRDefault="00ED1509">
            <w:pPr>
              <w:pStyle w:val="Heading1Numbered"/>
              <w:rPr>
                <w:del w:id="13489" w:author="Donovan Goode" w:date="2018-11-09T10:04:00Z"/>
                <w:rFonts w:ascii="Consolas" w:eastAsia="Times New Roman" w:hAnsi="Consolas" w:cs="Times New Roman"/>
                <w:color w:val="D4D4D4"/>
                <w:sz w:val="21"/>
                <w:szCs w:val="21"/>
              </w:rPr>
              <w:pPrChange w:id="13490" w:author="Donovan Goode" w:date="2018-11-09T10:05:00Z">
                <w:pPr>
                  <w:framePr w:hSpace="180" w:wrap="around" w:vAnchor="text" w:hAnchor="margin" w:xAlign="center" w:y="130"/>
                  <w:shd w:val="clear" w:color="auto" w:fill="1E1E1E"/>
                  <w:spacing w:line="285" w:lineRule="atLeast"/>
                </w:pPr>
              </w:pPrChange>
            </w:pPr>
          </w:p>
          <w:p w14:paraId="69BF43E8" w14:textId="77777777" w:rsidR="00ED1509" w:rsidRPr="00423177" w:rsidDel="008B6AF4" w:rsidRDefault="00ED1509">
            <w:pPr>
              <w:pStyle w:val="Heading1Numbered"/>
              <w:rPr>
                <w:del w:id="13491" w:author="Donovan Goode" w:date="2018-11-09T10:04:00Z"/>
                <w:rFonts w:ascii="Consolas" w:eastAsia="Times New Roman" w:hAnsi="Consolas" w:cs="Times New Roman"/>
                <w:color w:val="D4D4D4"/>
                <w:sz w:val="21"/>
                <w:szCs w:val="21"/>
              </w:rPr>
              <w:pPrChange w:id="13492" w:author="Donovan Goode" w:date="2018-11-09T10:05:00Z">
                <w:pPr>
                  <w:framePr w:hSpace="180" w:wrap="around" w:vAnchor="text" w:hAnchor="margin" w:xAlign="center" w:y="130"/>
                  <w:shd w:val="clear" w:color="auto" w:fill="1E1E1E"/>
                  <w:spacing w:line="285" w:lineRule="atLeast"/>
                </w:pPr>
              </w:pPrChange>
            </w:pPr>
            <w:del w:id="1349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699D1CC1" w14:textId="77777777" w:rsidR="00ED1509" w:rsidRPr="00423177" w:rsidDel="008B6AF4" w:rsidRDefault="00ED1509">
            <w:pPr>
              <w:pStyle w:val="Heading1Numbered"/>
              <w:rPr>
                <w:del w:id="13494" w:author="Donovan Goode" w:date="2018-11-09T10:04:00Z"/>
                <w:rFonts w:ascii="Consolas" w:eastAsia="Times New Roman" w:hAnsi="Consolas" w:cs="Times New Roman"/>
                <w:color w:val="D4D4D4"/>
                <w:sz w:val="21"/>
                <w:szCs w:val="21"/>
              </w:rPr>
              <w:pPrChange w:id="13495" w:author="Donovan Goode" w:date="2018-11-09T10:05:00Z">
                <w:pPr>
                  <w:framePr w:hSpace="180" w:wrap="around" w:vAnchor="text" w:hAnchor="margin" w:xAlign="center" w:y="130"/>
                  <w:shd w:val="clear" w:color="auto" w:fill="1E1E1E"/>
                  <w:spacing w:line="285" w:lineRule="atLeast"/>
                </w:pPr>
              </w:pPrChange>
            </w:pPr>
            <w:del w:id="1349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4B651385" w14:textId="77777777" w:rsidR="00ED1509" w:rsidRPr="00423177" w:rsidDel="008B6AF4" w:rsidRDefault="00ED1509">
            <w:pPr>
              <w:pStyle w:val="Heading1Numbered"/>
              <w:rPr>
                <w:del w:id="13497" w:author="Donovan Goode" w:date="2018-11-09T10:04:00Z"/>
                <w:rFonts w:ascii="Consolas" w:eastAsia="Times New Roman" w:hAnsi="Consolas" w:cs="Times New Roman"/>
                <w:color w:val="D4D4D4"/>
                <w:sz w:val="21"/>
                <w:szCs w:val="21"/>
              </w:rPr>
              <w:pPrChange w:id="13498" w:author="Donovan Goode" w:date="2018-11-09T10:05:00Z">
                <w:pPr>
                  <w:framePr w:hSpace="180" w:wrap="around" w:vAnchor="text" w:hAnchor="margin" w:xAlign="center" w:y="130"/>
                  <w:shd w:val="clear" w:color="auto" w:fill="1E1E1E"/>
                  <w:spacing w:line="285" w:lineRule="atLeast"/>
                </w:pPr>
              </w:pPrChange>
            </w:pPr>
            <w:del w:id="1349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FAAB55F" w14:textId="77777777" w:rsidR="00ED1509" w:rsidRPr="00423177" w:rsidDel="008B6AF4" w:rsidRDefault="00ED1509">
            <w:pPr>
              <w:pStyle w:val="Heading1Numbered"/>
              <w:rPr>
                <w:del w:id="13500" w:author="Donovan Goode" w:date="2018-11-09T10:04:00Z"/>
                <w:rFonts w:ascii="Consolas" w:eastAsia="Times New Roman" w:hAnsi="Consolas" w:cs="Times New Roman"/>
                <w:color w:val="D4D4D4"/>
                <w:sz w:val="21"/>
                <w:szCs w:val="21"/>
              </w:rPr>
              <w:pPrChange w:id="13501" w:author="Donovan Goode" w:date="2018-11-09T10:05:00Z">
                <w:pPr>
                  <w:framePr w:hSpace="180" w:wrap="around" w:vAnchor="text" w:hAnchor="margin" w:xAlign="center" w:y="130"/>
                  <w:shd w:val="clear" w:color="auto" w:fill="1E1E1E"/>
                  <w:spacing w:line="285" w:lineRule="atLeast"/>
                </w:pPr>
              </w:pPrChange>
            </w:pPr>
            <w:del w:id="1350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52FCF878" w14:textId="77777777" w:rsidR="00ED1509" w:rsidRPr="00423177" w:rsidDel="008B6AF4" w:rsidRDefault="00ED1509">
            <w:pPr>
              <w:pStyle w:val="Heading1Numbered"/>
              <w:rPr>
                <w:del w:id="13503" w:author="Donovan Goode" w:date="2018-11-09T10:04:00Z"/>
                <w:rFonts w:ascii="Consolas" w:eastAsia="Times New Roman" w:hAnsi="Consolas" w:cs="Times New Roman"/>
                <w:color w:val="D4D4D4"/>
                <w:sz w:val="21"/>
                <w:szCs w:val="21"/>
              </w:rPr>
              <w:pPrChange w:id="13504" w:author="Donovan Goode" w:date="2018-11-09T10:05:00Z">
                <w:pPr>
                  <w:framePr w:hSpace="180" w:wrap="around" w:vAnchor="text" w:hAnchor="margin" w:xAlign="center" w:y="130"/>
                  <w:shd w:val="clear" w:color="auto" w:fill="1E1E1E"/>
                  <w:spacing w:line="285" w:lineRule="atLeast"/>
                </w:pPr>
              </w:pPrChange>
            </w:pPr>
            <w:del w:id="1350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DD4F048" w14:textId="77777777" w:rsidR="00ED1509" w:rsidRPr="00423177" w:rsidDel="008B6AF4" w:rsidRDefault="00ED1509">
            <w:pPr>
              <w:pStyle w:val="Heading1Numbered"/>
              <w:rPr>
                <w:del w:id="13506" w:author="Donovan Goode" w:date="2018-11-09T10:04:00Z"/>
                <w:rFonts w:ascii="Consolas" w:eastAsia="Times New Roman" w:hAnsi="Consolas" w:cs="Times New Roman"/>
                <w:color w:val="D4D4D4"/>
                <w:sz w:val="21"/>
                <w:szCs w:val="21"/>
              </w:rPr>
              <w:pPrChange w:id="13507" w:author="Donovan Goode" w:date="2018-11-09T10:05:00Z">
                <w:pPr>
                  <w:framePr w:hSpace="180" w:wrap="around" w:vAnchor="text" w:hAnchor="margin" w:xAlign="center" w:y="130"/>
                  <w:shd w:val="clear" w:color="auto" w:fill="1E1E1E"/>
                  <w:spacing w:line="285" w:lineRule="atLeast"/>
                </w:pPr>
              </w:pPrChange>
            </w:pPr>
            <w:del w:id="1350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D12C814" w14:textId="77777777" w:rsidR="00ED1509" w:rsidRPr="00423177" w:rsidDel="008B6AF4" w:rsidRDefault="00ED1509">
            <w:pPr>
              <w:pStyle w:val="Heading1Numbered"/>
              <w:rPr>
                <w:del w:id="13509" w:author="Donovan Goode" w:date="2018-11-09T10:04:00Z"/>
                <w:rFonts w:ascii="Consolas" w:eastAsia="Times New Roman" w:hAnsi="Consolas" w:cs="Times New Roman"/>
                <w:color w:val="D4D4D4"/>
                <w:sz w:val="21"/>
                <w:szCs w:val="21"/>
              </w:rPr>
              <w:pPrChange w:id="13510" w:author="Donovan Goode" w:date="2018-11-09T10:05:00Z">
                <w:pPr>
                  <w:framePr w:hSpace="180" w:wrap="around" w:vAnchor="text" w:hAnchor="margin" w:xAlign="center" w:y="130"/>
                  <w:shd w:val="clear" w:color="auto" w:fill="1E1E1E"/>
                  <w:spacing w:line="285" w:lineRule="atLeast"/>
                </w:pPr>
              </w:pPrChange>
            </w:pPr>
            <w:del w:id="1351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5492A3DF" w14:textId="77777777" w:rsidR="00ED1509" w:rsidRPr="00423177" w:rsidDel="008B6AF4" w:rsidRDefault="00ED1509">
            <w:pPr>
              <w:pStyle w:val="Heading1Numbered"/>
              <w:rPr>
                <w:del w:id="13512" w:author="Donovan Goode" w:date="2018-11-09T10:04:00Z"/>
                <w:rFonts w:ascii="Consolas" w:eastAsia="Times New Roman" w:hAnsi="Consolas" w:cs="Times New Roman"/>
                <w:color w:val="D4D4D4"/>
                <w:sz w:val="21"/>
                <w:szCs w:val="21"/>
              </w:rPr>
              <w:pPrChange w:id="13513" w:author="Donovan Goode" w:date="2018-11-09T10:05:00Z">
                <w:pPr>
                  <w:framePr w:hSpace="180" w:wrap="around" w:vAnchor="text" w:hAnchor="margin" w:xAlign="center" w:y="130"/>
                  <w:shd w:val="clear" w:color="auto" w:fill="1E1E1E"/>
                  <w:spacing w:line="285" w:lineRule="atLeast"/>
                </w:pPr>
              </w:pPrChange>
            </w:pPr>
            <w:del w:id="1351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8A57E8D" w14:textId="77777777" w:rsidR="00ED1509" w:rsidRPr="00423177" w:rsidDel="008B6AF4" w:rsidRDefault="00ED1509">
            <w:pPr>
              <w:pStyle w:val="Heading1Numbered"/>
              <w:rPr>
                <w:del w:id="13515" w:author="Donovan Goode" w:date="2018-11-09T10:04:00Z"/>
                <w:rFonts w:ascii="Consolas" w:eastAsia="Times New Roman" w:hAnsi="Consolas" w:cs="Times New Roman"/>
                <w:color w:val="D4D4D4"/>
                <w:sz w:val="21"/>
                <w:szCs w:val="21"/>
              </w:rPr>
              <w:pPrChange w:id="13516" w:author="Donovan Goode" w:date="2018-11-09T10:05:00Z">
                <w:pPr>
                  <w:framePr w:hSpace="180" w:wrap="around" w:vAnchor="text" w:hAnchor="margin" w:xAlign="center" w:y="130"/>
                  <w:shd w:val="clear" w:color="auto" w:fill="1E1E1E"/>
                  <w:spacing w:line="285" w:lineRule="atLeast"/>
                </w:pPr>
              </w:pPrChange>
            </w:pPr>
            <w:del w:id="1351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FF4A737" w14:textId="77777777" w:rsidR="00ED1509" w:rsidRPr="00423177" w:rsidDel="008B6AF4" w:rsidRDefault="00ED1509">
            <w:pPr>
              <w:pStyle w:val="Heading1Numbered"/>
              <w:rPr>
                <w:del w:id="13518" w:author="Donovan Goode" w:date="2018-11-09T10:04:00Z"/>
                <w:rFonts w:ascii="Consolas" w:eastAsia="Times New Roman" w:hAnsi="Consolas" w:cs="Times New Roman"/>
                <w:color w:val="D4D4D4"/>
                <w:sz w:val="21"/>
                <w:szCs w:val="21"/>
              </w:rPr>
              <w:pPrChange w:id="13519" w:author="Donovan Goode" w:date="2018-11-09T10:05:00Z">
                <w:pPr>
                  <w:framePr w:hSpace="180" w:wrap="around" w:vAnchor="text" w:hAnchor="margin" w:xAlign="center" w:y="130"/>
                  <w:shd w:val="clear" w:color="auto" w:fill="1E1E1E"/>
                  <w:spacing w:line="285" w:lineRule="atLeast"/>
                </w:pPr>
              </w:pPrChange>
            </w:pPr>
          </w:p>
          <w:p w14:paraId="07BFA11B" w14:textId="77777777" w:rsidR="00ED1509" w:rsidRPr="00423177" w:rsidDel="008B6AF4" w:rsidRDefault="00ED1509">
            <w:pPr>
              <w:pStyle w:val="Heading1Numbered"/>
              <w:rPr>
                <w:del w:id="13520" w:author="Donovan Goode" w:date="2018-11-09T10:04:00Z"/>
                <w:rFonts w:ascii="Consolas" w:eastAsia="Times New Roman" w:hAnsi="Consolas" w:cs="Times New Roman"/>
                <w:color w:val="D4D4D4"/>
                <w:sz w:val="21"/>
                <w:szCs w:val="21"/>
              </w:rPr>
              <w:pPrChange w:id="13521" w:author="Donovan Goode" w:date="2018-11-09T10:05:00Z">
                <w:pPr>
                  <w:framePr w:hSpace="180" w:wrap="around" w:vAnchor="text" w:hAnchor="margin" w:xAlign="center" w:y="130"/>
                  <w:shd w:val="clear" w:color="auto" w:fill="1E1E1E"/>
                  <w:spacing w:line="285" w:lineRule="atLeast"/>
                </w:pPr>
              </w:pPrChange>
            </w:pPr>
            <w:del w:id="13522"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D943E28" w14:textId="77777777" w:rsidR="00ED1509" w:rsidRPr="00070D44" w:rsidDel="008B6AF4" w:rsidRDefault="00ED1509">
            <w:pPr>
              <w:pStyle w:val="Heading1Numbered"/>
              <w:rPr>
                <w:del w:id="13523" w:author="Donovan Goode" w:date="2018-11-09T10:04:00Z"/>
                <w:rFonts w:ascii="Consolas" w:eastAsia="Times New Roman" w:hAnsi="Consolas" w:cs="Times New Roman"/>
                <w:color w:val="808080"/>
                <w:sz w:val="21"/>
                <w:szCs w:val="21"/>
              </w:rPr>
              <w:pPrChange w:id="13524" w:author="Donovan Goode" w:date="2018-11-09T10:05:00Z">
                <w:pPr>
                  <w:framePr w:hSpace="180" w:wrap="around" w:vAnchor="text" w:hAnchor="margin" w:xAlign="center" w:y="130"/>
                  <w:shd w:val="clear" w:color="auto" w:fill="1E1E1E"/>
                  <w:spacing w:line="285" w:lineRule="atLeast"/>
                </w:pPr>
              </w:pPrChange>
            </w:pPr>
          </w:p>
        </w:tc>
      </w:tr>
      <w:tr w:rsidR="00ED1509" w:rsidDel="008B6AF4" w14:paraId="0F29801F" w14:textId="150CDCFF" w:rsidTr="00A52519">
        <w:trPr>
          <w:del w:id="13525" w:author="Donovan Goode" w:date="2018-11-09T10:04:00Z"/>
        </w:trPr>
        <w:tc>
          <w:tcPr>
            <w:tcW w:w="1705" w:type="dxa"/>
          </w:tcPr>
          <w:p w14:paraId="6C111E74" w14:textId="77777777" w:rsidR="00ED1509" w:rsidRPr="009373DD" w:rsidDel="008B6AF4" w:rsidRDefault="00ED1509">
            <w:pPr>
              <w:pStyle w:val="Heading1Numbered"/>
              <w:rPr>
                <w:del w:id="13526" w:author="Donovan Goode" w:date="2018-11-09T10:04:00Z"/>
                <w:highlight w:val="yellow"/>
              </w:rPr>
              <w:pPrChange w:id="13527" w:author="Donovan Goode" w:date="2018-11-09T10:05:00Z">
                <w:pPr>
                  <w:framePr w:hSpace="180" w:wrap="around" w:vAnchor="text" w:hAnchor="margin" w:xAlign="center" w:y="130"/>
                  <w:jc w:val="center"/>
                </w:pPr>
              </w:pPrChange>
            </w:pPr>
            <w:del w:id="13528" w:author="Donovan Goode" w:date="2018-11-09T10:04:00Z">
              <w:r w:rsidRPr="009373DD" w:rsidDel="008B6AF4">
                <w:rPr>
                  <w:highlight w:val="yellow"/>
                </w:rPr>
                <w:delText>Step 4 - HR Checklist</w:delText>
              </w:r>
            </w:del>
          </w:p>
        </w:tc>
        <w:tc>
          <w:tcPr>
            <w:tcW w:w="9905" w:type="dxa"/>
          </w:tcPr>
          <w:p w14:paraId="67CA4618" w14:textId="77777777" w:rsidR="00ED1509" w:rsidRPr="00423177" w:rsidDel="008B6AF4" w:rsidRDefault="00ED1509">
            <w:pPr>
              <w:pStyle w:val="Heading1Numbered"/>
              <w:rPr>
                <w:del w:id="13529" w:author="Donovan Goode" w:date="2018-11-09T10:04:00Z"/>
                <w:rFonts w:ascii="Consolas" w:eastAsia="Times New Roman" w:hAnsi="Consolas" w:cs="Times New Roman"/>
                <w:color w:val="D4D4D4"/>
                <w:sz w:val="21"/>
                <w:szCs w:val="21"/>
              </w:rPr>
              <w:pPrChange w:id="13530" w:author="Donovan Goode" w:date="2018-11-09T10:05:00Z">
                <w:pPr>
                  <w:framePr w:hSpace="180" w:wrap="around" w:vAnchor="text" w:hAnchor="margin" w:xAlign="center" w:y="130"/>
                  <w:shd w:val="clear" w:color="auto" w:fill="1E1E1E"/>
                  <w:spacing w:line="285" w:lineRule="atLeast"/>
                </w:pPr>
              </w:pPrChange>
            </w:pPr>
            <w:del w:id="13531"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55EFED98" w14:textId="77777777" w:rsidR="00ED1509" w:rsidRPr="00423177" w:rsidDel="008B6AF4" w:rsidRDefault="00ED1509">
            <w:pPr>
              <w:pStyle w:val="Heading1Numbered"/>
              <w:rPr>
                <w:del w:id="13532" w:author="Donovan Goode" w:date="2018-11-09T10:04:00Z"/>
                <w:rFonts w:ascii="Consolas" w:eastAsia="Times New Roman" w:hAnsi="Consolas" w:cs="Times New Roman"/>
                <w:color w:val="D4D4D4"/>
                <w:sz w:val="21"/>
                <w:szCs w:val="21"/>
              </w:rPr>
              <w:pPrChange w:id="13533" w:author="Donovan Goode" w:date="2018-11-09T10:05:00Z">
                <w:pPr>
                  <w:framePr w:hSpace="180" w:wrap="around" w:vAnchor="text" w:hAnchor="margin" w:xAlign="center" w:y="130"/>
                  <w:shd w:val="clear" w:color="auto" w:fill="1E1E1E"/>
                  <w:spacing w:line="285" w:lineRule="atLeast"/>
                </w:pPr>
              </w:pPrChange>
            </w:pPr>
          </w:p>
          <w:p w14:paraId="707AC91E" w14:textId="77777777" w:rsidR="00ED1509" w:rsidRPr="00423177" w:rsidDel="008B6AF4" w:rsidRDefault="00ED1509">
            <w:pPr>
              <w:pStyle w:val="Heading1Numbered"/>
              <w:rPr>
                <w:del w:id="13534" w:author="Donovan Goode" w:date="2018-11-09T10:04:00Z"/>
                <w:rFonts w:ascii="Consolas" w:eastAsia="Times New Roman" w:hAnsi="Consolas" w:cs="Times New Roman"/>
                <w:color w:val="D4D4D4"/>
                <w:sz w:val="21"/>
                <w:szCs w:val="21"/>
              </w:rPr>
              <w:pPrChange w:id="13535" w:author="Donovan Goode" w:date="2018-11-09T10:05:00Z">
                <w:pPr>
                  <w:framePr w:hSpace="180" w:wrap="around" w:vAnchor="text" w:hAnchor="margin" w:xAlign="center" w:y="130"/>
                  <w:shd w:val="clear" w:color="auto" w:fill="1E1E1E"/>
                  <w:spacing w:line="285" w:lineRule="atLeast"/>
                </w:pPr>
              </w:pPrChange>
            </w:pPr>
            <w:del w:id="1353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31826921" w14:textId="77777777" w:rsidR="00ED1509" w:rsidRPr="00423177" w:rsidDel="008B6AF4" w:rsidRDefault="00ED1509">
            <w:pPr>
              <w:pStyle w:val="Heading1Numbered"/>
              <w:rPr>
                <w:del w:id="13537" w:author="Donovan Goode" w:date="2018-11-09T10:04:00Z"/>
                <w:rFonts w:ascii="Consolas" w:eastAsia="Times New Roman" w:hAnsi="Consolas" w:cs="Times New Roman"/>
                <w:color w:val="D4D4D4"/>
                <w:sz w:val="21"/>
                <w:szCs w:val="21"/>
              </w:rPr>
              <w:pPrChange w:id="13538" w:author="Donovan Goode" w:date="2018-11-09T10:05:00Z">
                <w:pPr>
                  <w:framePr w:hSpace="180" w:wrap="around" w:vAnchor="text" w:hAnchor="margin" w:xAlign="center" w:y="130"/>
                  <w:shd w:val="clear" w:color="auto" w:fill="1E1E1E"/>
                  <w:spacing w:line="285" w:lineRule="atLeast"/>
                </w:pPr>
              </w:pPrChange>
            </w:pPr>
            <w:del w:id="1353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307D9BF" w14:textId="77777777" w:rsidR="00ED1509" w:rsidRPr="00423177" w:rsidDel="008B6AF4" w:rsidRDefault="00ED1509">
            <w:pPr>
              <w:pStyle w:val="Heading1Numbered"/>
              <w:rPr>
                <w:del w:id="13540" w:author="Donovan Goode" w:date="2018-11-09T10:04:00Z"/>
                <w:rFonts w:ascii="Consolas" w:eastAsia="Times New Roman" w:hAnsi="Consolas" w:cs="Times New Roman"/>
                <w:color w:val="D4D4D4"/>
                <w:sz w:val="21"/>
                <w:szCs w:val="21"/>
              </w:rPr>
              <w:pPrChange w:id="13541" w:author="Donovan Goode" w:date="2018-11-09T10:05:00Z">
                <w:pPr>
                  <w:framePr w:hSpace="180" w:wrap="around" w:vAnchor="text" w:hAnchor="margin" w:xAlign="center" w:y="130"/>
                  <w:shd w:val="clear" w:color="auto" w:fill="1E1E1E"/>
                  <w:spacing w:line="285" w:lineRule="atLeast"/>
                </w:pPr>
              </w:pPrChange>
            </w:pPr>
            <w:del w:id="1354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0F396E86" w14:textId="77777777" w:rsidR="00ED1509" w:rsidRPr="00423177" w:rsidDel="008B6AF4" w:rsidRDefault="00ED1509">
            <w:pPr>
              <w:pStyle w:val="Heading1Numbered"/>
              <w:rPr>
                <w:del w:id="13543" w:author="Donovan Goode" w:date="2018-11-09T10:04:00Z"/>
                <w:rFonts w:ascii="Consolas" w:eastAsia="Times New Roman" w:hAnsi="Consolas" w:cs="Times New Roman"/>
                <w:color w:val="D4D4D4"/>
                <w:sz w:val="21"/>
                <w:szCs w:val="21"/>
              </w:rPr>
              <w:pPrChange w:id="13544" w:author="Donovan Goode" w:date="2018-11-09T10:05:00Z">
                <w:pPr>
                  <w:framePr w:hSpace="180" w:wrap="around" w:vAnchor="text" w:hAnchor="margin" w:xAlign="center" w:y="130"/>
                  <w:shd w:val="clear" w:color="auto" w:fill="1E1E1E"/>
                  <w:spacing w:line="285" w:lineRule="atLeast"/>
                </w:pPr>
              </w:pPrChange>
            </w:pPr>
            <w:del w:id="1354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951C127" w14:textId="77777777" w:rsidR="00ED1509" w:rsidRPr="00423177" w:rsidDel="008B6AF4" w:rsidRDefault="00ED1509">
            <w:pPr>
              <w:pStyle w:val="Heading1Numbered"/>
              <w:rPr>
                <w:del w:id="13546" w:author="Donovan Goode" w:date="2018-11-09T10:04:00Z"/>
                <w:rFonts w:ascii="Consolas" w:eastAsia="Times New Roman" w:hAnsi="Consolas" w:cs="Times New Roman"/>
                <w:color w:val="D4D4D4"/>
                <w:sz w:val="21"/>
                <w:szCs w:val="21"/>
              </w:rPr>
              <w:pPrChange w:id="13547" w:author="Donovan Goode" w:date="2018-11-09T10:05:00Z">
                <w:pPr>
                  <w:framePr w:hSpace="180" w:wrap="around" w:vAnchor="text" w:hAnchor="margin" w:xAlign="center" w:y="130"/>
                  <w:shd w:val="clear" w:color="auto" w:fill="1E1E1E"/>
                  <w:spacing w:line="285" w:lineRule="atLeast"/>
                </w:pPr>
              </w:pPrChange>
            </w:pPr>
            <w:del w:id="1354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06BD108" w14:textId="77777777" w:rsidR="00ED1509" w:rsidRPr="00423177" w:rsidDel="008B6AF4" w:rsidRDefault="00ED1509">
            <w:pPr>
              <w:pStyle w:val="Heading1Numbered"/>
              <w:rPr>
                <w:del w:id="13549" w:author="Donovan Goode" w:date="2018-11-09T10:04:00Z"/>
                <w:rFonts w:ascii="Consolas" w:eastAsia="Times New Roman" w:hAnsi="Consolas" w:cs="Times New Roman"/>
                <w:color w:val="D4D4D4"/>
                <w:sz w:val="21"/>
                <w:szCs w:val="21"/>
              </w:rPr>
              <w:pPrChange w:id="13550" w:author="Donovan Goode" w:date="2018-11-09T10:05:00Z">
                <w:pPr>
                  <w:framePr w:hSpace="180" w:wrap="around" w:vAnchor="text" w:hAnchor="margin" w:xAlign="center" w:y="130"/>
                  <w:shd w:val="clear" w:color="auto" w:fill="1E1E1E"/>
                  <w:spacing w:line="285" w:lineRule="atLeast"/>
                </w:pPr>
              </w:pPrChange>
            </w:pPr>
            <w:del w:id="1355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033EEDE9" w14:textId="77777777" w:rsidR="00ED1509" w:rsidRPr="00423177" w:rsidDel="008B6AF4" w:rsidRDefault="00ED1509">
            <w:pPr>
              <w:pStyle w:val="Heading1Numbered"/>
              <w:rPr>
                <w:del w:id="13552" w:author="Donovan Goode" w:date="2018-11-09T10:04:00Z"/>
                <w:rFonts w:ascii="Consolas" w:eastAsia="Times New Roman" w:hAnsi="Consolas" w:cs="Times New Roman"/>
                <w:color w:val="D4D4D4"/>
                <w:sz w:val="21"/>
                <w:szCs w:val="21"/>
              </w:rPr>
              <w:pPrChange w:id="13553" w:author="Donovan Goode" w:date="2018-11-09T10:05:00Z">
                <w:pPr>
                  <w:framePr w:hSpace="180" w:wrap="around" w:vAnchor="text" w:hAnchor="margin" w:xAlign="center" w:y="130"/>
                  <w:shd w:val="clear" w:color="auto" w:fill="1E1E1E"/>
                  <w:spacing w:line="285" w:lineRule="atLeast"/>
                </w:pPr>
              </w:pPrChange>
            </w:pPr>
            <w:del w:id="1355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039BA7F" w14:textId="77777777" w:rsidR="00ED1509" w:rsidRPr="00423177" w:rsidDel="008B6AF4" w:rsidRDefault="00ED1509">
            <w:pPr>
              <w:pStyle w:val="Heading1Numbered"/>
              <w:rPr>
                <w:del w:id="13555" w:author="Donovan Goode" w:date="2018-11-09T10:04:00Z"/>
                <w:rFonts w:ascii="Consolas" w:eastAsia="Times New Roman" w:hAnsi="Consolas" w:cs="Times New Roman"/>
                <w:color w:val="D4D4D4"/>
                <w:sz w:val="21"/>
                <w:szCs w:val="21"/>
              </w:rPr>
              <w:pPrChange w:id="13556" w:author="Donovan Goode" w:date="2018-11-09T10:05:00Z">
                <w:pPr>
                  <w:framePr w:hSpace="180" w:wrap="around" w:vAnchor="text" w:hAnchor="margin" w:xAlign="center" w:y="130"/>
                  <w:shd w:val="clear" w:color="auto" w:fill="1E1E1E"/>
                  <w:spacing w:line="285" w:lineRule="atLeast"/>
                </w:pPr>
              </w:pPrChange>
            </w:pPr>
            <w:del w:id="1355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1B44C1D" w14:textId="77777777" w:rsidR="00ED1509" w:rsidRPr="00423177" w:rsidDel="008B6AF4" w:rsidRDefault="00ED1509">
            <w:pPr>
              <w:pStyle w:val="Heading1Numbered"/>
              <w:rPr>
                <w:del w:id="13558" w:author="Donovan Goode" w:date="2018-11-09T10:04:00Z"/>
                <w:rFonts w:ascii="Consolas" w:eastAsia="Times New Roman" w:hAnsi="Consolas" w:cs="Times New Roman"/>
                <w:color w:val="D4D4D4"/>
                <w:sz w:val="21"/>
                <w:szCs w:val="21"/>
              </w:rPr>
              <w:pPrChange w:id="13559" w:author="Donovan Goode" w:date="2018-11-09T10:05:00Z">
                <w:pPr>
                  <w:framePr w:hSpace="180" w:wrap="around" w:vAnchor="text" w:hAnchor="margin" w:xAlign="center" w:y="130"/>
                  <w:shd w:val="clear" w:color="auto" w:fill="1E1E1E"/>
                  <w:spacing w:line="285" w:lineRule="atLeast"/>
                </w:pPr>
              </w:pPrChange>
            </w:pPr>
          </w:p>
          <w:p w14:paraId="5CD8EB4C" w14:textId="77777777" w:rsidR="00ED1509" w:rsidRPr="00423177" w:rsidDel="008B6AF4" w:rsidRDefault="00ED1509">
            <w:pPr>
              <w:pStyle w:val="Heading1Numbered"/>
              <w:rPr>
                <w:del w:id="13560" w:author="Donovan Goode" w:date="2018-11-09T10:04:00Z"/>
                <w:rFonts w:ascii="Consolas" w:eastAsia="Times New Roman" w:hAnsi="Consolas" w:cs="Times New Roman"/>
                <w:color w:val="D4D4D4"/>
                <w:sz w:val="21"/>
                <w:szCs w:val="21"/>
              </w:rPr>
              <w:pPrChange w:id="13561" w:author="Donovan Goode" w:date="2018-11-09T10:05:00Z">
                <w:pPr>
                  <w:framePr w:hSpace="180" w:wrap="around" w:vAnchor="text" w:hAnchor="margin" w:xAlign="center" w:y="130"/>
                  <w:shd w:val="clear" w:color="auto" w:fill="1E1E1E"/>
                  <w:spacing w:line="285" w:lineRule="atLeast"/>
                </w:pPr>
              </w:pPrChange>
            </w:pPr>
            <w:del w:id="1356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08C798A1" w14:textId="77777777" w:rsidR="00ED1509" w:rsidRPr="00423177" w:rsidDel="008B6AF4" w:rsidRDefault="00ED1509">
            <w:pPr>
              <w:pStyle w:val="Heading1Numbered"/>
              <w:rPr>
                <w:del w:id="13563" w:author="Donovan Goode" w:date="2018-11-09T10:04:00Z"/>
                <w:rFonts w:ascii="Consolas" w:eastAsia="Times New Roman" w:hAnsi="Consolas" w:cs="Times New Roman"/>
                <w:color w:val="D4D4D4"/>
                <w:sz w:val="21"/>
                <w:szCs w:val="21"/>
              </w:rPr>
              <w:pPrChange w:id="13564" w:author="Donovan Goode" w:date="2018-11-09T10:05:00Z">
                <w:pPr>
                  <w:framePr w:hSpace="180" w:wrap="around" w:vAnchor="text" w:hAnchor="margin" w:xAlign="center" w:y="130"/>
                  <w:shd w:val="clear" w:color="auto" w:fill="1E1E1E"/>
                  <w:spacing w:line="285" w:lineRule="atLeast"/>
                </w:pPr>
              </w:pPrChange>
            </w:pPr>
            <w:del w:id="1356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6C37200B" w14:textId="77777777" w:rsidR="00ED1509" w:rsidRPr="00423177" w:rsidDel="008B6AF4" w:rsidRDefault="00ED1509">
            <w:pPr>
              <w:pStyle w:val="Heading1Numbered"/>
              <w:rPr>
                <w:del w:id="13566" w:author="Donovan Goode" w:date="2018-11-09T10:04:00Z"/>
                <w:rFonts w:ascii="Consolas" w:eastAsia="Times New Roman" w:hAnsi="Consolas" w:cs="Times New Roman"/>
                <w:color w:val="D4D4D4"/>
                <w:sz w:val="21"/>
                <w:szCs w:val="21"/>
              </w:rPr>
              <w:pPrChange w:id="13567" w:author="Donovan Goode" w:date="2018-11-09T10:05:00Z">
                <w:pPr>
                  <w:framePr w:hSpace="180" w:wrap="around" w:vAnchor="text" w:hAnchor="margin" w:xAlign="center" w:y="130"/>
                  <w:shd w:val="clear" w:color="auto" w:fill="1E1E1E"/>
                  <w:spacing w:line="285" w:lineRule="atLeast"/>
                </w:pPr>
              </w:pPrChange>
            </w:pPr>
            <w:del w:id="1356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9D531BF" w14:textId="77777777" w:rsidR="00ED1509" w:rsidRPr="00423177" w:rsidDel="008B6AF4" w:rsidRDefault="00ED1509">
            <w:pPr>
              <w:pStyle w:val="Heading1Numbered"/>
              <w:rPr>
                <w:del w:id="13569" w:author="Donovan Goode" w:date="2018-11-09T10:04:00Z"/>
                <w:rFonts w:ascii="Consolas" w:eastAsia="Times New Roman" w:hAnsi="Consolas" w:cs="Times New Roman"/>
                <w:color w:val="D4D4D4"/>
                <w:sz w:val="21"/>
                <w:szCs w:val="21"/>
              </w:rPr>
              <w:pPrChange w:id="13570" w:author="Donovan Goode" w:date="2018-11-09T10:05:00Z">
                <w:pPr>
                  <w:framePr w:hSpace="180" w:wrap="around" w:vAnchor="text" w:hAnchor="margin" w:xAlign="center" w:y="130"/>
                  <w:shd w:val="clear" w:color="auto" w:fill="1E1E1E"/>
                  <w:spacing w:line="285" w:lineRule="atLeast"/>
                </w:pPr>
              </w:pPrChange>
            </w:pPr>
            <w:del w:id="1357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22E227A8" w14:textId="77777777" w:rsidR="00ED1509" w:rsidRPr="00423177" w:rsidDel="008B6AF4" w:rsidRDefault="00ED1509">
            <w:pPr>
              <w:pStyle w:val="Heading1Numbered"/>
              <w:rPr>
                <w:del w:id="13572" w:author="Donovan Goode" w:date="2018-11-09T10:04:00Z"/>
                <w:rFonts w:ascii="Consolas" w:eastAsia="Times New Roman" w:hAnsi="Consolas" w:cs="Times New Roman"/>
                <w:color w:val="D4D4D4"/>
                <w:sz w:val="21"/>
                <w:szCs w:val="21"/>
              </w:rPr>
              <w:pPrChange w:id="13573" w:author="Donovan Goode" w:date="2018-11-09T10:05:00Z">
                <w:pPr>
                  <w:framePr w:hSpace="180" w:wrap="around" w:vAnchor="text" w:hAnchor="margin" w:xAlign="center" w:y="130"/>
                  <w:shd w:val="clear" w:color="auto" w:fill="1E1E1E"/>
                  <w:spacing w:line="285" w:lineRule="atLeast"/>
                </w:pPr>
              </w:pPrChange>
            </w:pPr>
            <w:del w:id="1357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9182582" w14:textId="77777777" w:rsidR="00ED1509" w:rsidRPr="00423177" w:rsidDel="008B6AF4" w:rsidRDefault="00ED1509">
            <w:pPr>
              <w:pStyle w:val="Heading1Numbered"/>
              <w:rPr>
                <w:del w:id="13575" w:author="Donovan Goode" w:date="2018-11-09T10:04:00Z"/>
                <w:rFonts w:ascii="Consolas" w:eastAsia="Times New Roman" w:hAnsi="Consolas" w:cs="Times New Roman"/>
                <w:color w:val="D4D4D4"/>
                <w:sz w:val="21"/>
                <w:szCs w:val="21"/>
              </w:rPr>
              <w:pPrChange w:id="13576" w:author="Donovan Goode" w:date="2018-11-09T10:05:00Z">
                <w:pPr>
                  <w:framePr w:hSpace="180" w:wrap="around" w:vAnchor="text" w:hAnchor="margin" w:xAlign="center" w:y="130"/>
                  <w:shd w:val="clear" w:color="auto" w:fill="1E1E1E"/>
                  <w:spacing w:line="285" w:lineRule="atLeast"/>
                </w:pPr>
              </w:pPrChange>
            </w:pPr>
            <w:del w:id="1357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E63BF07" w14:textId="77777777" w:rsidR="00ED1509" w:rsidRPr="00423177" w:rsidDel="008B6AF4" w:rsidRDefault="00ED1509">
            <w:pPr>
              <w:pStyle w:val="Heading1Numbered"/>
              <w:rPr>
                <w:del w:id="13578" w:author="Donovan Goode" w:date="2018-11-09T10:04:00Z"/>
                <w:rFonts w:ascii="Consolas" w:eastAsia="Times New Roman" w:hAnsi="Consolas" w:cs="Times New Roman"/>
                <w:color w:val="D4D4D4"/>
                <w:sz w:val="21"/>
                <w:szCs w:val="21"/>
              </w:rPr>
              <w:pPrChange w:id="13579" w:author="Donovan Goode" w:date="2018-11-09T10:05:00Z">
                <w:pPr>
                  <w:framePr w:hSpace="180" w:wrap="around" w:vAnchor="text" w:hAnchor="margin" w:xAlign="center" w:y="130"/>
                  <w:shd w:val="clear" w:color="auto" w:fill="1E1E1E"/>
                  <w:spacing w:line="285" w:lineRule="atLeast"/>
                </w:pPr>
              </w:pPrChange>
            </w:pPr>
            <w:del w:id="1358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23A41802" w14:textId="77777777" w:rsidR="00ED1509" w:rsidRPr="00423177" w:rsidDel="008B6AF4" w:rsidRDefault="00ED1509">
            <w:pPr>
              <w:pStyle w:val="Heading1Numbered"/>
              <w:rPr>
                <w:del w:id="13581" w:author="Donovan Goode" w:date="2018-11-09T10:04:00Z"/>
                <w:rFonts w:ascii="Consolas" w:eastAsia="Times New Roman" w:hAnsi="Consolas" w:cs="Times New Roman"/>
                <w:color w:val="D4D4D4"/>
                <w:sz w:val="21"/>
                <w:szCs w:val="21"/>
              </w:rPr>
              <w:pPrChange w:id="13582" w:author="Donovan Goode" w:date="2018-11-09T10:05:00Z">
                <w:pPr>
                  <w:framePr w:hSpace="180" w:wrap="around" w:vAnchor="text" w:hAnchor="margin" w:xAlign="center" w:y="130"/>
                  <w:shd w:val="clear" w:color="auto" w:fill="1E1E1E"/>
                  <w:spacing w:line="285" w:lineRule="atLeast"/>
                </w:pPr>
              </w:pPrChange>
            </w:pPr>
            <w:del w:id="1358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939BB7F" w14:textId="77777777" w:rsidR="00ED1509" w:rsidRPr="00423177" w:rsidDel="008B6AF4" w:rsidRDefault="00ED1509">
            <w:pPr>
              <w:pStyle w:val="Heading1Numbered"/>
              <w:rPr>
                <w:del w:id="13584" w:author="Donovan Goode" w:date="2018-11-09T10:04:00Z"/>
                <w:rFonts w:ascii="Consolas" w:eastAsia="Times New Roman" w:hAnsi="Consolas" w:cs="Times New Roman"/>
                <w:color w:val="D4D4D4"/>
                <w:sz w:val="21"/>
                <w:szCs w:val="21"/>
              </w:rPr>
              <w:pPrChange w:id="13585" w:author="Donovan Goode" w:date="2018-11-09T10:05:00Z">
                <w:pPr>
                  <w:framePr w:hSpace="180" w:wrap="around" w:vAnchor="text" w:hAnchor="margin" w:xAlign="center" w:y="130"/>
                  <w:shd w:val="clear" w:color="auto" w:fill="1E1E1E"/>
                  <w:spacing w:line="285" w:lineRule="atLeast"/>
                </w:pPr>
              </w:pPrChange>
            </w:pPr>
            <w:del w:id="1358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6DAEEDF" w14:textId="77777777" w:rsidR="00ED1509" w:rsidRPr="00423177" w:rsidDel="008B6AF4" w:rsidRDefault="00ED1509">
            <w:pPr>
              <w:pStyle w:val="Heading1Numbered"/>
              <w:rPr>
                <w:del w:id="13587" w:author="Donovan Goode" w:date="2018-11-09T10:04:00Z"/>
                <w:rFonts w:ascii="Consolas" w:eastAsia="Times New Roman" w:hAnsi="Consolas" w:cs="Times New Roman"/>
                <w:color w:val="D4D4D4"/>
                <w:sz w:val="21"/>
                <w:szCs w:val="21"/>
              </w:rPr>
              <w:pPrChange w:id="13588" w:author="Donovan Goode" w:date="2018-11-09T10:05:00Z">
                <w:pPr>
                  <w:framePr w:hSpace="180" w:wrap="around" w:vAnchor="text" w:hAnchor="margin" w:xAlign="center" w:y="130"/>
                  <w:shd w:val="clear" w:color="auto" w:fill="1E1E1E"/>
                  <w:spacing w:line="285" w:lineRule="atLeast"/>
                </w:pPr>
              </w:pPrChange>
            </w:pPr>
          </w:p>
          <w:p w14:paraId="780AC4E3" w14:textId="77777777" w:rsidR="00ED1509" w:rsidRPr="00423177" w:rsidDel="008B6AF4" w:rsidRDefault="00ED1509">
            <w:pPr>
              <w:pStyle w:val="Heading1Numbered"/>
              <w:rPr>
                <w:del w:id="13589" w:author="Donovan Goode" w:date="2018-11-09T10:04:00Z"/>
                <w:rFonts w:ascii="Consolas" w:eastAsia="Times New Roman" w:hAnsi="Consolas" w:cs="Times New Roman"/>
                <w:color w:val="D4D4D4"/>
                <w:sz w:val="21"/>
                <w:szCs w:val="21"/>
              </w:rPr>
              <w:pPrChange w:id="13590" w:author="Donovan Goode" w:date="2018-11-09T10:05:00Z">
                <w:pPr>
                  <w:framePr w:hSpace="180" w:wrap="around" w:vAnchor="text" w:hAnchor="margin" w:xAlign="center" w:y="130"/>
                  <w:shd w:val="clear" w:color="auto" w:fill="1E1E1E"/>
                  <w:spacing w:line="285" w:lineRule="atLeast"/>
                </w:pPr>
              </w:pPrChange>
            </w:pPr>
            <w:del w:id="1359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active"</w:delText>
              </w:r>
              <w:r w:rsidRPr="00423177" w:rsidDel="008B6AF4">
                <w:rPr>
                  <w:rFonts w:ascii="Consolas" w:eastAsia="Times New Roman" w:hAnsi="Consolas" w:cs="Times New Roman"/>
                  <w:color w:val="808080"/>
                  <w:sz w:val="21"/>
                  <w:szCs w:val="21"/>
                </w:rPr>
                <w:delText>&gt;</w:delText>
              </w:r>
            </w:del>
          </w:p>
          <w:p w14:paraId="50303D89" w14:textId="77777777" w:rsidR="00ED1509" w:rsidRPr="00423177" w:rsidDel="008B6AF4" w:rsidRDefault="00ED1509">
            <w:pPr>
              <w:pStyle w:val="Heading1Numbered"/>
              <w:rPr>
                <w:del w:id="13592" w:author="Donovan Goode" w:date="2018-11-09T10:04:00Z"/>
                <w:rFonts w:ascii="Consolas" w:eastAsia="Times New Roman" w:hAnsi="Consolas" w:cs="Times New Roman"/>
                <w:color w:val="D4D4D4"/>
                <w:sz w:val="21"/>
                <w:szCs w:val="21"/>
              </w:rPr>
              <w:pPrChange w:id="13593" w:author="Donovan Goode" w:date="2018-11-09T10:05:00Z">
                <w:pPr>
                  <w:framePr w:hSpace="180" w:wrap="around" w:vAnchor="text" w:hAnchor="margin" w:xAlign="center" w:y="130"/>
                  <w:shd w:val="clear" w:color="auto" w:fill="1E1E1E"/>
                  <w:spacing w:line="285" w:lineRule="atLeast"/>
                </w:pPr>
              </w:pPrChange>
            </w:pPr>
            <w:del w:id="1359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65B5A163" w14:textId="77777777" w:rsidR="00ED1509" w:rsidRPr="00423177" w:rsidDel="008B6AF4" w:rsidRDefault="00ED1509">
            <w:pPr>
              <w:pStyle w:val="Heading1Numbered"/>
              <w:rPr>
                <w:del w:id="13595" w:author="Donovan Goode" w:date="2018-11-09T10:04:00Z"/>
                <w:rFonts w:ascii="Consolas" w:eastAsia="Times New Roman" w:hAnsi="Consolas" w:cs="Times New Roman"/>
                <w:color w:val="D4D4D4"/>
                <w:sz w:val="21"/>
                <w:szCs w:val="21"/>
              </w:rPr>
              <w:pPrChange w:id="13596" w:author="Donovan Goode" w:date="2018-11-09T10:05:00Z">
                <w:pPr>
                  <w:framePr w:hSpace="180" w:wrap="around" w:vAnchor="text" w:hAnchor="margin" w:xAlign="center" w:y="130"/>
                  <w:shd w:val="clear" w:color="auto" w:fill="1E1E1E"/>
                  <w:spacing w:line="285" w:lineRule="atLeast"/>
                </w:pPr>
              </w:pPrChange>
            </w:pPr>
            <w:del w:id="1359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3FD2D08" w14:textId="77777777" w:rsidR="00ED1509" w:rsidRPr="00423177" w:rsidDel="008B6AF4" w:rsidRDefault="00ED1509">
            <w:pPr>
              <w:pStyle w:val="Heading1Numbered"/>
              <w:rPr>
                <w:del w:id="13598" w:author="Donovan Goode" w:date="2018-11-09T10:04:00Z"/>
                <w:rFonts w:ascii="Consolas" w:eastAsia="Times New Roman" w:hAnsi="Consolas" w:cs="Times New Roman"/>
                <w:color w:val="D4D4D4"/>
                <w:sz w:val="21"/>
                <w:szCs w:val="21"/>
              </w:rPr>
              <w:pPrChange w:id="13599" w:author="Donovan Goode" w:date="2018-11-09T10:05:00Z">
                <w:pPr>
                  <w:framePr w:hSpace="180" w:wrap="around" w:vAnchor="text" w:hAnchor="margin" w:xAlign="center" w:y="130"/>
                  <w:shd w:val="clear" w:color="auto" w:fill="1E1E1E"/>
                  <w:spacing w:line="285" w:lineRule="atLeast"/>
                </w:pPr>
              </w:pPrChange>
            </w:pPr>
            <w:del w:id="1360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22B54C1F" w14:textId="77777777" w:rsidR="00ED1509" w:rsidRPr="00423177" w:rsidDel="008B6AF4" w:rsidRDefault="00ED1509">
            <w:pPr>
              <w:pStyle w:val="Heading1Numbered"/>
              <w:rPr>
                <w:del w:id="13601" w:author="Donovan Goode" w:date="2018-11-09T10:04:00Z"/>
                <w:rFonts w:ascii="Consolas" w:eastAsia="Times New Roman" w:hAnsi="Consolas" w:cs="Times New Roman"/>
                <w:color w:val="D4D4D4"/>
                <w:sz w:val="21"/>
                <w:szCs w:val="21"/>
              </w:rPr>
              <w:pPrChange w:id="13602" w:author="Donovan Goode" w:date="2018-11-09T10:05:00Z">
                <w:pPr>
                  <w:framePr w:hSpace="180" w:wrap="around" w:vAnchor="text" w:hAnchor="margin" w:xAlign="center" w:y="130"/>
                  <w:shd w:val="clear" w:color="auto" w:fill="1E1E1E"/>
                  <w:spacing w:line="285" w:lineRule="atLeast"/>
                </w:pPr>
              </w:pPrChange>
            </w:pPr>
            <w:del w:id="1360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0360E4A" w14:textId="77777777" w:rsidR="00ED1509" w:rsidRPr="00423177" w:rsidDel="008B6AF4" w:rsidRDefault="00ED1509">
            <w:pPr>
              <w:pStyle w:val="Heading1Numbered"/>
              <w:rPr>
                <w:del w:id="13604" w:author="Donovan Goode" w:date="2018-11-09T10:04:00Z"/>
                <w:rFonts w:ascii="Consolas" w:eastAsia="Times New Roman" w:hAnsi="Consolas" w:cs="Times New Roman"/>
                <w:color w:val="D4D4D4"/>
                <w:sz w:val="21"/>
                <w:szCs w:val="21"/>
              </w:rPr>
              <w:pPrChange w:id="13605" w:author="Donovan Goode" w:date="2018-11-09T10:05:00Z">
                <w:pPr>
                  <w:framePr w:hSpace="180" w:wrap="around" w:vAnchor="text" w:hAnchor="margin" w:xAlign="center" w:y="130"/>
                  <w:shd w:val="clear" w:color="auto" w:fill="1E1E1E"/>
                  <w:spacing w:line="285" w:lineRule="atLeast"/>
                </w:pPr>
              </w:pPrChange>
            </w:pPr>
            <w:del w:id="1360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4CEFC3B" w14:textId="77777777" w:rsidR="00ED1509" w:rsidRPr="00423177" w:rsidDel="008B6AF4" w:rsidRDefault="00ED1509">
            <w:pPr>
              <w:pStyle w:val="Heading1Numbered"/>
              <w:rPr>
                <w:del w:id="13607" w:author="Donovan Goode" w:date="2018-11-09T10:04:00Z"/>
                <w:rFonts w:ascii="Consolas" w:eastAsia="Times New Roman" w:hAnsi="Consolas" w:cs="Times New Roman"/>
                <w:color w:val="D4D4D4"/>
                <w:sz w:val="21"/>
                <w:szCs w:val="21"/>
              </w:rPr>
              <w:pPrChange w:id="13608" w:author="Donovan Goode" w:date="2018-11-09T10:05:00Z">
                <w:pPr>
                  <w:framePr w:hSpace="180" w:wrap="around" w:vAnchor="text" w:hAnchor="margin" w:xAlign="center" w:y="130"/>
                  <w:shd w:val="clear" w:color="auto" w:fill="1E1E1E"/>
                  <w:spacing w:line="285" w:lineRule="atLeast"/>
                </w:pPr>
              </w:pPrChange>
            </w:pPr>
            <w:del w:id="1360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23AF4AFD" w14:textId="77777777" w:rsidR="00ED1509" w:rsidRPr="00423177" w:rsidDel="008B6AF4" w:rsidRDefault="00ED1509">
            <w:pPr>
              <w:pStyle w:val="Heading1Numbered"/>
              <w:rPr>
                <w:del w:id="13610" w:author="Donovan Goode" w:date="2018-11-09T10:04:00Z"/>
                <w:rFonts w:ascii="Consolas" w:eastAsia="Times New Roman" w:hAnsi="Consolas" w:cs="Times New Roman"/>
                <w:color w:val="D4D4D4"/>
                <w:sz w:val="21"/>
                <w:szCs w:val="21"/>
              </w:rPr>
              <w:pPrChange w:id="13611" w:author="Donovan Goode" w:date="2018-11-09T10:05:00Z">
                <w:pPr>
                  <w:framePr w:hSpace="180" w:wrap="around" w:vAnchor="text" w:hAnchor="margin" w:xAlign="center" w:y="130"/>
                  <w:shd w:val="clear" w:color="auto" w:fill="1E1E1E"/>
                  <w:spacing w:line="285" w:lineRule="atLeast"/>
                </w:pPr>
              </w:pPrChange>
            </w:pPr>
            <w:del w:id="1361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6DC8070" w14:textId="77777777" w:rsidR="00ED1509" w:rsidRPr="00423177" w:rsidDel="008B6AF4" w:rsidRDefault="00ED1509">
            <w:pPr>
              <w:pStyle w:val="Heading1Numbered"/>
              <w:rPr>
                <w:del w:id="13613" w:author="Donovan Goode" w:date="2018-11-09T10:04:00Z"/>
                <w:rFonts w:ascii="Consolas" w:eastAsia="Times New Roman" w:hAnsi="Consolas" w:cs="Times New Roman"/>
                <w:color w:val="D4D4D4"/>
                <w:sz w:val="21"/>
                <w:szCs w:val="21"/>
              </w:rPr>
              <w:pPrChange w:id="13614" w:author="Donovan Goode" w:date="2018-11-09T10:05:00Z">
                <w:pPr>
                  <w:framePr w:hSpace="180" w:wrap="around" w:vAnchor="text" w:hAnchor="margin" w:xAlign="center" w:y="130"/>
                  <w:shd w:val="clear" w:color="auto" w:fill="1E1E1E"/>
                  <w:spacing w:line="285" w:lineRule="atLeast"/>
                </w:pPr>
              </w:pPrChange>
            </w:pPr>
            <w:del w:id="1361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43808D4" w14:textId="77777777" w:rsidR="00ED1509" w:rsidRPr="00423177" w:rsidDel="008B6AF4" w:rsidRDefault="00ED1509">
            <w:pPr>
              <w:pStyle w:val="Heading1Numbered"/>
              <w:rPr>
                <w:del w:id="13616" w:author="Donovan Goode" w:date="2018-11-09T10:04:00Z"/>
                <w:rFonts w:ascii="Consolas" w:eastAsia="Times New Roman" w:hAnsi="Consolas" w:cs="Times New Roman"/>
                <w:color w:val="D4D4D4"/>
                <w:sz w:val="21"/>
                <w:szCs w:val="21"/>
              </w:rPr>
              <w:pPrChange w:id="13617" w:author="Donovan Goode" w:date="2018-11-09T10:05:00Z">
                <w:pPr>
                  <w:framePr w:hSpace="180" w:wrap="around" w:vAnchor="text" w:hAnchor="margin" w:xAlign="center" w:y="130"/>
                  <w:shd w:val="clear" w:color="auto" w:fill="1E1E1E"/>
                  <w:spacing w:line="285" w:lineRule="atLeast"/>
                </w:pPr>
              </w:pPrChange>
            </w:pPr>
          </w:p>
          <w:p w14:paraId="14B77314" w14:textId="77777777" w:rsidR="00ED1509" w:rsidRPr="00423177" w:rsidDel="008B6AF4" w:rsidRDefault="00ED1509">
            <w:pPr>
              <w:pStyle w:val="Heading1Numbered"/>
              <w:rPr>
                <w:del w:id="13618" w:author="Donovan Goode" w:date="2018-11-09T10:04:00Z"/>
                <w:rFonts w:ascii="Consolas" w:eastAsia="Times New Roman" w:hAnsi="Consolas" w:cs="Times New Roman"/>
                <w:color w:val="D4D4D4"/>
                <w:sz w:val="21"/>
                <w:szCs w:val="21"/>
              </w:rPr>
              <w:pPrChange w:id="13619" w:author="Donovan Goode" w:date="2018-11-09T10:05:00Z">
                <w:pPr>
                  <w:framePr w:hSpace="180" w:wrap="around" w:vAnchor="text" w:hAnchor="margin" w:xAlign="center" w:y="130"/>
                  <w:shd w:val="clear" w:color="auto" w:fill="1E1E1E"/>
                  <w:spacing w:line="285" w:lineRule="atLeast"/>
                </w:pPr>
              </w:pPrChange>
            </w:pPr>
            <w:del w:id="1362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5CC6735F" w14:textId="77777777" w:rsidR="00ED1509" w:rsidRPr="00423177" w:rsidDel="008B6AF4" w:rsidRDefault="00ED1509">
            <w:pPr>
              <w:pStyle w:val="Heading1Numbered"/>
              <w:rPr>
                <w:del w:id="13621" w:author="Donovan Goode" w:date="2018-11-09T10:04:00Z"/>
                <w:rFonts w:ascii="Consolas" w:eastAsia="Times New Roman" w:hAnsi="Consolas" w:cs="Times New Roman"/>
                <w:color w:val="D4D4D4"/>
                <w:sz w:val="21"/>
                <w:szCs w:val="21"/>
              </w:rPr>
              <w:pPrChange w:id="13622" w:author="Donovan Goode" w:date="2018-11-09T10:05:00Z">
                <w:pPr>
                  <w:framePr w:hSpace="180" w:wrap="around" w:vAnchor="text" w:hAnchor="margin" w:xAlign="center" w:y="130"/>
                  <w:shd w:val="clear" w:color="auto" w:fill="1E1E1E"/>
                  <w:spacing w:line="285" w:lineRule="atLeast"/>
                </w:pPr>
              </w:pPrChange>
            </w:pPr>
            <w:del w:id="1362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4444EAB0" w14:textId="77777777" w:rsidR="00ED1509" w:rsidRPr="00423177" w:rsidDel="008B6AF4" w:rsidRDefault="00ED1509">
            <w:pPr>
              <w:pStyle w:val="Heading1Numbered"/>
              <w:rPr>
                <w:del w:id="13624" w:author="Donovan Goode" w:date="2018-11-09T10:04:00Z"/>
                <w:rFonts w:ascii="Consolas" w:eastAsia="Times New Roman" w:hAnsi="Consolas" w:cs="Times New Roman"/>
                <w:color w:val="D4D4D4"/>
                <w:sz w:val="21"/>
                <w:szCs w:val="21"/>
              </w:rPr>
              <w:pPrChange w:id="13625" w:author="Donovan Goode" w:date="2018-11-09T10:05:00Z">
                <w:pPr>
                  <w:framePr w:hSpace="180" w:wrap="around" w:vAnchor="text" w:hAnchor="margin" w:xAlign="center" w:y="130"/>
                  <w:shd w:val="clear" w:color="auto" w:fill="1E1E1E"/>
                  <w:spacing w:line="285" w:lineRule="atLeast"/>
                </w:pPr>
              </w:pPrChange>
            </w:pPr>
            <w:del w:id="1362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22EC4059" w14:textId="77777777" w:rsidR="00ED1509" w:rsidRPr="00423177" w:rsidDel="008B6AF4" w:rsidRDefault="00ED1509">
            <w:pPr>
              <w:pStyle w:val="Heading1Numbered"/>
              <w:rPr>
                <w:del w:id="13627" w:author="Donovan Goode" w:date="2018-11-09T10:04:00Z"/>
                <w:rFonts w:ascii="Consolas" w:eastAsia="Times New Roman" w:hAnsi="Consolas" w:cs="Times New Roman"/>
                <w:color w:val="D4D4D4"/>
                <w:sz w:val="21"/>
                <w:szCs w:val="21"/>
              </w:rPr>
              <w:pPrChange w:id="13628" w:author="Donovan Goode" w:date="2018-11-09T10:05:00Z">
                <w:pPr>
                  <w:framePr w:hSpace="180" w:wrap="around" w:vAnchor="text" w:hAnchor="margin" w:xAlign="center" w:y="130"/>
                  <w:shd w:val="clear" w:color="auto" w:fill="1E1E1E"/>
                  <w:spacing w:line="285" w:lineRule="atLeast"/>
                </w:pPr>
              </w:pPrChange>
            </w:pPr>
            <w:del w:id="1362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5C6D6B13" w14:textId="77777777" w:rsidR="00ED1509" w:rsidRPr="00423177" w:rsidDel="008B6AF4" w:rsidRDefault="00ED1509">
            <w:pPr>
              <w:pStyle w:val="Heading1Numbered"/>
              <w:rPr>
                <w:del w:id="13630" w:author="Donovan Goode" w:date="2018-11-09T10:04:00Z"/>
                <w:rFonts w:ascii="Consolas" w:eastAsia="Times New Roman" w:hAnsi="Consolas" w:cs="Times New Roman"/>
                <w:color w:val="D4D4D4"/>
                <w:sz w:val="21"/>
                <w:szCs w:val="21"/>
              </w:rPr>
              <w:pPrChange w:id="13631" w:author="Donovan Goode" w:date="2018-11-09T10:05:00Z">
                <w:pPr>
                  <w:framePr w:hSpace="180" w:wrap="around" w:vAnchor="text" w:hAnchor="margin" w:xAlign="center" w:y="130"/>
                  <w:shd w:val="clear" w:color="auto" w:fill="1E1E1E"/>
                  <w:spacing w:line="285" w:lineRule="atLeast"/>
                </w:pPr>
              </w:pPrChange>
            </w:pPr>
            <w:del w:id="1363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CB1A273" w14:textId="77777777" w:rsidR="00ED1509" w:rsidRPr="00423177" w:rsidDel="008B6AF4" w:rsidRDefault="00ED1509">
            <w:pPr>
              <w:pStyle w:val="Heading1Numbered"/>
              <w:rPr>
                <w:del w:id="13633" w:author="Donovan Goode" w:date="2018-11-09T10:04:00Z"/>
                <w:rFonts w:ascii="Consolas" w:eastAsia="Times New Roman" w:hAnsi="Consolas" w:cs="Times New Roman"/>
                <w:color w:val="D4D4D4"/>
                <w:sz w:val="21"/>
                <w:szCs w:val="21"/>
              </w:rPr>
              <w:pPrChange w:id="13634" w:author="Donovan Goode" w:date="2018-11-09T10:05:00Z">
                <w:pPr>
                  <w:framePr w:hSpace="180" w:wrap="around" w:vAnchor="text" w:hAnchor="margin" w:xAlign="center" w:y="130"/>
                  <w:shd w:val="clear" w:color="auto" w:fill="1E1E1E"/>
                  <w:spacing w:line="285" w:lineRule="atLeast"/>
                </w:pPr>
              </w:pPrChange>
            </w:pPr>
            <w:del w:id="1363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5B1FADA" w14:textId="77777777" w:rsidR="00ED1509" w:rsidRPr="00423177" w:rsidDel="008B6AF4" w:rsidRDefault="00ED1509">
            <w:pPr>
              <w:pStyle w:val="Heading1Numbered"/>
              <w:rPr>
                <w:del w:id="13636" w:author="Donovan Goode" w:date="2018-11-09T10:04:00Z"/>
                <w:rFonts w:ascii="Consolas" w:eastAsia="Times New Roman" w:hAnsi="Consolas" w:cs="Times New Roman"/>
                <w:color w:val="D4D4D4"/>
                <w:sz w:val="21"/>
                <w:szCs w:val="21"/>
              </w:rPr>
              <w:pPrChange w:id="13637" w:author="Donovan Goode" w:date="2018-11-09T10:05:00Z">
                <w:pPr>
                  <w:framePr w:hSpace="180" w:wrap="around" w:vAnchor="text" w:hAnchor="margin" w:xAlign="center" w:y="130"/>
                  <w:shd w:val="clear" w:color="auto" w:fill="1E1E1E"/>
                  <w:spacing w:line="285" w:lineRule="atLeast"/>
                </w:pPr>
              </w:pPrChange>
            </w:pPr>
            <w:del w:id="1363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47F17EBF" w14:textId="77777777" w:rsidR="00ED1509" w:rsidRPr="00423177" w:rsidDel="008B6AF4" w:rsidRDefault="00ED1509">
            <w:pPr>
              <w:pStyle w:val="Heading1Numbered"/>
              <w:rPr>
                <w:del w:id="13639" w:author="Donovan Goode" w:date="2018-11-09T10:04:00Z"/>
                <w:rFonts w:ascii="Consolas" w:eastAsia="Times New Roman" w:hAnsi="Consolas" w:cs="Times New Roman"/>
                <w:color w:val="D4D4D4"/>
                <w:sz w:val="21"/>
                <w:szCs w:val="21"/>
              </w:rPr>
              <w:pPrChange w:id="13640" w:author="Donovan Goode" w:date="2018-11-09T10:05:00Z">
                <w:pPr>
                  <w:framePr w:hSpace="180" w:wrap="around" w:vAnchor="text" w:hAnchor="margin" w:xAlign="center" w:y="130"/>
                  <w:shd w:val="clear" w:color="auto" w:fill="1E1E1E"/>
                  <w:spacing w:line="285" w:lineRule="atLeast"/>
                </w:pPr>
              </w:pPrChange>
            </w:pPr>
            <w:del w:id="1364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698417A" w14:textId="77777777" w:rsidR="00ED1509" w:rsidRPr="00423177" w:rsidDel="008B6AF4" w:rsidRDefault="00ED1509">
            <w:pPr>
              <w:pStyle w:val="Heading1Numbered"/>
              <w:rPr>
                <w:del w:id="13642" w:author="Donovan Goode" w:date="2018-11-09T10:04:00Z"/>
                <w:rFonts w:ascii="Consolas" w:eastAsia="Times New Roman" w:hAnsi="Consolas" w:cs="Times New Roman"/>
                <w:color w:val="D4D4D4"/>
                <w:sz w:val="21"/>
                <w:szCs w:val="21"/>
              </w:rPr>
              <w:pPrChange w:id="13643" w:author="Donovan Goode" w:date="2018-11-09T10:05:00Z">
                <w:pPr>
                  <w:framePr w:hSpace="180" w:wrap="around" w:vAnchor="text" w:hAnchor="margin" w:xAlign="center" w:y="130"/>
                  <w:shd w:val="clear" w:color="auto" w:fill="1E1E1E"/>
                  <w:spacing w:line="285" w:lineRule="atLeast"/>
                </w:pPr>
              </w:pPrChange>
            </w:pPr>
            <w:del w:id="1364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A14A1DC" w14:textId="77777777" w:rsidR="00ED1509" w:rsidRPr="00423177" w:rsidDel="008B6AF4" w:rsidRDefault="00ED1509">
            <w:pPr>
              <w:pStyle w:val="Heading1Numbered"/>
              <w:rPr>
                <w:del w:id="13645" w:author="Donovan Goode" w:date="2018-11-09T10:04:00Z"/>
                <w:rFonts w:ascii="Consolas" w:eastAsia="Times New Roman" w:hAnsi="Consolas" w:cs="Times New Roman"/>
                <w:color w:val="D4D4D4"/>
                <w:sz w:val="21"/>
                <w:szCs w:val="21"/>
              </w:rPr>
              <w:pPrChange w:id="13646" w:author="Donovan Goode" w:date="2018-11-09T10:05:00Z">
                <w:pPr>
                  <w:framePr w:hSpace="180" w:wrap="around" w:vAnchor="text" w:hAnchor="margin" w:xAlign="center" w:y="130"/>
                  <w:shd w:val="clear" w:color="auto" w:fill="1E1E1E"/>
                  <w:spacing w:line="285" w:lineRule="atLeast"/>
                </w:pPr>
              </w:pPrChange>
            </w:pPr>
          </w:p>
          <w:p w14:paraId="34926C22" w14:textId="77777777" w:rsidR="00ED1509" w:rsidRPr="00423177" w:rsidDel="008B6AF4" w:rsidRDefault="00ED1509">
            <w:pPr>
              <w:pStyle w:val="Heading1Numbered"/>
              <w:rPr>
                <w:del w:id="13647" w:author="Donovan Goode" w:date="2018-11-09T10:04:00Z"/>
                <w:rFonts w:ascii="Consolas" w:eastAsia="Times New Roman" w:hAnsi="Consolas" w:cs="Times New Roman"/>
                <w:color w:val="D4D4D4"/>
                <w:sz w:val="21"/>
                <w:szCs w:val="21"/>
              </w:rPr>
              <w:pPrChange w:id="13648" w:author="Donovan Goode" w:date="2018-11-09T10:05:00Z">
                <w:pPr>
                  <w:framePr w:hSpace="180" w:wrap="around" w:vAnchor="text" w:hAnchor="margin" w:xAlign="center" w:y="130"/>
                  <w:shd w:val="clear" w:color="auto" w:fill="1E1E1E"/>
                  <w:spacing w:line="285" w:lineRule="atLeast"/>
                </w:pPr>
              </w:pPrChange>
            </w:pPr>
            <w:del w:id="13649"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04B2DD0" w14:textId="77777777" w:rsidR="00ED1509" w:rsidRPr="00070D44" w:rsidDel="008B6AF4" w:rsidRDefault="00ED1509">
            <w:pPr>
              <w:pStyle w:val="Heading1Numbered"/>
              <w:rPr>
                <w:del w:id="13650" w:author="Donovan Goode" w:date="2018-11-09T10:04:00Z"/>
                <w:rFonts w:ascii="Consolas" w:eastAsia="Times New Roman" w:hAnsi="Consolas" w:cs="Times New Roman"/>
                <w:color w:val="808080"/>
                <w:sz w:val="21"/>
                <w:szCs w:val="21"/>
              </w:rPr>
              <w:pPrChange w:id="13651" w:author="Donovan Goode" w:date="2018-11-09T10:05:00Z">
                <w:pPr>
                  <w:framePr w:hSpace="180" w:wrap="around" w:vAnchor="text" w:hAnchor="margin" w:xAlign="center" w:y="130"/>
                  <w:shd w:val="clear" w:color="auto" w:fill="1E1E1E"/>
                  <w:spacing w:line="285" w:lineRule="atLeast"/>
                </w:pPr>
              </w:pPrChange>
            </w:pPr>
          </w:p>
        </w:tc>
      </w:tr>
      <w:tr w:rsidR="00ED1509" w:rsidDel="008B6AF4" w14:paraId="6C6B8C43" w14:textId="7DFE40E6" w:rsidTr="00A52519">
        <w:trPr>
          <w:del w:id="13652" w:author="Donovan Goode" w:date="2018-11-09T10:04:00Z"/>
        </w:trPr>
        <w:tc>
          <w:tcPr>
            <w:tcW w:w="1705" w:type="dxa"/>
          </w:tcPr>
          <w:p w14:paraId="4624ECF8" w14:textId="77777777" w:rsidR="00ED1509" w:rsidRPr="009373DD" w:rsidDel="008B6AF4" w:rsidRDefault="00ED1509">
            <w:pPr>
              <w:pStyle w:val="Heading1Numbered"/>
              <w:rPr>
                <w:del w:id="13653" w:author="Donovan Goode" w:date="2018-11-09T10:04:00Z"/>
                <w:highlight w:val="yellow"/>
              </w:rPr>
              <w:pPrChange w:id="13654" w:author="Donovan Goode" w:date="2018-11-09T10:05:00Z">
                <w:pPr>
                  <w:framePr w:hSpace="180" w:wrap="around" w:vAnchor="text" w:hAnchor="margin" w:xAlign="center" w:y="130"/>
                  <w:jc w:val="center"/>
                </w:pPr>
              </w:pPrChange>
            </w:pPr>
            <w:del w:id="13655" w:author="Donovan Goode" w:date="2018-11-09T10:04:00Z">
              <w:r w:rsidRPr="009373DD" w:rsidDel="008B6AF4">
                <w:rPr>
                  <w:highlight w:val="yellow"/>
                </w:rPr>
                <w:delText>Step 5 - Payroll Checklist</w:delText>
              </w:r>
            </w:del>
          </w:p>
        </w:tc>
        <w:tc>
          <w:tcPr>
            <w:tcW w:w="9905" w:type="dxa"/>
          </w:tcPr>
          <w:p w14:paraId="11A3B96B" w14:textId="77777777" w:rsidR="00ED1509" w:rsidRPr="00423177" w:rsidDel="008B6AF4" w:rsidRDefault="00ED1509">
            <w:pPr>
              <w:pStyle w:val="Heading1Numbered"/>
              <w:rPr>
                <w:del w:id="13656" w:author="Donovan Goode" w:date="2018-11-09T10:04:00Z"/>
                <w:rFonts w:ascii="Consolas" w:eastAsia="Times New Roman" w:hAnsi="Consolas" w:cs="Times New Roman"/>
                <w:color w:val="D4D4D4"/>
                <w:sz w:val="21"/>
                <w:szCs w:val="21"/>
              </w:rPr>
              <w:pPrChange w:id="13657" w:author="Donovan Goode" w:date="2018-11-09T10:05:00Z">
                <w:pPr>
                  <w:framePr w:hSpace="180" w:wrap="around" w:vAnchor="text" w:hAnchor="margin" w:xAlign="center" w:y="130"/>
                  <w:shd w:val="clear" w:color="auto" w:fill="1E1E1E"/>
                  <w:spacing w:line="285" w:lineRule="atLeast"/>
                </w:pPr>
              </w:pPrChange>
            </w:pPr>
            <w:del w:id="13658"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"row bs-wizard"</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style</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"border-bottom:0;"</w:delText>
              </w:r>
              <w:r w:rsidRPr="00423177" w:rsidDel="008B6AF4">
                <w:rPr>
                  <w:rFonts w:ascii="Consolas" w:eastAsia="Times New Roman" w:hAnsi="Consolas" w:cs="Times New Roman"/>
                  <w:color w:val="808080"/>
                  <w:sz w:val="21"/>
                  <w:szCs w:val="21"/>
                </w:rPr>
                <w:delText>&gt;</w:delText>
              </w:r>
            </w:del>
          </w:p>
          <w:p w14:paraId="510CF0BF" w14:textId="77777777" w:rsidR="00ED1509" w:rsidRPr="00423177" w:rsidDel="008B6AF4" w:rsidRDefault="00ED1509">
            <w:pPr>
              <w:pStyle w:val="Heading1Numbered"/>
              <w:rPr>
                <w:del w:id="13659" w:author="Donovan Goode" w:date="2018-11-09T10:04:00Z"/>
                <w:rFonts w:ascii="Consolas" w:eastAsia="Times New Roman" w:hAnsi="Consolas" w:cs="Times New Roman"/>
                <w:color w:val="D4D4D4"/>
                <w:sz w:val="21"/>
                <w:szCs w:val="21"/>
              </w:rPr>
              <w:pPrChange w:id="13660" w:author="Donovan Goode" w:date="2018-11-09T10:05:00Z">
                <w:pPr>
                  <w:framePr w:hSpace="180" w:wrap="around" w:vAnchor="text" w:hAnchor="margin" w:xAlign="center" w:y="130"/>
                  <w:shd w:val="clear" w:color="auto" w:fill="1E1E1E"/>
                  <w:spacing w:line="285" w:lineRule="atLeast"/>
                </w:pPr>
              </w:pPrChange>
            </w:pPr>
          </w:p>
          <w:p w14:paraId="787CB609" w14:textId="77777777" w:rsidR="00ED1509" w:rsidRPr="00423177" w:rsidDel="008B6AF4" w:rsidRDefault="00ED1509">
            <w:pPr>
              <w:pStyle w:val="Heading1Numbered"/>
              <w:rPr>
                <w:del w:id="13661" w:author="Donovan Goode" w:date="2018-11-09T10:04:00Z"/>
                <w:rFonts w:ascii="Consolas" w:eastAsia="Times New Roman" w:hAnsi="Consolas" w:cs="Times New Roman"/>
                <w:color w:val="D4D4D4"/>
                <w:sz w:val="21"/>
                <w:szCs w:val="21"/>
              </w:rPr>
              <w:pPrChange w:id="13662" w:author="Donovan Goode" w:date="2018-11-09T10:05:00Z">
                <w:pPr>
                  <w:framePr w:hSpace="180" w:wrap="around" w:vAnchor="text" w:hAnchor="margin" w:xAlign="center" w:y="130"/>
                  <w:shd w:val="clear" w:color="auto" w:fill="1E1E1E"/>
                  <w:spacing w:line="285" w:lineRule="atLeast"/>
                </w:pPr>
              </w:pPrChange>
            </w:pPr>
            <w:del w:id="1366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636071A0" w14:textId="77777777" w:rsidR="00ED1509" w:rsidRPr="00423177" w:rsidDel="008B6AF4" w:rsidRDefault="00ED1509">
            <w:pPr>
              <w:pStyle w:val="Heading1Numbered"/>
              <w:rPr>
                <w:del w:id="13664" w:author="Donovan Goode" w:date="2018-11-09T10:04:00Z"/>
                <w:rFonts w:ascii="Consolas" w:eastAsia="Times New Roman" w:hAnsi="Consolas" w:cs="Times New Roman"/>
                <w:color w:val="D4D4D4"/>
                <w:sz w:val="21"/>
                <w:szCs w:val="21"/>
              </w:rPr>
              <w:pPrChange w:id="13665" w:author="Donovan Goode" w:date="2018-11-09T10:05:00Z">
                <w:pPr>
                  <w:framePr w:hSpace="180" w:wrap="around" w:vAnchor="text" w:hAnchor="margin" w:xAlign="center" w:y="130"/>
                  <w:shd w:val="clear" w:color="auto" w:fill="1E1E1E"/>
                  <w:spacing w:line="285" w:lineRule="atLeast"/>
                </w:pPr>
              </w:pPrChange>
            </w:pPr>
            <w:del w:id="1366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1</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5F3F8CC" w14:textId="77777777" w:rsidR="00ED1509" w:rsidRPr="00423177" w:rsidDel="008B6AF4" w:rsidRDefault="00ED1509">
            <w:pPr>
              <w:pStyle w:val="Heading1Numbered"/>
              <w:rPr>
                <w:del w:id="13667" w:author="Donovan Goode" w:date="2018-11-09T10:04:00Z"/>
                <w:rFonts w:ascii="Consolas" w:eastAsia="Times New Roman" w:hAnsi="Consolas" w:cs="Times New Roman"/>
                <w:color w:val="D4D4D4"/>
                <w:sz w:val="21"/>
                <w:szCs w:val="21"/>
              </w:rPr>
              <w:pPrChange w:id="13668" w:author="Donovan Goode" w:date="2018-11-09T10:05:00Z">
                <w:pPr>
                  <w:framePr w:hSpace="180" w:wrap="around" w:vAnchor="text" w:hAnchor="margin" w:xAlign="center" w:y="130"/>
                  <w:shd w:val="clear" w:color="auto" w:fill="1E1E1E"/>
                  <w:spacing w:line="285" w:lineRule="atLeast"/>
                </w:pPr>
              </w:pPrChange>
            </w:pPr>
            <w:del w:id="1366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7B9C4C46" w14:textId="77777777" w:rsidR="00ED1509" w:rsidRPr="00423177" w:rsidDel="008B6AF4" w:rsidRDefault="00ED1509">
            <w:pPr>
              <w:pStyle w:val="Heading1Numbered"/>
              <w:rPr>
                <w:del w:id="13670" w:author="Donovan Goode" w:date="2018-11-09T10:04:00Z"/>
                <w:rFonts w:ascii="Consolas" w:eastAsia="Times New Roman" w:hAnsi="Consolas" w:cs="Times New Roman"/>
                <w:color w:val="D4D4D4"/>
                <w:sz w:val="21"/>
                <w:szCs w:val="21"/>
              </w:rPr>
              <w:pPrChange w:id="13671" w:author="Donovan Goode" w:date="2018-11-09T10:05:00Z">
                <w:pPr>
                  <w:framePr w:hSpace="180" w:wrap="around" w:vAnchor="text" w:hAnchor="margin" w:xAlign="center" w:y="130"/>
                  <w:shd w:val="clear" w:color="auto" w:fill="1E1E1E"/>
                  <w:spacing w:line="285" w:lineRule="atLeast"/>
                </w:pPr>
              </w:pPrChange>
            </w:pPr>
            <w:del w:id="1367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627130A" w14:textId="77777777" w:rsidR="00ED1509" w:rsidRPr="00423177" w:rsidDel="008B6AF4" w:rsidRDefault="00ED1509">
            <w:pPr>
              <w:pStyle w:val="Heading1Numbered"/>
              <w:rPr>
                <w:del w:id="13673" w:author="Donovan Goode" w:date="2018-11-09T10:04:00Z"/>
                <w:rFonts w:ascii="Consolas" w:eastAsia="Times New Roman" w:hAnsi="Consolas" w:cs="Times New Roman"/>
                <w:color w:val="D4D4D4"/>
                <w:sz w:val="21"/>
                <w:szCs w:val="21"/>
              </w:rPr>
              <w:pPrChange w:id="13674" w:author="Donovan Goode" w:date="2018-11-09T10:05:00Z">
                <w:pPr>
                  <w:framePr w:hSpace="180" w:wrap="around" w:vAnchor="text" w:hAnchor="margin" w:xAlign="center" w:y="130"/>
                  <w:shd w:val="clear" w:color="auto" w:fill="1E1E1E"/>
                  <w:spacing w:line="285" w:lineRule="atLeast"/>
                </w:pPr>
              </w:pPrChange>
            </w:pPr>
            <w:del w:id="1367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41238FB" w14:textId="77777777" w:rsidR="00ED1509" w:rsidRPr="00423177" w:rsidDel="008B6AF4" w:rsidRDefault="00ED1509">
            <w:pPr>
              <w:pStyle w:val="Heading1Numbered"/>
              <w:rPr>
                <w:del w:id="13676" w:author="Donovan Goode" w:date="2018-11-09T10:04:00Z"/>
                <w:rFonts w:ascii="Consolas" w:eastAsia="Times New Roman" w:hAnsi="Consolas" w:cs="Times New Roman"/>
                <w:color w:val="D4D4D4"/>
                <w:sz w:val="21"/>
                <w:szCs w:val="21"/>
              </w:rPr>
              <w:pPrChange w:id="13677" w:author="Donovan Goode" w:date="2018-11-09T10:05:00Z">
                <w:pPr>
                  <w:framePr w:hSpace="180" w:wrap="around" w:vAnchor="text" w:hAnchor="margin" w:xAlign="center" w:y="130"/>
                  <w:shd w:val="clear" w:color="auto" w:fill="1E1E1E"/>
                  <w:spacing w:line="285" w:lineRule="atLeast"/>
                </w:pPr>
              </w:pPrChange>
            </w:pPr>
            <w:del w:id="1367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1A20C090" w14:textId="77777777" w:rsidR="00ED1509" w:rsidRPr="00423177" w:rsidDel="008B6AF4" w:rsidRDefault="00ED1509">
            <w:pPr>
              <w:pStyle w:val="Heading1Numbered"/>
              <w:rPr>
                <w:del w:id="13679" w:author="Donovan Goode" w:date="2018-11-09T10:04:00Z"/>
                <w:rFonts w:ascii="Consolas" w:eastAsia="Times New Roman" w:hAnsi="Consolas" w:cs="Times New Roman"/>
                <w:color w:val="D4D4D4"/>
                <w:sz w:val="21"/>
                <w:szCs w:val="21"/>
              </w:rPr>
              <w:pPrChange w:id="13680" w:author="Donovan Goode" w:date="2018-11-09T10:05:00Z">
                <w:pPr>
                  <w:framePr w:hSpace="180" w:wrap="around" w:vAnchor="text" w:hAnchor="margin" w:xAlign="center" w:y="130"/>
                  <w:shd w:val="clear" w:color="auto" w:fill="1E1E1E"/>
                  <w:spacing w:line="285" w:lineRule="atLeast"/>
                </w:pPr>
              </w:pPrChange>
            </w:pPr>
            <w:del w:id="1368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Retirement Application</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58823CF" w14:textId="77777777" w:rsidR="00ED1509" w:rsidRPr="00423177" w:rsidDel="008B6AF4" w:rsidRDefault="00ED1509">
            <w:pPr>
              <w:pStyle w:val="Heading1Numbered"/>
              <w:rPr>
                <w:del w:id="13682" w:author="Donovan Goode" w:date="2018-11-09T10:04:00Z"/>
                <w:rFonts w:ascii="Consolas" w:eastAsia="Times New Roman" w:hAnsi="Consolas" w:cs="Times New Roman"/>
                <w:color w:val="D4D4D4"/>
                <w:sz w:val="21"/>
                <w:szCs w:val="21"/>
              </w:rPr>
              <w:pPrChange w:id="13683" w:author="Donovan Goode" w:date="2018-11-09T10:05:00Z">
                <w:pPr>
                  <w:framePr w:hSpace="180" w:wrap="around" w:vAnchor="text" w:hAnchor="margin" w:xAlign="center" w:y="130"/>
                  <w:shd w:val="clear" w:color="auto" w:fill="1E1E1E"/>
                  <w:spacing w:line="285" w:lineRule="atLeast"/>
                </w:pPr>
              </w:pPrChange>
            </w:pPr>
            <w:del w:id="1368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2D2B1B1" w14:textId="77777777" w:rsidR="00ED1509" w:rsidRPr="00423177" w:rsidDel="008B6AF4" w:rsidRDefault="00ED1509">
            <w:pPr>
              <w:pStyle w:val="Heading1Numbered"/>
              <w:rPr>
                <w:del w:id="13685" w:author="Donovan Goode" w:date="2018-11-09T10:04:00Z"/>
                <w:rFonts w:ascii="Consolas" w:eastAsia="Times New Roman" w:hAnsi="Consolas" w:cs="Times New Roman"/>
                <w:color w:val="D4D4D4"/>
                <w:sz w:val="21"/>
                <w:szCs w:val="21"/>
              </w:rPr>
              <w:pPrChange w:id="13686" w:author="Donovan Goode" w:date="2018-11-09T10:05:00Z">
                <w:pPr>
                  <w:framePr w:hSpace="180" w:wrap="around" w:vAnchor="text" w:hAnchor="margin" w:xAlign="center" w:y="130"/>
                  <w:shd w:val="clear" w:color="auto" w:fill="1E1E1E"/>
                  <w:spacing w:line="285" w:lineRule="atLeast"/>
                </w:pPr>
              </w:pPrChange>
            </w:pPr>
          </w:p>
          <w:p w14:paraId="67F77F95" w14:textId="77777777" w:rsidR="00ED1509" w:rsidRPr="00423177" w:rsidDel="008B6AF4" w:rsidRDefault="00ED1509">
            <w:pPr>
              <w:pStyle w:val="Heading1Numbered"/>
              <w:rPr>
                <w:del w:id="13687" w:author="Donovan Goode" w:date="2018-11-09T10:04:00Z"/>
                <w:rFonts w:ascii="Consolas" w:eastAsia="Times New Roman" w:hAnsi="Consolas" w:cs="Times New Roman"/>
                <w:color w:val="D4D4D4"/>
                <w:sz w:val="21"/>
                <w:szCs w:val="21"/>
              </w:rPr>
              <w:pPrChange w:id="13688" w:author="Donovan Goode" w:date="2018-11-09T10:05:00Z">
                <w:pPr>
                  <w:framePr w:hSpace="180" w:wrap="around" w:vAnchor="text" w:hAnchor="margin" w:xAlign="center" w:y="130"/>
                  <w:shd w:val="clear" w:color="auto" w:fill="1E1E1E"/>
                  <w:spacing w:line="285" w:lineRule="atLeast"/>
                </w:pPr>
              </w:pPrChange>
            </w:pPr>
            <w:del w:id="1368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1CE65E63" w14:textId="77777777" w:rsidR="00ED1509" w:rsidRPr="00423177" w:rsidDel="008B6AF4" w:rsidRDefault="00ED1509">
            <w:pPr>
              <w:pStyle w:val="Heading1Numbered"/>
              <w:rPr>
                <w:del w:id="13690" w:author="Donovan Goode" w:date="2018-11-09T10:04:00Z"/>
                <w:rFonts w:ascii="Consolas" w:eastAsia="Times New Roman" w:hAnsi="Consolas" w:cs="Times New Roman"/>
                <w:color w:val="D4D4D4"/>
                <w:sz w:val="21"/>
                <w:szCs w:val="21"/>
              </w:rPr>
              <w:pPrChange w:id="13691" w:author="Donovan Goode" w:date="2018-11-09T10:05:00Z">
                <w:pPr>
                  <w:framePr w:hSpace="180" w:wrap="around" w:vAnchor="text" w:hAnchor="margin" w:xAlign="center" w:y="130"/>
                  <w:shd w:val="clear" w:color="auto" w:fill="1E1E1E"/>
                  <w:spacing w:line="285" w:lineRule="atLeast"/>
                </w:pPr>
              </w:pPrChange>
            </w:pPr>
            <w:del w:id="1369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4CBFAB9E" w14:textId="77777777" w:rsidR="00ED1509" w:rsidRPr="00423177" w:rsidDel="008B6AF4" w:rsidRDefault="00ED1509">
            <w:pPr>
              <w:pStyle w:val="Heading1Numbered"/>
              <w:rPr>
                <w:del w:id="13693" w:author="Donovan Goode" w:date="2018-11-09T10:04:00Z"/>
                <w:rFonts w:ascii="Consolas" w:eastAsia="Times New Roman" w:hAnsi="Consolas" w:cs="Times New Roman"/>
                <w:color w:val="D4D4D4"/>
                <w:sz w:val="21"/>
                <w:szCs w:val="21"/>
              </w:rPr>
              <w:pPrChange w:id="13694" w:author="Donovan Goode" w:date="2018-11-09T10:05:00Z">
                <w:pPr>
                  <w:framePr w:hSpace="180" w:wrap="around" w:vAnchor="text" w:hAnchor="margin" w:xAlign="center" w:y="130"/>
                  <w:shd w:val="clear" w:color="auto" w:fill="1E1E1E"/>
                  <w:spacing w:line="285" w:lineRule="atLeast"/>
                </w:pPr>
              </w:pPrChange>
            </w:pPr>
            <w:del w:id="1369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2</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027BA51" w14:textId="77777777" w:rsidR="00ED1509" w:rsidRPr="00423177" w:rsidDel="008B6AF4" w:rsidRDefault="00ED1509">
            <w:pPr>
              <w:pStyle w:val="Heading1Numbered"/>
              <w:rPr>
                <w:del w:id="13696" w:author="Donovan Goode" w:date="2018-11-09T10:04:00Z"/>
                <w:rFonts w:ascii="Consolas" w:eastAsia="Times New Roman" w:hAnsi="Consolas" w:cs="Times New Roman"/>
                <w:color w:val="D4D4D4"/>
                <w:sz w:val="21"/>
                <w:szCs w:val="21"/>
              </w:rPr>
              <w:pPrChange w:id="13697" w:author="Donovan Goode" w:date="2018-11-09T10:05:00Z">
                <w:pPr>
                  <w:framePr w:hSpace="180" w:wrap="around" w:vAnchor="text" w:hAnchor="margin" w:xAlign="center" w:y="130"/>
                  <w:shd w:val="clear" w:color="auto" w:fill="1E1E1E"/>
                  <w:spacing w:line="285" w:lineRule="atLeast"/>
                </w:pPr>
              </w:pPrChange>
            </w:pPr>
            <w:del w:id="1369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3F23A12C" w14:textId="77777777" w:rsidR="00ED1509" w:rsidRPr="00423177" w:rsidDel="008B6AF4" w:rsidRDefault="00ED1509">
            <w:pPr>
              <w:pStyle w:val="Heading1Numbered"/>
              <w:rPr>
                <w:del w:id="13699" w:author="Donovan Goode" w:date="2018-11-09T10:04:00Z"/>
                <w:rFonts w:ascii="Consolas" w:eastAsia="Times New Roman" w:hAnsi="Consolas" w:cs="Times New Roman"/>
                <w:color w:val="D4D4D4"/>
                <w:sz w:val="21"/>
                <w:szCs w:val="21"/>
              </w:rPr>
              <w:pPrChange w:id="13700" w:author="Donovan Goode" w:date="2018-11-09T10:05:00Z">
                <w:pPr>
                  <w:framePr w:hSpace="180" w:wrap="around" w:vAnchor="text" w:hAnchor="margin" w:xAlign="center" w:y="130"/>
                  <w:shd w:val="clear" w:color="auto" w:fill="1E1E1E"/>
                  <w:spacing w:line="285" w:lineRule="atLeast"/>
                </w:pPr>
              </w:pPrChange>
            </w:pPr>
            <w:del w:id="1370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4EAF69D" w14:textId="77777777" w:rsidR="00ED1509" w:rsidRPr="00423177" w:rsidDel="008B6AF4" w:rsidRDefault="00ED1509">
            <w:pPr>
              <w:pStyle w:val="Heading1Numbered"/>
              <w:rPr>
                <w:del w:id="13702" w:author="Donovan Goode" w:date="2018-11-09T10:04:00Z"/>
                <w:rFonts w:ascii="Consolas" w:eastAsia="Times New Roman" w:hAnsi="Consolas" w:cs="Times New Roman"/>
                <w:color w:val="D4D4D4"/>
                <w:sz w:val="21"/>
                <w:szCs w:val="21"/>
              </w:rPr>
              <w:pPrChange w:id="13703" w:author="Donovan Goode" w:date="2018-11-09T10:05:00Z">
                <w:pPr>
                  <w:framePr w:hSpace="180" w:wrap="around" w:vAnchor="text" w:hAnchor="margin" w:xAlign="center" w:y="130"/>
                  <w:shd w:val="clear" w:color="auto" w:fill="1E1E1E"/>
                  <w:spacing w:line="285" w:lineRule="atLeast"/>
                </w:pPr>
              </w:pPrChange>
            </w:pPr>
            <w:del w:id="1370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503D8E0" w14:textId="77777777" w:rsidR="00ED1509" w:rsidRPr="00423177" w:rsidDel="008B6AF4" w:rsidRDefault="00ED1509">
            <w:pPr>
              <w:pStyle w:val="Heading1Numbered"/>
              <w:rPr>
                <w:del w:id="13705" w:author="Donovan Goode" w:date="2018-11-09T10:04:00Z"/>
                <w:rFonts w:ascii="Consolas" w:eastAsia="Times New Roman" w:hAnsi="Consolas" w:cs="Times New Roman"/>
                <w:color w:val="D4D4D4"/>
                <w:sz w:val="21"/>
                <w:szCs w:val="21"/>
              </w:rPr>
              <w:pPrChange w:id="13706" w:author="Donovan Goode" w:date="2018-11-09T10:05:00Z">
                <w:pPr>
                  <w:framePr w:hSpace="180" w:wrap="around" w:vAnchor="text" w:hAnchor="margin" w:xAlign="center" w:y="130"/>
                  <w:shd w:val="clear" w:color="auto" w:fill="1E1E1E"/>
                  <w:spacing w:line="285" w:lineRule="atLeast"/>
                </w:pPr>
              </w:pPrChange>
            </w:pPr>
            <w:del w:id="1370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0FA3DC2D" w14:textId="77777777" w:rsidR="00ED1509" w:rsidRPr="00423177" w:rsidDel="008B6AF4" w:rsidRDefault="00ED1509">
            <w:pPr>
              <w:pStyle w:val="Heading1Numbered"/>
              <w:rPr>
                <w:del w:id="13708" w:author="Donovan Goode" w:date="2018-11-09T10:04:00Z"/>
                <w:rFonts w:ascii="Consolas" w:eastAsia="Times New Roman" w:hAnsi="Consolas" w:cs="Times New Roman"/>
                <w:color w:val="D4D4D4"/>
                <w:sz w:val="21"/>
                <w:szCs w:val="21"/>
              </w:rPr>
              <w:pPrChange w:id="13709" w:author="Donovan Goode" w:date="2018-11-09T10:05:00Z">
                <w:pPr>
                  <w:framePr w:hSpace="180" w:wrap="around" w:vAnchor="text" w:hAnchor="margin" w:xAlign="center" w:y="130"/>
                  <w:shd w:val="clear" w:color="auto" w:fill="1E1E1E"/>
                  <w:spacing w:line="285" w:lineRule="atLeast"/>
                </w:pPr>
              </w:pPrChange>
            </w:pPr>
            <w:del w:id="1371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Summary of Service</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C4252D0" w14:textId="77777777" w:rsidR="00ED1509" w:rsidRPr="00423177" w:rsidDel="008B6AF4" w:rsidRDefault="00ED1509">
            <w:pPr>
              <w:pStyle w:val="Heading1Numbered"/>
              <w:rPr>
                <w:del w:id="13711" w:author="Donovan Goode" w:date="2018-11-09T10:04:00Z"/>
                <w:rFonts w:ascii="Consolas" w:eastAsia="Times New Roman" w:hAnsi="Consolas" w:cs="Times New Roman"/>
                <w:color w:val="D4D4D4"/>
                <w:sz w:val="21"/>
                <w:szCs w:val="21"/>
              </w:rPr>
              <w:pPrChange w:id="13712" w:author="Donovan Goode" w:date="2018-11-09T10:05:00Z">
                <w:pPr>
                  <w:framePr w:hSpace="180" w:wrap="around" w:vAnchor="text" w:hAnchor="margin" w:xAlign="center" w:y="130"/>
                  <w:shd w:val="clear" w:color="auto" w:fill="1E1E1E"/>
                  <w:spacing w:line="285" w:lineRule="atLeast"/>
                </w:pPr>
              </w:pPrChange>
            </w:pPr>
            <w:del w:id="1371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376FAC56" w14:textId="77777777" w:rsidR="00ED1509" w:rsidRPr="00423177" w:rsidDel="008B6AF4" w:rsidRDefault="00ED1509">
            <w:pPr>
              <w:pStyle w:val="Heading1Numbered"/>
              <w:rPr>
                <w:del w:id="13714" w:author="Donovan Goode" w:date="2018-11-09T10:04:00Z"/>
                <w:rFonts w:ascii="Consolas" w:eastAsia="Times New Roman" w:hAnsi="Consolas" w:cs="Times New Roman"/>
                <w:color w:val="D4D4D4"/>
                <w:sz w:val="21"/>
                <w:szCs w:val="21"/>
              </w:rPr>
              <w:pPrChange w:id="13715" w:author="Donovan Goode" w:date="2018-11-09T10:05:00Z">
                <w:pPr>
                  <w:framePr w:hSpace="180" w:wrap="around" w:vAnchor="text" w:hAnchor="margin" w:xAlign="center" w:y="130"/>
                  <w:shd w:val="clear" w:color="auto" w:fill="1E1E1E"/>
                  <w:spacing w:line="285" w:lineRule="atLeast"/>
                </w:pPr>
              </w:pPrChange>
            </w:pPr>
          </w:p>
          <w:p w14:paraId="5233309D" w14:textId="77777777" w:rsidR="00ED1509" w:rsidRPr="00423177" w:rsidDel="008B6AF4" w:rsidRDefault="00ED1509">
            <w:pPr>
              <w:pStyle w:val="Heading1Numbered"/>
              <w:rPr>
                <w:del w:id="13716" w:author="Donovan Goode" w:date="2018-11-09T10:04:00Z"/>
                <w:rFonts w:ascii="Consolas" w:eastAsia="Times New Roman" w:hAnsi="Consolas" w:cs="Times New Roman"/>
                <w:color w:val="D4D4D4"/>
                <w:sz w:val="21"/>
                <w:szCs w:val="21"/>
              </w:rPr>
              <w:pPrChange w:id="13717" w:author="Donovan Goode" w:date="2018-11-09T10:05:00Z">
                <w:pPr>
                  <w:framePr w:hSpace="180" w:wrap="around" w:vAnchor="text" w:hAnchor="margin" w:xAlign="center" w:y="130"/>
                  <w:shd w:val="clear" w:color="auto" w:fill="1E1E1E"/>
                  <w:spacing w:line="285" w:lineRule="atLeast"/>
                </w:pPr>
              </w:pPrChange>
            </w:pPr>
            <w:del w:id="1371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complete"</w:delText>
              </w:r>
              <w:r w:rsidRPr="00423177" w:rsidDel="008B6AF4">
                <w:rPr>
                  <w:rFonts w:ascii="Consolas" w:eastAsia="Times New Roman" w:hAnsi="Consolas" w:cs="Times New Roman"/>
                  <w:color w:val="808080"/>
                  <w:sz w:val="21"/>
                  <w:szCs w:val="21"/>
                </w:rPr>
                <w:delText>&gt;</w:delText>
              </w:r>
            </w:del>
          </w:p>
          <w:p w14:paraId="10DCDAEB" w14:textId="77777777" w:rsidR="00ED1509" w:rsidRPr="00423177" w:rsidDel="008B6AF4" w:rsidRDefault="00ED1509">
            <w:pPr>
              <w:pStyle w:val="Heading1Numbered"/>
              <w:rPr>
                <w:del w:id="13719" w:author="Donovan Goode" w:date="2018-11-09T10:04:00Z"/>
                <w:rFonts w:ascii="Consolas" w:eastAsia="Times New Roman" w:hAnsi="Consolas" w:cs="Times New Roman"/>
                <w:color w:val="D4D4D4"/>
                <w:sz w:val="21"/>
                <w:szCs w:val="21"/>
              </w:rPr>
              <w:pPrChange w:id="13720" w:author="Donovan Goode" w:date="2018-11-09T10:05:00Z">
                <w:pPr>
                  <w:framePr w:hSpace="180" w:wrap="around" w:vAnchor="text" w:hAnchor="margin" w:xAlign="center" w:y="130"/>
                  <w:shd w:val="clear" w:color="auto" w:fill="1E1E1E"/>
                  <w:spacing w:line="285" w:lineRule="atLeast"/>
                </w:pPr>
              </w:pPrChange>
            </w:pPr>
            <w:del w:id="1372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03C721B9" w14:textId="77777777" w:rsidR="00ED1509" w:rsidRPr="00423177" w:rsidDel="008B6AF4" w:rsidRDefault="00ED1509">
            <w:pPr>
              <w:pStyle w:val="Heading1Numbered"/>
              <w:rPr>
                <w:del w:id="13722" w:author="Donovan Goode" w:date="2018-11-09T10:04:00Z"/>
                <w:rFonts w:ascii="Consolas" w:eastAsia="Times New Roman" w:hAnsi="Consolas" w:cs="Times New Roman"/>
                <w:color w:val="D4D4D4"/>
                <w:sz w:val="21"/>
                <w:szCs w:val="21"/>
              </w:rPr>
              <w:pPrChange w:id="13723" w:author="Donovan Goode" w:date="2018-11-09T10:05:00Z">
                <w:pPr>
                  <w:framePr w:hSpace="180" w:wrap="around" w:vAnchor="text" w:hAnchor="margin" w:xAlign="center" w:y="130"/>
                  <w:shd w:val="clear" w:color="auto" w:fill="1E1E1E"/>
                  <w:spacing w:line="285" w:lineRule="atLeast"/>
                </w:pPr>
              </w:pPrChange>
            </w:pPr>
            <w:del w:id="13724"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3</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09655A1A" w14:textId="77777777" w:rsidR="00ED1509" w:rsidRPr="00423177" w:rsidDel="008B6AF4" w:rsidRDefault="00ED1509">
            <w:pPr>
              <w:pStyle w:val="Heading1Numbered"/>
              <w:rPr>
                <w:del w:id="13725" w:author="Donovan Goode" w:date="2018-11-09T10:04:00Z"/>
                <w:rFonts w:ascii="Consolas" w:eastAsia="Times New Roman" w:hAnsi="Consolas" w:cs="Times New Roman"/>
                <w:color w:val="D4D4D4"/>
                <w:sz w:val="21"/>
                <w:szCs w:val="21"/>
              </w:rPr>
              <w:pPrChange w:id="13726" w:author="Donovan Goode" w:date="2018-11-09T10:05:00Z">
                <w:pPr>
                  <w:framePr w:hSpace="180" w:wrap="around" w:vAnchor="text" w:hAnchor="margin" w:xAlign="center" w:y="130"/>
                  <w:shd w:val="clear" w:color="auto" w:fill="1E1E1E"/>
                  <w:spacing w:line="285" w:lineRule="atLeast"/>
                </w:pPr>
              </w:pPrChange>
            </w:pPr>
            <w:del w:id="1372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103E4B26" w14:textId="77777777" w:rsidR="00ED1509" w:rsidRPr="00423177" w:rsidDel="008B6AF4" w:rsidRDefault="00ED1509">
            <w:pPr>
              <w:pStyle w:val="Heading1Numbered"/>
              <w:rPr>
                <w:del w:id="13728" w:author="Donovan Goode" w:date="2018-11-09T10:04:00Z"/>
                <w:rFonts w:ascii="Consolas" w:eastAsia="Times New Roman" w:hAnsi="Consolas" w:cs="Times New Roman"/>
                <w:color w:val="D4D4D4"/>
                <w:sz w:val="21"/>
                <w:szCs w:val="21"/>
              </w:rPr>
              <w:pPrChange w:id="13729" w:author="Donovan Goode" w:date="2018-11-09T10:05:00Z">
                <w:pPr>
                  <w:framePr w:hSpace="180" w:wrap="around" w:vAnchor="text" w:hAnchor="margin" w:xAlign="center" w:y="130"/>
                  <w:shd w:val="clear" w:color="auto" w:fill="1E1E1E"/>
                  <w:spacing w:line="285" w:lineRule="atLeast"/>
                </w:pPr>
              </w:pPrChange>
            </w:pPr>
            <w:del w:id="1373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0D5B105" w14:textId="77777777" w:rsidR="00ED1509" w:rsidRPr="00423177" w:rsidDel="008B6AF4" w:rsidRDefault="00ED1509">
            <w:pPr>
              <w:pStyle w:val="Heading1Numbered"/>
              <w:rPr>
                <w:del w:id="13731" w:author="Donovan Goode" w:date="2018-11-09T10:04:00Z"/>
                <w:rFonts w:ascii="Consolas" w:eastAsia="Times New Roman" w:hAnsi="Consolas" w:cs="Times New Roman"/>
                <w:color w:val="D4D4D4"/>
                <w:sz w:val="21"/>
                <w:szCs w:val="21"/>
              </w:rPr>
              <w:pPrChange w:id="13732" w:author="Donovan Goode" w:date="2018-11-09T10:05:00Z">
                <w:pPr>
                  <w:framePr w:hSpace="180" w:wrap="around" w:vAnchor="text" w:hAnchor="margin" w:xAlign="center" w:y="130"/>
                  <w:shd w:val="clear" w:color="auto" w:fill="1E1E1E"/>
                  <w:spacing w:line="285" w:lineRule="atLeast"/>
                </w:pPr>
              </w:pPrChange>
            </w:pPr>
            <w:del w:id="1373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0F4D9D7" w14:textId="77777777" w:rsidR="00ED1509" w:rsidRPr="00423177" w:rsidDel="008B6AF4" w:rsidRDefault="00ED1509">
            <w:pPr>
              <w:pStyle w:val="Heading1Numbered"/>
              <w:rPr>
                <w:del w:id="13734" w:author="Donovan Goode" w:date="2018-11-09T10:04:00Z"/>
                <w:rFonts w:ascii="Consolas" w:eastAsia="Times New Roman" w:hAnsi="Consolas" w:cs="Times New Roman"/>
                <w:color w:val="D4D4D4"/>
                <w:sz w:val="21"/>
                <w:szCs w:val="21"/>
              </w:rPr>
              <w:pPrChange w:id="13735" w:author="Donovan Goode" w:date="2018-11-09T10:05:00Z">
                <w:pPr>
                  <w:framePr w:hSpace="180" w:wrap="around" w:vAnchor="text" w:hAnchor="margin" w:xAlign="center" w:y="130"/>
                  <w:shd w:val="clear" w:color="auto" w:fill="1E1E1E"/>
                  <w:spacing w:line="285" w:lineRule="atLeast"/>
                </w:pPr>
              </w:pPrChange>
            </w:pPr>
            <w:del w:id="1373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2C5602D2" w14:textId="77777777" w:rsidR="00ED1509" w:rsidRPr="00423177" w:rsidDel="008B6AF4" w:rsidRDefault="00ED1509">
            <w:pPr>
              <w:pStyle w:val="Heading1Numbered"/>
              <w:rPr>
                <w:del w:id="13737" w:author="Donovan Goode" w:date="2018-11-09T10:04:00Z"/>
                <w:rFonts w:ascii="Consolas" w:eastAsia="Times New Roman" w:hAnsi="Consolas" w:cs="Times New Roman"/>
                <w:color w:val="D4D4D4"/>
                <w:sz w:val="21"/>
                <w:szCs w:val="21"/>
              </w:rPr>
              <w:pPrChange w:id="13738" w:author="Donovan Goode" w:date="2018-11-09T10:05:00Z">
                <w:pPr>
                  <w:framePr w:hSpace="180" w:wrap="around" w:vAnchor="text" w:hAnchor="margin" w:xAlign="center" w:y="130"/>
                  <w:shd w:val="clear" w:color="auto" w:fill="1E1E1E"/>
                  <w:spacing w:line="285" w:lineRule="atLeast"/>
                </w:pPr>
              </w:pPrChange>
            </w:pPr>
            <w:del w:id="1373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HR and Payroll Checklist</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AB6F379" w14:textId="77777777" w:rsidR="00ED1509" w:rsidRPr="00423177" w:rsidDel="008B6AF4" w:rsidRDefault="00ED1509">
            <w:pPr>
              <w:pStyle w:val="Heading1Numbered"/>
              <w:rPr>
                <w:del w:id="13740" w:author="Donovan Goode" w:date="2018-11-09T10:04:00Z"/>
                <w:rFonts w:ascii="Consolas" w:eastAsia="Times New Roman" w:hAnsi="Consolas" w:cs="Times New Roman"/>
                <w:color w:val="D4D4D4"/>
                <w:sz w:val="21"/>
                <w:szCs w:val="21"/>
              </w:rPr>
              <w:pPrChange w:id="13741" w:author="Donovan Goode" w:date="2018-11-09T10:05:00Z">
                <w:pPr>
                  <w:framePr w:hSpace="180" w:wrap="around" w:vAnchor="text" w:hAnchor="margin" w:xAlign="center" w:y="130"/>
                  <w:shd w:val="clear" w:color="auto" w:fill="1E1E1E"/>
                  <w:spacing w:line="285" w:lineRule="atLeast"/>
                </w:pPr>
              </w:pPrChange>
            </w:pPr>
            <w:del w:id="1374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57A76A35" w14:textId="77777777" w:rsidR="00ED1509" w:rsidRPr="00423177" w:rsidDel="008B6AF4" w:rsidRDefault="00ED1509">
            <w:pPr>
              <w:pStyle w:val="Heading1Numbered"/>
              <w:rPr>
                <w:del w:id="13743" w:author="Donovan Goode" w:date="2018-11-09T10:04:00Z"/>
                <w:rFonts w:ascii="Consolas" w:eastAsia="Times New Roman" w:hAnsi="Consolas" w:cs="Times New Roman"/>
                <w:color w:val="D4D4D4"/>
                <w:sz w:val="21"/>
                <w:szCs w:val="21"/>
              </w:rPr>
              <w:pPrChange w:id="13744" w:author="Donovan Goode" w:date="2018-11-09T10:05:00Z">
                <w:pPr>
                  <w:framePr w:hSpace="180" w:wrap="around" w:vAnchor="text" w:hAnchor="margin" w:xAlign="center" w:y="130"/>
                  <w:shd w:val="clear" w:color="auto" w:fill="1E1E1E"/>
                  <w:spacing w:line="285" w:lineRule="atLeast"/>
                </w:pPr>
              </w:pPrChange>
            </w:pPr>
          </w:p>
          <w:p w14:paraId="4CA259D5" w14:textId="77777777" w:rsidR="00ED1509" w:rsidRPr="00423177" w:rsidDel="008B6AF4" w:rsidRDefault="00ED1509">
            <w:pPr>
              <w:pStyle w:val="Heading1Numbered"/>
              <w:rPr>
                <w:del w:id="13745" w:author="Donovan Goode" w:date="2018-11-09T10:04:00Z"/>
                <w:rFonts w:ascii="Consolas" w:eastAsia="Times New Roman" w:hAnsi="Consolas" w:cs="Times New Roman"/>
                <w:color w:val="D4D4D4"/>
                <w:sz w:val="21"/>
                <w:szCs w:val="21"/>
              </w:rPr>
              <w:pPrChange w:id="13746" w:author="Donovan Goode" w:date="2018-11-09T10:05:00Z">
                <w:pPr>
                  <w:framePr w:hSpace="180" w:wrap="around" w:vAnchor="text" w:hAnchor="margin" w:xAlign="center" w:y="130"/>
                  <w:shd w:val="clear" w:color="auto" w:fill="1E1E1E"/>
                  <w:spacing w:line="285" w:lineRule="atLeast"/>
                </w:pPr>
              </w:pPrChange>
            </w:pPr>
            <w:del w:id="13747"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"col-xs-3 bs-wizard-step disabled"</w:delText>
              </w:r>
              <w:r w:rsidRPr="00423177" w:rsidDel="008B6AF4">
                <w:rPr>
                  <w:rFonts w:ascii="Consolas" w:eastAsia="Times New Roman" w:hAnsi="Consolas" w:cs="Times New Roman"/>
                  <w:color w:val="808080"/>
                  <w:sz w:val="21"/>
                  <w:szCs w:val="21"/>
                </w:rPr>
                <w:delText>&gt;</w:delText>
              </w:r>
            </w:del>
          </w:p>
          <w:p w14:paraId="0B5D0D69" w14:textId="77777777" w:rsidR="00ED1509" w:rsidRPr="00423177" w:rsidDel="008B6AF4" w:rsidRDefault="00ED1509">
            <w:pPr>
              <w:pStyle w:val="Heading1Numbered"/>
              <w:rPr>
                <w:del w:id="13748" w:author="Donovan Goode" w:date="2018-11-09T10:04:00Z"/>
                <w:rFonts w:ascii="Consolas" w:eastAsia="Times New Roman" w:hAnsi="Consolas" w:cs="Times New Roman"/>
                <w:color w:val="D4D4D4"/>
                <w:sz w:val="21"/>
                <w:szCs w:val="21"/>
              </w:rPr>
              <w:pPrChange w:id="13749" w:author="Donovan Goode" w:date="2018-11-09T10:05:00Z">
                <w:pPr>
                  <w:framePr w:hSpace="180" w:wrap="around" w:vAnchor="text" w:hAnchor="margin" w:xAlign="center" w:y="130"/>
                  <w:shd w:val="clear" w:color="auto" w:fill="1E1E1E"/>
                  <w:spacing w:line="285" w:lineRule="atLeast"/>
                </w:pPr>
              </w:pPrChange>
            </w:pPr>
            <w:del w:id="13750"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6A9955"/>
                  <w:sz w:val="21"/>
                  <w:szCs w:val="21"/>
                </w:rPr>
                <w:delText>&lt;!-- complete --&gt;</w:delText>
              </w:r>
            </w:del>
          </w:p>
          <w:p w14:paraId="0BD81E22" w14:textId="77777777" w:rsidR="00ED1509" w:rsidRPr="00423177" w:rsidDel="008B6AF4" w:rsidRDefault="00ED1509">
            <w:pPr>
              <w:pStyle w:val="Heading1Numbered"/>
              <w:rPr>
                <w:del w:id="13751" w:author="Donovan Goode" w:date="2018-11-09T10:04:00Z"/>
                <w:rFonts w:ascii="Consolas" w:eastAsia="Times New Roman" w:hAnsi="Consolas" w:cs="Times New Roman"/>
                <w:color w:val="D4D4D4"/>
                <w:sz w:val="21"/>
                <w:szCs w:val="21"/>
              </w:rPr>
              <w:pPrChange w:id="13752" w:author="Donovan Goode" w:date="2018-11-09T10:05:00Z">
                <w:pPr>
                  <w:framePr w:hSpace="180" w:wrap="around" w:vAnchor="text" w:hAnchor="margin" w:xAlign="center" w:y="130"/>
                  <w:shd w:val="clear" w:color="auto" w:fill="1E1E1E"/>
                  <w:spacing w:line="285" w:lineRule="atLeast"/>
                </w:pPr>
              </w:pPrChange>
            </w:pPr>
            <w:del w:id="13753"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"text-center bs-wizard-stepnum"</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Step 4</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D08BF89" w14:textId="77777777" w:rsidR="00ED1509" w:rsidRPr="00423177" w:rsidDel="008B6AF4" w:rsidRDefault="00ED1509">
            <w:pPr>
              <w:pStyle w:val="Heading1Numbered"/>
              <w:rPr>
                <w:del w:id="13754" w:author="Donovan Goode" w:date="2018-11-09T10:04:00Z"/>
                <w:rFonts w:ascii="Consolas" w:eastAsia="Times New Roman" w:hAnsi="Consolas" w:cs="Times New Roman"/>
                <w:color w:val="D4D4D4"/>
                <w:sz w:val="21"/>
                <w:szCs w:val="21"/>
              </w:rPr>
              <w:pPrChange w:id="13755" w:author="Donovan Goode" w:date="2018-11-09T10:05:00Z">
                <w:pPr>
                  <w:framePr w:hSpace="180" w:wrap="around" w:vAnchor="text" w:hAnchor="margin" w:xAlign="center" w:y="130"/>
                  <w:shd w:val="clear" w:color="auto" w:fill="1E1E1E"/>
                  <w:spacing w:line="285" w:lineRule="atLeast"/>
                </w:pPr>
              </w:pPrChange>
            </w:pPr>
            <w:del w:id="13756"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w:delText>
              </w:r>
              <w:r w:rsidRPr="00423177" w:rsidDel="008B6AF4">
                <w:rPr>
                  <w:rFonts w:ascii="Consolas" w:eastAsia="Times New Roman" w:hAnsi="Consolas" w:cs="Times New Roman"/>
                  <w:color w:val="808080"/>
                  <w:sz w:val="21"/>
                  <w:szCs w:val="21"/>
                </w:rPr>
                <w:delText>&gt;</w:delText>
              </w:r>
            </w:del>
          </w:p>
          <w:p w14:paraId="53A8EC05" w14:textId="77777777" w:rsidR="00ED1509" w:rsidRPr="00423177" w:rsidDel="008B6AF4" w:rsidRDefault="00ED1509">
            <w:pPr>
              <w:pStyle w:val="Heading1Numbered"/>
              <w:rPr>
                <w:del w:id="13757" w:author="Donovan Goode" w:date="2018-11-09T10:04:00Z"/>
                <w:rFonts w:ascii="Consolas" w:eastAsia="Times New Roman" w:hAnsi="Consolas" w:cs="Times New Roman"/>
                <w:color w:val="D4D4D4"/>
                <w:sz w:val="21"/>
                <w:szCs w:val="21"/>
              </w:rPr>
              <w:pPrChange w:id="13758" w:author="Donovan Goode" w:date="2018-11-09T10:05:00Z">
                <w:pPr>
                  <w:framePr w:hSpace="180" w:wrap="around" w:vAnchor="text" w:hAnchor="margin" w:xAlign="center" w:y="130"/>
                  <w:shd w:val="clear" w:color="auto" w:fill="1E1E1E"/>
                  <w:spacing w:line="285" w:lineRule="atLeast"/>
                </w:pPr>
              </w:pPrChange>
            </w:pPr>
            <w:del w:id="13759"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"progress-bar"</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12736265" w14:textId="77777777" w:rsidR="00ED1509" w:rsidRPr="00423177" w:rsidDel="008B6AF4" w:rsidRDefault="00ED1509">
            <w:pPr>
              <w:pStyle w:val="Heading1Numbered"/>
              <w:rPr>
                <w:del w:id="13760" w:author="Donovan Goode" w:date="2018-11-09T10:04:00Z"/>
                <w:rFonts w:ascii="Consolas" w:eastAsia="Times New Roman" w:hAnsi="Consolas" w:cs="Times New Roman"/>
                <w:color w:val="D4D4D4"/>
                <w:sz w:val="21"/>
                <w:szCs w:val="21"/>
              </w:rPr>
              <w:pPrChange w:id="13761" w:author="Donovan Goode" w:date="2018-11-09T10:05:00Z">
                <w:pPr>
                  <w:framePr w:hSpace="180" w:wrap="around" w:vAnchor="text" w:hAnchor="margin" w:xAlign="center" w:y="130"/>
                  <w:shd w:val="clear" w:color="auto" w:fill="1E1E1E"/>
                  <w:spacing w:line="285" w:lineRule="atLeast"/>
                </w:pPr>
              </w:pPrChange>
            </w:pPr>
            <w:del w:id="13762"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6F9289B7" w14:textId="77777777" w:rsidR="00ED1509" w:rsidRPr="00423177" w:rsidDel="008B6AF4" w:rsidRDefault="00ED1509">
            <w:pPr>
              <w:pStyle w:val="Heading1Numbered"/>
              <w:rPr>
                <w:del w:id="13763" w:author="Donovan Goode" w:date="2018-11-09T10:04:00Z"/>
                <w:rFonts w:ascii="Consolas" w:eastAsia="Times New Roman" w:hAnsi="Consolas" w:cs="Times New Roman"/>
                <w:color w:val="D4D4D4"/>
                <w:sz w:val="21"/>
                <w:szCs w:val="21"/>
              </w:rPr>
              <w:pPrChange w:id="13764" w:author="Donovan Goode" w:date="2018-11-09T10:05:00Z">
                <w:pPr>
                  <w:framePr w:hSpace="180" w:wrap="around" w:vAnchor="text" w:hAnchor="margin" w:xAlign="center" w:y="130"/>
                  <w:shd w:val="clear" w:color="auto" w:fill="1E1E1E"/>
                  <w:spacing w:line="285" w:lineRule="atLeast"/>
                </w:pPr>
              </w:pPrChange>
            </w:pPr>
            <w:del w:id="13765"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href</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"bs-wizard-dot"</w:delText>
              </w:r>
              <w:r w:rsidRPr="00423177" w:rsidDel="008B6AF4">
                <w:rPr>
                  <w:rFonts w:ascii="Consolas" w:eastAsia="Times New Roman" w:hAnsi="Consolas" w:cs="Times New Roman"/>
                  <w:color w:val="808080"/>
                  <w:sz w:val="21"/>
                  <w:szCs w:val="21"/>
                </w:rPr>
                <w:delText>&gt;&lt;/</w:delText>
              </w:r>
              <w:r w:rsidRPr="00423177" w:rsidDel="008B6AF4">
                <w:rPr>
                  <w:rFonts w:ascii="Consolas" w:eastAsia="Times New Roman" w:hAnsi="Consolas" w:cs="Times New Roman"/>
                  <w:color w:val="569CD6"/>
                  <w:sz w:val="21"/>
                  <w:szCs w:val="21"/>
                </w:rPr>
                <w:delText>a</w:delText>
              </w:r>
              <w:r w:rsidRPr="00423177" w:rsidDel="008B6AF4">
                <w:rPr>
                  <w:rFonts w:ascii="Consolas" w:eastAsia="Times New Roman" w:hAnsi="Consolas" w:cs="Times New Roman"/>
                  <w:color w:val="808080"/>
                  <w:sz w:val="21"/>
                  <w:szCs w:val="21"/>
                </w:rPr>
                <w:delText>&gt;</w:delText>
              </w:r>
            </w:del>
          </w:p>
          <w:p w14:paraId="63BA2731" w14:textId="77777777" w:rsidR="00ED1509" w:rsidRPr="00423177" w:rsidDel="008B6AF4" w:rsidRDefault="00ED1509">
            <w:pPr>
              <w:pStyle w:val="Heading1Numbered"/>
              <w:rPr>
                <w:del w:id="13766" w:author="Donovan Goode" w:date="2018-11-09T10:04:00Z"/>
                <w:rFonts w:ascii="Consolas" w:eastAsia="Times New Roman" w:hAnsi="Consolas" w:cs="Times New Roman"/>
                <w:color w:val="D4D4D4"/>
                <w:sz w:val="21"/>
                <w:szCs w:val="21"/>
              </w:rPr>
              <w:pPrChange w:id="13767" w:author="Donovan Goode" w:date="2018-11-09T10:05:00Z">
                <w:pPr>
                  <w:framePr w:hSpace="180" w:wrap="around" w:vAnchor="text" w:hAnchor="margin" w:xAlign="center" w:y="130"/>
                  <w:shd w:val="clear" w:color="auto" w:fill="1E1E1E"/>
                  <w:spacing w:line="285" w:lineRule="atLeast"/>
                </w:pPr>
              </w:pPrChange>
            </w:pPr>
            <w:del w:id="13768"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9CDCFE"/>
                  <w:sz w:val="21"/>
                  <w:szCs w:val="21"/>
                </w:rPr>
                <w:delText>class</w:delText>
              </w:r>
              <w:r w:rsidRPr="00423177" w:rsidDel="008B6AF4">
                <w:rPr>
                  <w:rFonts w:ascii="Consolas" w:eastAsia="Times New Roman" w:hAnsi="Consolas" w:cs="Times New Roman"/>
                  <w:color w:val="D4D4D4"/>
                  <w:sz w:val="21"/>
                  <w:szCs w:val="21"/>
                </w:rPr>
                <w:delText>=</w:delText>
              </w:r>
              <w:r w:rsidRPr="00423177" w:rsidDel="008B6AF4">
                <w:rPr>
                  <w:rFonts w:ascii="Consolas" w:eastAsia="Times New Roman" w:hAnsi="Consolas" w:cs="Times New Roman"/>
                  <w:color w:val="CE9178"/>
                  <w:sz w:val="21"/>
                  <w:szCs w:val="21"/>
                </w:rPr>
                <w:delText>"bs-wizard-info text-center"</w:delText>
              </w:r>
              <w:r w:rsidRPr="00423177" w:rsidDel="008B6AF4">
                <w:rPr>
                  <w:rFonts w:ascii="Consolas" w:eastAsia="Times New Roman" w:hAnsi="Consolas" w:cs="Times New Roman"/>
                  <w:color w:val="808080"/>
                  <w:sz w:val="21"/>
                  <w:szCs w:val="21"/>
                </w:rPr>
                <w:delText>&gt;</w:delText>
              </w:r>
              <w:r w:rsidRPr="00423177" w:rsidDel="008B6AF4">
                <w:rPr>
                  <w:rFonts w:ascii="Consolas" w:eastAsia="Times New Roman" w:hAnsi="Consolas" w:cs="Times New Roman"/>
                  <w:color w:val="D4D4D4"/>
                  <w:sz w:val="21"/>
                  <w:szCs w:val="21"/>
                </w:rPr>
                <w:delText>Package Submitted to OPM</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777E6A6C" w14:textId="77777777" w:rsidR="00ED1509" w:rsidRPr="00423177" w:rsidDel="008B6AF4" w:rsidRDefault="00ED1509">
            <w:pPr>
              <w:pStyle w:val="Heading1Numbered"/>
              <w:rPr>
                <w:del w:id="13769" w:author="Donovan Goode" w:date="2018-11-09T10:04:00Z"/>
                <w:rFonts w:ascii="Consolas" w:eastAsia="Times New Roman" w:hAnsi="Consolas" w:cs="Times New Roman"/>
                <w:color w:val="D4D4D4"/>
                <w:sz w:val="21"/>
                <w:szCs w:val="21"/>
              </w:rPr>
              <w:pPrChange w:id="13770" w:author="Donovan Goode" w:date="2018-11-09T10:05:00Z">
                <w:pPr>
                  <w:framePr w:hSpace="180" w:wrap="around" w:vAnchor="text" w:hAnchor="margin" w:xAlign="center" w:y="130"/>
                  <w:shd w:val="clear" w:color="auto" w:fill="1E1E1E"/>
                  <w:spacing w:line="285" w:lineRule="atLeast"/>
                </w:pPr>
              </w:pPrChange>
            </w:pPr>
            <w:del w:id="13771" w:author="Donovan Goode" w:date="2018-11-09T10:04:00Z">
              <w:r w:rsidRPr="00423177" w:rsidDel="008B6AF4">
                <w:rPr>
                  <w:rFonts w:ascii="Consolas" w:eastAsia="Times New Roman" w:hAnsi="Consolas" w:cs="Times New Roman"/>
                  <w:color w:val="D4D4D4"/>
                  <w:sz w:val="21"/>
                  <w:szCs w:val="21"/>
                </w:rPr>
                <w:delText xml:space="preserve">    </w:delText>
              </w:r>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7C5B974" w14:textId="77777777" w:rsidR="00ED1509" w:rsidRPr="00423177" w:rsidDel="008B6AF4" w:rsidRDefault="00ED1509">
            <w:pPr>
              <w:pStyle w:val="Heading1Numbered"/>
              <w:rPr>
                <w:del w:id="13772" w:author="Donovan Goode" w:date="2018-11-09T10:04:00Z"/>
                <w:rFonts w:ascii="Consolas" w:eastAsia="Times New Roman" w:hAnsi="Consolas" w:cs="Times New Roman"/>
                <w:color w:val="D4D4D4"/>
                <w:sz w:val="21"/>
                <w:szCs w:val="21"/>
              </w:rPr>
              <w:pPrChange w:id="13773" w:author="Donovan Goode" w:date="2018-11-09T10:05:00Z">
                <w:pPr>
                  <w:framePr w:hSpace="180" w:wrap="around" w:vAnchor="text" w:hAnchor="margin" w:xAlign="center" w:y="130"/>
                  <w:shd w:val="clear" w:color="auto" w:fill="1E1E1E"/>
                  <w:spacing w:line="285" w:lineRule="atLeast"/>
                </w:pPr>
              </w:pPrChange>
            </w:pPr>
          </w:p>
          <w:p w14:paraId="076879AD" w14:textId="77777777" w:rsidR="00ED1509" w:rsidRPr="00423177" w:rsidDel="008B6AF4" w:rsidRDefault="00ED1509">
            <w:pPr>
              <w:pStyle w:val="Heading1Numbered"/>
              <w:rPr>
                <w:del w:id="13774" w:author="Donovan Goode" w:date="2018-11-09T10:04:00Z"/>
                <w:rFonts w:ascii="Consolas" w:eastAsia="Times New Roman" w:hAnsi="Consolas" w:cs="Times New Roman"/>
                <w:color w:val="D4D4D4"/>
                <w:sz w:val="21"/>
                <w:szCs w:val="21"/>
              </w:rPr>
              <w:pPrChange w:id="13775" w:author="Donovan Goode" w:date="2018-11-09T10:05:00Z">
                <w:pPr>
                  <w:framePr w:hSpace="180" w:wrap="around" w:vAnchor="text" w:hAnchor="margin" w:xAlign="center" w:y="130"/>
                  <w:shd w:val="clear" w:color="auto" w:fill="1E1E1E"/>
                  <w:spacing w:line="285" w:lineRule="atLeast"/>
                </w:pPr>
              </w:pPrChange>
            </w:pPr>
            <w:del w:id="13776" w:author="Donovan Goode" w:date="2018-11-09T10:04:00Z">
              <w:r w:rsidRPr="00423177" w:rsidDel="008B6AF4">
                <w:rPr>
                  <w:rFonts w:ascii="Consolas" w:eastAsia="Times New Roman" w:hAnsi="Consolas" w:cs="Times New Roman"/>
                  <w:color w:val="808080"/>
                  <w:sz w:val="21"/>
                  <w:szCs w:val="21"/>
                </w:rPr>
                <w:delText>&lt;/</w:delText>
              </w:r>
              <w:r w:rsidRPr="00423177" w:rsidDel="008B6AF4">
                <w:rPr>
                  <w:rFonts w:ascii="Consolas" w:eastAsia="Times New Roman" w:hAnsi="Consolas" w:cs="Times New Roman"/>
                  <w:color w:val="569CD6"/>
                  <w:sz w:val="21"/>
                  <w:szCs w:val="21"/>
                </w:rPr>
                <w:delText>div</w:delText>
              </w:r>
              <w:r w:rsidRPr="00423177" w:rsidDel="008B6AF4">
                <w:rPr>
                  <w:rFonts w:ascii="Consolas" w:eastAsia="Times New Roman" w:hAnsi="Consolas" w:cs="Times New Roman"/>
                  <w:color w:val="808080"/>
                  <w:sz w:val="21"/>
                  <w:szCs w:val="21"/>
                </w:rPr>
                <w:delText>&gt;</w:delText>
              </w:r>
            </w:del>
          </w:p>
          <w:p w14:paraId="4E108FDA" w14:textId="77777777" w:rsidR="00ED1509" w:rsidRPr="00070D44" w:rsidDel="008B6AF4" w:rsidRDefault="00ED1509">
            <w:pPr>
              <w:pStyle w:val="Heading1Numbered"/>
              <w:rPr>
                <w:del w:id="13777" w:author="Donovan Goode" w:date="2018-11-09T10:04:00Z"/>
                <w:rFonts w:ascii="Consolas" w:eastAsia="Times New Roman" w:hAnsi="Consolas" w:cs="Times New Roman"/>
                <w:color w:val="808080"/>
                <w:sz w:val="21"/>
                <w:szCs w:val="21"/>
              </w:rPr>
              <w:pPrChange w:id="13778" w:author="Donovan Goode" w:date="2018-11-09T10:05:00Z">
                <w:pPr>
                  <w:framePr w:hSpace="180" w:wrap="around" w:vAnchor="text" w:hAnchor="margin" w:xAlign="center" w:y="130"/>
                  <w:shd w:val="clear" w:color="auto" w:fill="1E1E1E"/>
                  <w:spacing w:line="285" w:lineRule="atLeast"/>
                </w:pPr>
              </w:pPrChange>
            </w:pPr>
          </w:p>
        </w:tc>
      </w:tr>
      <w:tr w:rsidR="00ED1509" w:rsidDel="008B6AF4" w14:paraId="7ED83310" w14:textId="6EB00A3F" w:rsidTr="00A52519">
        <w:trPr>
          <w:del w:id="13779" w:author="Donovan Goode" w:date="2018-11-09T10:04:00Z"/>
        </w:trPr>
        <w:tc>
          <w:tcPr>
            <w:tcW w:w="1705" w:type="dxa"/>
          </w:tcPr>
          <w:p w14:paraId="74F0E005" w14:textId="77777777" w:rsidR="00ED1509" w:rsidRPr="009373DD" w:rsidDel="008B6AF4" w:rsidRDefault="00ED1509">
            <w:pPr>
              <w:pStyle w:val="Heading1Numbered"/>
              <w:rPr>
                <w:del w:id="13780" w:author="Donovan Goode" w:date="2018-11-09T10:04:00Z"/>
                <w:highlight w:val="yellow"/>
              </w:rPr>
              <w:pPrChange w:id="13781" w:author="Donovan Goode" w:date="2018-11-09T10:05:00Z">
                <w:pPr>
                  <w:framePr w:hSpace="180" w:wrap="around" w:vAnchor="text" w:hAnchor="margin" w:xAlign="center" w:y="130"/>
                  <w:jc w:val="center"/>
                </w:pPr>
              </w:pPrChange>
            </w:pPr>
            <w:del w:id="13782" w:author="Donovan Goode" w:date="2018-11-09T10:04:00Z">
              <w:r w:rsidRPr="009373DD" w:rsidDel="008B6AF4">
                <w:rPr>
                  <w:highlight w:val="yellow"/>
                </w:rPr>
                <w:delText>Step 6 - Package Submitted to OPM</w:delText>
              </w:r>
            </w:del>
          </w:p>
        </w:tc>
        <w:tc>
          <w:tcPr>
            <w:tcW w:w="9905" w:type="dxa"/>
          </w:tcPr>
          <w:p w14:paraId="57CF1F6B" w14:textId="77777777" w:rsidR="00ED1509" w:rsidRPr="006C7DD3" w:rsidDel="008B6AF4" w:rsidRDefault="00ED1509">
            <w:pPr>
              <w:pStyle w:val="Heading1Numbered"/>
              <w:rPr>
                <w:del w:id="13783" w:author="Donovan Goode" w:date="2018-11-09T10:04:00Z"/>
                <w:rFonts w:ascii="Consolas" w:eastAsia="Times New Roman" w:hAnsi="Consolas" w:cs="Times New Roman"/>
                <w:color w:val="D4D4D4"/>
                <w:sz w:val="21"/>
                <w:szCs w:val="21"/>
              </w:rPr>
              <w:pPrChange w:id="13784" w:author="Donovan Goode" w:date="2018-11-09T10:05:00Z">
                <w:pPr>
                  <w:framePr w:hSpace="180" w:wrap="around" w:vAnchor="text" w:hAnchor="margin" w:xAlign="center" w:y="130"/>
                  <w:shd w:val="clear" w:color="auto" w:fill="1E1E1E"/>
                  <w:spacing w:line="285" w:lineRule="atLeast"/>
                </w:pPr>
              </w:pPrChange>
            </w:pPr>
            <w:del w:id="13785" w:author="Donovan Goode" w:date="2018-11-09T10:04:00Z">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"row bs-wizard"</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style</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"border-bottom:0;"</w:delText>
              </w:r>
              <w:r w:rsidRPr="006C7DD3" w:rsidDel="008B6AF4">
                <w:rPr>
                  <w:rFonts w:ascii="Consolas" w:eastAsia="Times New Roman" w:hAnsi="Consolas" w:cs="Times New Roman"/>
                  <w:color w:val="808080"/>
                  <w:sz w:val="21"/>
                  <w:szCs w:val="21"/>
                </w:rPr>
                <w:delText>&gt;</w:delText>
              </w:r>
            </w:del>
          </w:p>
          <w:p w14:paraId="3FF53299" w14:textId="77777777" w:rsidR="00ED1509" w:rsidRPr="006C7DD3" w:rsidDel="008B6AF4" w:rsidRDefault="00ED1509">
            <w:pPr>
              <w:pStyle w:val="Heading1Numbered"/>
              <w:rPr>
                <w:del w:id="13786" w:author="Donovan Goode" w:date="2018-11-09T10:04:00Z"/>
                <w:rFonts w:ascii="Consolas" w:eastAsia="Times New Roman" w:hAnsi="Consolas" w:cs="Times New Roman"/>
                <w:color w:val="D4D4D4"/>
                <w:sz w:val="21"/>
                <w:szCs w:val="21"/>
              </w:rPr>
              <w:pPrChange w:id="13787" w:author="Donovan Goode" w:date="2018-11-09T10:05:00Z">
                <w:pPr>
                  <w:framePr w:hSpace="180" w:wrap="around" w:vAnchor="text" w:hAnchor="margin" w:xAlign="center" w:y="130"/>
                  <w:shd w:val="clear" w:color="auto" w:fill="1E1E1E"/>
                  <w:spacing w:line="285" w:lineRule="atLeast"/>
                </w:pPr>
              </w:pPrChange>
            </w:pPr>
          </w:p>
          <w:p w14:paraId="3CA2F28C" w14:textId="77777777" w:rsidR="00ED1509" w:rsidRPr="006C7DD3" w:rsidDel="008B6AF4" w:rsidRDefault="00ED1509">
            <w:pPr>
              <w:pStyle w:val="Heading1Numbered"/>
              <w:rPr>
                <w:del w:id="13788" w:author="Donovan Goode" w:date="2018-11-09T10:04:00Z"/>
                <w:rFonts w:ascii="Consolas" w:eastAsia="Times New Roman" w:hAnsi="Consolas" w:cs="Times New Roman"/>
                <w:color w:val="D4D4D4"/>
                <w:sz w:val="21"/>
                <w:szCs w:val="21"/>
              </w:rPr>
              <w:pPrChange w:id="13789" w:author="Donovan Goode" w:date="2018-11-09T10:05:00Z">
                <w:pPr>
                  <w:framePr w:hSpace="180" w:wrap="around" w:vAnchor="text" w:hAnchor="margin" w:xAlign="center" w:y="130"/>
                  <w:shd w:val="clear" w:color="auto" w:fill="1E1E1E"/>
                  <w:spacing w:line="285" w:lineRule="atLeast"/>
                </w:pPr>
              </w:pPrChange>
            </w:pPr>
            <w:del w:id="13790"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"col-xs-3 bs-wizard-step complete"</w:delText>
              </w:r>
              <w:r w:rsidRPr="006C7DD3" w:rsidDel="008B6AF4">
                <w:rPr>
                  <w:rFonts w:ascii="Consolas" w:eastAsia="Times New Roman" w:hAnsi="Consolas" w:cs="Times New Roman"/>
                  <w:color w:val="808080"/>
                  <w:sz w:val="21"/>
                  <w:szCs w:val="21"/>
                </w:rPr>
                <w:delText>&gt;</w:delText>
              </w:r>
            </w:del>
          </w:p>
          <w:p w14:paraId="523FABF7" w14:textId="77777777" w:rsidR="00ED1509" w:rsidRPr="006C7DD3" w:rsidDel="008B6AF4" w:rsidRDefault="00ED1509">
            <w:pPr>
              <w:pStyle w:val="Heading1Numbered"/>
              <w:rPr>
                <w:del w:id="13791" w:author="Donovan Goode" w:date="2018-11-09T10:04:00Z"/>
                <w:rFonts w:ascii="Consolas" w:eastAsia="Times New Roman" w:hAnsi="Consolas" w:cs="Times New Roman"/>
                <w:color w:val="D4D4D4"/>
                <w:sz w:val="21"/>
                <w:szCs w:val="21"/>
              </w:rPr>
              <w:pPrChange w:id="13792" w:author="Donovan Goode" w:date="2018-11-09T10:05:00Z">
                <w:pPr>
                  <w:framePr w:hSpace="180" w:wrap="around" w:vAnchor="text" w:hAnchor="margin" w:xAlign="center" w:y="130"/>
                  <w:shd w:val="clear" w:color="auto" w:fill="1E1E1E"/>
                  <w:spacing w:line="285" w:lineRule="atLeast"/>
                </w:pPr>
              </w:pPrChange>
            </w:pPr>
            <w:del w:id="13793"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"text-center bs-wizard-stepnum"</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Step 1</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FB50B07" w14:textId="77777777" w:rsidR="00ED1509" w:rsidRPr="006C7DD3" w:rsidDel="008B6AF4" w:rsidRDefault="00ED1509">
            <w:pPr>
              <w:pStyle w:val="Heading1Numbered"/>
              <w:rPr>
                <w:del w:id="13794" w:author="Donovan Goode" w:date="2018-11-09T10:04:00Z"/>
                <w:rFonts w:ascii="Consolas" w:eastAsia="Times New Roman" w:hAnsi="Consolas" w:cs="Times New Roman"/>
                <w:color w:val="D4D4D4"/>
                <w:sz w:val="21"/>
                <w:szCs w:val="21"/>
              </w:rPr>
              <w:pPrChange w:id="13795" w:author="Donovan Goode" w:date="2018-11-09T10:05:00Z">
                <w:pPr>
                  <w:framePr w:hSpace="180" w:wrap="around" w:vAnchor="text" w:hAnchor="margin" w:xAlign="center" w:y="130"/>
                  <w:shd w:val="clear" w:color="auto" w:fill="1E1E1E"/>
                  <w:spacing w:line="285" w:lineRule="atLeast"/>
                </w:pPr>
              </w:pPrChange>
            </w:pPr>
            <w:del w:id="13796"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w:delText>
              </w:r>
              <w:r w:rsidRPr="006C7DD3" w:rsidDel="008B6AF4">
                <w:rPr>
                  <w:rFonts w:ascii="Consolas" w:eastAsia="Times New Roman" w:hAnsi="Consolas" w:cs="Times New Roman"/>
                  <w:color w:val="808080"/>
                  <w:sz w:val="21"/>
                  <w:szCs w:val="21"/>
                </w:rPr>
                <w:delText>&gt;</w:delText>
              </w:r>
            </w:del>
          </w:p>
          <w:p w14:paraId="0F7505C1" w14:textId="77777777" w:rsidR="00ED1509" w:rsidRPr="006C7DD3" w:rsidDel="008B6AF4" w:rsidRDefault="00ED1509">
            <w:pPr>
              <w:pStyle w:val="Heading1Numbered"/>
              <w:rPr>
                <w:del w:id="13797" w:author="Donovan Goode" w:date="2018-11-09T10:04:00Z"/>
                <w:rFonts w:ascii="Consolas" w:eastAsia="Times New Roman" w:hAnsi="Consolas" w:cs="Times New Roman"/>
                <w:color w:val="D4D4D4"/>
                <w:sz w:val="21"/>
                <w:szCs w:val="21"/>
              </w:rPr>
              <w:pPrChange w:id="13798" w:author="Donovan Goode" w:date="2018-11-09T10:05:00Z">
                <w:pPr>
                  <w:framePr w:hSpace="180" w:wrap="around" w:vAnchor="text" w:hAnchor="margin" w:xAlign="center" w:y="130"/>
                  <w:shd w:val="clear" w:color="auto" w:fill="1E1E1E"/>
                  <w:spacing w:line="285" w:lineRule="atLeast"/>
                </w:pPr>
              </w:pPrChange>
            </w:pPr>
            <w:del w:id="13799"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"progress-bar"</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176A7A7B" w14:textId="77777777" w:rsidR="00ED1509" w:rsidRPr="006C7DD3" w:rsidDel="008B6AF4" w:rsidRDefault="00ED1509">
            <w:pPr>
              <w:pStyle w:val="Heading1Numbered"/>
              <w:rPr>
                <w:del w:id="13800" w:author="Donovan Goode" w:date="2018-11-09T10:04:00Z"/>
                <w:rFonts w:ascii="Consolas" w:eastAsia="Times New Roman" w:hAnsi="Consolas" w:cs="Times New Roman"/>
                <w:color w:val="D4D4D4"/>
                <w:sz w:val="21"/>
                <w:szCs w:val="21"/>
              </w:rPr>
              <w:pPrChange w:id="13801" w:author="Donovan Goode" w:date="2018-11-09T10:05:00Z">
                <w:pPr>
                  <w:framePr w:hSpace="180" w:wrap="around" w:vAnchor="text" w:hAnchor="margin" w:xAlign="center" w:y="130"/>
                  <w:shd w:val="clear" w:color="auto" w:fill="1E1E1E"/>
                  <w:spacing w:line="285" w:lineRule="atLeast"/>
                </w:pPr>
              </w:pPrChange>
            </w:pPr>
            <w:del w:id="13802"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AE99174" w14:textId="77777777" w:rsidR="00ED1509" w:rsidRPr="006C7DD3" w:rsidDel="008B6AF4" w:rsidRDefault="00ED1509">
            <w:pPr>
              <w:pStyle w:val="Heading1Numbered"/>
              <w:rPr>
                <w:del w:id="13803" w:author="Donovan Goode" w:date="2018-11-09T10:04:00Z"/>
                <w:rFonts w:ascii="Consolas" w:eastAsia="Times New Roman" w:hAnsi="Consolas" w:cs="Times New Roman"/>
                <w:color w:val="D4D4D4"/>
                <w:sz w:val="21"/>
                <w:szCs w:val="21"/>
              </w:rPr>
              <w:pPrChange w:id="13804" w:author="Donovan Goode" w:date="2018-11-09T10:05:00Z">
                <w:pPr>
                  <w:framePr w:hSpace="180" w:wrap="around" w:vAnchor="text" w:hAnchor="margin" w:xAlign="center" w:y="130"/>
                  <w:shd w:val="clear" w:color="auto" w:fill="1E1E1E"/>
                  <w:spacing w:line="285" w:lineRule="atLeast"/>
                </w:pPr>
              </w:pPrChange>
            </w:pPr>
            <w:del w:id="13805"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href</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"bs-wizard-dot"</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808080"/>
                  <w:sz w:val="21"/>
                  <w:szCs w:val="21"/>
                </w:rPr>
                <w:delText>&gt;</w:delText>
              </w:r>
            </w:del>
          </w:p>
          <w:p w14:paraId="1D7E0801" w14:textId="77777777" w:rsidR="00ED1509" w:rsidRPr="006C7DD3" w:rsidDel="008B6AF4" w:rsidRDefault="00ED1509">
            <w:pPr>
              <w:pStyle w:val="Heading1Numbered"/>
              <w:rPr>
                <w:del w:id="13806" w:author="Donovan Goode" w:date="2018-11-09T10:04:00Z"/>
                <w:rFonts w:ascii="Consolas" w:eastAsia="Times New Roman" w:hAnsi="Consolas" w:cs="Times New Roman"/>
                <w:color w:val="D4D4D4"/>
                <w:sz w:val="21"/>
                <w:szCs w:val="21"/>
              </w:rPr>
              <w:pPrChange w:id="13807" w:author="Donovan Goode" w:date="2018-11-09T10:05:00Z">
                <w:pPr>
                  <w:framePr w:hSpace="180" w:wrap="around" w:vAnchor="text" w:hAnchor="margin" w:xAlign="center" w:y="130"/>
                  <w:shd w:val="clear" w:color="auto" w:fill="1E1E1E"/>
                  <w:spacing w:line="285" w:lineRule="atLeast"/>
                </w:pPr>
              </w:pPrChange>
            </w:pPr>
            <w:del w:id="13808"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"bs-wizard-info text-center"</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Retirement Application</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0705C165" w14:textId="77777777" w:rsidR="00ED1509" w:rsidRPr="006C7DD3" w:rsidDel="008B6AF4" w:rsidRDefault="00ED1509">
            <w:pPr>
              <w:pStyle w:val="Heading1Numbered"/>
              <w:rPr>
                <w:del w:id="13809" w:author="Donovan Goode" w:date="2018-11-09T10:04:00Z"/>
                <w:rFonts w:ascii="Consolas" w:eastAsia="Times New Roman" w:hAnsi="Consolas" w:cs="Times New Roman"/>
                <w:color w:val="D4D4D4"/>
                <w:sz w:val="21"/>
                <w:szCs w:val="21"/>
              </w:rPr>
              <w:pPrChange w:id="13810" w:author="Donovan Goode" w:date="2018-11-09T10:05:00Z">
                <w:pPr>
                  <w:framePr w:hSpace="180" w:wrap="around" w:vAnchor="text" w:hAnchor="margin" w:xAlign="center" w:y="130"/>
                  <w:shd w:val="clear" w:color="auto" w:fill="1E1E1E"/>
                  <w:spacing w:line="285" w:lineRule="atLeast"/>
                </w:pPr>
              </w:pPrChange>
            </w:pPr>
            <w:del w:id="13811"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02D8E78F" w14:textId="77777777" w:rsidR="00ED1509" w:rsidRPr="006C7DD3" w:rsidDel="008B6AF4" w:rsidRDefault="00ED1509">
            <w:pPr>
              <w:pStyle w:val="Heading1Numbered"/>
              <w:rPr>
                <w:del w:id="13812" w:author="Donovan Goode" w:date="2018-11-09T10:04:00Z"/>
                <w:rFonts w:ascii="Consolas" w:eastAsia="Times New Roman" w:hAnsi="Consolas" w:cs="Times New Roman"/>
                <w:color w:val="D4D4D4"/>
                <w:sz w:val="21"/>
                <w:szCs w:val="21"/>
              </w:rPr>
              <w:pPrChange w:id="13813" w:author="Donovan Goode" w:date="2018-11-09T10:05:00Z">
                <w:pPr>
                  <w:framePr w:hSpace="180" w:wrap="around" w:vAnchor="text" w:hAnchor="margin" w:xAlign="center" w:y="130"/>
                  <w:shd w:val="clear" w:color="auto" w:fill="1E1E1E"/>
                  <w:spacing w:line="285" w:lineRule="atLeast"/>
                </w:pPr>
              </w:pPrChange>
            </w:pPr>
          </w:p>
          <w:p w14:paraId="5637FE56" w14:textId="77777777" w:rsidR="00ED1509" w:rsidRPr="006C7DD3" w:rsidDel="008B6AF4" w:rsidRDefault="00ED1509">
            <w:pPr>
              <w:pStyle w:val="Heading1Numbered"/>
              <w:rPr>
                <w:del w:id="13814" w:author="Donovan Goode" w:date="2018-11-09T10:04:00Z"/>
                <w:rFonts w:ascii="Consolas" w:eastAsia="Times New Roman" w:hAnsi="Consolas" w:cs="Times New Roman"/>
                <w:color w:val="D4D4D4"/>
                <w:sz w:val="21"/>
                <w:szCs w:val="21"/>
              </w:rPr>
              <w:pPrChange w:id="13815" w:author="Donovan Goode" w:date="2018-11-09T10:05:00Z">
                <w:pPr>
                  <w:framePr w:hSpace="180" w:wrap="around" w:vAnchor="text" w:hAnchor="margin" w:xAlign="center" w:y="130"/>
                  <w:shd w:val="clear" w:color="auto" w:fill="1E1E1E"/>
                  <w:spacing w:line="285" w:lineRule="atLeast"/>
                </w:pPr>
              </w:pPrChange>
            </w:pPr>
            <w:del w:id="13816"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"col-xs-3 bs-wizard-step complete"</w:delText>
              </w:r>
              <w:r w:rsidRPr="006C7DD3" w:rsidDel="008B6AF4">
                <w:rPr>
                  <w:rFonts w:ascii="Consolas" w:eastAsia="Times New Roman" w:hAnsi="Consolas" w:cs="Times New Roman"/>
                  <w:color w:val="808080"/>
                  <w:sz w:val="21"/>
                  <w:szCs w:val="21"/>
                </w:rPr>
                <w:delText>&gt;</w:delText>
              </w:r>
            </w:del>
          </w:p>
          <w:p w14:paraId="3D251B96" w14:textId="77777777" w:rsidR="00ED1509" w:rsidRPr="006C7DD3" w:rsidDel="008B6AF4" w:rsidRDefault="00ED1509">
            <w:pPr>
              <w:pStyle w:val="Heading1Numbered"/>
              <w:rPr>
                <w:del w:id="13817" w:author="Donovan Goode" w:date="2018-11-09T10:04:00Z"/>
                <w:rFonts w:ascii="Consolas" w:eastAsia="Times New Roman" w:hAnsi="Consolas" w:cs="Times New Roman"/>
                <w:color w:val="D4D4D4"/>
                <w:sz w:val="21"/>
                <w:szCs w:val="21"/>
              </w:rPr>
              <w:pPrChange w:id="13818" w:author="Donovan Goode" w:date="2018-11-09T10:05:00Z">
                <w:pPr>
                  <w:framePr w:hSpace="180" w:wrap="around" w:vAnchor="text" w:hAnchor="margin" w:xAlign="center" w:y="130"/>
                  <w:shd w:val="clear" w:color="auto" w:fill="1E1E1E"/>
                  <w:spacing w:line="285" w:lineRule="atLeast"/>
                </w:pPr>
              </w:pPrChange>
            </w:pPr>
            <w:del w:id="13819"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6A9955"/>
                  <w:sz w:val="21"/>
                  <w:szCs w:val="21"/>
                </w:rPr>
                <w:delText>&lt;!-- complete --&gt;</w:delText>
              </w:r>
            </w:del>
          </w:p>
          <w:p w14:paraId="53A01B03" w14:textId="77777777" w:rsidR="00ED1509" w:rsidRPr="006C7DD3" w:rsidDel="008B6AF4" w:rsidRDefault="00ED1509">
            <w:pPr>
              <w:pStyle w:val="Heading1Numbered"/>
              <w:rPr>
                <w:del w:id="13820" w:author="Donovan Goode" w:date="2018-11-09T10:04:00Z"/>
                <w:rFonts w:ascii="Consolas" w:eastAsia="Times New Roman" w:hAnsi="Consolas" w:cs="Times New Roman"/>
                <w:color w:val="D4D4D4"/>
                <w:sz w:val="21"/>
                <w:szCs w:val="21"/>
              </w:rPr>
              <w:pPrChange w:id="13821" w:author="Donovan Goode" w:date="2018-11-09T10:05:00Z">
                <w:pPr>
                  <w:framePr w:hSpace="180" w:wrap="around" w:vAnchor="text" w:hAnchor="margin" w:xAlign="center" w:y="130"/>
                  <w:shd w:val="clear" w:color="auto" w:fill="1E1E1E"/>
                  <w:spacing w:line="285" w:lineRule="atLeast"/>
                </w:pPr>
              </w:pPrChange>
            </w:pPr>
            <w:del w:id="13822"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"text-center bs-wizard-stepnum"</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Step 2</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403933E8" w14:textId="77777777" w:rsidR="00ED1509" w:rsidRPr="006C7DD3" w:rsidDel="008B6AF4" w:rsidRDefault="00ED1509">
            <w:pPr>
              <w:pStyle w:val="Heading1Numbered"/>
              <w:rPr>
                <w:del w:id="13823" w:author="Donovan Goode" w:date="2018-11-09T10:04:00Z"/>
                <w:rFonts w:ascii="Consolas" w:eastAsia="Times New Roman" w:hAnsi="Consolas" w:cs="Times New Roman"/>
                <w:color w:val="D4D4D4"/>
                <w:sz w:val="21"/>
                <w:szCs w:val="21"/>
              </w:rPr>
              <w:pPrChange w:id="13824" w:author="Donovan Goode" w:date="2018-11-09T10:05:00Z">
                <w:pPr>
                  <w:framePr w:hSpace="180" w:wrap="around" w:vAnchor="text" w:hAnchor="margin" w:xAlign="center" w:y="130"/>
                  <w:shd w:val="clear" w:color="auto" w:fill="1E1E1E"/>
                  <w:spacing w:line="285" w:lineRule="atLeast"/>
                </w:pPr>
              </w:pPrChange>
            </w:pPr>
            <w:del w:id="13825"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w:delText>
              </w:r>
              <w:r w:rsidRPr="006C7DD3" w:rsidDel="008B6AF4">
                <w:rPr>
                  <w:rFonts w:ascii="Consolas" w:eastAsia="Times New Roman" w:hAnsi="Consolas" w:cs="Times New Roman"/>
                  <w:color w:val="808080"/>
                  <w:sz w:val="21"/>
                  <w:szCs w:val="21"/>
                </w:rPr>
                <w:delText>&gt;</w:delText>
              </w:r>
            </w:del>
          </w:p>
          <w:p w14:paraId="6D8921BF" w14:textId="77777777" w:rsidR="00ED1509" w:rsidRPr="006C7DD3" w:rsidDel="008B6AF4" w:rsidRDefault="00ED1509">
            <w:pPr>
              <w:pStyle w:val="Heading1Numbered"/>
              <w:rPr>
                <w:del w:id="13826" w:author="Donovan Goode" w:date="2018-11-09T10:04:00Z"/>
                <w:rFonts w:ascii="Consolas" w:eastAsia="Times New Roman" w:hAnsi="Consolas" w:cs="Times New Roman"/>
                <w:color w:val="D4D4D4"/>
                <w:sz w:val="21"/>
                <w:szCs w:val="21"/>
              </w:rPr>
              <w:pPrChange w:id="13827" w:author="Donovan Goode" w:date="2018-11-09T10:05:00Z">
                <w:pPr>
                  <w:framePr w:hSpace="180" w:wrap="around" w:vAnchor="text" w:hAnchor="margin" w:xAlign="center" w:y="130"/>
                  <w:shd w:val="clear" w:color="auto" w:fill="1E1E1E"/>
                  <w:spacing w:line="285" w:lineRule="atLeast"/>
                </w:pPr>
              </w:pPrChange>
            </w:pPr>
            <w:del w:id="13828"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"progress-bar"</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40E08DC1" w14:textId="77777777" w:rsidR="00ED1509" w:rsidRPr="006C7DD3" w:rsidDel="008B6AF4" w:rsidRDefault="00ED1509">
            <w:pPr>
              <w:pStyle w:val="Heading1Numbered"/>
              <w:rPr>
                <w:del w:id="13829" w:author="Donovan Goode" w:date="2018-11-09T10:04:00Z"/>
                <w:rFonts w:ascii="Consolas" w:eastAsia="Times New Roman" w:hAnsi="Consolas" w:cs="Times New Roman"/>
                <w:color w:val="D4D4D4"/>
                <w:sz w:val="21"/>
                <w:szCs w:val="21"/>
              </w:rPr>
              <w:pPrChange w:id="13830" w:author="Donovan Goode" w:date="2018-11-09T10:05:00Z">
                <w:pPr>
                  <w:framePr w:hSpace="180" w:wrap="around" w:vAnchor="text" w:hAnchor="margin" w:xAlign="center" w:y="130"/>
                  <w:shd w:val="clear" w:color="auto" w:fill="1E1E1E"/>
                  <w:spacing w:line="285" w:lineRule="atLeast"/>
                </w:pPr>
              </w:pPrChange>
            </w:pPr>
            <w:del w:id="13831"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01AAF836" w14:textId="77777777" w:rsidR="00ED1509" w:rsidRPr="006C7DD3" w:rsidDel="008B6AF4" w:rsidRDefault="00ED1509">
            <w:pPr>
              <w:pStyle w:val="Heading1Numbered"/>
              <w:rPr>
                <w:del w:id="13832" w:author="Donovan Goode" w:date="2018-11-09T10:04:00Z"/>
                <w:rFonts w:ascii="Consolas" w:eastAsia="Times New Roman" w:hAnsi="Consolas" w:cs="Times New Roman"/>
                <w:color w:val="D4D4D4"/>
                <w:sz w:val="21"/>
                <w:szCs w:val="21"/>
              </w:rPr>
              <w:pPrChange w:id="13833" w:author="Donovan Goode" w:date="2018-11-09T10:05:00Z">
                <w:pPr>
                  <w:framePr w:hSpace="180" w:wrap="around" w:vAnchor="text" w:hAnchor="margin" w:xAlign="center" w:y="130"/>
                  <w:shd w:val="clear" w:color="auto" w:fill="1E1E1E"/>
                  <w:spacing w:line="285" w:lineRule="atLeast"/>
                </w:pPr>
              </w:pPrChange>
            </w:pPr>
            <w:del w:id="13834"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href</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"bs-wizard-dot"</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808080"/>
                  <w:sz w:val="21"/>
                  <w:szCs w:val="21"/>
                </w:rPr>
                <w:delText>&gt;</w:delText>
              </w:r>
            </w:del>
          </w:p>
          <w:p w14:paraId="1700F3F4" w14:textId="77777777" w:rsidR="00ED1509" w:rsidRPr="006C7DD3" w:rsidDel="008B6AF4" w:rsidRDefault="00ED1509">
            <w:pPr>
              <w:pStyle w:val="Heading1Numbered"/>
              <w:rPr>
                <w:del w:id="13835" w:author="Donovan Goode" w:date="2018-11-09T10:04:00Z"/>
                <w:rFonts w:ascii="Consolas" w:eastAsia="Times New Roman" w:hAnsi="Consolas" w:cs="Times New Roman"/>
                <w:color w:val="D4D4D4"/>
                <w:sz w:val="21"/>
                <w:szCs w:val="21"/>
              </w:rPr>
              <w:pPrChange w:id="13836" w:author="Donovan Goode" w:date="2018-11-09T10:05:00Z">
                <w:pPr>
                  <w:framePr w:hSpace="180" w:wrap="around" w:vAnchor="text" w:hAnchor="margin" w:xAlign="center" w:y="130"/>
                  <w:shd w:val="clear" w:color="auto" w:fill="1E1E1E"/>
                  <w:spacing w:line="285" w:lineRule="atLeast"/>
                </w:pPr>
              </w:pPrChange>
            </w:pPr>
            <w:del w:id="13837"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"bs-wizard-info text-center"</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Summary of Service</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1A9BA44C" w14:textId="77777777" w:rsidR="00ED1509" w:rsidRPr="006C7DD3" w:rsidDel="008B6AF4" w:rsidRDefault="00ED1509">
            <w:pPr>
              <w:pStyle w:val="Heading1Numbered"/>
              <w:rPr>
                <w:del w:id="13838" w:author="Donovan Goode" w:date="2018-11-09T10:04:00Z"/>
                <w:rFonts w:ascii="Consolas" w:eastAsia="Times New Roman" w:hAnsi="Consolas" w:cs="Times New Roman"/>
                <w:color w:val="D4D4D4"/>
                <w:sz w:val="21"/>
                <w:szCs w:val="21"/>
              </w:rPr>
              <w:pPrChange w:id="13839" w:author="Donovan Goode" w:date="2018-11-09T10:05:00Z">
                <w:pPr>
                  <w:framePr w:hSpace="180" w:wrap="around" w:vAnchor="text" w:hAnchor="margin" w:xAlign="center" w:y="130"/>
                  <w:shd w:val="clear" w:color="auto" w:fill="1E1E1E"/>
                  <w:spacing w:line="285" w:lineRule="atLeast"/>
                </w:pPr>
              </w:pPrChange>
            </w:pPr>
            <w:del w:id="13840"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5FFABB1E" w14:textId="77777777" w:rsidR="00ED1509" w:rsidRPr="006C7DD3" w:rsidDel="008B6AF4" w:rsidRDefault="00ED1509">
            <w:pPr>
              <w:pStyle w:val="Heading1Numbered"/>
              <w:rPr>
                <w:del w:id="13841" w:author="Donovan Goode" w:date="2018-11-09T10:04:00Z"/>
                <w:rFonts w:ascii="Consolas" w:eastAsia="Times New Roman" w:hAnsi="Consolas" w:cs="Times New Roman"/>
                <w:color w:val="D4D4D4"/>
                <w:sz w:val="21"/>
                <w:szCs w:val="21"/>
              </w:rPr>
              <w:pPrChange w:id="13842" w:author="Donovan Goode" w:date="2018-11-09T10:05:00Z">
                <w:pPr>
                  <w:framePr w:hSpace="180" w:wrap="around" w:vAnchor="text" w:hAnchor="margin" w:xAlign="center" w:y="130"/>
                  <w:shd w:val="clear" w:color="auto" w:fill="1E1E1E"/>
                  <w:spacing w:line="285" w:lineRule="atLeast"/>
                </w:pPr>
              </w:pPrChange>
            </w:pPr>
          </w:p>
          <w:p w14:paraId="30E960FD" w14:textId="77777777" w:rsidR="00ED1509" w:rsidRPr="006C7DD3" w:rsidDel="008B6AF4" w:rsidRDefault="00ED1509">
            <w:pPr>
              <w:pStyle w:val="Heading1Numbered"/>
              <w:rPr>
                <w:del w:id="13843" w:author="Donovan Goode" w:date="2018-11-09T10:04:00Z"/>
                <w:rFonts w:ascii="Consolas" w:eastAsia="Times New Roman" w:hAnsi="Consolas" w:cs="Times New Roman"/>
                <w:color w:val="D4D4D4"/>
                <w:sz w:val="21"/>
                <w:szCs w:val="21"/>
              </w:rPr>
              <w:pPrChange w:id="13844" w:author="Donovan Goode" w:date="2018-11-09T10:05:00Z">
                <w:pPr>
                  <w:framePr w:hSpace="180" w:wrap="around" w:vAnchor="text" w:hAnchor="margin" w:xAlign="center" w:y="130"/>
                  <w:shd w:val="clear" w:color="auto" w:fill="1E1E1E"/>
                  <w:spacing w:line="285" w:lineRule="atLeast"/>
                </w:pPr>
              </w:pPrChange>
            </w:pPr>
            <w:del w:id="13845"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"col-xs-3 bs-wizard-step complete"</w:delText>
              </w:r>
              <w:r w:rsidRPr="006C7DD3" w:rsidDel="008B6AF4">
                <w:rPr>
                  <w:rFonts w:ascii="Consolas" w:eastAsia="Times New Roman" w:hAnsi="Consolas" w:cs="Times New Roman"/>
                  <w:color w:val="808080"/>
                  <w:sz w:val="21"/>
                  <w:szCs w:val="21"/>
                </w:rPr>
                <w:delText>&gt;</w:delText>
              </w:r>
            </w:del>
          </w:p>
          <w:p w14:paraId="043AA3C1" w14:textId="77777777" w:rsidR="00ED1509" w:rsidRPr="006C7DD3" w:rsidDel="008B6AF4" w:rsidRDefault="00ED1509">
            <w:pPr>
              <w:pStyle w:val="Heading1Numbered"/>
              <w:rPr>
                <w:del w:id="13846" w:author="Donovan Goode" w:date="2018-11-09T10:04:00Z"/>
                <w:rFonts w:ascii="Consolas" w:eastAsia="Times New Roman" w:hAnsi="Consolas" w:cs="Times New Roman"/>
                <w:color w:val="D4D4D4"/>
                <w:sz w:val="21"/>
                <w:szCs w:val="21"/>
              </w:rPr>
              <w:pPrChange w:id="13847" w:author="Donovan Goode" w:date="2018-11-09T10:05:00Z">
                <w:pPr>
                  <w:framePr w:hSpace="180" w:wrap="around" w:vAnchor="text" w:hAnchor="margin" w:xAlign="center" w:y="130"/>
                  <w:shd w:val="clear" w:color="auto" w:fill="1E1E1E"/>
                  <w:spacing w:line="285" w:lineRule="atLeast"/>
                </w:pPr>
              </w:pPrChange>
            </w:pPr>
            <w:del w:id="13848"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6A9955"/>
                  <w:sz w:val="21"/>
                  <w:szCs w:val="21"/>
                </w:rPr>
                <w:delText>&lt;!-- complete --&gt;</w:delText>
              </w:r>
            </w:del>
          </w:p>
          <w:p w14:paraId="58A8CE6C" w14:textId="77777777" w:rsidR="00ED1509" w:rsidRPr="006C7DD3" w:rsidDel="008B6AF4" w:rsidRDefault="00ED1509">
            <w:pPr>
              <w:pStyle w:val="Heading1Numbered"/>
              <w:rPr>
                <w:del w:id="13849" w:author="Donovan Goode" w:date="2018-11-09T10:04:00Z"/>
                <w:rFonts w:ascii="Consolas" w:eastAsia="Times New Roman" w:hAnsi="Consolas" w:cs="Times New Roman"/>
                <w:color w:val="D4D4D4"/>
                <w:sz w:val="21"/>
                <w:szCs w:val="21"/>
              </w:rPr>
              <w:pPrChange w:id="13850" w:author="Donovan Goode" w:date="2018-11-09T10:05:00Z">
                <w:pPr>
                  <w:framePr w:hSpace="180" w:wrap="around" w:vAnchor="text" w:hAnchor="margin" w:xAlign="center" w:y="130"/>
                  <w:shd w:val="clear" w:color="auto" w:fill="1E1E1E"/>
                  <w:spacing w:line="285" w:lineRule="atLeast"/>
                </w:pPr>
              </w:pPrChange>
            </w:pPr>
            <w:del w:id="13851"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"text-center bs-wizard-stepnum"</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Step 3</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5F03DE9F" w14:textId="77777777" w:rsidR="00ED1509" w:rsidRPr="006C7DD3" w:rsidDel="008B6AF4" w:rsidRDefault="00ED1509">
            <w:pPr>
              <w:pStyle w:val="Heading1Numbered"/>
              <w:rPr>
                <w:del w:id="13852" w:author="Donovan Goode" w:date="2018-11-09T10:04:00Z"/>
                <w:rFonts w:ascii="Consolas" w:eastAsia="Times New Roman" w:hAnsi="Consolas" w:cs="Times New Roman"/>
                <w:color w:val="D4D4D4"/>
                <w:sz w:val="21"/>
                <w:szCs w:val="21"/>
              </w:rPr>
              <w:pPrChange w:id="13853" w:author="Donovan Goode" w:date="2018-11-09T10:05:00Z">
                <w:pPr>
                  <w:framePr w:hSpace="180" w:wrap="around" w:vAnchor="text" w:hAnchor="margin" w:xAlign="center" w:y="130"/>
                  <w:shd w:val="clear" w:color="auto" w:fill="1E1E1E"/>
                  <w:spacing w:line="285" w:lineRule="atLeast"/>
                </w:pPr>
              </w:pPrChange>
            </w:pPr>
            <w:del w:id="13854"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w:delText>
              </w:r>
              <w:r w:rsidRPr="006C7DD3" w:rsidDel="008B6AF4">
                <w:rPr>
                  <w:rFonts w:ascii="Consolas" w:eastAsia="Times New Roman" w:hAnsi="Consolas" w:cs="Times New Roman"/>
                  <w:color w:val="808080"/>
                  <w:sz w:val="21"/>
                  <w:szCs w:val="21"/>
                </w:rPr>
                <w:delText>&gt;</w:delText>
              </w:r>
            </w:del>
          </w:p>
          <w:p w14:paraId="32806E5A" w14:textId="77777777" w:rsidR="00ED1509" w:rsidRPr="006C7DD3" w:rsidDel="008B6AF4" w:rsidRDefault="00ED1509">
            <w:pPr>
              <w:pStyle w:val="Heading1Numbered"/>
              <w:rPr>
                <w:del w:id="13855" w:author="Donovan Goode" w:date="2018-11-09T10:04:00Z"/>
                <w:rFonts w:ascii="Consolas" w:eastAsia="Times New Roman" w:hAnsi="Consolas" w:cs="Times New Roman"/>
                <w:color w:val="D4D4D4"/>
                <w:sz w:val="21"/>
                <w:szCs w:val="21"/>
              </w:rPr>
              <w:pPrChange w:id="13856" w:author="Donovan Goode" w:date="2018-11-09T10:05:00Z">
                <w:pPr>
                  <w:framePr w:hSpace="180" w:wrap="around" w:vAnchor="text" w:hAnchor="margin" w:xAlign="center" w:y="130"/>
                  <w:shd w:val="clear" w:color="auto" w:fill="1E1E1E"/>
                  <w:spacing w:line="285" w:lineRule="atLeast"/>
                </w:pPr>
              </w:pPrChange>
            </w:pPr>
            <w:del w:id="13857"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"progress-bar"</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04163E74" w14:textId="77777777" w:rsidR="00ED1509" w:rsidRPr="006C7DD3" w:rsidDel="008B6AF4" w:rsidRDefault="00ED1509">
            <w:pPr>
              <w:pStyle w:val="Heading1Numbered"/>
              <w:rPr>
                <w:del w:id="13858" w:author="Donovan Goode" w:date="2018-11-09T10:04:00Z"/>
                <w:rFonts w:ascii="Consolas" w:eastAsia="Times New Roman" w:hAnsi="Consolas" w:cs="Times New Roman"/>
                <w:color w:val="D4D4D4"/>
                <w:sz w:val="21"/>
                <w:szCs w:val="21"/>
              </w:rPr>
              <w:pPrChange w:id="13859" w:author="Donovan Goode" w:date="2018-11-09T10:05:00Z">
                <w:pPr>
                  <w:framePr w:hSpace="180" w:wrap="around" w:vAnchor="text" w:hAnchor="margin" w:xAlign="center" w:y="130"/>
                  <w:shd w:val="clear" w:color="auto" w:fill="1E1E1E"/>
                  <w:spacing w:line="285" w:lineRule="atLeast"/>
                </w:pPr>
              </w:pPrChange>
            </w:pPr>
            <w:del w:id="13860"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4668DC1" w14:textId="77777777" w:rsidR="00ED1509" w:rsidRPr="006C7DD3" w:rsidDel="008B6AF4" w:rsidRDefault="00ED1509">
            <w:pPr>
              <w:pStyle w:val="Heading1Numbered"/>
              <w:rPr>
                <w:del w:id="13861" w:author="Donovan Goode" w:date="2018-11-09T10:04:00Z"/>
                <w:rFonts w:ascii="Consolas" w:eastAsia="Times New Roman" w:hAnsi="Consolas" w:cs="Times New Roman"/>
                <w:color w:val="D4D4D4"/>
                <w:sz w:val="21"/>
                <w:szCs w:val="21"/>
              </w:rPr>
              <w:pPrChange w:id="13862" w:author="Donovan Goode" w:date="2018-11-09T10:05:00Z">
                <w:pPr>
                  <w:framePr w:hSpace="180" w:wrap="around" w:vAnchor="text" w:hAnchor="margin" w:xAlign="center" w:y="130"/>
                  <w:shd w:val="clear" w:color="auto" w:fill="1E1E1E"/>
                  <w:spacing w:line="285" w:lineRule="atLeast"/>
                </w:pPr>
              </w:pPrChange>
            </w:pPr>
            <w:del w:id="13863"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href</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"bs-wizard-dot"</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808080"/>
                  <w:sz w:val="21"/>
                  <w:szCs w:val="21"/>
                </w:rPr>
                <w:delText>&gt;</w:delText>
              </w:r>
            </w:del>
          </w:p>
          <w:p w14:paraId="4D5905FF" w14:textId="77777777" w:rsidR="00ED1509" w:rsidRPr="006C7DD3" w:rsidDel="008B6AF4" w:rsidRDefault="00ED1509">
            <w:pPr>
              <w:pStyle w:val="Heading1Numbered"/>
              <w:rPr>
                <w:del w:id="13864" w:author="Donovan Goode" w:date="2018-11-09T10:04:00Z"/>
                <w:rFonts w:ascii="Consolas" w:eastAsia="Times New Roman" w:hAnsi="Consolas" w:cs="Times New Roman"/>
                <w:color w:val="D4D4D4"/>
                <w:sz w:val="21"/>
                <w:szCs w:val="21"/>
              </w:rPr>
              <w:pPrChange w:id="13865" w:author="Donovan Goode" w:date="2018-11-09T10:05:00Z">
                <w:pPr>
                  <w:framePr w:hSpace="180" w:wrap="around" w:vAnchor="text" w:hAnchor="margin" w:xAlign="center" w:y="130"/>
                  <w:shd w:val="clear" w:color="auto" w:fill="1E1E1E"/>
                  <w:spacing w:line="285" w:lineRule="atLeast"/>
                </w:pPr>
              </w:pPrChange>
            </w:pPr>
            <w:del w:id="13866"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"bs-wizard-info text-center"</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HR and Payroll Checklist</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B47DC27" w14:textId="77777777" w:rsidR="00ED1509" w:rsidRPr="006C7DD3" w:rsidDel="008B6AF4" w:rsidRDefault="00ED1509">
            <w:pPr>
              <w:pStyle w:val="Heading1Numbered"/>
              <w:rPr>
                <w:del w:id="13867" w:author="Donovan Goode" w:date="2018-11-09T10:04:00Z"/>
                <w:rFonts w:ascii="Consolas" w:eastAsia="Times New Roman" w:hAnsi="Consolas" w:cs="Times New Roman"/>
                <w:color w:val="D4D4D4"/>
                <w:sz w:val="21"/>
                <w:szCs w:val="21"/>
              </w:rPr>
              <w:pPrChange w:id="13868" w:author="Donovan Goode" w:date="2018-11-09T10:05:00Z">
                <w:pPr>
                  <w:framePr w:hSpace="180" w:wrap="around" w:vAnchor="text" w:hAnchor="margin" w:xAlign="center" w:y="130"/>
                  <w:shd w:val="clear" w:color="auto" w:fill="1E1E1E"/>
                  <w:spacing w:line="285" w:lineRule="atLeast"/>
                </w:pPr>
              </w:pPrChange>
            </w:pPr>
            <w:del w:id="13869"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3ED5C02D" w14:textId="77777777" w:rsidR="00ED1509" w:rsidRPr="006C7DD3" w:rsidDel="008B6AF4" w:rsidRDefault="00ED1509">
            <w:pPr>
              <w:pStyle w:val="Heading1Numbered"/>
              <w:rPr>
                <w:del w:id="13870" w:author="Donovan Goode" w:date="2018-11-09T10:04:00Z"/>
                <w:rFonts w:ascii="Consolas" w:eastAsia="Times New Roman" w:hAnsi="Consolas" w:cs="Times New Roman"/>
                <w:color w:val="D4D4D4"/>
                <w:sz w:val="21"/>
                <w:szCs w:val="21"/>
              </w:rPr>
              <w:pPrChange w:id="13871" w:author="Donovan Goode" w:date="2018-11-09T10:05:00Z">
                <w:pPr>
                  <w:framePr w:hSpace="180" w:wrap="around" w:vAnchor="text" w:hAnchor="margin" w:xAlign="center" w:y="130"/>
                  <w:shd w:val="clear" w:color="auto" w:fill="1E1E1E"/>
                  <w:spacing w:line="285" w:lineRule="atLeast"/>
                </w:pPr>
              </w:pPrChange>
            </w:pPr>
          </w:p>
          <w:p w14:paraId="293A4981" w14:textId="77777777" w:rsidR="00ED1509" w:rsidRPr="006C7DD3" w:rsidDel="008B6AF4" w:rsidRDefault="00ED1509">
            <w:pPr>
              <w:pStyle w:val="Heading1Numbered"/>
              <w:rPr>
                <w:del w:id="13872" w:author="Donovan Goode" w:date="2018-11-09T10:04:00Z"/>
                <w:rFonts w:ascii="Consolas" w:eastAsia="Times New Roman" w:hAnsi="Consolas" w:cs="Times New Roman"/>
                <w:color w:val="D4D4D4"/>
                <w:sz w:val="21"/>
                <w:szCs w:val="21"/>
              </w:rPr>
              <w:pPrChange w:id="13873" w:author="Donovan Goode" w:date="2018-11-09T10:05:00Z">
                <w:pPr>
                  <w:framePr w:hSpace="180" w:wrap="around" w:vAnchor="text" w:hAnchor="margin" w:xAlign="center" w:y="130"/>
                  <w:shd w:val="clear" w:color="auto" w:fill="1E1E1E"/>
                  <w:spacing w:line="285" w:lineRule="atLeast"/>
                </w:pPr>
              </w:pPrChange>
            </w:pPr>
            <w:del w:id="13874"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"col-xs-3 bs-wizard-step Complete"</w:delText>
              </w:r>
              <w:r w:rsidRPr="006C7DD3" w:rsidDel="008B6AF4">
                <w:rPr>
                  <w:rFonts w:ascii="Consolas" w:eastAsia="Times New Roman" w:hAnsi="Consolas" w:cs="Times New Roman"/>
                  <w:color w:val="808080"/>
                  <w:sz w:val="21"/>
                  <w:szCs w:val="21"/>
                </w:rPr>
                <w:delText>&gt;</w:delText>
              </w:r>
            </w:del>
          </w:p>
          <w:p w14:paraId="3C229475" w14:textId="77777777" w:rsidR="00ED1509" w:rsidRPr="006C7DD3" w:rsidDel="008B6AF4" w:rsidRDefault="00ED1509">
            <w:pPr>
              <w:pStyle w:val="Heading1Numbered"/>
              <w:rPr>
                <w:del w:id="13875" w:author="Donovan Goode" w:date="2018-11-09T10:04:00Z"/>
                <w:rFonts w:ascii="Consolas" w:eastAsia="Times New Roman" w:hAnsi="Consolas" w:cs="Times New Roman"/>
                <w:color w:val="D4D4D4"/>
                <w:sz w:val="21"/>
                <w:szCs w:val="21"/>
              </w:rPr>
              <w:pPrChange w:id="13876" w:author="Donovan Goode" w:date="2018-11-09T10:05:00Z">
                <w:pPr>
                  <w:framePr w:hSpace="180" w:wrap="around" w:vAnchor="text" w:hAnchor="margin" w:xAlign="center" w:y="130"/>
                  <w:shd w:val="clear" w:color="auto" w:fill="1E1E1E"/>
                  <w:spacing w:line="285" w:lineRule="atLeast"/>
                </w:pPr>
              </w:pPrChange>
            </w:pPr>
            <w:del w:id="13877"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6A9955"/>
                  <w:sz w:val="21"/>
                  <w:szCs w:val="21"/>
                </w:rPr>
                <w:delText>&lt;!-- complete --&gt;</w:delText>
              </w:r>
            </w:del>
          </w:p>
          <w:p w14:paraId="15A627FF" w14:textId="77777777" w:rsidR="00ED1509" w:rsidRPr="006C7DD3" w:rsidDel="008B6AF4" w:rsidRDefault="00ED1509">
            <w:pPr>
              <w:pStyle w:val="Heading1Numbered"/>
              <w:rPr>
                <w:del w:id="13878" w:author="Donovan Goode" w:date="2018-11-09T10:04:00Z"/>
                <w:rFonts w:ascii="Consolas" w:eastAsia="Times New Roman" w:hAnsi="Consolas" w:cs="Times New Roman"/>
                <w:color w:val="D4D4D4"/>
                <w:sz w:val="21"/>
                <w:szCs w:val="21"/>
              </w:rPr>
              <w:pPrChange w:id="13879" w:author="Donovan Goode" w:date="2018-11-09T10:05:00Z">
                <w:pPr>
                  <w:framePr w:hSpace="180" w:wrap="around" w:vAnchor="text" w:hAnchor="margin" w:xAlign="center" w:y="130"/>
                  <w:shd w:val="clear" w:color="auto" w:fill="1E1E1E"/>
                  <w:spacing w:line="285" w:lineRule="atLeast"/>
                </w:pPr>
              </w:pPrChange>
            </w:pPr>
            <w:del w:id="13880"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"text-center bs-wizard-stepnum"</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Step 4</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22590CCC" w14:textId="77777777" w:rsidR="00ED1509" w:rsidRPr="006C7DD3" w:rsidDel="008B6AF4" w:rsidRDefault="00ED1509">
            <w:pPr>
              <w:pStyle w:val="Heading1Numbered"/>
              <w:rPr>
                <w:del w:id="13881" w:author="Donovan Goode" w:date="2018-11-09T10:04:00Z"/>
                <w:rFonts w:ascii="Consolas" w:eastAsia="Times New Roman" w:hAnsi="Consolas" w:cs="Times New Roman"/>
                <w:color w:val="D4D4D4"/>
                <w:sz w:val="21"/>
                <w:szCs w:val="21"/>
              </w:rPr>
              <w:pPrChange w:id="13882" w:author="Donovan Goode" w:date="2018-11-09T10:05:00Z">
                <w:pPr>
                  <w:framePr w:hSpace="180" w:wrap="around" w:vAnchor="text" w:hAnchor="margin" w:xAlign="center" w:y="130"/>
                  <w:shd w:val="clear" w:color="auto" w:fill="1E1E1E"/>
                  <w:spacing w:line="285" w:lineRule="atLeast"/>
                </w:pPr>
              </w:pPrChange>
            </w:pPr>
            <w:del w:id="13883"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w:delText>
              </w:r>
              <w:r w:rsidRPr="006C7DD3" w:rsidDel="008B6AF4">
                <w:rPr>
                  <w:rFonts w:ascii="Consolas" w:eastAsia="Times New Roman" w:hAnsi="Consolas" w:cs="Times New Roman"/>
                  <w:color w:val="808080"/>
                  <w:sz w:val="21"/>
                  <w:szCs w:val="21"/>
                </w:rPr>
                <w:delText>&gt;</w:delText>
              </w:r>
            </w:del>
          </w:p>
          <w:p w14:paraId="4D4CB990" w14:textId="77777777" w:rsidR="00ED1509" w:rsidRPr="006C7DD3" w:rsidDel="008B6AF4" w:rsidRDefault="00ED1509">
            <w:pPr>
              <w:pStyle w:val="Heading1Numbered"/>
              <w:rPr>
                <w:del w:id="13884" w:author="Donovan Goode" w:date="2018-11-09T10:04:00Z"/>
                <w:rFonts w:ascii="Consolas" w:eastAsia="Times New Roman" w:hAnsi="Consolas" w:cs="Times New Roman"/>
                <w:color w:val="D4D4D4"/>
                <w:sz w:val="21"/>
                <w:szCs w:val="21"/>
              </w:rPr>
              <w:pPrChange w:id="13885" w:author="Donovan Goode" w:date="2018-11-09T10:05:00Z">
                <w:pPr>
                  <w:framePr w:hSpace="180" w:wrap="around" w:vAnchor="text" w:hAnchor="margin" w:xAlign="center" w:y="130"/>
                  <w:shd w:val="clear" w:color="auto" w:fill="1E1E1E"/>
                  <w:spacing w:line="285" w:lineRule="atLeast"/>
                </w:pPr>
              </w:pPrChange>
            </w:pPr>
            <w:del w:id="13886"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"progress-bar"</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13779FC8" w14:textId="77777777" w:rsidR="00ED1509" w:rsidRPr="006C7DD3" w:rsidDel="008B6AF4" w:rsidRDefault="00ED1509">
            <w:pPr>
              <w:pStyle w:val="Heading1Numbered"/>
              <w:rPr>
                <w:del w:id="13887" w:author="Donovan Goode" w:date="2018-11-09T10:04:00Z"/>
                <w:rFonts w:ascii="Consolas" w:eastAsia="Times New Roman" w:hAnsi="Consolas" w:cs="Times New Roman"/>
                <w:color w:val="D4D4D4"/>
                <w:sz w:val="21"/>
                <w:szCs w:val="21"/>
              </w:rPr>
              <w:pPrChange w:id="13888" w:author="Donovan Goode" w:date="2018-11-09T10:05:00Z">
                <w:pPr>
                  <w:framePr w:hSpace="180" w:wrap="around" w:vAnchor="text" w:hAnchor="margin" w:xAlign="center" w:y="130"/>
                  <w:shd w:val="clear" w:color="auto" w:fill="1E1E1E"/>
                  <w:spacing w:line="285" w:lineRule="atLeast"/>
                </w:pPr>
              </w:pPrChange>
            </w:pPr>
            <w:del w:id="13889"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F3986A8" w14:textId="77777777" w:rsidR="00ED1509" w:rsidRPr="006C7DD3" w:rsidDel="008B6AF4" w:rsidRDefault="00ED1509">
            <w:pPr>
              <w:pStyle w:val="Heading1Numbered"/>
              <w:rPr>
                <w:del w:id="13890" w:author="Donovan Goode" w:date="2018-11-09T10:04:00Z"/>
                <w:rFonts w:ascii="Consolas" w:eastAsia="Times New Roman" w:hAnsi="Consolas" w:cs="Times New Roman"/>
                <w:color w:val="D4D4D4"/>
                <w:sz w:val="21"/>
                <w:szCs w:val="21"/>
              </w:rPr>
              <w:pPrChange w:id="13891" w:author="Donovan Goode" w:date="2018-11-09T10:05:00Z">
                <w:pPr>
                  <w:framePr w:hSpace="180" w:wrap="around" w:vAnchor="text" w:hAnchor="margin" w:xAlign="center" w:y="130"/>
                  <w:shd w:val="clear" w:color="auto" w:fill="1E1E1E"/>
                  <w:spacing w:line="285" w:lineRule="atLeast"/>
                </w:pPr>
              </w:pPrChange>
            </w:pPr>
            <w:del w:id="13892"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href</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"bs-wizard-dot"</w:delText>
              </w:r>
              <w:r w:rsidRPr="006C7DD3" w:rsidDel="008B6AF4">
                <w:rPr>
                  <w:rFonts w:ascii="Consolas" w:eastAsia="Times New Roman" w:hAnsi="Consolas" w:cs="Times New Roman"/>
                  <w:color w:val="808080"/>
                  <w:sz w:val="21"/>
                  <w:szCs w:val="21"/>
                </w:rPr>
                <w:delText>&gt;&lt;/</w:delText>
              </w:r>
              <w:r w:rsidRPr="006C7DD3" w:rsidDel="008B6AF4">
                <w:rPr>
                  <w:rFonts w:ascii="Consolas" w:eastAsia="Times New Roman" w:hAnsi="Consolas" w:cs="Times New Roman"/>
                  <w:color w:val="569CD6"/>
                  <w:sz w:val="21"/>
                  <w:szCs w:val="21"/>
                </w:rPr>
                <w:delText>a</w:delText>
              </w:r>
              <w:r w:rsidRPr="006C7DD3" w:rsidDel="008B6AF4">
                <w:rPr>
                  <w:rFonts w:ascii="Consolas" w:eastAsia="Times New Roman" w:hAnsi="Consolas" w:cs="Times New Roman"/>
                  <w:color w:val="808080"/>
                  <w:sz w:val="21"/>
                  <w:szCs w:val="21"/>
                </w:rPr>
                <w:delText>&gt;</w:delText>
              </w:r>
            </w:del>
          </w:p>
          <w:p w14:paraId="0CEFD46B" w14:textId="77777777" w:rsidR="00ED1509" w:rsidRPr="006C7DD3" w:rsidDel="008B6AF4" w:rsidRDefault="00ED1509">
            <w:pPr>
              <w:pStyle w:val="Heading1Numbered"/>
              <w:rPr>
                <w:del w:id="13893" w:author="Donovan Goode" w:date="2018-11-09T10:04:00Z"/>
                <w:rFonts w:ascii="Consolas" w:eastAsia="Times New Roman" w:hAnsi="Consolas" w:cs="Times New Roman"/>
                <w:color w:val="D4D4D4"/>
                <w:sz w:val="21"/>
                <w:szCs w:val="21"/>
              </w:rPr>
              <w:pPrChange w:id="13894" w:author="Donovan Goode" w:date="2018-11-09T10:05:00Z">
                <w:pPr>
                  <w:framePr w:hSpace="180" w:wrap="around" w:vAnchor="text" w:hAnchor="margin" w:xAlign="center" w:y="130"/>
                  <w:shd w:val="clear" w:color="auto" w:fill="1E1E1E"/>
                  <w:spacing w:line="285" w:lineRule="atLeast"/>
                </w:pPr>
              </w:pPrChange>
            </w:pPr>
            <w:del w:id="13895"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9CDCFE"/>
                  <w:sz w:val="21"/>
                  <w:szCs w:val="21"/>
                </w:rPr>
                <w:delText>class</w:delText>
              </w:r>
              <w:r w:rsidRPr="006C7DD3" w:rsidDel="008B6AF4">
                <w:rPr>
                  <w:rFonts w:ascii="Consolas" w:eastAsia="Times New Roman" w:hAnsi="Consolas" w:cs="Times New Roman"/>
                  <w:color w:val="D4D4D4"/>
                  <w:sz w:val="21"/>
                  <w:szCs w:val="21"/>
                </w:rPr>
                <w:delText>=</w:delText>
              </w:r>
              <w:r w:rsidRPr="006C7DD3" w:rsidDel="008B6AF4">
                <w:rPr>
                  <w:rFonts w:ascii="Consolas" w:eastAsia="Times New Roman" w:hAnsi="Consolas" w:cs="Times New Roman"/>
                  <w:color w:val="CE9178"/>
                  <w:sz w:val="21"/>
                  <w:szCs w:val="21"/>
                </w:rPr>
                <w:delText>"bs-wizard-info text-center"</w:delText>
              </w:r>
              <w:r w:rsidRPr="006C7DD3" w:rsidDel="008B6AF4">
                <w:rPr>
                  <w:rFonts w:ascii="Consolas" w:eastAsia="Times New Roman" w:hAnsi="Consolas" w:cs="Times New Roman"/>
                  <w:color w:val="808080"/>
                  <w:sz w:val="21"/>
                  <w:szCs w:val="21"/>
                </w:rPr>
                <w:delText>&gt;</w:delText>
              </w:r>
              <w:r w:rsidRPr="006C7DD3" w:rsidDel="008B6AF4">
                <w:rPr>
                  <w:rFonts w:ascii="Consolas" w:eastAsia="Times New Roman" w:hAnsi="Consolas" w:cs="Times New Roman"/>
                  <w:color w:val="D4D4D4"/>
                  <w:sz w:val="21"/>
                  <w:szCs w:val="21"/>
                </w:rPr>
                <w:delText>Package Submitted to OPM</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67B4CA3C" w14:textId="77777777" w:rsidR="00ED1509" w:rsidRPr="006C7DD3" w:rsidDel="008B6AF4" w:rsidRDefault="00ED1509">
            <w:pPr>
              <w:pStyle w:val="Heading1Numbered"/>
              <w:rPr>
                <w:del w:id="13896" w:author="Donovan Goode" w:date="2018-11-09T10:04:00Z"/>
                <w:rFonts w:ascii="Consolas" w:eastAsia="Times New Roman" w:hAnsi="Consolas" w:cs="Times New Roman"/>
                <w:color w:val="D4D4D4"/>
                <w:sz w:val="21"/>
                <w:szCs w:val="21"/>
              </w:rPr>
              <w:pPrChange w:id="13897" w:author="Donovan Goode" w:date="2018-11-09T10:05:00Z">
                <w:pPr>
                  <w:framePr w:hSpace="180" w:wrap="around" w:vAnchor="text" w:hAnchor="margin" w:xAlign="center" w:y="130"/>
                  <w:shd w:val="clear" w:color="auto" w:fill="1E1E1E"/>
                  <w:spacing w:line="285" w:lineRule="atLeast"/>
                </w:pPr>
              </w:pPrChange>
            </w:pPr>
            <w:del w:id="13898" w:author="Donovan Goode" w:date="2018-11-09T10:04:00Z">
              <w:r w:rsidRPr="006C7DD3" w:rsidDel="008B6AF4">
                <w:rPr>
                  <w:rFonts w:ascii="Consolas" w:eastAsia="Times New Roman" w:hAnsi="Consolas" w:cs="Times New Roman"/>
                  <w:color w:val="D4D4D4"/>
                  <w:sz w:val="21"/>
                  <w:szCs w:val="21"/>
                </w:rPr>
                <w:delText xml:space="preserve">    </w:delText>
              </w:r>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1DBF56EF" w14:textId="77777777" w:rsidR="00ED1509" w:rsidRPr="006C7DD3" w:rsidDel="008B6AF4" w:rsidRDefault="00ED1509">
            <w:pPr>
              <w:pStyle w:val="Heading1Numbered"/>
              <w:rPr>
                <w:del w:id="13899" w:author="Donovan Goode" w:date="2018-11-09T10:04:00Z"/>
                <w:rFonts w:ascii="Consolas" w:eastAsia="Times New Roman" w:hAnsi="Consolas" w:cs="Times New Roman"/>
                <w:color w:val="D4D4D4"/>
                <w:sz w:val="21"/>
                <w:szCs w:val="21"/>
              </w:rPr>
              <w:pPrChange w:id="13900" w:author="Donovan Goode" w:date="2018-11-09T10:05:00Z">
                <w:pPr>
                  <w:framePr w:hSpace="180" w:wrap="around" w:vAnchor="text" w:hAnchor="margin" w:xAlign="center" w:y="130"/>
                  <w:shd w:val="clear" w:color="auto" w:fill="1E1E1E"/>
                  <w:spacing w:line="285" w:lineRule="atLeast"/>
                </w:pPr>
              </w:pPrChange>
            </w:pPr>
          </w:p>
          <w:p w14:paraId="5076E152" w14:textId="77777777" w:rsidR="00ED1509" w:rsidRPr="006C7DD3" w:rsidDel="008B6AF4" w:rsidRDefault="00ED1509">
            <w:pPr>
              <w:pStyle w:val="Heading1Numbered"/>
              <w:rPr>
                <w:del w:id="13901" w:author="Donovan Goode" w:date="2018-11-09T10:04:00Z"/>
                <w:rFonts w:ascii="Consolas" w:eastAsia="Times New Roman" w:hAnsi="Consolas" w:cs="Times New Roman"/>
                <w:color w:val="D4D4D4"/>
                <w:sz w:val="21"/>
                <w:szCs w:val="21"/>
              </w:rPr>
              <w:pPrChange w:id="13902" w:author="Donovan Goode" w:date="2018-11-09T10:05:00Z">
                <w:pPr>
                  <w:framePr w:hSpace="180" w:wrap="around" w:vAnchor="text" w:hAnchor="margin" w:xAlign="center" w:y="130"/>
                  <w:shd w:val="clear" w:color="auto" w:fill="1E1E1E"/>
                  <w:spacing w:line="285" w:lineRule="atLeast"/>
                </w:pPr>
              </w:pPrChange>
            </w:pPr>
            <w:del w:id="13903" w:author="Donovan Goode" w:date="2018-11-09T10:04:00Z">
              <w:r w:rsidRPr="006C7DD3" w:rsidDel="008B6AF4">
                <w:rPr>
                  <w:rFonts w:ascii="Consolas" w:eastAsia="Times New Roman" w:hAnsi="Consolas" w:cs="Times New Roman"/>
                  <w:color w:val="808080"/>
                  <w:sz w:val="21"/>
                  <w:szCs w:val="21"/>
                </w:rPr>
                <w:delText>&lt;/</w:delText>
              </w:r>
              <w:r w:rsidRPr="006C7DD3" w:rsidDel="008B6AF4">
                <w:rPr>
                  <w:rFonts w:ascii="Consolas" w:eastAsia="Times New Roman" w:hAnsi="Consolas" w:cs="Times New Roman"/>
                  <w:color w:val="569CD6"/>
                  <w:sz w:val="21"/>
                  <w:szCs w:val="21"/>
                </w:rPr>
                <w:delText>div</w:delText>
              </w:r>
              <w:r w:rsidRPr="006C7DD3" w:rsidDel="008B6AF4">
                <w:rPr>
                  <w:rFonts w:ascii="Consolas" w:eastAsia="Times New Roman" w:hAnsi="Consolas" w:cs="Times New Roman"/>
                  <w:color w:val="808080"/>
                  <w:sz w:val="21"/>
                  <w:szCs w:val="21"/>
                </w:rPr>
                <w:delText>&gt;</w:delText>
              </w:r>
            </w:del>
          </w:p>
          <w:p w14:paraId="7BAEE01A" w14:textId="77777777" w:rsidR="00ED1509" w:rsidRPr="00070D44" w:rsidDel="008B6AF4" w:rsidRDefault="00ED1509">
            <w:pPr>
              <w:pStyle w:val="Heading1Numbered"/>
              <w:rPr>
                <w:del w:id="13904" w:author="Donovan Goode" w:date="2018-11-09T10:04:00Z"/>
                <w:rFonts w:ascii="Consolas" w:eastAsia="Times New Roman" w:hAnsi="Consolas" w:cs="Times New Roman"/>
                <w:color w:val="808080"/>
                <w:sz w:val="21"/>
                <w:szCs w:val="21"/>
              </w:rPr>
              <w:pPrChange w:id="13905" w:author="Donovan Goode" w:date="2018-11-09T10:05:00Z">
                <w:pPr>
                  <w:framePr w:hSpace="180" w:wrap="around" w:vAnchor="text" w:hAnchor="margin" w:xAlign="center" w:y="130"/>
                  <w:shd w:val="clear" w:color="auto" w:fill="1E1E1E"/>
                  <w:spacing w:line="285" w:lineRule="atLeast"/>
                </w:pPr>
              </w:pPrChange>
            </w:pPr>
          </w:p>
        </w:tc>
      </w:tr>
    </w:tbl>
    <w:p w14:paraId="472BE320" w14:textId="77777777" w:rsidR="00ED1509" w:rsidDel="008B6AF4" w:rsidRDefault="00ED1509">
      <w:pPr>
        <w:pStyle w:val="Heading1Numbered"/>
        <w:rPr>
          <w:del w:id="13906" w:author="Donovan Goode" w:date="2018-11-09T10:04:00Z"/>
        </w:rPr>
        <w:pPrChange w:id="13907" w:author="Donovan Goode" w:date="2018-11-09T10:05:00Z">
          <w:pPr/>
        </w:pPrChange>
      </w:pPr>
    </w:p>
    <w:p w14:paraId="79B51545" w14:textId="77777777" w:rsidR="00ED1509" w:rsidRPr="0070789B" w:rsidDel="008B6AF4" w:rsidRDefault="00ED1509">
      <w:pPr>
        <w:pStyle w:val="Heading1Numbered"/>
        <w:rPr>
          <w:del w:id="13908" w:author="Donovan Goode" w:date="2018-11-09T10:04:00Z"/>
        </w:rPr>
        <w:pPrChange w:id="13909" w:author="Donovan Goode" w:date="2018-11-09T10:05:00Z">
          <w:pPr/>
        </w:pPrChange>
      </w:pPr>
    </w:p>
    <w:p w14:paraId="32FDDF52" w14:textId="77777777" w:rsidR="00ED1509" w:rsidRPr="0070789B" w:rsidDel="008B6AF4" w:rsidRDefault="00ED1509">
      <w:pPr>
        <w:pStyle w:val="Heading1Numbered"/>
        <w:rPr>
          <w:del w:id="13910" w:author="Donovan Goode" w:date="2018-11-09T10:04:00Z"/>
        </w:rPr>
        <w:pPrChange w:id="13911" w:author="Donovan Goode" w:date="2018-11-09T10:05:00Z">
          <w:pPr/>
        </w:pPrChange>
      </w:pPr>
    </w:p>
    <w:p w14:paraId="506D0BF4" w14:textId="77777777" w:rsidR="00ED1509" w:rsidRPr="006A4745" w:rsidDel="008B6AF4" w:rsidRDefault="00ED1509">
      <w:pPr>
        <w:pStyle w:val="Heading1Numbered"/>
        <w:rPr>
          <w:del w:id="13912" w:author="Donovan Goode" w:date="2018-11-09T10:04:00Z"/>
        </w:rPr>
        <w:pPrChange w:id="13913" w:author="Donovan Goode" w:date="2018-11-09T10:05:00Z">
          <w:pPr>
            <w:pStyle w:val="Heading3Numbered"/>
            <w:numPr>
              <w:numId w:val="28"/>
            </w:numPr>
            <w:ind w:left="216"/>
          </w:pPr>
        </w:pPrChange>
      </w:pPr>
      <w:del w:id="13914" w:author="Donovan Goode" w:date="2018-11-09T10:04:00Z">
        <w:r w:rsidDel="008B6AF4">
          <w:delText>Webpage Language Content HTML</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4068"/>
        <w:gridCol w:w="10186"/>
      </w:tblGrid>
      <w:tr w:rsidR="00ED1509" w:rsidDel="008B6AF4" w14:paraId="7B103C8F" w14:textId="5C6F39FE" w:rsidTr="00A52519">
        <w:trPr>
          <w:cnfStyle w:val="100000000000" w:firstRow="1" w:lastRow="0" w:firstColumn="0" w:lastColumn="0" w:oddVBand="0" w:evenVBand="0" w:oddHBand="0" w:evenHBand="0" w:firstRowFirstColumn="0" w:firstRowLastColumn="0" w:lastRowFirstColumn="0" w:lastRowLastColumn="0"/>
          <w:del w:id="13915" w:author="Donovan Goode" w:date="2018-11-09T10:04:00Z"/>
        </w:trPr>
        <w:tc>
          <w:tcPr>
            <w:tcW w:w="1705" w:type="dxa"/>
          </w:tcPr>
          <w:p w14:paraId="02706E34" w14:textId="77777777" w:rsidR="00ED1509" w:rsidRPr="00D01E6B" w:rsidDel="008B6AF4" w:rsidRDefault="00ED1509">
            <w:pPr>
              <w:pStyle w:val="Heading1Numbered"/>
              <w:rPr>
                <w:del w:id="13916" w:author="Donovan Goode" w:date="2018-11-09T10:04:00Z"/>
                <w:b/>
              </w:rPr>
              <w:pPrChange w:id="13917" w:author="Donovan Goode" w:date="2018-11-09T10:05:00Z">
                <w:pPr>
                  <w:framePr w:hSpace="180" w:wrap="around" w:vAnchor="text" w:hAnchor="margin" w:xAlign="center" w:y="130"/>
                  <w:jc w:val="center"/>
                </w:pPr>
              </w:pPrChange>
            </w:pPr>
            <w:del w:id="13918" w:author="Donovan Goode" w:date="2018-11-09T10:04:00Z">
              <w:r w:rsidDel="008B6AF4">
                <w:rPr>
                  <w:b/>
                </w:rPr>
                <w:delText>Web Page</w:delText>
              </w:r>
              <w:r w:rsidRPr="00D01E6B" w:rsidDel="008B6AF4">
                <w:rPr>
                  <w:b/>
                </w:rPr>
                <w:delText xml:space="preserve"> Name</w:delText>
              </w:r>
            </w:del>
          </w:p>
        </w:tc>
        <w:tc>
          <w:tcPr>
            <w:tcW w:w="9905" w:type="dxa"/>
          </w:tcPr>
          <w:p w14:paraId="2E407D36" w14:textId="77777777" w:rsidR="00ED1509" w:rsidRPr="00D01E6B" w:rsidDel="008B6AF4" w:rsidRDefault="00ED1509">
            <w:pPr>
              <w:pStyle w:val="Heading1Numbered"/>
              <w:rPr>
                <w:del w:id="13919" w:author="Donovan Goode" w:date="2018-11-09T10:04:00Z"/>
                <w:b/>
              </w:rPr>
              <w:pPrChange w:id="13920" w:author="Donovan Goode" w:date="2018-11-09T10:05:00Z">
                <w:pPr>
                  <w:framePr w:hSpace="180" w:wrap="around" w:vAnchor="text" w:hAnchor="margin" w:xAlign="center" w:y="130"/>
                  <w:jc w:val="center"/>
                </w:pPr>
              </w:pPrChange>
            </w:pPr>
            <w:del w:id="13921" w:author="Donovan Goode" w:date="2018-11-09T10:04:00Z">
              <w:r w:rsidDel="008B6AF4">
                <w:rPr>
                  <w:b/>
                </w:rPr>
                <w:delText>HTML Content Code</w:delText>
              </w:r>
            </w:del>
          </w:p>
        </w:tc>
      </w:tr>
      <w:tr w:rsidR="00ED1509" w:rsidDel="008B6AF4" w14:paraId="719572D2" w14:textId="193E2041" w:rsidTr="00A52519">
        <w:trPr>
          <w:del w:id="13922" w:author="Donovan Goode" w:date="2018-11-09T10:04:00Z"/>
        </w:trPr>
        <w:tc>
          <w:tcPr>
            <w:tcW w:w="1705" w:type="dxa"/>
          </w:tcPr>
          <w:p w14:paraId="38F036C8" w14:textId="77777777" w:rsidR="00ED1509" w:rsidRPr="00D01E6B" w:rsidDel="008B6AF4" w:rsidRDefault="00ED1509">
            <w:pPr>
              <w:pStyle w:val="Heading1Numbered"/>
              <w:rPr>
                <w:del w:id="13923" w:author="Donovan Goode" w:date="2018-11-09T10:04:00Z"/>
              </w:rPr>
              <w:pPrChange w:id="13924" w:author="Donovan Goode" w:date="2018-11-09T10:05:00Z">
                <w:pPr>
                  <w:framePr w:hSpace="180" w:wrap="around" w:vAnchor="text" w:hAnchor="margin" w:xAlign="center" w:y="130"/>
                  <w:jc w:val="center"/>
                </w:pPr>
              </w:pPrChange>
            </w:pPr>
            <w:del w:id="13925" w:author="Donovan Goode" w:date="2018-11-09T10:04:00Z">
              <w:r w:rsidRPr="009B3F1E" w:rsidDel="008B6AF4">
                <w:rPr>
                  <w:highlight w:val="yellow"/>
                </w:rPr>
                <w:delText>Certify Summary of Service Certification Acknowledgment</w:delText>
              </w:r>
            </w:del>
          </w:p>
        </w:tc>
        <w:tc>
          <w:tcPr>
            <w:tcW w:w="9905" w:type="dxa"/>
          </w:tcPr>
          <w:p w14:paraId="727261CE" w14:textId="77777777" w:rsidR="00ED1509" w:rsidRPr="009B3F1E" w:rsidDel="008B6AF4" w:rsidRDefault="00ED1509">
            <w:pPr>
              <w:pStyle w:val="Heading1Numbered"/>
              <w:rPr>
                <w:del w:id="13926" w:author="Donovan Goode" w:date="2018-11-09T10:04:00Z"/>
                <w:rFonts w:ascii="Consolas" w:eastAsia="Times New Roman" w:hAnsi="Consolas" w:cs="Times New Roman"/>
                <w:color w:val="D4D4D4"/>
                <w:sz w:val="21"/>
                <w:szCs w:val="21"/>
              </w:rPr>
              <w:pPrChange w:id="13927" w:author="Donovan Goode" w:date="2018-11-09T10:05:00Z">
                <w:pPr>
                  <w:framePr w:hSpace="180" w:wrap="around" w:vAnchor="text" w:hAnchor="margin" w:xAlign="center" w:y="130"/>
                  <w:shd w:val="clear" w:color="auto" w:fill="1E1E1E"/>
                  <w:spacing w:line="285" w:lineRule="atLeast"/>
                </w:pPr>
              </w:pPrChange>
            </w:pPr>
            <w:del w:id="13928" w:author="Donovan Goode"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h3</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class</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"alert alert-success"</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role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"alert"</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"text-align: center;"</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u</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strong</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{{user.fullname}}</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strong</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u</w:delText>
              </w:r>
              <w:r w:rsidRPr="009B3F1E" w:rsidDel="008B6AF4">
                <w:rPr>
                  <w:rFonts w:ascii="Consolas" w:eastAsia="Times New Roman" w:hAnsi="Consolas" w:cs="Times New Roman"/>
                  <w:color w:val="808080"/>
                  <w:sz w:val="21"/>
                  <w:szCs w:val="21"/>
                </w:rPr>
                <w:delText>&gt;</w:delText>
              </w:r>
            </w:del>
          </w:p>
          <w:p w14:paraId="291F2328" w14:textId="77777777" w:rsidR="00ED1509" w:rsidRPr="009B3F1E" w:rsidDel="008B6AF4" w:rsidRDefault="00ED1509">
            <w:pPr>
              <w:pStyle w:val="Heading1Numbered"/>
              <w:rPr>
                <w:del w:id="13929" w:author="Donovan Goode" w:date="2018-11-09T10:04:00Z"/>
                <w:rFonts w:ascii="Consolas" w:eastAsia="Times New Roman" w:hAnsi="Consolas" w:cs="Times New Roman"/>
                <w:color w:val="D4D4D4"/>
                <w:sz w:val="21"/>
                <w:szCs w:val="21"/>
              </w:rPr>
              <w:pPrChange w:id="13930" w:author="Donovan Goode" w:date="2018-11-09T10:05:00Z">
                <w:pPr>
                  <w:framePr w:hSpace="180" w:wrap="around" w:vAnchor="text" w:hAnchor="margin" w:xAlign="center" w:y="130"/>
                  <w:shd w:val="clear" w:color="auto" w:fill="1E1E1E"/>
                  <w:spacing w:line="285" w:lineRule="atLeast"/>
                </w:pPr>
              </w:pPrChange>
            </w:pPr>
            <w:del w:id="13931" w:author="Donovan Goode" w:date="2018-11-09T10:04:00Z">
              <w:r w:rsidRPr="009B3F1E" w:rsidDel="008B6AF4">
                <w:rPr>
                  <w:rFonts w:ascii="Consolas" w:eastAsia="Times New Roman" w:hAnsi="Consolas" w:cs="Times New Roman"/>
                  <w:color w:val="D4D4D4"/>
                  <w:sz w:val="21"/>
                  <w:szCs w:val="21"/>
                </w:rPr>
                <w:delText xml:space="preserve">    Congratulations!</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br</w:delText>
              </w:r>
              <w:r w:rsidRPr="009B3F1E" w:rsidDel="008B6AF4">
                <w:rPr>
                  <w:rFonts w:ascii="Consolas" w:eastAsia="Times New Roman" w:hAnsi="Consolas" w:cs="Times New Roman"/>
                  <w:color w:val="808080"/>
                  <w:sz w:val="21"/>
                  <w:szCs w:val="21"/>
                </w:rPr>
                <w:delText>&gt;</w:delText>
              </w:r>
            </w:del>
          </w:p>
          <w:p w14:paraId="2A94912C" w14:textId="77777777" w:rsidR="00ED1509" w:rsidRPr="009B3F1E" w:rsidDel="008B6AF4" w:rsidRDefault="00ED1509">
            <w:pPr>
              <w:pStyle w:val="Heading1Numbered"/>
              <w:rPr>
                <w:del w:id="13932" w:author="Donovan Goode" w:date="2018-11-09T10:04:00Z"/>
                <w:rFonts w:ascii="Consolas" w:eastAsia="Times New Roman" w:hAnsi="Consolas" w:cs="Times New Roman"/>
                <w:color w:val="D4D4D4"/>
                <w:sz w:val="21"/>
                <w:szCs w:val="21"/>
              </w:rPr>
              <w:pPrChange w:id="13933" w:author="Donovan Goode" w:date="2018-11-09T10:05:00Z">
                <w:pPr>
                  <w:framePr w:hSpace="180" w:wrap="around" w:vAnchor="text" w:hAnchor="margin" w:xAlign="center" w:y="130"/>
                  <w:shd w:val="clear" w:color="auto" w:fill="1E1E1E"/>
                  <w:spacing w:line="285" w:lineRule="atLeast"/>
                </w:pPr>
              </w:pPrChange>
            </w:pPr>
            <w:del w:id="13934" w:author="Donovan Goode" w:date="2018-11-09T10:04:00Z">
              <w:r w:rsidRPr="009B3F1E" w:rsidDel="008B6AF4">
                <w:rPr>
                  <w:rFonts w:ascii="Consolas" w:eastAsia="Times New Roman" w:hAnsi="Consolas" w:cs="Times New Roman"/>
                  <w:color w:val="D4D4D4"/>
                  <w:sz w:val="21"/>
                  <w:szCs w:val="21"/>
                </w:rPr>
                <w:delText xml:space="preserve">    You have successfully certified the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em</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strong</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Agency Summary of Service</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strong</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em</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br</w:delText>
              </w:r>
              <w:r w:rsidRPr="009B3F1E" w:rsidDel="008B6AF4">
                <w:rPr>
                  <w:rFonts w:ascii="Consolas" w:eastAsia="Times New Roman" w:hAnsi="Consolas" w:cs="Times New Roman"/>
                  <w:color w:val="808080"/>
                  <w:sz w:val="21"/>
                  <w:szCs w:val="21"/>
                </w:rPr>
                <w:delText>&gt;</w:delText>
              </w:r>
            </w:del>
          </w:p>
          <w:p w14:paraId="2091FE15" w14:textId="77777777" w:rsidR="00ED1509" w:rsidRPr="009B3F1E" w:rsidDel="008B6AF4" w:rsidRDefault="00ED1509">
            <w:pPr>
              <w:pStyle w:val="Heading1Numbered"/>
              <w:rPr>
                <w:del w:id="13935" w:author="Donovan Goode" w:date="2018-11-09T10:04:00Z"/>
                <w:rFonts w:ascii="Consolas" w:eastAsia="Times New Roman" w:hAnsi="Consolas" w:cs="Times New Roman"/>
                <w:color w:val="D4D4D4"/>
                <w:sz w:val="21"/>
                <w:szCs w:val="21"/>
              </w:rPr>
              <w:pPrChange w:id="13936" w:author="Donovan Goode" w:date="2018-11-09T10:05:00Z">
                <w:pPr>
                  <w:framePr w:hSpace="180" w:wrap="around" w:vAnchor="text" w:hAnchor="margin" w:xAlign="center" w:y="130"/>
                  <w:shd w:val="clear" w:color="auto" w:fill="1E1E1E"/>
                  <w:spacing w:line="285" w:lineRule="atLeast"/>
                </w:pPr>
              </w:pPrChange>
            </w:pPr>
            <w:del w:id="13937" w:author="Donovan Goode" w:date="2018-11-09T10:04:00Z">
              <w:r w:rsidRPr="009B3F1E" w:rsidDel="008B6AF4">
                <w:rPr>
                  <w:rFonts w:ascii="Consolas" w:eastAsia="Times New Roman" w:hAnsi="Consolas" w:cs="Times New Roman"/>
                  <w:color w:val="D4D4D4"/>
                  <w:sz w:val="21"/>
                  <w:szCs w:val="21"/>
                </w:rPr>
                <w:delText xml:space="preserve">    You will be notified and updated by email on any status changes of your ORA Package Status.</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br</w:delText>
              </w:r>
              <w:r w:rsidRPr="009B3F1E" w:rsidDel="008B6AF4">
                <w:rPr>
                  <w:rFonts w:ascii="Consolas" w:eastAsia="Times New Roman" w:hAnsi="Consolas" w:cs="Times New Roman"/>
                  <w:color w:val="808080"/>
                  <w:sz w:val="21"/>
                  <w:szCs w:val="21"/>
                </w:rPr>
                <w:delText>&gt;</w:delText>
              </w:r>
            </w:del>
          </w:p>
          <w:p w14:paraId="1BCD2ED8" w14:textId="77777777" w:rsidR="00ED1509" w:rsidRPr="009B3F1E" w:rsidDel="008B6AF4" w:rsidRDefault="00ED1509">
            <w:pPr>
              <w:pStyle w:val="Heading1Numbered"/>
              <w:rPr>
                <w:del w:id="13938" w:author="Donovan Goode" w:date="2018-11-09T10:04:00Z"/>
                <w:rFonts w:ascii="Consolas" w:eastAsia="Times New Roman" w:hAnsi="Consolas" w:cs="Times New Roman"/>
                <w:color w:val="D4D4D4"/>
                <w:sz w:val="21"/>
                <w:szCs w:val="21"/>
              </w:rPr>
              <w:pPrChange w:id="13939" w:author="Donovan Goode" w:date="2018-11-09T10:05:00Z">
                <w:pPr>
                  <w:framePr w:hSpace="180" w:wrap="around" w:vAnchor="text" w:hAnchor="margin" w:xAlign="center" w:y="130"/>
                  <w:shd w:val="clear" w:color="auto" w:fill="1E1E1E"/>
                  <w:spacing w:line="285" w:lineRule="atLeast"/>
                </w:pPr>
              </w:pPrChange>
            </w:pPr>
            <w:del w:id="13940" w:author="Donovan Goode" w:date="2018-11-09T10:04:00Z">
              <w:r w:rsidRPr="009B3F1E" w:rsidDel="008B6AF4">
                <w:rPr>
                  <w:rFonts w:ascii="Consolas" w:eastAsia="Times New Roman" w:hAnsi="Consolas" w:cs="Times New Roman"/>
                  <w:color w:val="D4D4D4"/>
                  <w:sz w:val="21"/>
                  <w:szCs w:val="21"/>
                </w:rPr>
                <w:delText xml:space="preserve">    You can also check on your status by visiting your ORA dashboard to view statutes as seen below:</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h3</w:delText>
              </w:r>
              <w:r w:rsidRPr="009B3F1E" w:rsidDel="008B6AF4">
                <w:rPr>
                  <w:rFonts w:ascii="Consolas" w:eastAsia="Times New Roman" w:hAnsi="Consolas" w:cs="Times New Roman"/>
                  <w:color w:val="808080"/>
                  <w:sz w:val="21"/>
                  <w:szCs w:val="21"/>
                </w:rPr>
                <w:delText>&gt;</w:delText>
              </w:r>
            </w:del>
          </w:p>
          <w:p w14:paraId="298AC553" w14:textId="77777777" w:rsidR="00ED1509" w:rsidRPr="009B3F1E" w:rsidDel="008B6AF4" w:rsidRDefault="00ED1509">
            <w:pPr>
              <w:pStyle w:val="Heading1Numbered"/>
              <w:rPr>
                <w:del w:id="13941" w:author="Donovan Goode" w:date="2018-11-09T10:04:00Z"/>
                <w:rFonts w:ascii="Consolas" w:eastAsia="Times New Roman" w:hAnsi="Consolas" w:cs="Times New Roman"/>
                <w:color w:val="D4D4D4"/>
                <w:sz w:val="21"/>
                <w:szCs w:val="21"/>
              </w:rPr>
              <w:pPrChange w:id="13942" w:author="Donovan Goode" w:date="2018-11-09T10:05:00Z">
                <w:pPr>
                  <w:framePr w:hSpace="180" w:wrap="around" w:vAnchor="text" w:hAnchor="margin" w:xAlign="center" w:y="130"/>
                  <w:shd w:val="clear" w:color="auto" w:fill="1E1E1E"/>
                  <w:spacing w:line="285" w:lineRule="atLeast"/>
                </w:pPr>
              </w:pPrChange>
            </w:pPr>
          </w:p>
          <w:p w14:paraId="4BC0C51D" w14:textId="77777777" w:rsidR="00ED1509" w:rsidRPr="009B3F1E" w:rsidDel="008B6AF4" w:rsidRDefault="00ED1509">
            <w:pPr>
              <w:pStyle w:val="Heading1Numbered"/>
              <w:rPr>
                <w:del w:id="13943" w:author="Donovan Goode" w:date="2018-11-09T10:04:00Z"/>
                <w:rFonts w:ascii="Consolas" w:eastAsia="Times New Roman" w:hAnsi="Consolas" w:cs="Times New Roman"/>
                <w:color w:val="D4D4D4"/>
                <w:sz w:val="21"/>
                <w:szCs w:val="21"/>
              </w:rPr>
              <w:pPrChange w:id="13944" w:author="Donovan Goode" w:date="2018-11-09T10:05:00Z">
                <w:pPr>
                  <w:framePr w:hSpace="180" w:wrap="around" w:vAnchor="text" w:hAnchor="margin" w:xAlign="center" w:y="130"/>
                  <w:shd w:val="clear" w:color="auto" w:fill="1E1E1E"/>
                  <w:spacing w:line="285" w:lineRule="atLeast"/>
                </w:pPr>
              </w:pPrChange>
            </w:pPr>
            <w:del w:id="13945" w:author="Donovan Goode"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3D56B9B5" w14:textId="77777777" w:rsidR="00ED1509" w:rsidRPr="009B3F1E" w:rsidDel="008B6AF4" w:rsidRDefault="00ED1509">
            <w:pPr>
              <w:pStyle w:val="Heading1Numbered"/>
              <w:rPr>
                <w:del w:id="13946" w:author="Donovan Goode" w:date="2018-11-09T10:04:00Z"/>
                <w:rFonts w:ascii="Consolas" w:eastAsia="Times New Roman" w:hAnsi="Consolas" w:cs="Times New Roman"/>
                <w:color w:val="D4D4D4"/>
                <w:sz w:val="21"/>
                <w:szCs w:val="21"/>
              </w:rPr>
              <w:pPrChange w:id="13947" w:author="Donovan Goode" w:date="2018-11-09T10:05:00Z">
                <w:pPr>
                  <w:framePr w:hSpace="180" w:wrap="around" w:vAnchor="text" w:hAnchor="margin" w:xAlign="center" w:y="130"/>
                  <w:shd w:val="clear" w:color="auto" w:fill="1E1E1E"/>
                  <w:spacing w:line="285" w:lineRule="atLeast"/>
                </w:pPr>
              </w:pPrChange>
            </w:pPr>
            <w:del w:id="13948" w:author="Donovan Goode"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hr</w:delText>
              </w:r>
              <w:r w:rsidRPr="009B3F1E" w:rsidDel="008B6AF4">
                <w:rPr>
                  <w:rFonts w:ascii="Consolas" w:eastAsia="Times New Roman" w:hAnsi="Consolas" w:cs="Times New Roman"/>
                  <w:color w:val="808080"/>
                  <w:sz w:val="21"/>
                  <w:szCs w:val="21"/>
                </w:rPr>
                <w:delText>&gt;</w:delText>
              </w:r>
            </w:del>
          </w:p>
          <w:p w14:paraId="431F3C3B" w14:textId="77777777" w:rsidR="00ED1509" w:rsidRPr="009B3F1E" w:rsidDel="008B6AF4" w:rsidRDefault="00ED1509">
            <w:pPr>
              <w:pStyle w:val="Heading1Numbered"/>
              <w:rPr>
                <w:del w:id="13949" w:author="Donovan Goode" w:date="2018-11-09T10:04:00Z"/>
                <w:rFonts w:ascii="Consolas" w:eastAsia="Times New Roman" w:hAnsi="Consolas" w:cs="Times New Roman"/>
                <w:color w:val="D4D4D4"/>
                <w:sz w:val="21"/>
                <w:szCs w:val="21"/>
              </w:rPr>
              <w:pPrChange w:id="13950" w:author="Donovan Goode" w:date="2018-11-09T10:05:00Z">
                <w:pPr>
                  <w:framePr w:hSpace="180" w:wrap="around" w:vAnchor="text" w:hAnchor="margin" w:xAlign="center" w:y="130"/>
                  <w:shd w:val="clear" w:color="auto" w:fill="1E1E1E"/>
                  <w:spacing w:line="285" w:lineRule="atLeast"/>
                </w:pPr>
              </w:pPrChange>
            </w:pPr>
            <w:del w:id="13951" w:author="Donovan Goode"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2056775B" w14:textId="77777777" w:rsidR="00ED1509" w:rsidRPr="009B3F1E" w:rsidDel="008B6AF4" w:rsidRDefault="00ED1509">
            <w:pPr>
              <w:pStyle w:val="Heading1Numbered"/>
              <w:rPr>
                <w:del w:id="13952" w:author="Donovan Goode" w:date="2018-11-09T10:04:00Z"/>
                <w:rFonts w:ascii="Consolas" w:eastAsia="Times New Roman" w:hAnsi="Consolas" w:cs="Times New Roman"/>
                <w:color w:val="D4D4D4"/>
                <w:sz w:val="21"/>
                <w:szCs w:val="21"/>
              </w:rPr>
              <w:pPrChange w:id="13953" w:author="Donovan Goode" w:date="2018-11-09T10:05:00Z">
                <w:pPr>
                  <w:framePr w:hSpace="180" w:wrap="around" w:vAnchor="text" w:hAnchor="margin" w:xAlign="center" w:y="130"/>
                  <w:shd w:val="clear" w:color="auto" w:fill="1E1E1E"/>
                  <w:spacing w:line="285" w:lineRule="atLeast"/>
                </w:pPr>
              </w:pPrChange>
            </w:pPr>
          </w:p>
          <w:p w14:paraId="302DA252" w14:textId="77777777" w:rsidR="00ED1509" w:rsidRPr="009B3F1E" w:rsidDel="008B6AF4" w:rsidRDefault="00ED1509">
            <w:pPr>
              <w:pStyle w:val="Heading1Numbered"/>
              <w:rPr>
                <w:del w:id="13954" w:author="Donovan Goode" w:date="2018-11-09T10:04:00Z"/>
                <w:rFonts w:ascii="Consolas" w:eastAsia="Times New Roman" w:hAnsi="Consolas" w:cs="Times New Roman"/>
                <w:color w:val="D4D4D4"/>
                <w:sz w:val="21"/>
                <w:szCs w:val="21"/>
              </w:rPr>
              <w:pPrChange w:id="13955" w:author="Donovan Goode" w:date="2018-11-09T10:05:00Z">
                <w:pPr>
                  <w:framePr w:hSpace="180" w:wrap="around" w:vAnchor="text" w:hAnchor="margin" w:xAlign="center" w:y="130"/>
                  <w:shd w:val="clear" w:color="auto" w:fill="1E1E1E"/>
                  <w:spacing w:line="285" w:lineRule="atLeast"/>
                </w:pPr>
              </w:pPrChange>
            </w:pPr>
            <w:del w:id="13956" w:author="Donovan Goode"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"text-align: center;"</w:delText>
              </w:r>
              <w:r w:rsidRPr="009B3F1E" w:rsidDel="008B6AF4">
                <w:rPr>
                  <w:rFonts w:ascii="Consolas" w:eastAsia="Times New Roman" w:hAnsi="Consolas" w:cs="Times New Roman"/>
                  <w:color w:val="808080"/>
                  <w:sz w:val="21"/>
                  <w:szCs w:val="21"/>
                </w:rPr>
                <w:delText>&gt;</w:delText>
              </w:r>
            </w:del>
          </w:p>
          <w:p w14:paraId="61B8E978" w14:textId="77777777" w:rsidR="00ED1509" w:rsidRPr="009B3F1E" w:rsidDel="008B6AF4" w:rsidRDefault="00ED1509">
            <w:pPr>
              <w:pStyle w:val="Heading1Numbered"/>
              <w:rPr>
                <w:del w:id="13957" w:author="Donovan Goode" w:date="2018-11-09T10:04:00Z"/>
                <w:rFonts w:ascii="Consolas" w:eastAsia="Times New Roman" w:hAnsi="Consolas" w:cs="Times New Roman"/>
                <w:color w:val="D4D4D4"/>
                <w:sz w:val="21"/>
                <w:szCs w:val="21"/>
              </w:rPr>
              <w:pPrChange w:id="13958" w:author="Donovan Goode" w:date="2018-11-09T10:05:00Z">
                <w:pPr>
                  <w:framePr w:hSpace="180" w:wrap="around" w:vAnchor="text" w:hAnchor="margin" w:xAlign="center" w:y="130"/>
                  <w:shd w:val="clear" w:color="auto" w:fill="1E1E1E"/>
                  <w:spacing w:line="285" w:lineRule="atLeast"/>
                </w:pPr>
              </w:pPrChange>
            </w:pPr>
            <w:del w:id="13959" w:author="Donovan Goode"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img</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alt</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src</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"/retirement/online-retirement-application/online-retirement-submission-acknowledgment/orasuccesspagetrackingdetails.png"</w:delText>
              </w:r>
            </w:del>
          </w:p>
          <w:p w14:paraId="0DE19DF4" w14:textId="77777777" w:rsidR="00ED1509" w:rsidRPr="009B3F1E" w:rsidDel="008B6AF4" w:rsidRDefault="00ED1509">
            <w:pPr>
              <w:pStyle w:val="Heading1Numbered"/>
              <w:rPr>
                <w:del w:id="13960" w:author="Donovan Goode" w:date="2018-11-09T10:04:00Z"/>
                <w:rFonts w:ascii="Consolas" w:eastAsia="Times New Roman" w:hAnsi="Consolas" w:cs="Times New Roman"/>
                <w:color w:val="D4D4D4"/>
                <w:sz w:val="21"/>
                <w:szCs w:val="21"/>
              </w:rPr>
              <w:pPrChange w:id="13961" w:author="Donovan Goode" w:date="2018-11-09T10:05:00Z">
                <w:pPr>
                  <w:framePr w:hSpace="180" w:wrap="around" w:vAnchor="text" w:hAnchor="margin" w:xAlign="center" w:y="130"/>
                  <w:shd w:val="clear" w:color="auto" w:fill="1E1E1E"/>
                  <w:spacing w:line="285" w:lineRule="atLeast"/>
                </w:pPr>
              </w:pPrChange>
            </w:pPr>
            <w:del w:id="13962" w:author="Donovan Goode"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"width: 1155px; height: 214px;"</w:delText>
              </w:r>
              <w:r w:rsidRPr="009B3F1E" w:rsidDel="008B6AF4">
                <w:rPr>
                  <w:rFonts w:ascii="Consolas" w:eastAsia="Times New Roman" w:hAnsi="Consolas" w:cs="Times New Roman"/>
                  <w:color w:val="808080"/>
                  <w:sz w:val="21"/>
                  <w:szCs w:val="21"/>
                </w:rPr>
                <w:delText>&gt;</w:delText>
              </w:r>
            </w:del>
          </w:p>
          <w:p w14:paraId="237548B3" w14:textId="77777777" w:rsidR="00ED1509" w:rsidRPr="009B3F1E" w:rsidDel="008B6AF4" w:rsidRDefault="00ED1509">
            <w:pPr>
              <w:pStyle w:val="Heading1Numbered"/>
              <w:rPr>
                <w:del w:id="13963" w:author="Donovan Goode" w:date="2018-11-09T10:04:00Z"/>
                <w:rFonts w:ascii="Consolas" w:eastAsia="Times New Roman" w:hAnsi="Consolas" w:cs="Times New Roman"/>
                <w:color w:val="D4D4D4"/>
                <w:sz w:val="21"/>
                <w:szCs w:val="21"/>
              </w:rPr>
              <w:pPrChange w:id="13964" w:author="Donovan Goode" w:date="2018-11-09T10:05:00Z">
                <w:pPr>
                  <w:framePr w:hSpace="180" w:wrap="around" w:vAnchor="text" w:hAnchor="margin" w:xAlign="center" w:y="130"/>
                  <w:shd w:val="clear" w:color="auto" w:fill="1E1E1E"/>
                  <w:spacing w:line="285" w:lineRule="atLeast"/>
                </w:pPr>
              </w:pPrChange>
            </w:pPr>
            <w:del w:id="13965" w:author="Donovan Goode"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br</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569CD6"/>
                  <w:sz w:val="21"/>
                  <w:szCs w:val="21"/>
                </w:rPr>
                <w:delText>&amp;nbsp;</w:delText>
              </w:r>
            </w:del>
          </w:p>
          <w:p w14:paraId="6572B133" w14:textId="77777777" w:rsidR="00ED1509" w:rsidRPr="009B3F1E" w:rsidDel="008B6AF4" w:rsidRDefault="00ED1509">
            <w:pPr>
              <w:pStyle w:val="Heading1Numbered"/>
              <w:rPr>
                <w:del w:id="13966" w:author="Donovan Goode" w:date="2018-11-09T10:04:00Z"/>
                <w:rFonts w:ascii="Consolas" w:eastAsia="Times New Roman" w:hAnsi="Consolas" w:cs="Times New Roman"/>
                <w:color w:val="D4D4D4"/>
                <w:sz w:val="21"/>
                <w:szCs w:val="21"/>
              </w:rPr>
              <w:pPrChange w:id="13967" w:author="Donovan Goode" w:date="2018-11-09T10:05:00Z">
                <w:pPr>
                  <w:framePr w:hSpace="180" w:wrap="around" w:vAnchor="text" w:hAnchor="margin" w:xAlign="center" w:y="130"/>
                  <w:shd w:val="clear" w:color="auto" w:fill="1E1E1E"/>
                  <w:spacing w:line="285" w:lineRule="atLeast"/>
                </w:pPr>
              </w:pPrChange>
            </w:pPr>
            <w:del w:id="13968" w:author="Donovan Goode"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7C04D7E0" w14:textId="77777777" w:rsidR="00ED1509" w:rsidRPr="009B3F1E" w:rsidDel="008B6AF4" w:rsidRDefault="00ED1509">
            <w:pPr>
              <w:pStyle w:val="Heading1Numbered"/>
              <w:rPr>
                <w:del w:id="13969" w:author="Donovan Goode" w:date="2018-11-09T10:04:00Z"/>
                <w:rFonts w:ascii="Consolas" w:eastAsia="Times New Roman" w:hAnsi="Consolas" w:cs="Times New Roman"/>
                <w:color w:val="D4D4D4"/>
                <w:sz w:val="21"/>
                <w:szCs w:val="21"/>
              </w:rPr>
              <w:pPrChange w:id="13970" w:author="Donovan Goode" w:date="2018-11-09T10:05:00Z">
                <w:pPr>
                  <w:framePr w:hSpace="180" w:wrap="around" w:vAnchor="text" w:hAnchor="margin" w:xAlign="center" w:y="130"/>
                  <w:shd w:val="clear" w:color="auto" w:fill="1E1E1E"/>
                  <w:spacing w:line="285" w:lineRule="atLeast"/>
                </w:pPr>
              </w:pPrChange>
            </w:pPr>
          </w:p>
          <w:p w14:paraId="60DAB139" w14:textId="77777777" w:rsidR="00ED1509" w:rsidRPr="009B3F1E" w:rsidDel="008B6AF4" w:rsidRDefault="00ED1509">
            <w:pPr>
              <w:pStyle w:val="Heading1Numbered"/>
              <w:rPr>
                <w:del w:id="13971" w:author="Donovan Goode" w:date="2018-11-09T10:04:00Z"/>
                <w:rFonts w:ascii="Consolas" w:eastAsia="Times New Roman" w:hAnsi="Consolas" w:cs="Times New Roman"/>
                <w:color w:val="D4D4D4"/>
                <w:sz w:val="21"/>
                <w:szCs w:val="21"/>
              </w:rPr>
              <w:pPrChange w:id="13972" w:author="Donovan Goode" w:date="2018-11-09T10:05:00Z">
                <w:pPr>
                  <w:framePr w:hSpace="180" w:wrap="around" w:vAnchor="text" w:hAnchor="margin" w:xAlign="center" w:y="130"/>
                  <w:shd w:val="clear" w:color="auto" w:fill="1E1E1E"/>
                  <w:spacing w:line="285" w:lineRule="atLeast"/>
                </w:pPr>
              </w:pPrChange>
            </w:pPr>
            <w:del w:id="13973" w:author="Donovan Goode"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"text-align: center;"</w:delText>
              </w:r>
              <w:r w:rsidRPr="009B3F1E" w:rsidDel="008B6AF4">
                <w:rPr>
                  <w:rFonts w:ascii="Consolas" w:eastAsia="Times New Roman" w:hAnsi="Consolas" w:cs="Times New Roman"/>
                  <w:color w:val="808080"/>
                  <w:sz w:val="21"/>
                  <w:szCs w:val="21"/>
                </w:rPr>
                <w:delText>&gt;&lt;</w:delText>
              </w:r>
              <w:r w:rsidRPr="009B3F1E" w:rsidDel="008B6AF4">
                <w:rPr>
                  <w:rFonts w:ascii="Consolas" w:eastAsia="Times New Roman" w:hAnsi="Consolas" w:cs="Times New Roman"/>
                  <w:color w:val="569CD6"/>
                  <w:sz w:val="21"/>
                  <w:szCs w:val="21"/>
                </w:rPr>
                <w:delText>a</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class</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"btn btn-secondary btn-lg"</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href</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"/retirement/online-retirement-application/"</w:delText>
              </w:r>
            </w:del>
          </w:p>
          <w:p w14:paraId="40CDB37F" w14:textId="77777777" w:rsidR="00ED1509" w:rsidRPr="009B3F1E" w:rsidDel="008B6AF4" w:rsidRDefault="00ED1509">
            <w:pPr>
              <w:pStyle w:val="Heading1Numbered"/>
              <w:rPr>
                <w:del w:id="13974" w:author="Donovan Goode" w:date="2018-11-09T10:04:00Z"/>
                <w:rFonts w:ascii="Consolas" w:eastAsia="Times New Roman" w:hAnsi="Consolas" w:cs="Times New Roman"/>
                <w:color w:val="D4D4D4"/>
                <w:sz w:val="21"/>
                <w:szCs w:val="21"/>
              </w:rPr>
              <w:pPrChange w:id="13975" w:author="Donovan Goode" w:date="2018-11-09T10:05:00Z">
                <w:pPr>
                  <w:framePr w:hSpace="180" w:wrap="around" w:vAnchor="text" w:hAnchor="margin" w:xAlign="center" w:y="130"/>
                  <w:shd w:val="clear" w:color="auto" w:fill="1E1E1E"/>
                  <w:spacing w:line="285" w:lineRule="atLeast"/>
                </w:pPr>
              </w:pPrChange>
            </w:pPr>
            <w:del w:id="13976" w:author="Donovan Goode"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id</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"ORAReturnButton"</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role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"button"</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style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"color:#FFF; background:#000;"</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Return to ORA dashboard</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a</w:delText>
              </w:r>
              <w:r w:rsidRPr="009B3F1E" w:rsidDel="008B6AF4">
                <w:rPr>
                  <w:rFonts w:ascii="Consolas" w:eastAsia="Times New Roman" w:hAnsi="Consolas" w:cs="Times New Roman"/>
                  <w:color w:val="808080"/>
                  <w:sz w:val="21"/>
                  <w:szCs w:val="21"/>
                </w:rPr>
                <w:delText>&gt;</w:delText>
              </w:r>
            </w:del>
          </w:p>
          <w:p w14:paraId="2E6BD62C" w14:textId="77777777" w:rsidR="00ED1509" w:rsidRPr="009B3F1E" w:rsidDel="008B6AF4" w:rsidRDefault="00ED1509">
            <w:pPr>
              <w:pStyle w:val="Heading1Numbered"/>
              <w:rPr>
                <w:del w:id="13977" w:author="Donovan Goode" w:date="2018-11-09T10:04:00Z"/>
                <w:rFonts w:ascii="Consolas" w:eastAsia="Times New Roman" w:hAnsi="Consolas" w:cs="Times New Roman"/>
                <w:color w:val="D4D4D4"/>
                <w:sz w:val="21"/>
                <w:szCs w:val="21"/>
              </w:rPr>
              <w:pPrChange w:id="13978" w:author="Donovan Goode" w:date="2018-11-09T10:05:00Z">
                <w:pPr>
                  <w:framePr w:hSpace="180" w:wrap="around" w:vAnchor="text" w:hAnchor="margin" w:xAlign="center" w:y="130"/>
                  <w:shd w:val="clear" w:color="auto" w:fill="1E1E1E"/>
                  <w:spacing w:line="285" w:lineRule="atLeast"/>
                </w:pPr>
              </w:pPrChange>
            </w:pPr>
            <w:del w:id="13979" w:author="Donovan Goode"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7A0410F3" w14:textId="77777777" w:rsidR="00ED1509" w:rsidRPr="009B3F1E" w:rsidDel="008B6AF4" w:rsidRDefault="00ED1509">
            <w:pPr>
              <w:pStyle w:val="Heading1Numbered"/>
              <w:rPr>
                <w:del w:id="13980" w:author="Donovan Goode" w:date="2018-11-09T10:04:00Z"/>
                <w:rFonts w:ascii="Consolas" w:eastAsia="Times New Roman" w:hAnsi="Consolas" w:cs="Times New Roman"/>
                <w:color w:val="D4D4D4"/>
                <w:sz w:val="21"/>
                <w:szCs w:val="21"/>
              </w:rPr>
              <w:pPrChange w:id="13981" w:author="Donovan Goode" w:date="2018-11-09T10:05:00Z">
                <w:pPr>
                  <w:framePr w:hSpace="180" w:wrap="around" w:vAnchor="text" w:hAnchor="margin" w:xAlign="center" w:y="130"/>
                  <w:shd w:val="clear" w:color="auto" w:fill="1E1E1E"/>
                  <w:spacing w:line="285" w:lineRule="atLeast"/>
                </w:pPr>
              </w:pPrChange>
            </w:pPr>
            <w:del w:id="13982" w:author="Donovan Goode" w:date="2018-11-09T10:04:00Z">
              <w:r w:rsidRPr="009B3F1E" w:rsidDel="008B6AF4">
                <w:rPr>
                  <w:rFonts w:ascii="Consolas" w:eastAsia="Times New Roman" w:hAnsi="Consolas" w:cs="Times New Roman"/>
                  <w:color w:val="569CD6"/>
                  <w:sz w:val="21"/>
                  <w:szCs w:val="21"/>
                </w:rPr>
                <w:delText>&amp;nbsp;</w:delText>
              </w:r>
            </w:del>
          </w:p>
          <w:p w14:paraId="090B389C" w14:textId="77777777" w:rsidR="00ED1509" w:rsidRPr="009B3F1E" w:rsidDel="008B6AF4" w:rsidRDefault="00ED1509">
            <w:pPr>
              <w:pStyle w:val="Heading1Numbered"/>
              <w:rPr>
                <w:del w:id="13983" w:author="Donovan Goode" w:date="2018-11-09T10:04:00Z"/>
                <w:rFonts w:ascii="Consolas" w:eastAsia="Times New Roman" w:hAnsi="Consolas" w:cs="Times New Roman"/>
                <w:color w:val="D4D4D4"/>
                <w:sz w:val="21"/>
                <w:szCs w:val="21"/>
              </w:rPr>
              <w:pPrChange w:id="13984" w:author="Donovan Goode" w:date="2018-11-09T10:05:00Z">
                <w:pPr>
                  <w:framePr w:hSpace="180" w:wrap="around" w:vAnchor="text" w:hAnchor="margin" w:xAlign="center" w:y="130"/>
                  <w:shd w:val="clear" w:color="auto" w:fill="1E1E1E"/>
                  <w:spacing w:line="285" w:lineRule="atLeast"/>
                </w:pPr>
              </w:pPrChange>
            </w:pPr>
          </w:p>
          <w:p w14:paraId="0E8775BE" w14:textId="77777777" w:rsidR="00ED1509" w:rsidRPr="009B3F1E" w:rsidDel="008B6AF4" w:rsidRDefault="00ED1509">
            <w:pPr>
              <w:pStyle w:val="Heading1Numbered"/>
              <w:rPr>
                <w:del w:id="13985" w:author="Donovan Goode" w:date="2018-11-09T10:04:00Z"/>
                <w:rFonts w:ascii="Consolas" w:eastAsia="Times New Roman" w:hAnsi="Consolas" w:cs="Times New Roman"/>
                <w:color w:val="D4D4D4"/>
                <w:sz w:val="21"/>
                <w:szCs w:val="21"/>
              </w:rPr>
              <w:pPrChange w:id="13986" w:author="Donovan Goode" w:date="2018-11-09T10:05:00Z">
                <w:pPr>
                  <w:framePr w:hSpace="180" w:wrap="around" w:vAnchor="text" w:hAnchor="margin" w:xAlign="center" w:y="130"/>
                  <w:shd w:val="clear" w:color="auto" w:fill="1E1E1E"/>
                  <w:spacing w:line="285" w:lineRule="atLeast"/>
                </w:pPr>
              </w:pPrChange>
            </w:pPr>
            <w:del w:id="13987" w:author="Donovan Goode"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class</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"alert alert-warning"</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role</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"alert"</w:delText>
              </w:r>
              <w:r w:rsidRPr="009B3F1E" w:rsidDel="008B6AF4">
                <w:rPr>
                  <w:rFonts w:ascii="Consolas" w:eastAsia="Times New Roman" w:hAnsi="Consolas" w:cs="Times New Roman"/>
                  <w:color w:val="808080"/>
                  <w:sz w:val="21"/>
                  <w:szCs w:val="21"/>
                </w:rPr>
                <w:delText>&gt;</w:delText>
              </w:r>
            </w:del>
          </w:p>
          <w:p w14:paraId="7DBCAEEB" w14:textId="77777777" w:rsidR="00ED1509" w:rsidRPr="009B3F1E" w:rsidDel="008B6AF4" w:rsidRDefault="00ED1509">
            <w:pPr>
              <w:pStyle w:val="Heading1Numbered"/>
              <w:rPr>
                <w:del w:id="13988" w:author="Donovan Goode" w:date="2018-11-09T10:04:00Z"/>
                <w:rFonts w:ascii="Consolas" w:eastAsia="Times New Roman" w:hAnsi="Consolas" w:cs="Times New Roman"/>
                <w:color w:val="D4D4D4"/>
                <w:sz w:val="21"/>
                <w:szCs w:val="21"/>
              </w:rPr>
              <w:pPrChange w:id="13989" w:author="Donovan Goode" w:date="2018-11-09T10:05:00Z">
                <w:pPr>
                  <w:framePr w:hSpace="180" w:wrap="around" w:vAnchor="text" w:hAnchor="margin" w:xAlign="center" w:y="130"/>
                  <w:shd w:val="clear" w:color="auto" w:fill="1E1E1E"/>
                  <w:spacing w:line="285" w:lineRule="atLeast"/>
                </w:pPr>
              </w:pPrChange>
            </w:pPr>
            <w:del w:id="13990" w:author="Donovan Goode" w:date="2018-11-09T10:04:00Z">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h5</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 xml:space="preserve">This page will automatically redirect back to the ORA dashboard in: </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span</w:delText>
              </w:r>
              <w:r w:rsidRPr="009B3F1E" w:rsidDel="008B6AF4">
                <w:rPr>
                  <w:rFonts w:ascii="Consolas" w:eastAsia="Times New Roman" w:hAnsi="Consolas" w:cs="Times New Roman"/>
                  <w:color w:val="D4D4D4"/>
                  <w:sz w:val="21"/>
                  <w:szCs w:val="21"/>
                </w:rPr>
                <w:delText xml:space="preserve"> </w:delText>
              </w:r>
              <w:r w:rsidRPr="009B3F1E" w:rsidDel="008B6AF4">
                <w:rPr>
                  <w:rFonts w:ascii="Consolas" w:eastAsia="Times New Roman" w:hAnsi="Consolas" w:cs="Times New Roman"/>
                  <w:color w:val="9CDCFE"/>
                  <w:sz w:val="21"/>
                  <w:szCs w:val="21"/>
                </w:rPr>
                <w:delText>id</w:delText>
              </w:r>
              <w:r w:rsidRPr="009B3F1E" w:rsidDel="008B6AF4">
                <w:rPr>
                  <w:rFonts w:ascii="Consolas" w:eastAsia="Times New Roman" w:hAnsi="Consolas" w:cs="Times New Roman"/>
                  <w:color w:val="D4D4D4"/>
                  <w:sz w:val="21"/>
                  <w:szCs w:val="21"/>
                </w:rPr>
                <w:delText>=</w:delText>
              </w:r>
              <w:r w:rsidRPr="009B3F1E" w:rsidDel="008B6AF4">
                <w:rPr>
                  <w:rFonts w:ascii="Consolas" w:eastAsia="Times New Roman" w:hAnsi="Consolas" w:cs="Times New Roman"/>
                  <w:color w:val="CE9178"/>
                  <w:sz w:val="21"/>
                  <w:szCs w:val="21"/>
                </w:rPr>
                <w:delText>"countdown"</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60</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span</w:delText>
              </w:r>
              <w:r w:rsidRPr="009B3F1E" w:rsidDel="008B6AF4">
                <w:rPr>
                  <w:rFonts w:ascii="Consolas" w:eastAsia="Times New Roman" w:hAnsi="Consolas" w:cs="Times New Roman"/>
                  <w:color w:val="808080"/>
                  <w:sz w:val="21"/>
                  <w:szCs w:val="21"/>
                </w:rPr>
                <w:delText>&gt;</w:delText>
              </w:r>
              <w:r w:rsidRPr="009B3F1E" w:rsidDel="008B6AF4">
                <w:rPr>
                  <w:rFonts w:ascii="Consolas" w:eastAsia="Times New Roman" w:hAnsi="Consolas" w:cs="Times New Roman"/>
                  <w:color w:val="D4D4D4"/>
                  <w:sz w:val="21"/>
                  <w:szCs w:val="21"/>
                </w:rPr>
                <w:delText xml:space="preserve"> seconds</w:delText>
              </w:r>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h5</w:delText>
              </w:r>
              <w:r w:rsidRPr="009B3F1E" w:rsidDel="008B6AF4">
                <w:rPr>
                  <w:rFonts w:ascii="Consolas" w:eastAsia="Times New Roman" w:hAnsi="Consolas" w:cs="Times New Roman"/>
                  <w:color w:val="808080"/>
                  <w:sz w:val="21"/>
                  <w:szCs w:val="21"/>
                </w:rPr>
                <w:delText>&gt;</w:delText>
              </w:r>
            </w:del>
          </w:p>
          <w:p w14:paraId="4A8F76B7" w14:textId="77777777" w:rsidR="00ED1509" w:rsidRPr="009B3F1E" w:rsidDel="008B6AF4" w:rsidRDefault="00ED1509">
            <w:pPr>
              <w:pStyle w:val="Heading1Numbered"/>
              <w:rPr>
                <w:del w:id="13991" w:author="Donovan Goode" w:date="2018-11-09T10:04:00Z"/>
                <w:rFonts w:ascii="Consolas" w:eastAsia="Times New Roman" w:hAnsi="Consolas" w:cs="Times New Roman"/>
                <w:color w:val="D4D4D4"/>
                <w:sz w:val="21"/>
                <w:szCs w:val="21"/>
              </w:rPr>
              <w:pPrChange w:id="13992" w:author="Donovan Goode" w:date="2018-11-09T10:05:00Z">
                <w:pPr>
                  <w:framePr w:hSpace="180" w:wrap="around" w:vAnchor="text" w:hAnchor="margin" w:xAlign="center" w:y="130"/>
                  <w:shd w:val="clear" w:color="auto" w:fill="1E1E1E"/>
                  <w:spacing w:line="285" w:lineRule="atLeast"/>
                </w:pPr>
              </w:pPrChange>
            </w:pPr>
            <w:del w:id="13993" w:author="Donovan Goode" w:date="2018-11-09T10:04:00Z">
              <w:r w:rsidRPr="009B3F1E" w:rsidDel="008B6AF4">
                <w:rPr>
                  <w:rFonts w:ascii="Consolas" w:eastAsia="Times New Roman" w:hAnsi="Consolas" w:cs="Times New Roman"/>
                  <w:color w:val="808080"/>
                  <w:sz w:val="21"/>
                  <w:szCs w:val="21"/>
                </w:rPr>
                <w:delText>&lt;/</w:delText>
              </w:r>
              <w:r w:rsidRPr="009B3F1E" w:rsidDel="008B6AF4">
                <w:rPr>
                  <w:rFonts w:ascii="Consolas" w:eastAsia="Times New Roman" w:hAnsi="Consolas" w:cs="Times New Roman"/>
                  <w:color w:val="569CD6"/>
                  <w:sz w:val="21"/>
                  <w:szCs w:val="21"/>
                </w:rPr>
                <w:delText>div</w:delText>
              </w:r>
              <w:r w:rsidRPr="009B3F1E" w:rsidDel="008B6AF4">
                <w:rPr>
                  <w:rFonts w:ascii="Consolas" w:eastAsia="Times New Roman" w:hAnsi="Consolas" w:cs="Times New Roman"/>
                  <w:color w:val="808080"/>
                  <w:sz w:val="21"/>
                  <w:szCs w:val="21"/>
                </w:rPr>
                <w:delText>&gt;</w:delText>
              </w:r>
            </w:del>
          </w:p>
          <w:p w14:paraId="7CCA225E" w14:textId="77777777" w:rsidR="00ED1509" w:rsidRPr="00D01E6B" w:rsidDel="008B6AF4" w:rsidRDefault="00ED1509">
            <w:pPr>
              <w:pStyle w:val="Heading1Numbered"/>
              <w:rPr>
                <w:del w:id="13994" w:author="Donovan Goode" w:date="2018-11-09T10:04:00Z"/>
              </w:rPr>
              <w:pPrChange w:id="13995" w:author="Donovan Goode" w:date="2018-11-09T10:05:00Z">
                <w:pPr>
                  <w:framePr w:hSpace="180" w:wrap="around" w:vAnchor="text" w:hAnchor="margin" w:xAlign="center" w:y="130"/>
                </w:pPr>
              </w:pPrChange>
            </w:pPr>
          </w:p>
        </w:tc>
      </w:tr>
      <w:tr w:rsidR="00ED1509" w:rsidDel="008B6AF4" w14:paraId="2EA5C19A" w14:textId="11B2E196" w:rsidTr="00A52519">
        <w:trPr>
          <w:del w:id="13996" w:author="Donovan Goode" w:date="2018-11-09T10:04:00Z"/>
        </w:trPr>
        <w:tc>
          <w:tcPr>
            <w:tcW w:w="1705" w:type="dxa"/>
          </w:tcPr>
          <w:p w14:paraId="0D62DA1A" w14:textId="77777777" w:rsidR="00ED1509" w:rsidRPr="009B3F1E" w:rsidDel="008B6AF4" w:rsidRDefault="00ED1509">
            <w:pPr>
              <w:pStyle w:val="Heading1Numbered"/>
              <w:rPr>
                <w:del w:id="13997" w:author="Donovan Goode" w:date="2018-11-09T10:04:00Z"/>
                <w:highlight w:val="yellow"/>
              </w:rPr>
              <w:pPrChange w:id="13998" w:author="Donovan Goode" w:date="2018-11-09T10:05:00Z">
                <w:pPr>
                  <w:framePr w:hSpace="180" w:wrap="around" w:vAnchor="text" w:hAnchor="margin" w:xAlign="center" w:y="130"/>
                  <w:jc w:val="center"/>
                </w:pPr>
              </w:pPrChange>
            </w:pPr>
            <w:del w:id="13999" w:author="Donovan Goode" w:date="2018-11-09T10:04:00Z">
              <w:r w:rsidDel="008B6AF4">
                <w:rPr>
                  <w:highlight w:val="yellow"/>
                </w:rPr>
                <w:delText>Review and Print Application</w:delText>
              </w:r>
            </w:del>
          </w:p>
        </w:tc>
        <w:tc>
          <w:tcPr>
            <w:tcW w:w="9905" w:type="dxa"/>
          </w:tcPr>
          <w:p w14:paraId="2455DC02" w14:textId="77777777" w:rsidR="00ED1509" w:rsidRPr="00D177FB" w:rsidDel="008B6AF4" w:rsidRDefault="00ED1509">
            <w:pPr>
              <w:pStyle w:val="Heading1Numbered"/>
              <w:rPr>
                <w:del w:id="14000" w:author="Donovan Goode" w:date="2018-11-09T10:04:00Z"/>
                <w:rFonts w:ascii="Consolas" w:eastAsia="Times New Roman" w:hAnsi="Consolas" w:cs="Times New Roman"/>
                <w:color w:val="D4D4D4"/>
                <w:sz w:val="21"/>
                <w:szCs w:val="21"/>
              </w:rPr>
              <w:pPrChange w:id="14001" w:author="Donovan Goode" w:date="2018-11-09T10:05:00Z">
                <w:pPr>
                  <w:framePr w:hSpace="180" w:wrap="around" w:vAnchor="text" w:hAnchor="margin" w:xAlign="center" w:y="130"/>
                  <w:shd w:val="clear" w:color="auto" w:fill="1E1E1E"/>
                  <w:spacing w:line="285" w:lineRule="atLeast"/>
                </w:pPr>
              </w:pPrChange>
            </w:pPr>
            <w:del w:id="14002" w:author="Donovan Goode" w:date="2018-11-09T10:04:00Z">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div</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class</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"btn-group"</w:delText>
              </w:r>
              <w:r w:rsidRPr="00D177FB" w:rsidDel="008B6AF4">
                <w:rPr>
                  <w:rFonts w:ascii="Consolas" w:eastAsia="Times New Roman" w:hAnsi="Consolas" w:cs="Times New Roman"/>
                  <w:color w:val="808080"/>
                  <w:sz w:val="21"/>
                  <w:szCs w:val="21"/>
                </w:rPr>
                <w:delText>&gt;</w:delText>
              </w:r>
            </w:del>
          </w:p>
          <w:p w14:paraId="0CE5F3EC" w14:textId="77777777" w:rsidR="00ED1509" w:rsidRPr="00D177FB" w:rsidDel="008B6AF4" w:rsidRDefault="00ED1509">
            <w:pPr>
              <w:pStyle w:val="Heading1Numbered"/>
              <w:rPr>
                <w:del w:id="14003" w:author="Donovan Goode" w:date="2018-11-09T10:04:00Z"/>
                <w:rFonts w:ascii="Consolas" w:eastAsia="Times New Roman" w:hAnsi="Consolas" w:cs="Times New Roman"/>
                <w:color w:val="D4D4D4"/>
                <w:sz w:val="21"/>
                <w:szCs w:val="21"/>
              </w:rPr>
              <w:pPrChange w:id="14004" w:author="Donovan Goode" w:date="2018-11-09T10:05:00Z">
                <w:pPr>
                  <w:framePr w:hSpace="180" w:wrap="around" w:vAnchor="text" w:hAnchor="margin" w:xAlign="center" w:y="130"/>
                  <w:shd w:val="clear" w:color="auto" w:fill="1E1E1E"/>
                  <w:spacing w:line="285" w:lineRule="atLeast"/>
                </w:pPr>
              </w:pPrChange>
            </w:pPr>
            <w:del w:id="14005"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a</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onclick</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w:delText>
              </w:r>
              <w:r w:rsidRPr="00D177FB" w:rsidDel="008B6AF4">
                <w:rPr>
                  <w:rFonts w:ascii="Consolas" w:eastAsia="Times New Roman" w:hAnsi="Consolas" w:cs="Times New Roman"/>
                  <w:color w:val="DCDCAA"/>
                  <w:sz w:val="21"/>
                  <w:szCs w:val="21"/>
                </w:rPr>
                <w:delText>printDiv</w:delText>
              </w:r>
              <w:r w:rsidRPr="00D177FB" w:rsidDel="008B6AF4">
                <w:rPr>
                  <w:rFonts w:ascii="Consolas" w:eastAsia="Times New Roman" w:hAnsi="Consolas" w:cs="Times New Roman"/>
                  <w:color w:val="CE9178"/>
                  <w:sz w:val="21"/>
                  <w:szCs w:val="21"/>
                </w:rPr>
                <w:delText>('EntityFormControl_19331e3684bfe811a95c000d3a3acde0')"</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role</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"button"</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aria-label</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"Print"</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class</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"btn btn-default btn-lg"</w:delText>
              </w:r>
              <w:r w:rsidRPr="00D177FB" w:rsidDel="008B6AF4">
                <w:rPr>
                  <w:rFonts w:ascii="Consolas" w:eastAsia="Times New Roman" w:hAnsi="Consolas" w:cs="Times New Roman"/>
                  <w:color w:val="808080"/>
                  <w:sz w:val="21"/>
                  <w:szCs w:val="21"/>
                </w:rPr>
                <w:delText>&gt;&lt;</w:delText>
              </w:r>
              <w:r w:rsidRPr="00D177FB" w:rsidDel="008B6AF4">
                <w:rPr>
                  <w:rFonts w:ascii="Consolas" w:eastAsia="Times New Roman" w:hAnsi="Consolas" w:cs="Times New Roman"/>
                  <w:color w:val="569CD6"/>
                  <w:sz w:val="21"/>
                  <w:szCs w:val="21"/>
                </w:rPr>
                <w:delText>i</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class</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CE9178"/>
                  <w:sz w:val="21"/>
                  <w:szCs w:val="21"/>
                </w:rPr>
                <w:delText>"fa fa-print"</w:delText>
              </w:r>
              <w:r w:rsidRPr="00D177FB" w:rsidDel="008B6AF4">
                <w:rPr>
                  <w:rFonts w:ascii="Consolas" w:eastAsia="Times New Roman" w:hAnsi="Consolas" w:cs="Times New Roman"/>
                  <w:color w:val="808080"/>
                  <w:sz w:val="21"/>
                  <w:szCs w:val="21"/>
                </w:rPr>
                <w:delText>&gt;&lt;/</w:delText>
              </w:r>
              <w:r w:rsidRPr="00D177FB" w:rsidDel="008B6AF4">
                <w:rPr>
                  <w:rFonts w:ascii="Consolas" w:eastAsia="Times New Roman" w:hAnsi="Consolas" w:cs="Times New Roman"/>
                  <w:color w:val="569CD6"/>
                  <w:sz w:val="21"/>
                  <w:szCs w:val="21"/>
                </w:rPr>
                <w:delText>i</w:delText>
              </w:r>
              <w:r w:rsidRPr="00D177FB" w:rsidDel="008B6AF4">
                <w:rPr>
                  <w:rFonts w:ascii="Consolas" w:eastAsia="Times New Roman" w:hAnsi="Consolas" w:cs="Times New Roman"/>
                  <w:color w:val="808080"/>
                  <w:sz w:val="21"/>
                  <w:szCs w:val="21"/>
                </w:rPr>
                <w:delText>&gt;</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span</w:delText>
              </w:r>
              <w:r w:rsidRPr="00D177FB" w:rsidDel="008B6AF4">
                <w:rPr>
                  <w:rFonts w:ascii="Consolas" w:eastAsia="Times New Roman" w:hAnsi="Consolas" w:cs="Times New Roman"/>
                  <w:color w:val="808080"/>
                  <w:sz w:val="21"/>
                  <w:szCs w:val="21"/>
                </w:rPr>
                <w:delText>&gt;</w:delText>
              </w:r>
              <w:r w:rsidRPr="00D177FB" w:rsidDel="008B6AF4">
                <w:rPr>
                  <w:rFonts w:ascii="Consolas" w:eastAsia="Times New Roman" w:hAnsi="Consolas" w:cs="Times New Roman"/>
                  <w:color w:val="D4D4D4"/>
                  <w:sz w:val="21"/>
                  <w:szCs w:val="21"/>
                </w:rPr>
                <w:delText>Print</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span</w:delText>
              </w:r>
              <w:r w:rsidRPr="00D177FB" w:rsidDel="008B6AF4">
                <w:rPr>
                  <w:rFonts w:ascii="Consolas" w:eastAsia="Times New Roman" w:hAnsi="Consolas" w:cs="Times New Roman"/>
                  <w:color w:val="808080"/>
                  <w:sz w:val="21"/>
                  <w:szCs w:val="21"/>
                </w:rPr>
                <w:delText>&gt;&lt;/</w:delText>
              </w:r>
              <w:r w:rsidRPr="00D177FB" w:rsidDel="008B6AF4">
                <w:rPr>
                  <w:rFonts w:ascii="Consolas" w:eastAsia="Times New Roman" w:hAnsi="Consolas" w:cs="Times New Roman"/>
                  <w:color w:val="569CD6"/>
                  <w:sz w:val="21"/>
                  <w:szCs w:val="21"/>
                </w:rPr>
                <w:delText>a</w:delText>
              </w:r>
              <w:r w:rsidRPr="00D177FB" w:rsidDel="008B6AF4">
                <w:rPr>
                  <w:rFonts w:ascii="Consolas" w:eastAsia="Times New Roman" w:hAnsi="Consolas" w:cs="Times New Roman"/>
                  <w:color w:val="808080"/>
                  <w:sz w:val="21"/>
                  <w:szCs w:val="21"/>
                </w:rPr>
                <w:delText>&gt;</w:delText>
              </w:r>
            </w:del>
          </w:p>
          <w:p w14:paraId="6CCB6B3D" w14:textId="77777777" w:rsidR="00ED1509" w:rsidRPr="00D177FB" w:rsidDel="008B6AF4" w:rsidRDefault="00ED1509">
            <w:pPr>
              <w:pStyle w:val="Heading1Numbered"/>
              <w:rPr>
                <w:del w:id="14006" w:author="Donovan Goode" w:date="2018-11-09T10:04:00Z"/>
                <w:rFonts w:ascii="Consolas" w:eastAsia="Times New Roman" w:hAnsi="Consolas" w:cs="Times New Roman"/>
                <w:color w:val="D4D4D4"/>
                <w:sz w:val="21"/>
                <w:szCs w:val="21"/>
              </w:rPr>
              <w:pPrChange w:id="14007" w:author="Donovan Goode" w:date="2018-11-09T10:05:00Z">
                <w:pPr>
                  <w:framePr w:hSpace="180" w:wrap="around" w:vAnchor="text" w:hAnchor="margin" w:xAlign="center" w:y="130"/>
                  <w:shd w:val="clear" w:color="auto" w:fill="1E1E1E"/>
                  <w:spacing w:line="285" w:lineRule="atLeast"/>
                </w:pPr>
              </w:pPrChange>
            </w:pPr>
            <w:del w:id="14008"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div</w:delText>
              </w:r>
              <w:r w:rsidRPr="00D177FB" w:rsidDel="008B6AF4">
                <w:rPr>
                  <w:rFonts w:ascii="Consolas" w:eastAsia="Times New Roman" w:hAnsi="Consolas" w:cs="Times New Roman"/>
                  <w:color w:val="808080"/>
                  <w:sz w:val="21"/>
                  <w:szCs w:val="21"/>
                </w:rPr>
                <w:delText>&gt;</w:delText>
              </w:r>
            </w:del>
          </w:p>
          <w:p w14:paraId="52DE0070" w14:textId="77777777" w:rsidR="00ED1509" w:rsidRPr="00D177FB" w:rsidDel="008B6AF4" w:rsidRDefault="00ED1509">
            <w:pPr>
              <w:pStyle w:val="Heading1Numbered"/>
              <w:rPr>
                <w:del w:id="14009" w:author="Donovan Goode" w:date="2018-11-09T10:04:00Z"/>
                <w:rFonts w:ascii="Consolas" w:eastAsia="Times New Roman" w:hAnsi="Consolas" w:cs="Times New Roman"/>
                <w:color w:val="D4D4D4"/>
                <w:sz w:val="21"/>
                <w:szCs w:val="21"/>
              </w:rPr>
              <w:pPrChange w:id="14010" w:author="Donovan Goode" w:date="2018-11-09T10:05:00Z">
                <w:pPr>
                  <w:framePr w:hSpace="180" w:wrap="around" w:vAnchor="text" w:hAnchor="margin" w:xAlign="center" w:y="130"/>
                  <w:shd w:val="clear" w:color="auto" w:fill="1E1E1E"/>
                  <w:spacing w:line="285" w:lineRule="atLeast"/>
                </w:pPr>
              </w:pPrChange>
            </w:pPr>
            <w:del w:id="14011" w:author="Donovan Goode" w:date="2018-11-09T10:04:00Z">
              <w:r w:rsidRPr="00D177FB" w:rsidDel="008B6AF4">
                <w:rPr>
                  <w:rFonts w:ascii="Consolas" w:eastAsia="Times New Roman" w:hAnsi="Consolas" w:cs="Times New Roman"/>
                  <w:color w:val="D4D4D4"/>
                  <w:sz w:val="21"/>
                  <w:szCs w:val="21"/>
                </w:rPr>
                <w:delText xml:space="preserve">  </w:delText>
              </w:r>
            </w:del>
          </w:p>
          <w:p w14:paraId="29C3BD81" w14:textId="77777777" w:rsidR="00ED1509" w:rsidRPr="00D177FB" w:rsidDel="008B6AF4" w:rsidRDefault="00ED1509">
            <w:pPr>
              <w:pStyle w:val="Heading1Numbered"/>
              <w:rPr>
                <w:del w:id="14012" w:author="Donovan Goode" w:date="2018-11-09T10:04:00Z"/>
                <w:rFonts w:ascii="Consolas" w:eastAsia="Times New Roman" w:hAnsi="Consolas" w:cs="Times New Roman"/>
                <w:color w:val="D4D4D4"/>
                <w:sz w:val="21"/>
                <w:szCs w:val="21"/>
              </w:rPr>
              <w:pPrChange w:id="14013" w:author="Donovan Goode" w:date="2018-11-09T10:05:00Z">
                <w:pPr>
                  <w:framePr w:hSpace="180" w:wrap="around" w:vAnchor="text" w:hAnchor="margin" w:xAlign="center" w:y="130"/>
                  <w:shd w:val="clear" w:color="auto" w:fill="1E1E1E"/>
                  <w:spacing w:line="285" w:lineRule="atLeast"/>
                </w:pPr>
              </w:pPrChange>
            </w:pPr>
            <w:del w:id="14014" w:author="Donovan Goode" w:date="2018-11-09T10:04:00Z">
              <w:r w:rsidRPr="00D177FB" w:rsidDel="008B6AF4">
                <w:rPr>
                  <w:rFonts w:ascii="Consolas" w:eastAsia="Times New Roman" w:hAnsi="Consolas" w:cs="Times New Roman"/>
                  <w:color w:val="D4D4D4"/>
                  <w:sz w:val="21"/>
                  <w:szCs w:val="21"/>
                </w:rPr>
                <w:delText xml:space="preserve">  </w:delText>
              </w:r>
            </w:del>
          </w:p>
          <w:p w14:paraId="5549B828" w14:textId="77777777" w:rsidR="00ED1509" w:rsidRPr="00D177FB" w:rsidDel="008B6AF4" w:rsidRDefault="00ED1509">
            <w:pPr>
              <w:pStyle w:val="Heading1Numbered"/>
              <w:rPr>
                <w:del w:id="14015" w:author="Donovan Goode" w:date="2018-11-09T10:04:00Z"/>
                <w:rFonts w:ascii="Consolas" w:eastAsia="Times New Roman" w:hAnsi="Consolas" w:cs="Times New Roman"/>
                <w:color w:val="D4D4D4"/>
                <w:sz w:val="21"/>
                <w:szCs w:val="21"/>
              </w:rPr>
              <w:pPrChange w:id="14016" w:author="Donovan Goode" w:date="2018-11-09T10:05:00Z">
                <w:pPr>
                  <w:framePr w:hSpace="180" w:wrap="around" w:vAnchor="text" w:hAnchor="margin" w:xAlign="center" w:y="130"/>
                  <w:shd w:val="clear" w:color="auto" w:fill="1E1E1E"/>
                  <w:spacing w:line="285" w:lineRule="atLeast"/>
                </w:pPr>
              </w:pPrChange>
            </w:pPr>
            <w:del w:id="14017"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script</w:delText>
              </w:r>
              <w:r w:rsidRPr="00D177FB" w:rsidDel="008B6AF4">
                <w:rPr>
                  <w:rFonts w:ascii="Consolas" w:eastAsia="Times New Roman" w:hAnsi="Consolas" w:cs="Times New Roman"/>
                  <w:color w:val="808080"/>
                  <w:sz w:val="21"/>
                  <w:szCs w:val="21"/>
                </w:rPr>
                <w:delText>&gt;</w:delText>
              </w:r>
            </w:del>
          </w:p>
          <w:p w14:paraId="082ABC83" w14:textId="77777777" w:rsidR="00ED1509" w:rsidRPr="00D177FB" w:rsidDel="008B6AF4" w:rsidRDefault="00ED1509">
            <w:pPr>
              <w:pStyle w:val="Heading1Numbered"/>
              <w:rPr>
                <w:del w:id="14018" w:author="Donovan Goode" w:date="2018-11-09T10:04:00Z"/>
                <w:rFonts w:ascii="Consolas" w:eastAsia="Times New Roman" w:hAnsi="Consolas" w:cs="Times New Roman"/>
                <w:color w:val="D4D4D4"/>
                <w:sz w:val="21"/>
                <w:szCs w:val="21"/>
              </w:rPr>
              <w:pPrChange w:id="14019" w:author="Donovan Goode" w:date="2018-11-09T10:05:00Z">
                <w:pPr>
                  <w:framePr w:hSpace="180" w:wrap="around" w:vAnchor="text" w:hAnchor="margin" w:xAlign="center" w:y="130"/>
                  <w:shd w:val="clear" w:color="auto" w:fill="1E1E1E"/>
                  <w:spacing w:line="285" w:lineRule="atLeast"/>
                </w:pPr>
              </w:pPrChange>
            </w:pPr>
            <w:del w:id="14020"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569CD6"/>
                  <w:sz w:val="21"/>
                  <w:szCs w:val="21"/>
                </w:rPr>
                <w:delText>function</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DCDCAA"/>
                  <w:sz w:val="21"/>
                  <w:szCs w:val="21"/>
                </w:rPr>
                <w:delText>printDiv</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divName</w:delText>
              </w:r>
              <w:r w:rsidRPr="00D177FB" w:rsidDel="008B6AF4">
                <w:rPr>
                  <w:rFonts w:ascii="Consolas" w:eastAsia="Times New Roman" w:hAnsi="Consolas" w:cs="Times New Roman"/>
                  <w:color w:val="D4D4D4"/>
                  <w:sz w:val="21"/>
                  <w:szCs w:val="21"/>
                </w:rPr>
                <w:delText>) {</w:delText>
              </w:r>
            </w:del>
          </w:p>
          <w:p w14:paraId="6A8EA93B" w14:textId="77777777" w:rsidR="00ED1509" w:rsidRPr="00D177FB" w:rsidDel="008B6AF4" w:rsidRDefault="00ED1509">
            <w:pPr>
              <w:pStyle w:val="Heading1Numbered"/>
              <w:rPr>
                <w:del w:id="14021" w:author="Donovan Goode" w:date="2018-11-09T10:04:00Z"/>
                <w:rFonts w:ascii="Consolas" w:eastAsia="Times New Roman" w:hAnsi="Consolas" w:cs="Times New Roman"/>
                <w:color w:val="D4D4D4"/>
                <w:sz w:val="21"/>
                <w:szCs w:val="21"/>
              </w:rPr>
              <w:pPrChange w:id="14022" w:author="Donovan Goode" w:date="2018-11-09T10:05:00Z">
                <w:pPr>
                  <w:framePr w:hSpace="180" w:wrap="around" w:vAnchor="text" w:hAnchor="margin" w:xAlign="center" w:y="130"/>
                  <w:shd w:val="clear" w:color="auto" w:fill="1E1E1E"/>
                  <w:spacing w:line="285" w:lineRule="atLeast"/>
                </w:pPr>
              </w:pPrChange>
            </w:pPr>
            <w:del w:id="14023" w:author="Donovan Goode" w:date="2018-11-09T10:04:00Z">
              <w:r w:rsidRPr="00D177FB" w:rsidDel="008B6AF4">
                <w:rPr>
                  <w:rFonts w:ascii="Consolas" w:eastAsia="Times New Roman" w:hAnsi="Consolas" w:cs="Times New Roman"/>
                  <w:color w:val="D4D4D4"/>
                  <w:sz w:val="21"/>
                  <w:szCs w:val="21"/>
                </w:rPr>
                <w:delText xml:space="preserve">  </w:delText>
              </w:r>
            </w:del>
          </w:p>
          <w:p w14:paraId="7DFF2CBF" w14:textId="77777777" w:rsidR="00ED1509" w:rsidRPr="00D177FB" w:rsidDel="008B6AF4" w:rsidRDefault="00ED1509">
            <w:pPr>
              <w:pStyle w:val="Heading1Numbered"/>
              <w:rPr>
                <w:del w:id="14024" w:author="Donovan Goode" w:date="2018-11-09T10:04:00Z"/>
                <w:rFonts w:ascii="Consolas" w:eastAsia="Times New Roman" w:hAnsi="Consolas" w:cs="Times New Roman"/>
                <w:color w:val="D4D4D4"/>
                <w:sz w:val="21"/>
                <w:szCs w:val="21"/>
              </w:rPr>
              <w:pPrChange w:id="14025" w:author="Donovan Goode" w:date="2018-11-09T10:05:00Z">
                <w:pPr>
                  <w:framePr w:hSpace="180" w:wrap="around" w:vAnchor="text" w:hAnchor="margin" w:xAlign="center" w:y="130"/>
                  <w:shd w:val="clear" w:color="auto" w:fill="1E1E1E"/>
                  <w:spacing w:line="285" w:lineRule="atLeast"/>
                </w:pPr>
              </w:pPrChange>
            </w:pPr>
            <w:del w:id="14026"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569CD6"/>
                  <w:sz w:val="21"/>
                  <w:szCs w:val="21"/>
                </w:rPr>
                <w:delText>var</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printContents</w:delText>
              </w:r>
              <w:r w:rsidRPr="00D177FB" w:rsidDel="008B6AF4">
                <w:rPr>
                  <w:rFonts w:ascii="Consolas" w:eastAsia="Times New Roman" w:hAnsi="Consolas" w:cs="Times New Roman"/>
                  <w:color w:val="D4D4D4"/>
                  <w:sz w:val="21"/>
                  <w:szCs w:val="21"/>
                </w:rPr>
                <w:delText xml:space="preserve"> = </w:delText>
              </w:r>
              <w:r w:rsidRPr="00D177FB" w:rsidDel="008B6AF4">
                <w:rPr>
                  <w:rFonts w:ascii="Consolas" w:eastAsia="Times New Roman" w:hAnsi="Consolas" w:cs="Times New Roman"/>
                  <w:color w:val="9CDCFE"/>
                  <w:sz w:val="21"/>
                  <w:szCs w:val="21"/>
                </w:rPr>
                <w:delText>document</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DCDCAA"/>
                  <w:sz w:val="21"/>
                  <w:szCs w:val="21"/>
                </w:rPr>
                <w:delText>getElementById</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divName</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innerHTML</w:delText>
              </w:r>
              <w:r w:rsidRPr="00D177FB" w:rsidDel="008B6AF4">
                <w:rPr>
                  <w:rFonts w:ascii="Consolas" w:eastAsia="Times New Roman" w:hAnsi="Consolas" w:cs="Times New Roman"/>
                  <w:color w:val="D4D4D4"/>
                  <w:sz w:val="21"/>
                  <w:szCs w:val="21"/>
                </w:rPr>
                <w:delText>;</w:delText>
              </w:r>
            </w:del>
          </w:p>
          <w:p w14:paraId="4164A64E" w14:textId="77777777" w:rsidR="00ED1509" w:rsidRPr="00D177FB" w:rsidDel="008B6AF4" w:rsidRDefault="00ED1509">
            <w:pPr>
              <w:pStyle w:val="Heading1Numbered"/>
              <w:rPr>
                <w:del w:id="14027" w:author="Donovan Goode" w:date="2018-11-09T10:04:00Z"/>
                <w:rFonts w:ascii="Consolas" w:eastAsia="Times New Roman" w:hAnsi="Consolas" w:cs="Times New Roman"/>
                <w:color w:val="D4D4D4"/>
                <w:sz w:val="21"/>
                <w:szCs w:val="21"/>
              </w:rPr>
              <w:pPrChange w:id="14028" w:author="Donovan Goode" w:date="2018-11-09T10:05:00Z">
                <w:pPr>
                  <w:framePr w:hSpace="180" w:wrap="around" w:vAnchor="text" w:hAnchor="margin" w:xAlign="center" w:y="130"/>
                  <w:shd w:val="clear" w:color="auto" w:fill="1E1E1E"/>
                  <w:spacing w:line="285" w:lineRule="atLeast"/>
                </w:pPr>
              </w:pPrChange>
            </w:pPr>
            <w:del w:id="14029"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569CD6"/>
                  <w:sz w:val="21"/>
                  <w:szCs w:val="21"/>
                </w:rPr>
                <w:delText>var</w:delText>
              </w:r>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originalContents</w:delText>
              </w:r>
              <w:r w:rsidRPr="00D177FB" w:rsidDel="008B6AF4">
                <w:rPr>
                  <w:rFonts w:ascii="Consolas" w:eastAsia="Times New Roman" w:hAnsi="Consolas" w:cs="Times New Roman"/>
                  <w:color w:val="D4D4D4"/>
                  <w:sz w:val="21"/>
                  <w:szCs w:val="21"/>
                </w:rPr>
                <w:delText xml:space="preserve"> = </w:delText>
              </w:r>
              <w:r w:rsidRPr="00D177FB" w:rsidDel="008B6AF4">
                <w:rPr>
                  <w:rFonts w:ascii="Consolas" w:eastAsia="Times New Roman" w:hAnsi="Consolas" w:cs="Times New Roman"/>
                  <w:color w:val="9CDCFE"/>
                  <w:sz w:val="21"/>
                  <w:szCs w:val="21"/>
                </w:rPr>
                <w:delText>document</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body</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innerHTML</w:delText>
              </w:r>
              <w:r w:rsidRPr="00D177FB" w:rsidDel="008B6AF4">
                <w:rPr>
                  <w:rFonts w:ascii="Consolas" w:eastAsia="Times New Roman" w:hAnsi="Consolas" w:cs="Times New Roman"/>
                  <w:color w:val="D4D4D4"/>
                  <w:sz w:val="21"/>
                  <w:szCs w:val="21"/>
                </w:rPr>
                <w:delText>;</w:delText>
              </w:r>
            </w:del>
          </w:p>
          <w:p w14:paraId="4D4CCF2F" w14:textId="77777777" w:rsidR="00ED1509" w:rsidRPr="00D177FB" w:rsidDel="008B6AF4" w:rsidRDefault="00ED1509">
            <w:pPr>
              <w:pStyle w:val="Heading1Numbered"/>
              <w:rPr>
                <w:del w:id="14030" w:author="Donovan Goode" w:date="2018-11-09T10:04:00Z"/>
                <w:rFonts w:ascii="Consolas" w:eastAsia="Times New Roman" w:hAnsi="Consolas" w:cs="Times New Roman"/>
                <w:color w:val="D4D4D4"/>
                <w:sz w:val="21"/>
                <w:szCs w:val="21"/>
              </w:rPr>
              <w:pPrChange w:id="14031" w:author="Donovan Goode" w:date="2018-11-09T10:05:00Z">
                <w:pPr>
                  <w:framePr w:hSpace="180" w:wrap="around" w:vAnchor="text" w:hAnchor="margin" w:xAlign="center" w:y="130"/>
                  <w:shd w:val="clear" w:color="auto" w:fill="1E1E1E"/>
                  <w:spacing w:line="285" w:lineRule="atLeast"/>
                </w:pPr>
              </w:pPrChange>
            </w:pPr>
            <w:del w:id="14032" w:author="Donovan Goode" w:date="2018-11-09T10:04:00Z">
              <w:r w:rsidRPr="00D177FB" w:rsidDel="008B6AF4">
                <w:rPr>
                  <w:rFonts w:ascii="Consolas" w:eastAsia="Times New Roman" w:hAnsi="Consolas" w:cs="Times New Roman"/>
                  <w:color w:val="D4D4D4"/>
                  <w:sz w:val="21"/>
                  <w:szCs w:val="21"/>
                </w:rPr>
                <w:delText xml:space="preserve">  </w:delText>
              </w:r>
            </w:del>
          </w:p>
          <w:p w14:paraId="16B5178B" w14:textId="77777777" w:rsidR="00ED1509" w:rsidRPr="00D177FB" w:rsidDel="008B6AF4" w:rsidRDefault="00ED1509">
            <w:pPr>
              <w:pStyle w:val="Heading1Numbered"/>
              <w:rPr>
                <w:del w:id="14033" w:author="Donovan Goode" w:date="2018-11-09T10:04:00Z"/>
                <w:rFonts w:ascii="Consolas" w:eastAsia="Times New Roman" w:hAnsi="Consolas" w:cs="Times New Roman"/>
                <w:color w:val="D4D4D4"/>
                <w:sz w:val="21"/>
                <w:szCs w:val="21"/>
              </w:rPr>
              <w:pPrChange w:id="14034" w:author="Donovan Goode" w:date="2018-11-09T10:05:00Z">
                <w:pPr>
                  <w:framePr w:hSpace="180" w:wrap="around" w:vAnchor="text" w:hAnchor="margin" w:xAlign="center" w:y="130"/>
                  <w:shd w:val="clear" w:color="auto" w:fill="1E1E1E"/>
                  <w:spacing w:line="285" w:lineRule="atLeast"/>
                </w:pPr>
              </w:pPrChange>
            </w:pPr>
            <w:del w:id="14035"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document</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body</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innerHTML</w:delText>
              </w:r>
              <w:r w:rsidRPr="00D177FB" w:rsidDel="008B6AF4">
                <w:rPr>
                  <w:rFonts w:ascii="Consolas" w:eastAsia="Times New Roman" w:hAnsi="Consolas" w:cs="Times New Roman"/>
                  <w:color w:val="D4D4D4"/>
                  <w:sz w:val="21"/>
                  <w:szCs w:val="21"/>
                </w:rPr>
                <w:delText xml:space="preserve"> = </w:delText>
              </w:r>
              <w:r w:rsidRPr="00D177FB" w:rsidDel="008B6AF4">
                <w:rPr>
                  <w:rFonts w:ascii="Consolas" w:eastAsia="Times New Roman" w:hAnsi="Consolas" w:cs="Times New Roman"/>
                  <w:color w:val="9CDCFE"/>
                  <w:sz w:val="21"/>
                  <w:szCs w:val="21"/>
                </w:rPr>
                <w:delText>printContents</w:delText>
              </w:r>
              <w:r w:rsidRPr="00D177FB" w:rsidDel="008B6AF4">
                <w:rPr>
                  <w:rFonts w:ascii="Consolas" w:eastAsia="Times New Roman" w:hAnsi="Consolas" w:cs="Times New Roman"/>
                  <w:color w:val="D4D4D4"/>
                  <w:sz w:val="21"/>
                  <w:szCs w:val="21"/>
                </w:rPr>
                <w:delText>;</w:delText>
              </w:r>
            </w:del>
          </w:p>
          <w:p w14:paraId="3C54DE54" w14:textId="77777777" w:rsidR="00ED1509" w:rsidRPr="00D177FB" w:rsidDel="008B6AF4" w:rsidRDefault="00ED1509">
            <w:pPr>
              <w:pStyle w:val="Heading1Numbered"/>
              <w:rPr>
                <w:del w:id="14036" w:author="Donovan Goode" w:date="2018-11-09T10:04:00Z"/>
                <w:rFonts w:ascii="Consolas" w:eastAsia="Times New Roman" w:hAnsi="Consolas" w:cs="Times New Roman"/>
                <w:color w:val="D4D4D4"/>
                <w:sz w:val="21"/>
                <w:szCs w:val="21"/>
              </w:rPr>
              <w:pPrChange w:id="14037" w:author="Donovan Goode" w:date="2018-11-09T10:05:00Z">
                <w:pPr>
                  <w:framePr w:hSpace="180" w:wrap="around" w:vAnchor="text" w:hAnchor="margin" w:xAlign="center" w:y="130"/>
                  <w:shd w:val="clear" w:color="auto" w:fill="1E1E1E"/>
                  <w:spacing w:line="285" w:lineRule="atLeast"/>
                </w:pPr>
              </w:pPrChange>
            </w:pPr>
            <w:del w:id="14038" w:author="Donovan Goode" w:date="2018-11-09T10:04:00Z">
              <w:r w:rsidRPr="00D177FB" w:rsidDel="008B6AF4">
                <w:rPr>
                  <w:rFonts w:ascii="Consolas" w:eastAsia="Times New Roman" w:hAnsi="Consolas" w:cs="Times New Roman"/>
                  <w:color w:val="D4D4D4"/>
                  <w:sz w:val="21"/>
                  <w:szCs w:val="21"/>
                </w:rPr>
                <w:delText xml:space="preserve">  </w:delText>
              </w:r>
            </w:del>
          </w:p>
          <w:p w14:paraId="1EE20426" w14:textId="77777777" w:rsidR="00ED1509" w:rsidRPr="00D177FB" w:rsidDel="008B6AF4" w:rsidRDefault="00ED1509">
            <w:pPr>
              <w:pStyle w:val="Heading1Numbered"/>
              <w:rPr>
                <w:del w:id="14039" w:author="Donovan Goode" w:date="2018-11-09T10:04:00Z"/>
                <w:rFonts w:ascii="Consolas" w:eastAsia="Times New Roman" w:hAnsi="Consolas" w:cs="Times New Roman"/>
                <w:color w:val="D4D4D4"/>
                <w:sz w:val="21"/>
                <w:szCs w:val="21"/>
              </w:rPr>
              <w:pPrChange w:id="14040" w:author="Donovan Goode" w:date="2018-11-09T10:05:00Z">
                <w:pPr>
                  <w:framePr w:hSpace="180" w:wrap="around" w:vAnchor="text" w:hAnchor="margin" w:xAlign="center" w:y="130"/>
                  <w:shd w:val="clear" w:color="auto" w:fill="1E1E1E"/>
                  <w:spacing w:line="285" w:lineRule="atLeast"/>
                </w:pPr>
              </w:pPrChange>
            </w:pPr>
            <w:del w:id="14041"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window</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DCDCAA"/>
                  <w:sz w:val="21"/>
                  <w:szCs w:val="21"/>
                </w:rPr>
                <w:delText>print</w:delText>
              </w:r>
              <w:r w:rsidRPr="00D177FB" w:rsidDel="008B6AF4">
                <w:rPr>
                  <w:rFonts w:ascii="Consolas" w:eastAsia="Times New Roman" w:hAnsi="Consolas" w:cs="Times New Roman"/>
                  <w:color w:val="D4D4D4"/>
                  <w:sz w:val="21"/>
                  <w:szCs w:val="21"/>
                </w:rPr>
                <w:delText>();</w:delText>
              </w:r>
            </w:del>
          </w:p>
          <w:p w14:paraId="5FC5F228" w14:textId="77777777" w:rsidR="00ED1509" w:rsidRPr="00D177FB" w:rsidDel="008B6AF4" w:rsidRDefault="00ED1509">
            <w:pPr>
              <w:pStyle w:val="Heading1Numbered"/>
              <w:rPr>
                <w:del w:id="14042" w:author="Donovan Goode" w:date="2018-11-09T10:04:00Z"/>
                <w:rFonts w:ascii="Consolas" w:eastAsia="Times New Roman" w:hAnsi="Consolas" w:cs="Times New Roman"/>
                <w:color w:val="D4D4D4"/>
                <w:sz w:val="21"/>
                <w:szCs w:val="21"/>
              </w:rPr>
              <w:pPrChange w:id="14043" w:author="Donovan Goode" w:date="2018-11-09T10:05:00Z">
                <w:pPr>
                  <w:framePr w:hSpace="180" w:wrap="around" w:vAnchor="text" w:hAnchor="margin" w:xAlign="center" w:y="130"/>
                  <w:shd w:val="clear" w:color="auto" w:fill="1E1E1E"/>
                  <w:spacing w:line="285" w:lineRule="atLeast"/>
                </w:pPr>
              </w:pPrChange>
            </w:pPr>
            <w:del w:id="14044" w:author="Donovan Goode" w:date="2018-11-09T10:04:00Z">
              <w:r w:rsidRPr="00D177FB" w:rsidDel="008B6AF4">
                <w:rPr>
                  <w:rFonts w:ascii="Consolas" w:eastAsia="Times New Roman" w:hAnsi="Consolas" w:cs="Times New Roman"/>
                  <w:color w:val="D4D4D4"/>
                  <w:sz w:val="21"/>
                  <w:szCs w:val="21"/>
                </w:rPr>
                <w:delText xml:space="preserve">  </w:delText>
              </w:r>
            </w:del>
          </w:p>
          <w:p w14:paraId="47E7C5E4" w14:textId="77777777" w:rsidR="00ED1509" w:rsidRPr="00D177FB" w:rsidDel="008B6AF4" w:rsidRDefault="00ED1509">
            <w:pPr>
              <w:pStyle w:val="Heading1Numbered"/>
              <w:rPr>
                <w:del w:id="14045" w:author="Donovan Goode" w:date="2018-11-09T10:04:00Z"/>
                <w:rFonts w:ascii="Consolas" w:eastAsia="Times New Roman" w:hAnsi="Consolas" w:cs="Times New Roman"/>
                <w:color w:val="D4D4D4"/>
                <w:sz w:val="21"/>
                <w:szCs w:val="21"/>
              </w:rPr>
              <w:pPrChange w:id="14046" w:author="Donovan Goode" w:date="2018-11-09T10:05:00Z">
                <w:pPr>
                  <w:framePr w:hSpace="180" w:wrap="around" w:vAnchor="text" w:hAnchor="margin" w:xAlign="center" w:y="130"/>
                  <w:shd w:val="clear" w:color="auto" w:fill="1E1E1E"/>
                  <w:spacing w:line="285" w:lineRule="atLeast"/>
                </w:pPr>
              </w:pPrChange>
            </w:pPr>
            <w:del w:id="14047"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9CDCFE"/>
                  <w:sz w:val="21"/>
                  <w:szCs w:val="21"/>
                </w:rPr>
                <w:delText>document</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body</w:delText>
              </w:r>
              <w:r w:rsidRPr="00D177FB" w:rsidDel="008B6AF4">
                <w:rPr>
                  <w:rFonts w:ascii="Consolas" w:eastAsia="Times New Roman" w:hAnsi="Consolas" w:cs="Times New Roman"/>
                  <w:color w:val="D4D4D4"/>
                  <w:sz w:val="21"/>
                  <w:szCs w:val="21"/>
                </w:rPr>
                <w:delText>.</w:delText>
              </w:r>
              <w:r w:rsidRPr="00D177FB" w:rsidDel="008B6AF4">
                <w:rPr>
                  <w:rFonts w:ascii="Consolas" w:eastAsia="Times New Roman" w:hAnsi="Consolas" w:cs="Times New Roman"/>
                  <w:color w:val="9CDCFE"/>
                  <w:sz w:val="21"/>
                  <w:szCs w:val="21"/>
                </w:rPr>
                <w:delText>innerHTML</w:delText>
              </w:r>
              <w:r w:rsidRPr="00D177FB" w:rsidDel="008B6AF4">
                <w:rPr>
                  <w:rFonts w:ascii="Consolas" w:eastAsia="Times New Roman" w:hAnsi="Consolas" w:cs="Times New Roman"/>
                  <w:color w:val="D4D4D4"/>
                  <w:sz w:val="21"/>
                  <w:szCs w:val="21"/>
                </w:rPr>
                <w:delText xml:space="preserve"> = </w:delText>
              </w:r>
              <w:r w:rsidRPr="00D177FB" w:rsidDel="008B6AF4">
                <w:rPr>
                  <w:rFonts w:ascii="Consolas" w:eastAsia="Times New Roman" w:hAnsi="Consolas" w:cs="Times New Roman"/>
                  <w:color w:val="9CDCFE"/>
                  <w:sz w:val="21"/>
                  <w:szCs w:val="21"/>
                </w:rPr>
                <w:delText>originalContents</w:delText>
              </w:r>
              <w:r w:rsidRPr="00D177FB" w:rsidDel="008B6AF4">
                <w:rPr>
                  <w:rFonts w:ascii="Consolas" w:eastAsia="Times New Roman" w:hAnsi="Consolas" w:cs="Times New Roman"/>
                  <w:color w:val="D4D4D4"/>
                  <w:sz w:val="21"/>
                  <w:szCs w:val="21"/>
                </w:rPr>
                <w:delText>;</w:delText>
              </w:r>
            </w:del>
          </w:p>
          <w:p w14:paraId="219FA21C" w14:textId="77777777" w:rsidR="00ED1509" w:rsidRPr="00D177FB" w:rsidDel="008B6AF4" w:rsidRDefault="00ED1509">
            <w:pPr>
              <w:pStyle w:val="Heading1Numbered"/>
              <w:rPr>
                <w:del w:id="14048" w:author="Donovan Goode" w:date="2018-11-09T10:04:00Z"/>
                <w:rFonts w:ascii="Consolas" w:eastAsia="Times New Roman" w:hAnsi="Consolas" w:cs="Times New Roman"/>
                <w:color w:val="D4D4D4"/>
                <w:sz w:val="21"/>
                <w:szCs w:val="21"/>
              </w:rPr>
              <w:pPrChange w:id="14049" w:author="Donovan Goode" w:date="2018-11-09T10:05:00Z">
                <w:pPr>
                  <w:framePr w:hSpace="180" w:wrap="around" w:vAnchor="text" w:hAnchor="margin" w:xAlign="center" w:y="130"/>
                  <w:shd w:val="clear" w:color="auto" w:fill="1E1E1E"/>
                  <w:spacing w:line="285" w:lineRule="atLeast"/>
                </w:pPr>
              </w:pPrChange>
            </w:pPr>
            <w:del w:id="14050" w:author="Donovan Goode" w:date="2018-11-09T10:04:00Z">
              <w:r w:rsidRPr="00D177FB" w:rsidDel="008B6AF4">
                <w:rPr>
                  <w:rFonts w:ascii="Consolas" w:eastAsia="Times New Roman" w:hAnsi="Consolas" w:cs="Times New Roman"/>
                  <w:color w:val="D4D4D4"/>
                  <w:sz w:val="21"/>
                  <w:szCs w:val="21"/>
                </w:rPr>
                <w:delText xml:space="preserve">    }</w:delText>
              </w:r>
            </w:del>
          </w:p>
          <w:p w14:paraId="041ABD54" w14:textId="77777777" w:rsidR="00ED1509" w:rsidRPr="00D177FB" w:rsidDel="008B6AF4" w:rsidRDefault="00ED1509">
            <w:pPr>
              <w:pStyle w:val="Heading1Numbered"/>
              <w:rPr>
                <w:del w:id="14051" w:author="Donovan Goode" w:date="2018-11-09T10:04:00Z"/>
                <w:rFonts w:ascii="Consolas" w:eastAsia="Times New Roman" w:hAnsi="Consolas" w:cs="Times New Roman"/>
                <w:color w:val="D4D4D4"/>
                <w:sz w:val="21"/>
                <w:szCs w:val="21"/>
              </w:rPr>
              <w:pPrChange w:id="14052" w:author="Donovan Goode" w:date="2018-11-09T10:05:00Z">
                <w:pPr>
                  <w:framePr w:hSpace="180" w:wrap="around" w:vAnchor="text" w:hAnchor="margin" w:xAlign="center" w:y="130"/>
                  <w:shd w:val="clear" w:color="auto" w:fill="1E1E1E"/>
                  <w:spacing w:line="285" w:lineRule="atLeast"/>
                </w:pPr>
              </w:pPrChange>
            </w:pPr>
            <w:del w:id="14053" w:author="Donovan Goode" w:date="2018-11-09T10:04:00Z">
              <w:r w:rsidRPr="00D177FB" w:rsidDel="008B6AF4">
                <w:rPr>
                  <w:rFonts w:ascii="Consolas" w:eastAsia="Times New Roman" w:hAnsi="Consolas" w:cs="Times New Roman"/>
                  <w:color w:val="D4D4D4"/>
                  <w:sz w:val="21"/>
                  <w:szCs w:val="21"/>
                </w:rPr>
                <w:delText xml:space="preserve">  </w:delText>
              </w:r>
              <w:r w:rsidRPr="00D177FB" w:rsidDel="008B6AF4">
                <w:rPr>
                  <w:rFonts w:ascii="Consolas" w:eastAsia="Times New Roman" w:hAnsi="Consolas" w:cs="Times New Roman"/>
                  <w:color w:val="808080"/>
                  <w:sz w:val="21"/>
                  <w:szCs w:val="21"/>
                </w:rPr>
                <w:delText>&lt;/</w:delText>
              </w:r>
              <w:r w:rsidRPr="00D177FB" w:rsidDel="008B6AF4">
                <w:rPr>
                  <w:rFonts w:ascii="Consolas" w:eastAsia="Times New Roman" w:hAnsi="Consolas" w:cs="Times New Roman"/>
                  <w:color w:val="569CD6"/>
                  <w:sz w:val="21"/>
                  <w:szCs w:val="21"/>
                </w:rPr>
                <w:delText>script</w:delText>
              </w:r>
              <w:r w:rsidRPr="00D177FB" w:rsidDel="008B6AF4">
                <w:rPr>
                  <w:rFonts w:ascii="Consolas" w:eastAsia="Times New Roman" w:hAnsi="Consolas" w:cs="Times New Roman"/>
                  <w:color w:val="808080"/>
                  <w:sz w:val="21"/>
                  <w:szCs w:val="21"/>
                </w:rPr>
                <w:delText>&gt;</w:delText>
              </w:r>
            </w:del>
          </w:p>
          <w:p w14:paraId="10DDF8FD" w14:textId="77777777" w:rsidR="00ED1509" w:rsidRPr="009B3F1E" w:rsidDel="008B6AF4" w:rsidRDefault="00ED1509">
            <w:pPr>
              <w:pStyle w:val="Heading1Numbered"/>
              <w:rPr>
                <w:del w:id="14054" w:author="Donovan Goode" w:date="2018-11-09T10:04:00Z"/>
                <w:rFonts w:ascii="Consolas" w:eastAsia="Times New Roman" w:hAnsi="Consolas" w:cs="Times New Roman"/>
                <w:color w:val="808080"/>
                <w:sz w:val="21"/>
                <w:szCs w:val="21"/>
              </w:rPr>
              <w:pPrChange w:id="14055" w:author="Donovan Goode" w:date="2018-11-09T10:05:00Z">
                <w:pPr>
                  <w:framePr w:hSpace="180" w:wrap="around" w:vAnchor="text" w:hAnchor="margin" w:xAlign="center" w:y="130"/>
                  <w:shd w:val="clear" w:color="auto" w:fill="1E1E1E"/>
                  <w:spacing w:line="285" w:lineRule="atLeast"/>
                </w:pPr>
              </w:pPrChange>
            </w:pPr>
          </w:p>
        </w:tc>
      </w:tr>
      <w:tr w:rsidR="00ED1509" w:rsidDel="008B6AF4" w14:paraId="5C0D47D4" w14:textId="2BFC0609" w:rsidTr="00A52519">
        <w:trPr>
          <w:del w:id="14056" w:author="Donovan Goode" w:date="2018-11-09T10:04:00Z"/>
        </w:trPr>
        <w:tc>
          <w:tcPr>
            <w:tcW w:w="1705" w:type="dxa"/>
          </w:tcPr>
          <w:p w14:paraId="2800F38F" w14:textId="77777777" w:rsidR="00ED1509" w:rsidDel="008B6AF4" w:rsidRDefault="00ED1509">
            <w:pPr>
              <w:pStyle w:val="Heading1Numbered"/>
              <w:rPr>
                <w:del w:id="14057" w:author="Donovan Goode" w:date="2018-11-09T10:04:00Z"/>
                <w:highlight w:val="yellow"/>
              </w:rPr>
              <w:pPrChange w:id="14058" w:author="Donovan Goode" w:date="2018-11-09T10:05:00Z">
                <w:pPr>
                  <w:framePr w:hSpace="180" w:wrap="around" w:vAnchor="text" w:hAnchor="margin" w:xAlign="center" w:y="130"/>
                  <w:jc w:val="center"/>
                </w:pPr>
              </w:pPrChange>
            </w:pPr>
            <w:del w:id="14059" w:author="Donovan Goode" w:date="2018-11-09T10:04:00Z">
              <w:r w:rsidDel="008B6AF4">
                <w:rPr>
                  <w:highlight w:val="yellow"/>
                </w:rPr>
                <w:delText>HR Checklist</w:delText>
              </w:r>
            </w:del>
          </w:p>
        </w:tc>
        <w:tc>
          <w:tcPr>
            <w:tcW w:w="9905" w:type="dxa"/>
          </w:tcPr>
          <w:p w14:paraId="478C7AC8" w14:textId="77777777" w:rsidR="00ED1509" w:rsidRPr="00227FAA" w:rsidDel="008B6AF4" w:rsidRDefault="00ED1509">
            <w:pPr>
              <w:pStyle w:val="Heading1Numbered"/>
              <w:rPr>
                <w:del w:id="14060" w:author="Donovan Goode" w:date="2018-11-09T10:04:00Z"/>
                <w:rFonts w:ascii="Consolas" w:eastAsia="Times New Roman" w:hAnsi="Consolas" w:cs="Times New Roman"/>
                <w:color w:val="D4D4D4"/>
                <w:sz w:val="21"/>
                <w:szCs w:val="21"/>
              </w:rPr>
              <w:pPrChange w:id="14061" w:author="Donovan Goode" w:date="2018-11-09T10:05:00Z">
                <w:pPr>
                  <w:framePr w:hSpace="180" w:wrap="around" w:vAnchor="text" w:hAnchor="margin" w:xAlign="center" w:y="130"/>
                  <w:shd w:val="clear" w:color="auto" w:fill="1E1E1E"/>
                  <w:spacing w:line="285" w:lineRule="atLeast"/>
                </w:pPr>
              </w:pPrChange>
            </w:pPr>
            <w:del w:id="14062" w:author="Donovan Goode" w:date="2018-11-09T10:04:00Z">
              <w:r w:rsidRPr="00227FAA" w:rsidDel="008B6AF4">
                <w:rPr>
                  <w:rFonts w:ascii="Consolas" w:eastAsia="Times New Roman" w:hAnsi="Consolas" w:cs="Times New Roman"/>
                  <w:color w:val="808080"/>
                  <w:sz w:val="21"/>
                  <w:szCs w:val="21"/>
                </w:rPr>
                <w:delText>&lt;</w:delText>
              </w:r>
              <w:r w:rsidRPr="00227FAA" w:rsidDel="008B6AF4">
                <w:rPr>
                  <w:rFonts w:ascii="Consolas" w:eastAsia="Times New Roman" w:hAnsi="Consolas" w:cs="Times New Roman"/>
                  <w:color w:val="569CD6"/>
                  <w:sz w:val="21"/>
                  <w:szCs w:val="21"/>
                </w:rPr>
                <w:delText>div</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style</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"text-align: center;"</w:delText>
              </w:r>
              <w:r w:rsidRPr="00227FAA" w:rsidDel="008B6AF4">
                <w:rPr>
                  <w:rFonts w:ascii="Consolas" w:eastAsia="Times New Roman" w:hAnsi="Consolas" w:cs="Times New Roman"/>
                  <w:color w:val="808080"/>
                  <w:sz w:val="21"/>
                  <w:szCs w:val="21"/>
                </w:rPr>
                <w:delText>&gt;&lt;</w:delText>
              </w:r>
              <w:r w:rsidRPr="00227FAA" w:rsidDel="008B6AF4">
                <w:rPr>
                  <w:rFonts w:ascii="Consolas" w:eastAsia="Times New Roman" w:hAnsi="Consolas" w:cs="Times New Roman"/>
                  <w:color w:val="569CD6"/>
                  <w:sz w:val="21"/>
                  <w:szCs w:val="21"/>
                </w:rPr>
                <w:delText>a</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class</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"btn btn-secondary btn-lg"</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href</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"/hr-services"</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id</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"ORAReturnButton"</w:delText>
              </w:r>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role</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"button"</w:delText>
              </w:r>
            </w:del>
          </w:p>
          <w:p w14:paraId="734F2F95" w14:textId="77777777" w:rsidR="00ED1509" w:rsidRPr="00227FAA" w:rsidDel="008B6AF4" w:rsidRDefault="00ED1509">
            <w:pPr>
              <w:pStyle w:val="Heading1Numbered"/>
              <w:rPr>
                <w:del w:id="14063" w:author="Donovan Goode" w:date="2018-11-09T10:04:00Z"/>
                <w:rFonts w:ascii="Consolas" w:eastAsia="Times New Roman" w:hAnsi="Consolas" w:cs="Times New Roman"/>
                <w:color w:val="D4D4D4"/>
                <w:sz w:val="21"/>
                <w:szCs w:val="21"/>
              </w:rPr>
              <w:pPrChange w:id="14064" w:author="Donovan Goode" w:date="2018-11-09T10:05:00Z">
                <w:pPr>
                  <w:framePr w:hSpace="180" w:wrap="around" w:vAnchor="text" w:hAnchor="margin" w:xAlign="center" w:y="130"/>
                  <w:shd w:val="clear" w:color="auto" w:fill="1E1E1E"/>
                  <w:spacing w:line="285" w:lineRule="atLeast"/>
                </w:pPr>
              </w:pPrChange>
            </w:pPr>
            <w:del w:id="14065" w:author="Donovan Goode" w:date="2018-11-09T10:04:00Z">
              <w:r w:rsidRPr="00227FAA" w:rsidDel="008B6AF4">
                <w:rPr>
                  <w:rFonts w:ascii="Consolas" w:eastAsia="Times New Roman" w:hAnsi="Consolas" w:cs="Times New Roman"/>
                  <w:color w:val="D4D4D4"/>
                  <w:sz w:val="21"/>
                  <w:szCs w:val="21"/>
                </w:rPr>
                <w:delText xml:space="preserve">     </w:delText>
              </w:r>
              <w:r w:rsidRPr="00227FAA" w:rsidDel="008B6AF4">
                <w:rPr>
                  <w:rFonts w:ascii="Consolas" w:eastAsia="Times New Roman" w:hAnsi="Consolas" w:cs="Times New Roman"/>
                  <w:color w:val="9CDCFE"/>
                  <w:sz w:val="21"/>
                  <w:szCs w:val="21"/>
                </w:rPr>
                <w:delText>style</w:delText>
              </w:r>
              <w:r w:rsidRPr="00227FAA" w:rsidDel="008B6AF4">
                <w:rPr>
                  <w:rFonts w:ascii="Consolas" w:eastAsia="Times New Roman" w:hAnsi="Consolas" w:cs="Times New Roman"/>
                  <w:color w:val="D4D4D4"/>
                  <w:sz w:val="21"/>
                  <w:szCs w:val="21"/>
                </w:rPr>
                <w:delText>=</w:delText>
              </w:r>
              <w:r w:rsidRPr="00227FAA" w:rsidDel="008B6AF4">
                <w:rPr>
                  <w:rFonts w:ascii="Consolas" w:eastAsia="Times New Roman" w:hAnsi="Consolas" w:cs="Times New Roman"/>
                  <w:color w:val="CE9178"/>
                  <w:sz w:val="21"/>
                  <w:szCs w:val="21"/>
                </w:rPr>
                <w:delText>"color:#FFF; background:#000;"</w:delText>
              </w:r>
              <w:r w:rsidRPr="00227FAA" w:rsidDel="008B6AF4">
                <w:rPr>
                  <w:rFonts w:ascii="Consolas" w:eastAsia="Times New Roman" w:hAnsi="Consolas" w:cs="Times New Roman"/>
                  <w:color w:val="808080"/>
                  <w:sz w:val="21"/>
                  <w:szCs w:val="21"/>
                </w:rPr>
                <w:delText>&gt;</w:delText>
              </w:r>
              <w:r w:rsidRPr="00227FAA" w:rsidDel="008B6AF4">
                <w:rPr>
                  <w:rFonts w:ascii="Consolas" w:eastAsia="Times New Roman" w:hAnsi="Consolas" w:cs="Times New Roman"/>
                  <w:color w:val="D4D4D4"/>
                  <w:sz w:val="21"/>
                  <w:szCs w:val="21"/>
                </w:rPr>
                <w:delText>Return to HR Services Dashboard</w:delText>
              </w:r>
              <w:r w:rsidRPr="00227FAA" w:rsidDel="008B6AF4">
                <w:rPr>
                  <w:rFonts w:ascii="Consolas" w:eastAsia="Times New Roman" w:hAnsi="Consolas" w:cs="Times New Roman"/>
                  <w:color w:val="808080"/>
                  <w:sz w:val="21"/>
                  <w:szCs w:val="21"/>
                </w:rPr>
                <w:delText>&lt;/</w:delText>
              </w:r>
              <w:r w:rsidRPr="00227FAA" w:rsidDel="008B6AF4">
                <w:rPr>
                  <w:rFonts w:ascii="Consolas" w:eastAsia="Times New Roman" w:hAnsi="Consolas" w:cs="Times New Roman"/>
                  <w:color w:val="569CD6"/>
                  <w:sz w:val="21"/>
                  <w:szCs w:val="21"/>
                </w:rPr>
                <w:delText>a</w:delText>
              </w:r>
              <w:r w:rsidRPr="00227FAA" w:rsidDel="008B6AF4">
                <w:rPr>
                  <w:rFonts w:ascii="Consolas" w:eastAsia="Times New Roman" w:hAnsi="Consolas" w:cs="Times New Roman"/>
                  <w:color w:val="808080"/>
                  <w:sz w:val="21"/>
                  <w:szCs w:val="21"/>
                </w:rPr>
                <w:delText>&gt;</w:delText>
              </w:r>
            </w:del>
          </w:p>
          <w:p w14:paraId="3FE15AAB" w14:textId="77777777" w:rsidR="00ED1509" w:rsidRPr="00227FAA" w:rsidDel="008B6AF4" w:rsidRDefault="00ED1509">
            <w:pPr>
              <w:pStyle w:val="Heading1Numbered"/>
              <w:rPr>
                <w:del w:id="14066" w:author="Donovan Goode" w:date="2018-11-09T10:04:00Z"/>
                <w:rFonts w:ascii="Consolas" w:eastAsia="Times New Roman" w:hAnsi="Consolas" w:cs="Times New Roman"/>
                <w:color w:val="D4D4D4"/>
                <w:sz w:val="21"/>
                <w:szCs w:val="21"/>
              </w:rPr>
              <w:pPrChange w:id="14067" w:author="Donovan Goode" w:date="2018-11-09T10:05:00Z">
                <w:pPr>
                  <w:framePr w:hSpace="180" w:wrap="around" w:vAnchor="text" w:hAnchor="margin" w:xAlign="center" w:y="130"/>
                  <w:shd w:val="clear" w:color="auto" w:fill="1E1E1E"/>
                  <w:spacing w:line="285" w:lineRule="atLeast"/>
                </w:pPr>
              </w:pPrChange>
            </w:pPr>
            <w:del w:id="14068" w:author="Donovan Goode" w:date="2018-11-09T10:04:00Z">
              <w:r w:rsidRPr="00227FAA" w:rsidDel="008B6AF4">
                <w:rPr>
                  <w:rFonts w:ascii="Consolas" w:eastAsia="Times New Roman" w:hAnsi="Consolas" w:cs="Times New Roman"/>
                  <w:color w:val="808080"/>
                  <w:sz w:val="21"/>
                  <w:szCs w:val="21"/>
                </w:rPr>
                <w:delText>&lt;/</w:delText>
              </w:r>
              <w:r w:rsidRPr="00227FAA" w:rsidDel="008B6AF4">
                <w:rPr>
                  <w:rFonts w:ascii="Consolas" w:eastAsia="Times New Roman" w:hAnsi="Consolas" w:cs="Times New Roman"/>
                  <w:color w:val="569CD6"/>
                  <w:sz w:val="21"/>
                  <w:szCs w:val="21"/>
                </w:rPr>
                <w:delText>div</w:delText>
              </w:r>
              <w:r w:rsidRPr="00227FAA" w:rsidDel="008B6AF4">
                <w:rPr>
                  <w:rFonts w:ascii="Consolas" w:eastAsia="Times New Roman" w:hAnsi="Consolas" w:cs="Times New Roman"/>
                  <w:color w:val="808080"/>
                  <w:sz w:val="21"/>
                  <w:szCs w:val="21"/>
                </w:rPr>
                <w:delText>&gt;</w:delText>
              </w:r>
            </w:del>
          </w:p>
          <w:p w14:paraId="43602F8F" w14:textId="77777777" w:rsidR="00ED1509" w:rsidRPr="00D177FB" w:rsidDel="008B6AF4" w:rsidRDefault="00ED1509">
            <w:pPr>
              <w:pStyle w:val="Heading1Numbered"/>
              <w:rPr>
                <w:del w:id="14069" w:author="Donovan Goode" w:date="2018-11-09T10:04:00Z"/>
                <w:rFonts w:ascii="Consolas" w:eastAsia="Times New Roman" w:hAnsi="Consolas" w:cs="Times New Roman"/>
                <w:color w:val="808080"/>
                <w:sz w:val="21"/>
                <w:szCs w:val="21"/>
              </w:rPr>
              <w:pPrChange w:id="14070" w:author="Donovan Goode" w:date="2018-11-09T10:05:00Z">
                <w:pPr>
                  <w:framePr w:hSpace="180" w:wrap="around" w:vAnchor="text" w:hAnchor="margin" w:xAlign="center" w:y="130"/>
                  <w:shd w:val="clear" w:color="auto" w:fill="1E1E1E"/>
                  <w:spacing w:line="285" w:lineRule="atLeast"/>
                </w:pPr>
              </w:pPrChange>
            </w:pPr>
          </w:p>
        </w:tc>
      </w:tr>
    </w:tbl>
    <w:p w14:paraId="048989C7" w14:textId="77777777" w:rsidR="00ED1509" w:rsidRPr="00432B63" w:rsidDel="008B6AF4" w:rsidRDefault="00ED1509">
      <w:pPr>
        <w:pStyle w:val="Heading1Numbered"/>
        <w:rPr>
          <w:del w:id="14071" w:author="Donovan Goode" w:date="2018-11-09T10:04:00Z"/>
        </w:rPr>
        <w:pPrChange w:id="14072" w:author="Donovan Goode" w:date="2018-11-09T10:05:00Z">
          <w:pPr/>
        </w:pPrChange>
      </w:pPr>
    </w:p>
    <w:p w14:paraId="2B775124" w14:textId="77777777" w:rsidR="00ED1509" w:rsidDel="008B6AF4" w:rsidRDefault="00ED1509">
      <w:pPr>
        <w:pStyle w:val="Heading1Numbered"/>
        <w:rPr>
          <w:del w:id="14073" w:author="Donovan Goode" w:date="2018-11-09T10:04:00Z"/>
          <w:u w:val="single"/>
        </w:rPr>
        <w:pPrChange w:id="14074" w:author="Donovan Goode" w:date="2018-11-09T10:05:00Z">
          <w:pPr>
            <w:pStyle w:val="Heading2Numbered"/>
            <w:numPr>
              <w:numId w:val="28"/>
            </w:numPr>
            <w:ind w:left="216"/>
          </w:pPr>
        </w:pPrChange>
      </w:pPr>
      <w:del w:id="14075" w:author="Donovan Goode" w:date="2018-11-09T10:04:00Z">
        <w:r w:rsidRPr="009C0436" w:rsidDel="008B6AF4">
          <w:rPr>
            <w:u w:val="single"/>
          </w:rPr>
          <w:delText>Custom Stylesheets (CSS)</w:delText>
        </w:r>
      </w:del>
    </w:p>
    <w:tbl>
      <w:tblPr>
        <w:tblStyle w:val="TableGrid"/>
        <w:tblpPr w:leftFromText="180" w:rightFromText="180" w:vertAnchor="text" w:horzAnchor="margin" w:tblpXSpec="center" w:tblpY="130"/>
        <w:tblW w:w="11610" w:type="dxa"/>
        <w:tblLook w:val="04A0" w:firstRow="1" w:lastRow="0" w:firstColumn="1" w:lastColumn="0" w:noHBand="0" w:noVBand="1"/>
      </w:tblPr>
      <w:tblGrid>
        <w:gridCol w:w="3066"/>
        <w:gridCol w:w="9433"/>
      </w:tblGrid>
      <w:tr w:rsidR="00ED1509" w:rsidDel="008B6AF4" w14:paraId="56A13AAF" w14:textId="59EB9DB6" w:rsidTr="00A52519">
        <w:trPr>
          <w:cnfStyle w:val="100000000000" w:firstRow="1" w:lastRow="0" w:firstColumn="0" w:lastColumn="0" w:oddVBand="0" w:evenVBand="0" w:oddHBand="0" w:evenHBand="0" w:firstRowFirstColumn="0" w:firstRowLastColumn="0" w:lastRowFirstColumn="0" w:lastRowLastColumn="0"/>
          <w:del w:id="14076" w:author="Donovan Goode" w:date="2018-11-09T10:04:00Z"/>
        </w:trPr>
        <w:tc>
          <w:tcPr>
            <w:tcW w:w="1705" w:type="dxa"/>
          </w:tcPr>
          <w:p w14:paraId="1B708E40" w14:textId="77777777" w:rsidR="00ED1509" w:rsidRPr="00D01E6B" w:rsidDel="008B6AF4" w:rsidRDefault="00ED1509">
            <w:pPr>
              <w:pStyle w:val="Heading1Numbered"/>
              <w:rPr>
                <w:del w:id="14077" w:author="Donovan Goode" w:date="2018-11-09T10:04:00Z"/>
                <w:b/>
              </w:rPr>
              <w:pPrChange w:id="14078" w:author="Donovan Goode" w:date="2018-11-09T10:05:00Z">
                <w:pPr>
                  <w:framePr w:hSpace="180" w:wrap="around" w:vAnchor="text" w:hAnchor="margin" w:xAlign="center" w:y="130"/>
                  <w:jc w:val="center"/>
                </w:pPr>
              </w:pPrChange>
            </w:pPr>
            <w:del w:id="14079" w:author="Donovan Goode" w:date="2018-11-09T10:04:00Z">
              <w:r w:rsidDel="008B6AF4">
                <w:rPr>
                  <w:b/>
                </w:rPr>
                <w:delText>Webpage</w:delText>
              </w:r>
              <w:r w:rsidRPr="00D01E6B" w:rsidDel="008B6AF4">
                <w:rPr>
                  <w:b/>
                </w:rPr>
                <w:delText xml:space="preserve"> Name</w:delText>
              </w:r>
            </w:del>
          </w:p>
        </w:tc>
        <w:tc>
          <w:tcPr>
            <w:tcW w:w="9905" w:type="dxa"/>
          </w:tcPr>
          <w:p w14:paraId="480DDB41" w14:textId="77777777" w:rsidR="00ED1509" w:rsidRPr="00D01E6B" w:rsidDel="008B6AF4" w:rsidRDefault="00ED1509">
            <w:pPr>
              <w:pStyle w:val="Heading1Numbered"/>
              <w:rPr>
                <w:del w:id="14080" w:author="Donovan Goode" w:date="2018-11-09T10:04:00Z"/>
                <w:b/>
              </w:rPr>
              <w:pPrChange w:id="14081" w:author="Donovan Goode" w:date="2018-11-09T10:05:00Z">
                <w:pPr>
                  <w:framePr w:hSpace="180" w:wrap="around" w:vAnchor="text" w:hAnchor="margin" w:xAlign="center" w:y="130"/>
                  <w:jc w:val="center"/>
                </w:pPr>
              </w:pPrChange>
            </w:pPr>
            <w:del w:id="14082" w:author="Donovan Goode" w:date="2018-11-09T10:04:00Z">
              <w:r w:rsidDel="008B6AF4">
                <w:rPr>
                  <w:b/>
                </w:rPr>
                <w:delText>CSS Code</w:delText>
              </w:r>
            </w:del>
          </w:p>
        </w:tc>
      </w:tr>
      <w:tr w:rsidR="00ED1509" w:rsidDel="008B6AF4" w14:paraId="3E6C7EF4" w14:textId="2AB0C802" w:rsidTr="00A52519">
        <w:trPr>
          <w:del w:id="14083" w:author="Donovan Goode" w:date="2018-11-09T10:04:00Z"/>
        </w:trPr>
        <w:tc>
          <w:tcPr>
            <w:tcW w:w="1705" w:type="dxa"/>
          </w:tcPr>
          <w:p w14:paraId="02551EE6" w14:textId="77777777" w:rsidR="00ED1509" w:rsidRPr="00D01E6B" w:rsidDel="008B6AF4" w:rsidRDefault="00ED1509">
            <w:pPr>
              <w:pStyle w:val="Heading1Numbered"/>
              <w:rPr>
                <w:del w:id="14084" w:author="Donovan Goode" w:date="2018-11-09T10:04:00Z"/>
              </w:rPr>
              <w:pPrChange w:id="14085" w:author="Donovan Goode" w:date="2018-11-09T10:05:00Z">
                <w:pPr>
                  <w:framePr w:hSpace="180" w:wrap="around" w:vAnchor="text" w:hAnchor="margin" w:xAlign="center" w:y="130"/>
                  <w:jc w:val="center"/>
                </w:pPr>
              </w:pPrChange>
            </w:pPr>
            <w:del w:id="14086" w:author="Donovan Goode" w:date="2018-11-09T10:04:00Z">
              <w:r w:rsidRPr="002C7818" w:rsidDel="008B6AF4">
                <w:rPr>
                  <w:highlight w:val="yellow"/>
                </w:rPr>
                <w:delText>Home</w:delText>
              </w:r>
            </w:del>
          </w:p>
        </w:tc>
        <w:tc>
          <w:tcPr>
            <w:tcW w:w="9905" w:type="dxa"/>
          </w:tcPr>
          <w:p w14:paraId="168F106F" w14:textId="77777777" w:rsidR="00ED1509" w:rsidRPr="00C965EC" w:rsidDel="008B6AF4" w:rsidRDefault="00ED1509">
            <w:pPr>
              <w:pStyle w:val="Heading1Numbered"/>
              <w:rPr>
                <w:del w:id="14087" w:author="Donovan Goode" w:date="2018-11-09T10:04:00Z"/>
                <w:rFonts w:ascii="Consolas" w:eastAsia="Times New Roman" w:hAnsi="Consolas" w:cs="Times New Roman"/>
                <w:color w:val="D4D4D4"/>
                <w:sz w:val="21"/>
                <w:szCs w:val="21"/>
              </w:rPr>
              <w:pPrChange w:id="14088" w:author="Donovan Goode" w:date="2018-11-09T10:05:00Z">
                <w:pPr>
                  <w:framePr w:hSpace="180" w:wrap="around" w:vAnchor="text" w:hAnchor="margin" w:xAlign="center" w:y="130"/>
                  <w:shd w:val="clear" w:color="auto" w:fill="1E1E1E"/>
                  <w:spacing w:line="285" w:lineRule="atLeast"/>
                </w:pPr>
              </w:pPrChange>
            </w:pPr>
            <w:del w:id="14089" w:author="Donovan Goode" w:date="2018-11-09T10:04:00Z">
              <w:r w:rsidRPr="00C965EC" w:rsidDel="008B6AF4">
                <w:rPr>
                  <w:rFonts w:ascii="Consolas" w:eastAsia="Times New Roman" w:hAnsi="Consolas" w:cs="Times New Roman"/>
                  <w:color w:val="D7BA7D"/>
                  <w:sz w:val="21"/>
                  <w:szCs w:val="21"/>
                </w:rPr>
                <w:delText>section.page_section.section-landing</w:delText>
              </w:r>
              <w:r w:rsidRPr="00C965EC" w:rsidDel="008B6AF4">
                <w:rPr>
                  <w:rFonts w:ascii="Consolas" w:eastAsia="Times New Roman" w:hAnsi="Consolas" w:cs="Times New Roman"/>
                  <w:color w:val="D4D4D4"/>
                  <w:sz w:val="21"/>
                  <w:szCs w:val="21"/>
                </w:rPr>
                <w:delText xml:space="preserve"> {</w:delText>
              </w:r>
            </w:del>
          </w:p>
          <w:p w14:paraId="0976329E" w14:textId="77777777" w:rsidR="00ED1509" w:rsidRPr="00C965EC" w:rsidDel="008B6AF4" w:rsidRDefault="00ED1509">
            <w:pPr>
              <w:pStyle w:val="Heading1Numbered"/>
              <w:rPr>
                <w:del w:id="14090" w:author="Donovan Goode" w:date="2018-11-09T10:04:00Z"/>
                <w:rFonts w:ascii="Consolas" w:eastAsia="Times New Roman" w:hAnsi="Consolas" w:cs="Times New Roman"/>
                <w:color w:val="D4D4D4"/>
                <w:sz w:val="21"/>
                <w:szCs w:val="21"/>
              </w:rPr>
              <w:pPrChange w:id="14091" w:author="Donovan Goode" w:date="2018-11-09T10:05:00Z">
                <w:pPr>
                  <w:framePr w:hSpace="180" w:wrap="around" w:vAnchor="text" w:hAnchor="margin" w:xAlign="center" w:y="130"/>
                  <w:shd w:val="clear" w:color="auto" w:fill="1E1E1E"/>
                  <w:spacing w:line="285" w:lineRule="atLeast"/>
                </w:pPr>
              </w:pPrChange>
            </w:pPr>
            <w:del w:id="14092"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linear-gradient</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0.6</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0.6</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url</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9CDCFE"/>
                  <w:sz w:val="21"/>
                  <w:szCs w:val="21"/>
                </w:rPr>
                <w:delText>opm-buildingg.jpg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no-repeat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center</w:delText>
              </w:r>
              <w:r w:rsidRPr="00C965EC" w:rsidDel="008B6AF4">
                <w:rPr>
                  <w:rFonts w:ascii="Consolas" w:eastAsia="Times New Roman" w:hAnsi="Consolas" w:cs="Times New Roman"/>
                  <w:color w:val="D4D4D4"/>
                  <w:sz w:val="21"/>
                  <w:szCs w:val="21"/>
                </w:rPr>
                <w:delText>;</w:delText>
              </w:r>
            </w:del>
          </w:p>
          <w:p w14:paraId="16809C09" w14:textId="77777777" w:rsidR="00ED1509" w:rsidRPr="00C965EC" w:rsidDel="008B6AF4" w:rsidRDefault="00ED1509">
            <w:pPr>
              <w:pStyle w:val="Heading1Numbered"/>
              <w:rPr>
                <w:del w:id="14093" w:author="Donovan Goode" w:date="2018-11-09T10:04:00Z"/>
                <w:rFonts w:ascii="Consolas" w:eastAsia="Times New Roman" w:hAnsi="Consolas" w:cs="Times New Roman"/>
                <w:color w:val="D4D4D4"/>
                <w:sz w:val="21"/>
                <w:szCs w:val="21"/>
              </w:rPr>
              <w:pPrChange w:id="14094" w:author="Donovan Goode" w:date="2018-11-09T10:05:00Z">
                <w:pPr>
                  <w:framePr w:hSpace="180" w:wrap="around" w:vAnchor="text" w:hAnchor="margin" w:xAlign="center" w:y="130"/>
                  <w:shd w:val="clear" w:color="auto" w:fill="1E1E1E"/>
                  <w:spacing w:line="285" w:lineRule="atLeast"/>
                </w:pPr>
              </w:pPrChange>
            </w:pPr>
            <w:del w:id="14095"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cover</w:delText>
              </w:r>
              <w:r w:rsidRPr="00C965EC" w:rsidDel="008B6AF4">
                <w:rPr>
                  <w:rFonts w:ascii="Consolas" w:eastAsia="Times New Roman" w:hAnsi="Consolas" w:cs="Times New Roman"/>
                  <w:color w:val="D4D4D4"/>
                  <w:sz w:val="21"/>
                  <w:szCs w:val="21"/>
                </w:rPr>
                <w:delText>;</w:delText>
              </w:r>
            </w:del>
          </w:p>
          <w:p w14:paraId="5EEEC76E" w14:textId="77777777" w:rsidR="00ED1509" w:rsidRPr="00C965EC" w:rsidDel="008B6AF4" w:rsidRDefault="00ED1509">
            <w:pPr>
              <w:pStyle w:val="Heading1Numbered"/>
              <w:rPr>
                <w:del w:id="14096" w:author="Donovan Goode" w:date="2018-11-09T10:04:00Z"/>
                <w:rFonts w:ascii="Consolas" w:eastAsia="Times New Roman" w:hAnsi="Consolas" w:cs="Times New Roman"/>
                <w:color w:val="D4D4D4"/>
                <w:sz w:val="21"/>
                <w:szCs w:val="21"/>
              </w:rPr>
              <w:pPrChange w:id="14097" w:author="Donovan Goode" w:date="2018-11-09T10:05:00Z">
                <w:pPr>
                  <w:framePr w:hSpace="180" w:wrap="around" w:vAnchor="text" w:hAnchor="margin" w:xAlign="center" w:y="130"/>
                  <w:shd w:val="clear" w:color="auto" w:fill="1E1E1E"/>
                  <w:spacing w:line="285" w:lineRule="atLeast"/>
                </w:pPr>
              </w:pPrChange>
            </w:pPr>
            <w:del w:id="14098" w:author="Donovan Goode" w:date="2018-11-09T10:04:00Z">
              <w:r w:rsidRPr="00C965EC" w:rsidDel="008B6AF4">
                <w:rPr>
                  <w:rFonts w:ascii="Consolas" w:eastAsia="Times New Roman" w:hAnsi="Consolas" w:cs="Times New Roman"/>
                  <w:color w:val="D4D4D4"/>
                  <w:sz w:val="21"/>
                  <w:szCs w:val="21"/>
                </w:rPr>
                <w:delText>}</w:delText>
              </w:r>
            </w:del>
          </w:p>
          <w:p w14:paraId="0965AFB7" w14:textId="77777777" w:rsidR="00ED1509" w:rsidRPr="00C965EC" w:rsidDel="008B6AF4" w:rsidRDefault="00ED1509">
            <w:pPr>
              <w:pStyle w:val="Heading1Numbered"/>
              <w:rPr>
                <w:del w:id="14099" w:author="Donovan Goode" w:date="2018-11-09T10:04:00Z"/>
                <w:rFonts w:ascii="Consolas" w:eastAsia="Times New Roman" w:hAnsi="Consolas" w:cs="Times New Roman"/>
                <w:color w:val="D4D4D4"/>
                <w:sz w:val="21"/>
                <w:szCs w:val="21"/>
              </w:rPr>
              <w:pPrChange w:id="14100" w:author="Donovan Goode" w:date="2018-11-09T10:05:00Z">
                <w:pPr>
                  <w:framePr w:hSpace="180" w:wrap="around" w:vAnchor="text" w:hAnchor="margin" w:xAlign="center" w:y="130"/>
                  <w:shd w:val="clear" w:color="auto" w:fill="1E1E1E"/>
                  <w:spacing w:line="285" w:lineRule="atLeast"/>
                </w:pPr>
              </w:pPrChange>
            </w:pPr>
            <w:del w:id="14101" w:author="Donovan Goode" w:date="2018-11-09T10:04:00Z">
              <w:r w:rsidRPr="00C965EC" w:rsidDel="008B6AF4">
                <w:rPr>
                  <w:rFonts w:ascii="Consolas" w:eastAsia="Times New Roman" w:hAnsi="Consolas" w:cs="Times New Roman"/>
                  <w:color w:val="6A9955"/>
                  <w:sz w:val="21"/>
                  <w:szCs w:val="21"/>
                </w:rPr>
                <w:delText>/*CSS for Search bar with ORA Home Page Template*/</w:delText>
              </w:r>
            </w:del>
          </w:p>
          <w:p w14:paraId="1D12B069" w14:textId="77777777" w:rsidR="00ED1509" w:rsidRPr="00C965EC" w:rsidDel="008B6AF4" w:rsidRDefault="00ED1509">
            <w:pPr>
              <w:pStyle w:val="Heading1Numbered"/>
              <w:rPr>
                <w:del w:id="14102" w:author="Donovan Goode" w:date="2018-11-09T10:04:00Z"/>
                <w:rFonts w:ascii="Consolas" w:eastAsia="Times New Roman" w:hAnsi="Consolas" w:cs="Times New Roman"/>
                <w:color w:val="D4D4D4"/>
                <w:sz w:val="21"/>
                <w:szCs w:val="21"/>
              </w:rPr>
              <w:pPrChange w:id="14103" w:author="Donovan Goode" w:date="2018-11-09T10:05:00Z">
                <w:pPr>
                  <w:framePr w:hSpace="180" w:wrap="around" w:vAnchor="text" w:hAnchor="margin" w:xAlign="center" w:y="130"/>
                  <w:shd w:val="clear" w:color="auto" w:fill="1E1E1E"/>
                  <w:spacing w:line="285" w:lineRule="atLeast"/>
                </w:pPr>
              </w:pPrChange>
            </w:pPr>
            <w:del w:id="14104" w:author="Donovan Goode" w:date="2018-11-09T10:04:00Z">
              <w:r w:rsidRPr="00C965EC" w:rsidDel="008B6AF4">
                <w:rPr>
                  <w:rFonts w:ascii="Consolas" w:eastAsia="Times New Roman" w:hAnsi="Consolas" w:cs="Times New Roman"/>
                  <w:color w:val="6A9955"/>
                  <w:sz w:val="21"/>
                  <w:szCs w:val="21"/>
                </w:rPr>
                <w:delText>/*body &gt; header:nth-child(6) &gt; section &gt; div {</w:delText>
              </w:r>
            </w:del>
          </w:p>
          <w:p w14:paraId="71067712" w14:textId="77777777" w:rsidR="00ED1509" w:rsidRPr="00C965EC" w:rsidDel="008B6AF4" w:rsidRDefault="00ED1509">
            <w:pPr>
              <w:pStyle w:val="Heading1Numbered"/>
              <w:rPr>
                <w:del w:id="14105" w:author="Donovan Goode" w:date="2018-11-09T10:04:00Z"/>
                <w:rFonts w:ascii="Consolas" w:eastAsia="Times New Roman" w:hAnsi="Consolas" w:cs="Times New Roman"/>
                <w:color w:val="D4D4D4"/>
                <w:sz w:val="21"/>
                <w:szCs w:val="21"/>
              </w:rPr>
              <w:pPrChange w:id="14106" w:author="Donovan Goode" w:date="2018-11-09T10:05:00Z">
                <w:pPr>
                  <w:framePr w:hSpace="180" w:wrap="around" w:vAnchor="text" w:hAnchor="margin" w:xAlign="center" w:y="130"/>
                  <w:shd w:val="clear" w:color="auto" w:fill="1E1E1E"/>
                  <w:spacing w:line="285" w:lineRule="atLeast"/>
                </w:pPr>
              </w:pPrChange>
            </w:pPr>
            <w:del w:id="14107" w:author="Donovan Goode" w:date="2018-11-09T10:04:00Z">
              <w:r w:rsidRPr="00C965EC" w:rsidDel="008B6AF4">
                <w:rPr>
                  <w:rFonts w:ascii="Consolas" w:eastAsia="Times New Roman" w:hAnsi="Consolas" w:cs="Times New Roman"/>
                  <w:color w:val="6A9955"/>
                  <w:sz w:val="21"/>
                  <w:szCs w:val="21"/>
                </w:rPr>
                <w:delText xml:space="preserve">    background-color: black;</w:delText>
              </w:r>
            </w:del>
          </w:p>
          <w:p w14:paraId="2012DFF5" w14:textId="77777777" w:rsidR="00ED1509" w:rsidRPr="00C965EC" w:rsidDel="008B6AF4" w:rsidRDefault="00ED1509">
            <w:pPr>
              <w:pStyle w:val="Heading1Numbered"/>
              <w:rPr>
                <w:del w:id="14108" w:author="Donovan Goode" w:date="2018-11-09T10:04:00Z"/>
                <w:rFonts w:ascii="Consolas" w:eastAsia="Times New Roman" w:hAnsi="Consolas" w:cs="Times New Roman"/>
                <w:color w:val="D4D4D4"/>
                <w:sz w:val="21"/>
                <w:szCs w:val="21"/>
              </w:rPr>
              <w:pPrChange w:id="14109" w:author="Donovan Goode" w:date="2018-11-09T10:05:00Z">
                <w:pPr>
                  <w:framePr w:hSpace="180" w:wrap="around" w:vAnchor="text" w:hAnchor="margin" w:xAlign="center" w:y="130"/>
                  <w:shd w:val="clear" w:color="auto" w:fill="1E1E1E"/>
                  <w:spacing w:line="285" w:lineRule="atLeast"/>
                </w:pPr>
              </w:pPrChange>
            </w:pPr>
            <w:del w:id="14110" w:author="Donovan Goode" w:date="2018-11-09T10:04:00Z">
              <w:r w:rsidRPr="00C965EC" w:rsidDel="008B6AF4">
                <w:rPr>
                  <w:rFonts w:ascii="Consolas" w:eastAsia="Times New Roman" w:hAnsi="Consolas" w:cs="Times New Roman"/>
                  <w:color w:val="6A9955"/>
                  <w:sz w:val="21"/>
                  <w:szCs w:val="21"/>
                </w:rPr>
                <w:delText xml:space="preserve">    height: 70px;</w:delText>
              </w:r>
            </w:del>
          </w:p>
          <w:p w14:paraId="0F267B92" w14:textId="77777777" w:rsidR="00ED1509" w:rsidRPr="00C965EC" w:rsidDel="008B6AF4" w:rsidRDefault="00ED1509">
            <w:pPr>
              <w:pStyle w:val="Heading1Numbered"/>
              <w:rPr>
                <w:del w:id="14111" w:author="Donovan Goode" w:date="2018-11-09T10:04:00Z"/>
                <w:rFonts w:ascii="Consolas" w:eastAsia="Times New Roman" w:hAnsi="Consolas" w:cs="Times New Roman"/>
                <w:color w:val="D4D4D4"/>
                <w:sz w:val="21"/>
                <w:szCs w:val="21"/>
              </w:rPr>
              <w:pPrChange w:id="14112" w:author="Donovan Goode" w:date="2018-11-09T10:05:00Z">
                <w:pPr>
                  <w:framePr w:hSpace="180" w:wrap="around" w:vAnchor="text" w:hAnchor="margin" w:xAlign="center" w:y="130"/>
                  <w:shd w:val="clear" w:color="auto" w:fill="1E1E1E"/>
                  <w:spacing w:line="285" w:lineRule="atLeast"/>
                </w:pPr>
              </w:pPrChange>
            </w:pPr>
            <w:del w:id="14113" w:author="Donovan Goode" w:date="2018-11-09T10:04:00Z">
              <w:r w:rsidRPr="00C965EC" w:rsidDel="008B6AF4">
                <w:rPr>
                  <w:rFonts w:ascii="Consolas" w:eastAsia="Times New Roman" w:hAnsi="Consolas" w:cs="Times New Roman"/>
                  <w:color w:val="6A9955"/>
                  <w:sz w:val="21"/>
                  <w:szCs w:val="21"/>
                </w:rPr>
                <w:delText>}</w:delText>
              </w:r>
            </w:del>
          </w:p>
          <w:p w14:paraId="525F410B" w14:textId="77777777" w:rsidR="00ED1509" w:rsidRPr="00C965EC" w:rsidDel="008B6AF4" w:rsidRDefault="00ED1509">
            <w:pPr>
              <w:pStyle w:val="Heading1Numbered"/>
              <w:rPr>
                <w:del w:id="14114" w:author="Donovan Goode" w:date="2018-11-09T10:04:00Z"/>
                <w:rFonts w:ascii="Consolas" w:eastAsia="Times New Roman" w:hAnsi="Consolas" w:cs="Times New Roman"/>
                <w:color w:val="D4D4D4"/>
                <w:sz w:val="21"/>
                <w:szCs w:val="21"/>
              </w:rPr>
              <w:pPrChange w:id="14115" w:author="Donovan Goode" w:date="2018-11-09T10:05:00Z">
                <w:pPr>
                  <w:framePr w:hSpace="180" w:wrap="around" w:vAnchor="text" w:hAnchor="margin" w:xAlign="center" w:y="130"/>
                  <w:shd w:val="clear" w:color="auto" w:fill="1E1E1E"/>
                  <w:spacing w:line="285" w:lineRule="atLeast"/>
                </w:pPr>
              </w:pPrChange>
            </w:pPr>
            <w:del w:id="14116" w:author="Donovan Goode" w:date="2018-11-09T10:04:00Z">
              <w:r w:rsidRPr="00C965EC" w:rsidDel="008B6AF4">
                <w:rPr>
                  <w:rFonts w:ascii="Consolas" w:eastAsia="Times New Roman" w:hAnsi="Consolas" w:cs="Times New Roman"/>
                  <w:color w:val="6A9955"/>
                  <w:sz w:val="21"/>
                  <w:szCs w:val="21"/>
                </w:rPr>
                <w:delText>body &gt; header:nth-child(6) &gt; section &gt; div &gt; div &gt; div &gt; form &gt; div {</w:delText>
              </w:r>
            </w:del>
          </w:p>
          <w:p w14:paraId="2B4F14E5" w14:textId="77777777" w:rsidR="00ED1509" w:rsidRPr="00C965EC" w:rsidDel="008B6AF4" w:rsidRDefault="00ED1509">
            <w:pPr>
              <w:pStyle w:val="Heading1Numbered"/>
              <w:rPr>
                <w:del w:id="14117" w:author="Donovan Goode" w:date="2018-11-09T10:04:00Z"/>
                <w:rFonts w:ascii="Consolas" w:eastAsia="Times New Roman" w:hAnsi="Consolas" w:cs="Times New Roman"/>
                <w:color w:val="D4D4D4"/>
                <w:sz w:val="21"/>
                <w:szCs w:val="21"/>
              </w:rPr>
              <w:pPrChange w:id="14118" w:author="Donovan Goode" w:date="2018-11-09T10:05:00Z">
                <w:pPr>
                  <w:framePr w:hSpace="180" w:wrap="around" w:vAnchor="text" w:hAnchor="margin" w:xAlign="center" w:y="130"/>
                  <w:shd w:val="clear" w:color="auto" w:fill="1E1E1E"/>
                  <w:spacing w:line="285" w:lineRule="atLeast"/>
                </w:pPr>
              </w:pPrChange>
            </w:pPr>
            <w:del w:id="14119" w:author="Donovan Goode" w:date="2018-11-09T10:04:00Z">
              <w:r w:rsidRPr="00C965EC" w:rsidDel="008B6AF4">
                <w:rPr>
                  <w:rFonts w:ascii="Consolas" w:eastAsia="Times New Roman" w:hAnsi="Consolas" w:cs="Times New Roman"/>
                  <w:color w:val="6A9955"/>
                  <w:sz w:val="21"/>
                  <w:szCs w:val="21"/>
                </w:rPr>
                <w:delText xml:space="preserve">    padding: 18px;</w:delText>
              </w:r>
            </w:del>
          </w:p>
          <w:p w14:paraId="13E15D20" w14:textId="77777777" w:rsidR="00ED1509" w:rsidRPr="00C965EC" w:rsidDel="008B6AF4" w:rsidRDefault="00ED1509">
            <w:pPr>
              <w:pStyle w:val="Heading1Numbered"/>
              <w:rPr>
                <w:del w:id="14120" w:author="Donovan Goode" w:date="2018-11-09T10:04:00Z"/>
                <w:rFonts w:ascii="Consolas" w:eastAsia="Times New Roman" w:hAnsi="Consolas" w:cs="Times New Roman"/>
                <w:color w:val="D4D4D4"/>
                <w:sz w:val="21"/>
                <w:szCs w:val="21"/>
              </w:rPr>
              <w:pPrChange w:id="14121" w:author="Donovan Goode" w:date="2018-11-09T10:05:00Z">
                <w:pPr>
                  <w:framePr w:hSpace="180" w:wrap="around" w:vAnchor="text" w:hAnchor="margin" w:xAlign="center" w:y="130"/>
                  <w:shd w:val="clear" w:color="auto" w:fill="1E1E1E"/>
                  <w:spacing w:line="285" w:lineRule="atLeast"/>
                </w:pPr>
              </w:pPrChange>
            </w:pPr>
            <w:del w:id="14122" w:author="Donovan Goode" w:date="2018-11-09T10:04:00Z">
              <w:r w:rsidRPr="00C965EC" w:rsidDel="008B6AF4">
                <w:rPr>
                  <w:rFonts w:ascii="Consolas" w:eastAsia="Times New Roman" w:hAnsi="Consolas" w:cs="Times New Roman"/>
                  <w:color w:val="6A9955"/>
                  <w:sz w:val="21"/>
                  <w:szCs w:val="21"/>
                </w:rPr>
                <w:delText xml:space="preserve">    left: 25%;</w:delText>
              </w:r>
            </w:del>
          </w:p>
          <w:p w14:paraId="47BE567D" w14:textId="77777777" w:rsidR="00ED1509" w:rsidRPr="00C965EC" w:rsidDel="008B6AF4" w:rsidRDefault="00ED1509">
            <w:pPr>
              <w:pStyle w:val="Heading1Numbered"/>
              <w:rPr>
                <w:del w:id="14123" w:author="Donovan Goode" w:date="2018-11-09T10:04:00Z"/>
                <w:rFonts w:ascii="Consolas" w:eastAsia="Times New Roman" w:hAnsi="Consolas" w:cs="Times New Roman"/>
                <w:color w:val="D4D4D4"/>
                <w:sz w:val="21"/>
                <w:szCs w:val="21"/>
              </w:rPr>
              <w:pPrChange w:id="14124" w:author="Donovan Goode" w:date="2018-11-09T10:05:00Z">
                <w:pPr>
                  <w:framePr w:hSpace="180" w:wrap="around" w:vAnchor="text" w:hAnchor="margin" w:xAlign="center" w:y="130"/>
                  <w:shd w:val="clear" w:color="auto" w:fill="1E1E1E"/>
                  <w:spacing w:line="285" w:lineRule="atLeast"/>
                </w:pPr>
              </w:pPrChange>
            </w:pPr>
            <w:del w:id="14125" w:author="Donovan Goode" w:date="2018-11-09T10:04:00Z">
              <w:r w:rsidRPr="00C965EC" w:rsidDel="008B6AF4">
                <w:rPr>
                  <w:rFonts w:ascii="Consolas" w:eastAsia="Times New Roman" w:hAnsi="Consolas" w:cs="Times New Roman"/>
                  <w:color w:val="6A9955"/>
                  <w:sz w:val="21"/>
                  <w:szCs w:val="21"/>
                </w:rPr>
                <w:delText>}</w:delText>
              </w:r>
            </w:del>
          </w:p>
          <w:p w14:paraId="6C08C649" w14:textId="77777777" w:rsidR="00ED1509" w:rsidRPr="00C965EC" w:rsidDel="008B6AF4" w:rsidRDefault="00ED1509">
            <w:pPr>
              <w:pStyle w:val="Heading1Numbered"/>
              <w:rPr>
                <w:del w:id="14126" w:author="Donovan Goode" w:date="2018-11-09T10:04:00Z"/>
                <w:rFonts w:ascii="Consolas" w:eastAsia="Times New Roman" w:hAnsi="Consolas" w:cs="Times New Roman"/>
                <w:color w:val="D4D4D4"/>
                <w:sz w:val="21"/>
                <w:szCs w:val="21"/>
              </w:rPr>
              <w:pPrChange w:id="14127" w:author="Donovan Goode" w:date="2018-11-09T10:05:00Z">
                <w:pPr>
                  <w:framePr w:hSpace="180" w:wrap="around" w:vAnchor="text" w:hAnchor="margin" w:xAlign="center" w:y="130"/>
                  <w:shd w:val="clear" w:color="auto" w:fill="1E1E1E"/>
                  <w:spacing w:line="285" w:lineRule="atLeast"/>
                </w:pPr>
              </w:pPrChange>
            </w:pPr>
            <w:del w:id="14128" w:author="Donovan Goode" w:date="2018-11-09T10:04:00Z">
              <w:r w:rsidRPr="00C965EC" w:rsidDel="008B6AF4">
                <w:rPr>
                  <w:rFonts w:ascii="Consolas" w:eastAsia="Times New Roman" w:hAnsi="Consolas" w:cs="Times New Roman"/>
                  <w:color w:val="6A9955"/>
                  <w:sz w:val="21"/>
                  <w:szCs w:val="21"/>
                </w:rPr>
                <w:delText>*/</w:delText>
              </w:r>
            </w:del>
          </w:p>
          <w:p w14:paraId="27ABC64C" w14:textId="77777777" w:rsidR="00ED1509" w:rsidRPr="00C965EC" w:rsidDel="008B6AF4" w:rsidRDefault="00ED1509">
            <w:pPr>
              <w:pStyle w:val="Heading1Numbered"/>
              <w:rPr>
                <w:del w:id="14129" w:author="Donovan Goode" w:date="2018-11-09T10:04:00Z"/>
                <w:rFonts w:ascii="Consolas" w:eastAsia="Times New Roman" w:hAnsi="Consolas" w:cs="Times New Roman"/>
                <w:color w:val="D4D4D4"/>
                <w:sz w:val="21"/>
                <w:szCs w:val="21"/>
              </w:rPr>
              <w:pPrChange w:id="14130" w:author="Donovan Goode" w:date="2018-11-09T10:05:00Z">
                <w:pPr>
                  <w:framePr w:hSpace="180" w:wrap="around" w:vAnchor="text" w:hAnchor="margin" w:xAlign="center" w:y="130"/>
                  <w:shd w:val="clear" w:color="auto" w:fill="1E1E1E"/>
                  <w:spacing w:line="285" w:lineRule="atLeast"/>
                </w:pPr>
              </w:pPrChange>
            </w:pPr>
            <w:del w:id="14131" w:author="Donovan Goode" w:date="2018-11-09T10:04:00Z">
              <w:r w:rsidRPr="00C965EC" w:rsidDel="008B6AF4">
                <w:rPr>
                  <w:rFonts w:ascii="Consolas" w:eastAsia="Times New Roman" w:hAnsi="Consolas" w:cs="Times New Roman"/>
                  <w:color w:val="6A9955"/>
                  <w:sz w:val="21"/>
                  <w:szCs w:val="21"/>
                </w:rPr>
                <w:delText>/*CSS for the OPM Slider and Hompage Audience Selector*/</w:delText>
              </w:r>
            </w:del>
          </w:p>
          <w:p w14:paraId="03E31B1E" w14:textId="77777777" w:rsidR="00ED1509" w:rsidRPr="00C965EC" w:rsidDel="008B6AF4" w:rsidRDefault="00ED1509">
            <w:pPr>
              <w:pStyle w:val="Heading1Numbered"/>
              <w:rPr>
                <w:del w:id="14132" w:author="Donovan Goode" w:date="2018-11-09T10:04:00Z"/>
                <w:rFonts w:ascii="Consolas" w:eastAsia="Times New Roman" w:hAnsi="Consolas" w:cs="Times New Roman"/>
                <w:color w:val="D4D4D4"/>
                <w:sz w:val="21"/>
                <w:szCs w:val="21"/>
              </w:rPr>
              <w:pPrChange w:id="14133" w:author="Donovan Goode" w:date="2018-11-09T10:05:00Z">
                <w:pPr>
                  <w:framePr w:hSpace="180" w:wrap="around" w:vAnchor="text" w:hAnchor="margin" w:xAlign="center" w:y="130"/>
                  <w:shd w:val="clear" w:color="auto" w:fill="1E1E1E"/>
                  <w:spacing w:line="285" w:lineRule="atLeast"/>
                </w:pPr>
              </w:pPrChange>
            </w:pPr>
            <w:del w:id="14134" w:author="Donovan Goode" w:date="2018-11-09T10:04:00Z">
              <w:r w:rsidRPr="00C965EC" w:rsidDel="008B6AF4">
                <w:rPr>
                  <w:rFonts w:ascii="Consolas" w:eastAsia="Times New Roman" w:hAnsi="Consolas" w:cs="Times New Roman"/>
                  <w:color w:val="6A9955"/>
                  <w:sz w:val="21"/>
                  <w:szCs w:val="21"/>
                </w:rPr>
                <w:delText>/*</w:delText>
              </w:r>
            </w:del>
          </w:p>
          <w:p w14:paraId="3A9408A5" w14:textId="77777777" w:rsidR="00ED1509" w:rsidRPr="00C965EC" w:rsidDel="008B6AF4" w:rsidRDefault="00ED1509">
            <w:pPr>
              <w:pStyle w:val="Heading1Numbered"/>
              <w:rPr>
                <w:del w:id="14135" w:author="Donovan Goode" w:date="2018-11-09T10:04:00Z"/>
                <w:rFonts w:ascii="Consolas" w:eastAsia="Times New Roman" w:hAnsi="Consolas" w:cs="Times New Roman"/>
                <w:color w:val="D4D4D4"/>
                <w:sz w:val="21"/>
                <w:szCs w:val="21"/>
              </w:rPr>
              <w:pPrChange w:id="14136" w:author="Donovan Goode" w:date="2018-11-09T10:05:00Z">
                <w:pPr>
                  <w:framePr w:hSpace="180" w:wrap="around" w:vAnchor="text" w:hAnchor="margin" w:xAlign="center" w:y="130"/>
                  <w:shd w:val="clear" w:color="auto" w:fill="1E1E1E"/>
                  <w:spacing w:line="285" w:lineRule="atLeast"/>
                </w:pPr>
              </w:pPrChange>
            </w:pPr>
            <w:del w:id="14137" w:author="Donovan Goode" w:date="2018-11-09T10:04:00Z">
              <w:r w:rsidRPr="00C965EC" w:rsidDel="008B6AF4">
                <w:rPr>
                  <w:rFonts w:ascii="Consolas" w:eastAsia="Times New Roman" w:hAnsi="Consolas" w:cs="Times New Roman"/>
                  <w:color w:val="6A9955"/>
                  <w:sz w:val="21"/>
                  <w:szCs w:val="21"/>
                </w:rPr>
                <w:delText>#HomepageUpperContainer {</w:delText>
              </w:r>
            </w:del>
          </w:p>
          <w:p w14:paraId="5C1C6500" w14:textId="77777777" w:rsidR="00ED1509" w:rsidRPr="00C965EC" w:rsidDel="008B6AF4" w:rsidRDefault="00ED1509">
            <w:pPr>
              <w:pStyle w:val="Heading1Numbered"/>
              <w:rPr>
                <w:del w:id="14138" w:author="Donovan Goode" w:date="2018-11-09T10:04:00Z"/>
                <w:rFonts w:ascii="Consolas" w:eastAsia="Times New Roman" w:hAnsi="Consolas" w:cs="Times New Roman"/>
                <w:color w:val="D4D4D4"/>
                <w:sz w:val="21"/>
                <w:szCs w:val="21"/>
              </w:rPr>
              <w:pPrChange w:id="14139" w:author="Donovan Goode" w:date="2018-11-09T10:05:00Z">
                <w:pPr>
                  <w:framePr w:hSpace="180" w:wrap="around" w:vAnchor="text" w:hAnchor="margin" w:xAlign="center" w:y="130"/>
                  <w:shd w:val="clear" w:color="auto" w:fill="1E1E1E"/>
                  <w:spacing w:line="285" w:lineRule="atLeast"/>
                </w:pPr>
              </w:pPrChange>
            </w:pPr>
            <w:del w:id="14140" w:author="Donovan Goode" w:date="2018-11-09T10:04:00Z">
              <w:r w:rsidRPr="00C965EC" w:rsidDel="008B6AF4">
                <w:rPr>
                  <w:rFonts w:ascii="Consolas" w:eastAsia="Times New Roman" w:hAnsi="Consolas" w:cs="Times New Roman"/>
                  <w:color w:val="6A9955"/>
                  <w:sz w:val="21"/>
                  <w:szCs w:val="21"/>
                </w:rPr>
                <w:delText xml:space="preserve">    text-align: left;</w:delText>
              </w:r>
            </w:del>
          </w:p>
          <w:p w14:paraId="485BA0A5" w14:textId="77777777" w:rsidR="00ED1509" w:rsidRPr="00C965EC" w:rsidDel="008B6AF4" w:rsidRDefault="00ED1509">
            <w:pPr>
              <w:pStyle w:val="Heading1Numbered"/>
              <w:rPr>
                <w:del w:id="14141" w:author="Donovan Goode" w:date="2018-11-09T10:04:00Z"/>
                <w:rFonts w:ascii="Consolas" w:eastAsia="Times New Roman" w:hAnsi="Consolas" w:cs="Times New Roman"/>
                <w:color w:val="D4D4D4"/>
                <w:sz w:val="21"/>
                <w:szCs w:val="21"/>
              </w:rPr>
              <w:pPrChange w:id="14142" w:author="Donovan Goode" w:date="2018-11-09T10:05:00Z">
                <w:pPr>
                  <w:framePr w:hSpace="180" w:wrap="around" w:vAnchor="text" w:hAnchor="margin" w:xAlign="center" w:y="130"/>
                  <w:shd w:val="clear" w:color="auto" w:fill="1E1E1E"/>
                  <w:spacing w:line="285" w:lineRule="atLeast"/>
                </w:pPr>
              </w:pPrChange>
            </w:pPr>
            <w:del w:id="14143" w:author="Donovan Goode" w:date="2018-11-09T10:04:00Z">
              <w:r w:rsidRPr="00C965EC" w:rsidDel="008B6AF4">
                <w:rPr>
                  <w:rFonts w:ascii="Consolas" w:eastAsia="Times New Roman" w:hAnsi="Consolas" w:cs="Times New Roman"/>
                  <w:color w:val="6A9955"/>
                  <w:sz w:val="21"/>
                  <w:szCs w:val="21"/>
                </w:rPr>
                <w:delText xml:space="preserve">    background-image: url(https://www.opm.gov/img/home/Homepage_bg.jpg);</w:delText>
              </w:r>
            </w:del>
          </w:p>
          <w:p w14:paraId="7E2EA624" w14:textId="77777777" w:rsidR="00ED1509" w:rsidRPr="00C965EC" w:rsidDel="008B6AF4" w:rsidRDefault="00ED1509">
            <w:pPr>
              <w:pStyle w:val="Heading1Numbered"/>
              <w:rPr>
                <w:del w:id="14144" w:author="Donovan Goode" w:date="2018-11-09T10:04:00Z"/>
                <w:rFonts w:ascii="Consolas" w:eastAsia="Times New Roman" w:hAnsi="Consolas" w:cs="Times New Roman"/>
                <w:color w:val="D4D4D4"/>
                <w:sz w:val="21"/>
                <w:szCs w:val="21"/>
              </w:rPr>
              <w:pPrChange w:id="14145" w:author="Donovan Goode" w:date="2018-11-09T10:05:00Z">
                <w:pPr>
                  <w:framePr w:hSpace="180" w:wrap="around" w:vAnchor="text" w:hAnchor="margin" w:xAlign="center" w:y="130"/>
                  <w:shd w:val="clear" w:color="auto" w:fill="1E1E1E"/>
                  <w:spacing w:line="285" w:lineRule="atLeast"/>
                </w:pPr>
              </w:pPrChange>
            </w:pPr>
            <w:del w:id="14146" w:author="Donovan Goode" w:date="2018-11-09T10:04:00Z">
              <w:r w:rsidRPr="00C965EC" w:rsidDel="008B6AF4">
                <w:rPr>
                  <w:rFonts w:ascii="Consolas" w:eastAsia="Times New Roman" w:hAnsi="Consolas" w:cs="Times New Roman"/>
                  <w:color w:val="6A9955"/>
                  <w:sz w:val="21"/>
                  <w:szCs w:val="21"/>
                </w:rPr>
                <w:delText xml:space="preserve">    background-position: center bottom;</w:delText>
              </w:r>
            </w:del>
          </w:p>
          <w:p w14:paraId="5EA8A8DD" w14:textId="77777777" w:rsidR="00ED1509" w:rsidRPr="00C965EC" w:rsidDel="008B6AF4" w:rsidRDefault="00ED1509">
            <w:pPr>
              <w:pStyle w:val="Heading1Numbered"/>
              <w:rPr>
                <w:del w:id="14147" w:author="Donovan Goode" w:date="2018-11-09T10:04:00Z"/>
                <w:rFonts w:ascii="Consolas" w:eastAsia="Times New Roman" w:hAnsi="Consolas" w:cs="Times New Roman"/>
                <w:color w:val="D4D4D4"/>
                <w:sz w:val="21"/>
                <w:szCs w:val="21"/>
              </w:rPr>
              <w:pPrChange w:id="14148" w:author="Donovan Goode" w:date="2018-11-09T10:05:00Z">
                <w:pPr>
                  <w:framePr w:hSpace="180" w:wrap="around" w:vAnchor="text" w:hAnchor="margin" w:xAlign="center" w:y="130"/>
                  <w:shd w:val="clear" w:color="auto" w:fill="1E1E1E"/>
                  <w:spacing w:line="285" w:lineRule="atLeast"/>
                </w:pPr>
              </w:pPrChange>
            </w:pPr>
            <w:del w:id="14149" w:author="Donovan Goode" w:date="2018-11-09T10:04:00Z">
              <w:r w:rsidRPr="00C965EC" w:rsidDel="008B6AF4">
                <w:rPr>
                  <w:rFonts w:ascii="Consolas" w:eastAsia="Times New Roman" w:hAnsi="Consolas" w:cs="Times New Roman"/>
                  <w:color w:val="6A9955"/>
                  <w:sz w:val="21"/>
                  <w:szCs w:val="21"/>
                </w:rPr>
                <w:delText xml:space="preserve">    background-repeat: repeat-x;</w:delText>
              </w:r>
            </w:del>
          </w:p>
          <w:p w14:paraId="076314CF" w14:textId="77777777" w:rsidR="00ED1509" w:rsidRPr="00C965EC" w:rsidDel="008B6AF4" w:rsidRDefault="00ED1509">
            <w:pPr>
              <w:pStyle w:val="Heading1Numbered"/>
              <w:rPr>
                <w:del w:id="14150" w:author="Donovan Goode" w:date="2018-11-09T10:04:00Z"/>
                <w:rFonts w:ascii="Consolas" w:eastAsia="Times New Roman" w:hAnsi="Consolas" w:cs="Times New Roman"/>
                <w:color w:val="D4D4D4"/>
                <w:sz w:val="21"/>
                <w:szCs w:val="21"/>
              </w:rPr>
              <w:pPrChange w:id="14151" w:author="Donovan Goode" w:date="2018-11-09T10:05:00Z">
                <w:pPr>
                  <w:framePr w:hSpace="180" w:wrap="around" w:vAnchor="text" w:hAnchor="margin" w:xAlign="center" w:y="130"/>
                  <w:shd w:val="clear" w:color="auto" w:fill="1E1E1E"/>
                  <w:spacing w:line="285" w:lineRule="atLeast"/>
                </w:pPr>
              </w:pPrChange>
            </w:pPr>
            <w:del w:id="14152" w:author="Donovan Goode" w:date="2018-11-09T10:04:00Z">
              <w:r w:rsidRPr="00C965EC" w:rsidDel="008B6AF4">
                <w:rPr>
                  <w:rFonts w:ascii="Consolas" w:eastAsia="Times New Roman" w:hAnsi="Consolas" w:cs="Times New Roman"/>
                  <w:color w:val="6A9955"/>
                  <w:sz w:val="21"/>
                  <w:szCs w:val="21"/>
                </w:rPr>
                <w:delText xml:space="preserve">    padding: 0px 0px 30px;</w:delText>
              </w:r>
            </w:del>
          </w:p>
          <w:p w14:paraId="7F21F999" w14:textId="77777777" w:rsidR="00ED1509" w:rsidRPr="00C965EC" w:rsidDel="008B6AF4" w:rsidRDefault="00ED1509">
            <w:pPr>
              <w:pStyle w:val="Heading1Numbered"/>
              <w:rPr>
                <w:del w:id="14153" w:author="Donovan Goode" w:date="2018-11-09T10:04:00Z"/>
                <w:rFonts w:ascii="Consolas" w:eastAsia="Times New Roman" w:hAnsi="Consolas" w:cs="Times New Roman"/>
                <w:color w:val="D4D4D4"/>
                <w:sz w:val="21"/>
                <w:szCs w:val="21"/>
              </w:rPr>
              <w:pPrChange w:id="14154" w:author="Donovan Goode" w:date="2018-11-09T10:05:00Z">
                <w:pPr>
                  <w:framePr w:hSpace="180" w:wrap="around" w:vAnchor="text" w:hAnchor="margin" w:xAlign="center" w:y="130"/>
                  <w:shd w:val="clear" w:color="auto" w:fill="1E1E1E"/>
                  <w:spacing w:line="285" w:lineRule="atLeast"/>
                </w:pPr>
              </w:pPrChange>
            </w:pPr>
            <w:del w:id="14155" w:author="Donovan Goode" w:date="2018-11-09T10:04:00Z">
              <w:r w:rsidRPr="00C965EC" w:rsidDel="008B6AF4">
                <w:rPr>
                  <w:rFonts w:ascii="Consolas" w:eastAsia="Times New Roman" w:hAnsi="Consolas" w:cs="Times New Roman"/>
                  <w:color w:val="6A9955"/>
                  <w:sz w:val="21"/>
                  <w:szCs w:val="21"/>
                </w:rPr>
                <w:delText>}</w:delText>
              </w:r>
            </w:del>
          </w:p>
          <w:p w14:paraId="55716FD2" w14:textId="77777777" w:rsidR="00ED1509" w:rsidRPr="00C965EC" w:rsidDel="008B6AF4" w:rsidRDefault="00ED1509">
            <w:pPr>
              <w:pStyle w:val="Heading1Numbered"/>
              <w:rPr>
                <w:del w:id="14156" w:author="Donovan Goode" w:date="2018-11-09T10:04:00Z"/>
                <w:rFonts w:ascii="Consolas" w:eastAsia="Times New Roman" w:hAnsi="Consolas" w:cs="Times New Roman"/>
                <w:color w:val="D4D4D4"/>
                <w:sz w:val="21"/>
                <w:szCs w:val="21"/>
              </w:rPr>
              <w:pPrChange w:id="14157" w:author="Donovan Goode" w:date="2018-11-09T10:05:00Z">
                <w:pPr>
                  <w:framePr w:hSpace="180" w:wrap="around" w:vAnchor="text" w:hAnchor="margin" w:xAlign="center" w:y="130"/>
                  <w:shd w:val="clear" w:color="auto" w:fill="1E1E1E"/>
                  <w:spacing w:after="240" w:line="285" w:lineRule="atLeast"/>
                </w:pPr>
              </w:pPrChange>
            </w:pPr>
          </w:p>
          <w:p w14:paraId="7BDBB443" w14:textId="77777777" w:rsidR="00ED1509" w:rsidRPr="00C965EC" w:rsidDel="008B6AF4" w:rsidRDefault="00ED1509">
            <w:pPr>
              <w:pStyle w:val="Heading1Numbered"/>
              <w:rPr>
                <w:del w:id="14158" w:author="Donovan Goode" w:date="2018-11-09T10:04:00Z"/>
                <w:rFonts w:ascii="Consolas" w:eastAsia="Times New Roman" w:hAnsi="Consolas" w:cs="Times New Roman"/>
                <w:color w:val="D4D4D4"/>
                <w:sz w:val="21"/>
                <w:szCs w:val="21"/>
              </w:rPr>
              <w:pPrChange w:id="14159" w:author="Donovan Goode" w:date="2018-11-09T10:05:00Z">
                <w:pPr>
                  <w:framePr w:hSpace="180" w:wrap="around" w:vAnchor="text" w:hAnchor="margin" w:xAlign="center" w:y="130"/>
                  <w:shd w:val="clear" w:color="auto" w:fill="1E1E1E"/>
                  <w:spacing w:line="285" w:lineRule="atLeast"/>
                </w:pPr>
              </w:pPrChange>
            </w:pPr>
            <w:del w:id="14160" w:author="Donovan Goode" w:date="2018-11-09T10:04:00Z">
              <w:r w:rsidRPr="00C965EC" w:rsidDel="008B6AF4">
                <w:rPr>
                  <w:rFonts w:ascii="Consolas" w:eastAsia="Times New Roman" w:hAnsi="Consolas" w:cs="Times New Roman"/>
                  <w:color w:val="6A9955"/>
                  <w:sz w:val="21"/>
                  <w:szCs w:val="21"/>
                </w:rPr>
                <w:delText>#HomepageSections &gt; div.current {</w:delText>
              </w:r>
            </w:del>
          </w:p>
          <w:p w14:paraId="369F5A8A" w14:textId="77777777" w:rsidR="00ED1509" w:rsidRPr="00C965EC" w:rsidDel="008B6AF4" w:rsidRDefault="00ED1509">
            <w:pPr>
              <w:pStyle w:val="Heading1Numbered"/>
              <w:rPr>
                <w:del w:id="14161" w:author="Donovan Goode" w:date="2018-11-09T10:04:00Z"/>
                <w:rFonts w:ascii="Consolas" w:eastAsia="Times New Roman" w:hAnsi="Consolas" w:cs="Times New Roman"/>
                <w:color w:val="D4D4D4"/>
                <w:sz w:val="21"/>
                <w:szCs w:val="21"/>
              </w:rPr>
              <w:pPrChange w:id="14162" w:author="Donovan Goode" w:date="2018-11-09T10:05:00Z">
                <w:pPr>
                  <w:framePr w:hSpace="180" w:wrap="around" w:vAnchor="text" w:hAnchor="margin" w:xAlign="center" w:y="130"/>
                  <w:shd w:val="clear" w:color="auto" w:fill="1E1E1E"/>
                  <w:spacing w:line="285" w:lineRule="atLeast"/>
                </w:pPr>
              </w:pPrChange>
            </w:pPr>
            <w:del w:id="14163" w:author="Donovan Goode" w:date="2018-11-09T10:04:00Z">
              <w:r w:rsidRPr="00C965EC" w:rsidDel="008B6AF4">
                <w:rPr>
                  <w:rFonts w:ascii="Consolas" w:eastAsia="Times New Roman" w:hAnsi="Consolas" w:cs="Times New Roman"/>
                  <w:color w:val="6A9955"/>
                  <w:sz w:val="21"/>
                  <w:szCs w:val="21"/>
                </w:rPr>
                <w:delText xml:space="preserve">    display: contents;</w:delText>
              </w:r>
            </w:del>
          </w:p>
          <w:p w14:paraId="1A611EB3" w14:textId="77777777" w:rsidR="00ED1509" w:rsidRPr="00C965EC" w:rsidDel="008B6AF4" w:rsidRDefault="00ED1509">
            <w:pPr>
              <w:pStyle w:val="Heading1Numbered"/>
              <w:rPr>
                <w:del w:id="14164" w:author="Donovan Goode" w:date="2018-11-09T10:04:00Z"/>
                <w:rFonts w:ascii="Consolas" w:eastAsia="Times New Roman" w:hAnsi="Consolas" w:cs="Times New Roman"/>
                <w:color w:val="D4D4D4"/>
                <w:sz w:val="21"/>
                <w:szCs w:val="21"/>
              </w:rPr>
              <w:pPrChange w:id="14165" w:author="Donovan Goode" w:date="2018-11-09T10:05:00Z">
                <w:pPr>
                  <w:framePr w:hSpace="180" w:wrap="around" w:vAnchor="text" w:hAnchor="margin" w:xAlign="center" w:y="130"/>
                  <w:shd w:val="clear" w:color="auto" w:fill="1E1E1E"/>
                  <w:spacing w:line="285" w:lineRule="atLeast"/>
                </w:pPr>
              </w:pPrChange>
            </w:pPr>
            <w:del w:id="14166" w:author="Donovan Goode" w:date="2018-11-09T10:04:00Z">
              <w:r w:rsidRPr="00C965EC" w:rsidDel="008B6AF4">
                <w:rPr>
                  <w:rFonts w:ascii="Consolas" w:eastAsia="Times New Roman" w:hAnsi="Consolas" w:cs="Times New Roman"/>
                  <w:color w:val="6A9955"/>
                  <w:sz w:val="21"/>
                  <w:szCs w:val="21"/>
                </w:rPr>
                <w:delText xml:space="preserve">    </w:delText>
              </w:r>
            </w:del>
          </w:p>
          <w:p w14:paraId="1AE38635" w14:textId="77777777" w:rsidR="00ED1509" w:rsidRPr="00C965EC" w:rsidDel="008B6AF4" w:rsidRDefault="00ED1509">
            <w:pPr>
              <w:pStyle w:val="Heading1Numbered"/>
              <w:rPr>
                <w:del w:id="14167" w:author="Donovan Goode" w:date="2018-11-09T10:04:00Z"/>
                <w:rFonts w:ascii="Consolas" w:eastAsia="Times New Roman" w:hAnsi="Consolas" w:cs="Times New Roman"/>
                <w:color w:val="D4D4D4"/>
                <w:sz w:val="21"/>
                <w:szCs w:val="21"/>
              </w:rPr>
              <w:pPrChange w:id="14168" w:author="Donovan Goode" w:date="2018-11-09T10:05:00Z">
                <w:pPr>
                  <w:framePr w:hSpace="180" w:wrap="around" w:vAnchor="text" w:hAnchor="margin" w:xAlign="center" w:y="130"/>
                  <w:shd w:val="clear" w:color="auto" w:fill="1E1E1E"/>
                  <w:spacing w:line="285" w:lineRule="atLeast"/>
                </w:pPr>
              </w:pPrChange>
            </w:pPr>
            <w:del w:id="14169" w:author="Donovan Goode" w:date="2018-11-09T10:04:00Z">
              <w:r w:rsidRPr="00C965EC" w:rsidDel="008B6AF4">
                <w:rPr>
                  <w:rFonts w:ascii="Consolas" w:eastAsia="Times New Roman" w:hAnsi="Consolas" w:cs="Times New Roman"/>
                  <w:color w:val="6A9955"/>
                  <w:sz w:val="21"/>
                  <w:szCs w:val="21"/>
                </w:rPr>
                <w:delText>}</w:delText>
              </w:r>
            </w:del>
          </w:p>
          <w:p w14:paraId="25A0562E" w14:textId="77777777" w:rsidR="00ED1509" w:rsidRPr="00C965EC" w:rsidDel="008B6AF4" w:rsidRDefault="00ED1509">
            <w:pPr>
              <w:pStyle w:val="Heading1Numbered"/>
              <w:rPr>
                <w:del w:id="14170" w:author="Donovan Goode" w:date="2018-11-09T10:04:00Z"/>
                <w:rFonts w:ascii="Consolas" w:eastAsia="Times New Roman" w:hAnsi="Consolas" w:cs="Times New Roman"/>
                <w:color w:val="D4D4D4"/>
                <w:sz w:val="21"/>
                <w:szCs w:val="21"/>
              </w:rPr>
              <w:pPrChange w:id="14171" w:author="Donovan Goode" w:date="2018-11-09T10:05:00Z">
                <w:pPr>
                  <w:framePr w:hSpace="180" w:wrap="around" w:vAnchor="text" w:hAnchor="margin" w:xAlign="center" w:y="130"/>
                  <w:shd w:val="clear" w:color="auto" w:fill="1E1E1E"/>
                  <w:spacing w:line="285" w:lineRule="atLeast"/>
                </w:pPr>
              </w:pPrChange>
            </w:pPr>
          </w:p>
          <w:p w14:paraId="1316DBA9" w14:textId="77777777" w:rsidR="00ED1509" w:rsidRPr="00C965EC" w:rsidDel="008B6AF4" w:rsidRDefault="00ED1509">
            <w:pPr>
              <w:pStyle w:val="Heading1Numbered"/>
              <w:rPr>
                <w:del w:id="14172" w:author="Donovan Goode" w:date="2018-11-09T10:04:00Z"/>
                <w:rFonts w:ascii="Consolas" w:eastAsia="Times New Roman" w:hAnsi="Consolas" w:cs="Times New Roman"/>
                <w:color w:val="D4D4D4"/>
                <w:sz w:val="21"/>
                <w:szCs w:val="21"/>
              </w:rPr>
              <w:pPrChange w:id="14173" w:author="Donovan Goode" w:date="2018-11-09T10:05:00Z">
                <w:pPr>
                  <w:framePr w:hSpace="180" w:wrap="around" w:vAnchor="text" w:hAnchor="margin" w:xAlign="center" w:y="130"/>
                  <w:shd w:val="clear" w:color="auto" w:fill="1E1E1E"/>
                  <w:spacing w:line="285" w:lineRule="atLeast"/>
                </w:pPr>
              </w:pPrChange>
            </w:pPr>
            <w:del w:id="14174" w:author="Donovan Goode" w:date="2018-11-09T10:04:00Z">
              <w:r w:rsidRPr="00C965EC" w:rsidDel="008B6AF4">
                <w:rPr>
                  <w:rFonts w:ascii="Consolas" w:eastAsia="Times New Roman" w:hAnsi="Consolas" w:cs="Times New Roman"/>
                  <w:color w:val="6A9955"/>
                  <w:sz w:val="21"/>
                  <w:szCs w:val="21"/>
                </w:rPr>
                <w:delText>.audienceSlide h3 {</w:delText>
              </w:r>
            </w:del>
          </w:p>
          <w:p w14:paraId="6EF597AA" w14:textId="77777777" w:rsidR="00ED1509" w:rsidRPr="00C965EC" w:rsidDel="008B6AF4" w:rsidRDefault="00ED1509">
            <w:pPr>
              <w:pStyle w:val="Heading1Numbered"/>
              <w:rPr>
                <w:del w:id="14175" w:author="Donovan Goode" w:date="2018-11-09T10:04:00Z"/>
                <w:rFonts w:ascii="Consolas" w:eastAsia="Times New Roman" w:hAnsi="Consolas" w:cs="Times New Roman"/>
                <w:color w:val="D4D4D4"/>
                <w:sz w:val="21"/>
                <w:szCs w:val="21"/>
              </w:rPr>
              <w:pPrChange w:id="14176" w:author="Donovan Goode" w:date="2018-11-09T10:05:00Z">
                <w:pPr>
                  <w:framePr w:hSpace="180" w:wrap="around" w:vAnchor="text" w:hAnchor="margin" w:xAlign="center" w:y="130"/>
                  <w:shd w:val="clear" w:color="auto" w:fill="1E1E1E"/>
                  <w:spacing w:line="285" w:lineRule="atLeast"/>
                </w:pPr>
              </w:pPrChange>
            </w:pPr>
            <w:del w:id="14177" w:author="Donovan Goode" w:date="2018-11-09T10:04:00Z">
              <w:r w:rsidRPr="00C965EC" w:rsidDel="008B6AF4">
                <w:rPr>
                  <w:rFonts w:ascii="Consolas" w:eastAsia="Times New Roman" w:hAnsi="Consolas" w:cs="Times New Roman"/>
                  <w:color w:val="6A9955"/>
                  <w:sz w:val="21"/>
                  <w:szCs w:val="21"/>
                </w:rPr>
                <w:delText xml:space="preserve">    padding: 62px 0px 5px 0px;</w:delText>
              </w:r>
            </w:del>
          </w:p>
          <w:p w14:paraId="5EC85A94" w14:textId="77777777" w:rsidR="00ED1509" w:rsidRPr="00C965EC" w:rsidDel="008B6AF4" w:rsidRDefault="00ED1509">
            <w:pPr>
              <w:pStyle w:val="Heading1Numbered"/>
              <w:rPr>
                <w:del w:id="14178" w:author="Donovan Goode" w:date="2018-11-09T10:04:00Z"/>
                <w:rFonts w:ascii="Consolas" w:eastAsia="Times New Roman" w:hAnsi="Consolas" w:cs="Times New Roman"/>
                <w:color w:val="D4D4D4"/>
                <w:sz w:val="21"/>
                <w:szCs w:val="21"/>
              </w:rPr>
              <w:pPrChange w:id="14179" w:author="Donovan Goode" w:date="2018-11-09T10:05:00Z">
                <w:pPr>
                  <w:framePr w:hSpace="180" w:wrap="around" w:vAnchor="text" w:hAnchor="margin" w:xAlign="center" w:y="130"/>
                  <w:shd w:val="clear" w:color="auto" w:fill="1E1E1E"/>
                  <w:spacing w:line="285" w:lineRule="atLeast"/>
                </w:pPr>
              </w:pPrChange>
            </w:pPr>
            <w:del w:id="14180" w:author="Donovan Goode" w:date="2018-11-09T10:04:00Z">
              <w:r w:rsidRPr="00C965EC" w:rsidDel="008B6AF4">
                <w:rPr>
                  <w:rFonts w:ascii="Consolas" w:eastAsia="Times New Roman" w:hAnsi="Consolas" w:cs="Times New Roman"/>
                  <w:color w:val="6A9955"/>
                  <w:sz w:val="21"/>
                  <w:szCs w:val="21"/>
                </w:rPr>
                <w:delText xml:space="preserve">    line-height: 1.2em;</w:delText>
              </w:r>
            </w:del>
          </w:p>
          <w:p w14:paraId="4747C97D" w14:textId="77777777" w:rsidR="00ED1509" w:rsidRPr="00C965EC" w:rsidDel="008B6AF4" w:rsidRDefault="00ED1509">
            <w:pPr>
              <w:pStyle w:val="Heading1Numbered"/>
              <w:rPr>
                <w:del w:id="14181" w:author="Donovan Goode" w:date="2018-11-09T10:04:00Z"/>
                <w:rFonts w:ascii="Consolas" w:eastAsia="Times New Roman" w:hAnsi="Consolas" w:cs="Times New Roman"/>
                <w:color w:val="D4D4D4"/>
                <w:sz w:val="21"/>
                <w:szCs w:val="21"/>
              </w:rPr>
              <w:pPrChange w:id="14182" w:author="Donovan Goode" w:date="2018-11-09T10:05:00Z">
                <w:pPr>
                  <w:framePr w:hSpace="180" w:wrap="around" w:vAnchor="text" w:hAnchor="margin" w:xAlign="center" w:y="130"/>
                  <w:shd w:val="clear" w:color="auto" w:fill="1E1E1E"/>
                  <w:spacing w:line="285" w:lineRule="atLeast"/>
                </w:pPr>
              </w:pPrChange>
            </w:pPr>
            <w:del w:id="14183" w:author="Donovan Goode" w:date="2018-11-09T10:04:00Z">
              <w:r w:rsidRPr="00C965EC" w:rsidDel="008B6AF4">
                <w:rPr>
                  <w:rFonts w:ascii="Consolas" w:eastAsia="Times New Roman" w:hAnsi="Consolas" w:cs="Times New Roman"/>
                  <w:color w:val="6A9955"/>
                  <w:sz w:val="21"/>
                  <w:szCs w:val="21"/>
                </w:rPr>
                <w:delText xml:space="preserve">    height: 100px;</w:delText>
              </w:r>
            </w:del>
          </w:p>
          <w:p w14:paraId="2809A591" w14:textId="77777777" w:rsidR="00ED1509" w:rsidRPr="00C965EC" w:rsidDel="008B6AF4" w:rsidRDefault="00ED1509">
            <w:pPr>
              <w:pStyle w:val="Heading1Numbered"/>
              <w:rPr>
                <w:del w:id="14184" w:author="Donovan Goode" w:date="2018-11-09T10:04:00Z"/>
                <w:rFonts w:ascii="Consolas" w:eastAsia="Times New Roman" w:hAnsi="Consolas" w:cs="Times New Roman"/>
                <w:color w:val="D4D4D4"/>
                <w:sz w:val="21"/>
                <w:szCs w:val="21"/>
              </w:rPr>
              <w:pPrChange w:id="14185" w:author="Donovan Goode" w:date="2018-11-09T10:05:00Z">
                <w:pPr>
                  <w:framePr w:hSpace="180" w:wrap="around" w:vAnchor="text" w:hAnchor="margin" w:xAlign="center" w:y="130"/>
                  <w:shd w:val="clear" w:color="auto" w:fill="1E1E1E"/>
                  <w:spacing w:line="285" w:lineRule="atLeast"/>
                </w:pPr>
              </w:pPrChange>
            </w:pPr>
            <w:del w:id="14186" w:author="Donovan Goode" w:date="2018-11-09T10:04:00Z">
              <w:r w:rsidRPr="00C965EC" w:rsidDel="008B6AF4">
                <w:rPr>
                  <w:rFonts w:ascii="Consolas" w:eastAsia="Times New Roman" w:hAnsi="Consolas" w:cs="Times New Roman"/>
                  <w:color w:val="6A9955"/>
                  <w:sz w:val="21"/>
                  <w:szCs w:val="21"/>
                </w:rPr>
                <w:delText xml:space="preserve">    white-space: nowrap;</w:delText>
              </w:r>
            </w:del>
          </w:p>
          <w:p w14:paraId="15216766" w14:textId="77777777" w:rsidR="00ED1509" w:rsidRPr="00C965EC" w:rsidDel="008B6AF4" w:rsidRDefault="00ED1509">
            <w:pPr>
              <w:pStyle w:val="Heading1Numbered"/>
              <w:rPr>
                <w:del w:id="14187" w:author="Donovan Goode" w:date="2018-11-09T10:04:00Z"/>
                <w:rFonts w:ascii="Consolas" w:eastAsia="Times New Roman" w:hAnsi="Consolas" w:cs="Times New Roman"/>
                <w:color w:val="D4D4D4"/>
                <w:sz w:val="21"/>
                <w:szCs w:val="21"/>
              </w:rPr>
              <w:pPrChange w:id="14188" w:author="Donovan Goode" w:date="2018-11-09T10:05:00Z">
                <w:pPr>
                  <w:framePr w:hSpace="180" w:wrap="around" w:vAnchor="text" w:hAnchor="margin" w:xAlign="center" w:y="130"/>
                  <w:shd w:val="clear" w:color="auto" w:fill="1E1E1E"/>
                  <w:spacing w:line="285" w:lineRule="atLeast"/>
                </w:pPr>
              </w:pPrChange>
            </w:pPr>
            <w:del w:id="14189" w:author="Donovan Goode" w:date="2018-11-09T10:04:00Z">
              <w:r w:rsidRPr="00C965EC" w:rsidDel="008B6AF4">
                <w:rPr>
                  <w:rFonts w:ascii="Consolas" w:eastAsia="Times New Roman" w:hAnsi="Consolas" w:cs="Times New Roman"/>
                  <w:color w:val="6A9955"/>
                  <w:sz w:val="21"/>
                  <w:szCs w:val="21"/>
                </w:rPr>
                <w:delText>}</w:delText>
              </w:r>
            </w:del>
          </w:p>
          <w:p w14:paraId="3D885E9D" w14:textId="77777777" w:rsidR="00ED1509" w:rsidRPr="00C965EC" w:rsidDel="008B6AF4" w:rsidRDefault="00ED1509">
            <w:pPr>
              <w:pStyle w:val="Heading1Numbered"/>
              <w:rPr>
                <w:del w:id="14190" w:author="Donovan Goode" w:date="2018-11-09T10:04:00Z"/>
                <w:rFonts w:ascii="Consolas" w:eastAsia="Times New Roman" w:hAnsi="Consolas" w:cs="Times New Roman"/>
                <w:color w:val="D4D4D4"/>
                <w:sz w:val="21"/>
                <w:szCs w:val="21"/>
              </w:rPr>
              <w:pPrChange w:id="14191" w:author="Donovan Goode" w:date="2018-11-09T10:05:00Z">
                <w:pPr>
                  <w:framePr w:hSpace="180" w:wrap="around" w:vAnchor="text" w:hAnchor="margin" w:xAlign="center" w:y="130"/>
                  <w:shd w:val="clear" w:color="auto" w:fill="1E1E1E"/>
                  <w:spacing w:line="285" w:lineRule="atLeast"/>
                </w:pPr>
              </w:pPrChange>
            </w:pPr>
          </w:p>
          <w:p w14:paraId="33A28D78" w14:textId="77777777" w:rsidR="00ED1509" w:rsidRPr="00C965EC" w:rsidDel="008B6AF4" w:rsidRDefault="00ED1509">
            <w:pPr>
              <w:pStyle w:val="Heading1Numbered"/>
              <w:rPr>
                <w:del w:id="14192" w:author="Donovan Goode" w:date="2018-11-09T10:04:00Z"/>
                <w:rFonts w:ascii="Consolas" w:eastAsia="Times New Roman" w:hAnsi="Consolas" w:cs="Times New Roman"/>
                <w:color w:val="D4D4D4"/>
                <w:sz w:val="21"/>
                <w:szCs w:val="21"/>
              </w:rPr>
              <w:pPrChange w:id="14193" w:author="Donovan Goode" w:date="2018-11-09T10:05:00Z">
                <w:pPr>
                  <w:framePr w:hSpace="180" w:wrap="around" w:vAnchor="text" w:hAnchor="margin" w:xAlign="center" w:y="130"/>
                  <w:shd w:val="clear" w:color="auto" w:fill="1E1E1E"/>
                  <w:spacing w:line="285" w:lineRule="atLeast"/>
                </w:pPr>
              </w:pPrChange>
            </w:pPr>
            <w:del w:id="14194" w:author="Donovan Goode" w:date="2018-11-09T10:04:00Z">
              <w:r w:rsidRPr="00C965EC" w:rsidDel="008B6AF4">
                <w:rPr>
                  <w:rFonts w:ascii="Consolas" w:eastAsia="Times New Roman" w:hAnsi="Consolas" w:cs="Times New Roman"/>
                  <w:color w:val="6A9955"/>
                  <w:sz w:val="21"/>
                  <w:szCs w:val="21"/>
                </w:rPr>
                <w:delText>#AudienceSelector {</w:delText>
              </w:r>
            </w:del>
          </w:p>
          <w:p w14:paraId="7E1A05AA" w14:textId="77777777" w:rsidR="00ED1509" w:rsidRPr="00C965EC" w:rsidDel="008B6AF4" w:rsidRDefault="00ED1509">
            <w:pPr>
              <w:pStyle w:val="Heading1Numbered"/>
              <w:rPr>
                <w:del w:id="14195" w:author="Donovan Goode" w:date="2018-11-09T10:04:00Z"/>
                <w:rFonts w:ascii="Consolas" w:eastAsia="Times New Roman" w:hAnsi="Consolas" w:cs="Times New Roman"/>
                <w:color w:val="D4D4D4"/>
                <w:sz w:val="21"/>
                <w:szCs w:val="21"/>
              </w:rPr>
              <w:pPrChange w:id="14196" w:author="Donovan Goode" w:date="2018-11-09T10:05:00Z">
                <w:pPr>
                  <w:framePr w:hSpace="180" w:wrap="around" w:vAnchor="text" w:hAnchor="margin" w:xAlign="center" w:y="130"/>
                  <w:shd w:val="clear" w:color="auto" w:fill="1E1E1E"/>
                  <w:spacing w:line="285" w:lineRule="atLeast"/>
                </w:pPr>
              </w:pPrChange>
            </w:pPr>
            <w:del w:id="14197" w:author="Donovan Goode" w:date="2018-11-09T10:04:00Z">
              <w:r w:rsidRPr="00C965EC" w:rsidDel="008B6AF4">
                <w:rPr>
                  <w:rFonts w:ascii="Consolas" w:eastAsia="Times New Roman" w:hAnsi="Consolas" w:cs="Times New Roman"/>
                  <w:color w:val="6A9955"/>
                  <w:sz w:val="21"/>
                  <w:szCs w:val="21"/>
                </w:rPr>
                <w:delText xml:space="preserve">    float: left;</w:delText>
              </w:r>
            </w:del>
          </w:p>
          <w:p w14:paraId="47583921" w14:textId="77777777" w:rsidR="00ED1509" w:rsidRPr="00C965EC" w:rsidDel="008B6AF4" w:rsidRDefault="00ED1509">
            <w:pPr>
              <w:pStyle w:val="Heading1Numbered"/>
              <w:rPr>
                <w:del w:id="14198" w:author="Donovan Goode" w:date="2018-11-09T10:04:00Z"/>
                <w:rFonts w:ascii="Consolas" w:eastAsia="Times New Roman" w:hAnsi="Consolas" w:cs="Times New Roman"/>
                <w:color w:val="D4D4D4"/>
                <w:sz w:val="21"/>
                <w:szCs w:val="21"/>
              </w:rPr>
              <w:pPrChange w:id="14199" w:author="Donovan Goode" w:date="2018-11-09T10:05:00Z">
                <w:pPr>
                  <w:framePr w:hSpace="180" w:wrap="around" w:vAnchor="text" w:hAnchor="margin" w:xAlign="center" w:y="130"/>
                  <w:shd w:val="clear" w:color="auto" w:fill="1E1E1E"/>
                  <w:spacing w:line="285" w:lineRule="atLeast"/>
                </w:pPr>
              </w:pPrChange>
            </w:pPr>
            <w:del w:id="14200" w:author="Donovan Goode" w:date="2018-11-09T10:04:00Z">
              <w:r w:rsidRPr="00C965EC" w:rsidDel="008B6AF4">
                <w:rPr>
                  <w:rFonts w:ascii="Consolas" w:eastAsia="Times New Roman" w:hAnsi="Consolas" w:cs="Times New Roman"/>
                  <w:color w:val="6A9955"/>
                  <w:sz w:val="21"/>
                  <w:szCs w:val="21"/>
                </w:rPr>
                <w:delText xml:space="preserve">    list-style-type: none;</w:delText>
              </w:r>
            </w:del>
          </w:p>
          <w:p w14:paraId="1E946FE5" w14:textId="77777777" w:rsidR="00ED1509" w:rsidRPr="00C965EC" w:rsidDel="008B6AF4" w:rsidRDefault="00ED1509">
            <w:pPr>
              <w:pStyle w:val="Heading1Numbered"/>
              <w:rPr>
                <w:del w:id="14201" w:author="Donovan Goode" w:date="2018-11-09T10:04:00Z"/>
                <w:rFonts w:ascii="Consolas" w:eastAsia="Times New Roman" w:hAnsi="Consolas" w:cs="Times New Roman"/>
                <w:color w:val="D4D4D4"/>
                <w:sz w:val="21"/>
                <w:szCs w:val="21"/>
              </w:rPr>
              <w:pPrChange w:id="14202" w:author="Donovan Goode" w:date="2018-11-09T10:05:00Z">
                <w:pPr>
                  <w:framePr w:hSpace="180" w:wrap="around" w:vAnchor="text" w:hAnchor="margin" w:xAlign="center" w:y="130"/>
                  <w:shd w:val="clear" w:color="auto" w:fill="1E1E1E"/>
                  <w:spacing w:line="285" w:lineRule="atLeast"/>
                </w:pPr>
              </w:pPrChange>
            </w:pPr>
            <w:del w:id="14203" w:author="Donovan Goode" w:date="2018-11-09T10:04:00Z">
              <w:r w:rsidRPr="00C965EC" w:rsidDel="008B6AF4">
                <w:rPr>
                  <w:rFonts w:ascii="Consolas" w:eastAsia="Times New Roman" w:hAnsi="Consolas" w:cs="Times New Roman"/>
                  <w:color w:val="6A9955"/>
                  <w:sz w:val="21"/>
                  <w:szCs w:val="21"/>
                </w:rPr>
                <w:delText xml:space="preserve">    height: 185px;</w:delText>
              </w:r>
            </w:del>
          </w:p>
          <w:p w14:paraId="3F9573EA" w14:textId="77777777" w:rsidR="00ED1509" w:rsidRPr="00C965EC" w:rsidDel="008B6AF4" w:rsidRDefault="00ED1509">
            <w:pPr>
              <w:pStyle w:val="Heading1Numbered"/>
              <w:rPr>
                <w:del w:id="14204" w:author="Donovan Goode" w:date="2018-11-09T10:04:00Z"/>
                <w:rFonts w:ascii="Consolas" w:eastAsia="Times New Roman" w:hAnsi="Consolas" w:cs="Times New Roman"/>
                <w:color w:val="D4D4D4"/>
                <w:sz w:val="21"/>
                <w:szCs w:val="21"/>
              </w:rPr>
              <w:pPrChange w:id="14205" w:author="Donovan Goode" w:date="2018-11-09T10:05:00Z">
                <w:pPr>
                  <w:framePr w:hSpace="180" w:wrap="around" w:vAnchor="text" w:hAnchor="margin" w:xAlign="center" w:y="130"/>
                  <w:shd w:val="clear" w:color="auto" w:fill="1E1E1E"/>
                  <w:spacing w:line="285" w:lineRule="atLeast"/>
                </w:pPr>
              </w:pPrChange>
            </w:pPr>
            <w:del w:id="14206" w:author="Donovan Goode" w:date="2018-11-09T10:04:00Z">
              <w:r w:rsidRPr="00C965EC" w:rsidDel="008B6AF4">
                <w:rPr>
                  <w:rFonts w:ascii="Consolas" w:eastAsia="Times New Roman" w:hAnsi="Consolas" w:cs="Times New Roman"/>
                  <w:color w:val="6A9955"/>
                  <w:sz w:val="21"/>
                  <w:szCs w:val="21"/>
                </w:rPr>
                <w:delText xml:space="preserve">    padding: 0px;</w:delText>
              </w:r>
            </w:del>
          </w:p>
          <w:p w14:paraId="638CBC09" w14:textId="77777777" w:rsidR="00ED1509" w:rsidRPr="00C965EC" w:rsidDel="008B6AF4" w:rsidRDefault="00ED1509">
            <w:pPr>
              <w:pStyle w:val="Heading1Numbered"/>
              <w:rPr>
                <w:del w:id="14207" w:author="Donovan Goode" w:date="2018-11-09T10:04:00Z"/>
                <w:rFonts w:ascii="Consolas" w:eastAsia="Times New Roman" w:hAnsi="Consolas" w:cs="Times New Roman"/>
                <w:color w:val="D4D4D4"/>
                <w:sz w:val="21"/>
                <w:szCs w:val="21"/>
              </w:rPr>
              <w:pPrChange w:id="14208" w:author="Donovan Goode" w:date="2018-11-09T10:05:00Z">
                <w:pPr>
                  <w:framePr w:hSpace="180" w:wrap="around" w:vAnchor="text" w:hAnchor="margin" w:xAlign="center" w:y="130"/>
                  <w:shd w:val="clear" w:color="auto" w:fill="1E1E1E"/>
                  <w:spacing w:line="285" w:lineRule="atLeast"/>
                </w:pPr>
              </w:pPrChange>
            </w:pPr>
            <w:del w:id="14209" w:author="Donovan Goode" w:date="2018-11-09T10:04:00Z">
              <w:r w:rsidRPr="00C965EC" w:rsidDel="008B6AF4">
                <w:rPr>
                  <w:rFonts w:ascii="Consolas" w:eastAsia="Times New Roman" w:hAnsi="Consolas" w:cs="Times New Roman"/>
                  <w:color w:val="6A9955"/>
                  <w:sz w:val="21"/>
                  <w:szCs w:val="21"/>
                </w:rPr>
                <w:delText xml:space="preserve">    margin: 0px 30px 0px 0px;</w:delText>
              </w:r>
            </w:del>
          </w:p>
          <w:p w14:paraId="291691EB" w14:textId="77777777" w:rsidR="00ED1509" w:rsidRPr="00C965EC" w:rsidDel="008B6AF4" w:rsidRDefault="00ED1509">
            <w:pPr>
              <w:pStyle w:val="Heading1Numbered"/>
              <w:rPr>
                <w:del w:id="14210" w:author="Donovan Goode" w:date="2018-11-09T10:04:00Z"/>
                <w:rFonts w:ascii="Consolas" w:eastAsia="Times New Roman" w:hAnsi="Consolas" w:cs="Times New Roman"/>
                <w:color w:val="D4D4D4"/>
                <w:sz w:val="21"/>
                <w:szCs w:val="21"/>
              </w:rPr>
              <w:pPrChange w:id="14211" w:author="Donovan Goode" w:date="2018-11-09T10:05:00Z">
                <w:pPr>
                  <w:framePr w:hSpace="180" w:wrap="around" w:vAnchor="text" w:hAnchor="margin" w:xAlign="center" w:y="130"/>
                  <w:shd w:val="clear" w:color="auto" w:fill="1E1E1E"/>
                  <w:spacing w:line="285" w:lineRule="atLeast"/>
                </w:pPr>
              </w:pPrChange>
            </w:pPr>
            <w:del w:id="14212" w:author="Donovan Goode" w:date="2018-11-09T10:04:00Z">
              <w:r w:rsidRPr="00C965EC" w:rsidDel="008B6AF4">
                <w:rPr>
                  <w:rFonts w:ascii="Consolas" w:eastAsia="Times New Roman" w:hAnsi="Consolas" w:cs="Times New Roman"/>
                  <w:color w:val="6A9955"/>
                  <w:sz w:val="21"/>
                  <w:szCs w:val="21"/>
                </w:rPr>
                <w:delText xml:space="preserve">    padding-top: 13px;</w:delText>
              </w:r>
            </w:del>
          </w:p>
          <w:p w14:paraId="61E8A662" w14:textId="77777777" w:rsidR="00ED1509" w:rsidRPr="00C965EC" w:rsidDel="008B6AF4" w:rsidRDefault="00ED1509">
            <w:pPr>
              <w:pStyle w:val="Heading1Numbered"/>
              <w:rPr>
                <w:del w:id="14213" w:author="Donovan Goode" w:date="2018-11-09T10:04:00Z"/>
                <w:rFonts w:ascii="Consolas" w:eastAsia="Times New Roman" w:hAnsi="Consolas" w:cs="Times New Roman"/>
                <w:color w:val="D4D4D4"/>
                <w:sz w:val="21"/>
                <w:szCs w:val="21"/>
              </w:rPr>
              <w:pPrChange w:id="14214" w:author="Donovan Goode" w:date="2018-11-09T10:05:00Z">
                <w:pPr>
                  <w:framePr w:hSpace="180" w:wrap="around" w:vAnchor="text" w:hAnchor="margin" w:xAlign="center" w:y="130"/>
                  <w:shd w:val="clear" w:color="auto" w:fill="1E1E1E"/>
                  <w:spacing w:line="285" w:lineRule="atLeast"/>
                </w:pPr>
              </w:pPrChange>
            </w:pPr>
            <w:del w:id="14215" w:author="Donovan Goode" w:date="2018-11-09T10:04:00Z">
              <w:r w:rsidRPr="00C965EC" w:rsidDel="008B6AF4">
                <w:rPr>
                  <w:rFonts w:ascii="Consolas" w:eastAsia="Times New Roman" w:hAnsi="Consolas" w:cs="Times New Roman"/>
                  <w:color w:val="6A9955"/>
                  <w:sz w:val="21"/>
                  <w:szCs w:val="21"/>
                </w:rPr>
                <w:delText xml:space="preserve">    background: url(https://www.opm.gov/img/Home/audience_divider.png) no-repeat 215px 5px;</w:delText>
              </w:r>
            </w:del>
          </w:p>
          <w:p w14:paraId="3543D86A" w14:textId="77777777" w:rsidR="00ED1509" w:rsidRPr="00C965EC" w:rsidDel="008B6AF4" w:rsidRDefault="00ED1509">
            <w:pPr>
              <w:pStyle w:val="Heading1Numbered"/>
              <w:rPr>
                <w:del w:id="14216" w:author="Donovan Goode" w:date="2018-11-09T10:04:00Z"/>
                <w:rFonts w:ascii="Consolas" w:eastAsia="Times New Roman" w:hAnsi="Consolas" w:cs="Times New Roman"/>
                <w:color w:val="D4D4D4"/>
                <w:sz w:val="21"/>
                <w:szCs w:val="21"/>
              </w:rPr>
              <w:pPrChange w:id="14217" w:author="Donovan Goode" w:date="2018-11-09T10:05:00Z">
                <w:pPr>
                  <w:framePr w:hSpace="180" w:wrap="around" w:vAnchor="text" w:hAnchor="margin" w:xAlign="center" w:y="130"/>
                  <w:shd w:val="clear" w:color="auto" w:fill="1E1E1E"/>
                  <w:spacing w:line="285" w:lineRule="atLeast"/>
                </w:pPr>
              </w:pPrChange>
            </w:pPr>
            <w:del w:id="14218" w:author="Donovan Goode" w:date="2018-11-09T10:04:00Z">
              <w:r w:rsidRPr="00C965EC" w:rsidDel="008B6AF4">
                <w:rPr>
                  <w:rFonts w:ascii="Consolas" w:eastAsia="Times New Roman" w:hAnsi="Consolas" w:cs="Times New Roman"/>
                  <w:color w:val="6A9955"/>
                  <w:sz w:val="21"/>
                  <w:szCs w:val="21"/>
                </w:rPr>
                <w:delText xml:space="preserve">    font-size: 62.5%;</w:delText>
              </w:r>
            </w:del>
          </w:p>
          <w:p w14:paraId="06D23A0C" w14:textId="77777777" w:rsidR="00ED1509" w:rsidRPr="00C965EC" w:rsidDel="008B6AF4" w:rsidRDefault="00ED1509">
            <w:pPr>
              <w:pStyle w:val="Heading1Numbered"/>
              <w:rPr>
                <w:del w:id="14219" w:author="Donovan Goode" w:date="2018-11-09T10:04:00Z"/>
                <w:rFonts w:ascii="Consolas" w:eastAsia="Times New Roman" w:hAnsi="Consolas" w:cs="Times New Roman"/>
                <w:color w:val="D4D4D4"/>
                <w:sz w:val="21"/>
                <w:szCs w:val="21"/>
              </w:rPr>
              <w:pPrChange w:id="14220" w:author="Donovan Goode" w:date="2018-11-09T10:05:00Z">
                <w:pPr>
                  <w:framePr w:hSpace="180" w:wrap="around" w:vAnchor="text" w:hAnchor="margin" w:xAlign="center" w:y="130"/>
                  <w:shd w:val="clear" w:color="auto" w:fill="1E1E1E"/>
                  <w:spacing w:line="285" w:lineRule="atLeast"/>
                </w:pPr>
              </w:pPrChange>
            </w:pPr>
            <w:del w:id="14221" w:author="Donovan Goode" w:date="2018-11-09T10:04:00Z">
              <w:r w:rsidRPr="00C965EC" w:rsidDel="008B6AF4">
                <w:rPr>
                  <w:rFonts w:ascii="Consolas" w:eastAsia="Times New Roman" w:hAnsi="Consolas" w:cs="Times New Roman"/>
                  <w:color w:val="6A9955"/>
                  <w:sz w:val="21"/>
                  <w:szCs w:val="21"/>
                </w:rPr>
                <w:delText xml:space="preserve">    font-family: Arial, Helvetica, sans-serif;</w:delText>
              </w:r>
            </w:del>
          </w:p>
          <w:p w14:paraId="4A09822D" w14:textId="77777777" w:rsidR="00ED1509" w:rsidRPr="00C965EC" w:rsidDel="008B6AF4" w:rsidRDefault="00ED1509">
            <w:pPr>
              <w:pStyle w:val="Heading1Numbered"/>
              <w:rPr>
                <w:del w:id="14222" w:author="Donovan Goode" w:date="2018-11-09T10:04:00Z"/>
                <w:rFonts w:ascii="Consolas" w:eastAsia="Times New Roman" w:hAnsi="Consolas" w:cs="Times New Roman"/>
                <w:color w:val="D4D4D4"/>
                <w:sz w:val="21"/>
                <w:szCs w:val="21"/>
              </w:rPr>
              <w:pPrChange w:id="14223" w:author="Donovan Goode" w:date="2018-11-09T10:05:00Z">
                <w:pPr>
                  <w:framePr w:hSpace="180" w:wrap="around" w:vAnchor="text" w:hAnchor="margin" w:xAlign="center" w:y="130"/>
                  <w:shd w:val="clear" w:color="auto" w:fill="1E1E1E"/>
                  <w:spacing w:line="285" w:lineRule="atLeast"/>
                </w:pPr>
              </w:pPrChange>
            </w:pPr>
            <w:del w:id="14224" w:author="Donovan Goode" w:date="2018-11-09T10:04:00Z">
              <w:r w:rsidRPr="00C965EC" w:rsidDel="008B6AF4">
                <w:rPr>
                  <w:rFonts w:ascii="Consolas" w:eastAsia="Times New Roman" w:hAnsi="Consolas" w:cs="Times New Roman"/>
                  <w:color w:val="6A9955"/>
                  <w:sz w:val="21"/>
                  <w:szCs w:val="21"/>
                </w:rPr>
                <w:delText xml:space="preserve">    color: #363636;</w:delText>
              </w:r>
            </w:del>
          </w:p>
          <w:p w14:paraId="69D3CB71" w14:textId="77777777" w:rsidR="00ED1509" w:rsidRPr="00C965EC" w:rsidDel="008B6AF4" w:rsidRDefault="00ED1509">
            <w:pPr>
              <w:pStyle w:val="Heading1Numbered"/>
              <w:rPr>
                <w:del w:id="14225" w:author="Donovan Goode" w:date="2018-11-09T10:04:00Z"/>
                <w:rFonts w:ascii="Consolas" w:eastAsia="Times New Roman" w:hAnsi="Consolas" w:cs="Times New Roman"/>
                <w:color w:val="D4D4D4"/>
                <w:sz w:val="21"/>
                <w:szCs w:val="21"/>
              </w:rPr>
              <w:pPrChange w:id="14226" w:author="Donovan Goode" w:date="2018-11-09T10:05:00Z">
                <w:pPr>
                  <w:framePr w:hSpace="180" w:wrap="around" w:vAnchor="text" w:hAnchor="margin" w:xAlign="center" w:y="130"/>
                  <w:shd w:val="clear" w:color="auto" w:fill="1E1E1E"/>
                  <w:spacing w:line="285" w:lineRule="atLeast"/>
                </w:pPr>
              </w:pPrChange>
            </w:pPr>
            <w:del w:id="14227" w:author="Donovan Goode" w:date="2018-11-09T10:04:00Z">
              <w:r w:rsidRPr="00C965EC" w:rsidDel="008B6AF4">
                <w:rPr>
                  <w:rFonts w:ascii="Consolas" w:eastAsia="Times New Roman" w:hAnsi="Consolas" w:cs="Times New Roman"/>
                  <w:color w:val="6A9955"/>
                  <w:sz w:val="21"/>
                  <w:szCs w:val="21"/>
                </w:rPr>
                <w:delText>}</w:delText>
              </w:r>
            </w:del>
          </w:p>
          <w:p w14:paraId="7D3098BF" w14:textId="77777777" w:rsidR="00ED1509" w:rsidRPr="00C965EC" w:rsidDel="008B6AF4" w:rsidRDefault="00ED1509">
            <w:pPr>
              <w:pStyle w:val="Heading1Numbered"/>
              <w:rPr>
                <w:del w:id="14228" w:author="Donovan Goode" w:date="2018-11-09T10:04:00Z"/>
                <w:rFonts w:ascii="Consolas" w:eastAsia="Times New Roman" w:hAnsi="Consolas" w:cs="Times New Roman"/>
                <w:color w:val="D4D4D4"/>
                <w:sz w:val="21"/>
                <w:szCs w:val="21"/>
              </w:rPr>
              <w:pPrChange w:id="14229" w:author="Donovan Goode" w:date="2018-11-09T10:05:00Z">
                <w:pPr>
                  <w:framePr w:hSpace="180" w:wrap="around" w:vAnchor="text" w:hAnchor="margin" w:xAlign="center" w:y="130"/>
                  <w:shd w:val="clear" w:color="auto" w:fill="1E1E1E"/>
                  <w:spacing w:line="285" w:lineRule="atLeast"/>
                </w:pPr>
              </w:pPrChange>
            </w:pPr>
            <w:del w:id="14230" w:author="Donovan Goode" w:date="2018-11-09T10:04:00Z">
              <w:r w:rsidRPr="00C965EC" w:rsidDel="008B6AF4">
                <w:rPr>
                  <w:rFonts w:ascii="Consolas" w:eastAsia="Times New Roman" w:hAnsi="Consolas" w:cs="Times New Roman"/>
                  <w:color w:val="6A9955"/>
                  <w:sz w:val="21"/>
                  <w:szCs w:val="21"/>
                </w:rPr>
                <w:delText>#AudienceSelector li a {</w:delText>
              </w:r>
            </w:del>
          </w:p>
          <w:p w14:paraId="4C60CA67" w14:textId="77777777" w:rsidR="00ED1509" w:rsidRPr="00C965EC" w:rsidDel="008B6AF4" w:rsidRDefault="00ED1509">
            <w:pPr>
              <w:pStyle w:val="Heading1Numbered"/>
              <w:rPr>
                <w:del w:id="14231" w:author="Donovan Goode" w:date="2018-11-09T10:04:00Z"/>
                <w:rFonts w:ascii="Consolas" w:eastAsia="Times New Roman" w:hAnsi="Consolas" w:cs="Times New Roman"/>
                <w:color w:val="D4D4D4"/>
                <w:sz w:val="21"/>
                <w:szCs w:val="21"/>
              </w:rPr>
              <w:pPrChange w:id="14232" w:author="Donovan Goode" w:date="2018-11-09T10:05:00Z">
                <w:pPr>
                  <w:framePr w:hSpace="180" w:wrap="around" w:vAnchor="text" w:hAnchor="margin" w:xAlign="center" w:y="130"/>
                  <w:shd w:val="clear" w:color="auto" w:fill="1E1E1E"/>
                  <w:spacing w:line="285" w:lineRule="atLeast"/>
                </w:pPr>
              </w:pPrChange>
            </w:pPr>
            <w:del w:id="14233" w:author="Donovan Goode" w:date="2018-11-09T10:04:00Z">
              <w:r w:rsidRPr="00C965EC" w:rsidDel="008B6AF4">
                <w:rPr>
                  <w:rFonts w:ascii="Consolas" w:eastAsia="Times New Roman" w:hAnsi="Consolas" w:cs="Times New Roman"/>
                  <w:color w:val="6A9955"/>
                  <w:sz w:val="21"/>
                  <w:szCs w:val="21"/>
                </w:rPr>
                <w:delText xml:space="preserve">    display: block;</w:delText>
              </w:r>
            </w:del>
          </w:p>
          <w:p w14:paraId="3841A45D" w14:textId="77777777" w:rsidR="00ED1509" w:rsidRPr="00C965EC" w:rsidDel="008B6AF4" w:rsidRDefault="00ED1509">
            <w:pPr>
              <w:pStyle w:val="Heading1Numbered"/>
              <w:rPr>
                <w:del w:id="14234" w:author="Donovan Goode" w:date="2018-11-09T10:04:00Z"/>
                <w:rFonts w:ascii="Consolas" w:eastAsia="Times New Roman" w:hAnsi="Consolas" w:cs="Times New Roman"/>
                <w:color w:val="D4D4D4"/>
                <w:sz w:val="21"/>
                <w:szCs w:val="21"/>
              </w:rPr>
              <w:pPrChange w:id="14235" w:author="Donovan Goode" w:date="2018-11-09T10:05:00Z">
                <w:pPr>
                  <w:framePr w:hSpace="180" w:wrap="around" w:vAnchor="text" w:hAnchor="margin" w:xAlign="center" w:y="130"/>
                  <w:shd w:val="clear" w:color="auto" w:fill="1E1E1E"/>
                  <w:spacing w:line="285" w:lineRule="atLeast"/>
                </w:pPr>
              </w:pPrChange>
            </w:pPr>
            <w:del w:id="14236" w:author="Donovan Goode" w:date="2018-11-09T10:04:00Z">
              <w:r w:rsidRPr="00C965EC" w:rsidDel="008B6AF4">
                <w:rPr>
                  <w:rFonts w:ascii="Consolas" w:eastAsia="Times New Roman" w:hAnsi="Consolas" w:cs="Times New Roman"/>
                  <w:color w:val="6A9955"/>
                  <w:sz w:val="21"/>
                  <w:szCs w:val="21"/>
                </w:rPr>
                <w:delText xml:space="preserve">    padding: 7px 0px 0px 15px;</w:delText>
              </w:r>
            </w:del>
          </w:p>
          <w:p w14:paraId="494B608C" w14:textId="77777777" w:rsidR="00ED1509" w:rsidRPr="00C965EC" w:rsidDel="008B6AF4" w:rsidRDefault="00ED1509">
            <w:pPr>
              <w:pStyle w:val="Heading1Numbered"/>
              <w:rPr>
                <w:del w:id="14237" w:author="Donovan Goode" w:date="2018-11-09T10:04:00Z"/>
                <w:rFonts w:ascii="Consolas" w:eastAsia="Times New Roman" w:hAnsi="Consolas" w:cs="Times New Roman"/>
                <w:color w:val="D4D4D4"/>
                <w:sz w:val="21"/>
                <w:szCs w:val="21"/>
              </w:rPr>
              <w:pPrChange w:id="14238" w:author="Donovan Goode" w:date="2018-11-09T10:05:00Z">
                <w:pPr>
                  <w:framePr w:hSpace="180" w:wrap="around" w:vAnchor="text" w:hAnchor="margin" w:xAlign="center" w:y="130"/>
                  <w:shd w:val="clear" w:color="auto" w:fill="1E1E1E"/>
                  <w:spacing w:line="285" w:lineRule="atLeast"/>
                </w:pPr>
              </w:pPrChange>
            </w:pPr>
            <w:del w:id="14239" w:author="Donovan Goode" w:date="2018-11-09T10:04:00Z">
              <w:r w:rsidRPr="00C965EC" w:rsidDel="008B6AF4">
                <w:rPr>
                  <w:rFonts w:ascii="Consolas" w:eastAsia="Times New Roman" w:hAnsi="Consolas" w:cs="Times New Roman"/>
                  <w:color w:val="6A9955"/>
                  <w:sz w:val="21"/>
                  <w:szCs w:val="21"/>
                </w:rPr>
                <w:delText xml:space="preserve">    height: 20px;</w:delText>
              </w:r>
            </w:del>
          </w:p>
          <w:p w14:paraId="6BC3AFC0" w14:textId="77777777" w:rsidR="00ED1509" w:rsidRPr="00C965EC" w:rsidDel="008B6AF4" w:rsidRDefault="00ED1509">
            <w:pPr>
              <w:pStyle w:val="Heading1Numbered"/>
              <w:rPr>
                <w:del w:id="14240" w:author="Donovan Goode" w:date="2018-11-09T10:04:00Z"/>
                <w:rFonts w:ascii="Consolas" w:eastAsia="Times New Roman" w:hAnsi="Consolas" w:cs="Times New Roman"/>
                <w:color w:val="D4D4D4"/>
                <w:sz w:val="21"/>
                <w:szCs w:val="21"/>
              </w:rPr>
              <w:pPrChange w:id="14241" w:author="Donovan Goode" w:date="2018-11-09T10:05:00Z">
                <w:pPr>
                  <w:framePr w:hSpace="180" w:wrap="around" w:vAnchor="text" w:hAnchor="margin" w:xAlign="center" w:y="130"/>
                  <w:shd w:val="clear" w:color="auto" w:fill="1E1E1E"/>
                  <w:spacing w:line="285" w:lineRule="atLeast"/>
                </w:pPr>
              </w:pPrChange>
            </w:pPr>
            <w:del w:id="14242" w:author="Donovan Goode" w:date="2018-11-09T10:04:00Z">
              <w:r w:rsidRPr="00C965EC" w:rsidDel="008B6AF4">
                <w:rPr>
                  <w:rFonts w:ascii="Consolas" w:eastAsia="Times New Roman" w:hAnsi="Consolas" w:cs="Times New Roman"/>
                  <w:color w:val="6A9955"/>
                  <w:sz w:val="21"/>
                  <w:szCs w:val="21"/>
                </w:rPr>
                <w:delText xml:space="preserve">    color: #2E2E2E;</w:delText>
              </w:r>
            </w:del>
          </w:p>
          <w:p w14:paraId="4D3A513C" w14:textId="77777777" w:rsidR="00ED1509" w:rsidRPr="00C965EC" w:rsidDel="008B6AF4" w:rsidRDefault="00ED1509">
            <w:pPr>
              <w:pStyle w:val="Heading1Numbered"/>
              <w:rPr>
                <w:del w:id="14243" w:author="Donovan Goode" w:date="2018-11-09T10:04:00Z"/>
                <w:rFonts w:ascii="Consolas" w:eastAsia="Times New Roman" w:hAnsi="Consolas" w:cs="Times New Roman"/>
                <w:color w:val="D4D4D4"/>
                <w:sz w:val="21"/>
                <w:szCs w:val="21"/>
              </w:rPr>
              <w:pPrChange w:id="14244" w:author="Donovan Goode" w:date="2018-11-09T10:05:00Z">
                <w:pPr>
                  <w:framePr w:hSpace="180" w:wrap="around" w:vAnchor="text" w:hAnchor="margin" w:xAlign="center" w:y="130"/>
                  <w:shd w:val="clear" w:color="auto" w:fill="1E1E1E"/>
                  <w:spacing w:line="285" w:lineRule="atLeast"/>
                </w:pPr>
              </w:pPrChange>
            </w:pPr>
            <w:del w:id="14245" w:author="Donovan Goode" w:date="2018-11-09T10:04:00Z">
              <w:r w:rsidRPr="00C965EC" w:rsidDel="008B6AF4">
                <w:rPr>
                  <w:rFonts w:ascii="Consolas" w:eastAsia="Times New Roman" w:hAnsi="Consolas" w:cs="Times New Roman"/>
                  <w:color w:val="6A9955"/>
                  <w:sz w:val="21"/>
                  <w:szCs w:val="21"/>
                </w:rPr>
                <w:delText xml:space="preserve">    font-size: 1.1em;</w:delText>
              </w:r>
            </w:del>
          </w:p>
          <w:p w14:paraId="514B47A2" w14:textId="77777777" w:rsidR="00ED1509" w:rsidRPr="00C965EC" w:rsidDel="008B6AF4" w:rsidRDefault="00ED1509">
            <w:pPr>
              <w:pStyle w:val="Heading1Numbered"/>
              <w:rPr>
                <w:del w:id="14246" w:author="Donovan Goode" w:date="2018-11-09T10:04:00Z"/>
                <w:rFonts w:ascii="Consolas" w:eastAsia="Times New Roman" w:hAnsi="Consolas" w:cs="Times New Roman"/>
                <w:color w:val="D4D4D4"/>
                <w:sz w:val="21"/>
                <w:szCs w:val="21"/>
              </w:rPr>
              <w:pPrChange w:id="14247" w:author="Donovan Goode" w:date="2018-11-09T10:05:00Z">
                <w:pPr>
                  <w:framePr w:hSpace="180" w:wrap="around" w:vAnchor="text" w:hAnchor="margin" w:xAlign="center" w:y="130"/>
                  <w:shd w:val="clear" w:color="auto" w:fill="1E1E1E"/>
                  <w:spacing w:line="285" w:lineRule="atLeast"/>
                </w:pPr>
              </w:pPrChange>
            </w:pPr>
            <w:del w:id="14248" w:author="Donovan Goode" w:date="2018-11-09T10:04:00Z">
              <w:r w:rsidRPr="00C965EC" w:rsidDel="008B6AF4">
                <w:rPr>
                  <w:rFonts w:ascii="Consolas" w:eastAsia="Times New Roman" w:hAnsi="Consolas" w:cs="Times New Roman"/>
                  <w:color w:val="6A9955"/>
                  <w:sz w:val="21"/>
                  <w:szCs w:val="21"/>
                </w:rPr>
                <w:delText xml:space="preserve">    letter-spacing: .0em;</w:delText>
              </w:r>
            </w:del>
          </w:p>
          <w:p w14:paraId="5007EDB7" w14:textId="77777777" w:rsidR="00ED1509" w:rsidRPr="00C965EC" w:rsidDel="008B6AF4" w:rsidRDefault="00ED1509">
            <w:pPr>
              <w:pStyle w:val="Heading1Numbered"/>
              <w:rPr>
                <w:del w:id="14249" w:author="Donovan Goode" w:date="2018-11-09T10:04:00Z"/>
                <w:rFonts w:ascii="Consolas" w:eastAsia="Times New Roman" w:hAnsi="Consolas" w:cs="Times New Roman"/>
                <w:color w:val="D4D4D4"/>
                <w:sz w:val="21"/>
                <w:szCs w:val="21"/>
              </w:rPr>
              <w:pPrChange w:id="14250" w:author="Donovan Goode" w:date="2018-11-09T10:05:00Z">
                <w:pPr>
                  <w:framePr w:hSpace="180" w:wrap="around" w:vAnchor="text" w:hAnchor="margin" w:xAlign="center" w:y="130"/>
                  <w:shd w:val="clear" w:color="auto" w:fill="1E1E1E"/>
                  <w:spacing w:line="285" w:lineRule="atLeast"/>
                </w:pPr>
              </w:pPrChange>
            </w:pPr>
            <w:del w:id="14251" w:author="Donovan Goode" w:date="2018-11-09T10:04:00Z">
              <w:r w:rsidRPr="00C965EC" w:rsidDel="008B6AF4">
                <w:rPr>
                  <w:rFonts w:ascii="Consolas" w:eastAsia="Times New Roman" w:hAnsi="Consolas" w:cs="Times New Roman"/>
                  <w:color w:val="6A9955"/>
                  <w:sz w:val="21"/>
                  <w:szCs w:val="21"/>
                </w:rPr>
                <w:delText xml:space="preserve">    text-transform: uppercase;</w:delText>
              </w:r>
            </w:del>
          </w:p>
          <w:p w14:paraId="5B37537B" w14:textId="77777777" w:rsidR="00ED1509" w:rsidRPr="00C965EC" w:rsidDel="008B6AF4" w:rsidRDefault="00ED1509">
            <w:pPr>
              <w:pStyle w:val="Heading1Numbered"/>
              <w:rPr>
                <w:del w:id="14252" w:author="Donovan Goode" w:date="2018-11-09T10:04:00Z"/>
                <w:rFonts w:ascii="Consolas" w:eastAsia="Times New Roman" w:hAnsi="Consolas" w:cs="Times New Roman"/>
                <w:color w:val="D4D4D4"/>
                <w:sz w:val="21"/>
                <w:szCs w:val="21"/>
              </w:rPr>
              <w:pPrChange w:id="14253" w:author="Donovan Goode" w:date="2018-11-09T10:05:00Z">
                <w:pPr>
                  <w:framePr w:hSpace="180" w:wrap="around" w:vAnchor="text" w:hAnchor="margin" w:xAlign="center" w:y="130"/>
                  <w:shd w:val="clear" w:color="auto" w:fill="1E1E1E"/>
                  <w:spacing w:line="285" w:lineRule="atLeast"/>
                </w:pPr>
              </w:pPrChange>
            </w:pPr>
            <w:del w:id="14254" w:author="Donovan Goode" w:date="2018-11-09T10:04:00Z">
              <w:r w:rsidRPr="00C965EC" w:rsidDel="008B6AF4">
                <w:rPr>
                  <w:rFonts w:ascii="Consolas" w:eastAsia="Times New Roman" w:hAnsi="Consolas" w:cs="Times New Roman"/>
                  <w:color w:val="6A9955"/>
                  <w:sz w:val="21"/>
                  <w:szCs w:val="21"/>
                </w:rPr>
                <w:delText xml:space="preserve">    font-weight: bold;</w:delText>
              </w:r>
            </w:del>
          </w:p>
          <w:p w14:paraId="748A72E4" w14:textId="77777777" w:rsidR="00ED1509" w:rsidRPr="00C965EC" w:rsidDel="008B6AF4" w:rsidRDefault="00ED1509">
            <w:pPr>
              <w:pStyle w:val="Heading1Numbered"/>
              <w:rPr>
                <w:del w:id="14255" w:author="Donovan Goode" w:date="2018-11-09T10:04:00Z"/>
                <w:rFonts w:ascii="Consolas" w:eastAsia="Times New Roman" w:hAnsi="Consolas" w:cs="Times New Roman"/>
                <w:color w:val="D4D4D4"/>
                <w:sz w:val="21"/>
                <w:szCs w:val="21"/>
              </w:rPr>
              <w:pPrChange w:id="14256" w:author="Donovan Goode" w:date="2018-11-09T10:05:00Z">
                <w:pPr>
                  <w:framePr w:hSpace="180" w:wrap="around" w:vAnchor="text" w:hAnchor="margin" w:xAlign="center" w:y="130"/>
                  <w:shd w:val="clear" w:color="auto" w:fill="1E1E1E"/>
                  <w:spacing w:line="285" w:lineRule="atLeast"/>
                </w:pPr>
              </w:pPrChange>
            </w:pPr>
            <w:del w:id="14257" w:author="Donovan Goode" w:date="2018-11-09T10:04:00Z">
              <w:r w:rsidRPr="00C965EC" w:rsidDel="008B6AF4">
                <w:rPr>
                  <w:rFonts w:ascii="Consolas" w:eastAsia="Times New Roman" w:hAnsi="Consolas" w:cs="Times New Roman"/>
                  <w:color w:val="6A9955"/>
                  <w:sz w:val="21"/>
                  <w:szCs w:val="21"/>
                </w:rPr>
                <w:delText>}</w:delText>
              </w:r>
            </w:del>
          </w:p>
          <w:p w14:paraId="7E669387" w14:textId="77777777" w:rsidR="00ED1509" w:rsidRPr="00C965EC" w:rsidDel="008B6AF4" w:rsidRDefault="00ED1509">
            <w:pPr>
              <w:pStyle w:val="Heading1Numbered"/>
              <w:rPr>
                <w:del w:id="14258" w:author="Donovan Goode" w:date="2018-11-09T10:04:00Z"/>
                <w:rFonts w:ascii="Consolas" w:eastAsia="Times New Roman" w:hAnsi="Consolas" w:cs="Times New Roman"/>
                <w:color w:val="D4D4D4"/>
                <w:sz w:val="21"/>
                <w:szCs w:val="21"/>
              </w:rPr>
              <w:pPrChange w:id="14259" w:author="Donovan Goode" w:date="2018-11-09T10:05:00Z">
                <w:pPr>
                  <w:framePr w:hSpace="180" w:wrap="around" w:vAnchor="text" w:hAnchor="margin" w:xAlign="center" w:y="130"/>
                  <w:shd w:val="clear" w:color="auto" w:fill="1E1E1E"/>
                  <w:spacing w:line="285" w:lineRule="atLeast"/>
                </w:pPr>
              </w:pPrChange>
            </w:pPr>
            <w:del w:id="14260" w:author="Donovan Goode" w:date="2018-11-09T10:04:00Z">
              <w:r w:rsidRPr="00C965EC" w:rsidDel="008B6AF4">
                <w:rPr>
                  <w:rFonts w:ascii="Consolas" w:eastAsia="Times New Roman" w:hAnsi="Consolas" w:cs="Times New Roman"/>
                  <w:color w:val="6A9955"/>
                  <w:sz w:val="21"/>
                  <w:szCs w:val="21"/>
                </w:rPr>
                <w:delText>#AudienceSelector li {</w:delText>
              </w:r>
            </w:del>
          </w:p>
          <w:p w14:paraId="4036A83D" w14:textId="77777777" w:rsidR="00ED1509" w:rsidRPr="00C965EC" w:rsidDel="008B6AF4" w:rsidRDefault="00ED1509">
            <w:pPr>
              <w:pStyle w:val="Heading1Numbered"/>
              <w:rPr>
                <w:del w:id="14261" w:author="Donovan Goode" w:date="2018-11-09T10:04:00Z"/>
                <w:rFonts w:ascii="Consolas" w:eastAsia="Times New Roman" w:hAnsi="Consolas" w:cs="Times New Roman"/>
                <w:color w:val="D4D4D4"/>
                <w:sz w:val="21"/>
                <w:szCs w:val="21"/>
              </w:rPr>
              <w:pPrChange w:id="14262" w:author="Donovan Goode" w:date="2018-11-09T10:05:00Z">
                <w:pPr>
                  <w:framePr w:hSpace="180" w:wrap="around" w:vAnchor="text" w:hAnchor="margin" w:xAlign="center" w:y="130"/>
                  <w:shd w:val="clear" w:color="auto" w:fill="1E1E1E"/>
                  <w:spacing w:line="285" w:lineRule="atLeast"/>
                </w:pPr>
              </w:pPrChange>
            </w:pPr>
            <w:del w:id="14263" w:author="Donovan Goode" w:date="2018-11-09T10:04:00Z">
              <w:r w:rsidRPr="00C965EC" w:rsidDel="008B6AF4">
                <w:rPr>
                  <w:rFonts w:ascii="Consolas" w:eastAsia="Times New Roman" w:hAnsi="Consolas" w:cs="Times New Roman"/>
                  <w:color w:val="6A9955"/>
                  <w:sz w:val="21"/>
                  <w:szCs w:val="21"/>
                </w:rPr>
                <w:delText xml:space="preserve">    height: 28px;</w:delText>
              </w:r>
            </w:del>
          </w:p>
          <w:p w14:paraId="0BE1124A" w14:textId="77777777" w:rsidR="00ED1509" w:rsidRPr="00C965EC" w:rsidDel="008B6AF4" w:rsidRDefault="00ED1509">
            <w:pPr>
              <w:pStyle w:val="Heading1Numbered"/>
              <w:rPr>
                <w:del w:id="14264" w:author="Donovan Goode" w:date="2018-11-09T10:04:00Z"/>
                <w:rFonts w:ascii="Consolas" w:eastAsia="Times New Roman" w:hAnsi="Consolas" w:cs="Times New Roman"/>
                <w:color w:val="D4D4D4"/>
                <w:sz w:val="21"/>
                <w:szCs w:val="21"/>
              </w:rPr>
              <w:pPrChange w:id="14265" w:author="Donovan Goode" w:date="2018-11-09T10:05:00Z">
                <w:pPr>
                  <w:framePr w:hSpace="180" w:wrap="around" w:vAnchor="text" w:hAnchor="margin" w:xAlign="center" w:y="130"/>
                  <w:shd w:val="clear" w:color="auto" w:fill="1E1E1E"/>
                  <w:spacing w:line="285" w:lineRule="atLeast"/>
                </w:pPr>
              </w:pPrChange>
            </w:pPr>
            <w:del w:id="14266" w:author="Donovan Goode" w:date="2018-11-09T10:04:00Z">
              <w:r w:rsidRPr="00C965EC" w:rsidDel="008B6AF4">
                <w:rPr>
                  <w:rFonts w:ascii="Consolas" w:eastAsia="Times New Roman" w:hAnsi="Consolas" w:cs="Times New Roman"/>
                  <w:color w:val="6A9955"/>
                  <w:sz w:val="21"/>
                  <w:szCs w:val="21"/>
                </w:rPr>
                <w:delText xml:space="preserve">    width: 225px;</w:delText>
              </w:r>
            </w:del>
          </w:p>
          <w:p w14:paraId="54876A76" w14:textId="77777777" w:rsidR="00ED1509" w:rsidRPr="00C965EC" w:rsidDel="008B6AF4" w:rsidRDefault="00ED1509">
            <w:pPr>
              <w:pStyle w:val="Heading1Numbered"/>
              <w:rPr>
                <w:del w:id="14267" w:author="Donovan Goode" w:date="2018-11-09T10:04:00Z"/>
                <w:rFonts w:ascii="Consolas" w:eastAsia="Times New Roman" w:hAnsi="Consolas" w:cs="Times New Roman"/>
                <w:color w:val="D4D4D4"/>
                <w:sz w:val="21"/>
                <w:szCs w:val="21"/>
              </w:rPr>
              <w:pPrChange w:id="14268" w:author="Donovan Goode" w:date="2018-11-09T10:05:00Z">
                <w:pPr>
                  <w:framePr w:hSpace="180" w:wrap="around" w:vAnchor="text" w:hAnchor="margin" w:xAlign="center" w:y="130"/>
                  <w:shd w:val="clear" w:color="auto" w:fill="1E1E1E"/>
                  <w:spacing w:line="285" w:lineRule="atLeast"/>
                </w:pPr>
              </w:pPrChange>
            </w:pPr>
            <w:del w:id="14269" w:author="Donovan Goode" w:date="2018-11-09T10:04:00Z">
              <w:r w:rsidRPr="00C965EC" w:rsidDel="008B6AF4">
                <w:rPr>
                  <w:rFonts w:ascii="Consolas" w:eastAsia="Times New Roman" w:hAnsi="Consolas" w:cs="Times New Roman"/>
                  <w:color w:val="6A9955"/>
                  <w:sz w:val="21"/>
                  <w:szCs w:val="21"/>
                </w:rPr>
                <w:delText xml:space="preserve">    display: block;</w:delText>
              </w:r>
            </w:del>
          </w:p>
          <w:p w14:paraId="6A0C18F1" w14:textId="77777777" w:rsidR="00ED1509" w:rsidRPr="00C965EC" w:rsidDel="008B6AF4" w:rsidRDefault="00ED1509">
            <w:pPr>
              <w:pStyle w:val="Heading1Numbered"/>
              <w:rPr>
                <w:del w:id="14270" w:author="Donovan Goode" w:date="2018-11-09T10:04:00Z"/>
                <w:rFonts w:ascii="Consolas" w:eastAsia="Times New Roman" w:hAnsi="Consolas" w:cs="Times New Roman"/>
                <w:color w:val="D4D4D4"/>
                <w:sz w:val="21"/>
                <w:szCs w:val="21"/>
              </w:rPr>
              <w:pPrChange w:id="14271" w:author="Donovan Goode" w:date="2018-11-09T10:05:00Z">
                <w:pPr>
                  <w:framePr w:hSpace="180" w:wrap="around" w:vAnchor="text" w:hAnchor="margin" w:xAlign="center" w:y="130"/>
                  <w:shd w:val="clear" w:color="auto" w:fill="1E1E1E"/>
                  <w:spacing w:line="285" w:lineRule="atLeast"/>
                </w:pPr>
              </w:pPrChange>
            </w:pPr>
            <w:del w:id="14272" w:author="Donovan Goode" w:date="2018-11-09T10:04:00Z">
              <w:r w:rsidRPr="00C965EC" w:rsidDel="008B6AF4">
                <w:rPr>
                  <w:rFonts w:ascii="Consolas" w:eastAsia="Times New Roman" w:hAnsi="Consolas" w:cs="Times New Roman"/>
                  <w:color w:val="6A9955"/>
                  <w:sz w:val="21"/>
                  <w:szCs w:val="21"/>
                </w:rPr>
                <w:delText xml:space="preserve">    padding: 7px 0px 0px 15px;</w:delText>
              </w:r>
            </w:del>
          </w:p>
          <w:p w14:paraId="6D25BADA" w14:textId="77777777" w:rsidR="00ED1509" w:rsidRPr="00C965EC" w:rsidDel="008B6AF4" w:rsidRDefault="00ED1509">
            <w:pPr>
              <w:pStyle w:val="Heading1Numbered"/>
              <w:rPr>
                <w:del w:id="14273" w:author="Donovan Goode" w:date="2018-11-09T10:04:00Z"/>
                <w:rFonts w:ascii="Consolas" w:eastAsia="Times New Roman" w:hAnsi="Consolas" w:cs="Times New Roman"/>
                <w:color w:val="D4D4D4"/>
                <w:sz w:val="21"/>
                <w:szCs w:val="21"/>
              </w:rPr>
              <w:pPrChange w:id="14274" w:author="Donovan Goode" w:date="2018-11-09T10:05:00Z">
                <w:pPr>
                  <w:framePr w:hSpace="180" w:wrap="around" w:vAnchor="text" w:hAnchor="margin" w:xAlign="center" w:y="130"/>
                  <w:shd w:val="clear" w:color="auto" w:fill="1E1E1E"/>
                  <w:spacing w:line="285" w:lineRule="atLeast"/>
                </w:pPr>
              </w:pPrChange>
            </w:pPr>
            <w:del w:id="14275" w:author="Donovan Goode" w:date="2018-11-09T10:04:00Z">
              <w:r w:rsidRPr="00C965EC" w:rsidDel="008B6AF4">
                <w:rPr>
                  <w:rFonts w:ascii="Consolas" w:eastAsia="Times New Roman" w:hAnsi="Consolas" w:cs="Times New Roman"/>
                  <w:color w:val="6A9955"/>
                  <w:sz w:val="21"/>
                  <w:szCs w:val="21"/>
                </w:rPr>
                <w:delText>}</w:delText>
              </w:r>
            </w:del>
          </w:p>
          <w:p w14:paraId="5B7E2D36" w14:textId="77777777" w:rsidR="00ED1509" w:rsidRPr="00C965EC" w:rsidDel="008B6AF4" w:rsidRDefault="00ED1509">
            <w:pPr>
              <w:pStyle w:val="Heading1Numbered"/>
              <w:rPr>
                <w:del w:id="14276" w:author="Donovan Goode" w:date="2018-11-09T10:04:00Z"/>
                <w:rFonts w:ascii="Consolas" w:eastAsia="Times New Roman" w:hAnsi="Consolas" w:cs="Times New Roman"/>
                <w:color w:val="D4D4D4"/>
                <w:sz w:val="21"/>
                <w:szCs w:val="21"/>
              </w:rPr>
              <w:pPrChange w:id="14277" w:author="Donovan Goode" w:date="2018-11-09T10:05:00Z">
                <w:pPr>
                  <w:framePr w:hSpace="180" w:wrap="around" w:vAnchor="text" w:hAnchor="margin" w:xAlign="center" w:y="130"/>
                  <w:shd w:val="clear" w:color="auto" w:fill="1E1E1E"/>
                  <w:spacing w:line="285" w:lineRule="atLeast"/>
                </w:pPr>
              </w:pPrChange>
            </w:pPr>
            <w:del w:id="14278" w:author="Donovan Goode" w:date="2018-11-09T10:04:00Z">
              <w:r w:rsidRPr="00C965EC" w:rsidDel="008B6AF4">
                <w:rPr>
                  <w:rFonts w:ascii="Consolas" w:eastAsia="Times New Roman" w:hAnsi="Consolas" w:cs="Times New Roman"/>
                  <w:color w:val="6A9955"/>
                  <w:sz w:val="21"/>
                  <w:szCs w:val="21"/>
                </w:rPr>
                <w:delText>*/</w:delText>
              </w:r>
            </w:del>
          </w:p>
          <w:p w14:paraId="12995FBD" w14:textId="77777777" w:rsidR="00ED1509" w:rsidRPr="00C965EC" w:rsidDel="008B6AF4" w:rsidRDefault="00ED1509">
            <w:pPr>
              <w:pStyle w:val="Heading1Numbered"/>
              <w:rPr>
                <w:del w:id="14279" w:author="Donovan Goode" w:date="2018-11-09T10:04:00Z"/>
                <w:rFonts w:ascii="Consolas" w:eastAsia="Times New Roman" w:hAnsi="Consolas" w:cs="Times New Roman"/>
                <w:color w:val="D4D4D4"/>
                <w:sz w:val="21"/>
                <w:szCs w:val="21"/>
              </w:rPr>
              <w:pPrChange w:id="14280" w:author="Donovan Goode" w:date="2018-11-09T10:05:00Z">
                <w:pPr>
                  <w:framePr w:hSpace="180" w:wrap="around" w:vAnchor="text" w:hAnchor="margin" w:xAlign="center" w:y="130"/>
                  <w:shd w:val="clear" w:color="auto" w:fill="1E1E1E"/>
                  <w:spacing w:line="285" w:lineRule="atLeast"/>
                </w:pPr>
              </w:pPrChange>
            </w:pPr>
            <w:del w:id="14281" w:author="Donovan Goode" w:date="2018-11-09T10:04:00Z">
              <w:r w:rsidRPr="00C965EC" w:rsidDel="008B6AF4">
                <w:rPr>
                  <w:rFonts w:ascii="Consolas" w:eastAsia="Times New Roman" w:hAnsi="Consolas" w:cs="Times New Roman"/>
                  <w:color w:val="6A9955"/>
                  <w:sz w:val="21"/>
                  <w:szCs w:val="21"/>
                </w:rPr>
                <w:delText>/**************************NEW CSS POST Section Creation in the Web Template***************/</w:delText>
              </w:r>
            </w:del>
          </w:p>
          <w:p w14:paraId="20FA9773" w14:textId="77777777" w:rsidR="00ED1509" w:rsidRPr="00C965EC" w:rsidDel="008B6AF4" w:rsidRDefault="00ED1509">
            <w:pPr>
              <w:pStyle w:val="Heading1Numbered"/>
              <w:rPr>
                <w:del w:id="14282" w:author="Donovan Goode" w:date="2018-11-09T10:04:00Z"/>
                <w:rFonts w:ascii="Consolas" w:eastAsia="Times New Roman" w:hAnsi="Consolas" w:cs="Times New Roman"/>
                <w:color w:val="D4D4D4"/>
                <w:sz w:val="21"/>
                <w:szCs w:val="21"/>
              </w:rPr>
              <w:pPrChange w:id="14283" w:author="Donovan Goode" w:date="2018-11-09T10:05:00Z">
                <w:pPr>
                  <w:framePr w:hSpace="180" w:wrap="around" w:vAnchor="text" w:hAnchor="margin" w:xAlign="center" w:y="130"/>
                  <w:shd w:val="clear" w:color="auto" w:fill="1E1E1E"/>
                  <w:spacing w:line="285" w:lineRule="atLeast"/>
                </w:pPr>
              </w:pPrChange>
            </w:pPr>
          </w:p>
          <w:p w14:paraId="4890DCAF" w14:textId="77777777" w:rsidR="00ED1509" w:rsidRPr="00C965EC" w:rsidDel="008B6AF4" w:rsidRDefault="00ED1509">
            <w:pPr>
              <w:pStyle w:val="Heading1Numbered"/>
              <w:rPr>
                <w:del w:id="14284" w:author="Donovan Goode" w:date="2018-11-09T10:04:00Z"/>
                <w:rFonts w:ascii="Consolas" w:eastAsia="Times New Roman" w:hAnsi="Consolas" w:cs="Times New Roman"/>
                <w:color w:val="D4D4D4"/>
                <w:sz w:val="21"/>
                <w:szCs w:val="21"/>
              </w:rPr>
              <w:pPrChange w:id="14285" w:author="Donovan Goode" w:date="2018-11-09T10:05:00Z">
                <w:pPr>
                  <w:framePr w:hSpace="180" w:wrap="around" w:vAnchor="text" w:hAnchor="margin" w:xAlign="center" w:y="130"/>
                  <w:shd w:val="clear" w:color="auto" w:fill="1E1E1E"/>
                  <w:spacing w:line="285" w:lineRule="atLeast"/>
                </w:pPr>
              </w:pPrChange>
            </w:pPr>
            <w:del w:id="14286" w:author="Donovan Goode" w:date="2018-11-09T10:04:00Z">
              <w:r w:rsidRPr="00C965EC" w:rsidDel="008B6AF4">
                <w:rPr>
                  <w:rFonts w:ascii="Consolas" w:eastAsia="Times New Roman" w:hAnsi="Consolas" w:cs="Times New Roman"/>
                  <w:color w:val="6A9955"/>
                  <w:sz w:val="21"/>
                  <w:szCs w:val="21"/>
                </w:rPr>
                <w:delText>/************HomePage SLider Section Background*******************/</w:delText>
              </w:r>
            </w:del>
          </w:p>
          <w:p w14:paraId="786F1178" w14:textId="77777777" w:rsidR="00ED1509" w:rsidRPr="00C965EC" w:rsidDel="008B6AF4" w:rsidRDefault="00ED1509">
            <w:pPr>
              <w:pStyle w:val="Heading1Numbered"/>
              <w:rPr>
                <w:del w:id="14287" w:author="Donovan Goode" w:date="2018-11-09T10:04:00Z"/>
                <w:rFonts w:ascii="Consolas" w:eastAsia="Times New Roman" w:hAnsi="Consolas" w:cs="Times New Roman"/>
                <w:color w:val="D4D4D4"/>
                <w:sz w:val="21"/>
                <w:szCs w:val="21"/>
              </w:rPr>
              <w:pPrChange w:id="14288" w:author="Donovan Goode" w:date="2018-11-09T10:05:00Z">
                <w:pPr>
                  <w:framePr w:hSpace="180" w:wrap="around" w:vAnchor="text" w:hAnchor="margin" w:xAlign="center" w:y="130"/>
                  <w:shd w:val="clear" w:color="auto" w:fill="1E1E1E"/>
                  <w:spacing w:line="285" w:lineRule="atLeast"/>
                </w:pPr>
              </w:pPrChange>
            </w:pPr>
            <w:del w:id="14289" w:author="Donovan Goode" w:date="2018-11-09T10:04:00Z">
              <w:r w:rsidRPr="00C965EC" w:rsidDel="008B6AF4">
                <w:rPr>
                  <w:rFonts w:ascii="Consolas" w:eastAsia="Times New Roman" w:hAnsi="Consolas" w:cs="Times New Roman"/>
                  <w:color w:val="D7BA7D"/>
                  <w:sz w:val="21"/>
                  <w:szCs w:val="21"/>
                </w:rPr>
                <w:delText xml:space="preserve">body </w:delText>
              </w:r>
              <w:r w:rsidRPr="00C965EC" w:rsidDel="008B6AF4">
                <w:rPr>
                  <w:rFonts w:ascii="Consolas" w:eastAsia="Times New Roman" w:hAnsi="Consolas" w:cs="Times New Roman"/>
                  <w:color w:val="D4D4D4"/>
                  <w:sz w:val="21"/>
                  <w:szCs w:val="21"/>
                </w:rPr>
                <w:delText>&gt;</w:delText>
              </w:r>
              <w:r w:rsidRPr="00C965EC" w:rsidDel="008B6AF4">
                <w:rPr>
                  <w:rFonts w:ascii="Consolas" w:eastAsia="Times New Roman" w:hAnsi="Consolas" w:cs="Times New Roman"/>
                  <w:color w:val="D7BA7D"/>
                  <w:sz w:val="21"/>
                  <w:szCs w:val="21"/>
                </w:rPr>
                <w:delText xml:space="preserve"> section.page_section.section-homeslider</w:delText>
              </w:r>
              <w:r w:rsidRPr="00C965EC" w:rsidDel="008B6AF4">
                <w:rPr>
                  <w:rFonts w:ascii="Consolas" w:eastAsia="Times New Roman" w:hAnsi="Consolas" w:cs="Times New Roman"/>
                  <w:color w:val="D4D4D4"/>
                  <w:sz w:val="21"/>
                  <w:szCs w:val="21"/>
                </w:rPr>
                <w:delText xml:space="preserve"> {</w:delText>
              </w:r>
            </w:del>
          </w:p>
          <w:p w14:paraId="57FE1803" w14:textId="77777777" w:rsidR="00ED1509" w:rsidRPr="00C965EC" w:rsidDel="008B6AF4" w:rsidRDefault="00ED1509">
            <w:pPr>
              <w:pStyle w:val="Heading1Numbered"/>
              <w:rPr>
                <w:del w:id="14290" w:author="Donovan Goode" w:date="2018-11-09T10:04:00Z"/>
                <w:rFonts w:ascii="Consolas" w:eastAsia="Times New Roman" w:hAnsi="Consolas" w:cs="Times New Roman"/>
                <w:color w:val="D4D4D4"/>
                <w:sz w:val="21"/>
                <w:szCs w:val="21"/>
              </w:rPr>
              <w:pPrChange w:id="14291" w:author="Donovan Goode" w:date="2018-11-09T10:05:00Z">
                <w:pPr>
                  <w:framePr w:hSpace="180" w:wrap="around" w:vAnchor="text" w:hAnchor="margin" w:xAlign="center" w:y="130"/>
                  <w:shd w:val="clear" w:color="auto" w:fill="1E1E1E"/>
                  <w:spacing w:line="285" w:lineRule="atLeast"/>
                </w:pPr>
              </w:pPrChange>
            </w:pPr>
            <w:del w:id="14292"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6A9955"/>
                  <w:sz w:val="21"/>
                  <w:szCs w:val="21"/>
                </w:rPr>
                <w:delText>/* background-image: url(https://www.opm.gov/img/home/Homepage_bg.jpg); */</w:delText>
              </w:r>
            </w:del>
          </w:p>
          <w:p w14:paraId="49EC08D3" w14:textId="77777777" w:rsidR="00ED1509" w:rsidRPr="00C965EC" w:rsidDel="008B6AF4" w:rsidRDefault="00ED1509">
            <w:pPr>
              <w:pStyle w:val="Heading1Numbered"/>
              <w:rPr>
                <w:del w:id="14293" w:author="Donovan Goode" w:date="2018-11-09T10:04:00Z"/>
                <w:rFonts w:ascii="Consolas" w:eastAsia="Times New Roman" w:hAnsi="Consolas" w:cs="Times New Roman"/>
                <w:color w:val="D4D4D4"/>
                <w:sz w:val="21"/>
                <w:szCs w:val="21"/>
              </w:rPr>
              <w:pPrChange w:id="14294" w:author="Donovan Goode" w:date="2018-11-09T10:05:00Z">
                <w:pPr>
                  <w:framePr w:hSpace="180" w:wrap="around" w:vAnchor="text" w:hAnchor="margin" w:xAlign="center" w:y="130"/>
                  <w:shd w:val="clear" w:color="auto" w:fill="1E1E1E"/>
                  <w:spacing w:line="285" w:lineRule="atLeast"/>
                </w:pPr>
              </w:pPrChange>
            </w:pPr>
            <w:del w:id="14295"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#EEE</w:delText>
              </w:r>
              <w:r w:rsidRPr="00C965EC" w:rsidDel="008B6AF4">
                <w:rPr>
                  <w:rFonts w:ascii="Consolas" w:eastAsia="Times New Roman" w:hAnsi="Consolas" w:cs="Times New Roman"/>
                  <w:color w:val="D4D4D4"/>
                  <w:sz w:val="21"/>
                  <w:szCs w:val="21"/>
                </w:rPr>
                <w:delText>;</w:delText>
              </w:r>
            </w:del>
          </w:p>
          <w:p w14:paraId="7F1B6968" w14:textId="77777777" w:rsidR="00ED1509" w:rsidRPr="00C965EC" w:rsidDel="008B6AF4" w:rsidRDefault="00ED1509">
            <w:pPr>
              <w:pStyle w:val="Heading1Numbered"/>
              <w:rPr>
                <w:del w:id="14296" w:author="Donovan Goode" w:date="2018-11-09T10:04:00Z"/>
                <w:rFonts w:ascii="Consolas" w:eastAsia="Times New Roman" w:hAnsi="Consolas" w:cs="Times New Roman"/>
                <w:color w:val="D4D4D4"/>
                <w:sz w:val="21"/>
                <w:szCs w:val="21"/>
              </w:rPr>
              <w:pPrChange w:id="14297" w:author="Donovan Goode" w:date="2018-11-09T10:05:00Z">
                <w:pPr>
                  <w:framePr w:hSpace="180" w:wrap="around" w:vAnchor="text" w:hAnchor="margin" w:xAlign="center" w:y="130"/>
                  <w:shd w:val="clear" w:color="auto" w:fill="1E1E1E"/>
                  <w:spacing w:line="285" w:lineRule="atLeast"/>
                </w:pPr>
              </w:pPrChange>
            </w:pPr>
            <w:del w:id="14298"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#FAFAFA</w:delText>
              </w:r>
              <w:r w:rsidRPr="00C965EC" w:rsidDel="008B6AF4">
                <w:rPr>
                  <w:rFonts w:ascii="Consolas" w:eastAsia="Times New Roman" w:hAnsi="Consolas" w:cs="Times New Roman"/>
                  <w:color w:val="D4D4D4"/>
                  <w:sz w:val="21"/>
                  <w:szCs w:val="21"/>
                </w:rPr>
                <w:delText>;</w:delText>
              </w:r>
            </w:del>
          </w:p>
          <w:p w14:paraId="59A7A40E" w14:textId="77777777" w:rsidR="00ED1509" w:rsidRPr="00C965EC" w:rsidDel="008B6AF4" w:rsidRDefault="00ED1509">
            <w:pPr>
              <w:pStyle w:val="Heading1Numbered"/>
              <w:rPr>
                <w:del w:id="14299" w:author="Donovan Goode" w:date="2018-11-09T10:04:00Z"/>
                <w:rFonts w:ascii="Consolas" w:eastAsia="Times New Roman" w:hAnsi="Consolas" w:cs="Times New Roman"/>
                <w:color w:val="D4D4D4"/>
                <w:sz w:val="21"/>
                <w:szCs w:val="21"/>
              </w:rPr>
              <w:pPrChange w:id="14300" w:author="Donovan Goode" w:date="2018-11-09T10:05:00Z">
                <w:pPr>
                  <w:framePr w:hSpace="180" w:wrap="around" w:vAnchor="text" w:hAnchor="margin" w:xAlign="center" w:y="130"/>
                  <w:shd w:val="clear" w:color="auto" w:fill="1E1E1E"/>
                  <w:spacing w:line="285" w:lineRule="atLeast"/>
                </w:pPr>
              </w:pPrChange>
            </w:pPr>
            <w:del w:id="14301" w:author="Donovan Goode" w:date="2018-11-09T10:04:00Z">
              <w:r w:rsidRPr="00C965EC" w:rsidDel="008B6AF4">
                <w:rPr>
                  <w:rFonts w:ascii="Consolas" w:eastAsia="Times New Roman" w:hAnsi="Consolas" w:cs="Times New Roman"/>
                  <w:color w:val="D4D4D4"/>
                  <w:sz w:val="21"/>
                  <w:szCs w:val="21"/>
                </w:rPr>
                <w:delText>}</w:delText>
              </w:r>
            </w:del>
          </w:p>
          <w:p w14:paraId="0F4D8EDF" w14:textId="77777777" w:rsidR="00ED1509" w:rsidRPr="00C965EC" w:rsidDel="008B6AF4" w:rsidRDefault="00ED1509">
            <w:pPr>
              <w:pStyle w:val="Heading1Numbered"/>
              <w:rPr>
                <w:del w:id="14302" w:author="Donovan Goode" w:date="2018-11-09T10:04:00Z"/>
                <w:rFonts w:ascii="Consolas" w:eastAsia="Times New Roman" w:hAnsi="Consolas" w:cs="Times New Roman"/>
                <w:color w:val="D4D4D4"/>
                <w:sz w:val="21"/>
                <w:szCs w:val="21"/>
              </w:rPr>
              <w:pPrChange w:id="14303" w:author="Donovan Goode" w:date="2018-11-09T10:05:00Z">
                <w:pPr>
                  <w:framePr w:hSpace="180" w:wrap="around" w:vAnchor="text" w:hAnchor="margin" w:xAlign="center" w:y="130"/>
                  <w:shd w:val="clear" w:color="auto" w:fill="1E1E1E"/>
                  <w:spacing w:line="285" w:lineRule="atLeast"/>
                </w:pPr>
              </w:pPrChange>
            </w:pPr>
            <w:del w:id="14304" w:author="Donovan Goode" w:date="2018-11-09T10:04:00Z">
              <w:r w:rsidRPr="00C965EC" w:rsidDel="008B6AF4">
                <w:rPr>
                  <w:rFonts w:ascii="Consolas" w:eastAsia="Times New Roman" w:hAnsi="Consolas" w:cs="Times New Roman"/>
                  <w:color w:val="6A9955"/>
                  <w:sz w:val="21"/>
                  <w:szCs w:val="21"/>
                </w:rPr>
                <w:delText>/*******Audience Selector********************/</w:delText>
              </w:r>
            </w:del>
          </w:p>
          <w:p w14:paraId="2D6EB610" w14:textId="77777777" w:rsidR="00ED1509" w:rsidRPr="00C965EC" w:rsidDel="008B6AF4" w:rsidRDefault="00ED1509">
            <w:pPr>
              <w:pStyle w:val="Heading1Numbered"/>
              <w:rPr>
                <w:del w:id="14305" w:author="Donovan Goode" w:date="2018-11-09T10:04:00Z"/>
                <w:rFonts w:ascii="Consolas" w:eastAsia="Times New Roman" w:hAnsi="Consolas" w:cs="Times New Roman"/>
                <w:color w:val="D4D4D4"/>
                <w:sz w:val="21"/>
                <w:szCs w:val="21"/>
              </w:rPr>
              <w:pPrChange w:id="14306" w:author="Donovan Goode" w:date="2018-11-09T10:05:00Z">
                <w:pPr>
                  <w:framePr w:hSpace="180" w:wrap="around" w:vAnchor="text" w:hAnchor="margin" w:xAlign="center" w:y="130"/>
                  <w:shd w:val="clear" w:color="auto" w:fill="1E1E1E"/>
                  <w:spacing w:line="285" w:lineRule="atLeast"/>
                </w:pPr>
              </w:pPrChange>
            </w:pPr>
            <w:del w:id="14307" w:author="Donovan Goode" w:date="2018-11-09T10:04:00Z">
              <w:r w:rsidRPr="00C965EC" w:rsidDel="008B6AF4">
                <w:rPr>
                  <w:rFonts w:ascii="Consolas" w:eastAsia="Times New Roman" w:hAnsi="Consolas" w:cs="Times New Roman"/>
                  <w:color w:val="D7BA7D"/>
                  <w:sz w:val="21"/>
                  <w:szCs w:val="21"/>
                </w:rPr>
                <w:delText>#AudienceSelector</w:delText>
              </w:r>
              <w:r w:rsidRPr="00C965EC" w:rsidDel="008B6AF4">
                <w:rPr>
                  <w:rFonts w:ascii="Consolas" w:eastAsia="Times New Roman" w:hAnsi="Consolas" w:cs="Times New Roman"/>
                  <w:color w:val="D4D4D4"/>
                  <w:sz w:val="21"/>
                  <w:szCs w:val="21"/>
                </w:rPr>
                <w:delText xml:space="preserve"> {</w:delText>
              </w:r>
            </w:del>
          </w:p>
          <w:p w14:paraId="0B4B4E5F" w14:textId="77777777" w:rsidR="00ED1509" w:rsidRPr="00C965EC" w:rsidDel="008B6AF4" w:rsidRDefault="00ED1509">
            <w:pPr>
              <w:pStyle w:val="Heading1Numbered"/>
              <w:rPr>
                <w:del w:id="14308" w:author="Donovan Goode" w:date="2018-11-09T10:04:00Z"/>
                <w:rFonts w:ascii="Consolas" w:eastAsia="Times New Roman" w:hAnsi="Consolas" w:cs="Times New Roman"/>
                <w:color w:val="D4D4D4"/>
                <w:sz w:val="21"/>
                <w:szCs w:val="21"/>
              </w:rPr>
              <w:pPrChange w:id="14309" w:author="Donovan Goode" w:date="2018-11-09T10:05:00Z">
                <w:pPr>
                  <w:framePr w:hSpace="180" w:wrap="around" w:vAnchor="text" w:hAnchor="margin" w:xAlign="center" w:y="130"/>
                  <w:shd w:val="clear" w:color="auto" w:fill="1E1E1E"/>
                  <w:spacing w:line="285" w:lineRule="atLeast"/>
                </w:pPr>
              </w:pPrChange>
            </w:pPr>
            <w:del w:id="14310"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float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left</w:delText>
              </w:r>
              <w:r w:rsidRPr="00C965EC" w:rsidDel="008B6AF4">
                <w:rPr>
                  <w:rFonts w:ascii="Consolas" w:eastAsia="Times New Roman" w:hAnsi="Consolas" w:cs="Times New Roman"/>
                  <w:color w:val="D4D4D4"/>
                  <w:sz w:val="21"/>
                  <w:szCs w:val="21"/>
                </w:rPr>
                <w:delText>;</w:delText>
              </w:r>
            </w:del>
          </w:p>
          <w:p w14:paraId="630A3BB8" w14:textId="77777777" w:rsidR="00ED1509" w:rsidRPr="00C965EC" w:rsidDel="008B6AF4" w:rsidRDefault="00ED1509">
            <w:pPr>
              <w:pStyle w:val="Heading1Numbered"/>
              <w:rPr>
                <w:del w:id="14311" w:author="Donovan Goode" w:date="2018-11-09T10:04:00Z"/>
                <w:rFonts w:ascii="Consolas" w:eastAsia="Times New Roman" w:hAnsi="Consolas" w:cs="Times New Roman"/>
                <w:color w:val="D4D4D4"/>
                <w:sz w:val="21"/>
                <w:szCs w:val="21"/>
              </w:rPr>
              <w:pPrChange w:id="14312" w:author="Donovan Goode" w:date="2018-11-09T10:05:00Z">
                <w:pPr>
                  <w:framePr w:hSpace="180" w:wrap="around" w:vAnchor="text" w:hAnchor="margin" w:xAlign="center" w:y="130"/>
                  <w:shd w:val="clear" w:color="auto" w:fill="1E1E1E"/>
                  <w:spacing w:line="285" w:lineRule="atLeast"/>
                </w:pPr>
              </w:pPrChange>
            </w:pPr>
            <w:del w:id="14313"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list-style-type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none</w:delText>
              </w:r>
              <w:r w:rsidRPr="00C965EC" w:rsidDel="008B6AF4">
                <w:rPr>
                  <w:rFonts w:ascii="Consolas" w:eastAsia="Times New Roman" w:hAnsi="Consolas" w:cs="Times New Roman"/>
                  <w:color w:val="D4D4D4"/>
                  <w:sz w:val="21"/>
                  <w:szCs w:val="21"/>
                </w:rPr>
                <w:delText>;</w:delText>
              </w:r>
            </w:del>
          </w:p>
          <w:p w14:paraId="1AA1FE4D" w14:textId="77777777" w:rsidR="00ED1509" w:rsidRPr="00C965EC" w:rsidDel="008B6AF4" w:rsidRDefault="00ED1509">
            <w:pPr>
              <w:pStyle w:val="Heading1Numbered"/>
              <w:rPr>
                <w:del w:id="14314" w:author="Donovan Goode" w:date="2018-11-09T10:04:00Z"/>
                <w:rFonts w:ascii="Consolas" w:eastAsia="Times New Roman" w:hAnsi="Consolas" w:cs="Times New Roman"/>
                <w:color w:val="D4D4D4"/>
                <w:sz w:val="21"/>
                <w:szCs w:val="21"/>
              </w:rPr>
              <w:pPrChange w:id="14315" w:author="Donovan Goode" w:date="2018-11-09T10:05:00Z">
                <w:pPr>
                  <w:framePr w:hSpace="180" w:wrap="around" w:vAnchor="text" w:hAnchor="margin" w:xAlign="center" w:y="130"/>
                  <w:shd w:val="clear" w:color="auto" w:fill="1E1E1E"/>
                  <w:spacing w:line="285" w:lineRule="atLeast"/>
                </w:pPr>
              </w:pPrChange>
            </w:pPr>
            <w:del w:id="14316"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185px</w:delText>
              </w:r>
              <w:r w:rsidRPr="00C965EC" w:rsidDel="008B6AF4">
                <w:rPr>
                  <w:rFonts w:ascii="Consolas" w:eastAsia="Times New Roman" w:hAnsi="Consolas" w:cs="Times New Roman"/>
                  <w:color w:val="D4D4D4"/>
                  <w:sz w:val="21"/>
                  <w:szCs w:val="21"/>
                </w:rPr>
                <w:delText>;</w:delText>
              </w:r>
            </w:del>
          </w:p>
          <w:p w14:paraId="53A59E7F" w14:textId="77777777" w:rsidR="00ED1509" w:rsidRPr="00C965EC" w:rsidDel="008B6AF4" w:rsidRDefault="00ED1509">
            <w:pPr>
              <w:pStyle w:val="Heading1Numbered"/>
              <w:rPr>
                <w:del w:id="14317" w:author="Donovan Goode" w:date="2018-11-09T10:04:00Z"/>
                <w:rFonts w:ascii="Consolas" w:eastAsia="Times New Roman" w:hAnsi="Consolas" w:cs="Times New Roman"/>
                <w:color w:val="D4D4D4"/>
                <w:sz w:val="21"/>
                <w:szCs w:val="21"/>
              </w:rPr>
              <w:pPrChange w:id="14318" w:author="Donovan Goode" w:date="2018-11-09T10:05:00Z">
                <w:pPr>
                  <w:framePr w:hSpace="180" w:wrap="around" w:vAnchor="text" w:hAnchor="margin" w:xAlign="center" w:y="130"/>
                  <w:shd w:val="clear" w:color="auto" w:fill="1E1E1E"/>
                  <w:spacing w:line="285" w:lineRule="atLeast"/>
                </w:pPr>
              </w:pPrChange>
            </w:pPr>
            <w:del w:id="14319"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w:delText>
              </w:r>
            </w:del>
          </w:p>
          <w:p w14:paraId="13BE55C4" w14:textId="77777777" w:rsidR="00ED1509" w:rsidRPr="00C965EC" w:rsidDel="008B6AF4" w:rsidRDefault="00ED1509">
            <w:pPr>
              <w:pStyle w:val="Heading1Numbered"/>
              <w:rPr>
                <w:del w:id="14320" w:author="Donovan Goode" w:date="2018-11-09T10:04:00Z"/>
                <w:rFonts w:ascii="Consolas" w:eastAsia="Times New Roman" w:hAnsi="Consolas" w:cs="Times New Roman"/>
                <w:color w:val="D4D4D4"/>
                <w:sz w:val="21"/>
                <w:szCs w:val="21"/>
              </w:rPr>
              <w:pPrChange w:id="14321" w:author="Donovan Goode" w:date="2018-11-09T10:05:00Z">
                <w:pPr>
                  <w:framePr w:hSpace="180" w:wrap="around" w:vAnchor="text" w:hAnchor="margin" w:xAlign="center" w:y="130"/>
                  <w:shd w:val="clear" w:color="auto" w:fill="1E1E1E"/>
                  <w:spacing w:line="285" w:lineRule="atLeast"/>
                </w:pPr>
              </w:pPrChange>
            </w:pPr>
            <w:del w:id="14322"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margin</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30px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w:delText>
              </w:r>
            </w:del>
          </w:p>
          <w:p w14:paraId="07ECFBB3" w14:textId="77777777" w:rsidR="00ED1509" w:rsidRPr="00C965EC" w:rsidDel="008B6AF4" w:rsidRDefault="00ED1509">
            <w:pPr>
              <w:pStyle w:val="Heading1Numbered"/>
              <w:rPr>
                <w:del w:id="14323" w:author="Donovan Goode" w:date="2018-11-09T10:04:00Z"/>
                <w:rFonts w:ascii="Consolas" w:eastAsia="Times New Roman" w:hAnsi="Consolas" w:cs="Times New Roman"/>
                <w:color w:val="D4D4D4"/>
                <w:sz w:val="21"/>
                <w:szCs w:val="21"/>
              </w:rPr>
              <w:pPrChange w:id="14324" w:author="Donovan Goode" w:date="2018-11-09T10:05:00Z">
                <w:pPr>
                  <w:framePr w:hSpace="180" w:wrap="around" w:vAnchor="text" w:hAnchor="margin" w:xAlign="center" w:y="130"/>
                  <w:shd w:val="clear" w:color="auto" w:fill="1E1E1E"/>
                  <w:spacing w:line="285" w:lineRule="atLeast"/>
                </w:pPr>
              </w:pPrChange>
            </w:pPr>
            <w:del w:id="14325"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padding-top</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13px</w:delText>
              </w:r>
              <w:r w:rsidRPr="00C965EC" w:rsidDel="008B6AF4">
                <w:rPr>
                  <w:rFonts w:ascii="Consolas" w:eastAsia="Times New Roman" w:hAnsi="Consolas" w:cs="Times New Roman"/>
                  <w:color w:val="D4D4D4"/>
                  <w:sz w:val="21"/>
                  <w:szCs w:val="21"/>
                </w:rPr>
                <w:delText>;</w:delText>
              </w:r>
            </w:del>
          </w:p>
          <w:p w14:paraId="2980BE0C" w14:textId="77777777" w:rsidR="00ED1509" w:rsidRPr="00C965EC" w:rsidDel="008B6AF4" w:rsidRDefault="00ED1509">
            <w:pPr>
              <w:pStyle w:val="Heading1Numbered"/>
              <w:rPr>
                <w:del w:id="14326" w:author="Donovan Goode" w:date="2018-11-09T10:04:00Z"/>
                <w:rFonts w:ascii="Consolas" w:eastAsia="Times New Roman" w:hAnsi="Consolas" w:cs="Times New Roman"/>
                <w:color w:val="D4D4D4"/>
                <w:sz w:val="21"/>
                <w:szCs w:val="21"/>
              </w:rPr>
              <w:pPrChange w:id="14327" w:author="Donovan Goode" w:date="2018-11-09T10:05:00Z">
                <w:pPr>
                  <w:framePr w:hSpace="180" w:wrap="around" w:vAnchor="text" w:hAnchor="margin" w:xAlign="center" w:y="130"/>
                  <w:shd w:val="clear" w:color="auto" w:fill="1E1E1E"/>
                  <w:spacing w:line="285" w:lineRule="atLeast"/>
                </w:pPr>
              </w:pPrChange>
            </w:pPr>
            <w:del w:id="14328"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url</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9CDCFE"/>
                  <w:sz w:val="21"/>
                  <w:szCs w:val="21"/>
                </w:rPr>
                <w:delText>https://www.opm.gov/img/Home/audience_divider.png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no-repeat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215px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5px</w:delText>
              </w:r>
              <w:r w:rsidRPr="00C965EC" w:rsidDel="008B6AF4">
                <w:rPr>
                  <w:rFonts w:ascii="Consolas" w:eastAsia="Times New Roman" w:hAnsi="Consolas" w:cs="Times New Roman"/>
                  <w:color w:val="D4D4D4"/>
                  <w:sz w:val="21"/>
                  <w:szCs w:val="21"/>
                </w:rPr>
                <w:delText>;</w:delText>
              </w:r>
            </w:del>
          </w:p>
          <w:p w14:paraId="4B0798CB" w14:textId="77777777" w:rsidR="00ED1509" w:rsidRPr="00C965EC" w:rsidDel="008B6AF4" w:rsidRDefault="00ED1509">
            <w:pPr>
              <w:pStyle w:val="Heading1Numbered"/>
              <w:rPr>
                <w:del w:id="14329" w:author="Donovan Goode" w:date="2018-11-09T10:04:00Z"/>
                <w:rFonts w:ascii="Consolas" w:eastAsia="Times New Roman" w:hAnsi="Consolas" w:cs="Times New Roman"/>
                <w:color w:val="D4D4D4"/>
                <w:sz w:val="21"/>
                <w:szCs w:val="21"/>
              </w:rPr>
              <w:pPrChange w:id="14330" w:author="Donovan Goode" w:date="2018-11-09T10:05:00Z">
                <w:pPr>
                  <w:framePr w:hSpace="180" w:wrap="around" w:vAnchor="text" w:hAnchor="margin" w:xAlign="center" w:y="130"/>
                  <w:shd w:val="clear" w:color="auto" w:fill="1E1E1E"/>
                  <w:spacing w:line="285" w:lineRule="atLeast"/>
                </w:pPr>
              </w:pPrChange>
            </w:pPr>
            <w:del w:id="14331"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62.5%</w:delText>
              </w:r>
              <w:r w:rsidRPr="00C965EC" w:rsidDel="008B6AF4">
                <w:rPr>
                  <w:rFonts w:ascii="Consolas" w:eastAsia="Times New Roman" w:hAnsi="Consolas" w:cs="Times New Roman"/>
                  <w:color w:val="D4D4D4"/>
                  <w:sz w:val="21"/>
                  <w:szCs w:val="21"/>
                </w:rPr>
                <w:delText>;</w:delText>
              </w:r>
            </w:del>
          </w:p>
          <w:p w14:paraId="7D7D73B1" w14:textId="77777777" w:rsidR="00ED1509" w:rsidRPr="00C965EC" w:rsidDel="008B6AF4" w:rsidRDefault="00ED1509">
            <w:pPr>
              <w:pStyle w:val="Heading1Numbered"/>
              <w:rPr>
                <w:del w:id="14332" w:author="Donovan Goode" w:date="2018-11-09T10:04:00Z"/>
                <w:rFonts w:ascii="Consolas" w:eastAsia="Times New Roman" w:hAnsi="Consolas" w:cs="Times New Roman"/>
                <w:color w:val="D4D4D4"/>
                <w:sz w:val="21"/>
                <w:szCs w:val="21"/>
              </w:rPr>
              <w:pPrChange w:id="14333" w:author="Donovan Goode" w:date="2018-11-09T10:05:00Z">
                <w:pPr>
                  <w:framePr w:hSpace="180" w:wrap="around" w:vAnchor="text" w:hAnchor="margin" w:xAlign="center" w:y="130"/>
                  <w:shd w:val="clear" w:color="auto" w:fill="1E1E1E"/>
                  <w:spacing w:line="285" w:lineRule="atLeast"/>
                </w:pPr>
              </w:pPrChange>
            </w:pPr>
            <w:del w:id="14334"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font-family</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Arial</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Helvetica</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sans-serif</w:delText>
              </w:r>
              <w:r w:rsidRPr="00C965EC" w:rsidDel="008B6AF4">
                <w:rPr>
                  <w:rFonts w:ascii="Consolas" w:eastAsia="Times New Roman" w:hAnsi="Consolas" w:cs="Times New Roman"/>
                  <w:color w:val="D4D4D4"/>
                  <w:sz w:val="21"/>
                  <w:szCs w:val="21"/>
                </w:rPr>
                <w:delText>;</w:delText>
              </w:r>
            </w:del>
          </w:p>
          <w:p w14:paraId="50CC463C" w14:textId="77777777" w:rsidR="00ED1509" w:rsidRPr="00C965EC" w:rsidDel="008B6AF4" w:rsidRDefault="00ED1509">
            <w:pPr>
              <w:pStyle w:val="Heading1Numbered"/>
              <w:rPr>
                <w:del w:id="14335" w:author="Donovan Goode" w:date="2018-11-09T10:04:00Z"/>
                <w:rFonts w:ascii="Consolas" w:eastAsia="Times New Roman" w:hAnsi="Consolas" w:cs="Times New Roman"/>
                <w:color w:val="D4D4D4"/>
                <w:sz w:val="21"/>
                <w:szCs w:val="21"/>
              </w:rPr>
              <w:pPrChange w:id="14336" w:author="Donovan Goode" w:date="2018-11-09T10:05:00Z">
                <w:pPr>
                  <w:framePr w:hSpace="180" w:wrap="around" w:vAnchor="text" w:hAnchor="margin" w:xAlign="center" w:y="130"/>
                  <w:shd w:val="clear" w:color="auto" w:fill="1E1E1E"/>
                  <w:spacing w:line="285" w:lineRule="atLeast"/>
                </w:pPr>
              </w:pPrChange>
            </w:pPr>
            <w:del w:id="14337"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#363636</w:delText>
              </w:r>
              <w:r w:rsidRPr="00C965EC" w:rsidDel="008B6AF4">
                <w:rPr>
                  <w:rFonts w:ascii="Consolas" w:eastAsia="Times New Roman" w:hAnsi="Consolas" w:cs="Times New Roman"/>
                  <w:color w:val="D4D4D4"/>
                  <w:sz w:val="21"/>
                  <w:szCs w:val="21"/>
                </w:rPr>
                <w:delText>;</w:delText>
              </w:r>
            </w:del>
          </w:p>
          <w:p w14:paraId="47AF4C3B" w14:textId="77777777" w:rsidR="00ED1509" w:rsidRPr="00C965EC" w:rsidDel="008B6AF4" w:rsidRDefault="00ED1509">
            <w:pPr>
              <w:pStyle w:val="Heading1Numbered"/>
              <w:rPr>
                <w:del w:id="14338" w:author="Donovan Goode" w:date="2018-11-09T10:04:00Z"/>
                <w:rFonts w:ascii="Consolas" w:eastAsia="Times New Roman" w:hAnsi="Consolas" w:cs="Times New Roman"/>
                <w:color w:val="D4D4D4"/>
                <w:sz w:val="21"/>
                <w:szCs w:val="21"/>
              </w:rPr>
              <w:pPrChange w:id="14339" w:author="Donovan Goode" w:date="2018-11-09T10:05:00Z">
                <w:pPr>
                  <w:framePr w:hSpace="180" w:wrap="around" w:vAnchor="text" w:hAnchor="margin" w:xAlign="center" w:y="130"/>
                  <w:shd w:val="clear" w:color="auto" w:fill="1E1E1E"/>
                  <w:spacing w:line="285" w:lineRule="atLeast"/>
                </w:pPr>
              </w:pPrChange>
            </w:pPr>
            <w:del w:id="14340" w:author="Donovan Goode" w:date="2018-11-09T10:04:00Z">
              <w:r w:rsidRPr="00C965EC" w:rsidDel="008B6AF4">
                <w:rPr>
                  <w:rFonts w:ascii="Consolas" w:eastAsia="Times New Roman" w:hAnsi="Consolas" w:cs="Times New Roman"/>
                  <w:color w:val="D4D4D4"/>
                  <w:sz w:val="21"/>
                  <w:szCs w:val="21"/>
                </w:rPr>
                <w:delText>}</w:delText>
              </w:r>
            </w:del>
          </w:p>
          <w:p w14:paraId="2B0C4482" w14:textId="77777777" w:rsidR="00ED1509" w:rsidRPr="00C965EC" w:rsidDel="008B6AF4" w:rsidRDefault="00ED1509">
            <w:pPr>
              <w:pStyle w:val="Heading1Numbered"/>
              <w:rPr>
                <w:del w:id="14341" w:author="Donovan Goode" w:date="2018-11-09T10:04:00Z"/>
                <w:rFonts w:ascii="Consolas" w:eastAsia="Times New Roman" w:hAnsi="Consolas" w:cs="Times New Roman"/>
                <w:color w:val="D4D4D4"/>
                <w:sz w:val="21"/>
                <w:szCs w:val="21"/>
              </w:rPr>
              <w:pPrChange w:id="14342" w:author="Donovan Goode" w:date="2018-11-09T10:05:00Z">
                <w:pPr>
                  <w:framePr w:hSpace="180" w:wrap="around" w:vAnchor="text" w:hAnchor="margin" w:xAlign="center" w:y="130"/>
                  <w:shd w:val="clear" w:color="auto" w:fill="1E1E1E"/>
                  <w:spacing w:line="285" w:lineRule="atLeast"/>
                </w:pPr>
              </w:pPrChange>
            </w:pPr>
            <w:del w:id="14343" w:author="Donovan Goode" w:date="2018-11-09T10:04:00Z">
              <w:r w:rsidRPr="00C965EC" w:rsidDel="008B6AF4">
                <w:rPr>
                  <w:rFonts w:ascii="Consolas" w:eastAsia="Times New Roman" w:hAnsi="Consolas" w:cs="Times New Roman"/>
                  <w:color w:val="D7BA7D"/>
                  <w:sz w:val="21"/>
                  <w:szCs w:val="21"/>
                </w:rPr>
                <w:delText>#AudienceSelector li a</w:delText>
              </w:r>
              <w:r w:rsidRPr="00C965EC" w:rsidDel="008B6AF4">
                <w:rPr>
                  <w:rFonts w:ascii="Consolas" w:eastAsia="Times New Roman" w:hAnsi="Consolas" w:cs="Times New Roman"/>
                  <w:color w:val="D4D4D4"/>
                  <w:sz w:val="21"/>
                  <w:szCs w:val="21"/>
                </w:rPr>
                <w:delText xml:space="preserve"> {</w:delText>
              </w:r>
            </w:del>
          </w:p>
          <w:p w14:paraId="10ACF73C" w14:textId="77777777" w:rsidR="00ED1509" w:rsidRPr="00C965EC" w:rsidDel="008B6AF4" w:rsidRDefault="00ED1509">
            <w:pPr>
              <w:pStyle w:val="Heading1Numbered"/>
              <w:rPr>
                <w:del w:id="14344" w:author="Donovan Goode" w:date="2018-11-09T10:04:00Z"/>
                <w:rFonts w:ascii="Consolas" w:eastAsia="Times New Roman" w:hAnsi="Consolas" w:cs="Times New Roman"/>
                <w:color w:val="D4D4D4"/>
                <w:sz w:val="21"/>
                <w:szCs w:val="21"/>
              </w:rPr>
              <w:pPrChange w:id="14345" w:author="Donovan Goode" w:date="2018-11-09T10:05:00Z">
                <w:pPr>
                  <w:framePr w:hSpace="180" w:wrap="around" w:vAnchor="text" w:hAnchor="margin" w:xAlign="center" w:y="130"/>
                  <w:shd w:val="clear" w:color="auto" w:fill="1E1E1E"/>
                  <w:spacing w:line="285" w:lineRule="atLeast"/>
                </w:pPr>
              </w:pPrChange>
            </w:pPr>
            <w:del w:id="14346"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display</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block</w:delText>
              </w:r>
              <w:r w:rsidRPr="00C965EC" w:rsidDel="008B6AF4">
                <w:rPr>
                  <w:rFonts w:ascii="Consolas" w:eastAsia="Times New Roman" w:hAnsi="Consolas" w:cs="Times New Roman"/>
                  <w:color w:val="D4D4D4"/>
                  <w:sz w:val="21"/>
                  <w:szCs w:val="21"/>
                </w:rPr>
                <w:delText>;</w:delText>
              </w:r>
            </w:del>
          </w:p>
          <w:p w14:paraId="569581A0" w14:textId="77777777" w:rsidR="00ED1509" w:rsidRPr="00C965EC" w:rsidDel="008B6AF4" w:rsidRDefault="00ED1509">
            <w:pPr>
              <w:pStyle w:val="Heading1Numbered"/>
              <w:rPr>
                <w:del w:id="14347" w:author="Donovan Goode" w:date="2018-11-09T10:04:00Z"/>
                <w:rFonts w:ascii="Consolas" w:eastAsia="Times New Roman" w:hAnsi="Consolas" w:cs="Times New Roman"/>
                <w:color w:val="D4D4D4"/>
                <w:sz w:val="21"/>
                <w:szCs w:val="21"/>
              </w:rPr>
              <w:pPrChange w:id="14348" w:author="Donovan Goode" w:date="2018-11-09T10:05:00Z">
                <w:pPr>
                  <w:framePr w:hSpace="180" w:wrap="around" w:vAnchor="text" w:hAnchor="margin" w:xAlign="center" w:y="130"/>
                  <w:shd w:val="clear" w:color="auto" w:fill="1E1E1E"/>
                  <w:spacing w:line="285" w:lineRule="atLeast"/>
                </w:pPr>
              </w:pPrChange>
            </w:pPr>
            <w:del w:id="14349"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7px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15px</w:delText>
              </w:r>
              <w:r w:rsidRPr="00C965EC" w:rsidDel="008B6AF4">
                <w:rPr>
                  <w:rFonts w:ascii="Consolas" w:eastAsia="Times New Roman" w:hAnsi="Consolas" w:cs="Times New Roman"/>
                  <w:color w:val="D4D4D4"/>
                  <w:sz w:val="21"/>
                  <w:szCs w:val="21"/>
                </w:rPr>
                <w:delText>;</w:delText>
              </w:r>
            </w:del>
          </w:p>
          <w:p w14:paraId="409AC63E" w14:textId="77777777" w:rsidR="00ED1509" w:rsidRPr="00C965EC" w:rsidDel="008B6AF4" w:rsidRDefault="00ED1509">
            <w:pPr>
              <w:pStyle w:val="Heading1Numbered"/>
              <w:rPr>
                <w:del w:id="14350" w:author="Donovan Goode" w:date="2018-11-09T10:04:00Z"/>
                <w:rFonts w:ascii="Consolas" w:eastAsia="Times New Roman" w:hAnsi="Consolas" w:cs="Times New Roman"/>
                <w:color w:val="D4D4D4"/>
                <w:sz w:val="21"/>
                <w:szCs w:val="21"/>
              </w:rPr>
              <w:pPrChange w:id="14351" w:author="Donovan Goode" w:date="2018-11-09T10:05:00Z">
                <w:pPr>
                  <w:framePr w:hSpace="180" w:wrap="around" w:vAnchor="text" w:hAnchor="margin" w:xAlign="center" w:y="130"/>
                  <w:shd w:val="clear" w:color="auto" w:fill="1E1E1E"/>
                  <w:spacing w:line="285" w:lineRule="atLeast"/>
                </w:pPr>
              </w:pPrChange>
            </w:pPr>
            <w:del w:id="14352"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20px</w:delText>
              </w:r>
              <w:r w:rsidRPr="00C965EC" w:rsidDel="008B6AF4">
                <w:rPr>
                  <w:rFonts w:ascii="Consolas" w:eastAsia="Times New Roman" w:hAnsi="Consolas" w:cs="Times New Roman"/>
                  <w:color w:val="D4D4D4"/>
                  <w:sz w:val="21"/>
                  <w:szCs w:val="21"/>
                </w:rPr>
                <w:delText>;</w:delText>
              </w:r>
            </w:del>
          </w:p>
          <w:p w14:paraId="0CB420AD" w14:textId="77777777" w:rsidR="00ED1509" w:rsidRPr="00C965EC" w:rsidDel="008B6AF4" w:rsidRDefault="00ED1509">
            <w:pPr>
              <w:pStyle w:val="Heading1Numbered"/>
              <w:rPr>
                <w:del w:id="14353" w:author="Donovan Goode" w:date="2018-11-09T10:04:00Z"/>
                <w:rFonts w:ascii="Consolas" w:eastAsia="Times New Roman" w:hAnsi="Consolas" w:cs="Times New Roman"/>
                <w:color w:val="D4D4D4"/>
                <w:sz w:val="21"/>
                <w:szCs w:val="21"/>
              </w:rPr>
              <w:pPrChange w:id="14354" w:author="Donovan Goode" w:date="2018-11-09T10:05:00Z">
                <w:pPr>
                  <w:framePr w:hSpace="180" w:wrap="around" w:vAnchor="text" w:hAnchor="margin" w:xAlign="center" w:y="130"/>
                  <w:shd w:val="clear" w:color="auto" w:fill="1E1E1E"/>
                  <w:spacing w:line="285" w:lineRule="atLeast"/>
                </w:pPr>
              </w:pPrChange>
            </w:pPr>
            <w:del w:id="14355"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#2E2E2E</w:delText>
              </w:r>
              <w:r w:rsidRPr="00C965EC" w:rsidDel="008B6AF4">
                <w:rPr>
                  <w:rFonts w:ascii="Consolas" w:eastAsia="Times New Roman" w:hAnsi="Consolas" w:cs="Times New Roman"/>
                  <w:color w:val="D4D4D4"/>
                  <w:sz w:val="21"/>
                  <w:szCs w:val="21"/>
                </w:rPr>
                <w:delText>;</w:delText>
              </w:r>
            </w:del>
          </w:p>
          <w:p w14:paraId="755652C1" w14:textId="77777777" w:rsidR="00ED1509" w:rsidRPr="00C965EC" w:rsidDel="008B6AF4" w:rsidRDefault="00ED1509">
            <w:pPr>
              <w:pStyle w:val="Heading1Numbered"/>
              <w:rPr>
                <w:del w:id="14356" w:author="Donovan Goode" w:date="2018-11-09T10:04:00Z"/>
                <w:rFonts w:ascii="Consolas" w:eastAsia="Times New Roman" w:hAnsi="Consolas" w:cs="Times New Roman"/>
                <w:color w:val="D4D4D4"/>
                <w:sz w:val="21"/>
                <w:szCs w:val="21"/>
              </w:rPr>
              <w:pPrChange w:id="14357" w:author="Donovan Goode" w:date="2018-11-09T10:05:00Z">
                <w:pPr>
                  <w:framePr w:hSpace="180" w:wrap="around" w:vAnchor="text" w:hAnchor="margin" w:xAlign="center" w:y="130"/>
                  <w:shd w:val="clear" w:color="auto" w:fill="1E1E1E"/>
                  <w:spacing w:line="285" w:lineRule="atLeast"/>
                </w:pPr>
              </w:pPrChange>
            </w:pPr>
            <w:del w:id="14358"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1.1em</w:delText>
              </w:r>
              <w:r w:rsidRPr="00C965EC" w:rsidDel="008B6AF4">
                <w:rPr>
                  <w:rFonts w:ascii="Consolas" w:eastAsia="Times New Roman" w:hAnsi="Consolas" w:cs="Times New Roman"/>
                  <w:color w:val="D4D4D4"/>
                  <w:sz w:val="21"/>
                  <w:szCs w:val="21"/>
                </w:rPr>
                <w:delText>;</w:delText>
              </w:r>
            </w:del>
          </w:p>
          <w:p w14:paraId="0BB1A203" w14:textId="77777777" w:rsidR="00ED1509" w:rsidRPr="00C965EC" w:rsidDel="008B6AF4" w:rsidRDefault="00ED1509">
            <w:pPr>
              <w:pStyle w:val="Heading1Numbered"/>
              <w:rPr>
                <w:del w:id="14359" w:author="Donovan Goode" w:date="2018-11-09T10:04:00Z"/>
                <w:rFonts w:ascii="Consolas" w:eastAsia="Times New Roman" w:hAnsi="Consolas" w:cs="Times New Roman"/>
                <w:color w:val="D4D4D4"/>
                <w:sz w:val="21"/>
                <w:szCs w:val="21"/>
              </w:rPr>
              <w:pPrChange w:id="14360" w:author="Donovan Goode" w:date="2018-11-09T10:05:00Z">
                <w:pPr>
                  <w:framePr w:hSpace="180" w:wrap="around" w:vAnchor="text" w:hAnchor="margin" w:xAlign="center" w:y="130"/>
                  <w:shd w:val="clear" w:color="auto" w:fill="1E1E1E"/>
                  <w:spacing w:line="285" w:lineRule="atLeast"/>
                </w:pPr>
              </w:pPrChange>
            </w:pPr>
            <w:del w:id="14361"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letter-spacing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.0em</w:delText>
              </w:r>
              <w:r w:rsidRPr="00C965EC" w:rsidDel="008B6AF4">
                <w:rPr>
                  <w:rFonts w:ascii="Consolas" w:eastAsia="Times New Roman" w:hAnsi="Consolas" w:cs="Times New Roman"/>
                  <w:color w:val="D4D4D4"/>
                  <w:sz w:val="21"/>
                  <w:szCs w:val="21"/>
                </w:rPr>
                <w:delText>;</w:delText>
              </w:r>
            </w:del>
          </w:p>
          <w:p w14:paraId="38A11625" w14:textId="77777777" w:rsidR="00ED1509" w:rsidRPr="00C965EC" w:rsidDel="008B6AF4" w:rsidRDefault="00ED1509">
            <w:pPr>
              <w:pStyle w:val="Heading1Numbered"/>
              <w:rPr>
                <w:del w:id="14362" w:author="Donovan Goode" w:date="2018-11-09T10:04:00Z"/>
                <w:rFonts w:ascii="Consolas" w:eastAsia="Times New Roman" w:hAnsi="Consolas" w:cs="Times New Roman"/>
                <w:color w:val="D4D4D4"/>
                <w:sz w:val="21"/>
                <w:szCs w:val="21"/>
              </w:rPr>
              <w:pPrChange w:id="14363" w:author="Donovan Goode" w:date="2018-11-09T10:05:00Z">
                <w:pPr>
                  <w:framePr w:hSpace="180" w:wrap="around" w:vAnchor="text" w:hAnchor="margin" w:xAlign="center" w:y="130"/>
                  <w:shd w:val="clear" w:color="auto" w:fill="1E1E1E"/>
                  <w:spacing w:line="285" w:lineRule="atLeast"/>
                </w:pPr>
              </w:pPrChange>
            </w:pPr>
            <w:del w:id="14364"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text-transform</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uppercase</w:delText>
              </w:r>
              <w:r w:rsidRPr="00C965EC" w:rsidDel="008B6AF4">
                <w:rPr>
                  <w:rFonts w:ascii="Consolas" w:eastAsia="Times New Roman" w:hAnsi="Consolas" w:cs="Times New Roman"/>
                  <w:color w:val="D4D4D4"/>
                  <w:sz w:val="21"/>
                  <w:szCs w:val="21"/>
                </w:rPr>
                <w:delText>;</w:delText>
              </w:r>
            </w:del>
          </w:p>
          <w:p w14:paraId="16DB671B" w14:textId="77777777" w:rsidR="00ED1509" w:rsidRPr="00C965EC" w:rsidDel="008B6AF4" w:rsidRDefault="00ED1509">
            <w:pPr>
              <w:pStyle w:val="Heading1Numbered"/>
              <w:rPr>
                <w:del w:id="14365" w:author="Donovan Goode" w:date="2018-11-09T10:04:00Z"/>
                <w:rFonts w:ascii="Consolas" w:eastAsia="Times New Roman" w:hAnsi="Consolas" w:cs="Times New Roman"/>
                <w:color w:val="D4D4D4"/>
                <w:sz w:val="21"/>
                <w:szCs w:val="21"/>
              </w:rPr>
              <w:pPrChange w:id="14366" w:author="Donovan Goode" w:date="2018-11-09T10:05:00Z">
                <w:pPr>
                  <w:framePr w:hSpace="180" w:wrap="around" w:vAnchor="text" w:hAnchor="margin" w:xAlign="center" w:y="130"/>
                  <w:shd w:val="clear" w:color="auto" w:fill="1E1E1E"/>
                  <w:spacing w:line="285" w:lineRule="atLeast"/>
                </w:pPr>
              </w:pPrChange>
            </w:pPr>
            <w:del w:id="14367"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font-weight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bold</w:delText>
              </w:r>
              <w:r w:rsidRPr="00C965EC" w:rsidDel="008B6AF4">
                <w:rPr>
                  <w:rFonts w:ascii="Consolas" w:eastAsia="Times New Roman" w:hAnsi="Consolas" w:cs="Times New Roman"/>
                  <w:color w:val="D4D4D4"/>
                  <w:sz w:val="21"/>
                  <w:szCs w:val="21"/>
                </w:rPr>
                <w:delText>;</w:delText>
              </w:r>
            </w:del>
          </w:p>
          <w:p w14:paraId="7A0F2C3B" w14:textId="77777777" w:rsidR="00ED1509" w:rsidRPr="00C965EC" w:rsidDel="008B6AF4" w:rsidRDefault="00ED1509">
            <w:pPr>
              <w:pStyle w:val="Heading1Numbered"/>
              <w:rPr>
                <w:del w:id="14368" w:author="Donovan Goode" w:date="2018-11-09T10:04:00Z"/>
                <w:rFonts w:ascii="Consolas" w:eastAsia="Times New Roman" w:hAnsi="Consolas" w:cs="Times New Roman"/>
                <w:color w:val="D4D4D4"/>
                <w:sz w:val="21"/>
                <w:szCs w:val="21"/>
              </w:rPr>
              <w:pPrChange w:id="14369" w:author="Donovan Goode" w:date="2018-11-09T10:05:00Z">
                <w:pPr>
                  <w:framePr w:hSpace="180" w:wrap="around" w:vAnchor="text" w:hAnchor="margin" w:xAlign="center" w:y="130"/>
                  <w:shd w:val="clear" w:color="auto" w:fill="1E1E1E"/>
                  <w:spacing w:line="285" w:lineRule="atLeast"/>
                </w:pPr>
              </w:pPrChange>
            </w:pPr>
            <w:del w:id="14370" w:author="Donovan Goode" w:date="2018-11-09T10:04:00Z">
              <w:r w:rsidRPr="00C965EC" w:rsidDel="008B6AF4">
                <w:rPr>
                  <w:rFonts w:ascii="Consolas" w:eastAsia="Times New Roman" w:hAnsi="Consolas" w:cs="Times New Roman"/>
                  <w:color w:val="D4D4D4"/>
                  <w:sz w:val="21"/>
                  <w:szCs w:val="21"/>
                </w:rPr>
                <w:delText>}</w:delText>
              </w:r>
            </w:del>
          </w:p>
          <w:p w14:paraId="3320C0D4" w14:textId="77777777" w:rsidR="00ED1509" w:rsidRPr="00C965EC" w:rsidDel="008B6AF4" w:rsidRDefault="00ED1509">
            <w:pPr>
              <w:pStyle w:val="Heading1Numbered"/>
              <w:rPr>
                <w:del w:id="14371" w:author="Donovan Goode" w:date="2018-11-09T10:04:00Z"/>
                <w:rFonts w:ascii="Consolas" w:eastAsia="Times New Roman" w:hAnsi="Consolas" w:cs="Times New Roman"/>
                <w:color w:val="D4D4D4"/>
                <w:sz w:val="21"/>
                <w:szCs w:val="21"/>
              </w:rPr>
              <w:pPrChange w:id="14372" w:author="Donovan Goode" w:date="2018-11-09T10:05:00Z">
                <w:pPr>
                  <w:framePr w:hSpace="180" w:wrap="around" w:vAnchor="text" w:hAnchor="margin" w:xAlign="center" w:y="130"/>
                  <w:shd w:val="clear" w:color="auto" w:fill="1E1E1E"/>
                  <w:spacing w:line="285" w:lineRule="atLeast"/>
                </w:pPr>
              </w:pPrChange>
            </w:pPr>
            <w:del w:id="14373" w:author="Donovan Goode" w:date="2018-11-09T10:04:00Z">
              <w:r w:rsidRPr="00C965EC" w:rsidDel="008B6AF4">
                <w:rPr>
                  <w:rFonts w:ascii="Consolas" w:eastAsia="Times New Roman" w:hAnsi="Consolas" w:cs="Times New Roman"/>
                  <w:color w:val="D7BA7D"/>
                  <w:sz w:val="21"/>
                  <w:szCs w:val="21"/>
                </w:rPr>
                <w:delText>#AudienceSelector li</w:delText>
              </w:r>
              <w:r w:rsidRPr="00C965EC" w:rsidDel="008B6AF4">
                <w:rPr>
                  <w:rFonts w:ascii="Consolas" w:eastAsia="Times New Roman" w:hAnsi="Consolas" w:cs="Times New Roman"/>
                  <w:color w:val="D4D4D4"/>
                  <w:sz w:val="21"/>
                  <w:szCs w:val="21"/>
                </w:rPr>
                <w:delText xml:space="preserve"> {</w:delText>
              </w:r>
            </w:del>
          </w:p>
          <w:p w14:paraId="0A92665A" w14:textId="77777777" w:rsidR="00ED1509" w:rsidRPr="00C965EC" w:rsidDel="008B6AF4" w:rsidRDefault="00ED1509">
            <w:pPr>
              <w:pStyle w:val="Heading1Numbered"/>
              <w:rPr>
                <w:del w:id="14374" w:author="Donovan Goode" w:date="2018-11-09T10:04:00Z"/>
                <w:rFonts w:ascii="Consolas" w:eastAsia="Times New Roman" w:hAnsi="Consolas" w:cs="Times New Roman"/>
                <w:color w:val="D4D4D4"/>
                <w:sz w:val="21"/>
                <w:szCs w:val="21"/>
              </w:rPr>
              <w:pPrChange w:id="14375" w:author="Donovan Goode" w:date="2018-11-09T10:05:00Z">
                <w:pPr>
                  <w:framePr w:hSpace="180" w:wrap="around" w:vAnchor="text" w:hAnchor="margin" w:xAlign="center" w:y="130"/>
                  <w:shd w:val="clear" w:color="auto" w:fill="1E1E1E"/>
                  <w:spacing w:line="285" w:lineRule="atLeast"/>
                </w:pPr>
              </w:pPrChange>
            </w:pPr>
            <w:del w:id="14376"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28px</w:delText>
              </w:r>
              <w:r w:rsidRPr="00C965EC" w:rsidDel="008B6AF4">
                <w:rPr>
                  <w:rFonts w:ascii="Consolas" w:eastAsia="Times New Roman" w:hAnsi="Consolas" w:cs="Times New Roman"/>
                  <w:color w:val="D4D4D4"/>
                  <w:sz w:val="21"/>
                  <w:szCs w:val="21"/>
                </w:rPr>
                <w:delText>;</w:delText>
              </w:r>
            </w:del>
          </w:p>
          <w:p w14:paraId="2D6D3C4D" w14:textId="77777777" w:rsidR="00ED1509" w:rsidRPr="00C965EC" w:rsidDel="008B6AF4" w:rsidRDefault="00ED1509">
            <w:pPr>
              <w:pStyle w:val="Heading1Numbered"/>
              <w:rPr>
                <w:del w:id="14377" w:author="Donovan Goode" w:date="2018-11-09T10:04:00Z"/>
                <w:rFonts w:ascii="Consolas" w:eastAsia="Times New Roman" w:hAnsi="Consolas" w:cs="Times New Roman"/>
                <w:color w:val="D4D4D4"/>
                <w:sz w:val="21"/>
                <w:szCs w:val="21"/>
              </w:rPr>
              <w:pPrChange w:id="14378" w:author="Donovan Goode" w:date="2018-11-09T10:05:00Z">
                <w:pPr>
                  <w:framePr w:hSpace="180" w:wrap="around" w:vAnchor="text" w:hAnchor="margin" w:xAlign="center" w:y="130"/>
                  <w:shd w:val="clear" w:color="auto" w:fill="1E1E1E"/>
                  <w:spacing w:line="285" w:lineRule="atLeast"/>
                </w:pPr>
              </w:pPrChange>
            </w:pPr>
            <w:del w:id="14379"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width</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225px</w:delText>
              </w:r>
              <w:r w:rsidRPr="00C965EC" w:rsidDel="008B6AF4">
                <w:rPr>
                  <w:rFonts w:ascii="Consolas" w:eastAsia="Times New Roman" w:hAnsi="Consolas" w:cs="Times New Roman"/>
                  <w:color w:val="D4D4D4"/>
                  <w:sz w:val="21"/>
                  <w:szCs w:val="21"/>
                </w:rPr>
                <w:delText>;</w:delText>
              </w:r>
            </w:del>
          </w:p>
          <w:p w14:paraId="52AF12E3" w14:textId="77777777" w:rsidR="00ED1509" w:rsidRPr="00C965EC" w:rsidDel="008B6AF4" w:rsidRDefault="00ED1509">
            <w:pPr>
              <w:pStyle w:val="Heading1Numbered"/>
              <w:rPr>
                <w:del w:id="14380" w:author="Donovan Goode" w:date="2018-11-09T10:04:00Z"/>
                <w:rFonts w:ascii="Consolas" w:eastAsia="Times New Roman" w:hAnsi="Consolas" w:cs="Times New Roman"/>
                <w:color w:val="D4D4D4"/>
                <w:sz w:val="21"/>
                <w:szCs w:val="21"/>
              </w:rPr>
              <w:pPrChange w:id="14381" w:author="Donovan Goode" w:date="2018-11-09T10:05:00Z">
                <w:pPr>
                  <w:framePr w:hSpace="180" w:wrap="around" w:vAnchor="text" w:hAnchor="margin" w:xAlign="center" w:y="130"/>
                  <w:shd w:val="clear" w:color="auto" w:fill="1E1E1E"/>
                  <w:spacing w:line="285" w:lineRule="atLeast"/>
                </w:pPr>
              </w:pPrChange>
            </w:pPr>
            <w:del w:id="14382"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display</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block</w:delText>
              </w:r>
              <w:r w:rsidRPr="00C965EC" w:rsidDel="008B6AF4">
                <w:rPr>
                  <w:rFonts w:ascii="Consolas" w:eastAsia="Times New Roman" w:hAnsi="Consolas" w:cs="Times New Roman"/>
                  <w:color w:val="D4D4D4"/>
                  <w:sz w:val="21"/>
                  <w:szCs w:val="21"/>
                </w:rPr>
                <w:delText>;</w:delText>
              </w:r>
            </w:del>
          </w:p>
          <w:p w14:paraId="21748228" w14:textId="77777777" w:rsidR="00ED1509" w:rsidRPr="00C965EC" w:rsidDel="008B6AF4" w:rsidRDefault="00ED1509">
            <w:pPr>
              <w:pStyle w:val="Heading1Numbered"/>
              <w:rPr>
                <w:del w:id="14383" w:author="Donovan Goode" w:date="2018-11-09T10:04:00Z"/>
                <w:rFonts w:ascii="Consolas" w:eastAsia="Times New Roman" w:hAnsi="Consolas" w:cs="Times New Roman"/>
                <w:color w:val="D4D4D4"/>
                <w:sz w:val="21"/>
                <w:szCs w:val="21"/>
              </w:rPr>
              <w:pPrChange w:id="14384" w:author="Donovan Goode" w:date="2018-11-09T10:05:00Z">
                <w:pPr>
                  <w:framePr w:hSpace="180" w:wrap="around" w:vAnchor="text" w:hAnchor="margin" w:xAlign="center" w:y="130"/>
                  <w:shd w:val="clear" w:color="auto" w:fill="1E1E1E"/>
                  <w:spacing w:line="285" w:lineRule="atLeast"/>
                </w:pPr>
              </w:pPrChange>
            </w:pPr>
            <w:del w:id="14385"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7px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15px</w:delText>
              </w:r>
              <w:r w:rsidRPr="00C965EC" w:rsidDel="008B6AF4">
                <w:rPr>
                  <w:rFonts w:ascii="Consolas" w:eastAsia="Times New Roman" w:hAnsi="Consolas" w:cs="Times New Roman"/>
                  <w:color w:val="D4D4D4"/>
                  <w:sz w:val="21"/>
                  <w:szCs w:val="21"/>
                </w:rPr>
                <w:delText>;</w:delText>
              </w:r>
            </w:del>
          </w:p>
          <w:p w14:paraId="0DB1FD65" w14:textId="77777777" w:rsidR="00ED1509" w:rsidRPr="00C965EC" w:rsidDel="008B6AF4" w:rsidRDefault="00ED1509">
            <w:pPr>
              <w:pStyle w:val="Heading1Numbered"/>
              <w:rPr>
                <w:del w:id="14386" w:author="Donovan Goode" w:date="2018-11-09T10:04:00Z"/>
                <w:rFonts w:ascii="Consolas" w:eastAsia="Times New Roman" w:hAnsi="Consolas" w:cs="Times New Roman"/>
                <w:color w:val="D4D4D4"/>
                <w:sz w:val="21"/>
                <w:szCs w:val="21"/>
              </w:rPr>
              <w:pPrChange w:id="14387" w:author="Donovan Goode" w:date="2018-11-09T10:05:00Z">
                <w:pPr>
                  <w:framePr w:hSpace="180" w:wrap="around" w:vAnchor="text" w:hAnchor="margin" w:xAlign="center" w:y="130"/>
                  <w:shd w:val="clear" w:color="auto" w:fill="1E1E1E"/>
                  <w:spacing w:line="285" w:lineRule="atLeast"/>
                </w:pPr>
              </w:pPrChange>
            </w:pPr>
            <w:del w:id="14388" w:author="Donovan Goode" w:date="2018-11-09T10:04:00Z">
              <w:r w:rsidRPr="00C965EC" w:rsidDel="008B6AF4">
                <w:rPr>
                  <w:rFonts w:ascii="Consolas" w:eastAsia="Times New Roman" w:hAnsi="Consolas" w:cs="Times New Roman"/>
                  <w:color w:val="D4D4D4"/>
                  <w:sz w:val="21"/>
                  <w:szCs w:val="21"/>
                </w:rPr>
                <w:delText>}</w:delText>
              </w:r>
            </w:del>
          </w:p>
          <w:p w14:paraId="0052BC66" w14:textId="77777777" w:rsidR="00ED1509" w:rsidRPr="00C965EC" w:rsidDel="008B6AF4" w:rsidRDefault="00ED1509">
            <w:pPr>
              <w:pStyle w:val="Heading1Numbered"/>
              <w:rPr>
                <w:del w:id="14389" w:author="Donovan Goode" w:date="2018-11-09T10:04:00Z"/>
                <w:rFonts w:ascii="Consolas" w:eastAsia="Times New Roman" w:hAnsi="Consolas" w:cs="Times New Roman"/>
                <w:color w:val="D4D4D4"/>
                <w:sz w:val="21"/>
                <w:szCs w:val="21"/>
              </w:rPr>
              <w:pPrChange w:id="14390" w:author="Donovan Goode" w:date="2018-11-09T10:05:00Z">
                <w:pPr>
                  <w:framePr w:hSpace="180" w:wrap="around" w:vAnchor="text" w:hAnchor="margin" w:xAlign="center" w:y="130"/>
                  <w:shd w:val="clear" w:color="auto" w:fill="1E1E1E"/>
                  <w:spacing w:line="285" w:lineRule="atLeast"/>
                </w:pPr>
              </w:pPrChange>
            </w:pPr>
            <w:del w:id="14391" w:author="Donovan Goode" w:date="2018-11-09T10:04:00Z">
              <w:r w:rsidRPr="00C965EC" w:rsidDel="008B6AF4">
                <w:rPr>
                  <w:rFonts w:ascii="Consolas" w:eastAsia="Times New Roman" w:hAnsi="Consolas" w:cs="Times New Roman"/>
                  <w:color w:val="6A9955"/>
                  <w:sz w:val="21"/>
                  <w:szCs w:val="21"/>
                </w:rPr>
                <w:delText>/*******Audience SLides H3 sizing**********/</w:delText>
              </w:r>
            </w:del>
          </w:p>
          <w:p w14:paraId="01124B15" w14:textId="77777777" w:rsidR="00ED1509" w:rsidRPr="00C965EC" w:rsidDel="008B6AF4" w:rsidRDefault="00ED1509">
            <w:pPr>
              <w:pStyle w:val="Heading1Numbered"/>
              <w:rPr>
                <w:del w:id="14392" w:author="Donovan Goode" w:date="2018-11-09T10:04:00Z"/>
                <w:rFonts w:ascii="Consolas" w:eastAsia="Times New Roman" w:hAnsi="Consolas" w:cs="Times New Roman"/>
                <w:color w:val="D4D4D4"/>
                <w:sz w:val="21"/>
                <w:szCs w:val="21"/>
              </w:rPr>
              <w:pPrChange w:id="14393" w:author="Donovan Goode" w:date="2018-11-09T10:05:00Z">
                <w:pPr>
                  <w:framePr w:hSpace="180" w:wrap="around" w:vAnchor="text" w:hAnchor="margin" w:xAlign="center" w:y="130"/>
                  <w:shd w:val="clear" w:color="auto" w:fill="1E1E1E"/>
                  <w:spacing w:line="285" w:lineRule="atLeast"/>
                </w:pPr>
              </w:pPrChange>
            </w:pPr>
            <w:del w:id="14394" w:author="Donovan Goode" w:date="2018-11-09T10:04:00Z">
              <w:r w:rsidRPr="00C965EC" w:rsidDel="008B6AF4">
                <w:rPr>
                  <w:rFonts w:ascii="Consolas" w:eastAsia="Times New Roman" w:hAnsi="Consolas" w:cs="Times New Roman"/>
                  <w:color w:val="D7BA7D"/>
                  <w:sz w:val="21"/>
                  <w:szCs w:val="21"/>
                </w:rPr>
                <w:delText>.audienceSlide h3</w:delText>
              </w:r>
              <w:r w:rsidRPr="00C965EC" w:rsidDel="008B6AF4">
                <w:rPr>
                  <w:rFonts w:ascii="Consolas" w:eastAsia="Times New Roman" w:hAnsi="Consolas" w:cs="Times New Roman"/>
                  <w:color w:val="D4D4D4"/>
                  <w:sz w:val="21"/>
                  <w:szCs w:val="21"/>
                </w:rPr>
                <w:delText xml:space="preserve"> {</w:delText>
              </w:r>
            </w:del>
          </w:p>
          <w:p w14:paraId="35D716AF" w14:textId="77777777" w:rsidR="00ED1509" w:rsidRPr="00C965EC" w:rsidDel="008B6AF4" w:rsidRDefault="00ED1509">
            <w:pPr>
              <w:pStyle w:val="Heading1Numbered"/>
              <w:rPr>
                <w:del w:id="14395" w:author="Donovan Goode" w:date="2018-11-09T10:04:00Z"/>
                <w:rFonts w:ascii="Consolas" w:eastAsia="Times New Roman" w:hAnsi="Consolas" w:cs="Times New Roman"/>
                <w:color w:val="D4D4D4"/>
                <w:sz w:val="21"/>
                <w:szCs w:val="21"/>
              </w:rPr>
              <w:pPrChange w:id="14396" w:author="Donovan Goode" w:date="2018-11-09T10:05:00Z">
                <w:pPr>
                  <w:framePr w:hSpace="180" w:wrap="around" w:vAnchor="text" w:hAnchor="margin" w:xAlign="center" w:y="130"/>
                  <w:shd w:val="clear" w:color="auto" w:fill="1E1E1E"/>
                  <w:spacing w:line="285" w:lineRule="atLeast"/>
                </w:pPr>
              </w:pPrChange>
            </w:pPr>
            <w:del w:id="14397"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padding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62px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5px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0px</w:delText>
              </w:r>
              <w:r w:rsidRPr="00C965EC" w:rsidDel="008B6AF4">
                <w:rPr>
                  <w:rFonts w:ascii="Consolas" w:eastAsia="Times New Roman" w:hAnsi="Consolas" w:cs="Times New Roman"/>
                  <w:color w:val="D4D4D4"/>
                  <w:sz w:val="21"/>
                  <w:szCs w:val="21"/>
                </w:rPr>
                <w:delText>;</w:delText>
              </w:r>
            </w:del>
          </w:p>
          <w:p w14:paraId="178E0650" w14:textId="77777777" w:rsidR="00ED1509" w:rsidRPr="00C965EC" w:rsidDel="008B6AF4" w:rsidRDefault="00ED1509">
            <w:pPr>
              <w:pStyle w:val="Heading1Numbered"/>
              <w:rPr>
                <w:del w:id="14398" w:author="Donovan Goode" w:date="2018-11-09T10:04:00Z"/>
                <w:rFonts w:ascii="Consolas" w:eastAsia="Times New Roman" w:hAnsi="Consolas" w:cs="Times New Roman"/>
                <w:color w:val="D4D4D4"/>
                <w:sz w:val="21"/>
                <w:szCs w:val="21"/>
              </w:rPr>
              <w:pPrChange w:id="14399" w:author="Donovan Goode" w:date="2018-11-09T10:05:00Z">
                <w:pPr>
                  <w:framePr w:hSpace="180" w:wrap="around" w:vAnchor="text" w:hAnchor="margin" w:xAlign="center" w:y="130"/>
                  <w:shd w:val="clear" w:color="auto" w:fill="1E1E1E"/>
                  <w:spacing w:line="285" w:lineRule="atLeast"/>
                </w:pPr>
              </w:pPrChange>
            </w:pPr>
            <w:del w:id="14400"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line-height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1.2em</w:delText>
              </w:r>
              <w:r w:rsidRPr="00C965EC" w:rsidDel="008B6AF4">
                <w:rPr>
                  <w:rFonts w:ascii="Consolas" w:eastAsia="Times New Roman" w:hAnsi="Consolas" w:cs="Times New Roman"/>
                  <w:color w:val="D4D4D4"/>
                  <w:sz w:val="21"/>
                  <w:szCs w:val="21"/>
                </w:rPr>
                <w:delText>;</w:delText>
              </w:r>
            </w:del>
          </w:p>
          <w:p w14:paraId="3E94F5D7" w14:textId="77777777" w:rsidR="00ED1509" w:rsidRPr="00C965EC" w:rsidDel="008B6AF4" w:rsidRDefault="00ED1509">
            <w:pPr>
              <w:pStyle w:val="Heading1Numbered"/>
              <w:rPr>
                <w:del w:id="14401" w:author="Donovan Goode" w:date="2018-11-09T10:04:00Z"/>
                <w:rFonts w:ascii="Consolas" w:eastAsia="Times New Roman" w:hAnsi="Consolas" w:cs="Times New Roman"/>
                <w:color w:val="D4D4D4"/>
                <w:sz w:val="21"/>
                <w:szCs w:val="21"/>
              </w:rPr>
              <w:pPrChange w:id="14402" w:author="Donovan Goode" w:date="2018-11-09T10:05:00Z">
                <w:pPr>
                  <w:framePr w:hSpace="180" w:wrap="around" w:vAnchor="text" w:hAnchor="margin" w:xAlign="center" w:y="130"/>
                  <w:shd w:val="clear" w:color="auto" w:fill="1E1E1E"/>
                  <w:spacing w:line="285" w:lineRule="atLeast"/>
                </w:pPr>
              </w:pPrChange>
            </w:pPr>
            <w:del w:id="14403"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100px</w:delText>
              </w:r>
              <w:r w:rsidRPr="00C965EC" w:rsidDel="008B6AF4">
                <w:rPr>
                  <w:rFonts w:ascii="Consolas" w:eastAsia="Times New Roman" w:hAnsi="Consolas" w:cs="Times New Roman"/>
                  <w:color w:val="D4D4D4"/>
                  <w:sz w:val="21"/>
                  <w:szCs w:val="21"/>
                </w:rPr>
                <w:delText>;</w:delText>
              </w:r>
            </w:del>
          </w:p>
          <w:p w14:paraId="73A81D95" w14:textId="77777777" w:rsidR="00ED1509" w:rsidRPr="00C965EC" w:rsidDel="008B6AF4" w:rsidRDefault="00ED1509">
            <w:pPr>
              <w:pStyle w:val="Heading1Numbered"/>
              <w:rPr>
                <w:del w:id="14404" w:author="Donovan Goode" w:date="2018-11-09T10:04:00Z"/>
                <w:rFonts w:ascii="Consolas" w:eastAsia="Times New Roman" w:hAnsi="Consolas" w:cs="Times New Roman"/>
                <w:color w:val="D4D4D4"/>
                <w:sz w:val="21"/>
                <w:szCs w:val="21"/>
              </w:rPr>
              <w:pPrChange w:id="14405" w:author="Donovan Goode" w:date="2018-11-09T10:05:00Z">
                <w:pPr>
                  <w:framePr w:hSpace="180" w:wrap="around" w:vAnchor="text" w:hAnchor="margin" w:xAlign="center" w:y="130"/>
                  <w:shd w:val="clear" w:color="auto" w:fill="1E1E1E"/>
                  <w:spacing w:line="285" w:lineRule="atLeast"/>
                </w:pPr>
              </w:pPrChange>
            </w:pPr>
            <w:del w:id="14406"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white-space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nowrap</w:delText>
              </w:r>
              <w:r w:rsidRPr="00C965EC" w:rsidDel="008B6AF4">
                <w:rPr>
                  <w:rFonts w:ascii="Consolas" w:eastAsia="Times New Roman" w:hAnsi="Consolas" w:cs="Times New Roman"/>
                  <w:color w:val="D4D4D4"/>
                  <w:sz w:val="21"/>
                  <w:szCs w:val="21"/>
                </w:rPr>
                <w:delText>;</w:delText>
              </w:r>
            </w:del>
          </w:p>
          <w:p w14:paraId="1383CD3A" w14:textId="77777777" w:rsidR="00ED1509" w:rsidRPr="00C965EC" w:rsidDel="008B6AF4" w:rsidRDefault="00ED1509">
            <w:pPr>
              <w:pStyle w:val="Heading1Numbered"/>
              <w:rPr>
                <w:del w:id="14407" w:author="Donovan Goode" w:date="2018-11-09T10:04:00Z"/>
                <w:rFonts w:ascii="Consolas" w:eastAsia="Times New Roman" w:hAnsi="Consolas" w:cs="Times New Roman"/>
                <w:color w:val="D4D4D4"/>
                <w:sz w:val="21"/>
                <w:szCs w:val="21"/>
              </w:rPr>
              <w:pPrChange w:id="14408" w:author="Donovan Goode" w:date="2018-11-09T10:05:00Z">
                <w:pPr>
                  <w:framePr w:hSpace="180" w:wrap="around" w:vAnchor="text" w:hAnchor="margin" w:xAlign="center" w:y="130"/>
                  <w:shd w:val="clear" w:color="auto" w:fill="1E1E1E"/>
                  <w:spacing w:line="285" w:lineRule="atLeast"/>
                </w:pPr>
              </w:pPrChange>
            </w:pPr>
            <w:del w:id="14409"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font-size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large</w:delText>
              </w:r>
              <w:r w:rsidRPr="00C965EC" w:rsidDel="008B6AF4">
                <w:rPr>
                  <w:rFonts w:ascii="Consolas" w:eastAsia="Times New Roman" w:hAnsi="Consolas" w:cs="Times New Roman"/>
                  <w:color w:val="D4D4D4"/>
                  <w:sz w:val="21"/>
                  <w:szCs w:val="21"/>
                </w:rPr>
                <w:delText>;</w:delText>
              </w:r>
            </w:del>
          </w:p>
          <w:p w14:paraId="4264D35B" w14:textId="77777777" w:rsidR="00ED1509" w:rsidRPr="00C965EC" w:rsidDel="008B6AF4" w:rsidRDefault="00ED1509">
            <w:pPr>
              <w:pStyle w:val="Heading1Numbered"/>
              <w:rPr>
                <w:del w:id="14410" w:author="Donovan Goode" w:date="2018-11-09T10:04:00Z"/>
                <w:rFonts w:ascii="Consolas" w:eastAsia="Times New Roman" w:hAnsi="Consolas" w:cs="Times New Roman"/>
                <w:color w:val="D4D4D4"/>
                <w:sz w:val="21"/>
                <w:szCs w:val="21"/>
              </w:rPr>
              <w:pPrChange w:id="14411" w:author="Donovan Goode" w:date="2018-11-09T10:05:00Z">
                <w:pPr>
                  <w:framePr w:hSpace="180" w:wrap="around" w:vAnchor="text" w:hAnchor="margin" w:xAlign="center" w:y="130"/>
                  <w:shd w:val="clear" w:color="auto" w:fill="1E1E1E"/>
                  <w:spacing w:line="285" w:lineRule="atLeast"/>
                </w:pPr>
              </w:pPrChange>
            </w:pPr>
            <w:del w:id="14412" w:author="Donovan Goode" w:date="2018-11-09T10:04:00Z">
              <w:r w:rsidRPr="00C965EC" w:rsidDel="008B6AF4">
                <w:rPr>
                  <w:rFonts w:ascii="Consolas" w:eastAsia="Times New Roman" w:hAnsi="Consolas" w:cs="Times New Roman"/>
                  <w:color w:val="D4D4D4"/>
                  <w:sz w:val="21"/>
                  <w:szCs w:val="21"/>
                </w:rPr>
                <w:delText>}</w:delText>
              </w:r>
            </w:del>
          </w:p>
          <w:p w14:paraId="310D271F" w14:textId="77777777" w:rsidR="00ED1509" w:rsidRPr="00C965EC" w:rsidDel="008B6AF4" w:rsidRDefault="00ED1509">
            <w:pPr>
              <w:pStyle w:val="Heading1Numbered"/>
              <w:rPr>
                <w:del w:id="14413" w:author="Donovan Goode" w:date="2018-11-09T10:04:00Z"/>
                <w:rFonts w:ascii="Consolas" w:eastAsia="Times New Roman" w:hAnsi="Consolas" w:cs="Times New Roman"/>
                <w:color w:val="D4D4D4"/>
                <w:sz w:val="21"/>
                <w:szCs w:val="21"/>
              </w:rPr>
              <w:pPrChange w:id="14414" w:author="Donovan Goode" w:date="2018-11-09T10:05:00Z">
                <w:pPr>
                  <w:framePr w:hSpace="180" w:wrap="around" w:vAnchor="text" w:hAnchor="margin" w:xAlign="center" w:y="130"/>
                  <w:shd w:val="clear" w:color="auto" w:fill="1E1E1E"/>
                  <w:spacing w:line="285" w:lineRule="atLeast"/>
                </w:pPr>
              </w:pPrChange>
            </w:pPr>
            <w:del w:id="14415" w:author="Donovan Goode" w:date="2018-11-09T10:04:00Z">
              <w:r w:rsidRPr="00C965EC" w:rsidDel="008B6AF4">
                <w:rPr>
                  <w:rFonts w:ascii="Consolas" w:eastAsia="Times New Roman" w:hAnsi="Consolas" w:cs="Times New Roman"/>
                  <w:color w:val="6A9955"/>
                  <w:sz w:val="21"/>
                  <w:szCs w:val="21"/>
                </w:rPr>
                <w:delText>/*********CSS For Search Bar Section and search bar********/</w:delText>
              </w:r>
            </w:del>
          </w:p>
          <w:p w14:paraId="60A29AAA" w14:textId="77777777" w:rsidR="00ED1509" w:rsidRPr="00C965EC" w:rsidDel="008B6AF4" w:rsidRDefault="00ED1509">
            <w:pPr>
              <w:pStyle w:val="Heading1Numbered"/>
              <w:rPr>
                <w:del w:id="14416" w:author="Donovan Goode" w:date="2018-11-09T10:04:00Z"/>
                <w:rFonts w:ascii="Consolas" w:eastAsia="Times New Roman" w:hAnsi="Consolas" w:cs="Times New Roman"/>
                <w:color w:val="D4D4D4"/>
                <w:sz w:val="21"/>
                <w:szCs w:val="21"/>
              </w:rPr>
              <w:pPrChange w:id="14417" w:author="Donovan Goode" w:date="2018-11-09T10:05:00Z">
                <w:pPr>
                  <w:framePr w:hSpace="180" w:wrap="around" w:vAnchor="text" w:hAnchor="margin" w:xAlign="center" w:y="130"/>
                  <w:shd w:val="clear" w:color="auto" w:fill="1E1E1E"/>
                  <w:spacing w:line="285" w:lineRule="atLeast"/>
                </w:pPr>
              </w:pPrChange>
            </w:pPr>
            <w:del w:id="14418" w:author="Donovan Goode" w:date="2018-11-09T10:04:00Z">
              <w:r w:rsidRPr="00C965EC" w:rsidDel="008B6AF4">
                <w:rPr>
                  <w:rFonts w:ascii="Consolas" w:eastAsia="Times New Roman" w:hAnsi="Consolas" w:cs="Times New Roman"/>
                  <w:color w:val="D7BA7D"/>
                  <w:sz w:val="21"/>
                  <w:szCs w:val="21"/>
                </w:rPr>
                <w:delText xml:space="preserve">body </w:delText>
              </w:r>
              <w:r w:rsidRPr="00C965EC" w:rsidDel="008B6AF4">
                <w:rPr>
                  <w:rFonts w:ascii="Consolas" w:eastAsia="Times New Roman" w:hAnsi="Consolas" w:cs="Times New Roman"/>
                  <w:color w:val="D4D4D4"/>
                  <w:sz w:val="21"/>
                  <w:szCs w:val="21"/>
                </w:rPr>
                <w:delText>&gt;</w:delText>
              </w:r>
              <w:r w:rsidRPr="00C965EC" w:rsidDel="008B6AF4">
                <w:rPr>
                  <w:rFonts w:ascii="Consolas" w:eastAsia="Times New Roman" w:hAnsi="Consolas" w:cs="Times New Roman"/>
                  <w:color w:val="D7BA7D"/>
                  <w:sz w:val="21"/>
                  <w:szCs w:val="21"/>
                </w:rPr>
                <w:delText xml:space="preserve"> section.page_section.section-search</w:delText>
              </w:r>
              <w:r w:rsidRPr="00C965EC" w:rsidDel="008B6AF4">
                <w:rPr>
                  <w:rFonts w:ascii="Consolas" w:eastAsia="Times New Roman" w:hAnsi="Consolas" w:cs="Times New Roman"/>
                  <w:color w:val="D4D4D4"/>
                  <w:sz w:val="21"/>
                  <w:szCs w:val="21"/>
                </w:rPr>
                <w:delText xml:space="preserve"> {</w:delText>
              </w:r>
            </w:del>
          </w:p>
          <w:p w14:paraId="591453C2" w14:textId="77777777" w:rsidR="00ED1509" w:rsidRPr="00C965EC" w:rsidDel="008B6AF4" w:rsidRDefault="00ED1509">
            <w:pPr>
              <w:pStyle w:val="Heading1Numbered"/>
              <w:rPr>
                <w:del w:id="14419" w:author="Donovan Goode" w:date="2018-11-09T10:04:00Z"/>
                <w:rFonts w:ascii="Consolas" w:eastAsia="Times New Roman" w:hAnsi="Consolas" w:cs="Times New Roman"/>
                <w:color w:val="D4D4D4"/>
                <w:sz w:val="21"/>
                <w:szCs w:val="21"/>
              </w:rPr>
              <w:pPrChange w:id="14420" w:author="Donovan Goode" w:date="2018-11-09T10:05:00Z">
                <w:pPr>
                  <w:framePr w:hSpace="180" w:wrap="around" w:vAnchor="text" w:hAnchor="margin" w:xAlign="center" w:y="130"/>
                  <w:shd w:val="clear" w:color="auto" w:fill="1E1E1E"/>
                  <w:spacing w:line="285" w:lineRule="atLeast"/>
                </w:pPr>
              </w:pPrChange>
            </w:pPr>
            <w:del w:id="14421"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black</w:delText>
              </w:r>
              <w:r w:rsidRPr="00C965EC" w:rsidDel="008B6AF4">
                <w:rPr>
                  <w:rFonts w:ascii="Consolas" w:eastAsia="Times New Roman" w:hAnsi="Consolas" w:cs="Times New Roman"/>
                  <w:color w:val="D4D4D4"/>
                  <w:sz w:val="21"/>
                  <w:szCs w:val="21"/>
                </w:rPr>
                <w:delText>;</w:delText>
              </w:r>
            </w:del>
          </w:p>
          <w:p w14:paraId="7BDE17CF" w14:textId="77777777" w:rsidR="00ED1509" w:rsidRPr="00C965EC" w:rsidDel="008B6AF4" w:rsidRDefault="00ED1509">
            <w:pPr>
              <w:pStyle w:val="Heading1Numbered"/>
              <w:rPr>
                <w:del w:id="14422" w:author="Donovan Goode" w:date="2018-11-09T10:04:00Z"/>
                <w:rFonts w:ascii="Consolas" w:eastAsia="Times New Roman" w:hAnsi="Consolas" w:cs="Times New Roman"/>
                <w:color w:val="D4D4D4"/>
                <w:sz w:val="21"/>
                <w:szCs w:val="21"/>
              </w:rPr>
              <w:pPrChange w:id="14423" w:author="Donovan Goode" w:date="2018-11-09T10:05:00Z">
                <w:pPr>
                  <w:framePr w:hSpace="180" w:wrap="around" w:vAnchor="text" w:hAnchor="margin" w:xAlign="center" w:y="130"/>
                  <w:shd w:val="clear" w:color="auto" w:fill="1E1E1E"/>
                  <w:spacing w:line="285" w:lineRule="atLeast"/>
                </w:pPr>
              </w:pPrChange>
            </w:pPr>
            <w:del w:id="14424"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70px</w:delText>
              </w:r>
              <w:r w:rsidRPr="00C965EC" w:rsidDel="008B6AF4">
                <w:rPr>
                  <w:rFonts w:ascii="Consolas" w:eastAsia="Times New Roman" w:hAnsi="Consolas" w:cs="Times New Roman"/>
                  <w:color w:val="D4D4D4"/>
                  <w:sz w:val="21"/>
                  <w:szCs w:val="21"/>
                </w:rPr>
                <w:delText>;</w:delText>
              </w:r>
            </w:del>
          </w:p>
          <w:p w14:paraId="12445457" w14:textId="77777777" w:rsidR="00ED1509" w:rsidRPr="00C965EC" w:rsidDel="008B6AF4" w:rsidRDefault="00ED1509">
            <w:pPr>
              <w:pStyle w:val="Heading1Numbered"/>
              <w:rPr>
                <w:del w:id="14425" w:author="Donovan Goode" w:date="2018-11-09T10:04:00Z"/>
                <w:rFonts w:ascii="Consolas" w:eastAsia="Times New Roman" w:hAnsi="Consolas" w:cs="Times New Roman"/>
                <w:color w:val="D4D4D4"/>
                <w:sz w:val="21"/>
                <w:szCs w:val="21"/>
              </w:rPr>
              <w:pPrChange w:id="14426" w:author="Donovan Goode" w:date="2018-11-09T10:05:00Z">
                <w:pPr>
                  <w:framePr w:hSpace="180" w:wrap="around" w:vAnchor="text" w:hAnchor="margin" w:xAlign="center" w:y="130"/>
                  <w:shd w:val="clear" w:color="auto" w:fill="1E1E1E"/>
                  <w:spacing w:line="285" w:lineRule="atLeast"/>
                </w:pPr>
              </w:pPrChange>
            </w:pPr>
            <w:del w:id="14427" w:author="Donovan Goode" w:date="2018-11-09T10:04:00Z">
              <w:r w:rsidRPr="00C965EC" w:rsidDel="008B6AF4">
                <w:rPr>
                  <w:rFonts w:ascii="Consolas" w:eastAsia="Times New Roman" w:hAnsi="Consolas" w:cs="Times New Roman"/>
                  <w:color w:val="D4D4D4"/>
                  <w:sz w:val="21"/>
                  <w:szCs w:val="21"/>
                </w:rPr>
                <w:delText>}</w:delText>
              </w:r>
            </w:del>
          </w:p>
          <w:p w14:paraId="6264560F" w14:textId="77777777" w:rsidR="00ED1509" w:rsidRPr="00C965EC" w:rsidDel="008B6AF4" w:rsidRDefault="00ED1509">
            <w:pPr>
              <w:pStyle w:val="Heading1Numbered"/>
              <w:rPr>
                <w:del w:id="14428" w:author="Donovan Goode" w:date="2018-11-09T10:04:00Z"/>
                <w:rFonts w:ascii="Consolas" w:eastAsia="Times New Roman" w:hAnsi="Consolas" w:cs="Times New Roman"/>
                <w:color w:val="D4D4D4"/>
                <w:sz w:val="21"/>
                <w:szCs w:val="21"/>
              </w:rPr>
              <w:pPrChange w:id="14429" w:author="Donovan Goode" w:date="2018-11-09T10:05:00Z">
                <w:pPr>
                  <w:framePr w:hSpace="180" w:wrap="around" w:vAnchor="text" w:hAnchor="margin" w:xAlign="center" w:y="130"/>
                  <w:shd w:val="clear" w:color="auto" w:fill="1E1E1E"/>
                  <w:spacing w:line="285" w:lineRule="atLeast"/>
                </w:pPr>
              </w:pPrChange>
            </w:pPr>
            <w:del w:id="14430" w:author="Donovan Goode" w:date="2018-11-09T10:04:00Z">
              <w:r w:rsidRPr="00C965EC" w:rsidDel="008B6AF4">
                <w:rPr>
                  <w:rFonts w:ascii="Consolas" w:eastAsia="Times New Roman" w:hAnsi="Consolas" w:cs="Times New Roman"/>
                  <w:color w:val="6A9955"/>
                  <w:sz w:val="21"/>
                  <w:szCs w:val="21"/>
                </w:rPr>
                <w:delText>/****Search Bar Element Sizing***/</w:delText>
              </w:r>
            </w:del>
          </w:p>
          <w:p w14:paraId="3E467017" w14:textId="77777777" w:rsidR="00ED1509" w:rsidRPr="00C965EC" w:rsidDel="008B6AF4" w:rsidRDefault="00ED1509">
            <w:pPr>
              <w:pStyle w:val="Heading1Numbered"/>
              <w:rPr>
                <w:del w:id="14431" w:author="Donovan Goode" w:date="2018-11-09T10:04:00Z"/>
                <w:rFonts w:ascii="Consolas" w:eastAsia="Times New Roman" w:hAnsi="Consolas" w:cs="Times New Roman"/>
                <w:color w:val="D4D4D4"/>
                <w:sz w:val="21"/>
                <w:szCs w:val="21"/>
              </w:rPr>
              <w:pPrChange w:id="14432" w:author="Donovan Goode" w:date="2018-11-09T10:05:00Z">
                <w:pPr>
                  <w:framePr w:hSpace="180" w:wrap="around" w:vAnchor="text" w:hAnchor="margin" w:xAlign="center" w:y="130"/>
                  <w:shd w:val="clear" w:color="auto" w:fill="1E1E1E"/>
                  <w:spacing w:line="285" w:lineRule="atLeast"/>
                </w:pPr>
              </w:pPrChange>
            </w:pPr>
            <w:del w:id="14433" w:author="Donovan Goode" w:date="2018-11-09T10:04:00Z">
              <w:r w:rsidRPr="00C965EC" w:rsidDel="008B6AF4">
                <w:rPr>
                  <w:rFonts w:ascii="Consolas" w:eastAsia="Times New Roman" w:hAnsi="Consolas" w:cs="Times New Roman"/>
                  <w:color w:val="D7BA7D"/>
                  <w:sz w:val="21"/>
                  <w:szCs w:val="21"/>
                </w:rPr>
                <w:delText>.ORA-Home-search</w:delText>
              </w:r>
              <w:r w:rsidRPr="00C965EC" w:rsidDel="008B6AF4">
                <w:rPr>
                  <w:rFonts w:ascii="Consolas" w:eastAsia="Times New Roman" w:hAnsi="Consolas" w:cs="Times New Roman"/>
                  <w:color w:val="D4D4D4"/>
                  <w:sz w:val="21"/>
                  <w:szCs w:val="21"/>
                </w:rPr>
                <w:delText xml:space="preserve"> {</w:delText>
              </w:r>
            </w:del>
          </w:p>
          <w:p w14:paraId="2F46F8C0" w14:textId="77777777" w:rsidR="00ED1509" w:rsidRPr="00C965EC" w:rsidDel="008B6AF4" w:rsidRDefault="00ED1509">
            <w:pPr>
              <w:pStyle w:val="Heading1Numbered"/>
              <w:rPr>
                <w:del w:id="14434" w:author="Donovan Goode" w:date="2018-11-09T10:04:00Z"/>
                <w:rFonts w:ascii="Consolas" w:eastAsia="Times New Roman" w:hAnsi="Consolas" w:cs="Times New Roman"/>
                <w:color w:val="D4D4D4"/>
                <w:sz w:val="21"/>
                <w:szCs w:val="21"/>
              </w:rPr>
              <w:pPrChange w:id="14435" w:author="Donovan Goode" w:date="2018-11-09T10:05:00Z">
                <w:pPr>
                  <w:framePr w:hSpace="180" w:wrap="around" w:vAnchor="text" w:hAnchor="margin" w:xAlign="center" w:y="130"/>
                  <w:shd w:val="clear" w:color="auto" w:fill="1E1E1E"/>
                  <w:spacing w:line="285" w:lineRule="atLeast"/>
                </w:pPr>
              </w:pPrChange>
            </w:pPr>
            <w:del w:id="14436"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position</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relative</w:delText>
              </w:r>
              <w:r w:rsidRPr="00C965EC" w:rsidDel="008B6AF4">
                <w:rPr>
                  <w:rFonts w:ascii="Consolas" w:eastAsia="Times New Roman" w:hAnsi="Consolas" w:cs="Times New Roman"/>
                  <w:color w:val="D4D4D4"/>
                  <w:sz w:val="21"/>
                  <w:szCs w:val="21"/>
                </w:rPr>
                <w:delText>;</w:delText>
              </w:r>
            </w:del>
          </w:p>
          <w:p w14:paraId="50C1A1C9" w14:textId="77777777" w:rsidR="00ED1509" w:rsidRPr="00C965EC" w:rsidDel="008B6AF4" w:rsidRDefault="00ED1509">
            <w:pPr>
              <w:pStyle w:val="Heading1Numbered"/>
              <w:rPr>
                <w:del w:id="14437" w:author="Donovan Goode" w:date="2018-11-09T10:04:00Z"/>
                <w:rFonts w:ascii="Consolas" w:eastAsia="Times New Roman" w:hAnsi="Consolas" w:cs="Times New Roman"/>
                <w:color w:val="D4D4D4"/>
                <w:sz w:val="21"/>
                <w:szCs w:val="21"/>
              </w:rPr>
              <w:pPrChange w:id="14438" w:author="Donovan Goode" w:date="2018-11-09T10:05:00Z">
                <w:pPr>
                  <w:framePr w:hSpace="180" w:wrap="around" w:vAnchor="text" w:hAnchor="margin" w:xAlign="center" w:y="130"/>
                  <w:shd w:val="clear" w:color="auto" w:fill="1E1E1E"/>
                  <w:spacing w:line="285" w:lineRule="atLeast"/>
                </w:pPr>
              </w:pPrChange>
            </w:pPr>
            <w:del w:id="14439"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right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-200px</w:delText>
              </w:r>
              <w:r w:rsidRPr="00C965EC" w:rsidDel="008B6AF4">
                <w:rPr>
                  <w:rFonts w:ascii="Consolas" w:eastAsia="Times New Roman" w:hAnsi="Consolas" w:cs="Times New Roman"/>
                  <w:color w:val="D4D4D4"/>
                  <w:sz w:val="21"/>
                  <w:szCs w:val="21"/>
                </w:rPr>
                <w:delText>;</w:delText>
              </w:r>
            </w:del>
          </w:p>
          <w:p w14:paraId="2F68732A" w14:textId="77777777" w:rsidR="00ED1509" w:rsidRPr="00C965EC" w:rsidDel="008B6AF4" w:rsidRDefault="00ED1509">
            <w:pPr>
              <w:pStyle w:val="Heading1Numbered"/>
              <w:rPr>
                <w:del w:id="14440" w:author="Donovan Goode" w:date="2018-11-09T10:04:00Z"/>
                <w:rFonts w:ascii="Consolas" w:eastAsia="Times New Roman" w:hAnsi="Consolas" w:cs="Times New Roman"/>
                <w:color w:val="D4D4D4"/>
                <w:sz w:val="21"/>
                <w:szCs w:val="21"/>
              </w:rPr>
              <w:pPrChange w:id="14441" w:author="Donovan Goode" w:date="2018-11-09T10:05:00Z">
                <w:pPr>
                  <w:framePr w:hSpace="180" w:wrap="around" w:vAnchor="text" w:hAnchor="margin" w:xAlign="center" w:y="130"/>
                  <w:shd w:val="clear" w:color="auto" w:fill="1E1E1E"/>
                  <w:spacing w:line="285" w:lineRule="atLeast"/>
                </w:pPr>
              </w:pPrChange>
            </w:pPr>
            <w:del w:id="14442"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top</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15px</w:delText>
              </w:r>
              <w:r w:rsidRPr="00C965EC" w:rsidDel="008B6AF4">
                <w:rPr>
                  <w:rFonts w:ascii="Consolas" w:eastAsia="Times New Roman" w:hAnsi="Consolas" w:cs="Times New Roman"/>
                  <w:color w:val="D4D4D4"/>
                  <w:sz w:val="21"/>
                  <w:szCs w:val="21"/>
                </w:rPr>
                <w:delText>;</w:delText>
              </w:r>
            </w:del>
          </w:p>
          <w:p w14:paraId="5516CF40" w14:textId="77777777" w:rsidR="00ED1509" w:rsidRPr="00C965EC" w:rsidDel="008B6AF4" w:rsidRDefault="00ED1509">
            <w:pPr>
              <w:pStyle w:val="Heading1Numbered"/>
              <w:rPr>
                <w:del w:id="14443" w:author="Donovan Goode" w:date="2018-11-09T10:04:00Z"/>
                <w:rFonts w:ascii="Consolas" w:eastAsia="Times New Roman" w:hAnsi="Consolas" w:cs="Times New Roman"/>
                <w:color w:val="D4D4D4"/>
                <w:sz w:val="21"/>
                <w:szCs w:val="21"/>
              </w:rPr>
              <w:pPrChange w:id="14444" w:author="Donovan Goode" w:date="2018-11-09T10:05:00Z">
                <w:pPr>
                  <w:framePr w:hSpace="180" w:wrap="around" w:vAnchor="text" w:hAnchor="margin" w:xAlign="center" w:y="130"/>
                  <w:shd w:val="clear" w:color="auto" w:fill="1E1E1E"/>
                  <w:spacing w:line="285" w:lineRule="atLeast"/>
                </w:pPr>
              </w:pPrChange>
            </w:pPr>
            <w:del w:id="14445" w:author="Donovan Goode" w:date="2018-11-09T10:04:00Z">
              <w:r w:rsidRPr="00C965EC" w:rsidDel="008B6AF4">
                <w:rPr>
                  <w:rFonts w:ascii="Consolas" w:eastAsia="Times New Roman" w:hAnsi="Consolas" w:cs="Times New Roman"/>
                  <w:color w:val="D4D4D4"/>
                  <w:sz w:val="21"/>
                  <w:szCs w:val="21"/>
                </w:rPr>
                <w:delText>}</w:delText>
              </w:r>
            </w:del>
          </w:p>
          <w:p w14:paraId="67199E8B" w14:textId="77777777" w:rsidR="00ED1509" w:rsidRPr="00C965EC" w:rsidDel="008B6AF4" w:rsidRDefault="00ED1509">
            <w:pPr>
              <w:pStyle w:val="Heading1Numbered"/>
              <w:rPr>
                <w:del w:id="14446" w:author="Donovan Goode" w:date="2018-11-09T10:04:00Z"/>
                <w:rFonts w:ascii="Consolas" w:eastAsia="Times New Roman" w:hAnsi="Consolas" w:cs="Times New Roman"/>
                <w:color w:val="D4D4D4"/>
                <w:sz w:val="21"/>
                <w:szCs w:val="21"/>
              </w:rPr>
              <w:pPrChange w:id="14447" w:author="Donovan Goode" w:date="2018-11-09T10:05:00Z">
                <w:pPr>
                  <w:framePr w:hSpace="180" w:wrap="around" w:vAnchor="text" w:hAnchor="margin" w:xAlign="center" w:y="130"/>
                  <w:shd w:val="clear" w:color="auto" w:fill="1E1E1E"/>
                  <w:spacing w:line="285" w:lineRule="atLeast"/>
                </w:pPr>
              </w:pPrChange>
            </w:pPr>
            <w:del w:id="14448" w:author="Donovan Goode" w:date="2018-11-09T10:04:00Z">
              <w:r w:rsidRPr="00C965EC" w:rsidDel="008B6AF4">
                <w:rPr>
                  <w:rFonts w:ascii="Consolas" w:eastAsia="Times New Roman" w:hAnsi="Consolas" w:cs="Times New Roman"/>
                  <w:color w:val="D7BA7D"/>
                  <w:sz w:val="21"/>
                  <w:szCs w:val="21"/>
                </w:rPr>
                <w:delText>input#q</w:delText>
              </w:r>
              <w:r w:rsidRPr="00C965EC" w:rsidDel="008B6AF4">
                <w:rPr>
                  <w:rFonts w:ascii="Consolas" w:eastAsia="Times New Roman" w:hAnsi="Consolas" w:cs="Times New Roman"/>
                  <w:color w:val="D4D4D4"/>
                  <w:sz w:val="21"/>
                  <w:szCs w:val="21"/>
                </w:rPr>
                <w:delText xml:space="preserve"> {</w:delText>
              </w:r>
            </w:del>
          </w:p>
          <w:p w14:paraId="5CE42199" w14:textId="77777777" w:rsidR="00ED1509" w:rsidRPr="00C965EC" w:rsidDel="008B6AF4" w:rsidRDefault="00ED1509">
            <w:pPr>
              <w:pStyle w:val="Heading1Numbered"/>
              <w:rPr>
                <w:del w:id="14449" w:author="Donovan Goode" w:date="2018-11-09T10:04:00Z"/>
                <w:rFonts w:ascii="Consolas" w:eastAsia="Times New Roman" w:hAnsi="Consolas" w:cs="Times New Roman"/>
                <w:color w:val="D4D4D4"/>
                <w:sz w:val="21"/>
                <w:szCs w:val="21"/>
              </w:rPr>
              <w:pPrChange w:id="14450" w:author="Donovan Goode" w:date="2018-11-09T10:05:00Z">
                <w:pPr>
                  <w:framePr w:hSpace="180" w:wrap="around" w:vAnchor="text" w:hAnchor="margin" w:xAlign="center" w:y="130"/>
                  <w:shd w:val="clear" w:color="auto" w:fill="1E1E1E"/>
                  <w:spacing w:line="285" w:lineRule="atLeast"/>
                </w:pPr>
              </w:pPrChange>
            </w:pPr>
            <w:del w:id="14451"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35px</w:delText>
              </w:r>
              <w:r w:rsidRPr="00C965EC" w:rsidDel="008B6AF4">
                <w:rPr>
                  <w:rFonts w:ascii="Consolas" w:eastAsia="Times New Roman" w:hAnsi="Consolas" w:cs="Times New Roman"/>
                  <w:color w:val="D4D4D4"/>
                  <w:sz w:val="21"/>
                  <w:szCs w:val="21"/>
                </w:rPr>
                <w:delText>;</w:delText>
              </w:r>
            </w:del>
          </w:p>
          <w:p w14:paraId="36E9C206" w14:textId="77777777" w:rsidR="00ED1509" w:rsidRPr="00C965EC" w:rsidDel="008B6AF4" w:rsidRDefault="00ED1509">
            <w:pPr>
              <w:pStyle w:val="Heading1Numbered"/>
              <w:rPr>
                <w:del w:id="14452" w:author="Donovan Goode" w:date="2018-11-09T10:04:00Z"/>
                <w:rFonts w:ascii="Consolas" w:eastAsia="Times New Roman" w:hAnsi="Consolas" w:cs="Times New Roman"/>
                <w:color w:val="D4D4D4"/>
                <w:sz w:val="21"/>
                <w:szCs w:val="21"/>
              </w:rPr>
              <w:pPrChange w:id="14453" w:author="Donovan Goode" w:date="2018-11-09T10:05:00Z">
                <w:pPr>
                  <w:framePr w:hSpace="180" w:wrap="around" w:vAnchor="text" w:hAnchor="margin" w:xAlign="center" w:y="130"/>
                  <w:shd w:val="clear" w:color="auto" w:fill="1E1E1E"/>
                  <w:spacing w:line="285" w:lineRule="atLeast"/>
                </w:pPr>
              </w:pPrChange>
            </w:pPr>
            <w:del w:id="14454"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border-radius</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1px</w:delText>
              </w:r>
              <w:r w:rsidRPr="00C965EC" w:rsidDel="008B6AF4">
                <w:rPr>
                  <w:rFonts w:ascii="Consolas" w:eastAsia="Times New Roman" w:hAnsi="Consolas" w:cs="Times New Roman"/>
                  <w:color w:val="D4D4D4"/>
                  <w:sz w:val="21"/>
                  <w:szCs w:val="21"/>
                </w:rPr>
                <w:delText>;</w:delText>
              </w:r>
            </w:del>
          </w:p>
          <w:p w14:paraId="40C5390B" w14:textId="77777777" w:rsidR="00ED1509" w:rsidRPr="00C965EC" w:rsidDel="008B6AF4" w:rsidRDefault="00ED1509">
            <w:pPr>
              <w:pStyle w:val="Heading1Numbered"/>
              <w:rPr>
                <w:del w:id="14455" w:author="Donovan Goode" w:date="2018-11-09T10:04:00Z"/>
                <w:rFonts w:ascii="Consolas" w:eastAsia="Times New Roman" w:hAnsi="Consolas" w:cs="Times New Roman"/>
                <w:color w:val="D4D4D4"/>
                <w:sz w:val="21"/>
                <w:szCs w:val="21"/>
              </w:rPr>
              <w:pPrChange w:id="14456" w:author="Donovan Goode" w:date="2018-11-09T10:05:00Z">
                <w:pPr>
                  <w:framePr w:hSpace="180" w:wrap="around" w:vAnchor="text" w:hAnchor="margin" w:xAlign="center" w:y="130"/>
                  <w:shd w:val="clear" w:color="auto" w:fill="1E1E1E"/>
                  <w:spacing w:line="285" w:lineRule="atLeast"/>
                </w:pPr>
              </w:pPrChange>
            </w:pPr>
            <w:del w:id="14457"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border-style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solid</w:delText>
              </w:r>
              <w:r w:rsidRPr="00C965EC" w:rsidDel="008B6AF4">
                <w:rPr>
                  <w:rFonts w:ascii="Consolas" w:eastAsia="Times New Roman" w:hAnsi="Consolas" w:cs="Times New Roman"/>
                  <w:color w:val="D4D4D4"/>
                  <w:sz w:val="21"/>
                  <w:szCs w:val="21"/>
                </w:rPr>
                <w:delText>;</w:delText>
              </w:r>
            </w:del>
          </w:p>
          <w:p w14:paraId="692A452B" w14:textId="77777777" w:rsidR="00ED1509" w:rsidRPr="00C965EC" w:rsidDel="008B6AF4" w:rsidRDefault="00ED1509">
            <w:pPr>
              <w:pStyle w:val="Heading1Numbered"/>
              <w:rPr>
                <w:del w:id="14458" w:author="Donovan Goode" w:date="2018-11-09T10:04:00Z"/>
                <w:rFonts w:ascii="Consolas" w:eastAsia="Times New Roman" w:hAnsi="Consolas" w:cs="Times New Roman"/>
                <w:color w:val="D4D4D4"/>
                <w:sz w:val="21"/>
                <w:szCs w:val="21"/>
              </w:rPr>
              <w:pPrChange w:id="14459" w:author="Donovan Goode" w:date="2018-11-09T10:05:00Z">
                <w:pPr>
                  <w:framePr w:hSpace="180" w:wrap="around" w:vAnchor="text" w:hAnchor="margin" w:xAlign="center" w:y="130"/>
                  <w:shd w:val="clear" w:color="auto" w:fill="1E1E1E"/>
                  <w:spacing w:line="285" w:lineRule="atLeast"/>
                </w:pPr>
              </w:pPrChange>
            </w:pPr>
            <w:del w:id="14460"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border-color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#C28A0C</w:delText>
              </w:r>
              <w:r w:rsidRPr="00C965EC" w:rsidDel="008B6AF4">
                <w:rPr>
                  <w:rFonts w:ascii="Consolas" w:eastAsia="Times New Roman" w:hAnsi="Consolas" w:cs="Times New Roman"/>
                  <w:color w:val="D4D4D4"/>
                  <w:sz w:val="21"/>
                  <w:szCs w:val="21"/>
                </w:rPr>
                <w:delText>;</w:delText>
              </w:r>
            </w:del>
          </w:p>
          <w:p w14:paraId="15AC6B39" w14:textId="77777777" w:rsidR="00ED1509" w:rsidRPr="00C965EC" w:rsidDel="008B6AF4" w:rsidRDefault="00ED1509">
            <w:pPr>
              <w:pStyle w:val="Heading1Numbered"/>
              <w:rPr>
                <w:del w:id="14461" w:author="Donovan Goode" w:date="2018-11-09T10:04:00Z"/>
                <w:rFonts w:ascii="Consolas" w:eastAsia="Times New Roman" w:hAnsi="Consolas" w:cs="Times New Roman"/>
                <w:color w:val="D4D4D4"/>
                <w:sz w:val="21"/>
                <w:szCs w:val="21"/>
              </w:rPr>
              <w:pPrChange w:id="14462" w:author="Donovan Goode" w:date="2018-11-09T10:05:00Z">
                <w:pPr>
                  <w:framePr w:hSpace="180" w:wrap="around" w:vAnchor="text" w:hAnchor="margin" w:xAlign="center" w:y="130"/>
                  <w:shd w:val="clear" w:color="auto" w:fill="1E1E1E"/>
                  <w:spacing w:line="285" w:lineRule="atLeast"/>
                </w:pPr>
              </w:pPrChange>
            </w:pPr>
            <w:del w:id="14463" w:author="Donovan Goode" w:date="2018-11-09T10:04:00Z">
              <w:r w:rsidRPr="00C965EC" w:rsidDel="008B6AF4">
                <w:rPr>
                  <w:rFonts w:ascii="Consolas" w:eastAsia="Times New Roman" w:hAnsi="Consolas" w:cs="Times New Roman"/>
                  <w:color w:val="D4D4D4"/>
                  <w:sz w:val="21"/>
                  <w:szCs w:val="21"/>
                </w:rPr>
                <w:delText>}</w:delText>
              </w:r>
            </w:del>
          </w:p>
          <w:p w14:paraId="129A3311" w14:textId="77777777" w:rsidR="00ED1509" w:rsidRPr="00C965EC" w:rsidDel="008B6AF4" w:rsidRDefault="00ED1509">
            <w:pPr>
              <w:pStyle w:val="Heading1Numbered"/>
              <w:rPr>
                <w:del w:id="14464" w:author="Donovan Goode" w:date="2018-11-09T10:04:00Z"/>
                <w:rFonts w:ascii="Consolas" w:eastAsia="Times New Roman" w:hAnsi="Consolas" w:cs="Times New Roman"/>
                <w:color w:val="D4D4D4"/>
                <w:sz w:val="21"/>
                <w:szCs w:val="21"/>
              </w:rPr>
              <w:pPrChange w:id="14465" w:author="Donovan Goode" w:date="2018-11-09T10:05:00Z">
                <w:pPr>
                  <w:framePr w:hSpace="180" w:wrap="around" w:vAnchor="text" w:hAnchor="margin" w:xAlign="center" w:y="130"/>
                  <w:shd w:val="clear" w:color="auto" w:fill="1E1E1E"/>
                  <w:spacing w:line="285" w:lineRule="atLeast"/>
                </w:pPr>
              </w:pPrChange>
            </w:pPr>
            <w:del w:id="14466" w:author="Donovan Goode" w:date="2018-11-09T10:04:00Z">
              <w:r w:rsidRPr="00C965EC" w:rsidDel="008B6AF4">
                <w:rPr>
                  <w:rFonts w:ascii="Consolas" w:eastAsia="Times New Roman" w:hAnsi="Consolas" w:cs="Times New Roman"/>
                  <w:color w:val="D7BA7D"/>
                  <w:sz w:val="21"/>
                  <w:szCs w:val="21"/>
                </w:rPr>
                <w:delText>.form-search .btn</w:delText>
              </w:r>
              <w:r w:rsidRPr="00C965EC" w:rsidDel="008B6AF4">
                <w:rPr>
                  <w:rFonts w:ascii="Consolas" w:eastAsia="Times New Roman" w:hAnsi="Consolas" w:cs="Times New Roman"/>
                  <w:color w:val="D4D4D4"/>
                  <w:sz w:val="21"/>
                  <w:szCs w:val="21"/>
                </w:rPr>
                <w:delText xml:space="preserve"> {</w:delText>
              </w:r>
            </w:del>
          </w:p>
          <w:p w14:paraId="40A5BFFC" w14:textId="77777777" w:rsidR="00ED1509" w:rsidRPr="00C965EC" w:rsidDel="008B6AF4" w:rsidRDefault="00ED1509">
            <w:pPr>
              <w:pStyle w:val="Heading1Numbered"/>
              <w:rPr>
                <w:del w:id="14467" w:author="Donovan Goode" w:date="2018-11-09T10:04:00Z"/>
                <w:rFonts w:ascii="Consolas" w:eastAsia="Times New Roman" w:hAnsi="Consolas" w:cs="Times New Roman"/>
                <w:color w:val="D4D4D4"/>
                <w:sz w:val="21"/>
                <w:szCs w:val="21"/>
              </w:rPr>
              <w:pPrChange w:id="14468" w:author="Donovan Goode" w:date="2018-11-09T10:05:00Z">
                <w:pPr>
                  <w:framePr w:hSpace="180" w:wrap="around" w:vAnchor="text" w:hAnchor="margin" w:xAlign="center" w:y="130"/>
                  <w:shd w:val="clear" w:color="auto" w:fill="1E1E1E"/>
                  <w:spacing w:line="285" w:lineRule="atLeast"/>
                </w:pPr>
              </w:pPrChange>
            </w:pPr>
            <w:del w:id="14469"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border</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1px</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solid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#C28A0C</w:delText>
              </w:r>
              <w:r w:rsidRPr="00C965EC" w:rsidDel="008B6AF4">
                <w:rPr>
                  <w:rFonts w:ascii="Consolas" w:eastAsia="Times New Roman" w:hAnsi="Consolas" w:cs="Times New Roman"/>
                  <w:color w:val="D4D4D4"/>
                  <w:sz w:val="21"/>
                  <w:szCs w:val="21"/>
                </w:rPr>
                <w:delText>;</w:delText>
              </w:r>
            </w:del>
          </w:p>
          <w:p w14:paraId="31C2F1DA" w14:textId="77777777" w:rsidR="00ED1509" w:rsidRPr="00C965EC" w:rsidDel="008B6AF4" w:rsidRDefault="00ED1509">
            <w:pPr>
              <w:pStyle w:val="Heading1Numbered"/>
              <w:rPr>
                <w:del w:id="14470" w:author="Donovan Goode" w:date="2018-11-09T10:04:00Z"/>
                <w:rFonts w:ascii="Consolas" w:eastAsia="Times New Roman" w:hAnsi="Consolas" w:cs="Times New Roman"/>
                <w:color w:val="D4D4D4"/>
                <w:sz w:val="21"/>
                <w:szCs w:val="21"/>
              </w:rPr>
              <w:pPrChange w:id="14471" w:author="Donovan Goode" w:date="2018-11-09T10:05:00Z">
                <w:pPr>
                  <w:framePr w:hSpace="180" w:wrap="around" w:vAnchor="text" w:hAnchor="margin" w:xAlign="center" w:y="130"/>
                  <w:shd w:val="clear" w:color="auto" w:fill="1E1E1E"/>
                  <w:spacing w:line="285" w:lineRule="atLeast"/>
                </w:pPr>
              </w:pPrChange>
            </w:pPr>
            <w:del w:id="14472"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height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35px</w:delText>
              </w:r>
              <w:r w:rsidRPr="00C965EC" w:rsidDel="008B6AF4">
                <w:rPr>
                  <w:rFonts w:ascii="Consolas" w:eastAsia="Times New Roman" w:hAnsi="Consolas" w:cs="Times New Roman"/>
                  <w:color w:val="D4D4D4"/>
                  <w:sz w:val="21"/>
                  <w:szCs w:val="21"/>
                </w:rPr>
                <w:delText>;</w:delText>
              </w:r>
            </w:del>
          </w:p>
          <w:p w14:paraId="1EC500BA" w14:textId="77777777" w:rsidR="00ED1509" w:rsidRPr="00C965EC" w:rsidDel="008B6AF4" w:rsidRDefault="00ED1509">
            <w:pPr>
              <w:pStyle w:val="Heading1Numbered"/>
              <w:rPr>
                <w:del w:id="14473" w:author="Donovan Goode" w:date="2018-11-09T10:04:00Z"/>
                <w:rFonts w:ascii="Consolas" w:eastAsia="Times New Roman" w:hAnsi="Consolas" w:cs="Times New Roman"/>
                <w:color w:val="D4D4D4"/>
                <w:sz w:val="21"/>
                <w:szCs w:val="21"/>
              </w:rPr>
              <w:pPrChange w:id="14474" w:author="Donovan Goode" w:date="2018-11-09T10:05:00Z">
                <w:pPr>
                  <w:framePr w:hSpace="180" w:wrap="around" w:vAnchor="text" w:hAnchor="margin" w:xAlign="center" w:y="130"/>
                  <w:shd w:val="clear" w:color="auto" w:fill="1E1E1E"/>
                  <w:spacing w:line="285" w:lineRule="atLeast"/>
                </w:pPr>
              </w:pPrChange>
            </w:pPr>
            <w:del w:id="14475" w:author="Donovan Goode" w:date="2018-11-09T10:04:00Z">
              <w:r w:rsidRPr="00C965EC" w:rsidDel="008B6AF4">
                <w:rPr>
                  <w:rFonts w:ascii="Consolas" w:eastAsia="Times New Roman" w:hAnsi="Consolas" w:cs="Times New Roman"/>
                  <w:color w:val="D4D4D4"/>
                  <w:sz w:val="21"/>
                  <w:szCs w:val="21"/>
                </w:rPr>
                <w:delText>}</w:delText>
              </w:r>
            </w:del>
          </w:p>
          <w:p w14:paraId="06B9B2D2" w14:textId="77777777" w:rsidR="00ED1509" w:rsidRPr="00C965EC" w:rsidDel="008B6AF4" w:rsidRDefault="00ED1509">
            <w:pPr>
              <w:pStyle w:val="Heading1Numbered"/>
              <w:rPr>
                <w:del w:id="14476" w:author="Donovan Goode" w:date="2018-11-09T10:04:00Z"/>
                <w:rFonts w:ascii="Consolas" w:eastAsia="Times New Roman" w:hAnsi="Consolas" w:cs="Times New Roman"/>
                <w:color w:val="D4D4D4"/>
                <w:sz w:val="21"/>
                <w:szCs w:val="21"/>
              </w:rPr>
              <w:pPrChange w:id="14477" w:author="Donovan Goode" w:date="2018-11-09T10:05:00Z">
                <w:pPr>
                  <w:framePr w:hSpace="180" w:wrap="around" w:vAnchor="text" w:hAnchor="margin" w:xAlign="center" w:y="130"/>
                  <w:shd w:val="clear" w:color="auto" w:fill="1E1E1E"/>
                  <w:spacing w:line="285" w:lineRule="atLeast"/>
                </w:pPr>
              </w:pPrChange>
            </w:pPr>
            <w:del w:id="14478" w:author="Donovan Goode" w:date="2018-11-09T10:04:00Z">
              <w:r w:rsidRPr="00C965EC" w:rsidDel="008B6AF4">
                <w:rPr>
                  <w:rFonts w:ascii="Consolas" w:eastAsia="Times New Roman" w:hAnsi="Consolas" w:cs="Times New Roman"/>
                  <w:color w:val="6A9955"/>
                  <w:sz w:val="21"/>
                  <w:szCs w:val="21"/>
                </w:rPr>
                <w:delText>/*CSS for first Footer Image Background*/</w:delText>
              </w:r>
            </w:del>
          </w:p>
          <w:p w14:paraId="1D0DCE33" w14:textId="77777777" w:rsidR="00ED1509" w:rsidRPr="00C965EC" w:rsidDel="008B6AF4" w:rsidRDefault="00ED1509">
            <w:pPr>
              <w:pStyle w:val="Heading1Numbered"/>
              <w:rPr>
                <w:del w:id="14479" w:author="Donovan Goode" w:date="2018-11-09T10:04:00Z"/>
                <w:rFonts w:ascii="Consolas" w:eastAsia="Times New Roman" w:hAnsi="Consolas" w:cs="Times New Roman"/>
                <w:color w:val="D4D4D4"/>
                <w:sz w:val="21"/>
                <w:szCs w:val="21"/>
              </w:rPr>
              <w:pPrChange w:id="14480" w:author="Donovan Goode" w:date="2018-11-09T10:05:00Z">
                <w:pPr>
                  <w:framePr w:hSpace="180" w:wrap="around" w:vAnchor="text" w:hAnchor="margin" w:xAlign="center" w:y="130"/>
                  <w:shd w:val="clear" w:color="auto" w:fill="1E1E1E"/>
                  <w:spacing w:line="285" w:lineRule="atLeast"/>
                </w:pPr>
              </w:pPrChange>
            </w:pPr>
            <w:del w:id="14481" w:author="Donovan Goode" w:date="2018-11-09T10:04:00Z">
              <w:r w:rsidRPr="00C965EC" w:rsidDel="008B6AF4">
                <w:rPr>
                  <w:rFonts w:ascii="Consolas" w:eastAsia="Times New Roman" w:hAnsi="Consolas" w:cs="Times New Roman"/>
                  <w:color w:val="D7BA7D"/>
                  <w:sz w:val="21"/>
                  <w:szCs w:val="21"/>
                </w:rPr>
                <w:delText>.section-sub-landing</w:delText>
              </w:r>
              <w:r w:rsidRPr="00C965EC" w:rsidDel="008B6AF4">
                <w:rPr>
                  <w:rFonts w:ascii="Consolas" w:eastAsia="Times New Roman" w:hAnsi="Consolas" w:cs="Times New Roman"/>
                  <w:color w:val="D4D4D4"/>
                  <w:sz w:val="21"/>
                  <w:szCs w:val="21"/>
                </w:rPr>
                <w:delText xml:space="preserve"> {</w:delText>
              </w:r>
            </w:del>
          </w:p>
          <w:p w14:paraId="35AC3EF0" w14:textId="77777777" w:rsidR="00ED1509" w:rsidRPr="00C965EC" w:rsidDel="008B6AF4" w:rsidRDefault="00ED1509">
            <w:pPr>
              <w:pStyle w:val="Heading1Numbered"/>
              <w:rPr>
                <w:del w:id="14482" w:author="Donovan Goode" w:date="2018-11-09T10:04:00Z"/>
                <w:rFonts w:ascii="Consolas" w:eastAsia="Times New Roman" w:hAnsi="Consolas" w:cs="Times New Roman"/>
                <w:color w:val="D4D4D4"/>
                <w:sz w:val="21"/>
                <w:szCs w:val="21"/>
              </w:rPr>
              <w:pPrChange w:id="14483" w:author="Donovan Goode" w:date="2018-11-09T10:05:00Z">
                <w:pPr>
                  <w:framePr w:hSpace="180" w:wrap="around" w:vAnchor="text" w:hAnchor="margin" w:xAlign="center" w:y="130"/>
                  <w:shd w:val="clear" w:color="auto" w:fill="1E1E1E"/>
                  <w:spacing w:line="285" w:lineRule="atLeast"/>
                </w:pPr>
              </w:pPrChange>
            </w:pPr>
            <w:del w:id="14484"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linear-gradient</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0.5</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lightblue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url</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9CDCFE"/>
                  <w:sz w:val="21"/>
                  <w:szCs w:val="21"/>
                </w:rPr>
                <w:delText>gold-piggy-bank.jpg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no-repeat</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center</w:delText>
              </w:r>
              <w:r w:rsidRPr="00C965EC" w:rsidDel="008B6AF4">
                <w:rPr>
                  <w:rFonts w:ascii="Consolas" w:eastAsia="Times New Roman" w:hAnsi="Consolas" w:cs="Times New Roman"/>
                  <w:color w:val="D4D4D4"/>
                  <w:sz w:val="21"/>
                  <w:szCs w:val="21"/>
                </w:rPr>
                <w:delText>;</w:delText>
              </w:r>
            </w:del>
          </w:p>
          <w:p w14:paraId="2BF750CF" w14:textId="77777777" w:rsidR="00ED1509" w:rsidRPr="00C965EC" w:rsidDel="008B6AF4" w:rsidRDefault="00ED1509">
            <w:pPr>
              <w:pStyle w:val="Heading1Numbered"/>
              <w:rPr>
                <w:del w:id="14485" w:author="Donovan Goode" w:date="2018-11-09T10:04:00Z"/>
                <w:rFonts w:ascii="Consolas" w:eastAsia="Times New Roman" w:hAnsi="Consolas" w:cs="Times New Roman"/>
                <w:color w:val="D4D4D4"/>
                <w:sz w:val="21"/>
                <w:szCs w:val="21"/>
              </w:rPr>
              <w:pPrChange w:id="14486" w:author="Donovan Goode" w:date="2018-11-09T10:05:00Z">
                <w:pPr>
                  <w:framePr w:hSpace="180" w:wrap="around" w:vAnchor="text" w:hAnchor="margin" w:xAlign="center" w:y="130"/>
                  <w:shd w:val="clear" w:color="auto" w:fill="1E1E1E"/>
                  <w:spacing w:line="285" w:lineRule="atLeast"/>
                </w:pPr>
              </w:pPrChange>
            </w:pPr>
            <w:del w:id="14487"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cover</w:delText>
              </w:r>
              <w:r w:rsidRPr="00C965EC" w:rsidDel="008B6AF4">
                <w:rPr>
                  <w:rFonts w:ascii="Consolas" w:eastAsia="Times New Roman" w:hAnsi="Consolas" w:cs="Times New Roman"/>
                  <w:color w:val="D4D4D4"/>
                  <w:sz w:val="21"/>
                  <w:szCs w:val="21"/>
                </w:rPr>
                <w:delText>;</w:delText>
              </w:r>
            </w:del>
          </w:p>
          <w:p w14:paraId="49E3E3F3" w14:textId="77777777" w:rsidR="00ED1509" w:rsidRPr="00C965EC" w:rsidDel="008B6AF4" w:rsidRDefault="00ED1509">
            <w:pPr>
              <w:pStyle w:val="Heading1Numbered"/>
              <w:rPr>
                <w:del w:id="14488" w:author="Donovan Goode" w:date="2018-11-09T10:04:00Z"/>
                <w:rFonts w:ascii="Consolas" w:eastAsia="Times New Roman" w:hAnsi="Consolas" w:cs="Times New Roman"/>
                <w:color w:val="D4D4D4"/>
                <w:sz w:val="21"/>
                <w:szCs w:val="21"/>
              </w:rPr>
              <w:pPrChange w:id="14489" w:author="Donovan Goode" w:date="2018-11-09T10:05:00Z">
                <w:pPr>
                  <w:framePr w:hSpace="180" w:wrap="around" w:vAnchor="text" w:hAnchor="margin" w:xAlign="center" w:y="130"/>
                  <w:shd w:val="clear" w:color="auto" w:fill="1E1E1E"/>
                  <w:spacing w:line="285" w:lineRule="atLeast"/>
                </w:pPr>
              </w:pPrChange>
            </w:pPr>
            <w:del w:id="14490"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6A9955"/>
                  <w:sz w:val="21"/>
                  <w:szCs w:val="21"/>
                </w:rPr>
                <w:delText>/* background-color: #2D2D2B; */</w:delText>
              </w:r>
            </w:del>
          </w:p>
          <w:p w14:paraId="46ACB772" w14:textId="77777777" w:rsidR="00ED1509" w:rsidRPr="00C965EC" w:rsidDel="008B6AF4" w:rsidRDefault="00ED1509">
            <w:pPr>
              <w:pStyle w:val="Heading1Numbered"/>
              <w:rPr>
                <w:del w:id="14491" w:author="Donovan Goode" w:date="2018-11-09T10:04:00Z"/>
                <w:rFonts w:ascii="Consolas" w:eastAsia="Times New Roman" w:hAnsi="Consolas" w:cs="Times New Roman"/>
                <w:color w:val="D4D4D4"/>
                <w:sz w:val="21"/>
                <w:szCs w:val="21"/>
              </w:rPr>
              <w:pPrChange w:id="14492" w:author="Donovan Goode" w:date="2018-11-09T10:05:00Z">
                <w:pPr>
                  <w:framePr w:hSpace="180" w:wrap="around" w:vAnchor="text" w:hAnchor="margin" w:xAlign="center" w:y="130"/>
                  <w:shd w:val="clear" w:color="auto" w:fill="1E1E1E"/>
                  <w:spacing w:line="285" w:lineRule="atLeast"/>
                </w:pPr>
              </w:pPrChange>
            </w:pPr>
            <w:del w:id="14493" w:author="Donovan Goode" w:date="2018-11-09T10:04:00Z">
              <w:r w:rsidRPr="00C965EC" w:rsidDel="008B6AF4">
                <w:rPr>
                  <w:rFonts w:ascii="Consolas" w:eastAsia="Times New Roman" w:hAnsi="Consolas" w:cs="Times New Roman"/>
                  <w:color w:val="D4D4D4"/>
                  <w:sz w:val="21"/>
                  <w:szCs w:val="21"/>
                </w:rPr>
                <w:delText>}</w:delText>
              </w:r>
            </w:del>
          </w:p>
          <w:p w14:paraId="6B0665E8" w14:textId="77777777" w:rsidR="00ED1509" w:rsidRPr="00C965EC" w:rsidDel="008B6AF4" w:rsidRDefault="00ED1509">
            <w:pPr>
              <w:pStyle w:val="Heading1Numbered"/>
              <w:rPr>
                <w:del w:id="14494" w:author="Donovan Goode" w:date="2018-11-09T10:04:00Z"/>
                <w:rFonts w:ascii="Consolas" w:eastAsia="Times New Roman" w:hAnsi="Consolas" w:cs="Times New Roman"/>
                <w:color w:val="D4D4D4"/>
                <w:sz w:val="21"/>
                <w:szCs w:val="21"/>
              </w:rPr>
              <w:pPrChange w:id="14495" w:author="Donovan Goode" w:date="2018-11-09T10:05:00Z">
                <w:pPr>
                  <w:framePr w:hSpace="180" w:wrap="around" w:vAnchor="text" w:hAnchor="margin" w:xAlign="center" w:y="130"/>
                  <w:shd w:val="clear" w:color="auto" w:fill="1E1E1E"/>
                  <w:spacing w:line="285" w:lineRule="atLeast"/>
                </w:pPr>
              </w:pPrChange>
            </w:pPr>
            <w:del w:id="14496" w:author="Donovan Goode" w:date="2018-11-09T10:04:00Z">
              <w:r w:rsidRPr="00C965EC" w:rsidDel="008B6AF4">
                <w:rPr>
                  <w:rFonts w:ascii="Consolas" w:eastAsia="Times New Roman" w:hAnsi="Consolas" w:cs="Times New Roman"/>
                  <w:color w:val="6A9955"/>
                  <w:sz w:val="21"/>
                  <w:szCs w:val="21"/>
                </w:rPr>
                <w:delText>/*CSS for bottom Footer Image Backgorund*/</w:delText>
              </w:r>
            </w:del>
          </w:p>
          <w:p w14:paraId="6F8058C9" w14:textId="77777777" w:rsidR="00ED1509" w:rsidRPr="00C965EC" w:rsidDel="008B6AF4" w:rsidRDefault="00ED1509">
            <w:pPr>
              <w:pStyle w:val="Heading1Numbered"/>
              <w:rPr>
                <w:del w:id="14497" w:author="Donovan Goode" w:date="2018-11-09T10:04:00Z"/>
                <w:rFonts w:ascii="Consolas" w:eastAsia="Times New Roman" w:hAnsi="Consolas" w:cs="Times New Roman"/>
                <w:color w:val="D4D4D4"/>
                <w:sz w:val="21"/>
                <w:szCs w:val="21"/>
              </w:rPr>
              <w:pPrChange w:id="14498" w:author="Donovan Goode" w:date="2018-11-09T10:05:00Z">
                <w:pPr>
                  <w:framePr w:hSpace="180" w:wrap="around" w:vAnchor="text" w:hAnchor="margin" w:xAlign="center" w:y="130"/>
                  <w:shd w:val="clear" w:color="auto" w:fill="1E1E1E"/>
                  <w:spacing w:line="285" w:lineRule="atLeast"/>
                </w:pPr>
              </w:pPrChange>
            </w:pPr>
            <w:del w:id="14499" w:author="Donovan Goode" w:date="2018-11-09T10:04:00Z">
              <w:r w:rsidRPr="00C965EC" w:rsidDel="008B6AF4">
                <w:rPr>
                  <w:rFonts w:ascii="Consolas" w:eastAsia="Times New Roman" w:hAnsi="Consolas" w:cs="Times New Roman"/>
                  <w:color w:val="D7BA7D"/>
                  <w:sz w:val="21"/>
                  <w:szCs w:val="21"/>
                </w:rPr>
                <w:delText>.section-diagonal-right .section-diagonal-right-content</w:delText>
              </w:r>
              <w:r w:rsidRPr="00C965EC" w:rsidDel="008B6AF4">
                <w:rPr>
                  <w:rFonts w:ascii="Consolas" w:eastAsia="Times New Roman" w:hAnsi="Consolas" w:cs="Times New Roman"/>
                  <w:color w:val="D4D4D4"/>
                  <w:sz w:val="21"/>
                  <w:szCs w:val="21"/>
                </w:rPr>
                <w:delText xml:space="preserve"> {</w:delText>
              </w:r>
            </w:del>
          </w:p>
          <w:p w14:paraId="29DAF941" w14:textId="77777777" w:rsidR="00ED1509" w:rsidRPr="00C965EC" w:rsidDel="008B6AF4" w:rsidRDefault="00ED1509">
            <w:pPr>
              <w:pStyle w:val="Heading1Numbered"/>
              <w:rPr>
                <w:del w:id="14500" w:author="Donovan Goode" w:date="2018-11-09T10:04:00Z"/>
                <w:rFonts w:ascii="Consolas" w:eastAsia="Times New Roman" w:hAnsi="Consolas" w:cs="Times New Roman"/>
                <w:color w:val="D4D4D4"/>
                <w:sz w:val="21"/>
                <w:szCs w:val="21"/>
              </w:rPr>
              <w:pPrChange w:id="14501" w:author="Donovan Goode" w:date="2018-11-09T10:05:00Z">
                <w:pPr>
                  <w:framePr w:hSpace="180" w:wrap="around" w:vAnchor="text" w:hAnchor="margin" w:xAlign="center" w:y="130"/>
                  <w:shd w:val="clear" w:color="auto" w:fill="1E1E1E"/>
                  <w:spacing w:line="285" w:lineRule="atLeast"/>
                </w:pPr>
              </w:pPrChange>
            </w:pPr>
            <w:del w:id="14502"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-webkit-transform</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skew</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0deg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-1.3deg</w:delText>
              </w:r>
              <w:r w:rsidRPr="00C965EC" w:rsidDel="008B6AF4">
                <w:rPr>
                  <w:rFonts w:ascii="Consolas" w:eastAsia="Times New Roman" w:hAnsi="Consolas" w:cs="Times New Roman"/>
                  <w:color w:val="D4D4D4"/>
                  <w:sz w:val="21"/>
                  <w:szCs w:val="21"/>
                </w:rPr>
                <w:delText>);</w:delText>
              </w:r>
            </w:del>
          </w:p>
          <w:p w14:paraId="5098EB2F" w14:textId="77777777" w:rsidR="00ED1509" w:rsidRPr="00C965EC" w:rsidDel="008B6AF4" w:rsidRDefault="00ED1509">
            <w:pPr>
              <w:pStyle w:val="Heading1Numbered"/>
              <w:rPr>
                <w:del w:id="14503" w:author="Donovan Goode" w:date="2018-11-09T10:04:00Z"/>
                <w:rFonts w:ascii="Consolas" w:eastAsia="Times New Roman" w:hAnsi="Consolas" w:cs="Times New Roman"/>
                <w:color w:val="D4D4D4"/>
                <w:sz w:val="21"/>
                <w:szCs w:val="21"/>
              </w:rPr>
              <w:pPrChange w:id="14504" w:author="Donovan Goode" w:date="2018-11-09T10:05:00Z">
                <w:pPr>
                  <w:framePr w:hSpace="180" w:wrap="around" w:vAnchor="text" w:hAnchor="margin" w:xAlign="center" w:y="130"/>
                  <w:shd w:val="clear" w:color="auto" w:fill="1E1E1E"/>
                  <w:spacing w:line="285" w:lineRule="atLeast"/>
                </w:pPr>
              </w:pPrChange>
            </w:pPr>
            <w:del w:id="14505"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-ms-transform</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skew</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0deg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-1.3deg</w:delText>
              </w:r>
              <w:r w:rsidRPr="00C965EC" w:rsidDel="008B6AF4">
                <w:rPr>
                  <w:rFonts w:ascii="Consolas" w:eastAsia="Times New Roman" w:hAnsi="Consolas" w:cs="Times New Roman"/>
                  <w:color w:val="D4D4D4"/>
                  <w:sz w:val="21"/>
                  <w:szCs w:val="21"/>
                </w:rPr>
                <w:delText>);</w:delText>
              </w:r>
            </w:del>
          </w:p>
          <w:p w14:paraId="1583493C" w14:textId="77777777" w:rsidR="00ED1509" w:rsidRPr="00C965EC" w:rsidDel="008B6AF4" w:rsidRDefault="00ED1509">
            <w:pPr>
              <w:pStyle w:val="Heading1Numbered"/>
              <w:rPr>
                <w:del w:id="14506" w:author="Donovan Goode" w:date="2018-11-09T10:04:00Z"/>
                <w:rFonts w:ascii="Consolas" w:eastAsia="Times New Roman" w:hAnsi="Consolas" w:cs="Times New Roman"/>
                <w:color w:val="D4D4D4"/>
                <w:sz w:val="21"/>
                <w:szCs w:val="21"/>
              </w:rPr>
              <w:pPrChange w:id="14507" w:author="Donovan Goode" w:date="2018-11-09T10:05:00Z">
                <w:pPr>
                  <w:framePr w:hSpace="180" w:wrap="around" w:vAnchor="text" w:hAnchor="margin" w:xAlign="center" w:y="130"/>
                  <w:shd w:val="clear" w:color="auto" w:fill="1E1E1E"/>
                  <w:spacing w:line="285" w:lineRule="atLeast"/>
                </w:pPr>
              </w:pPrChange>
            </w:pPr>
            <w:del w:id="14508"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transform</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skew</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0deg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-1.3deg</w:delText>
              </w:r>
              <w:r w:rsidRPr="00C965EC" w:rsidDel="008B6AF4">
                <w:rPr>
                  <w:rFonts w:ascii="Consolas" w:eastAsia="Times New Roman" w:hAnsi="Consolas" w:cs="Times New Roman"/>
                  <w:color w:val="D4D4D4"/>
                  <w:sz w:val="21"/>
                  <w:szCs w:val="21"/>
                </w:rPr>
                <w:delText>);</w:delText>
              </w:r>
            </w:del>
          </w:p>
          <w:p w14:paraId="689D507F" w14:textId="77777777" w:rsidR="00ED1509" w:rsidRPr="00C965EC" w:rsidDel="008B6AF4" w:rsidRDefault="00ED1509">
            <w:pPr>
              <w:pStyle w:val="Heading1Numbered"/>
              <w:rPr>
                <w:del w:id="14509" w:author="Donovan Goode" w:date="2018-11-09T10:04:00Z"/>
                <w:rFonts w:ascii="Consolas" w:eastAsia="Times New Roman" w:hAnsi="Consolas" w:cs="Times New Roman"/>
                <w:color w:val="D4D4D4"/>
                <w:sz w:val="21"/>
                <w:szCs w:val="21"/>
              </w:rPr>
              <w:pPrChange w:id="14510" w:author="Donovan Goode" w:date="2018-11-09T10:05:00Z">
                <w:pPr>
                  <w:framePr w:hSpace="180" w:wrap="around" w:vAnchor="text" w:hAnchor="margin" w:xAlign="center" w:y="130"/>
                  <w:shd w:val="clear" w:color="auto" w:fill="1E1E1E"/>
                  <w:spacing w:line="285" w:lineRule="atLeast"/>
                </w:pPr>
              </w:pPrChange>
            </w:pPr>
            <w:del w:id="14511"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linear-gradient</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0.5</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rgba</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0.5</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DCDCAA"/>
                  <w:sz w:val="21"/>
                  <w:szCs w:val="21"/>
                </w:rPr>
                <w:delText>url</w:delText>
              </w:r>
              <w:r w:rsidRPr="00C965EC" w:rsidDel="008B6AF4">
                <w:rPr>
                  <w:rFonts w:ascii="Consolas" w:eastAsia="Times New Roman" w:hAnsi="Consolas" w:cs="Times New Roman"/>
                  <w:color w:val="D4D4D4"/>
                  <w:sz w:val="21"/>
                  <w:szCs w:val="21"/>
                </w:rPr>
                <w:delText>(</w:delText>
              </w:r>
              <w:r w:rsidRPr="00C965EC" w:rsidDel="008B6AF4">
                <w:rPr>
                  <w:rFonts w:ascii="Consolas" w:eastAsia="Times New Roman" w:hAnsi="Consolas" w:cs="Times New Roman"/>
                  <w:color w:val="9CDCFE"/>
                  <w:sz w:val="21"/>
                  <w:szCs w:val="21"/>
                </w:rPr>
                <w:delText>time-coins-investment.jpg</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no-repeat</w:delText>
              </w:r>
              <w:r w:rsidRPr="00C965EC" w:rsidDel="008B6AF4">
                <w:rPr>
                  <w:rFonts w:ascii="Consolas" w:eastAsia="Times New Roman" w:hAnsi="Consolas" w:cs="Times New Roman"/>
                  <w:color w:val="D4D4D4"/>
                  <w:sz w:val="21"/>
                  <w:szCs w:val="21"/>
                </w:rPr>
                <w:delText>;</w:delText>
              </w:r>
            </w:del>
          </w:p>
          <w:p w14:paraId="7625FFD6" w14:textId="77777777" w:rsidR="00ED1509" w:rsidRPr="00C965EC" w:rsidDel="008B6AF4" w:rsidRDefault="00ED1509">
            <w:pPr>
              <w:pStyle w:val="Heading1Numbered"/>
              <w:rPr>
                <w:del w:id="14512" w:author="Donovan Goode" w:date="2018-11-09T10:04:00Z"/>
                <w:rFonts w:ascii="Consolas" w:eastAsia="Times New Roman" w:hAnsi="Consolas" w:cs="Times New Roman"/>
                <w:color w:val="D4D4D4"/>
                <w:sz w:val="21"/>
                <w:szCs w:val="21"/>
              </w:rPr>
              <w:pPrChange w:id="14513" w:author="Donovan Goode" w:date="2018-11-09T10:05:00Z">
                <w:pPr>
                  <w:framePr w:hSpace="180" w:wrap="around" w:vAnchor="text" w:hAnchor="margin" w:xAlign="center" w:y="130"/>
                  <w:shd w:val="clear" w:color="auto" w:fill="1E1E1E"/>
                  <w:spacing w:line="285" w:lineRule="atLeast"/>
                </w:pPr>
              </w:pPrChange>
            </w:pPr>
            <w:del w:id="14514"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background-size</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CE9178"/>
                  <w:sz w:val="21"/>
                  <w:szCs w:val="21"/>
                </w:rPr>
                <w:delText>cover</w:delText>
              </w:r>
              <w:r w:rsidRPr="00C965EC" w:rsidDel="008B6AF4">
                <w:rPr>
                  <w:rFonts w:ascii="Consolas" w:eastAsia="Times New Roman" w:hAnsi="Consolas" w:cs="Times New Roman"/>
                  <w:color w:val="D4D4D4"/>
                  <w:sz w:val="21"/>
                  <w:szCs w:val="21"/>
                </w:rPr>
                <w:delText>;</w:delText>
              </w:r>
            </w:del>
          </w:p>
          <w:p w14:paraId="2AD49D92" w14:textId="77777777" w:rsidR="00ED1509" w:rsidRPr="00C965EC" w:rsidDel="008B6AF4" w:rsidRDefault="00ED1509">
            <w:pPr>
              <w:pStyle w:val="Heading1Numbered"/>
              <w:rPr>
                <w:del w:id="14515" w:author="Donovan Goode" w:date="2018-11-09T10:04:00Z"/>
                <w:rFonts w:ascii="Consolas" w:eastAsia="Times New Roman" w:hAnsi="Consolas" w:cs="Times New Roman"/>
                <w:color w:val="D4D4D4"/>
                <w:sz w:val="21"/>
                <w:szCs w:val="21"/>
              </w:rPr>
              <w:pPrChange w:id="14516" w:author="Donovan Goode" w:date="2018-11-09T10:05:00Z">
                <w:pPr>
                  <w:framePr w:hSpace="180" w:wrap="around" w:vAnchor="text" w:hAnchor="margin" w:xAlign="center" w:y="130"/>
                  <w:shd w:val="clear" w:color="auto" w:fill="1E1E1E"/>
                  <w:spacing w:line="285" w:lineRule="atLeast"/>
                </w:pPr>
              </w:pPrChange>
            </w:pPr>
            <w:del w:id="14517" w:author="Donovan Goode" w:date="2018-11-09T10:04:00Z">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9CDCFE"/>
                  <w:sz w:val="21"/>
                  <w:szCs w:val="21"/>
                </w:rPr>
                <w:delText>margin-top</w:delText>
              </w:r>
              <w:r w:rsidRPr="00C965EC" w:rsidDel="008B6AF4">
                <w:rPr>
                  <w:rFonts w:ascii="Consolas" w:eastAsia="Times New Roman" w:hAnsi="Consolas" w:cs="Times New Roman"/>
                  <w:color w:val="D4D4D4"/>
                  <w:sz w:val="21"/>
                  <w:szCs w:val="21"/>
                </w:rPr>
                <w:delText xml:space="preserve">: </w:delText>
              </w:r>
              <w:r w:rsidRPr="00C965EC" w:rsidDel="008B6AF4">
                <w:rPr>
                  <w:rFonts w:ascii="Consolas" w:eastAsia="Times New Roman" w:hAnsi="Consolas" w:cs="Times New Roman"/>
                  <w:color w:val="B5CEA8"/>
                  <w:sz w:val="21"/>
                  <w:szCs w:val="21"/>
                </w:rPr>
                <w:delText>-70px</w:delText>
              </w:r>
              <w:r w:rsidRPr="00C965EC" w:rsidDel="008B6AF4">
                <w:rPr>
                  <w:rFonts w:ascii="Consolas" w:eastAsia="Times New Roman" w:hAnsi="Consolas" w:cs="Times New Roman"/>
                  <w:color w:val="D4D4D4"/>
                  <w:sz w:val="21"/>
                  <w:szCs w:val="21"/>
                </w:rPr>
                <w:delText>;</w:delText>
              </w:r>
            </w:del>
          </w:p>
          <w:p w14:paraId="39ADA203" w14:textId="77777777" w:rsidR="00ED1509" w:rsidRPr="00C965EC" w:rsidDel="008B6AF4" w:rsidRDefault="00ED1509">
            <w:pPr>
              <w:pStyle w:val="Heading1Numbered"/>
              <w:rPr>
                <w:del w:id="14518" w:author="Donovan Goode" w:date="2018-11-09T10:04:00Z"/>
                <w:rFonts w:ascii="Consolas" w:eastAsia="Times New Roman" w:hAnsi="Consolas" w:cs="Times New Roman"/>
                <w:color w:val="D4D4D4"/>
                <w:sz w:val="21"/>
                <w:szCs w:val="21"/>
              </w:rPr>
              <w:pPrChange w:id="14519" w:author="Donovan Goode" w:date="2018-11-09T10:05:00Z">
                <w:pPr>
                  <w:framePr w:hSpace="180" w:wrap="around" w:vAnchor="text" w:hAnchor="margin" w:xAlign="center" w:y="130"/>
                  <w:shd w:val="clear" w:color="auto" w:fill="1E1E1E"/>
                  <w:spacing w:line="285" w:lineRule="atLeast"/>
                </w:pPr>
              </w:pPrChange>
            </w:pPr>
            <w:del w:id="14520" w:author="Donovan Goode" w:date="2018-11-09T10:04:00Z">
              <w:r w:rsidRPr="00C965EC" w:rsidDel="008B6AF4">
                <w:rPr>
                  <w:rFonts w:ascii="Consolas" w:eastAsia="Times New Roman" w:hAnsi="Consolas" w:cs="Times New Roman"/>
                  <w:color w:val="D4D4D4"/>
                  <w:sz w:val="21"/>
                  <w:szCs w:val="21"/>
                </w:rPr>
                <w:delText>}</w:delText>
              </w:r>
            </w:del>
          </w:p>
          <w:p w14:paraId="552D1ADD" w14:textId="77777777" w:rsidR="00ED1509" w:rsidRPr="00D01E6B" w:rsidDel="008B6AF4" w:rsidRDefault="00ED1509">
            <w:pPr>
              <w:pStyle w:val="Heading1Numbered"/>
              <w:rPr>
                <w:del w:id="14521" w:author="Donovan Goode" w:date="2018-11-09T10:04:00Z"/>
              </w:rPr>
              <w:pPrChange w:id="14522" w:author="Donovan Goode" w:date="2018-11-09T10:05:00Z">
                <w:pPr>
                  <w:framePr w:hSpace="180" w:wrap="around" w:vAnchor="text" w:hAnchor="margin" w:xAlign="center" w:y="130"/>
                </w:pPr>
              </w:pPrChange>
            </w:pPr>
          </w:p>
        </w:tc>
      </w:tr>
      <w:tr w:rsidR="00ED1509" w:rsidDel="008B6AF4" w14:paraId="37F3032B" w14:textId="75088C47" w:rsidTr="00A52519">
        <w:trPr>
          <w:del w:id="14523" w:author="Donovan Goode" w:date="2018-11-09T10:04:00Z"/>
        </w:trPr>
        <w:tc>
          <w:tcPr>
            <w:tcW w:w="1705" w:type="dxa"/>
          </w:tcPr>
          <w:p w14:paraId="634F3B58" w14:textId="77777777" w:rsidR="00ED1509" w:rsidRPr="002C7818" w:rsidDel="008B6AF4" w:rsidRDefault="00ED1509">
            <w:pPr>
              <w:pStyle w:val="Heading1Numbered"/>
              <w:rPr>
                <w:del w:id="14524" w:author="Donovan Goode" w:date="2018-11-09T10:04:00Z"/>
                <w:highlight w:val="yellow"/>
              </w:rPr>
              <w:pPrChange w:id="14525" w:author="Donovan Goode" w:date="2018-11-09T10:05:00Z">
                <w:pPr>
                  <w:framePr w:hSpace="180" w:wrap="around" w:vAnchor="text" w:hAnchor="margin" w:xAlign="center" w:y="130"/>
                  <w:jc w:val="center"/>
                </w:pPr>
              </w:pPrChange>
            </w:pPr>
            <w:del w:id="14526" w:author="Donovan Goode" w:date="2018-11-09T10:04:00Z">
              <w:r w:rsidDel="008B6AF4">
                <w:rPr>
                  <w:highlight w:val="yellow"/>
                </w:rPr>
                <w:delText>Online Retirement Application</w:delText>
              </w:r>
            </w:del>
          </w:p>
        </w:tc>
        <w:tc>
          <w:tcPr>
            <w:tcW w:w="9905" w:type="dxa"/>
          </w:tcPr>
          <w:p w14:paraId="71A47D9A" w14:textId="77777777" w:rsidR="00ED1509" w:rsidRPr="00751B10" w:rsidDel="008B6AF4" w:rsidRDefault="00ED1509">
            <w:pPr>
              <w:pStyle w:val="Heading1Numbered"/>
              <w:rPr>
                <w:del w:id="14527" w:author="Donovan Goode" w:date="2018-11-09T10:04:00Z"/>
                <w:rFonts w:ascii="Consolas" w:eastAsia="Times New Roman" w:hAnsi="Consolas" w:cs="Times New Roman"/>
                <w:color w:val="D4D4D4"/>
                <w:sz w:val="21"/>
                <w:szCs w:val="21"/>
              </w:rPr>
              <w:pPrChange w:id="14528" w:author="Donovan Goode" w:date="2018-11-09T10:05:00Z">
                <w:pPr>
                  <w:framePr w:hSpace="180" w:wrap="around" w:vAnchor="text" w:hAnchor="margin" w:xAlign="center" w:y="130"/>
                  <w:shd w:val="clear" w:color="auto" w:fill="1E1E1E"/>
                  <w:spacing w:line="285" w:lineRule="atLeast"/>
                </w:pPr>
              </w:pPrChange>
            </w:pPr>
            <w:del w:id="14529" w:author="Donovan Goode" w:date="2018-11-09T10:04:00Z">
              <w:r w:rsidRPr="00751B10" w:rsidDel="008B6AF4">
                <w:rPr>
                  <w:rFonts w:ascii="Consolas" w:eastAsia="Times New Roman" w:hAnsi="Consolas" w:cs="Times New Roman"/>
                  <w:color w:val="6A9955"/>
                  <w:sz w:val="21"/>
                  <w:szCs w:val="21"/>
                </w:rPr>
                <w:delText>/*Progress bar background color*/</w:delText>
              </w:r>
            </w:del>
          </w:p>
          <w:p w14:paraId="4E736698" w14:textId="77777777" w:rsidR="00ED1509" w:rsidRPr="00751B10" w:rsidDel="008B6AF4" w:rsidRDefault="00ED1509">
            <w:pPr>
              <w:pStyle w:val="Heading1Numbered"/>
              <w:rPr>
                <w:del w:id="14530" w:author="Donovan Goode" w:date="2018-11-09T10:04:00Z"/>
                <w:rFonts w:ascii="Consolas" w:eastAsia="Times New Roman" w:hAnsi="Consolas" w:cs="Times New Roman"/>
                <w:color w:val="D4D4D4"/>
                <w:sz w:val="21"/>
                <w:szCs w:val="21"/>
              </w:rPr>
              <w:pPrChange w:id="14531" w:author="Donovan Goode" w:date="2018-11-09T10:05:00Z">
                <w:pPr>
                  <w:framePr w:hSpace="180" w:wrap="around" w:vAnchor="text" w:hAnchor="margin" w:xAlign="center" w:y="130"/>
                  <w:shd w:val="clear" w:color="auto" w:fill="1E1E1E"/>
                  <w:spacing w:line="285" w:lineRule="atLeast"/>
                </w:pPr>
              </w:pPrChange>
            </w:pPr>
            <w:del w:id="14532" w:author="Donovan Goode"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.progress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.progress-bar</w:delText>
              </w:r>
              <w:r w:rsidRPr="00751B10" w:rsidDel="008B6AF4">
                <w:rPr>
                  <w:rFonts w:ascii="Consolas" w:eastAsia="Times New Roman" w:hAnsi="Consolas" w:cs="Times New Roman"/>
                  <w:color w:val="D4D4D4"/>
                  <w:sz w:val="21"/>
                  <w:szCs w:val="21"/>
                </w:rPr>
                <w:delText xml:space="preserve"> {</w:delText>
              </w:r>
            </w:del>
          </w:p>
          <w:p w14:paraId="3C33B38E" w14:textId="77777777" w:rsidR="00ED1509" w:rsidRPr="00751B10" w:rsidDel="008B6AF4" w:rsidRDefault="00ED1509">
            <w:pPr>
              <w:pStyle w:val="Heading1Numbered"/>
              <w:rPr>
                <w:del w:id="14533" w:author="Donovan Goode" w:date="2018-11-09T10:04:00Z"/>
                <w:rFonts w:ascii="Consolas" w:eastAsia="Times New Roman" w:hAnsi="Consolas" w:cs="Times New Roman"/>
                <w:color w:val="D4D4D4"/>
                <w:sz w:val="21"/>
                <w:szCs w:val="21"/>
              </w:rPr>
              <w:pPrChange w:id="14534" w:author="Donovan Goode" w:date="2018-11-09T10:05:00Z">
                <w:pPr>
                  <w:framePr w:hSpace="180" w:wrap="around" w:vAnchor="text" w:hAnchor="margin" w:xAlign="center" w:y="130"/>
                  <w:shd w:val="clear" w:color="auto" w:fill="1E1E1E"/>
                  <w:spacing w:line="285" w:lineRule="atLeast"/>
                </w:pPr>
              </w:pPrChange>
            </w:pPr>
            <w:del w:id="14535"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width</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0px</w:delText>
              </w:r>
              <w:r w:rsidRPr="00751B10" w:rsidDel="008B6AF4">
                <w:rPr>
                  <w:rFonts w:ascii="Consolas" w:eastAsia="Times New Roman" w:hAnsi="Consolas" w:cs="Times New Roman"/>
                  <w:color w:val="D4D4D4"/>
                  <w:sz w:val="21"/>
                  <w:szCs w:val="21"/>
                </w:rPr>
                <w:delText>;</w:delText>
              </w:r>
            </w:del>
          </w:p>
          <w:p w14:paraId="267C1C5D" w14:textId="77777777" w:rsidR="00ED1509" w:rsidRPr="00751B10" w:rsidDel="008B6AF4" w:rsidRDefault="00ED1509">
            <w:pPr>
              <w:pStyle w:val="Heading1Numbered"/>
              <w:rPr>
                <w:del w:id="14536" w:author="Donovan Goode" w:date="2018-11-09T10:04:00Z"/>
                <w:rFonts w:ascii="Consolas" w:eastAsia="Times New Roman" w:hAnsi="Consolas" w:cs="Times New Roman"/>
                <w:color w:val="D4D4D4"/>
                <w:sz w:val="21"/>
                <w:szCs w:val="21"/>
              </w:rPr>
              <w:pPrChange w:id="14537" w:author="Donovan Goode" w:date="2018-11-09T10:05:00Z">
                <w:pPr>
                  <w:framePr w:hSpace="180" w:wrap="around" w:vAnchor="text" w:hAnchor="margin" w:xAlign="center" w:y="130"/>
                  <w:shd w:val="clear" w:color="auto" w:fill="1E1E1E"/>
                  <w:spacing w:line="285" w:lineRule="atLeast"/>
                </w:pPr>
              </w:pPrChange>
            </w:pPr>
            <w:del w:id="14538"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box-shadow</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none</w:delText>
              </w:r>
              <w:r w:rsidRPr="00751B10" w:rsidDel="008B6AF4">
                <w:rPr>
                  <w:rFonts w:ascii="Consolas" w:eastAsia="Times New Roman" w:hAnsi="Consolas" w:cs="Times New Roman"/>
                  <w:color w:val="D4D4D4"/>
                  <w:sz w:val="21"/>
                  <w:szCs w:val="21"/>
                </w:rPr>
                <w:delText>;</w:delText>
              </w:r>
            </w:del>
          </w:p>
          <w:p w14:paraId="0258E418" w14:textId="77777777" w:rsidR="00ED1509" w:rsidRPr="00751B10" w:rsidDel="008B6AF4" w:rsidRDefault="00ED1509">
            <w:pPr>
              <w:pStyle w:val="Heading1Numbered"/>
              <w:rPr>
                <w:del w:id="14539" w:author="Donovan Goode" w:date="2018-11-09T10:04:00Z"/>
                <w:rFonts w:ascii="Consolas" w:eastAsia="Times New Roman" w:hAnsi="Consolas" w:cs="Times New Roman"/>
                <w:color w:val="D4D4D4"/>
                <w:sz w:val="21"/>
                <w:szCs w:val="21"/>
              </w:rPr>
              <w:pPrChange w:id="14540" w:author="Donovan Goode" w:date="2018-11-09T10:05:00Z">
                <w:pPr>
                  <w:framePr w:hSpace="180" w:wrap="around" w:vAnchor="text" w:hAnchor="margin" w:xAlign="center" w:y="130"/>
                  <w:shd w:val="clear" w:color="auto" w:fill="1E1E1E"/>
                  <w:spacing w:line="285" w:lineRule="atLeast"/>
                </w:pPr>
              </w:pPrChange>
            </w:pPr>
            <w:del w:id="14541"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#000</w:delText>
              </w:r>
              <w:r w:rsidRPr="00751B10" w:rsidDel="008B6AF4">
                <w:rPr>
                  <w:rFonts w:ascii="Consolas" w:eastAsia="Times New Roman" w:hAnsi="Consolas" w:cs="Times New Roman"/>
                  <w:color w:val="D4D4D4"/>
                  <w:sz w:val="21"/>
                  <w:szCs w:val="21"/>
                </w:rPr>
                <w:delText>;</w:delText>
              </w:r>
            </w:del>
          </w:p>
          <w:p w14:paraId="27332B10" w14:textId="77777777" w:rsidR="00ED1509" w:rsidRPr="00751B10" w:rsidDel="008B6AF4" w:rsidRDefault="00ED1509">
            <w:pPr>
              <w:pStyle w:val="Heading1Numbered"/>
              <w:rPr>
                <w:del w:id="14542" w:author="Donovan Goode" w:date="2018-11-09T10:04:00Z"/>
                <w:rFonts w:ascii="Consolas" w:eastAsia="Times New Roman" w:hAnsi="Consolas" w:cs="Times New Roman"/>
                <w:color w:val="D4D4D4"/>
                <w:sz w:val="21"/>
                <w:szCs w:val="21"/>
              </w:rPr>
              <w:pPrChange w:id="14543" w:author="Donovan Goode" w:date="2018-11-09T10:05:00Z">
                <w:pPr>
                  <w:framePr w:hSpace="180" w:wrap="around" w:vAnchor="text" w:hAnchor="margin" w:xAlign="center" w:y="130"/>
                  <w:shd w:val="clear" w:color="auto" w:fill="1E1E1E"/>
                  <w:spacing w:line="285" w:lineRule="atLeast"/>
                </w:pPr>
              </w:pPrChange>
            </w:pPr>
            <w:del w:id="14544" w:author="Donovan Goode" w:date="2018-11-09T10:04:00Z">
              <w:r w:rsidRPr="00751B10" w:rsidDel="008B6AF4">
                <w:rPr>
                  <w:rFonts w:ascii="Consolas" w:eastAsia="Times New Roman" w:hAnsi="Consolas" w:cs="Times New Roman"/>
                  <w:color w:val="D4D4D4"/>
                  <w:sz w:val="21"/>
                  <w:szCs w:val="21"/>
                </w:rPr>
                <w:delText>}</w:delText>
              </w:r>
            </w:del>
          </w:p>
          <w:p w14:paraId="7107BD15" w14:textId="77777777" w:rsidR="00ED1509" w:rsidRPr="00751B10" w:rsidDel="008B6AF4" w:rsidRDefault="00ED1509">
            <w:pPr>
              <w:pStyle w:val="Heading1Numbered"/>
              <w:rPr>
                <w:del w:id="14545" w:author="Donovan Goode" w:date="2018-11-09T10:04:00Z"/>
                <w:rFonts w:ascii="Consolas" w:eastAsia="Times New Roman" w:hAnsi="Consolas" w:cs="Times New Roman"/>
                <w:color w:val="D4D4D4"/>
                <w:sz w:val="21"/>
                <w:szCs w:val="21"/>
              </w:rPr>
              <w:pPrChange w:id="14546" w:author="Donovan Goode" w:date="2018-11-09T10:05:00Z">
                <w:pPr>
                  <w:framePr w:hSpace="180" w:wrap="around" w:vAnchor="text" w:hAnchor="margin" w:xAlign="center" w:y="130"/>
                  <w:shd w:val="clear" w:color="auto" w:fill="1E1E1E"/>
                  <w:spacing w:line="285" w:lineRule="atLeast"/>
                </w:pPr>
              </w:pPrChange>
            </w:pPr>
            <w:del w:id="14547" w:author="Donovan Goode" w:date="2018-11-09T10:04:00Z">
              <w:r w:rsidRPr="00751B10" w:rsidDel="008B6AF4">
                <w:rPr>
                  <w:rFonts w:ascii="Consolas" w:eastAsia="Times New Roman" w:hAnsi="Consolas" w:cs="Times New Roman"/>
                  <w:color w:val="6A9955"/>
                  <w:sz w:val="21"/>
                  <w:szCs w:val="21"/>
                </w:rPr>
                <w:delText>/*Bubble Color*/</w:delText>
              </w:r>
            </w:del>
          </w:p>
          <w:p w14:paraId="50EDCF48" w14:textId="77777777" w:rsidR="00ED1509" w:rsidRPr="00751B10" w:rsidDel="008B6AF4" w:rsidRDefault="00ED1509">
            <w:pPr>
              <w:pStyle w:val="Heading1Numbered"/>
              <w:rPr>
                <w:del w:id="14548" w:author="Donovan Goode" w:date="2018-11-09T10:04:00Z"/>
                <w:rFonts w:ascii="Consolas" w:eastAsia="Times New Roman" w:hAnsi="Consolas" w:cs="Times New Roman"/>
                <w:color w:val="D4D4D4"/>
                <w:sz w:val="21"/>
                <w:szCs w:val="21"/>
              </w:rPr>
              <w:pPrChange w:id="14549" w:author="Donovan Goode" w:date="2018-11-09T10:05:00Z">
                <w:pPr>
                  <w:framePr w:hSpace="180" w:wrap="around" w:vAnchor="text" w:hAnchor="margin" w:xAlign="center" w:y="130"/>
                  <w:shd w:val="clear" w:color="auto" w:fill="1E1E1E"/>
                  <w:spacing w:line="285" w:lineRule="atLeast"/>
                </w:pPr>
              </w:pPrChange>
            </w:pPr>
            <w:del w:id="14550" w:author="Donovan Goode"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.bs-wizard-dot</w:delText>
              </w:r>
              <w:r w:rsidRPr="00751B10" w:rsidDel="008B6AF4">
                <w:rPr>
                  <w:rFonts w:ascii="Consolas" w:eastAsia="Times New Roman" w:hAnsi="Consolas" w:cs="Times New Roman"/>
                  <w:color w:val="D4D4D4"/>
                  <w:sz w:val="21"/>
                  <w:szCs w:val="21"/>
                </w:rPr>
                <w:delText xml:space="preserve"> {</w:delText>
              </w:r>
            </w:del>
          </w:p>
          <w:p w14:paraId="4E35D259" w14:textId="77777777" w:rsidR="00ED1509" w:rsidRPr="00751B10" w:rsidDel="008B6AF4" w:rsidRDefault="00ED1509">
            <w:pPr>
              <w:pStyle w:val="Heading1Numbered"/>
              <w:rPr>
                <w:del w:id="14551" w:author="Donovan Goode" w:date="2018-11-09T10:04:00Z"/>
                <w:rFonts w:ascii="Consolas" w:eastAsia="Times New Roman" w:hAnsi="Consolas" w:cs="Times New Roman"/>
                <w:color w:val="D4D4D4"/>
                <w:sz w:val="21"/>
                <w:szCs w:val="21"/>
              </w:rPr>
              <w:pPrChange w:id="14552" w:author="Donovan Goode" w:date="2018-11-09T10:05:00Z">
                <w:pPr>
                  <w:framePr w:hSpace="180" w:wrap="around" w:vAnchor="text" w:hAnchor="margin" w:xAlign="center" w:y="130"/>
                  <w:shd w:val="clear" w:color="auto" w:fill="1E1E1E"/>
                  <w:spacing w:line="285" w:lineRule="atLeast"/>
                </w:pPr>
              </w:pPrChange>
            </w:pPr>
            <w:del w:id="14553"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position</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absolute</w:delText>
              </w:r>
              <w:r w:rsidRPr="00751B10" w:rsidDel="008B6AF4">
                <w:rPr>
                  <w:rFonts w:ascii="Consolas" w:eastAsia="Times New Roman" w:hAnsi="Consolas" w:cs="Times New Roman"/>
                  <w:color w:val="D4D4D4"/>
                  <w:sz w:val="21"/>
                  <w:szCs w:val="21"/>
                </w:rPr>
                <w:delText>;</w:delText>
              </w:r>
            </w:del>
          </w:p>
          <w:p w14:paraId="01D38E55" w14:textId="77777777" w:rsidR="00ED1509" w:rsidRPr="00751B10" w:rsidDel="008B6AF4" w:rsidRDefault="00ED1509">
            <w:pPr>
              <w:pStyle w:val="Heading1Numbered"/>
              <w:rPr>
                <w:del w:id="14554" w:author="Donovan Goode" w:date="2018-11-09T10:04:00Z"/>
                <w:rFonts w:ascii="Consolas" w:eastAsia="Times New Roman" w:hAnsi="Consolas" w:cs="Times New Roman"/>
                <w:color w:val="D4D4D4"/>
                <w:sz w:val="21"/>
                <w:szCs w:val="21"/>
              </w:rPr>
              <w:pPrChange w:id="14555" w:author="Donovan Goode" w:date="2018-11-09T10:05:00Z">
                <w:pPr>
                  <w:framePr w:hSpace="180" w:wrap="around" w:vAnchor="text" w:hAnchor="margin" w:xAlign="center" w:y="130"/>
                  <w:shd w:val="clear" w:color="auto" w:fill="1E1E1E"/>
                  <w:spacing w:line="285" w:lineRule="atLeast"/>
                </w:pPr>
              </w:pPrChange>
            </w:pPr>
            <w:del w:id="14556"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width</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30px</w:delText>
              </w:r>
              <w:r w:rsidRPr="00751B10" w:rsidDel="008B6AF4">
                <w:rPr>
                  <w:rFonts w:ascii="Consolas" w:eastAsia="Times New Roman" w:hAnsi="Consolas" w:cs="Times New Roman"/>
                  <w:color w:val="D4D4D4"/>
                  <w:sz w:val="21"/>
                  <w:szCs w:val="21"/>
                </w:rPr>
                <w:delText>;</w:delText>
              </w:r>
            </w:del>
          </w:p>
          <w:p w14:paraId="2C07F8DE" w14:textId="77777777" w:rsidR="00ED1509" w:rsidRPr="00751B10" w:rsidDel="008B6AF4" w:rsidRDefault="00ED1509">
            <w:pPr>
              <w:pStyle w:val="Heading1Numbered"/>
              <w:rPr>
                <w:del w:id="14557" w:author="Donovan Goode" w:date="2018-11-09T10:04:00Z"/>
                <w:rFonts w:ascii="Consolas" w:eastAsia="Times New Roman" w:hAnsi="Consolas" w:cs="Times New Roman"/>
                <w:color w:val="D4D4D4"/>
                <w:sz w:val="21"/>
                <w:szCs w:val="21"/>
              </w:rPr>
              <w:pPrChange w:id="14558" w:author="Donovan Goode" w:date="2018-11-09T10:05:00Z">
                <w:pPr>
                  <w:framePr w:hSpace="180" w:wrap="around" w:vAnchor="text" w:hAnchor="margin" w:xAlign="center" w:y="130"/>
                  <w:shd w:val="clear" w:color="auto" w:fill="1E1E1E"/>
                  <w:spacing w:line="285" w:lineRule="atLeast"/>
                </w:pPr>
              </w:pPrChange>
            </w:pPr>
            <w:del w:id="14559"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height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30px</w:delText>
              </w:r>
              <w:r w:rsidRPr="00751B10" w:rsidDel="008B6AF4">
                <w:rPr>
                  <w:rFonts w:ascii="Consolas" w:eastAsia="Times New Roman" w:hAnsi="Consolas" w:cs="Times New Roman"/>
                  <w:color w:val="D4D4D4"/>
                  <w:sz w:val="21"/>
                  <w:szCs w:val="21"/>
                </w:rPr>
                <w:delText>;</w:delText>
              </w:r>
            </w:del>
          </w:p>
          <w:p w14:paraId="48E33A03" w14:textId="77777777" w:rsidR="00ED1509" w:rsidRPr="00751B10" w:rsidDel="008B6AF4" w:rsidRDefault="00ED1509">
            <w:pPr>
              <w:pStyle w:val="Heading1Numbered"/>
              <w:rPr>
                <w:del w:id="14560" w:author="Donovan Goode" w:date="2018-11-09T10:04:00Z"/>
                <w:rFonts w:ascii="Consolas" w:eastAsia="Times New Roman" w:hAnsi="Consolas" w:cs="Times New Roman"/>
                <w:color w:val="D4D4D4"/>
                <w:sz w:val="21"/>
                <w:szCs w:val="21"/>
              </w:rPr>
              <w:pPrChange w:id="14561" w:author="Donovan Goode" w:date="2018-11-09T10:05:00Z">
                <w:pPr>
                  <w:framePr w:hSpace="180" w:wrap="around" w:vAnchor="text" w:hAnchor="margin" w:xAlign="center" w:y="130"/>
                  <w:shd w:val="clear" w:color="auto" w:fill="1E1E1E"/>
                  <w:spacing w:line="285" w:lineRule="atLeast"/>
                </w:pPr>
              </w:pPrChange>
            </w:pPr>
            <w:del w:id="14562"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display</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block</w:delText>
              </w:r>
              <w:r w:rsidRPr="00751B10" w:rsidDel="008B6AF4">
                <w:rPr>
                  <w:rFonts w:ascii="Consolas" w:eastAsia="Times New Roman" w:hAnsi="Consolas" w:cs="Times New Roman"/>
                  <w:color w:val="D4D4D4"/>
                  <w:sz w:val="21"/>
                  <w:szCs w:val="21"/>
                </w:rPr>
                <w:delText>;</w:delText>
              </w:r>
            </w:del>
          </w:p>
          <w:p w14:paraId="50355C02" w14:textId="77777777" w:rsidR="00ED1509" w:rsidRPr="00751B10" w:rsidDel="008B6AF4" w:rsidRDefault="00ED1509">
            <w:pPr>
              <w:pStyle w:val="Heading1Numbered"/>
              <w:rPr>
                <w:del w:id="14563" w:author="Donovan Goode" w:date="2018-11-09T10:04:00Z"/>
                <w:rFonts w:ascii="Consolas" w:eastAsia="Times New Roman" w:hAnsi="Consolas" w:cs="Times New Roman"/>
                <w:color w:val="D4D4D4"/>
                <w:sz w:val="21"/>
                <w:szCs w:val="21"/>
              </w:rPr>
              <w:pPrChange w:id="14564" w:author="Donovan Goode" w:date="2018-11-09T10:05:00Z">
                <w:pPr>
                  <w:framePr w:hSpace="180" w:wrap="around" w:vAnchor="text" w:hAnchor="margin" w:xAlign="center" w:y="130"/>
                  <w:shd w:val="clear" w:color="auto" w:fill="1E1E1E"/>
                  <w:spacing w:line="285" w:lineRule="atLeast"/>
                </w:pPr>
              </w:pPrChange>
            </w:pPr>
            <w:del w:id="14565"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gray</w:delText>
              </w:r>
              <w:r w:rsidRPr="00751B10" w:rsidDel="008B6AF4">
                <w:rPr>
                  <w:rFonts w:ascii="Consolas" w:eastAsia="Times New Roman" w:hAnsi="Consolas" w:cs="Times New Roman"/>
                  <w:color w:val="D4D4D4"/>
                  <w:sz w:val="21"/>
                  <w:szCs w:val="21"/>
                </w:rPr>
                <w:delText>;</w:delText>
              </w:r>
            </w:del>
          </w:p>
          <w:p w14:paraId="2A17872E" w14:textId="77777777" w:rsidR="00ED1509" w:rsidRPr="00751B10" w:rsidDel="008B6AF4" w:rsidRDefault="00ED1509">
            <w:pPr>
              <w:pStyle w:val="Heading1Numbered"/>
              <w:rPr>
                <w:del w:id="14566" w:author="Donovan Goode" w:date="2018-11-09T10:04:00Z"/>
                <w:rFonts w:ascii="Consolas" w:eastAsia="Times New Roman" w:hAnsi="Consolas" w:cs="Times New Roman"/>
                <w:color w:val="D4D4D4"/>
                <w:sz w:val="21"/>
                <w:szCs w:val="21"/>
              </w:rPr>
              <w:pPrChange w:id="14567" w:author="Donovan Goode" w:date="2018-11-09T10:05:00Z">
                <w:pPr>
                  <w:framePr w:hSpace="180" w:wrap="around" w:vAnchor="text" w:hAnchor="margin" w:xAlign="center" w:y="130"/>
                  <w:shd w:val="clear" w:color="auto" w:fill="1E1E1E"/>
                  <w:spacing w:line="285" w:lineRule="atLeast"/>
                </w:pPr>
              </w:pPrChange>
            </w:pPr>
            <w:del w:id="14568"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top</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45px</w:delText>
              </w:r>
              <w:r w:rsidRPr="00751B10" w:rsidDel="008B6AF4">
                <w:rPr>
                  <w:rFonts w:ascii="Consolas" w:eastAsia="Times New Roman" w:hAnsi="Consolas" w:cs="Times New Roman"/>
                  <w:color w:val="D4D4D4"/>
                  <w:sz w:val="21"/>
                  <w:szCs w:val="21"/>
                </w:rPr>
                <w:delText>;</w:delText>
              </w:r>
            </w:del>
          </w:p>
          <w:p w14:paraId="63A9AA01" w14:textId="77777777" w:rsidR="00ED1509" w:rsidRPr="00751B10" w:rsidDel="008B6AF4" w:rsidRDefault="00ED1509">
            <w:pPr>
              <w:pStyle w:val="Heading1Numbered"/>
              <w:rPr>
                <w:del w:id="14569" w:author="Donovan Goode" w:date="2018-11-09T10:04:00Z"/>
                <w:rFonts w:ascii="Consolas" w:eastAsia="Times New Roman" w:hAnsi="Consolas" w:cs="Times New Roman"/>
                <w:color w:val="D4D4D4"/>
                <w:sz w:val="21"/>
                <w:szCs w:val="21"/>
              </w:rPr>
              <w:pPrChange w:id="14570" w:author="Donovan Goode" w:date="2018-11-09T10:05:00Z">
                <w:pPr>
                  <w:framePr w:hSpace="180" w:wrap="around" w:vAnchor="text" w:hAnchor="margin" w:xAlign="center" w:y="130"/>
                  <w:shd w:val="clear" w:color="auto" w:fill="1E1E1E"/>
                  <w:spacing w:line="285" w:lineRule="atLeast"/>
                </w:pPr>
              </w:pPrChange>
            </w:pPr>
            <w:del w:id="14571"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left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50%</w:delText>
              </w:r>
              <w:r w:rsidRPr="00751B10" w:rsidDel="008B6AF4">
                <w:rPr>
                  <w:rFonts w:ascii="Consolas" w:eastAsia="Times New Roman" w:hAnsi="Consolas" w:cs="Times New Roman"/>
                  <w:color w:val="D4D4D4"/>
                  <w:sz w:val="21"/>
                  <w:szCs w:val="21"/>
                </w:rPr>
                <w:delText>;</w:delText>
              </w:r>
            </w:del>
          </w:p>
          <w:p w14:paraId="7EEBCE56" w14:textId="77777777" w:rsidR="00ED1509" w:rsidRPr="00751B10" w:rsidDel="008B6AF4" w:rsidRDefault="00ED1509">
            <w:pPr>
              <w:pStyle w:val="Heading1Numbered"/>
              <w:rPr>
                <w:del w:id="14572" w:author="Donovan Goode" w:date="2018-11-09T10:04:00Z"/>
                <w:rFonts w:ascii="Consolas" w:eastAsia="Times New Roman" w:hAnsi="Consolas" w:cs="Times New Roman"/>
                <w:color w:val="D4D4D4"/>
                <w:sz w:val="21"/>
                <w:szCs w:val="21"/>
              </w:rPr>
              <w:pPrChange w:id="14573" w:author="Donovan Goode" w:date="2018-11-09T10:05:00Z">
                <w:pPr>
                  <w:framePr w:hSpace="180" w:wrap="around" w:vAnchor="text" w:hAnchor="margin" w:xAlign="center" w:y="130"/>
                  <w:shd w:val="clear" w:color="auto" w:fill="1E1E1E"/>
                  <w:spacing w:line="285" w:lineRule="atLeast"/>
                </w:pPr>
              </w:pPrChange>
            </w:pPr>
            <w:del w:id="14574"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margin-top</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-15px</w:delText>
              </w:r>
              <w:r w:rsidRPr="00751B10" w:rsidDel="008B6AF4">
                <w:rPr>
                  <w:rFonts w:ascii="Consolas" w:eastAsia="Times New Roman" w:hAnsi="Consolas" w:cs="Times New Roman"/>
                  <w:color w:val="D4D4D4"/>
                  <w:sz w:val="21"/>
                  <w:szCs w:val="21"/>
                </w:rPr>
                <w:delText>;</w:delText>
              </w:r>
            </w:del>
          </w:p>
          <w:p w14:paraId="3757C19D" w14:textId="77777777" w:rsidR="00ED1509" w:rsidRPr="00751B10" w:rsidDel="008B6AF4" w:rsidRDefault="00ED1509">
            <w:pPr>
              <w:pStyle w:val="Heading1Numbered"/>
              <w:rPr>
                <w:del w:id="14575" w:author="Donovan Goode" w:date="2018-11-09T10:04:00Z"/>
                <w:rFonts w:ascii="Consolas" w:eastAsia="Times New Roman" w:hAnsi="Consolas" w:cs="Times New Roman"/>
                <w:color w:val="D4D4D4"/>
                <w:sz w:val="21"/>
                <w:szCs w:val="21"/>
              </w:rPr>
              <w:pPrChange w:id="14576" w:author="Donovan Goode" w:date="2018-11-09T10:05:00Z">
                <w:pPr>
                  <w:framePr w:hSpace="180" w:wrap="around" w:vAnchor="text" w:hAnchor="margin" w:xAlign="center" w:y="130"/>
                  <w:shd w:val="clear" w:color="auto" w:fill="1E1E1E"/>
                  <w:spacing w:line="285" w:lineRule="atLeast"/>
                </w:pPr>
              </w:pPrChange>
            </w:pPr>
            <w:del w:id="14577"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margin-left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-15px</w:delText>
              </w:r>
              <w:r w:rsidRPr="00751B10" w:rsidDel="008B6AF4">
                <w:rPr>
                  <w:rFonts w:ascii="Consolas" w:eastAsia="Times New Roman" w:hAnsi="Consolas" w:cs="Times New Roman"/>
                  <w:color w:val="D4D4D4"/>
                  <w:sz w:val="21"/>
                  <w:szCs w:val="21"/>
                </w:rPr>
                <w:delText>;</w:delText>
              </w:r>
            </w:del>
          </w:p>
          <w:p w14:paraId="3CAB6DFD" w14:textId="77777777" w:rsidR="00ED1509" w:rsidRPr="00751B10" w:rsidDel="008B6AF4" w:rsidRDefault="00ED1509">
            <w:pPr>
              <w:pStyle w:val="Heading1Numbered"/>
              <w:rPr>
                <w:del w:id="14578" w:author="Donovan Goode" w:date="2018-11-09T10:04:00Z"/>
                <w:rFonts w:ascii="Consolas" w:eastAsia="Times New Roman" w:hAnsi="Consolas" w:cs="Times New Roman"/>
                <w:color w:val="D4D4D4"/>
                <w:sz w:val="21"/>
                <w:szCs w:val="21"/>
              </w:rPr>
              <w:pPrChange w:id="14579" w:author="Donovan Goode" w:date="2018-11-09T10:05:00Z">
                <w:pPr>
                  <w:framePr w:hSpace="180" w:wrap="around" w:vAnchor="text" w:hAnchor="margin" w:xAlign="center" w:y="130"/>
                  <w:shd w:val="clear" w:color="auto" w:fill="1E1E1E"/>
                  <w:spacing w:line="285" w:lineRule="atLeast"/>
                </w:pPr>
              </w:pPrChange>
            </w:pPr>
            <w:del w:id="14580"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border-radius</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50%</w:delText>
              </w:r>
              <w:r w:rsidRPr="00751B10" w:rsidDel="008B6AF4">
                <w:rPr>
                  <w:rFonts w:ascii="Consolas" w:eastAsia="Times New Roman" w:hAnsi="Consolas" w:cs="Times New Roman"/>
                  <w:color w:val="D4D4D4"/>
                  <w:sz w:val="21"/>
                  <w:szCs w:val="21"/>
                </w:rPr>
                <w:delText>;</w:delText>
              </w:r>
            </w:del>
          </w:p>
          <w:p w14:paraId="17A76777" w14:textId="77777777" w:rsidR="00ED1509" w:rsidRPr="00751B10" w:rsidDel="008B6AF4" w:rsidRDefault="00ED1509">
            <w:pPr>
              <w:pStyle w:val="Heading1Numbered"/>
              <w:rPr>
                <w:del w:id="14581" w:author="Donovan Goode" w:date="2018-11-09T10:04:00Z"/>
                <w:rFonts w:ascii="Consolas" w:eastAsia="Times New Roman" w:hAnsi="Consolas" w:cs="Times New Roman"/>
                <w:color w:val="D4D4D4"/>
                <w:sz w:val="21"/>
                <w:szCs w:val="21"/>
              </w:rPr>
              <w:pPrChange w:id="14582" w:author="Donovan Goode" w:date="2018-11-09T10:05:00Z">
                <w:pPr>
                  <w:framePr w:hSpace="180" w:wrap="around" w:vAnchor="text" w:hAnchor="margin" w:xAlign="center" w:y="130"/>
                  <w:shd w:val="clear" w:color="auto" w:fill="1E1E1E"/>
                  <w:spacing w:line="285" w:lineRule="atLeast"/>
                </w:pPr>
              </w:pPrChange>
            </w:pPr>
            <w:del w:id="14583" w:author="Donovan Goode" w:date="2018-11-09T10:04:00Z">
              <w:r w:rsidRPr="00751B10" w:rsidDel="008B6AF4">
                <w:rPr>
                  <w:rFonts w:ascii="Consolas" w:eastAsia="Times New Roman" w:hAnsi="Consolas" w:cs="Times New Roman"/>
                  <w:color w:val="D4D4D4"/>
                  <w:sz w:val="21"/>
                  <w:szCs w:val="21"/>
                </w:rPr>
                <w:delText>}</w:delText>
              </w:r>
            </w:del>
          </w:p>
          <w:p w14:paraId="0C3910EF" w14:textId="77777777" w:rsidR="00ED1509" w:rsidRPr="00751B10" w:rsidDel="008B6AF4" w:rsidRDefault="00ED1509">
            <w:pPr>
              <w:pStyle w:val="Heading1Numbered"/>
              <w:rPr>
                <w:del w:id="14584" w:author="Donovan Goode" w:date="2018-11-09T10:04:00Z"/>
                <w:rFonts w:ascii="Consolas" w:eastAsia="Times New Roman" w:hAnsi="Consolas" w:cs="Times New Roman"/>
                <w:color w:val="D4D4D4"/>
                <w:sz w:val="21"/>
                <w:szCs w:val="21"/>
              </w:rPr>
              <w:pPrChange w:id="14585" w:author="Donovan Goode" w:date="2018-11-09T10:05:00Z">
                <w:pPr>
                  <w:framePr w:hSpace="180" w:wrap="around" w:vAnchor="text" w:hAnchor="margin" w:xAlign="center" w:y="130"/>
                  <w:shd w:val="clear" w:color="auto" w:fill="1E1E1E"/>
                  <w:spacing w:line="285" w:lineRule="atLeast"/>
                </w:pPr>
              </w:pPrChange>
            </w:pPr>
            <w:del w:id="14586" w:author="Donovan Goode"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.bs-wizard-dot:after</w:delText>
              </w:r>
              <w:r w:rsidRPr="00751B10" w:rsidDel="008B6AF4">
                <w:rPr>
                  <w:rFonts w:ascii="Consolas" w:eastAsia="Times New Roman" w:hAnsi="Consolas" w:cs="Times New Roman"/>
                  <w:color w:val="D4D4D4"/>
                  <w:sz w:val="21"/>
                  <w:szCs w:val="21"/>
                </w:rPr>
                <w:delText xml:space="preserve"> {</w:delText>
              </w:r>
            </w:del>
          </w:p>
          <w:p w14:paraId="044B45FE" w14:textId="77777777" w:rsidR="00ED1509" w:rsidRPr="00751B10" w:rsidDel="008B6AF4" w:rsidRDefault="00ED1509">
            <w:pPr>
              <w:pStyle w:val="Heading1Numbered"/>
              <w:rPr>
                <w:del w:id="14587" w:author="Donovan Goode" w:date="2018-11-09T10:04:00Z"/>
                <w:rFonts w:ascii="Consolas" w:eastAsia="Times New Roman" w:hAnsi="Consolas" w:cs="Times New Roman"/>
                <w:color w:val="D4D4D4"/>
                <w:sz w:val="21"/>
                <w:szCs w:val="21"/>
              </w:rPr>
              <w:pPrChange w:id="14588" w:author="Donovan Goode" w:date="2018-11-09T10:05:00Z">
                <w:pPr>
                  <w:framePr w:hSpace="180" w:wrap="around" w:vAnchor="text" w:hAnchor="margin" w:xAlign="center" w:y="130"/>
                  <w:shd w:val="clear" w:color="auto" w:fill="1E1E1E"/>
                  <w:spacing w:line="285" w:lineRule="atLeast"/>
                </w:pPr>
              </w:pPrChange>
            </w:pPr>
            <w:del w:id="14589"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content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 '</w:delText>
              </w:r>
              <w:r w:rsidRPr="00751B10" w:rsidDel="008B6AF4">
                <w:rPr>
                  <w:rFonts w:ascii="Consolas" w:eastAsia="Times New Roman" w:hAnsi="Consolas" w:cs="Times New Roman"/>
                  <w:color w:val="D4D4D4"/>
                  <w:sz w:val="21"/>
                  <w:szCs w:val="21"/>
                </w:rPr>
                <w:delText>;</w:delText>
              </w:r>
            </w:del>
          </w:p>
          <w:p w14:paraId="56C8D858" w14:textId="77777777" w:rsidR="00ED1509" w:rsidRPr="00751B10" w:rsidDel="008B6AF4" w:rsidRDefault="00ED1509">
            <w:pPr>
              <w:pStyle w:val="Heading1Numbered"/>
              <w:rPr>
                <w:del w:id="14590" w:author="Donovan Goode" w:date="2018-11-09T10:04:00Z"/>
                <w:rFonts w:ascii="Consolas" w:eastAsia="Times New Roman" w:hAnsi="Consolas" w:cs="Times New Roman"/>
                <w:color w:val="D4D4D4"/>
                <w:sz w:val="21"/>
                <w:szCs w:val="21"/>
              </w:rPr>
              <w:pPrChange w:id="14591" w:author="Donovan Goode" w:date="2018-11-09T10:05:00Z">
                <w:pPr>
                  <w:framePr w:hSpace="180" w:wrap="around" w:vAnchor="text" w:hAnchor="margin" w:xAlign="center" w:y="130"/>
                  <w:shd w:val="clear" w:color="auto" w:fill="1E1E1E"/>
                  <w:spacing w:line="285" w:lineRule="atLeast"/>
                </w:pPr>
              </w:pPrChange>
            </w:pPr>
            <w:del w:id="14592"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width</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14px</w:delText>
              </w:r>
              <w:r w:rsidRPr="00751B10" w:rsidDel="008B6AF4">
                <w:rPr>
                  <w:rFonts w:ascii="Consolas" w:eastAsia="Times New Roman" w:hAnsi="Consolas" w:cs="Times New Roman"/>
                  <w:color w:val="D4D4D4"/>
                  <w:sz w:val="21"/>
                  <w:szCs w:val="21"/>
                </w:rPr>
                <w:delText>;</w:delText>
              </w:r>
            </w:del>
          </w:p>
          <w:p w14:paraId="72209536" w14:textId="77777777" w:rsidR="00ED1509" w:rsidRPr="00751B10" w:rsidDel="008B6AF4" w:rsidRDefault="00ED1509">
            <w:pPr>
              <w:pStyle w:val="Heading1Numbered"/>
              <w:rPr>
                <w:del w:id="14593" w:author="Donovan Goode" w:date="2018-11-09T10:04:00Z"/>
                <w:rFonts w:ascii="Consolas" w:eastAsia="Times New Roman" w:hAnsi="Consolas" w:cs="Times New Roman"/>
                <w:color w:val="D4D4D4"/>
                <w:sz w:val="21"/>
                <w:szCs w:val="21"/>
              </w:rPr>
              <w:pPrChange w:id="14594" w:author="Donovan Goode" w:date="2018-11-09T10:05:00Z">
                <w:pPr>
                  <w:framePr w:hSpace="180" w:wrap="around" w:vAnchor="text" w:hAnchor="margin" w:xAlign="center" w:y="130"/>
                  <w:shd w:val="clear" w:color="auto" w:fill="1E1E1E"/>
                  <w:spacing w:line="285" w:lineRule="atLeast"/>
                </w:pPr>
              </w:pPrChange>
            </w:pPr>
            <w:del w:id="14595"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height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14px</w:delText>
              </w:r>
              <w:r w:rsidRPr="00751B10" w:rsidDel="008B6AF4">
                <w:rPr>
                  <w:rFonts w:ascii="Consolas" w:eastAsia="Times New Roman" w:hAnsi="Consolas" w:cs="Times New Roman"/>
                  <w:color w:val="D4D4D4"/>
                  <w:sz w:val="21"/>
                  <w:szCs w:val="21"/>
                </w:rPr>
                <w:delText>;</w:delText>
              </w:r>
            </w:del>
          </w:p>
          <w:p w14:paraId="67093260" w14:textId="77777777" w:rsidR="00ED1509" w:rsidRPr="00751B10" w:rsidDel="008B6AF4" w:rsidRDefault="00ED1509">
            <w:pPr>
              <w:pStyle w:val="Heading1Numbered"/>
              <w:rPr>
                <w:del w:id="14596" w:author="Donovan Goode" w:date="2018-11-09T10:04:00Z"/>
                <w:rFonts w:ascii="Consolas" w:eastAsia="Times New Roman" w:hAnsi="Consolas" w:cs="Times New Roman"/>
                <w:color w:val="D4D4D4"/>
                <w:sz w:val="21"/>
                <w:szCs w:val="21"/>
              </w:rPr>
              <w:pPrChange w:id="14597" w:author="Donovan Goode" w:date="2018-11-09T10:05:00Z">
                <w:pPr>
                  <w:framePr w:hSpace="180" w:wrap="around" w:vAnchor="text" w:hAnchor="margin" w:xAlign="center" w:y="130"/>
                  <w:shd w:val="clear" w:color="auto" w:fill="1E1E1E"/>
                  <w:spacing w:line="285" w:lineRule="atLeast"/>
                </w:pPr>
              </w:pPrChange>
            </w:pPr>
            <w:del w:id="14598"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#337ab7</w:delText>
              </w:r>
              <w:r w:rsidRPr="00751B10" w:rsidDel="008B6AF4">
                <w:rPr>
                  <w:rFonts w:ascii="Consolas" w:eastAsia="Times New Roman" w:hAnsi="Consolas" w:cs="Times New Roman"/>
                  <w:color w:val="D4D4D4"/>
                  <w:sz w:val="21"/>
                  <w:szCs w:val="21"/>
                </w:rPr>
                <w:delText>;</w:delText>
              </w:r>
            </w:del>
          </w:p>
          <w:p w14:paraId="66DE6D28" w14:textId="77777777" w:rsidR="00ED1509" w:rsidRPr="00751B10" w:rsidDel="008B6AF4" w:rsidRDefault="00ED1509">
            <w:pPr>
              <w:pStyle w:val="Heading1Numbered"/>
              <w:rPr>
                <w:del w:id="14599" w:author="Donovan Goode" w:date="2018-11-09T10:04:00Z"/>
                <w:rFonts w:ascii="Consolas" w:eastAsia="Times New Roman" w:hAnsi="Consolas" w:cs="Times New Roman"/>
                <w:color w:val="D4D4D4"/>
                <w:sz w:val="21"/>
                <w:szCs w:val="21"/>
              </w:rPr>
              <w:pPrChange w:id="14600" w:author="Donovan Goode" w:date="2018-11-09T10:05:00Z">
                <w:pPr>
                  <w:framePr w:hSpace="180" w:wrap="around" w:vAnchor="text" w:hAnchor="margin" w:xAlign="center" w:y="130"/>
                  <w:shd w:val="clear" w:color="auto" w:fill="1E1E1E"/>
                  <w:spacing w:line="285" w:lineRule="atLeast"/>
                </w:pPr>
              </w:pPrChange>
            </w:pPr>
            <w:del w:id="14601"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7E0E8107" w14:textId="77777777" w:rsidR="00ED1509" w:rsidRPr="00751B10" w:rsidDel="008B6AF4" w:rsidRDefault="00ED1509">
            <w:pPr>
              <w:pStyle w:val="Heading1Numbered"/>
              <w:rPr>
                <w:del w:id="14602" w:author="Donovan Goode" w:date="2018-11-09T10:04:00Z"/>
                <w:rFonts w:ascii="Consolas" w:eastAsia="Times New Roman" w:hAnsi="Consolas" w:cs="Times New Roman"/>
                <w:color w:val="D4D4D4"/>
                <w:sz w:val="21"/>
                <w:szCs w:val="21"/>
              </w:rPr>
              <w:pPrChange w:id="14603" w:author="Donovan Goode" w:date="2018-11-09T10:05:00Z">
                <w:pPr>
                  <w:framePr w:hSpace="180" w:wrap="around" w:vAnchor="text" w:hAnchor="margin" w:xAlign="center" w:y="130"/>
                  <w:shd w:val="clear" w:color="auto" w:fill="1E1E1E"/>
                  <w:spacing w:line="285" w:lineRule="atLeast"/>
                </w:pPr>
              </w:pPrChange>
            </w:pPr>
            <w:del w:id="14604"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border-radius</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50px</w:delText>
              </w:r>
              <w:r w:rsidRPr="00751B10" w:rsidDel="008B6AF4">
                <w:rPr>
                  <w:rFonts w:ascii="Consolas" w:eastAsia="Times New Roman" w:hAnsi="Consolas" w:cs="Times New Roman"/>
                  <w:color w:val="D4D4D4"/>
                  <w:sz w:val="21"/>
                  <w:szCs w:val="21"/>
                </w:rPr>
                <w:delText>;</w:delText>
              </w:r>
            </w:del>
          </w:p>
          <w:p w14:paraId="0D78E028" w14:textId="77777777" w:rsidR="00ED1509" w:rsidRPr="00751B10" w:rsidDel="008B6AF4" w:rsidRDefault="00ED1509">
            <w:pPr>
              <w:pStyle w:val="Heading1Numbered"/>
              <w:rPr>
                <w:del w:id="14605" w:author="Donovan Goode" w:date="2018-11-09T10:04:00Z"/>
                <w:rFonts w:ascii="Consolas" w:eastAsia="Times New Roman" w:hAnsi="Consolas" w:cs="Times New Roman"/>
                <w:color w:val="D4D4D4"/>
                <w:sz w:val="21"/>
                <w:szCs w:val="21"/>
              </w:rPr>
              <w:pPrChange w:id="14606" w:author="Donovan Goode" w:date="2018-11-09T10:05:00Z">
                <w:pPr>
                  <w:framePr w:hSpace="180" w:wrap="around" w:vAnchor="text" w:hAnchor="margin" w:xAlign="center" w:y="130"/>
                  <w:shd w:val="clear" w:color="auto" w:fill="1E1E1E"/>
                  <w:spacing w:line="285" w:lineRule="atLeast"/>
                </w:pPr>
              </w:pPrChange>
            </w:pPr>
            <w:del w:id="14607"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position</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absolute</w:delText>
              </w:r>
              <w:r w:rsidRPr="00751B10" w:rsidDel="008B6AF4">
                <w:rPr>
                  <w:rFonts w:ascii="Consolas" w:eastAsia="Times New Roman" w:hAnsi="Consolas" w:cs="Times New Roman"/>
                  <w:color w:val="D4D4D4"/>
                  <w:sz w:val="21"/>
                  <w:szCs w:val="21"/>
                </w:rPr>
                <w:delText>;</w:delText>
              </w:r>
            </w:del>
          </w:p>
          <w:p w14:paraId="713C26AF" w14:textId="77777777" w:rsidR="00ED1509" w:rsidRPr="00751B10" w:rsidDel="008B6AF4" w:rsidRDefault="00ED1509">
            <w:pPr>
              <w:pStyle w:val="Heading1Numbered"/>
              <w:rPr>
                <w:del w:id="14608" w:author="Donovan Goode" w:date="2018-11-09T10:04:00Z"/>
                <w:rFonts w:ascii="Consolas" w:eastAsia="Times New Roman" w:hAnsi="Consolas" w:cs="Times New Roman"/>
                <w:color w:val="D4D4D4"/>
                <w:sz w:val="21"/>
                <w:szCs w:val="21"/>
              </w:rPr>
              <w:pPrChange w:id="14609" w:author="Donovan Goode" w:date="2018-11-09T10:05:00Z">
                <w:pPr>
                  <w:framePr w:hSpace="180" w:wrap="around" w:vAnchor="text" w:hAnchor="margin" w:xAlign="center" w:y="130"/>
                  <w:shd w:val="clear" w:color="auto" w:fill="1E1E1E"/>
                  <w:spacing w:line="285" w:lineRule="atLeast"/>
                </w:pPr>
              </w:pPrChange>
            </w:pPr>
            <w:del w:id="14610"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top</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8px</w:delText>
              </w:r>
              <w:r w:rsidRPr="00751B10" w:rsidDel="008B6AF4">
                <w:rPr>
                  <w:rFonts w:ascii="Consolas" w:eastAsia="Times New Roman" w:hAnsi="Consolas" w:cs="Times New Roman"/>
                  <w:color w:val="D4D4D4"/>
                  <w:sz w:val="21"/>
                  <w:szCs w:val="21"/>
                </w:rPr>
                <w:delText>;</w:delText>
              </w:r>
            </w:del>
          </w:p>
          <w:p w14:paraId="2BA504B5" w14:textId="77777777" w:rsidR="00ED1509" w:rsidRPr="00751B10" w:rsidDel="008B6AF4" w:rsidRDefault="00ED1509">
            <w:pPr>
              <w:pStyle w:val="Heading1Numbered"/>
              <w:rPr>
                <w:del w:id="14611" w:author="Donovan Goode" w:date="2018-11-09T10:04:00Z"/>
                <w:rFonts w:ascii="Consolas" w:eastAsia="Times New Roman" w:hAnsi="Consolas" w:cs="Times New Roman"/>
                <w:color w:val="D4D4D4"/>
                <w:sz w:val="21"/>
                <w:szCs w:val="21"/>
              </w:rPr>
              <w:pPrChange w:id="14612" w:author="Donovan Goode" w:date="2018-11-09T10:05:00Z">
                <w:pPr>
                  <w:framePr w:hSpace="180" w:wrap="around" w:vAnchor="text" w:hAnchor="margin" w:xAlign="center" w:y="130"/>
                  <w:shd w:val="clear" w:color="auto" w:fill="1E1E1E"/>
                  <w:spacing w:line="285" w:lineRule="atLeast"/>
                </w:pPr>
              </w:pPrChange>
            </w:pPr>
            <w:del w:id="14613"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left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8px</w:delText>
              </w:r>
              <w:r w:rsidRPr="00751B10" w:rsidDel="008B6AF4">
                <w:rPr>
                  <w:rFonts w:ascii="Consolas" w:eastAsia="Times New Roman" w:hAnsi="Consolas" w:cs="Times New Roman"/>
                  <w:color w:val="D4D4D4"/>
                  <w:sz w:val="21"/>
                  <w:szCs w:val="21"/>
                </w:rPr>
                <w:delText>;</w:delText>
              </w:r>
            </w:del>
          </w:p>
          <w:p w14:paraId="74B2546A" w14:textId="77777777" w:rsidR="00ED1509" w:rsidRPr="00751B10" w:rsidDel="008B6AF4" w:rsidRDefault="00ED1509">
            <w:pPr>
              <w:pStyle w:val="Heading1Numbered"/>
              <w:rPr>
                <w:del w:id="14614" w:author="Donovan Goode" w:date="2018-11-09T10:04:00Z"/>
                <w:rFonts w:ascii="Consolas" w:eastAsia="Times New Roman" w:hAnsi="Consolas" w:cs="Times New Roman"/>
                <w:color w:val="D4D4D4"/>
                <w:sz w:val="21"/>
                <w:szCs w:val="21"/>
              </w:rPr>
              <w:pPrChange w:id="14615" w:author="Donovan Goode" w:date="2018-11-09T10:05:00Z">
                <w:pPr>
                  <w:framePr w:hSpace="180" w:wrap="around" w:vAnchor="text" w:hAnchor="margin" w:xAlign="center" w:y="130"/>
                  <w:shd w:val="clear" w:color="auto" w:fill="1E1E1E"/>
                  <w:spacing w:line="285" w:lineRule="atLeast"/>
                </w:pPr>
              </w:pPrChange>
            </w:pPr>
            <w:del w:id="14616" w:author="Donovan Goode" w:date="2018-11-09T10:04:00Z">
              <w:r w:rsidRPr="00751B10" w:rsidDel="008B6AF4">
                <w:rPr>
                  <w:rFonts w:ascii="Consolas" w:eastAsia="Times New Roman" w:hAnsi="Consolas" w:cs="Times New Roman"/>
                  <w:color w:val="D4D4D4"/>
                  <w:sz w:val="21"/>
                  <w:szCs w:val="21"/>
                </w:rPr>
                <w:delText>}</w:delText>
              </w:r>
            </w:del>
          </w:p>
          <w:p w14:paraId="785D5D57" w14:textId="77777777" w:rsidR="00ED1509" w:rsidRPr="00751B10" w:rsidDel="008B6AF4" w:rsidRDefault="00ED1509">
            <w:pPr>
              <w:pStyle w:val="Heading1Numbered"/>
              <w:rPr>
                <w:del w:id="14617" w:author="Donovan Goode" w:date="2018-11-09T10:04:00Z"/>
                <w:rFonts w:ascii="Consolas" w:eastAsia="Times New Roman" w:hAnsi="Consolas" w:cs="Times New Roman"/>
                <w:color w:val="D4D4D4"/>
                <w:sz w:val="21"/>
                <w:szCs w:val="21"/>
              </w:rPr>
              <w:pPrChange w:id="14618" w:author="Donovan Goode" w:date="2018-11-09T10:05:00Z">
                <w:pPr>
                  <w:framePr w:hSpace="180" w:wrap="around" w:vAnchor="text" w:hAnchor="margin" w:xAlign="center" w:y="130"/>
                  <w:shd w:val="clear" w:color="auto" w:fill="1E1E1E"/>
                  <w:spacing w:line="285" w:lineRule="atLeast"/>
                </w:pPr>
              </w:pPrChange>
            </w:pPr>
            <w:del w:id="14619" w:author="Donovan Goode" w:date="2018-11-09T10:04:00Z">
              <w:r w:rsidRPr="00751B10" w:rsidDel="008B6AF4">
                <w:rPr>
                  <w:rFonts w:ascii="Consolas" w:eastAsia="Times New Roman" w:hAnsi="Consolas" w:cs="Times New Roman"/>
                  <w:color w:val="6A9955"/>
                  <w:sz w:val="21"/>
                  <w:szCs w:val="21"/>
                </w:rPr>
                <w:delText>/*Disabled bubble border*/</w:delText>
              </w:r>
            </w:del>
          </w:p>
          <w:p w14:paraId="30D2D61B" w14:textId="77777777" w:rsidR="00ED1509" w:rsidRPr="00751B10" w:rsidDel="008B6AF4" w:rsidRDefault="00ED1509">
            <w:pPr>
              <w:pStyle w:val="Heading1Numbered"/>
              <w:rPr>
                <w:del w:id="14620" w:author="Donovan Goode" w:date="2018-11-09T10:04:00Z"/>
                <w:rFonts w:ascii="Consolas" w:eastAsia="Times New Roman" w:hAnsi="Consolas" w:cs="Times New Roman"/>
                <w:color w:val="D4D4D4"/>
                <w:sz w:val="21"/>
                <w:szCs w:val="21"/>
              </w:rPr>
              <w:pPrChange w:id="14621" w:author="Donovan Goode" w:date="2018-11-09T10:05:00Z">
                <w:pPr>
                  <w:framePr w:hSpace="180" w:wrap="around" w:vAnchor="text" w:hAnchor="margin" w:xAlign="center" w:y="130"/>
                  <w:shd w:val="clear" w:color="auto" w:fill="1E1E1E"/>
                  <w:spacing w:line="285" w:lineRule="atLeast"/>
                </w:pPr>
              </w:pPrChange>
            </w:pPr>
            <w:del w:id="14622" w:author="Donovan Goode"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.bs-wizard-step.disabled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.bs-wizard-dot</w:delText>
              </w:r>
              <w:r w:rsidRPr="00751B10" w:rsidDel="008B6AF4">
                <w:rPr>
                  <w:rFonts w:ascii="Consolas" w:eastAsia="Times New Roman" w:hAnsi="Consolas" w:cs="Times New Roman"/>
                  <w:color w:val="D4D4D4"/>
                  <w:sz w:val="21"/>
                  <w:szCs w:val="21"/>
                </w:rPr>
                <w:delText xml:space="preserve"> {</w:delText>
              </w:r>
            </w:del>
          </w:p>
          <w:p w14:paraId="236C9B42" w14:textId="77777777" w:rsidR="00ED1509" w:rsidRPr="00751B10" w:rsidDel="008B6AF4" w:rsidRDefault="00ED1509">
            <w:pPr>
              <w:pStyle w:val="Heading1Numbered"/>
              <w:rPr>
                <w:del w:id="14623" w:author="Donovan Goode" w:date="2018-11-09T10:04:00Z"/>
                <w:rFonts w:ascii="Consolas" w:eastAsia="Times New Roman" w:hAnsi="Consolas" w:cs="Times New Roman"/>
                <w:color w:val="D4D4D4"/>
                <w:sz w:val="21"/>
                <w:szCs w:val="21"/>
              </w:rPr>
              <w:pPrChange w:id="14624" w:author="Donovan Goode" w:date="2018-11-09T10:05:00Z">
                <w:pPr>
                  <w:framePr w:hSpace="180" w:wrap="around" w:vAnchor="text" w:hAnchor="margin" w:xAlign="center" w:y="130"/>
                  <w:shd w:val="clear" w:color="auto" w:fill="1E1E1E"/>
                  <w:spacing w:line="285" w:lineRule="atLeast"/>
                </w:pPr>
              </w:pPrChange>
            </w:pPr>
            <w:del w:id="14625"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#f5f5f5</w:delText>
              </w:r>
              <w:r w:rsidRPr="00751B10" w:rsidDel="008B6AF4">
                <w:rPr>
                  <w:rFonts w:ascii="Consolas" w:eastAsia="Times New Roman" w:hAnsi="Consolas" w:cs="Times New Roman"/>
                  <w:color w:val="D4D4D4"/>
                  <w:sz w:val="21"/>
                  <w:szCs w:val="21"/>
                </w:rPr>
                <w:delText>;</w:delText>
              </w:r>
            </w:del>
          </w:p>
          <w:p w14:paraId="188CF777" w14:textId="77777777" w:rsidR="00ED1509" w:rsidRPr="00751B10" w:rsidDel="008B6AF4" w:rsidRDefault="00ED1509">
            <w:pPr>
              <w:pStyle w:val="Heading1Numbered"/>
              <w:rPr>
                <w:del w:id="14626" w:author="Donovan Goode" w:date="2018-11-09T10:04:00Z"/>
                <w:rFonts w:ascii="Consolas" w:eastAsia="Times New Roman" w:hAnsi="Consolas" w:cs="Times New Roman"/>
                <w:color w:val="D4D4D4"/>
                <w:sz w:val="21"/>
                <w:szCs w:val="21"/>
              </w:rPr>
              <w:pPrChange w:id="14627" w:author="Donovan Goode" w:date="2018-11-09T10:05:00Z">
                <w:pPr>
                  <w:framePr w:hSpace="180" w:wrap="around" w:vAnchor="text" w:hAnchor="margin" w:xAlign="center" w:y="130"/>
                  <w:shd w:val="clear" w:color="auto" w:fill="1E1E1E"/>
                  <w:spacing w:line="285" w:lineRule="atLeast"/>
                </w:pPr>
              </w:pPrChange>
            </w:pPr>
            <w:del w:id="14628"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border-bottom-style</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solid</w:delText>
              </w:r>
              <w:r w:rsidRPr="00751B10" w:rsidDel="008B6AF4">
                <w:rPr>
                  <w:rFonts w:ascii="Consolas" w:eastAsia="Times New Roman" w:hAnsi="Consolas" w:cs="Times New Roman"/>
                  <w:color w:val="D4D4D4"/>
                  <w:sz w:val="21"/>
                  <w:szCs w:val="21"/>
                </w:rPr>
                <w:delText>;</w:delText>
              </w:r>
            </w:del>
          </w:p>
          <w:p w14:paraId="72FE4474" w14:textId="77777777" w:rsidR="00ED1509" w:rsidRPr="00751B10" w:rsidDel="008B6AF4" w:rsidRDefault="00ED1509">
            <w:pPr>
              <w:pStyle w:val="Heading1Numbered"/>
              <w:rPr>
                <w:del w:id="14629" w:author="Donovan Goode" w:date="2018-11-09T10:04:00Z"/>
                <w:rFonts w:ascii="Consolas" w:eastAsia="Times New Roman" w:hAnsi="Consolas" w:cs="Times New Roman"/>
                <w:color w:val="D4D4D4"/>
                <w:sz w:val="21"/>
                <w:szCs w:val="21"/>
              </w:rPr>
              <w:pPrChange w:id="14630" w:author="Donovan Goode" w:date="2018-11-09T10:05:00Z">
                <w:pPr>
                  <w:framePr w:hSpace="180" w:wrap="around" w:vAnchor="text" w:hAnchor="margin" w:xAlign="center" w:y="130"/>
                  <w:shd w:val="clear" w:color="auto" w:fill="1E1E1E"/>
                  <w:spacing w:line="285" w:lineRule="atLeast"/>
                </w:pPr>
              </w:pPrChange>
            </w:pPr>
            <w:del w:id="14631"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border-color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black</w:delText>
              </w:r>
              <w:r w:rsidRPr="00751B10" w:rsidDel="008B6AF4">
                <w:rPr>
                  <w:rFonts w:ascii="Consolas" w:eastAsia="Times New Roman" w:hAnsi="Consolas" w:cs="Times New Roman"/>
                  <w:color w:val="D4D4D4"/>
                  <w:sz w:val="21"/>
                  <w:szCs w:val="21"/>
                </w:rPr>
                <w:delText>;</w:delText>
              </w:r>
            </w:del>
          </w:p>
          <w:p w14:paraId="1F950723" w14:textId="77777777" w:rsidR="00ED1509" w:rsidRPr="00751B10" w:rsidDel="008B6AF4" w:rsidRDefault="00ED1509">
            <w:pPr>
              <w:pStyle w:val="Heading1Numbered"/>
              <w:rPr>
                <w:del w:id="14632" w:author="Donovan Goode" w:date="2018-11-09T10:04:00Z"/>
                <w:rFonts w:ascii="Consolas" w:eastAsia="Times New Roman" w:hAnsi="Consolas" w:cs="Times New Roman"/>
                <w:color w:val="D4D4D4"/>
                <w:sz w:val="21"/>
                <w:szCs w:val="21"/>
              </w:rPr>
              <w:pPrChange w:id="14633" w:author="Donovan Goode" w:date="2018-11-09T10:05:00Z">
                <w:pPr>
                  <w:framePr w:hSpace="180" w:wrap="around" w:vAnchor="text" w:hAnchor="margin" w:xAlign="center" w:y="130"/>
                  <w:shd w:val="clear" w:color="auto" w:fill="1E1E1E"/>
                  <w:spacing w:line="285" w:lineRule="atLeast"/>
                </w:pPr>
              </w:pPrChange>
            </w:pPr>
            <w:del w:id="14634" w:author="Donovan Goode" w:date="2018-11-09T10:04:00Z">
              <w:r w:rsidRPr="00751B10" w:rsidDel="008B6AF4">
                <w:rPr>
                  <w:rFonts w:ascii="Consolas" w:eastAsia="Times New Roman" w:hAnsi="Consolas" w:cs="Times New Roman"/>
                  <w:color w:val="D4D4D4"/>
                  <w:sz w:val="21"/>
                  <w:szCs w:val="21"/>
                </w:rPr>
                <w:delText>}</w:delText>
              </w:r>
            </w:del>
          </w:p>
          <w:p w14:paraId="333F79E5" w14:textId="77777777" w:rsidR="00ED1509" w:rsidRPr="00751B10" w:rsidDel="008B6AF4" w:rsidRDefault="00ED1509">
            <w:pPr>
              <w:pStyle w:val="Heading1Numbered"/>
              <w:rPr>
                <w:del w:id="14635" w:author="Donovan Goode" w:date="2018-11-09T10:04:00Z"/>
                <w:rFonts w:ascii="Consolas" w:eastAsia="Times New Roman" w:hAnsi="Consolas" w:cs="Times New Roman"/>
                <w:color w:val="D4D4D4"/>
                <w:sz w:val="21"/>
                <w:szCs w:val="21"/>
              </w:rPr>
              <w:pPrChange w:id="14636" w:author="Donovan Goode" w:date="2018-11-09T10:05:00Z">
                <w:pPr>
                  <w:framePr w:hSpace="180" w:wrap="around" w:vAnchor="text" w:hAnchor="margin" w:xAlign="center" w:y="130"/>
                  <w:shd w:val="clear" w:color="auto" w:fill="1E1E1E"/>
                  <w:spacing w:after="240" w:line="285" w:lineRule="atLeast"/>
                </w:pPr>
              </w:pPrChange>
            </w:pPr>
          </w:p>
          <w:p w14:paraId="2534182A" w14:textId="77777777" w:rsidR="00ED1509" w:rsidRPr="00751B10" w:rsidDel="008B6AF4" w:rsidRDefault="00ED1509">
            <w:pPr>
              <w:pStyle w:val="Heading1Numbered"/>
              <w:rPr>
                <w:del w:id="14637" w:author="Donovan Goode" w:date="2018-11-09T10:04:00Z"/>
                <w:rFonts w:ascii="Consolas" w:eastAsia="Times New Roman" w:hAnsi="Consolas" w:cs="Times New Roman"/>
                <w:color w:val="D4D4D4"/>
                <w:sz w:val="21"/>
                <w:szCs w:val="21"/>
              </w:rPr>
              <w:pPrChange w:id="14638" w:author="Donovan Goode" w:date="2018-11-09T10:05:00Z">
                <w:pPr>
                  <w:framePr w:hSpace="180" w:wrap="around" w:vAnchor="text" w:hAnchor="margin" w:xAlign="center" w:y="130"/>
                  <w:shd w:val="clear" w:color="auto" w:fill="1E1E1E"/>
                  <w:spacing w:line="285" w:lineRule="atLeast"/>
                </w:pPr>
              </w:pPrChange>
            </w:pPr>
            <w:del w:id="14639" w:author="Donovan Goode" w:date="2018-11-09T10:04:00Z">
              <w:r w:rsidRPr="00751B10" w:rsidDel="008B6AF4">
                <w:rPr>
                  <w:rFonts w:ascii="Consolas" w:eastAsia="Times New Roman" w:hAnsi="Consolas" w:cs="Times New Roman"/>
                  <w:color w:val="6A9955"/>
                  <w:sz w:val="21"/>
                  <w:szCs w:val="21"/>
                </w:rPr>
                <w:delText>/*Step 1 Background Color and Text Color*/</w:delText>
              </w:r>
            </w:del>
          </w:p>
          <w:p w14:paraId="5A8FD228" w14:textId="77777777" w:rsidR="00ED1509" w:rsidRPr="00751B10" w:rsidDel="008B6AF4" w:rsidRDefault="00ED1509">
            <w:pPr>
              <w:pStyle w:val="Heading1Numbered"/>
              <w:rPr>
                <w:del w:id="14640" w:author="Donovan Goode" w:date="2018-11-09T10:04:00Z"/>
                <w:rFonts w:ascii="Consolas" w:eastAsia="Times New Roman" w:hAnsi="Consolas" w:cs="Times New Roman"/>
                <w:color w:val="D4D4D4"/>
                <w:sz w:val="21"/>
                <w:szCs w:val="21"/>
              </w:rPr>
              <w:pPrChange w:id="14641" w:author="Donovan Goode" w:date="2018-11-09T10:05:00Z">
                <w:pPr>
                  <w:framePr w:hSpace="180" w:wrap="around" w:vAnchor="text" w:hAnchor="margin" w:xAlign="center" w:y="130"/>
                  <w:shd w:val="clear" w:color="auto" w:fill="1E1E1E"/>
                  <w:spacing w:line="285" w:lineRule="atLeast"/>
                </w:pPr>
              </w:pPrChange>
            </w:pPr>
            <w:del w:id="14642" w:author="Donovan Goode" w:date="2018-11-09T10:04:00Z">
              <w:r w:rsidRPr="00751B10" w:rsidDel="008B6AF4">
                <w:rPr>
                  <w:rFonts w:ascii="Consolas" w:eastAsia="Times New Roman" w:hAnsi="Consolas" w:cs="Times New Roman"/>
                  <w:color w:val="D7BA7D"/>
                  <w:sz w:val="21"/>
                  <w:szCs w:val="21"/>
                </w:rPr>
                <w:delText xml:space="preserve">body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div.container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div.xrm-editable-html.xrm-attribute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div:nth-child(</w:delText>
              </w:r>
              <w:r w:rsidRPr="00751B10" w:rsidDel="008B6AF4">
                <w:rPr>
                  <w:rFonts w:ascii="Consolas" w:eastAsia="Times New Roman" w:hAnsi="Consolas" w:cs="Times New Roman"/>
                  <w:color w:val="B5CEA8"/>
                  <w:sz w:val="21"/>
                  <w:szCs w:val="21"/>
                </w:rPr>
                <w:delText>1</w:delText>
              </w:r>
              <w:r w:rsidRPr="00751B10" w:rsidDel="008B6AF4">
                <w:rPr>
                  <w:rFonts w:ascii="Consolas" w:eastAsia="Times New Roman" w:hAnsi="Consolas" w:cs="Times New Roman"/>
                  <w:color w:val="D7BA7D"/>
                  <w:sz w:val="21"/>
                  <w:szCs w:val="21"/>
                </w:rPr>
                <w:delText xml:space="preserv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div.text-center.bs-wizard-stepnum</w:delText>
              </w:r>
              <w:r w:rsidRPr="00751B10" w:rsidDel="008B6AF4">
                <w:rPr>
                  <w:rFonts w:ascii="Consolas" w:eastAsia="Times New Roman" w:hAnsi="Consolas" w:cs="Times New Roman"/>
                  <w:color w:val="D4D4D4"/>
                  <w:sz w:val="21"/>
                  <w:szCs w:val="21"/>
                </w:rPr>
                <w:delText xml:space="preserve"> {</w:delText>
              </w:r>
            </w:del>
          </w:p>
          <w:p w14:paraId="5A7E2CA2" w14:textId="77777777" w:rsidR="00ED1509" w:rsidRPr="00751B10" w:rsidDel="008B6AF4" w:rsidRDefault="00ED1509">
            <w:pPr>
              <w:pStyle w:val="Heading1Numbered"/>
              <w:rPr>
                <w:del w:id="14643" w:author="Donovan Goode" w:date="2018-11-09T10:04:00Z"/>
                <w:rFonts w:ascii="Consolas" w:eastAsia="Times New Roman" w:hAnsi="Consolas" w:cs="Times New Roman"/>
                <w:color w:val="D4D4D4"/>
                <w:sz w:val="21"/>
                <w:szCs w:val="21"/>
              </w:rPr>
              <w:pPrChange w:id="14644" w:author="Donovan Goode" w:date="2018-11-09T10:05:00Z">
                <w:pPr>
                  <w:framePr w:hSpace="180" w:wrap="around" w:vAnchor="text" w:hAnchor="margin" w:xAlign="center" w:y="130"/>
                  <w:shd w:val="clear" w:color="auto" w:fill="1E1E1E"/>
                  <w:spacing w:line="285" w:lineRule="atLeast"/>
                </w:pPr>
              </w:pPrChange>
            </w:pPr>
            <w:del w:id="14645"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#595959</w:delText>
              </w:r>
              <w:r w:rsidRPr="00751B10" w:rsidDel="008B6AF4">
                <w:rPr>
                  <w:rFonts w:ascii="Consolas" w:eastAsia="Times New Roman" w:hAnsi="Consolas" w:cs="Times New Roman"/>
                  <w:color w:val="D4D4D4"/>
                  <w:sz w:val="21"/>
                  <w:szCs w:val="21"/>
                </w:rPr>
                <w:delText>;</w:delText>
              </w:r>
            </w:del>
          </w:p>
          <w:p w14:paraId="35833678" w14:textId="77777777" w:rsidR="00ED1509" w:rsidRPr="00751B10" w:rsidDel="008B6AF4" w:rsidRDefault="00ED1509">
            <w:pPr>
              <w:pStyle w:val="Heading1Numbered"/>
              <w:rPr>
                <w:del w:id="14646" w:author="Donovan Goode" w:date="2018-11-09T10:04:00Z"/>
                <w:rFonts w:ascii="Consolas" w:eastAsia="Times New Roman" w:hAnsi="Consolas" w:cs="Times New Roman"/>
                <w:color w:val="D4D4D4"/>
                <w:sz w:val="21"/>
                <w:szCs w:val="21"/>
              </w:rPr>
              <w:pPrChange w:id="14647" w:author="Donovan Goode" w:date="2018-11-09T10:05:00Z">
                <w:pPr>
                  <w:framePr w:hSpace="180" w:wrap="around" w:vAnchor="text" w:hAnchor="margin" w:xAlign="center" w:y="130"/>
                  <w:shd w:val="clear" w:color="auto" w:fill="1E1E1E"/>
                  <w:spacing w:line="285" w:lineRule="atLeast"/>
                </w:pPr>
              </w:pPrChange>
            </w:pPr>
            <w:del w:id="14648"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05CD577D" w14:textId="77777777" w:rsidR="00ED1509" w:rsidRPr="00751B10" w:rsidDel="008B6AF4" w:rsidRDefault="00ED1509">
            <w:pPr>
              <w:pStyle w:val="Heading1Numbered"/>
              <w:rPr>
                <w:del w:id="14649" w:author="Donovan Goode" w:date="2018-11-09T10:04:00Z"/>
                <w:rFonts w:ascii="Consolas" w:eastAsia="Times New Roman" w:hAnsi="Consolas" w:cs="Times New Roman"/>
                <w:color w:val="D4D4D4"/>
                <w:sz w:val="21"/>
                <w:szCs w:val="21"/>
              </w:rPr>
              <w:pPrChange w:id="14650" w:author="Donovan Goode" w:date="2018-11-09T10:05:00Z">
                <w:pPr>
                  <w:framePr w:hSpace="180" w:wrap="around" w:vAnchor="text" w:hAnchor="margin" w:xAlign="center" w:y="130"/>
                  <w:shd w:val="clear" w:color="auto" w:fill="1E1E1E"/>
                  <w:spacing w:line="285" w:lineRule="atLeast"/>
                </w:pPr>
              </w:pPrChange>
            </w:pPr>
            <w:del w:id="14651" w:author="Donovan Goode" w:date="2018-11-09T10:04:00Z">
              <w:r w:rsidRPr="00751B10" w:rsidDel="008B6AF4">
                <w:rPr>
                  <w:rFonts w:ascii="Consolas" w:eastAsia="Times New Roman" w:hAnsi="Consolas" w:cs="Times New Roman"/>
                  <w:color w:val="D4D4D4"/>
                  <w:sz w:val="21"/>
                  <w:szCs w:val="21"/>
                </w:rPr>
                <w:delText>}</w:delText>
              </w:r>
            </w:del>
          </w:p>
          <w:p w14:paraId="31A20B3C" w14:textId="77777777" w:rsidR="00ED1509" w:rsidRPr="00751B10" w:rsidDel="008B6AF4" w:rsidRDefault="00ED1509">
            <w:pPr>
              <w:pStyle w:val="Heading1Numbered"/>
              <w:rPr>
                <w:del w:id="14652" w:author="Donovan Goode" w:date="2018-11-09T10:04:00Z"/>
                <w:rFonts w:ascii="Consolas" w:eastAsia="Times New Roman" w:hAnsi="Consolas" w:cs="Times New Roman"/>
                <w:color w:val="D4D4D4"/>
                <w:sz w:val="21"/>
                <w:szCs w:val="21"/>
              </w:rPr>
              <w:pPrChange w:id="14653" w:author="Donovan Goode" w:date="2018-11-09T10:05:00Z">
                <w:pPr>
                  <w:framePr w:hSpace="180" w:wrap="around" w:vAnchor="text" w:hAnchor="margin" w:xAlign="center" w:y="130"/>
                  <w:shd w:val="clear" w:color="auto" w:fill="1E1E1E"/>
                  <w:spacing w:line="285" w:lineRule="atLeast"/>
                </w:pPr>
              </w:pPrChange>
            </w:pPr>
            <w:del w:id="14654" w:author="Donovan Goode" w:date="2018-11-09T10:04:00Z">
              <w:r w:rsidRPr="00751B10" w:rsidDel="008B6AF4">
                <w:rPr>
                  <w:rFonts w:ascii="Consolas" w:eastAsia="Times New Roman" w:hAnsi="Consolas" w:cs="Times New Roman"/>
                  <w:color w:val="6A9955"/>
                  <w:sz w:val="21"/>
                  <w:szCs w:val="21"/>
                </w:rPr>
                <w:delText>/*Step 2 Background Color and Text Color*/</w:delText>
              </w:r>
            </w:del>
          </w:p>
          <w:p w14:paraId="3095D8CF" w14:textId="77777777" w:rsidR="00ED1509" w:rsidRPr="00751B10" w:rsidDel="008B6AF4" w:rsidRDefault="00ED1509">
            <w:pPr>
              <w:pStyle w:val="Heading1Numbered"/>
              <w:rPr>
                <w:del w:id="14655" w:author="Donovan Goode" w:date="2018-11-09T10:04:00Z"/>
                <w:rFonts w:ascii="Consolas" w:eastAsia="Times New Roman" w:hAnsi="Consolas" w:cs="Times New Roman"/>
                <w:color w:val="D4D4D4"/>
                <w:sz w:val="21"/>
                <w:szCs w:val="21"/>
              </w:rPr>
              <w:pPrChange w:id="14656" w:author="Donovan Goode" w:date="2018-11-09T10:05:00Z">
                <w:pPr>
                  <w:framePr w:hSpace="180" w:wrap="around" w:vAnchor="text" w:hAnchor="margin" w:xAlign="center" w:y="130"/>
                  <w:shd w:val="clear" w:color="auto" w:fill="1E1E1E"/>
                  <w:spacing w:line="285" w:lineRule="atLeast"/>
                </w:pPr>
              </w:pPrChange>
            </w:pPr>
            <w:del w:id="14657" w:author="Donovan Goode" w:date="2018-11-09T10:04:00Z">
              <w:r w:rsidRPr="00751B10" w:rsidDel="008B6AF4">
                <w:rPr>
                  <w:rFonts w:ascii="Consolas" w:eastAsia="Times New Roman" w:hAnsi="Consolas" w:cs="Times New Roman"/>
                  <w:color w:val="D7BA7D"/>
                  <w:sz w:val="21"/>
                  <w:szCs w:val="21"/>
                </w:rPr>
                <w:delText xml:space="preserve">body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div.container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div.xrm-editable-html.xrm-attribute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div:nth-child(</w:delText>
              </w:r>
              <w:r w:rsidRPr="00751B10" w:rsidDel="008B6AF4">
                <w:rPr>
                  <w:rFonts w:ascii="Consolas" w:eastAsia="Times New Roman" w:hAnsi="Consolas" w:cs="Times New Roman"/>
                  <w:color w:val="B5CEA8"/>
                  <w:sz w:val="21"/>
                  <w:szCs w:val="21"/>
                </w:rPr>
                <w:delText>2</w:delText>
              </w:r>
              <w:r w:rsidRPr="00751B10" w:rsidDel="008B6AF4">
                <w:rPr>
                  <w:rFonts w:ascii="Consolas" w:eastAsia="Times New Roman" w:hAnsi="Consolas" w:cs="Times New Roman"/>
                  <w:color w:val="D7BA7D"/>
                  <w:sz w:val="21"/>
                  <w:szCs w:val="21"/>
                </w:rPr>
                <w:delText xml:space="preserv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div.text-center.bs-wizard-stepnum</w:delText>
              </w:r>
              <w:r w:rsidRPr="00751B10" w:rsidDel="008B6AF4">
                <w:rPr>
                  <w:rFonts w:ascii="Consolas" w:eastAsia="Times New Roman" w:hAnsi="Consolas" w:cs="Times New Roman"/>
                  <w:color w:val="D4D4D4"/>
                  <w:sz w:val="21"/>
                  <w:szCs w:val="21"/>
                </w:rPr>
                <w:delText xml:space="preserve"> {</w:delText>
              </w:r>
            </w:del>
          </w:p>
          <w:p w14:paraId="7FAB5922" w14:textId="77777777" w:rsidR="00ED1509" w:rsidRPr="00751B10" w:rsidDel="008B6AF4" w:rsidRDefault="00ED1509">
            <w:pPr>
              <w:pStyle w:val="Heading1Numbered"/>
              <w:rPr>
                <w:del w:id="14658" w:author="Donovan Goode" w:date="2018-11-09T10:04:00Z"/>
                <w:rFonts w:ascii="Consolas" w:eastAsia="Times New Roman" w:hAnsi="Consolas" w:cs="Times New Roman"/>
                <w:color w:val="D4D4D4"/>
                <w:sz w:val="21"/>
                <w:szCs w:val="21"/>
              </w:rPr>
              <w:pPrChange w:id="14659" w:author="Donovan Goode" w:date="2018-11-09T10:05:00Z">
                <w:pPr>
                  <w:framePr w:hSpace="180" w:wrap="around" w:vAnchor="text" w:hAnchor="margin" w:xAlign="center" w:y="130"/>
                  <w:shd w:val="clear" w:color="auto" w:fill="1E1E1E"/>
                  <w:spacing w:line="285" w:lineRule="atLeast"/>
                </w:pPr>
              </w:pPrChange>
            </w:pPr>
            <w:del w:id="14660"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#595959</w:delText>
              </w:r>
              <w:r w:rsidRPr="00751B10" w:rsidDel="008B6AF4">
                <w:rPr>
                  <w:rFonts w:ascii="Consolas" w:eastAsia="Times New Roman" w:hAnsi="Consolas" w:cs="Times New Roman"/>
                  <w:color w:val="D4D4D4"/>
                  <w:sz w:val="21"/>
                  <w:szCs w:val="21"/>
                </w:rPr>
                <w:delText>;</w:delText>
              </w:r>
            </w:del>
          </w:p>
          <w:p w14:paraId="6B8768AE" w14:textId="77777777" w:rsidR="00ED1509" w:rsidRPr="00751B10" w:rsidDel="008B6AF4" w:rsidRDefault="00ED1509">
            <w:pPr>
              <w:pStyle w:val="Heading1Numbered"/>
              <w:rPr>
                <w:del w:id="14661" w:author="Donovan Goode" w:date="2018-11-09T10:04:00Z"/>
                <w:rFonts w:ascii="Consolas" w:eastAsia="Times New Roman" w:hAnsi="Consolas" w:cs="Times New Roman"/>
                <w:color w:val="D4D4D4"/>
                <w:sz w:val="21"/>
                <w:szCs w:val="21"/>
              </w:rPr>
              <w:pPrChange w:id="14662" w:author="Donovan Goode" w:date="2018-11-09T10:05:00Z">
                <w:pPr>
                  <w:framePr w:hSpace="180" w:wrap="around" w:vAnchor="text" w:hAnchor="margin" w:xAlign="center" w:y="130"/>
                  <w:shd w:val="clear" w:color="auto" w:fill="1E1E1E"/>
                  <w:spacing w:line="285" w:lineRule="atLeast"/>
                </w:pPr>
              </w:pPrChange>
            </w:pPr>
            <w:del w:id="14663"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44C7DAD0" w14:textId="77777777" w:rsidR="00ED1509" w:rsidRPr="00751B10" w:rsidDel="008B6AF4" w:rsidRDefault="00ED1509">
            <w:pPr>
              <w:pStyle w:val="Heading1Numbered"/>
              <w:rPr>
                <w:del w:id="14664" w:author="Donovan Goode" w:date="2018-11-09T10:04:00Z"/>
                <w:rFonts w:ascii="Consolas" w:eastAsia="Times New Roman" w:hAnsi="Consolas" w:cs="Times New Roman"/>
                <w:color w:val="D4D4D4"/>
                <w:sz w:val="21"/>
                <w:szCs w:val="21"/>
              </w:rPr>
              <w:pPrChange w:id="14665" w:author="Donovan Goode" w:date="2018-11-09T10:05:00Z">
                <w:pPr>
                  <w:framePr w:hSpace="180" w:wrap="around" w:vAnchor="text" w:hAnchor="margin" w:xAlign="center" w:y="130"/>
                  <w:shd w:val="clear" w:color="auto" w:fill="1E1E1E"/>
                  <w:spacing w:line="285" w:lineRule="atLeast"/>
                </w:pPr>
              </w:pPrChange>
            </w:pPr>
            <w:del w:id="14666" w:author="Donovan Goode" w:date="2018-11-09T10:04:00Z">
              <w:r w:rsidRPr="00751B10" w:rsidDel="008B6AF4">
                <w:rPr>
                  <w:rFonts w:ascii="Consolas" w:eastAsia="Times New Roman" w:hAnsi="Consolas" w:cs="Times New Roman"/>
                  <w:color w:val="D4D4D4"/>
                  <w:sz w:val="21"/>
                  <w:szCs w:val="21"/>
                </w:rPr>
                <w:delText>}</w:delText>
              </w:r>
            </w:del>
          </w:p>
          <w:p w14:paraId="4222444A" w14:textId="77777777" w:rsidR="00ED1509" w:rsidRPr="00751B10" w:rsidDel="008B6AF4" w:rsidRDefault="00ED1509">
            <w:pPr>
              <w:pStyle w:val="Heading1Numbered"/>
              <w:rPr>
                <w:del w:id="14667" w:author="Donovan Goode" w:date="2018-11-09T10:04:00Z"/>
                <w:rFonts w:ascii="Consolas" w:eastAsia="Times New Roman" w:hAnsi="Consolas" w:cs="Times New Roman"/>
                <w:color w:val="D4D4D4"/>
                <w:sz w:val="21"/>
                <w:szCs w:val="21"/>
              </w:rPr>
              <w:pPrChange w:id="14668" w:author="Donovan Goode" w:date="2018-11-09T10:05:00Z">
                <w:pPr>
                  <w:framePr w:hSpace="180" w:wrap="around" w:vAnchor="text" w:hAnchor="margin" w:xAlign="center" w:y="130"/>
                  <w:shd w:val="clear" w:color="auto" w:fill="1E1E1E"/>
                  <w:spacing w:line="285" w:lineRule="atLeast"/>
                </w:pPr>
              </w:pPrChange>
            </w:pPr>
            <w:del w:id="14669" w:author="Donovan Goode" w:date="2018-11-09T10:04:00Z">
              <w:r w:rsidRPr="00751B10" w:rsidDel="008B6AF4">
                <w:rPr>
                  <w:rFonts w:ascii="Consolas" w:eastAsia="Times New Roman" w:hAnsi="Consolas" w:cs="Times New Roman"/>
                  <w:color w:val="6A9955"/>
                  <w:sz w:val="21"/>
                  <w:szCs w:val="21"/>
                </w:rPr>
                <w:delText>/*Step 3 Background Color and Text Color*/</w:delText>
              </w:r>
            </w:del>
          </w:p>
          <w:p w14:paraId="37A2A5D9" w14:textId="77777777" w:rsidR="00ED1509" w:rsidRPr="00751B10" w:rsidDel="008B6AF4" w:rsidRDefault="00ED1509">
            <w:pPr>
              <w:pStyle w:val="Heading1Numbered"/>
              <w:rPr>
                <w:del w:id="14670" w:author="Donovan Goode" w:date="2018-11-09T10:04:00Z"/>
                <w:rFonts w:ascii="Consolas" w:eastAsia="Times New Roman" w:hAnsi="Consolas" w:cs="Times New Roman"/>
                <w:color w:val="D4D4D4"/>
                <w:sz w:val="21"/>
                <w:szCs w:val="21"/>
              </w:rPr>
              <w:pPrChange w:id="14671" w:author="Donovan Goode" w:date="2018-11-09T10:05:00Z">
                <w:pPr>
                  <w:framePr w:hSpace="180" w:wrap="around" w:vAnchor="text" w:hAnchor="margin" w:xAlign="center" w:y="130"/>
                  <w:shd w:val="clear" w:color="auto" w:fill="1E1E1E"/>
                  <w:spacing w:line="285" w:lineRule="atLeast"/>
                </w:pPr>
              </w:pPrChange>
            </w:pPr>
            <w:del w:id="14672" w:author="Donovan Goode" w:date="2018-11-09T10:04:00Z">
              <w:r w:rsidRPr="00751B10" w:rsidDel="008B6AF4">
                <w:rPr>
                  <w:rFonts w:ascii="Consolas" w:eastAsia="Times New Roman" w:hAnsi="Consolas" w:cs="Times New Roman"/>
                  <w:color w:val="D7BA7D"/>
                  <w:sz w:val="21"/>
                  <w:szCs w:val="21"/>
                </w:rPr>
                <w:delText xml:space="preserve">body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div.container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div.xrm-editable-html.xrm-attribute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div:nth-child(</w:delText>
              </w:r>
              <w:r w:rsidRPr="00751B10" w:rsidDel="008B6AF4">
                <w:rPr>
                  <w:rFonts w:ascii="Consolas" w:eastAsia="Times New Roman" w:hAnsi="Consolas" w:cs="Times New Roman"/>
                  <w:color w:val="B5CEA8"/>
                  <w:sz w:val="21"/>
                  <w:szCs w:val="21"/>
                </w:rPr>
                <w:delText>3</w:delText>
              </w:r>
              <w:r w:rsidRPr="00751B10" w:rsidDel="008B6AF4">
                <w:rPr>
                  <w:rFonts w:ascii="Consolas" w:eastAsia="Times New Roman" w:hAnsi="Consolas" w:cs="Times New Roman"/>
                  <w:color w:val="D7BA7D"/>
                  <w:sz w:val="21"/>
                  <w:szCs w:val="21"/>
                </w:rPr>
                <w:delText xml:space="preserv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div.text-center.bs-wizard-stepnum</w:delText>
              </w:r>
              <w:r w:rsidRPr="00751B10" w:rsidDel="008B6AF4">
                <w:rPr>
                  <w:rFonts w:ascii="Consolas" w:eastAsia="Times New Roman" w:hAnsi="Consolas" w:cs="Times New Roman"/>
                  <w:color w:val="D4D4D4"/>
                  <w:sz w:val="21"/>
                  <w:szCs w:val="21"/>
                </w:rPr>
                <w:delText xml:space="preserve"> {</w:delText>
              </w:r>
            </w:del>
          </w:p>
          <w:p w14:paraId="75C13CF0" w14:textId="77777777" w:rsidR="00ED1509" w:rsidRPr="00751B10" w:rsidDel="008B6AF4" w:rsidRDefault="00ED1509">
            <w:pPr>
              <w:pStyle w:val="Heading1Numbered"/>
              <w:rPr>
                <w:del w:id="14673" w:author="Donovan Goode" w:date="2018-11-09T10:04:00Z"/>
                <w:rFonts w:ascii="Consolas" w:eastAsia="Times New Roman" w:hAnsi="Consolas" w:cs="Times New Roman"/>
                <w:color w:val="D4D4D4"/>
                <w:sz w:val="21"/>
                <w:szCs w:val="21"/>
              </w:rPr>
              <w:pPrChange w:id="14674" w:author="Donovan Goode" w:date="2018-11-09T10:05:00Z">
                <w:pPr>
                  <w:framePr w:hSpace="180" w:wrap="around" w:vAnchor="text" w:hAnchor="margin" w:xAlign="center" w:y="130"/>
                  <w:shd w:val="clear" w:color="auto" w:fill="1E1E1E"/>
                  <w:spacing w:line="285" w:lineRule="atLeast"/>
                </w:pPr>
              </w:pPrChange>
            </w:pPr>
            <w:del w:id="14675"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#595959</w:delText>
              </w:r>
              <w:r w:rsidRPr="00751B10" w:rsidDel="008B6AF4">
                <w:rPr>
                  <w:rFonts w:ascii="Consolas" w:eastAsia="Times New Roman" w:hAnsi="Consolas" w:cs="Times New Roman"/>
                  <w:color w:val="D4D4D4"/>
                  <w:sz w:val="21"/>
                  <w:szCs w:val="21"/>
                </w:rPr>
                <w:delText>;</w:delText>
              </w:r>
            </w:del>
          </w:p>
          <w:p w14:paraId="114BAB7E" w14:textId="77777777" w:rsidR="00ED1509" w:rsidRPr="00751B10" w:rsidDel="008B6AF4" w:rsidRDefault="00ED1509">
            <w:pPr>
              <w:pStyle w:val="Heading1Numbered"/>
              <w:rPr>
                <w:del w:id="14676" w:author="Donovan Goode" w:date="2018-11-09T10:04:00Z"/>
                <w:rFonts w:ascii="Consolas" w:eastAsia="Times New Roman" w:hAnsi="Consolas" w:cs="Times New Roman"/>
                <w:color w:val="D4D4D4"/>
                <w:sz w:val="21"/>
                <w:szCs w:val="21"/>
              </w:rPr>
              <w:pPrChange w:id="14677" w:author="Donovan Goode" w:date="2018-11-09T10:05:00Z">
                <w:pPr>
                  <w:framePr w:hSpace="180" w:wrap="around" w:vAnchor="text" w:hAnchor="margin" w:xAlign="center" w:y="130"/>
                  <w:shd w:val="clear" w:color="auto" w:fill="1E1E1E"/>
                  <w:spacing w:line="285" w:lineRule="atLeast"/>
                </w:pPr>
              </w:pPrChange>
            </w:pPr>
            <w:del w:id="14678"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1EFEAE42" w14:textId="77777777" w:rsidR="00ED1509" w:rsidRPr="00751B10" w:rsidDel="008B6AF4" w:rsidRDefault="00ED1509">
            <w:pPr>
              <w:pStyle w:val="Heading1Numbered"/>
              <w:rPr>
                <w:del w:id="14679" w:author="Donovan Goode" w:date="2018-11-09T10:04:00Z"/>
                <w:rFonts w:ascii="Consolas" w:eastAsia="Times New Roman" w:hAnsi="Consolas" w:cs="Times New Roman"/>
                <w:color w:val="D4D4D4"/>
                <w:sz w:val="21"/>
                <w:szCs w:val="21"/>
              </w:rPr>
              <w:pPrChange w:id="14680" w:author="Donovan Goode" w:date="2018-11-09T10:05:00Z">
                <w:pPr>
                  <w:framePr w:hSpace="180" w:wrap="around" w:vAnchor="text" w:hAnchor="margin" w:xAlign="center" w:y="130"/>
                  <w:shd w:val="clear" w:color="auto" w:fill="1E1E1E"/>
                  <w:spacing w:line="285" w:lineRule="atLeast"/>
                </w:pPr>
              </w:pPrChange>
            </w:pPr>
            <w:del w:id="14681" w:author="Donovan Goode" w:date="2018-11-09T10:04:00Z">
              <w:r w:rsidRPr="00751B10" w:rsidDel="008B6AF4">
                <w:rPr>
                  <w:rFonts w:ascii="Consolas" w:eastAsia="Times New Roman" w:hAnsi="Consolas" w:cs="Times New Roman"/>
                  <w:color w:val="D4D4D4"/>
                  <w:sz w:val="21"/>
                  <w:szCs w:val="21"/>
                </w:rPr>
                <w:delText>}</w:delText>
              </w:r>
            </w:del>
          </w:p>
          <w:p w14:paraId="2B6FD745" w14:textId="77777777" w:rsidR="00ED1509" w:rsidRPr="00751B10" w:rsidDel="008B6AF4" w:rsidRDefault="00ED1509">
            <w:pPr>
              <w:pStyle w:val="Heading1Numbered"/>
              <w:rPr>
                <w:del w:id="14682" w:author="Donovan Goode" w:date="2018-11-09T10:04:00Z"/>
                <w:rFonts w:ascii="Consolas" w:eastAsia="Times New Roman" w:hAnsi="Consolas" w:cs="Times New Roman"/>
                <w:color w:val="D4D4D4"/>
                <w:sz w:val="21"/>
                <w:szCs w:val="21"/>
              </w:rPr>
              <w:pPrChange w:id="14683" w:author="Donovan Goode" w:date="2018-11-09T10:05:00Z">
                <w:pPr>
                  <w:framePr w:hSpace="180" w:wrap="around" w:vAnchor="text" w:hAnchor="margin" w:xAlign="center" w:y="130"/>
                  <w:shd w:val="clear" w:color="auto" w:fill="1E1E1E"/>
                  <w:spacing w:line="285" w:lineRule="atLeast"/>
                </w:pPr>
              </w:pPrChange>
            </w:pPr>
            <w:del w:id="14684" w:author="Donovan Goode" w:date="2018-11-09T10:04:00Z">
              <w:r w:rsidRPr="00751B10" w:rsidDel="008B6AF4">
                <w:rPr>
                  <w:rFonts w:ascii="Consolas" w:eastAsia="Times New Roman" w:hAnsi="Consolas" w:cs="Times New Roman"/>
                  <w:color w:val="6A9955"/>
                  <w:sz w:val="21"/>
                  <w:szCs w:val="21"/>
                </w:rPr>
                <w:delText>/*Step 4 Background Color and Text Color*/</w:delText>
              </w:r>
            </w:del>
          </w:p>
          <w:p w14:paraId="7CA23BDE" w14:textId="77777777" w:rsidR="00ED1509" w:rsidRPr="00751B10" w:rsidDel="008B6AF4" w:rsidRDefault="00ED1509">
            <w:pPr>
              <w:pStyle w:val="Heading1Numbered"/>
              <w:rPr>
                <w:del w:id="14685" w:author="Donovan Goode" w:date="2018-11-09T10:04:00Z"/>
                <w:rFonts w:ascii="Consolas" w:eastAsia="Times New Roman" w:hAnsi="Consolas" w:cs="Times New Roman"/>
                <w:color w:val="D4D4D4"/>
                <w:sz w:val="21"/>
                <w:szCs w:val="21"/>
              </w:rPr>
              <w:pPrChange w:id="14686" w:author="Donovan Goode" w:date="2018-11-09T10:05:00Z">
                <w:pPr>
                  <w:framePr w:hSpace="180" w:wrap="around" w:vAnchor="text" w:hAnchor="margin" w:xAlign="center" w:y="130"/>
                  <w:shd w:val="clear" w:color="auto" w:fill="1E1E1E"/>
                  <w:spacing w:line="285" w:lineRule="atLeast"/>
                </w:pPr>
              </w:pPrChange>
            </w:pPr>
            <w:del w:id="14687" w:author="Donovan Goode" w:date="2018-11-09T10:04:00Z">
              <w:r w:rsidRPr="00751B10" w:rsidDel="008B6AF4">
                <w:rPr>
                  <w:rFonts w:ascii="Consolas" w:eastAsia="Times New Roman" w:hAnsi="Consolas" w:cs="Times New Roman"/>
                  <w:color w:val="D7BA7D"/>
                  <w:sz w:val="21"/>
                  <w:szCs w:val="21"/>
                </w:rPr>
                <w:delText xml:space="preserve">body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div.container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div.xrm-editable-html.xrm-attribute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div:nth-child(</w:delText>
              </w:r>
              <w:r w:rsidRPr="00751B10" w:rsidDel="008B6AF4">
                <w:rPr>
                  <w:rFonts w:ascii="Consolas" w:eastAsia="Times New Roman" w:hAnsi="Consolas" w:cs="Times New Roman"/>
                  <w:color w:val="B5CEA8"/>
                  <w:sz w:val="21"/>
                  <w:szCs w:val="21"/>
                </w:rPr>
                <w:delText>4</w:delText>
              </w:r>
              <w:r w:rsidRPr="00751B10" w:rsidDel="008B6AF4">
                <w:rPr>
                  <w:rFonts w:ascii="Consolas" w:eastAsia="Times New Roman" w:hAnsi="Consolas" w:cs="Times New Roman"/>
                  <w:color w:val="D7BA7D"/>
                  <w:sz w:val="21"/>
                  <w:szCs w:val="21"/>
                </w:rPr>
                <w:delText xml:space="preserve">)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div.text-center.bs-wizard-stepnum</w:delText>
              </w:r>
              <w:r w:rsidRPr="00751B10" w:rsidDel="008B6AF4">
                <w:rPr>
                  <w:rFonts w:ascii="Consolas" w:eastAsia="Times New Roman" w:hAnsi="Consolas" w:cs="Times New Roman"/>
                  <w:color w:val="D4D4D4"/>
                  <w:sz w:val="21"/>
                  <w:szCs w:val="21"/>
                </w:rPr>
                <w:delText xml:space="preserve"> {</w:delText>
              </w:r>
            </w:del>
          </w:p>
          <w:p w14:paraId="76DFB0A0" w14:textId="77777777" w:rsidR="00ED1509" w:rsidRPr="00751B10" w:rsidDel="008B6AF4" w:rsidRDefault="00ED1509">
            <w:pPr>
              <w:pStyle w:val="Heading1Numbered"/>
              <w:rPr>
                <w:del w:id="14688" w:author="Donovan Goode" w:date="2018-11-09T10:04:00Z"/>
                <w:rFonts w:ascii="Consolas" w:eastAsia="Times New Roman" w:hAnsi="Consolas" w:cs="Times New Roman"/>
                <w:color w:val="D4D4D4"/>
                <w:sz w:val="21"/>
                <w:szCs w:val="21"/>
              </w:rPr>
              <w:pPrChange w:id="14689" w:author="Donovan Goode" w:date="2018-11-09T10:05:00Z">
                <w:pPr>
                  <w:framePr w:hSpace="180" w:wrap="around" w:vAnchor="text" w:hAnchor="margin" w:xAlign="center" w:y="130"/>
                  <w:shd w:val="clear" w:color="auto" w:fill="1E1E1E"/>
                  <w:spacing w:line="285" w:lineRule="atLeast"/>
                </w:pPr>
              </w:pPrChange>
            </w:pPr>
            <w:del w:id="14690"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background</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#595959</w:delText>
              </w:r>
              <w:r w:rsidRPr="00751B10" w:rsidDel="008B6AF4">
                <w:rPr>
                  <w:rFonts w:ascii="Consolas" w:eastAsia="Times New Roman" w:hAnsi="Consolas" w:cs="Times New Roman"/>
                  <w:color w:val="D4D4D4"/>
                  <w:sz w:val="21"/>
                  <w:szCs w:val="21"/>
                </w:rPr>
                <w:delText>;</w:delText>
              </w:r>
            </w:del>
          </w:p>
          <w:p w14:paraId="7E87E96D" w14:textId="77777777" w:rsidR="00ED1509" w:rsidRPr="00751B10" w:rsidDel="008B6AF4" w:rsidRDefault="00ED1509">
            <w:pPr>
              <w:pStyle w:val="Heading1Numbered"/>
              <w:rPr>
                <w:del w:id="14691" w:author="Donovan Goode" w:date="2018-11-09T10:04:00Z"/>
                <w:rFonts w:ascii="Consolas" w:eastAsia="Times New Roman" w:hAnsi="Consolas" w:cs="Times New Roman"/>
                <w:color w:val="D4D4D4"/>
                <w:sz w:val="21"/>
                <w:szCs w:val="21"/>
              </w:rPr>
              <w:pPrChange w:id="14692" w:author="Donovan Goode" w:date="2018-11-09T10:05:00Z">
                <w:pPr>
                  <w:framePr w:hSpace="180" w:wrap="around" w:vAnchor="text" w:hAnchor="margin" w:xAlign="center" w:y="130"/>
                  <w:shd w:val="clear" w:color="auto" w:fill="1E1E1E"/>
                  <w:spacing w:line="285" w:lineRule="atLeast"/>
                </w:pPr>
              </w:pPrChange>
            </w:pPr>
            <w:del w:id="14693"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#FFF</w:delText>
              </w:r>
              <w:r w:rsidRPr="00751B10" w:rsidDel="008B6AF4">
                <w:rPr>
                  <w:rFonts w:ascii="Consolas" w:eastAsia="Times New Roman" w:hAnsi="Consolas" w:cs="Times New Roman"/>
                  <w:color w:val="D4D4D4"/>
                  <w:sz w:val="21"/>
                  <w:szCs w:val="21"/>
                </w:rPr>
                <w:delText>;</w:delText>
              </w:r>
            </w:del>
          </w:p>
          <w:p w14:paraId="3F12EBD1" w14:textId="77777777" w:rsidR="00ED1509" w:rsidRPr="00751B10" w:rsidDel="008B6AF4" w:rsidRDefault="00ED1509">
            <w:pPr>
              <w:pStyle w:val="Heading1Numbered"/>
              <w:rPr>
                <w:del w:id="14694" w:author="Donovan Goode" w:date="2018-11-09T10:04:00Z"/>
                <w:rFonts w:ascii="Consolas" w:eastAsia="Times New Roman" w:hAnsi="Consolas" w:cs="Times New Roman"/>
                <w:color w:val="D4D4D4"/>
                <w:sz w:val="21"/>
                <w:szCs w:val="21"/>
              </w:rPr>
              <w:pPrChange w:id="14695" w:author="Donovan Goode" w:date="2018-11-09T10:05:00Z">
                <w:pPr>
                  <w:framePr w:hSpace="180" w:wrap="around" w:vAnchor="text" w:hAnchor="margin" w:xAlign="center" w:y="130"/>
                  <w:shd w:val="clear" w:color="auto" w:fill="1E1E1E"/>
                  <w:spacing w:line="285" w:lineRule="atLeast"/>
                </w:pPr>
              </w:pPrChange>
            </w:pPr>
            <w:del w:id="14696" w:author="Donovan Goode" w:date="2018-11-09T10:04:00Z">
              <w:r w:rsidRPr="00751B10" w:rsidDel="008B6AF4">
                <w:rPr>
                  <w:rFonts w:ascii="Consolas" w:eastAsia="Times New Roman" w:hAnsi="Consolas" w:cs="Times New Roman"/>
                  <w:color w:val="D4D4D4"/>
                  <w:sz w:val="21"/>
                  <w:szCs w:val="21"/>
                </w:rPr>
                <w:delText>}</w:delText>
              </w:r>
            </w:del>
          </w:p>
          <w:p w14:paraId="53ED7615" w14:textId="77777777" w:rsidR="00ED1509" w:rsidRPr="00751B10" w:rsidDel="008B6AF4" w:rsidRDefault="00ED1509">
            <w:pPr>
              <w:pStyle w:val="Heading1Numbered"/>
              <w:rPr>
                <w:del w:id="14697" w:author="Donovan Goode" w:date="2018-11-09T10:04:00Z"/>
                <w:rFonts w:ascii="Consolas" w:eastAsia="Times New Roman" w:hAnsi="Consolas" w:cs="Times New Roman"/>
                <w:color w:val="D4D4D4"/>
                <w:sz w:val="21"/>
                <w:szCs w:val="21"/>
              </w:rPr>
              <w:pPrChange w:id="14698" w:author="Donovan Goode" w:date="2018-11-09T10:05:00Z">
                <w:pPr>
                  <w:framePr w:hSpace="180" w:wrap="around" w:vAnchor="text" w:hAnchor="margin" w:xAlign="center" w:y="130"/>
                  <w:shd w:val="clear" w:color="auto" w:fill="1E1E1E"/>
                  <w:spacing w:line="285" w:lineRule="atLeast"/>
                </w:pPr>
              </w:pPrChange>
            </w:pPr>
          </w:p>
          <w:p w14:paraId="57D7F691" w14:textId="77777777" w:rsidR="00ED1509" w:rsidRPr="00751B10" w:rsidDel="008B6AF4" w:rsidRDefault="00ED1509">
            <w:pPr>
              <w:pStyle w:val="Heading1Numbered"/>
              <w:rPr>
                <w:del w:id="14699" w:author="Donovan Goode" w:date="2018-11-09T10:04:00Z"/>
                <w:rFonts w:ascii="Consolas" w:eastAsia="Times New Roman" w:hAnsi="Consolas" w:cs="Times New Roman"/>
                <w:color w:val="D4D4D4"/>
                <w:sz w:val="21"/>
                <w:szCs w:val="21"/>
              </w:rPr>
              <w:pPrChange w:id="14700" w:author="Donovan Goode" w:date="2018-11-09T10:05:00Z">
                <w:pPr>
                  <w:framePr w:hSpace="180" w:wrap="around" w:vAnchor="text" w:hAnchor="margin" w:xAlign="center" w:y="130"/>
                  <w:shd w:val="clear" w:color="auto" w:fill="1E1E1E"/>
                  <w:spacing w:line="285" w:lineRule="atLeast"/>
                </w:pPr>
              </w:pPrChange>
            </w:pPr>
            <w:del w:id="14701" w:author="Donovan Goode" w:date="2018-11-09T10:04:00Z">
              <w:r w:rsidRPr="00751B10" w:rsidDel="008B6AF4">
                <w:rPr>
                  <w:rFonts w:ascii="Consolas" w:eastAsia="Times New Roman" w:hAnsi="Consolas" w:cs="Times New Roman"/>
                  <w:color w:val="6A9955"/>
                  <w:sz w:val="21"/>
                  <w:szCs w:val="21"/>
                </w:rPr>
                <w:delText>/*Step Text Properties*/</w:delText>
              </w:r>
            </w:del>
          </w:p>
          <w:p w14:paraId="131B0AF2" w14:textId="77777777" w:rsidR="00ED1509" w:rsidRPr="00751B10" w:rsidDel="008B6AF4" w:rsidRDefault="00ED1509">
            <w:pPr>
              <w:pStyle w:val="Heading1Numbered"/>
              <w:rPr>
                <w:del w:id="14702" w:author="Donovan Goode" w:date="2018-11-09T10:04:00Z"/>
                <w:rFonts w:ascii="Consolas" w:eastAsia="Times New Roman" w:hAnsi="Consolas" w:cs="Times New Roman"/>
                <w:color w:val="D4D4D4"/>
                <w:sz w:val="21"/>
                <w:szCs w:val="21"/>
              </w:rPr>
              <w:pPrChange w:id="14703" w:author="Donovan Goode" w:date="2018-11-09T10:05:00Z">
                <w:pPr>
                  <w:framePr w:hSpace="180" w:wrap="around" w:vAnchor="text" w:hAnchor="margin" w:xAlign="center" w:y="130"/>
                  <w:shd w:val="clear" w:color="auto" w:fill="1E1E1E"/>
                  <w:spacing w:line="285" w:lineRule="atLeast"/>
                </w:pPr>
              </w:pPrChange>
            </w:pPr>
            <w:del w:id="14704" w:author="Donovan Goode" w:date="2018-11-09T10:04:00Z">
              <w:r w:rsidRPr="00751B10" w:rsidDel="008B6AF4">
                <w:rPr>
                  <w:rFonts w:ascii="Consolas" w:eastAsia="Times New Roman" w:hAnsi="Consolas" w:cs="Times New Roman"/>
                  <w:color w:val="D7BA7D"/>
                  <w:sz w:val="21"/>
                  <w:szCs w:val="21"/>
                </w:rPr>
                <w:delText xml:space="preserve">.bs-wizard </w:delText>
              </w:r>
              <w:r w:rsidRPr="00751B10" w:rsidDel="008B6AF4">
                <w:rPr>
                  <w:rFonts w:ascii="Consolas" w:eastAsia="Times New Roman" w:hAnsi="Consolas" w:cs="Times New Roman"/>
                  <w:color w:val="D4D4D4"/>
                  <w:sz w:val="21"/>
                  <w:szCs w:val="21"/>
                </w:rPr>
                <w:delText>&gt;</w:delText>
              </w:r>
              <w:r w:rsidRPr="00751B10" w:rsidDel="008B6AF4">
                <w:rPr>
                  <w:rFonts w:ascii="Consolas" w:eastAsia="Times New Roman" w:hAnsi="Consolas" w:cs="Times New Roman"/>
                  <w:color w:val="D7BA7D"/>
                  <w:sz w:val="21"/>
                  <w:szCs w:val="21"/>
                </w:rPr>
                <w:delText xml:space="preserve"> .bs-wizard-step .bs-wizard-info</w:delText>
              </w:r>
              <w:r w:rsidRPr="00751B10" w:rsidDel="008B6AF4">
                <w:rPr>
                  <w:rFonts w:ascii="Consolas" w:eastAsia="Times New Roman" w:hAnsi="Consolas" w:cs="Times New Roman"/>
                  <w:color w:val="D4D4D4"/>
                  <w:sz w:val="21"/>
                  <w:szCs w:val="21"/>
                </w:rPr>
                <w:delText xml:space="preserve"> {</w:delText>
              </w:r>
            </w:del>
          </w:p>
          <w:p w14:paraId="0F7F9978" w14:textId="77777777" w:rsidR="00ED1509" w:rsidRPr="00751B10" w:rsidDel="008B6AF4" w:rsidRDefault="00ED1509">
            <w:pPr>
              <w:pStyle w:val="Heading1Numbered"/>
              <w:rPr>
                <w:del w:id="14705" w:author="Donovan Goode" w:date="2018-11-09T10:04:00Z"/>
                <w:rFonts w:ascii="Consolas" w:eastAsia="Times New Roman" w:hAnsi="Consolas" w:cs="Times New Roman"/>
                <w:color w:val="D4D4D4"/>
                <w:sz w:val="21"/>
                <w:szCs w:val="21"/>
              </w:rPr>
              <w:pPrChange w:id="14706" w:author="Donovan Goode" w:date="2018-11-09T10:05:00Z">
                <w:pPr>
                  <w:framePr w:hSpace="180" w:wrap="around" w:vAnchor="text" w:hAnchor="margin" w:xAlign="center" w:y="130"/>
                  <w:shd w:val="clear" w:color="auto" w:fill="1E1E1E"/>
                  <w:spacing w:line="285" w:lineRule="atLeast"/>
                </w:pPr>
              </w:pPrChange>
            </w:pPr>
            <w:del w:id="14707"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color</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#337ab7</w:delText>
              </w:r>
              <w:r w:rsidRPr="00751B10" w:rsidDel="008B6AF4">
                <w:rPr>
                  <w:rFonts w:ascii="Consolas" w:eastAsia="Times New Roman" w:hAnsi="Consolas" w:cs="Times New Roman"/>
                  <w:color w:val="D4D4D4"/>
                  <w:sz w:val="21"/>
                  <w:szCs w:val="21"/>
                </w:rPr>
                <w:delText>;</w:delText>
              </w:r>
            </w:del>
          </w:p>
          <w:p w14:paraId="2D2F42DF" w14:textId="77777777" w:rsidR="00ED1509" w:rsidRPr="00751B10" w:rsidDel="008B6AF4" w:rsidRDefault="00ED1509">
            <w:pPr>
              <w:pStyle w:val="Heading1Numbered"/>
              <w:rPr>
                <w:del w:id="14708" w:author="Donovan Goode" w:date="2018-11-09T10:04:00Z"/>
                <w:rFonts w:ascii="Consolas" w:eastAsia="Times New Roman" w:hAnsi="Consolas" w:cs="Times New Roman"/>
                <w:color w:val="D4D4D4"/>
                <w:sz w:val="21"/>
                <w:szCs w:val="21"/>
              </w:rPr>
              <w:pPrChange w:id="14709" w:author="Donovan Goode" w:date="2018-11-09T10:05:00Z">
                <w:pPr>
                  <w:framePr w:hSpace="180" w:wrap="around" w:vAnchor="text" w:hAnchor="margin" w:xAlign="center" w:y="130"/>
                  <w:shd w:val="clear" w:color="auto" w:fill="1E1E1E"/>
                  <w:spacing w:line="285" w:lineRule="atLeast"/>
                </w:pPr>
              </w:pPrChange>
            </w:pPr>
            <w:del w:id="14710"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font-size</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B5CEA8"/>
                  <w:sz w:val="21"/>
                  <w:szCs w:val="21"/>
                </w:rPr>
                <w:delText>14px</w:delText>
              </w:r>
              <w:r w:rsidRPr="00751B10" w:rsidDel="008B6AF4">
                <w:rPr>
                  <w:rFonts w:ascii="Consolas" w:eastAsia="Times New Roman" w:hAnsi="Consolas" w:cs="Times New Roman"/>
                  <w:color w:val="D4D4D4"/>
                  <w:sz w:val="21"/>
                  <w:szCs w:val="21"/>
                </w:rPr>
                <w:delText>;</w:delText>
              </w:r>
            </w:del>
          </w:p>
          <w:p w14:paraId="09253A49" w14:textId="77777777" w:rsidR="00ED1509" w:rsidRPr="00751B10" w:rsidDel="008B6AF4" w:rsidRDefault="00ED1509">
            <w:pPr>
              <w:pStyle w:val="Heading1Numbered"/>
              <w:rPr>
                <w:del w:id="14711" w:author="Donovan Goode" w:date="2018-11-09T10:04:00Z"/>
                <w:rFonts w:ascii="Consolas" w:eastAsia="Times New Roman" w:hAnsi="Consolas" w:cs="Times New Roman"/>
                <w:color w:val="D4D4D4"/>
                <w:sz w:val="21"/>
                <w:szCs w:val="21"/>
              </w:rPr>
              <w:pPrChange w:id="14712" w:author="Donovan Goode" w:date="2018-11-09T10:05:00Z">
                <w:pPr>
                  <w:framePr w:hSpace="180" w:wrap="around" w:vAnchor="text" w:hAnchor="margin" w:xAlign="center" w:y="130"/>
                  <w:shd w:val="clear" w:color="auto" w:fill="1E1E1E"/>
                  <w:spacing w:line="285" w:lineRule="atLeast"/>
                </w:pPr>
              </w:pPrChange>
            </w:pPr>
            <w:del w:id="14713"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font-size</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large</w:delText>
              </w:r>
              <w:r w:rsidRPr="00751B10" w:rsidDel="008B6AF4">
                <w:rPr>
                  <w:rFonts w:ascii="Consolas" w:eastAsia="Times New Roman" w:hAnsi="Consolas" w:cs="Times New Roman"/>
                  <w:color w:val="D4D4D4"/>
                  <w:sz w:val="21"/>
                  <w:szCs w:val="21"/>
                </w:rPr>
                <w:delText>;</w:delText>
              </w:r>
            </w:del>
          </w:p>
          <w:p w14:paraId="7439AAC1" w14:textId="77777777" w:rsidR="00ED1509" w:rsidRPr="00751B10" w:rsidDel="008B6AF4" w:rsidRDefault="00ED1509">
            <w:pPr>
              <w:pStyle w:val="Heading1Numbered"/>
              <w:rPr>
                <w:del w:id="14714" w:author="Donovan Goode" w:date="2018-11-09T10:04:00Z"/>
                <w:rFonts w:ascii="Consolas" w:eastAsia="Times New Roman" w:hAnsi="Consolas" w:cs="Times New Roman"/>
                <w:color w:val="D4D4D4"/>
                <w:sz w:val="21"/>
                <w:szCs w:val="21"/>
              </w:rPr>
              <w:pPrChange w:id="14715" w:author="Donovan Goode" w:date="2018-11-09T10:05:00Z">
                <w:pPr>
                  <w:framePr w:hSpace="180" w:wrap="around" w:vAnchor="text" w:hAnchor="margin" w:xAlign="center" w:y="130"/>
                  <w:shd w:val="clear" w:color="auto" w:fill="1E1E1E"/>
                  <w:spacing w:line="285" w:lineRule="atLeast"/>
                </w:pPr>
              </w:pPrChange>
            </w:pPr>
            <w:del w:id="14716" w:author="Donovan Goode" w:date="2018-11-09T10:04:00Z">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9CDCFE"/>
                  <w:sz w:val="21"/>
                  <w:szCs w:val="21"/>
                </w:rPr>
                <w:delText>font-weight</w:delText>
              </w:r>
              <w:r w:rsidRPr="00751B10" w:rsidDel="008B6AF4">
                <w:rPr>
                  <w:rFonts w:ascii="Consolas" w:eastAsia="Times New Roman" w:hAnsi="Consolas" w:cs="Times New Roman"/>
                  <w:color w:val="D4D4D4"/>
                  <w:sz w:val="21"/>
                  <w:szCs w:val="21"/>
                </w:rPr>
                <w:delText xml:space="preserve">: </w:delText>
              </w:r>
              <w:r w:rsidRPr="00751B10" w:rsidDel="008B6AF4">
                <w:rPr>
                  <w:rFonts w:ascii="Consolas" w:eastAsia="Times New Roman" w:hAnsi="Consolas" w:cs="Times New Roman"/>
                  <w:color w:val="CE9178"/>
                  <w:sz w:val="21"/>
                  <w:szCs w:val="21"/>
                </w:rPr>
                <w:delText>bold</w:delText>
              </w:r>
              <w:r w:rsidRPr="00751B10" w:rsidDel="008B6AF4">
                <w:rPr>
                  <w:rFonts w:ascii="Consolas" w:eastAsia="Times New Roman" w:hAnsi="Consolas" w:cs="Times New Roman"/>
                  <w:color w:val="D4D4D4"/>
                  <w:sz w:val="21"/>
                  <w:szCs w:val="21"/>
                </w:rPr>
                <w:delText>;</w:delText>
              </w:r>
            </w:del>
          </w:p>
          <w:p w14:paraId="63589CB5" w14:textId="77777777" w:rsidR="00ED1509" w:rsidRPr="00751B10" w:rsidDel="008B6AF4" w:rsidRDefault="00ED1509">
            <w:pPr>
              <w:pStyle w:val="Heading1Numbered"/>
              <w:rPr>
                <w:del w:id="14717" w:author="Donovan Goode" w:date="2018-11-09T10:04:00Z"/>
                <w:rFonts w:ascii="Consolas" w:eastAsia="Times New Roman" w:hAnsi="Consolas" w:cs="Times New Roman"/>
                <w:color w:val="D4D4D4"/>
                <w:sz w:val="21"/>
                <w:szCs w:val="21"/>
              </w:rPr>
              <w:pPrChange w:id="14718" w:author="Donovan Goode" w:date="2018-11-09T10:05:00Z">
                <w:pPr>
                  <w:framePr w:hSpace="180" w:wrap="around" w:vAnchor="text" w:hAnchor="margin" w:xAlign="center" w:y="130"/>
                  <w:shd w:val="clear" w:color="auto" w:fill="1E1E1E"/>
                  <w:spacing w:line="285" w:lineRule="atLeast"/>
                </w:pPr>
              </w:pPrChange>
            </w:pPr>
            <w:del w:id="14719" w:author="Donovan Goode" w:date="2018-11-09T10:04:00Z">
              <w:r w:rsidRPr="00751B10" w:rsidDel="008B6AF4">
                <w:rPr>
                  <w:rFonts w:ascii="Consolas" w:eastAsia="Times New Roman" w:hAnsi="Consolas" w:cs="Times New Roman"/>
                  <w:color w:val="D4D4D4"/>
                  <w:sz w:val="21"/>
                  <w:szCs w:val="21"/>
                </w:rPr>
                <w:delText>}</w:delText>
              </w:r>
            </w:del>
          </w:p>
          <w:p w14:paraId="5980A97D" w14:textId="77777777" w:rsidR="00ED1509" w:rsidRPr="00C965EC" w:rsidDel="008B6AF4" w:rsidRDefault="00ED1509">
            <w:pPr>
              <w:pStyle w:val="Heading1Numbered"/>
              <w:rPr>
                <w:del w:id="14720" w:author="Donovan Goode" w:date="2018-11-09T10:04:00Z"/>
                <w:rFonts w:ascii="Consolas" w:eastAsia="Times New Roman" w:hAnsi="Consolas" w:cs="Times New Roman"/>
                <w:color w:val="D7BA7D"/>
                <w:sz w:val="21"/>
                <w:szCs w:val="21"/>
              </w:rPr>
              <w:pPrChange w:id="14721" w:author="Donovan Goode" w:date="2018-11-09T10:05:00Z">
                <w:pPr>
                  <w:framePr w:hSpace="180" w:wrap="around" w:vAnchor="text" w:hAnchor="margin" w:xAlign="center" w:y="130"/>
                  <w:shd w:val="clear" w:color="auto" w:fill="1E1E1E"/>
                  <w:spacing w:line="285" w:lineRule="atLeast"/>
                </w:pPr>
              </w:pPrChange>
            </w:pPr>
          </w:p>
        </w:tc>
      </w:tr>
      <w:tr w:rsidR="00ED1509" w:rsidDel="008B6AF4" w14:paraId="091D6652" w14:textId="11F78480" w:rsidTr="00A52519">
        <w:trPr>
          <w:del w:id="14722" w:author="Donovan Goode" w:date="2018-11-09T10:04:00Z"/>
        </w:trPr>
        <w:tc>
          <w:tcPr>
            <w:tcW w:w="1705" w:type="dxa"/>
          </w:tcPr>
          <w:p w14:paraId="00CD4B89" w14:textId="77777777" w:rsidR="00ED1509" w:rsidDel="008B6AF4" w:rsidRDefault="00ED1509">
            <w:pPr>
              <w:pStyle w:val="Heading1Numbered"/>
              <w:rPr>
                <w:del w:id="14723" w:author="Donovan Goode" w:date="2018-11-09T10:04:00Z"/>
                <w:highlight w:val="yellow"/>
              </w:rPr>
              <w:pPrChange w:id="14724" w:author="Donovan Goode" w:date="2018-11-09T10:05:00Z">
                <w:pPr>
                  <w:framePr w:hSpace="180" w:wrap="around" w:vAnchor="text" w:hAnchor="margin" w:xAlign="center" w:y="130"/>
                  <w:jc w:val="center"/>
                </w:pPr>
              </w:pPrChange>
            </w:pPr>
            <w:del w:id="14725" w:author="Donovan Goode" w:date="2018-11-09T10:04:00Z">
              <w:r w:rsidDel="008B6AF4">
                <w:rPr>
                  <w:highlight w:val="yellow"/>
                </w:rPr>
                <w:delText>Retirement</w:delText>
              </w:r>
            </w:del>
          </w:p>
        </w:tc>
        <w:tc>
          <w:tcPr>
            <w:tcW w:w="9905" w:type="dxa"/>
          </w:tcPr>
          <w:p w14:paraId="5ED7821C" w14:textId="77777777" w:rsidR="00ED1509" w:rsidRPr="00CE0339" w:rsidDel="008B6AF4" w:rsidRDefault="00ED1509">
            <w:pPr>
              <w:pStyle w:val="Heading1Numbered"/>
              <w:rPr>
                <w:del w:id="14726" w:author="Donovan Goode" w:date="2018-11-09T10:04:00Z"/>
                <w:rFonts w:ascii="Consolas" w:eastAsia="Times New Roman" w:hAnsi="Consolas" w:cs="Times New Roman"/>
                <w:color w:val="D4D4D4"/>
                <w:sz w:val="21"/>
                <w:szCs w:val="21"/>
              </w:rPr>
              <w:pPrChange w:id="14727" w:author="Donovan Goode" w:date="2018-11-09T10:05:00Z">
                <w:pPr>
                  <w:framePr w:hSpace="180" w:wrap="around" w:vAnchor="text" w:hAnchor="margin" w:xAlign="center" w:y="130"/>
                  <w:shd w:val="clear" w:color="auto" w:fill="1E1E1E"/>
                  <w:spacing w:line="285" w:lineRule="atLeast"/>
                </w:pPr>
              </w:pPrChange>
            </w:pPr>
            <w:del w:id="14728" w:author="Donovan Goode" w:date="2018-11-09T10:04:00Z">
              <w:r w:rsidRPr="00CE0339" w:rsidDel="008B6AF4">
                <w:rPr>
                  <w:rFonts w:ascii="Consolas" w:eastAsia="Times New Roman" w:hAnsi="Consolas" w:cs="Times New Roman"/>
                  <w:color w:val="D7BA7D"/>
                  <w:sz w:val="21"/>
                  <w:szCs w:val="21"/>
                </w:rPr>
                <w:delText>.section-landing</w:delText>
              </w:r>
              <w:r w:rsidRPr="00CE0339" w:rsidDel="008B6AF4">
                <w:rPr>
                  <w:rFonts w:ascii="Consolas" w:eastAsia="Times New Roman" w:hAnsi="Consolas" w:cs="Times New Roman"/>
                  <w:color w:val="D4D4D4"/>
                  <w:sz w:val="21"/>
                  <w:szCs w:val="21"/>
                </w:rPr>
                <w:delText xml:space="preserve"> {</w:delText>
              </w:r>
            </w:del>
          </w:p>
          <w:p w14:paraId="0CA766FC" w14:textId="77777777" w:rsidR="00ED1509" w:rsidRPr="00CE0339" w:rsidDel="008B6AF4" w:rsidRDefault="00ED1509">
            <w:pPr>
              <w:pStyle w:val="Heading1Numbered"/>
              <w:rPr>
                <w:del w:id="14729" w:author="Donovan Goode" w:date="2018-11-09T10:04:00Z"/>
                <w:rFonts w:ascii="Consolas" w:eastAsia="Times New Roman" w:hAnsi="Consolas" w:cs="Times New Roman"/>
                <w:color w:val="D4D4D4"/>
                <w:sz w:val="21"/>
                <w:szCs w:val="21"/>
              </w:rPr>
              <w:pPrChange w:id="14730" w:author="Donovan Goode" w:date="2018-11-09T10:05:00Z">
                <w:pPr>
                  <w:framePr w:hSpace="180" w:wrap="around" w:vAnchor="text" w:hAnchor="margin" w:xAlign="center" w:y="130"/>
                  <w:shd w:val="clear" w:color="auto" w:fill="1E1E1E"/>
                  <w:spacing w:line="285" w:lineRule="atLeast"/>
                </w:pPr>
              </w:pPrChange>
            </w:pPr>
            <w:del w:id="14731"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background</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DCDCAA"/>
                  <w:sz w:val="21"/>
                  <w:szCs w:val="21"/>
                </w:rPr>
                <w:delText>linear-gradient</w:delText>
              </w:r>
              <w:r w:rsidRPr="00CE0339" w:rsidDel="008B6AF4">
                <w:rPr>
                  <w:rFonts w:ascii="Consolas" w:eastAsia="Times New Roman" w:hAnsi="Consolas" w:cs="Times New Roman"/>
                  <w:color w:val="D4D4D4"/>
                  <w:sz w:val="21"/>
                  <w:szCs w:val="21"/>
                </w:rPr>
                <w:delText>(</w:delText>
              </w:r>
              <w:r w:rsidRPr="00CE0339" w:rsidDel="008B6AF4">
                <w:rPr>
                  <w:rFonts w:ascii="Consolas" w:eastAsia="Times New Roman" w:hAnsi="Consolas" w:cs="Times New Roman"/>
                  <w:color w:val="DCDCAA"/>
                  <w:sz w:val="21"/>
                  <w:szCs w:val="21"/>
                </w:rPr>
                <w:delText>rgba</w:delText>
              </w:r>
              <w:r w:rsidRPr="00CE0339" w:rsidDel="008B6AF4">
                <w:rPr>
                  <w:rFonts w:ascii="Consolas" w:eastAsia="Times New Roman" w:hAnsi="Consolas" w:cs="Times New Roman"/>
                  <w:color w:val="D4D4D4"/>
                  <w:sz w:val="21"/>
                  <w:szCs w:val="21"/>
                </w:rPr>
                <w:delText>(</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0.6</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DCDCAA"/>
                  <w:sz w:val="21"/>
                  <w:szCs w:val="21"/>
                </w:rPr>
                <w:delText>rgba</w:delText>
              </w:r>
              <w:r w:rsidRPr="00CE0339" w:rsidDel="008B6AF4">
                <w:rPr>
                  <w:rFonts w:ascii="Consolas" w:eastAsia="Times New Roman" w:hAnsi="Consolas" w:cs="Times New Roman"/>
                  <w:color w:val="D4D4D4"/>
                  <w:sz w:val="21"/>
                  <w:szCs w:val="21"/>
                </w:rPr>
                <w:delText>(</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0.6</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DCDCAA"/>
                  <w:sz w:val="21"/>
                  <w:szCs w:val="21"/>
                </w:rPr>
                <w:delText>url</w:delText>
              </w:r>
              <w:r w:rsidRPr="00CE0339" w:rsidDel="008B6AF4">
                <w:rPr>
                  <w:rFonts w:ascii="Consolas" w:eastAsia="Times New Roman" w:hAnsi="Consolas" w:cs="Times New Roman"/>
                  <w:color w:val="D4D4D4"/>
                  <w:sz w:val="21"/>
                  <w:szCs w:val="21"/>
                </w:rPr>
                <w:delText>(</w:delText>
              </w:r>
              <w:r w:rsidRPr="00CE0339" w:rsidDel="008B6AF4">
                <w:rPr>
                  <w:rFonts w:ascii="Consolas" w:eastAsia="Times New Roman" w:hAnsi="Consolas" w:cs="Times New Roman"/>
                  <w:color w:val="9CDCFE"/>
                  <w:sz w:val="21"/>
                  <w:szCs w:val="21"/>
                </w:rPr>
                <w:delText>opm-buildingg.jpg</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no-repeat</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center</w:delText>
              </w:r>
              <w:r w:rsidRPr="00CE0339" w:rsidDel="008B6AF4">
                <w:rPr>
                  <w:rFonts w:ascii="Consolas" w:eastAsia="Times New Roman" w:hAnsi="Consolas" w:cs="Times New Roman"/>
                  <w:color w:val="D4D4D4"/>
                  <w:sz w:val="21"/>
                  <w:szCs w:val="21"/>
                </w:rPr>
                <w:delText>;</w:delText>
              </w:r>
            </w:del>
          </w:p>
          <w:p w14:paraId="0D268553" w14:textId="77777777" w:rsidR="00ED1509" w:rsidRPr="00CE0339" w:rsidDel="008B6AF4" w:rsidRDefault="00ED1509">
            <w:pPr>
              <w:pStyle w:val="Heading1Numbered"/>
              <w:rPr>
                <w:del w:id="14732" w:author="Donovan Goode" w:date="2018-11-09T10:04:00Z"/>
                <w:rFonts w:ascii="Consolas" w:eastAsia="Times New Roman" w:hAnsi="Consolas" w:cs="Times New Roman"/>
                <w:color w:val="D4D4D4"/>
                <w:sz w:val="21"/>
                <w:szCs w:val="21"/>
              </w:rPr>
              <w:pPrChange w:id="14733" w:author="Donovan Goode" w:date="2018-11-09T10:05:00Z">
                <w:pPr>
                  <w:framePr w:hSpace="180" w:wrap="around" w:vAnchor="text" w:hAnchor="margin" w:xAlign="center" w:y="130"/>
                  <w:shd w:val="clear" w:color="auto" w:fill="1E1E1E"/>
                  <w:spacing w:line="285" w:lineRule="atLeast"/>
                </w:pPr>
              </w:pPrChange>
            </w:pPr>
            <w:del w:id="14734"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background-size</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cover</w:delText>
              </w:r>
              <w:r w:rsidRPr="00CE0339" w:rsidDel="008B6AF4">
                <w:rPr>
                  <w:rFonts w:ascii="Consolas" w:eastAsia="Times New Roman" w:hAnsi="Consolas" w:cs="Times New Roman"/>
                  <w:color w:val="D4D4D4"/>
                  <w:sz w:val="21"/>
                  <w:szCs w:val="21"/>
                </w:rPr>
                <w:delText>;</w:delText>
              </w:r>
            </w:del>
          </w:p>
          <w:p w14:paraId="19D58856" w14:textId="77777777" w:rsidR="00ED1509" w:rsidRPr="00CE0339" w:rsidDel="008B6AF4" w:rsidRDefault="00ED1509">
            <w:pPr>
              <w:pStyle w:val="Heading1Numbered"/>
              <w:rPr>
                <w:del w:id="14735" w:author="Donovan Goode" w:date="2018-11-09T10:04:00Z"/>
                <w:rFonts w:ascii="Consolas" w:eastAsia="Times New Roman" w:hAnsi="Consolas" w:cs="Times New Roman"/>
                <w:color w:val="D4D4D4"/>
                <w:sz w:val="21"/>
                <w:szCs w:val="21"/>
              </w:rPr>
              <w:pPrChange w:id="14736" w:author="Donovan Goode" w:date="2018-11-09T10:05:00Z">
                <w:pPr>
                  <w:framePr w:hSpace="180" w:wrap="around" w:vAnchor="text" w:hAnchor="margin" w:xAlign="center" w:y="130"/>
                  <w:shd w:val="clear" w:color="auto" w:fill="1E1E1E"/>
                  <w:spacing w:line="285" w:lineRule="atLeast"/>
                </w:pPr>
              </w:pPrChange>
            </w:pPr>
            <w:del w:id="14737" w:author="Donovan Goode" w:date="2018-11-09T10:04:00Z">
              <w:r w:rsidRPr="00CE0339" w:rsidDel="008B6AF4">
                <w:rPr>
                  <w:rFonts w:ascii="Consolas" w:eastAsia="Times New Roman" w:hAnsi="Consolas" w:cs="Times New Roman"/>
                  <w:color w:val="D4D4D4"/>
                  <w:sz w:val="21"/>
                  <w:szCs w:val="21"/>
                </w:rPr>
                <w:delText>}</w:delText>
              </w:r>
            </w:del>
          </w:p>
          <w:p w14:paraId="2FDC1426" w14:textId="77777777" w:rsidR="00ED1509" w:rsidRPr="00CE0339" w:rsidDel="008B6AF4" w:rsidRDefault="00ED1509">
            <w:pPr>
              <w:pStyle w:val="Heading1Numbered"/>
              <w:rPr>
                <w:del w:id="14738" w:author="Donovan Goode" w:date="2018-11-09T10:04:00Z"/>
                <w:rFonts w:ascii="Consolas" w:eastAsia="Times New Roman" w:hAnsi="Consolas" w:cs="Times New Roman"/>
                <w:color w:val="D4D4D4"/>
                <w:sz w:val="21"/>
                <w:szCs w:val="21"/>
              </w:rPr>
              <w:pPrChange w:id="14739" w:author="Donovan Goode" w:date="2018-11-09T10:05:00Z">
                <w:pPr>
                  <w:framePr w:hSpace="180" w:wrap="around" w:vAnchor="text" w:hAnchor="margin" w:xAlign="center" w:y="130"/>
                  <w:shd w:val="clear" w:color="auto" w:fill="1E1E1E"/>
                  <w:spacing w:line="285" w:lineRule="atLeast"/>
                </w:pPr>
              </w:pPrChange>
            </w:pPr>
            <w:del w:id="14740" w:author="Donovan Goode" w:date="2018-11-09T10:04:00Z">
              <w:r w:rsidRPr="00CE0339" w:rsidDel="008B6AF4">
                <w:rPr>
                  <w:rFonts w:ascii="Consolas" w:eastAsia="Times New Roman" w:hAnsi="Consolas" w:cs="Times New Roman"/>
                  <w:color w:val="D7BA7D"/>
                  <w:sz w:val="21"/>
                  <w:szCs w:val="21"/>
                </w:rPr>
                <w:delText>code</w:delText>
              </w:r>
              <w:r w:rsidRPr="00CE0339" w:rsidDel="008B6AF4">
                <w:rPr>
                  <w:rFonts w:ascii="Consolas" w:eastAsia="Times New Roman" w:hAnsi="Consolas" w:cs="Times New Roman"/>
                  <w:color w:val="D4D4D4"/>
                  <w:sz w:val="21"/>
                  <w:szCs w:val="21"/>
                </w:rPr>
                <w:delText xml:space="preserve"> {</w:delText>
              </w:r>
            </w:del>
          </w:p>
          <w:p w14:paraId="28FDC588" w14:textId="77777777" w:rsidR="00ED1509" w:rsidRPr="00CE0339" w:rsidDel="008B6AF4" w:rsidRDefault="00ED1509">
            <w:pPr>
              <w:pStyle w:val="Heading1Numbered"/>
              <w:rPr>
                <w:del w:id="14741" w:author="Donovan Goode" w:date="2018-11-09T10:04:00Z"/>
                <w:rFonts w:ascii="Consolas" w:eastAsia="Times New Roman" w:hAnsi="Consolas" w:cs="Times New Roman"/>
                <w:color w:val="D4D4D4"/>
                <w:sz w:val="21"/>
                <w:szCs w:val="21"/>
              </w:rPr>
              <w:pPrChange w:id="14742" w:author="Donovan Goode" w:date="2018-11-09T10:05:00Z">
                <w:pPr>
                  <w:framePr w:hSpace="180" w:wrap="around" w:vAnchor="text" w:hAnchor="margin" w:xAlign="center" w:y="130"/>
                  <w:shd w:val="clear" w:color="auto" w:fill="1E1E1E"/>
                  <w:spacing w:line="285" w:lineRule="atLeast"/>
                </w:pPr>
              </w:pPrChange>
            </w:pPr>
            <w:del w:id="14743"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padding</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2px</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4px</w:delText>
              </w:r>
              <w:r w:rsidRPr="00CE0339" w:rsidDel="008B6AF4">
                <w:rPr>
                  <w:rFonts w:ascii="Consolas" w:eastAsia="Times New Roman" w:hAnsi="Consolas" w:cs="Times New Roman"/>
                  <w:color w:val="D4D4D4"/>
                  <w:sz w:val="21"/>
                  <w:szCs w:val="21"/>
                </w:rPr>
                <w:delText>;</w:delText>
              </w:r>
            </w:del>
          </w:p>
          <w:p w14:paraId="2A8FB013" w14:textId="77777777" w:rsidR="00ED1509" w:rsidRPr="00CE0339" w:rsidDel="008B6AF4" w:rsidRDefault="00ED1509">
            <w:pPr>
              <w:pStyle w:val="Heading1Numbered"/>
              <w:rPr>
                <w:del w:id="14744" w:author="Donovan Goode" w:date="2018-11-09T10:04:00Z"/>
                <w:rFonts w:ascii="Consolas" w:eastAsia="Times New Roman" w:hAnsi="Consolas" w:cs="Times New Roman"/>
                <w:color w:val="D4D4D4"/>
                <w:sz w:val="21"/>
                <w:szCs w:val="21"/>
              </w:rPr>
              <w:pPrChange w:id="14745" w:author="Donovan Goode" w:date="2018-11-09T10:05:00Z">
                <w:pPr>
                  <w:framePr w:hSpace="180" w:wrap="around" w:vAnchor="text" w:hAnchor="margin" w:xAlign="center" w:y="130"/>
                  <w:shd w:val="clear" w:color="auto" w:fill="1E1E1E"/>
                  <w:spacing w:line="285" w:lineRule="atLeast"/>
                </w:pPr>
              </w:pPrChange>
            </w:pPr>
            <w:del w:id="14746"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font-size</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90%</w:delText>
              </w:r>
              <w:r w:rsidRPr="00CE0339" w:rsidDel="008B6AF4">
                <w:rPr>
                  <w:rFonts w:ascii="Consolas" w:eastAsia="Times New Roman" w:hAnsi="Consolas" w:cs="Times New Roman"/>
                  <w:color w:val="D4D4D4"/>
                  <w:sz w:val="21"/>
                  <w:szCs w:val="21"/>
                </w:rPr>
                <w:delText>;</w:delText>
              </w:r>
            </w:del>
          </w:p>
          <w:p w14:paraId="65628F2F" w14:textId="77777777" w:rsidR="00ED1509" w:rsidRPr="00CE0339" w:rsidDel="008B6AF4" w:rsidRDefault="00ED1509">
            <w:pPr>
              <w:pStyle w:val="Heading1Numbered"/>
              <w:rPr>
                <w:del w:id="14747" w:author="Donovan Goode" w:date="2018-11-09T10:04:00Z"/>
                <w:rFonts w:ascii="Consolas" w:eastAsia="Times New Roman" w:hAnsi="Consolas" w:cs="Times New Roman"/>
                <w:color w:val="D4D4D4"/>
                <w:sz w:val="21"/>
                <w:szCs w:val="21"/>
              </w:rPr>
              <w:pPrChange w:id="14748" w:author="Donovan Goode" w:date="2018-11-09T10:05:00Z">
                <w:pPr>
                  <w:framePr w:hSpace="180" w:wrap="around" w:vAnchor="text" w:hAnchor="margin" w:xAlign="center" w:y="130"/>
                  <w:shd w:val="clear" w:color="auto" w:fill="1E1E1E"/>
                  <w:spacing w:line="285" w:lineRule="atLeast"/>
                </w:pPr>
              </w:pPrChange>
            </w:pPr>
            <w:del w:id="14749"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#2e6da4</w:delText>
              </w:r>
              <w:r w:rsidRPr="00CE0339" w:rsidDel="008B6AF4">
                <w:rPr>
                  <w:rFonts w:ascii="Consolas" w:eastAsia="Times New Roman" w:hAnsi="Consolas" w:cs="Times New Roman"/>
                  <w:color w:val="D4D4D4"/>
                  <w:sz w:val="21"/>
                  <w:szCs w:val="21"/>
                </w:rPr>
                <w:delText>;</w:delText>
              </w:r>
            </w:del>
          </w:p>
          <w:p w14:paraId="111BE674" w14:textId="77777777" w:rsidR="00ED1509" w:rsidRPr="00CE0339" w:rsidDel="008B6AF4" w:rsidRDefault="00ED1509">
            <w:pPr>
              <w:pStyle w:val="Heading1Numbered"/>
              <w:rPr>
                <w:del w:id="14750" w:author="Donovan Goode" w:date="2018-11-09T10:04:00Z"/>
                <w:rFonts w:ascii="Consolas" w:eastAsia="Times New Roman" w:hAnsi="Consolas" w:cs="Times New Roman"/>
                <w:color w:val="D4D4D4"/>
                <w:sz w:val="21"/>
                <w:szCs w:val="21"/>
              </w:rPr>
              <w:pPrChange w:id="14751" w:author="Donovan Goode" w:date="2018-11-09T10:05:00Z">
                <w:pPr>
                  <w:framePr w:hSpace="180" w:wrap="around" w:vAnchor="text" w:hAnchor="margin" w:xAlign="center" w:y="130"/>
                  <w:shd w:val="clear" w:color="auto" w:fill="1E1E1E"/>
                  <w:spacing w:line="285" w:lineRule="atLeast"/>
                </w:pPr>
              </w:pPrChange>
            </w:pPr>
            <w:del w:id="14752"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background-color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lightblue</w:delText>
              </w:r>
              <w:r w:rsidRPr="00CE0339" w:rsidDel="008B6AF4">
                <w:rPr>
                  <w:rFonts w:ascii="Consolas" w:eastAsia="Times New Roman" w:hAnsi="Consolas" w:cs="Times New Roman"/>
                  <w:color w:val="D4D4D4"/>
                  <w:sz w:val="21"/>
                  <w:szCs w:val="21"/>
                </w:rPr>
                <w:delText>;</w:delText>
              </w:r>
            </w:del>
          </w:p>
          <w:p w14:paraId="7664A496" w14:textId="77777777" w:rsidR="00ED1509" w:rsidRPr="00CE0339" w:rsidDel="008B6AF4" w:rsidRDefault="00ED1509">
            <w:pPr>
              <w:pStyle w:val="Heading1Numbered"/>
              <w:rPr>
                <w:del w:id="14753" w:author="Donovan Goode" w:date="2018-11-09T10:04:00Z"/>
                <w:rFonts w:ascii="Consolas" w:eastAsia="Times New Roman" w:hAnsi="Consolas" w:cs="Times New Roman"/>
                <w:color w:val="D4D4D4"/>
                <w:sz w:val="21"/>
                <w:szCs w:val="21"/>
              </w:rPr>
              <w:pPrChange w:id="14754" w:author="Donovan Goode" w:date="2018-11-09T10:05:00Z">
                <w:pPr>
                  <w:framePr w:hSpace="180" w:wrap="around" w:vAnchor="text" w:hAnchor="margin" w:xAlign="center" w:y="130"/>
                  <w:shd w:val="clear" w:color="auto" w:fill="1E1E1E"/>
                  <w:spacing w:line="285" w:lineRule="atLeast"/>
                </w:pPr>
              </w:pPrChange>
            </w:pPr>
            <w:del w:id="14755"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border-radius</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B5CEA8"/>
                  <w:sz w:val="21"/>
                  <w:szCs w:val="21"/>
                </w:rPr>
                <w:delText>4px</w:delText>
              </w:r>
              <w:r w:rsidRPr="00CE0339" w:rsidDel="008B6AF4">
                <w:rPr>
                  <w:rFonts w:ascii="Consolas" w:eastAsia="Times New Roman" w:hAnsi="Consolas" w:cs="Times New Roman"/>
                  <w:color w:val="D4D4D4"/>
                  <w:sz w:val="21"/>
                  <w:szCs w:val="21"/>
                </w:rPr>
                <w:delText>;</w:delText>
              </w:r>
            </w:del>
          </w:p>
          <w:p w14:paraId="0E0B1464" w14:textId="77777777" w:rsidR="00ED1509" w:rsidRPr="00CE0339" w:rsidDel="008B6AF4" w:rsidRDefault="00ED1509">
            <w:pPr>
              <w:pStyle w:val="Heading1Numbered"/>
              <w:rPr>
                <w:del w:id="14756" w:author="Donovan Goode" w:date="2018-11-09T10:04:00Z"/>
                <w:rFonts w:ascii="Consolas" w:eastAsia="Times New Roman" w:hAnsi="Consolas" w:cs="Times New Roman"/>
                <w:color w:val="D4D4D4"/>
                <w:sz w:val="21"/>
                <w:szCs w:val="21"/>
              </w:rPr>
              <w:pPrChange w:id="14757" w:author="Donovan Goode" w:date="2018-11-09T10:05:00Z">
                <w:pPr>
                  <w:framePr w:hSpace="180" w:wrap="around" w:vAnchor="text" w:hAnchor="margin" w:xAlign="center" w:y="130"/>
                  <w:shd w:val="clear" w:color="auto" w:fill="1E1E1E"/>
                  <w:spacing w:line="285" w:lineRule="atLeast"/>
                </w:pPr>
              </w:pPrChange>
            </w:pPr>
            <w:del w:id="14758" w:author="Donovan Goode" w:date="2018-11-09T10:04:00Z">
              <w:r w:rsidRPr="00CE0339" w:rsidDel="008B6AF4">
                <w:rPr>
                  <w:rFonts w:ascii="Consolas" w:eastAsia="Times New Roman" w:hAnsi="Consolas" w:cs="Times New Roman"/>
                  <w:color w:val="D4D4D4"/>
                  <w:sz w:val="21"/>
                  <w:szCs w:val="21"/>
                </w:rPr>
                <w:delText>}</w:delText>
              </w:r>
            </w:del>
          </w:p>
          <w:p w14:paraId="5A1A0A95" w14:textId="77777777" w:rsidR="00ED1509" w:rsidRPr="00CE0339" w:rsidDel="008B6AF4" w:rsidRDefault="00ED1509">
            <w:pPr>
              <w:pStyle w:val="Heading1Numbered"/>
              <w:rPr>
                <w:del w:id="14759" w:author="Donovan Goode" w:date="2018-11-09T10:04:00Z"/>
                <w:rFonts w:ascii="Consolas" w:eastAsia="Times New Roman" w:hAnsi="Consolas" w:cs="Times New Roman"/>
                <w:color w:val="D4D4D4"/>
                <w:sz w:val="21"/>
                <w:szCs w:val="21"/>
              </w:rPr>
              <w:pPrChange w:id="14760" w:author="Donovan Goode" w:date="2018-11-09T10:05:00Z">
                <w:pPr>
                  <w:framePr w:hSpace="180" w:wrap="around" w:vAnchor="text" w:hAnchor="margin" w:xAlign="center" w:y="130"/>
                  <w:shd w:val="clear" w:color="auto" w:fill="1E1E1E"/>
                  <w:spacing w:line="285" w:lineRule="atLeast"/>
                </w:pPr>
              </w:pPrChange>
            </w:pPr>
            <w:del w:id="14761" w:author="Donovan Goode" w:date="2018-11-09T10:04:00Z">
              <w:r w:rsidRPr="00CE0339" w:rsidDel="008B6AF4">
                <w:rPr>
                  <w:rFonts w:ascii="Consolas" w:eastAsia="Times New Roman" w:hAnsi="Consolas" w:cs="Times New Roman"/>
                  <w:color w:val="D7BA7D"/>
                  <w:sz w:val="21"/>
                  <w:szCs w:val="21"/>
                </w:rPr>
                <w:delText>.alert-info</w:delText>
              </w:r>
              <w:r w:rsidRPr="00CE0339" w:rsidDel="008B6AF4">
                <w:rPr>
                  <w:rFonts w:ascii="Consolas" w:eastAsia="Times New Roman" w:hAnsi="Consolas" w:cs="Times New Roman"/>
                  <w:color w:val="D4D4D4"/>
                  <w:sz w:val="21"/>
                  <w:szCs w:val="21"/>
                </w:rPr>
                <w:delText xml:space="preserve"> {</w:delText>
              </w:r>
            </w:del>
          </w:p>
          <w:p w14:paraId="3414D032" w14:textId="77777777" w:rsidR="00ED1509" w:rsidRPr="00CE0339" w:rsidDel="008B6AF4" w:rsidRDefault="00ED1509">
            <w:pPr>
              <w:pStyle w:val="Heading1Numbered"/>
              <w:rPr>
                <w:del w:id="14762" w:author="Donovan Goode" w:date="2018-11-09T10:04:00Z"/>
                <w:rFonts w:ascii="Consolas" w:eastAsia="Times New Roman" w:hAnsi="Consolas" w:cs="Times New Roman"/>
                <w:color w:val="D4D4D4"/>
                <w:sz w:val="21"/>
                <w:szCs w:val="21"/>
              </w:rPr>
              <w:pPrChange w:id="14763" w:author="Donovan Goode" w:date="2018-11-09T10:05:00Z">
                <w:pPr>
                  <w:framePr w:hSpace="180" w:wrap="around" w:vAnchor="text" w:hAnchor="margin" w:xAlign="center" w:y="130"/>
                  <w:shd w:val="clear" w:color="auto" w:fill="1E1E1E"/>
                  <w:spacing w:line="285" w:lineRule="atLeast"/>
                </w:pPr>
              </w:pPrChange>
            </w:pPr>
            <w:del w:id="14764"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black</w:delText>
              </w:r>
              <w:r w:rsidRPr="00CE0339" w:rsidDel="008B6AF4">
                <w:rPr>
                  <w:rFonts w:ascii="Consolas" w:eastAsia="Times New Roman" w:hAnsi="Consolas" w:cs="Times New Roman"/>
                  <w:color w:val="D4D4D4"/>
                  <w:sz w:val="21"/>
                  <w:szCs w:val="21"/>
                </w:rPr>
                <w:delText>;</w:delText>
              </w:r>
            </w:del>
          </w:p>
          <w:p w14:paraId="1D83CE61" w14:textId="77777777" w:rsidR="00ED1509" w:rsidRPr="00CE0339" w:rsidDel="008B6AF4" w:rsidRDefault="00ED1509">
            <w:pPr>
              <w:pStyle w:val="Heading1Numbered"/>
              <w:rPr>
                <w:del w:id="14765" w:author="Donovan Goode" w:date="2018-11-09T10:04:00Z"/>
                <w:rFonts w:ascii="Consolas" w:eastAsia="Times New Roman" w:hAnsi="Consolas" w:cs="Times New Roman"/>
                <w:color w:val="D4D4D4"/>
                <w:sz w:val="21"/>
                <w:szCs w:val="21"/>
              </w:rPr>
              <w:pPrChange w:id="14766" w:author="Donovan Goode" w:date="2018-11-09T10:05:00Z">
                <w:pPr>
                  <w:framePr w:hSpace="180" w:wrap="around" w:vAnchor="text" w:hAnchor="margin" w:xAlign="center" w:y="130"/>
                  <w:shd w:val="clear" w:color="auto" w:fill="1E1E1E"/>
                  <w:spacing w:line="285" w:lineRule="atLeast"/>
                </w:pPr>
              </w:pPrChange>
            </w:pPr>
            <w:del w:id="14767"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background-color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#eee</w:delText>
              </w:r>
              <w:r w:rsidRPr="00CE0339" w:rsidDel="008B6AF4">
                <w:rPr>
                  <w:rFonts w:ascii="Consolas" w:eastAsia="Times New Roman" w:hAnsi="Consolas" w:cs="Times New Roman"/>
                  <w:color w:val="D4D4D4"/>
                  <w:sz w:val="21"/>
                  <w:szCs w:val="21"/>
                </w:rPr>
                <w:delText>;</w:delText>
              </w:r>
            </w:del>
          </w:p>
          <w:p w14:paraId="64912C43" w14:textId="77777777" w:rsidR="00ED1509" w:rsidRPr="00CE0339" w:rsidDel="008B6AF4" w:rsidRDefault="00ED1509">
            <w:pPr>
              <w:pStyle w:val="Heading1Numbered"/>
              <w:rPr>
                <w:del w:id="14768" w:author="Donovan Goode" w:date="2018-11-09T10:04:00Z"/>
                <w:rFonts w:ascii="Consolas" w:eastAsia="Times New Roman" w:hAnsi="Consolas" w:cs="Times New Roman"/>
                <w:color w:val="D4D4D4"/>
                <w:sz w:val="21"/>
                <w:szCs w:val="21"/>
              </w:rPr>
              <w:pPrChange w:id="14769" w:author="Donovan Goode" w:date="2018-11-09T10:05:00Z">
                <w:pPr>
                  <w:framePr w:hSpace="180" w:wrap="around" w:vAnchor="text" w:hAnchor="margin" w:xAlign="center" w:y="130"/>
                  <w:shd w:val="clear" w:color="auto" w:fill="1E1E1E"/>
                  <w:spacing w:line="285" w:lineRule="atLeast"/>
                </w:pPr>
              </w:pPrChange>
            </w:pPr>
            <w:del w:id="14770" w:author="Donovan Goode" w:date="2018-11-09T10:04:00Z">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9CDCFE"/>
                  <w:sz w:val="21"/>
                  <w:szCs w:val="21"/>
                </w:rPr>
                <w:delText>border-color</w:delText>
              </w:r>
              <w:r w:rsidRPr="00CE0339" w:rsidDel="008B6AF4">
                <w:rPr>
                  <w:rFonts w:ascii="Consolas" w:eastAsia="Times New Roman" w:hAnsi="Consolas" w:cs="Times New Roman"/>
                  <w:color w:val="D4D4D4"/>
                  <w:sz w:val="21"/>
                  <w:szCs w:val="21"/>
                </w:rPr>
                <w:delText xml:space="preserve">: </w:delText>
              </w:r>
              <w:r w:rsidRPr="00CE0339" w:rsidDel="008B6AF4">
                <w:rPr>
                  <w:rFonts w:ascii="Consolas" w:eastAsia="Times New Roman" w:hAnsi="Consolas" w:cs="Times New Roman"/>
                  <w:color w:val="CE9178"/>
                  <w:sz w:val="21"/>
                  <w:szCs w:val="21"/>
                </w:rPr>
                <w:delText>darkgrey</w:delText>
              </w:r>
              <w:r w:rsidRPr="00CE0339" w:rsidDel="008B6AF4">
                <w:rPr>
                  <w:rFonts w:ascii="Consolas" w:eastAsia="Times New Roman" w:hAnsi="Consolas" w:cs="Times New Roman"/>
                  <w:color w:val="D4D4D4"/>
                  <w:sz w:val="21"/>
                  <w:szCs w:val="21"/>
                </w:rPr>
                <w:delText>;</w:delText>
              </w:r>
            </w:del>
          </w:p>
          <w:p w14:paraId="305BFC0E" w14:textId="77777777" w:rsidR="00ED1509" w:rsidRPr="00CE0339" w:rsidDel="008B6AF4" w:rsidRDefault="00ED1509">
            <w:pPr>
              <w:pStyle w:val="Heading1Numbered"/>
              <w:rPr>
                <w:del w:id="14771" w:author="Donovan Goode" w:date="2018-11-09T10:04:00Z"/>
                <w:rFonts w:ascii="Consolas" w:eastAsia="Times New Roman" w:hAnsi="Consolas" w:cs="Times New Roman"/>
                <w:color w:val="D4D4D4"/>
                <w:sz w:val="21"/>
                <w:szCs w:val="21"/>
              </w:rPr>
              <w:pPrChange w:id="14772" w:author="Donovan Goode" w:date="2018-11-09T10:05:00Z">
                <w:pPr>
                  <w:framePr w:hSpace="180" w:wrap="around" w:vAnchor="text" w:hAnchor="margin" w:xAlign="center" w:y="130"/>
                  <w:shd w:val="clear" w:color="auto" w:fill="1E1E1E"/>
                  <w:spacing w:line="285" w:lineRule="atLeast"/>
                </w:pPr>
              </w:pPrChange>
            </w:pPr>
            <w:del w:id="14773" w:author="Donovan Goode" w:date="2018-11-09T10:04:00Z">
              <w:r w:rsidRPr="00CE0339" w:rsidDel="008B6AF4">
                <w:rPr>
                  <w:rFonts w:ascii="Consolas" w:eastAsia="Times New Roman" w:hAnsi="Consolas" w:cs="Times New Roman"/>
                  <w:color w:val="D4D4D4"/>
                  <w:sz w:val="21"/>
                  <w:szCs w:val="21"/>
                </w:rPr>
                <w:delText>}</w:delText>
              </w:r>
            </w:del>
          </w:p>
          <w:p w14:paraId="53E16646" w14:textId="77777777" w:rsidR="00ED1509" w:rsidRPr="00751B10" w:rsidDel="008B6AF4" w:rsidRDefault="00ED1509">
            <w:pPr>
              <w:pStyle w:val="Heading1Numbered"/>
              <w:rPr>
                <w:del w:id="14774" w:author="Donovan Goode" w:date="2018-11-09T10:04:00Z"/>
                <w:rFonts w:ascii="Consolas" w:eastAsia="Times New Roman" w:hAnsi="Consolas" w:cs="Times New Roman"/>
                <w:color w:val="6A9955"/>
                <w:sz w:val="21"/>
                <w:szCs w:val="21"/>
              </w:rPr>
              <w:pPrChange w:id="14775" w:author="Donovan Goode" w:date="2018-11-09T10:05:00Z">
                <w:pPr>
                  <w:framePr w:hSpace="180" w:wrap="around" w:vAnchor="text" w:hAnchor="margin" w:xAlign="center" w:y="130"/>
                  <w:shd w:val="clear" w:color="auto" w:fill="1E1E1E"/>
                  <w:spacing w:line="285" w:lineRule="atLeast"/>
                </w:pPr>
              </w:pPrChange>
            </w:pPr>
          </w:p>
        </w:tc>
      </w:tr>
      <w:tr w:rsidR="00ED1509" w:rsidDel="008B6AF4" w14:paraId="1348A1A9" w14:textId="3C2DB1C8" w:rsidTr="00A52519">
        <w:trPr>
          <w:del w:id="14776" w:author="Donovan Goode" w:date="2018-11-09T10:04:00Z"/>
        </w:trPr>
        <w:tc>
          <w:tcPr>
            <w:tcW w:w="1705" w:type="dxa"/>
          </w:tcPr>
          <w:p w14:paraId="47EB17ED" w14:textId="77777777" w:rsidR="00ED1509" w:rsidDel="008B6AF4" w:rsidRDefault="00ED1509">
            <w:pPr>
              <w:pStyle w:val="Heading1Numbered"/>
              <w:rPr>
                <w:del w:id="14777" w:author="Donovan Goode" w:date="2018-11-09T10:04:00Z"/>
                <w:highlight w:val="yellow"/>
              </w:rPr>
              <w:pPrChange w:id="14778" w:author="Donovan Goode" w:date="2018-11-09T10:05:00Z">
                <w:pPr>
                  <w:framePr w:hSpace="180" w:wrap="around" w:vAnchor="text" w:hAnchor="margin" w:xAlign="center" w:y="130"/>
                  <w:jc w:val="center"/>
                </w:pPr>
              </w:pPrChange>
            </w:pPr>
            <w:del w:id="14779" w:author="Donovan Goode" w:date="2018-11-09T10:04:00Z">
              <w:r w:rsidDel="008B6AF4">
                <w:rPr>
                  <w:highlight w:val="yellow"/>
                </w:rPr>
                <w:delText>Review and Print Application</w:delText>
              </w:r>
            </w:del>
          </w:p>
        </w:tc>
        <w:tc>
          <w:tcPr>
            <w:tcW w:w="9905" w:type="dxa"/>
          </w:tcPr>
          <w:p w14:paraId="2101CB85" w14:textId="77777777" w:rsidR="00ED1509" w:rsidRPr="00DD48B0" w:rsidDel="008B6AF4" w:rsidRDefault="00ED1509">
            <w:pPr>
              <w:pStyle w:val="Heading1Numbered"/>
              <w:rPr>
                <w:del w:id="14780" w:author="Donovan Goode" w:date="2018-11-09T10:04:00Z"/>
                <w:rFonts w:ascii="Consolas" w:eastAsia="Times New Roman" w:hAnsi="Consolas" w:cs="Times New Roman"/>
                <w:color w:val="D4D4D4"/>
                <w:sz w:val="21"/>
                <w:szCs w:val="21"/>
              </w:rPr>
              <w:pPrChange w:id="14781" w:author="Donovan Goode" w:date="2018-11-09T10:05:00Z">
                <w:pPr>
                  <w:framePr w:hSpace="180" w:wrap="around" w:vAnchor="text" w:hAnchor="margin" w:xAlign="center" w:y="130"/>
                  <w:shd w:val="clear" w:color="auto" w:fill="1E1E1E"/>
                  <w:spacing w:line="285" w:lineRule="atLeast"/>
                </w:pPr>
              </w:pPrChange>
            </w:pPr>
            <w:del w:id="14782" w:author="Donovan Goode" w:date="2018-11-09T10:04:00Z">
              <w:r w:rsidRPr="00DD48B0" w:rsidDel="008B6AF4">
                <w:rPr>
                  <w:rFonts w:ascii="Consolas" w:eastAsia="Times New Roman" w:hAnsi="Consolas" w:cs="Times New Roman"/>
                  <w:color w:val="D7BA7D"/>
                  <w:sz w:val="21"/>
                  <w:szCs w:val="21"/>
                </w:rPr>
                <w:delText>.alert.alert-danger.alert-block</w:delText>
              </w:r>
              <w:r w:rsidRPr="00DD48B0" w:rsidDel="008B6AF4">
                <w:rPr>
                  <w:rFonts w:ascii="Consolas" w:eastAsia="Times New Roman" w:hAnsi="Consolas" w:cs="Times New Roman"/>
                  <w:color w:val="D4D4D4"/>
                  <w:sz w:val="21"/>
                  <w:szCs w:val="21"/>
                </w:rPr>
                <w:delText xml:space="preserve"> {</w:delText>
              </w:r>
            </w:del>
          </w:p>
          <w:p w14:paraId="5CE980C9" w14:textId="77777777" w:rsidR="00ED1509" w:rsidRPr="00DD48B0" w:rsidDel="008B6AF4" w:rsidRDefault="00ED1509">
            <w:pPr>
              <w:pStyle w:val="Heading1Numbered"/>
              <w:rPr>
                <w:del w:id="14783" w:author="Donovan Goode" w:date="2018-11-09T10:04:00Z"/>
                <w:rFonts w:ascii="Consolas" w:eastAsia="Times New Roman" w:hAnsi="Consolas" w:cs="Times New Roman"/>
                <w:color w:val="D4D4D4"/>
                <w:sz w:val="21"/>
                <w:szCs w:val="21"/>
              </w:rPr>
              <w:pPrChange w:id="14784" w:author="Donovan Goode" w:date="2018-11-09T10:05:00Z">
                <w:pPr>
                  <w:framePr w:hSpace="180" w:wrap="around" w:vAnchor="text" w:hAnchor="margin" w:xAlign="center" w:y="130"/>
                  <w:shd w:val="clear" w:color="auto" w:fill="1E1E1E"/>
                  <w:spacing w:line="285" w:lineRule="atLeast"/>
                </w:pPr>
              </w:pPrChange>
            </w:pPr>
            <w:del w:id="14785" w:author="Donovan Goode" w:date="2018-11-09T10:04:00Z">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9CDCFE"/>
                  <w:sz w:val="21"/>
                  <w:szCs w:val="21"/>
                </w:rPr>
                <w:delText>display</w:delText>
              </w:r>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CE9178"/>
                  <w:sz w:val="21"/>
                  <w:szCs w:val="21"/>
                </w:rPr>
                <w:delText>none</w:delText>
              </w:r>
              <w:r w:rsidRPr="00DD48B0" w:rsidDel="008B6AF4">
                <w:rPr>
                  <w:rFonts w:ascii="Consolas" w:eastAsia="Times New Roman" w:hAnsi="Consolas" w:cs="Times New Roman"/>
                  <w:color w:val="D4D4D4"/>
                  <w:sz w:val="21"/>
                  <w:szCs w:val="21"/>
                </w:rPr>
                <w:delText>;</w:delText>
              </w:r>
            </w:del>
          </w:p>
          <w:p w14:paraId="04FE8633" w14:textId="77777777" w:rsidR="00ED1509" w:rsidRPr="00DD48B0" w:rsidDel="008B6AF4" w:rsidRDefault="00ED1509">
            <w:pPr>
              <w:pStyle w:val="Heading1Numbered"/>
              <w:rPr>
                <w:del w:id="14786" w:author="Donovan Goode" w:date="2018-11-09T10:04:00Z"/>
                <w:rFonts w:ascii="Consolas" w:eastAsia="Times New Roman" w:hAnsi="Consolas" w:cs="Times New Roman"/>
                <w:color w:val="D4D4D4"/>
                <w:sz w:val="21"/>
                <w:szCs w:val="21"/>
              </w:rPr>
              <w:pPrChange w:id="14787" w:author="Donovan Goode" w:date="2018-11-09T10:05:00Z">
                <w:pPr>
                  <w:framePr w:hSpace="180" w:wrap="around" w:vAnchor="text" w:hAnchor="margin" w:xAlign="center" w:y="130"/>
                  <w:shd w:val="clear" w:color="auto" w:fill="1E1E1E"/>
                  <w:spacing w:line="285" w:lineRule="atLeast"/>
                </w:pPr>
              </w:pPrChange>
            </w:pPr>
            <w:del w:id="14788" w:author="Donovan Goode" w:date="2018-11-09T10:04:00Z">
              <w:r w:rsidRPr="00DD48B0" w:rsidDel="008B6AF4">
                <w:rPr>
                  <w:rFonts w:ascii="Consolas" w:eastAsia="Times New Roman" w:hAnsi="Consolas" w:cs="Times New Roman"/>
                  <w:color w:val="D4D4D4"/>
                  <w:sz w:val="21"/>
                  <w:szCs w:val="21"/>
                </w:rPr>
                <w:delText>}</w:delText>
              </w:r>
            </w:del>
          </w:p>
          <w:p w14:paraId="336F0A93" w14:textId="77777777" w:rsidR="00ED1509" w:rsidRPr="00DD48B0" w:rsidDel="008B6AF4" w:rsidRDefault="00ED1509">
            <w:pPr>
              <w:pStyle w:val="Heading1Numbered"/>
              <w:rPr>
                <w:del w:id="14789" w:author="Donovan Goode" w:date="2018-11-09T10:04:00Z"/>
                <w:rFonts w:ascii="Consolas" w:eastAsia="Times New Roman" w:hAnsi="Consolas" w:cs="Times New Roman"/>
                <w:color w:val="D4D4D4"/>
                <w:sz w:val="21"/>
                <w:szCs w:val="21"/>
              </w:rPr>
              <w:pPrChange w:id="14790" w:author="Donovan Goode" w:date="2018-11-09T10:05:00Z">
                <w:pPr>
                  <w:framePr w:hSpace="180" w:wrap="around" w:vAnchor="text" w:hAnchor="margin" w:xAlign="center" w:y="130"/>
                  <w:shd w:val="clear" w:color="auto" w:fill="1E1E1E"/>
                  <w:spacing w:line="285" w:lineRule="atLeast"/>
                </w:pPr>
              </w:pPrChange>
            </w:pPr>
            <w:del w:id="14791" w:author="Donovan Goode" w:date="2018-11-09T10:04:00Z">
              <w:r w:rsidRPr="00DD48B0" w:rsidDel="008B6AF4">
                <w:rPr>
                  <w:rFonts w:ascii="Consolas" w:eastAsia="Times New Roman" w:hAnsi="Consolas" w:cs="Times New Roman"/>
                  <w:color w:val="D7BA7D"/>
                  <w:sz w:val="21"/>
                  <w:szCs w:val="21"/>
                </w:rPr>
                <w:delText>.btn-default</w:delText>
              </w:r>
              <w:r w:rsidRPr="00DD48B0" w:rsidDel="008B6AF4">
                <w:rPr>
                  <w:rFonts w:ascii="Consolas" w:eastAsia="Times New Roman" w:hAnsi="Consolas" w:cs="Times New Roman"/>
                  <w:color w:val="D4D4D4"/>
                  <w:sz w:val="21"/>
                  <w:szCs w:val="21"/>
                </w:rPr>
                <w:delText xml:space="preserve"> {</w:delText>
              </w:r>
            </w:del>
          </w:p>
          <w:p w14:paraId="45F57E25" w14:textId="77777777" w:rsidR="00ED1509" w:rsidRPr="00DD48B0" w:rsidDel="008B6AF4" w:rsidRDefault="00ED1509">
            <w:pPr>
              <w:pStyle w:val="Heading1Numbered"/>
              <w:rPr>
                <w:del w:id="14792" w:author="Donovan Goode" w:date="2018-11-09T10:04:00Z"/>
                <w:rFonts w:ascii="Consolas" w:eastAsia="Times New Roman" w:hAnsi="Consolas" w:cs="Times New Roman"/>
                <w:color w:val="D4D4D4"/>
                <w:sz w:val="21"/>
                <w:szCs w:val="21"/>
              </w:rPr>
              <w:pPrChange w:id="14793" w:author="Donovan Goode" w:date="2018-11-09T10:05:00Z">
                <w:pPr>
                  <w:framePr w:hSpace="180" w:wrap="around" w:vAnchor="text" w:hAnchor="margin" w:xAlign="center" w:y="130"/>
                  <w:shd w:val="clear" w:color="auto" w:fill="1E1E1E"/>
                  <w:spacing w:line="285" w:lineRule="atLeast"/>
                </w:pPr>
              </w:pPrChange>
            </w:pPr>
            <w:del w:id="14794" w:author="Donovan Goode" w:date="2018-11-09T10:04:00Z">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9CDCFE"/>
                  <w:sz w:val="21"/>
                  <w:szCs w:val="21"/>
                </w:rPr>
                <w:delText>color</w:delText>
              </w:r>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CE9178"/>
                  <w:sz w:val="21"/>
                  <w:szCs w:val="21"/>
                </w:rPr>
                <w:delText>#FFF</w:delText>
              </w:r>
              <w:r w:rsidRPr="00DD48B0" w:rsidDel="008B6AF4">
                <w:rPr>
                  <w:rFonts w:ascii="Consolas" w:eastAsia="Times New Roman" w:hAnsi="Consolas" w:cs="Times New Roman"/>
                  <w:color w:val="D4D4D4"/>
                  <w:sz w:val="21"/>
                  <w:szCs w:val="21"/>
                </w:rPr>
                <w:delText>;</w:delText>
              </w:r>
            </w:del>
          </w:p>
          <w:p w14:paraId="75F53BFD" w14:textId="77777777" w:rsidR="00ED1509" w:rsidRPr="00DD48B0" w:rsidDel="008B6AF4" w:rsidRDefault="00ED1509">
            <w:pPr>
              <w:pStyle w:val="Heading1Numbered"/>
              <w:rPr>
                <w:del w:id="14795" w:author="Donovan Goode" w:date="2018-11-09T10:04:00Z"/>
                <w:rFonts w:ascii="Consolas" w:eastAsia="Times New Roman" w:hAnsi="Consolas" w:cs="Times New Roman"/>
                <w:color w:val="D4D4D4"/>
                <w:sz w:val="21"/>
                <w:szCs w:val="21"/>
              </w:rPr>
              <w:pPrChange w:id="14796" w:author="Donovan Goode" w:date="2018-11-09T10:05:00Z">
                <w:pPr>
                  <w:framePr w:hSpace="180" w:wrap="around" w:vAnchor="text" w:hAnchor="margin" w:xAlign="center" w:y="130"/>
                  <w:shd w:val="clear" w:color="auto" w:fill="1E1E1E"/>
                  <w:spacing w:line="285" w:lineRule="atLeast"/>
                </w:pPr>
              </w:pPrChange>
            </w:pPr>
            <w:del w:id="14797" w:author="Donovan Goode" w:date="2018-11-09T10:04:00Z">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9CDCFE"/>
                  <w:sz w:val="21"/>
                  <w:szCs w:val="21"/>
                </w:rPr>
                <w:delText>background-color</w:delText>
              </w:r>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CE9178"/>
                  <w:sz w:val="21"/>
                  <w:szCs w:val="21"/>
                </w:rPr>
                <w:delText>#000</w:delText>
              </w:r>
              <w:r w:rsidRPr="00DD48B0" w:rsidDel="008B6AF4">
                <w:rPr>
                  <w:rFonts w:ascii="Consolas" w:eastAsia="Times New Roman" w:hAnsi="Consolas" w:cs="Times New Roman"/>
                  <w:color w:val="D4D4D4"/>
                  <w:sz w:val="21"/>
                  <w:szCs w:val="21"/>
                </w:rPr>
                <w:delText>;</w:delText>
              </w:r>
            </w:del>
          </w:p>
          <w:p w14:paraId="5C0B3DFD" w14:textId="77777777" w:rsidR="00ED1509" w:rsidRPr="00DD48B0" w:rsidDel="008B6AF4" w:rsidRDefault="00ED1509">
            <w:pPr>
              <w:pStyle w:val="Heading1Numbered"/>
              <w:rPr>
                <w:del w:id="14798" w:author="Donovan Goode" w:date="2018-11-09T10:04:00Z"/>
                <w:rFonts w:ascii="Consolas" w:eastAsia="Times New Roman" w:hAnsi="Consolas" w:cs="Times New Roman"/>
                <w:color w:val="D4D4D4"/>
                <w:sz w:val="21"/>
                <w:szCs w:val="21"/>
              </w:rPr>
              <w:pPrChange w:id="14799" w:author="Donovan Goode" w:date="2018-11-09T10:05:00Z">
                <w:pPr>
                  <w:framePr w:hSpace="180" w:wrap="around" w:vAnchor="text" w:hAnchor="margin" w:xAlign="center" w:y="130"/>
                  <w:shd w:val="clear" w:color="auto" w:fill="1E1E1E"/>
                  <w:spacing w:line="285" w:lineRule="atLeast"/>
                </w:pPr>
              </w:pPrChange>
            </w:pPr>
            <w:del w:id="14800" w:author="Donovan Goode" w:date="2018-11-09T10:04:00Z">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9CDCFE"/>
                  <w:sz w:val="21"/>
                  <w:szCs w:val="21"/>
                </w:rPr>
                <w:delText>border-color</w:delText>
              </w:r>
              <w:r w:rsidRPr="00DD48B0" w:rsidDel="008B6AF4">
                <w:rPr>
                  <w:rFonts w:ascii="Consolas" w:eastAsia="Times New Roman" w:hAnsi="Consolas" w:cs="Times New Roman"/>
                  <w:color w:val="D4D4D4"/>
                  <w:sz w:val="21"/>
                  <w:szCs w:val="21"/>
                </w:rPr>
                <w:delText xml:space="preserve">: </w:delText>
              </w:r>
              <w:r w:rsidRPr="00DD48B0" w:rsidDel="008B6AF4">
                <w:rPr>
                  <w:rFonts w:ascii="Consolas" w:eastAsia="Times New Roman" w:hAnsi="Consolas" w:cs="Times New Roman"/>
                  <w:color w:val="CE9178"/>
                  <w:sz w:val="21"/>
                  <w:szCs w:val="21"/>
                </w:rPr>
                <w:delText>#ccc</w:delText>
              </w:r>
              <w:r w:rsidRPr="00DD48B0" w:rsidDel="008B6AF4">
                <w:rPr>
                  <w:rFonts w:ascii="Consolas" w:eastAsia="Times New Roman" w:hAnsi="Consolas" w:cs="Times New Roman"/>
                  <w:color w:val="D4D4D4"/>
                  <w:sz w:val="21"/>
                  <w:szCs w:val="21"/>
                </w:rPr>
                <w:delText>;</w:delText>
              </w:r>
            </w:del>
          </w:p>
          <w:p w14:paraId="3655EE19" w14:textId="77777777" w:rsidR="00ED1509" w:rsidRPr="00DD48B0" w:rsidDel="008B6AF4" w:rsidRDefault="00ED1509">
            <w:pPr>
              <w:pStyle w:val="Heading1Numbered"/>
              <w:rPr>
                <w:del w:id="14801" w:author="Donovan Goode" w:date="2018-11-09T10:04:00Z"/>
                <w:rFonts w:ascii="Consolas" w:eastAsia="Times New Roman" w:hAnsi="Consolas" w:cs="Times New Roman"/>
                <w:color w:val="D4D4D4"/>
                <w:sz w:val="21"/>
                <w:szCs w:val="21"/>
              </w:rPr>
              <w:pPrChange w:id="14802" w:author="Donovan Goode" w:date="2018-11-09T10:05:00Z">
                <w:pPr>
                  <w:framePr w:hSpace="180" w:wrap="around" w:vAnchor="text" w:hAnchor="margin" w:xAlign="center" w:y="130"/>
                  <w:shd w:val="clear" w:color="auto" w:fill="1E1E1E"/>
                  <w:spacing w:line="285" w:lineRule="atLeast"/>
                </w:pPr>
              </w:pPrChange>
            </w:pPr>
            <w:del w:id="14803" w:author="Donovan Goode" w:date="2018-11-09T10:04:00Z">
              <w:r w:rsidRPr="00DD48B0" w:rsidDel="008B6AF4">
                <w:rPr>
                  <w:rFonts w:ascii="Consolas" w:eastAsia="Times New Roman" w:hAnsi="Consolas" w:cs="Times New Roman"/>
                  <w:color w:val="D4D4D4"/>
                  <w:sz w:val="21"/>
                  <w:szCs w:val="21"/>
                </w:rPr>
                <w:delText>}</w:delText>
              </w:r>
            </w:del>
          </w:p>
          <w:p w14:paraId="199C1119" w14:textId="77777777" w:rsidR="00ED1509" w:rsidRPr="00CE0339" w:rsidDel="008B6AF4" w:rsidRDefault="00ED1509">
            <w:pPr>
              <w:pStyle w:val="Heading1Numbered"/>
              <w:rPr>
                <w:del w:id="14804" w:author="Donovan Goode" w:date="2018-11-09T10:04:00Z"/>
                <w:rFonts w:ascii="Consolas" w:eastAsia="Times New Roman" w:hAnsi="Consolas" w:cs="Times New Roman"/>
                <w:color w:val="D7BA7D"/>
                <w:sz w:val="21"/>
                <w:szCs w:val="21"/>
              </w:rPr>
              <w:pPrChange w:id="14805" w:author="Donovan Goode" w:date="2018-11-09T10:05:00Z">
                <w:pPr>
                  <w:framePr w:hSpace="180" w:wrap="around" w:vAnchor="text" w:hAnchor="margin" w:xAlign="center" w:y="130"/>
                  <w:shd w:val="clear" w:color="auto" w:fill="1E1E1E"/>
                  <w:spacing w:line="285" w:lineRule="atLeast"/>
                </w:pPr>
              </w:pPrChange>
            </w:pPr>
          </w:p>
        </w:tc>
      </w:tr>
      <w:tr w:rsidR="00ED1509" w:rsidDel="008B6AF4" w14:paraId="3867F643" w14:textId="6B089A30" w:rsidTr="00A52519">
        <w:trPr>
          <w:del w:id="14806" w:author="Donovan Goode" w:date="2018-11-09T10:04:00Z"/>
        </w:trPr>
        <w:tc>
          <w:tcPr>
            <w:tcW w:w="1705" w:type="dxa"/>
          </w:tcPr>
          <w:p w14:paraId="646E7EFF" w14:textId="77777777" w:rsidR="00ED1509" w:rsidDel="008B6AF4" w:rsidRDefault="00ED1509">
            <w:pPr>
              <w:pStyle w:val="Heading1Numbered"/>
              <w:rPr>
                <w:del w:id="14807" w:author="Donovan Goode" w:date="2018-11-09T10:04:00Z"/>
                <w:highlight w:val="yellow"/>
              </w:rPr>
              <w:pPrChange w:id="14808" w:author="Donovan Goode" w:date="2018-11-09T10:05:00Z">
                <w:pPr>
                  <w:framePr w:hSpace="180" w:wrap="around" w:vAnchor="text" w:hAnchor="margin" w:xAlign="center" w:y="130"/>
                  <w:jc w:val="center"/>
                </w:pPr>
              </w:pPrChange>
            </w:pPr>
            <w:del w:id="14809" w:author="Donovan Goode" w:date="2018-11-09T10:04:00Z">
              <w:r w:rsidDel="008B6AF4">
                <w:rPr>
                  <w:highlight w:val="yellow"/>
                </w:rPr>
                <w:delText>Agency Certified Summary of Service</w:delText>
              </w:r>
            </w:del>
          </w:p>
        </w:tc>
        <w:tc>
          <w:tcPr>
            <w:tcW w:w="9905" w:type="dxa"/>
          </w:tcPr>
          <w:p w14:paraId="7E0AFC16" w14:textId="77777777" w:rsidR="00ED1509" w:rsidRPr="004411B0" w:rsidDel="008B6AF4" w:rsidRDefault="00ED1509">
            <w:pPr>
              <w:pStyle w:val="Heading1Numbered"/>
              <w:rPr>
                <w:del w:id="14810" w:author="Donovan Goode" w:date="2018-11-09T10:04:00Z"/>
                <w:rFonts w:ascii="Consolas" w:eastAsia="Times New Roman" w:hAnsi="Consolas" w:cs="Times New Roman"/>
                <w:color w:val="D4D4D4"/>
                <w:sz w:val="21"/>
                <w:szCs w:val="21"/>
              </w:rPr>
              <w:pPrChange w:id="14811" w:author="Donovan Goode" w:date="2018-11-09T10:05:00Z">
                <w:pPr>
                  <w:framePr w:hSpace="180" w:wrap="around" w:vAnchor="text" w:hAnchor="margin" w:xAlign="center" w:y="130"/>
                  <w:shd w:val="clear" w:color="auto" w:fill="1E1E1E"/>
                  <w:spacing w:line="285" w:lineRule="atLeast"/>
                </w:pPr>
              </w:pPrChange>
            </w:pPr>
            <w:del w:id="14812" w:author="Donovan Goode" w:date="2018-11-09T10:04:00Z">
              <w:r w:rsidRPr="004411B0" w:rsidDel="008B6AF4">
                <w:rPr>
                  <w:rFonts w:ascii="Consolas" w:eastAsia="Times New Roman" w:hAnsi="Consolas" w:cs="Times New Roman"/>
                  <w:color w:val="6A9955"/>
                  <w:sz w:val="21"/>
                  <w:szCs w:val="21"/>
                </w:rPr>
                <w:delText>/*CSS for disabling the employee lookup field change*/</w:delText>
              </w:r>
            </w:del>
          </w:p>
          <w:p w14:paraId="0675D713" w14:textId="77777777" w:rsidR="00ED1509" w:rsidRPr="004411B0" w:rsidDel="008B6AF4" w:rsidRDefault="00ED1509">
            <w:pPr>
              <w:pStyle w:val="Heading1Numbered"/>
              <w:rPr>
                <w:del w:id="14813" w:author="Donovan Goode" w:date="2018-11-09T10:04:00Z"/>
                <w:rFonts w:ascii="Consolas" w:eastAsia="Times New Roman" w:hAnsi="Consolas" w:cs="Times New Roman"/>
                <w:color w:val="D4D4D4"/>
                <w:sz w:val="21"/>
                <w:szCs w:val="21"/>
              </w:rPr>
              <w:pPrChange w:id="14814" w:author="Donovan Goode" w:date="2018-11-09T10:05:00Z">
                <w:pPr>
                  <w:framePr w:hSpace="180" w:wrap="around" w:vAnchor="text" w:hAnchor="margin" w:xAlign="center" w:y="130"/>
                  <w:shd w:val="clear" w:color="auto" w:fill="1E1E1E"/>
                  <w:spacing w:line="285" w:lineRule="atLeast"/>
                </w:pPr>
              </w:pPrChange>
            </w:pPr>
            <w:del w:id="14815" w:author="Donovan Goode" w:date="2018-11-09T10:04:00Z">
              <w:r w:rsidRPr="004411B0" w:rsidDel="008B6AF4">
                <w:rPr>
                  <w:rFonts w:ascii="Consolas" w:eastAsia="Times New Roman" w:hAnsi="Consolas" w:cs="Times New Roman"/>
                  <w:color w:val="D7BA7D"/>
                  <w:sz w:val="21"/>
                  <w:szCs w:val="21"/>
                </w:rPr>
                <w:delText xml:space="preserve">.tab-column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div:nth-child(</w:delText>
              </w:r>
              <w:r w:rsidRPr="004411B0" w:rsidDel="008B6AF4">
                <w:rPr>
                  <w:rFonts w:ascii="Consolas" w:eastAsia="Times New Roman" w:hAnsi="Consolas" w:cs="Times New Roman"/>
                  <w:color w:val="B5CEA8"/>
                  <w:sz w:val="21"/>
                  <w:szCs w:val="21"/>
                </w:rPr>
                <w:delText>1</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fieldset:nth-child(</w:delText>
              </w:r>
              <w:r w:rsidRPr="004411B0" w:rsidDel="008B6AF4">
                <w:rPr>
                  <w:rFonts w:ascii="Consolas" w:eastAsia="Times New Roman" w:hAnsi="Consolas" w:cs="Times New Roman"/>
                  <w:color w:val="B5CEA8"/>
                  <w:sz w:val="21"/>
                  <w:szCs w:val="21"/>
                </w:rPr>
                <w:delText>1</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table:nth-child(</w:delText>
              </w:r>
              <w:r w:rsidRPr="004411B0" w:rsidDel="008B6AF4">
                <w:rPr>
                  <w:rFonts w:ascii="Consolas" w:eastAsia="Times New Roman" w:hAnsi="Consolas" w:cs="Times New Roman"/>
                  <w:color w:val="B5CEA8"/>
                  <w:sz w:val="21"/>
                  <w:szCs w:val="21"/>
                </w:rPr>
                <w:delText>2</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tbody:nth-child(</w:delText>
              </w:r>
              <w:r w:rsidRPr="004411B0" w:rsidDel="008B6AF4">
                <w:rPr>
                  <w:rFonts w:ascii="Consolas" w:eastAsia="Times New Roman" w:hAnsi="Consolas" w:cs="Times New Roman"/>
                  <w:color w:val="B5CEA8"/>
                  <w:sz w:val="21"/>
                  <w:szCs w:val="21"/>
                </w:rPr>
                <w:delText>2</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tr:nth-child(</w:delText>
              </w:r>
              <w:r w:rsidRPr="004411B0" w:rsidDel="008B6AF4">
                <w:rPr>
                  <w:rFonts w:ascii="Consolas" w:eastAsia="Times New Roman" w:hAnsi="Consolas" w:cs="Times New Roman"/>
                  <w:color w:val="B5CEA8"/>
                  <w:sz w:val="21"/>
                  <w:szCs w:val="21"/>
                </w:rPr>
                <w:delText>1</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td:nth-child(</w:delText>
              </w:r>
              <w:r w:rsidRPr="004411B0" w:rsidDel="008B6AF4">
                <w:rPr>
                  <w:rFonts w:ascii="Consolas" w:eastAsia="Times New Roman" w:hAnsi="Consolas" w:cs="Times New Roman"/>
                  <w:color w:val="B5CEA8"/>
                  <w:sz w:val="21"/>
                  <w:szCs w:val="21"/>
                </w:rPr>
                <w:delText>1</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div:nth-child(</w:delText>
              </w:r>
              <w:r w:rsidRPr="004411B0" w:rsidDel="008B6AF4">
                <w:rPr>
                  <w:rFonts w:ascii="Consolas" w:eastAsia="Times New Roman" w:hAnsi="Consolas" w:cs="Times New Roman"/>
                  <w:color w:val="B5CEA8"/>
                  <w:sz w:val="21"/>
                  <w:szCs w:val="21"/>
                </w:rPr>
                <w:delText>2</w:delText>
              </w:r>
              <w:r w:rsidRPr="004411B0" w:rsidDel="008B6AF4">
                <w:rPr>
                  <w:rFonts w:ascii="Consolas" w:eastAsia="Times New Roman" w:hAnsi="Consolas" w:cs="Times New Roman"/>
                  <w:color w:val="D7BA7D"/>
                  <w:sz w:val="21"/>
                  <w:szCs w:val="21"/>
                </w:rPr>
                <w:delText>)</w:delText>
              </w:r>
              <w:r w:rsidRPr="004411B0" w:rsidDel="008B6AF4">
                <w:rPr>
                  <w:rFonts w:ascii="Consolas" w:eastAsia="Times New Roman" w:hAnsi="Consolas" w:cs="Times New Roman"/>
                  <w:color w:val="D4D4D4"/>
                  <w:sz w:val="21"/>
                  <w:szCs w:val="21"/>
                </w:rPr>
                <w:delText xml:space="preserve"> {</w:delText>
              </w:r>
            </w:del>
          </w:p>
          <w:p w14:paraId="71C8A9C6" w14:textId="77777777" w:rsidR="00ED1509" w:rsidRPr="004411B0" w:rsidDel="008B6AF4" w:rsidRDefault="00ED1509">
            <w:pPr>
              <w:pStyle w:val="Heading1Numbered"/>
              <w:rPr>
                <w:del w:id="14816" w:author="Donovan Goode" w:date="2018-11-09T10:04:00Z"/>
                <w:rFonts w:ascii="Consolas" w:eastAsia="Times New Roman" w:hAnsi="Consolas" w:cs="Times New Roman"/>
                <w:color w:val="D4D4D4"/>
                <w:sz w:val="21"/>
                <w:szCs w:val="21"/>
              </w:rPr>
              <w:pPrChange w:id="14817" w:author="Donovan Goode" w:date="2018-11-09T10:05:00Z">
                <w:pPr>
                  <w:framePr w:hSpace="180" w:wrap="around" w:vAnchor="text" w:hAnchor="margin" w:xAlign="center" w:y="130"/>
                  <w:shd w:val="clear" w:color="auto" w:fill="1E1E1E"/>
                  <w:spacing w:line="285" w:lineRule="atLeast"/>
                </w:pPr>
              </w:pPrChange>
            </w:pPr>
          </w:p>
          <w:p w14:paraId="3A2601C6" w14:textId="77777777" w:rsidR="00ED1509" w:rsidRPr="004411B0" w:rsidDel="008B6AF4" w:rsidRDefault="00ED1509">
            <w:pPr>
              <w:pStyle w:val="Heading1Numbered"/>
              <w:rPr>
                <w:del w:id="14818" w:author="Donovan Goode" w:date="2018-11-09T10:04:00Z"/>
                <w:rFonts w:ascii="Consolas" w:eastAsia="Times New Roman" w:hAnsi="Consolas" w:cs="Times New Roman"/>
                <w:color w:val="D4D4D4"/>
                <w:sz w:val="21"/>
                <w:szCs w:val="21"/>
              </w:rPr>
              <w:pPrChange w:id="14819" w:author="Donovan Goode" w:date="2018-11-09T10:05:00Z">
                <w:pPr>
                  <w:framePr w:hSpace="180" w:wrap="around" w:vAnchor="text" w:hAnchor="margin" w:xAlign="center" w:y="130"/>
                  <w:shd w:val="clear" w:color="auto" w:fill="1E1E1E"/>
                  <w:spacing w:line="285" w:lineRule="atLeast"/>
                </w:pPr>
              </w:pPrChange>
            </w:pPr>
            <w:del w:id="14820" w:author="Donovan Goode" w:date="2018-11-09T10:04:00Z">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9CDCFE"/>
                  <w:sz w:val="21"/>
                  <w:szCs w:val="21"/>
                </w:rPr>
                <w:delText>pointer-events</w:delText>
              </w:r>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CE9178"/>
                  <w:sz w:val="21"/>
                  <w:szCs w:val="21"/>
                </w:rPr>
                <w:delText>none</w:delText>
              </w:r>
              <w:r w:rsidRPr="004411B0" w:rsidDel="008B6AF4">
                <w:rPr>
                  <w:rFonts w:ascii="Consolas" w:eastAsia="Times New Roman" w:hAnsi="Consolas" w:cs="Times New Roman"/>
                  <w:color w:val="D4D4D4"/>
                  <w:sz w:val="21"/>
                  <w:szCs w:val="21"/>
                </w:rPr>
                <w:delText>;</w:delText>
              </w:r>
            </w:del>
          </w:p>
          <w:p w14:paraId="5F1ED1AF" w14:textId="77777777" w:rsidR="00ED1509" w:rsidRPr="004411B0" w:rsidDel="008B6AF4" w:rsidRDefault="00ED1509">
            <w:pPr>
              <w:pStyle w:val="Heading1Numbered"/>
              <w:rPr>
                <w:del w:id="14821" w:author="Donovan Goode" w:date="2018-11-09T10:04:00Z"/>
                <w:rFonts w:ascii="Consolas" w:eastAsia="Times New Roman" w:hAnsi="Consolas" w:cs="Times New Roman"/>
                <w:color w:val="D4D4D4"/>
                <w:sz w:val="21"/>
                <w:szCs w:val="21"/>
              </w:rPr>
              <w:pPrChange w:id="14822" w:author="Donovan Goode" w:date="2018-11-09T10:05:00Z">
                <w:pPr>
                  <w:framePr w:hSpace="180" w:wrap="around" w:vAnchor="text" w:hAnchor="margin" w:xAlign="center" w:y="130"/>
                  <w:shd w:val="clear" w:color="auto" w:fill="1E1E1E"/>
                  <w:spacing w:line="285" w:lineRule="atLeast"/>
                </w:pPr>
              </w:pPrChange>
            </w:pPr>
          </w:p>
          <w:p w14:paraId="3C5F0EBA" w14:textId="77777777" w:rsidR="00ED1509" w:rsidRPr="004411B0" w:rsidDel="008B6AF4" w:rsidRDefault="00ED1509">
            <w:pPr>
              <w:pStyle w:val="Heading1Numbered"/>
              <w:rPr>
                <w:del w:id="14823" w:author="Donovan Goode" w:date="2018-11-09T10:04:00Z"/>
                <w:rFonts w:ascii="Consolas" w:eastAsia="Times New Roman" w:hAnsi="Consolas" w:cs="Times New Roman"/>
                <w:color w:val="D4D4D4"/>
                <w:sz w:val="21"/>
                <w:szCs w:val="21"/>
              </w:rPr>
              <w:pPrChange w:id="14824" w:author="Donovan Goode" w:date="2018-11-09T10:05:00Z">
                <w:pPr>
                  <w:framePr w:hSpace="180" w:wrap="around" w:vAnchor="text" w:hAnchor="margin" w:xAlign="center" w:y="130"/>
                  <w:shd w:val="clear" w:color="auto" w:fill="1E1E1E"/>
                  <w:spacing w:line="285" w:lineRule="atLeast"/>
                </w:pPr>
              </w:pPrChange>
            </w:pPr>
            <w:del w:id="14825" w:author="Donovan Goode" w:date="2018-11-09T10:04:00Z">
              <w:r w:rsidRPr="004411B0" w:rsidDel="008B6AF4">
                <w:rPr>
                  <w:rFonts w:ascii="Consolas" w:eastAsia="Times New Roman" w:hAnsi="Consolas" w:cs="Times New Roman"/>
                  <w:color w:val="D4D4D4"/>
                  <w:sz w:val="21"/>
                  <w:szCs w:val="21"/>
                </w:rPr>
                <w:delText>}</w:delText>
              </w:r>
            </w:del>
          </w:p>
          <w:p w14:paraId="25C4BB7B" w14:textId="77777777" w:rsidR="00ED1509" w:rsidRPr="004411B0" w:rsidDel="008B6AF4" w:rsidRDefault="00ED1509">
            <w:pPr>
              <w:pStyle w:val="Heading1Numbered"/>
              <w:rPr>
                <w:del w:id="14826" w:author="Donovan Goode" w:date="2018-11-09T10:04:00Z"/>
                <w:rFonts w:ascii="Consolas" w:eastAsia="Times New Roman" w:hAnsi="Consolas" w:cs="Times New Roman"/>
                <w:color w:val="D4D4D4"/>
                <w:sz w:val="21"/>
                <w:szCs w:val="21"/>
              </w:rPr>
              <w:pPrChange w:id="14827" w:author="Donovan Goode" w:date="2018-11-09T10:05:00Z">
                <w:pPr>
                  <w:framePr w:hSpace="180" w:wrap="around" w:vAnchor="text" w:hAnchor="margin" w:xAlign="center" w:y="130"/>
                  <w:shd w:val="clear" w:color="auto" w:fill="1E1E1E"/>
                  <w:spacing w:line="285" w:lineRule="atLeast"/>
                </w:pPr>
              </w:pPrChange>
            </w:pPr>
            <w:del w:id="14828" w:author="Donovan Goode" w:date="2018-11-09T10:04:00Z">
              <w:r w:rsidRPr="004411B0" w:rsidDel="008B6AF4">
                <w:rPr>
                  <w:rFonts w:ascii="Consolas" w:eastAsia="Times New Roman" w:hAnsi="Consolas" w:cs="Times New Roman"/>
                  <w:color w:val="6A9955"/>
                  <w:sz w:val="21"/>
                  <w:szCs w:val="21"/>
                </w:rPr>
                <w:delText>/*CSS for disabling the admin certification fields and coloring the background*/</w:delText>
              </w:r>
            </w:del>
          </w:p>
          <w:p w14:paraId="07592339" w14:textId="77777777" w:rsidR="00ED1509" w:rsidRPr="004411B0" w:rsidDel="008B6AF4" w:rsidRDefault="00ED1509">
            <w:pPr>
              <w:pStyle w:val="Heading1Numbered"/>
              <w:rPr>
                <w:del w:id="14829" w:author="Donovan Goode" w:date="2018-11-09T10:04:00Z"/>
                <w:rFonts w:ascii="Consolas" w:eastAsia="Times New Roman" w:hAnsi="Consolas" w:cs="Times New Roman"/>
                <w:color w:val="D4D4D4"/>
                <w:sz w:val="21"/>
                <w:szCs w:val="21"/>
              </w:rPr>
              <w:pPrChange w:id="14830" w:author="Donovan Goode" w:date="2018-11-09T10:05:00Z">
                <w:pPr>
                  <w:framePr w:hSpace="180" w:wrap="around" w:vAnchor="text" w:hAnchor="margin" w:xAlign="center" w:y="130"/>
                  <w:shd w:val="clear" w:color="auto" w:fill="1E1E1E"/>
                  <w:spacing w:line="285" w:lineRule="atLeast"/>
                </w:pPr>
              </w:pPrChange>
            </w:pPr>
            <w:del w:id="14831" w:author="Donovan Goode" w:date="2018-11-09T10:04:00Z">
              <w:r w:rsidRPr="004411B0" w:rsidDel="008B6AF4">
                <w:rPr>
                  <w:rFonts w:ascii="Consolas" w:eastAsia="Times New Roman" w:hAnsi="Consolas" w:cs="Times New Roman"/>
                  <w:color w:val="D7BA7D"/>
                  <w:sz w:val="21"/>
                  <w:szCs w:val="21"/>
                </w:rPr>
                <w:delText xml:space="preserve">#EntityFormControl_cfb259d1ea6ae811a952000d3a3669fe_EntityFormView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div.tab.clearfix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fieldset:nth-child(</w:delText>
              </w:r>
              <w:r w:rsidRPr="004411B0" w:rsidDel="008B6AF4">
                <w:rPr>
                  <w:rFonts w:ascii="Consolas" w:eastAsia="Times New Roman" w:hAnsi="Consolas" w:cs="Times New Roman"/>
                  <w:color w:val="B5CEA8"/>
                  <w:sz w:val="21"/>
                  <w:szCs w:val="21"/>
                </w:rPr>
                <w:delText>3</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table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tbody</w:delText>
              </w:r>
              <w:r w:rsidRPr="004411B0" w:rsidDel="008B6AF4">
                <w:rPr>
                  <w:rFonts w:ascii="Consolas" w:eastAsia="Times New Roman" w:hAnsi="Consolas" w:cs="Times New Roman"/>
                  <w:color w:val="D4D4D4"/>
                  <w:sz w:val="21"/>
                  <w:szCs w:val="21"/>
                </w:rPr>
                <w:delText xml:space="preserve"> {</w:delText>
              </w:r>
            </w:del>
          </w:p>
          <w:p w14:paraId="01A8E467" w14:textId="77777777" w:rsidR="00ED1509" w:rsidRPr="004411B0" w:rsidDel="008B6AF4" w:rsidRDefault="00ED1509">
            <w:pPr>
              <w:pStyle w:val="Heading1Numbered"/>
              <w:rPr>
                <w:del w:id="14832" w:author="Donovan Goode" w:date="2018-11-09T10:04:00Z"/>
                <w:rFonts w:ascii="Consolas" w:eastAsia="Times New Roman" w:hAnsi="Consolas" w:cs="Times New Roman"/>
                <w:color w:val="D4D4D4"/>
                <w:sz w:val="21"/>
                <w:szCs w:val="21"/>
              </w:rPr>
              <w:pPrChange w:id="14833" w:author="Donovan Goode" w:date="2018-11-09T10:05:00Z">
                <w:pPr>
                  <w:framePr w:hSpace="180" w:wrap="around" w:vAnchor="text" w:hAnchor="margin" w:xAlign="center" w:y="130"/>
                  <w:shd w:val="clear" w:color="auto" w:fill="1E1E1E"/>
                  <w:spacing w:line="285" w:lineRule="atLeast"/>
                </w:pPr>
              </w:pPrChange>
            </w:pPr>
            <w:del w:id="14834" w:author="Donovan Goode" w:date="2018-11-09T10:04:00Z">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9CDCFE"/>
                  <w:sz w:val="21"/>
                  <w:szCs w:val="21"/>
                </w:rPr>
                <w:delText>pointer-events</w:delText>
              </w:r>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CE9178"/>
                  <w:sz w:val="21"/>
                  <w:szCs w:val="21"/>
                </w:rPr>
                <w:delText>none</w:delText>
              </w:r>
              <w:r w:rsidRPr="004411B0" w:rsidDel="008B6AF4">
                <w:rPr>
                  <w:rFonts w:ascii="Consolas" w:eastAsia="Times New Roman" w:hAnsi="Consolas" w:cs="Times New Roman"/>
                  <w:color w:val="D4D4D4"/>
                  <w:sz w:val="21"/>
                  <w:szCs w:val="21"/>
                </w:rPr>
                <w:delText>;</w:delText>
              </w:r>
            </w:del>
          </w:p>
          <w:p w14:paraId="474EFAB7" w14:textId="77777777" w:rsidR="00ED1509" w:rsidRPr="004411B0" w:rsidDel="008B6AF4" w:rsidRDefault="00ED1509">
            <w:pPr>
              <w:pStyle w:val="Heading1Numbered"/>
              <w:rPr>
                <w:del w:id="14835" w:author="Donovan Goode" w:date="2018-11-09T10:04:00Z"/>
                <w:rFonts w:ascii="Consolas" w:eastAsia="Times New Roman" w:hAnsi="Consolas" w:cs="Times New Roman"/>
                <w:color w:val="D4D4D4"/>
                <w:sz w:val="21"/>
                <w:szCs w:val="21"/>
              </w:rPr>
              <w:pPrChange w:id="14836" w:author="Donovan Goode" w:date="2018-11-09T10:05:00Z">
                <w:pPr>
                  <w:framePr w:hSpace="180" w:wrap="around" w:vAnchor="text" w:hAnchor="margin" w:xAlign="center" w:y="130"/>
                  <w:shd w:val="clear" w:color="auto" w:fill="1E1E1E"/>
                  <w:spacing w:line="285" w:lineRule="atLeast"/>
                </w:pPr>
              </w:pPrChange>
            </w:pPr>
            <w:del w:id="14837" w:author="Donovan Goode" w:date="2018-11-09T10:04:00Z">
              <w:r w:rsidRPr="004411B0" w:rsidDel="008B6AF4">
                <w:rPr>
                  <w:rFonts w:ascii="Consolas" w:eastAsia="Times New Roman" w:hAnsi="Consolas" w:cs="Times New Roman"/>
                  <w:color w:val="D4D4D4"/>
                  <w:sz w:val="21"/>
                  <w:szCs w:val="21"/>
                </w:rPr>
                <w:delText>}</w:delText>
              </w:r>
            </w:del>
          </w:p>
          <w:p w14:paraId="3BF51A45" w14:textId="77777777" w:rsidR="00ED1509" w:rsidRPr="004411B0" w:rsidDel="008B6AF4" w:rsidRDefault="00ED1509">
            <w:pPr>
              <w:pStyle w:val="Heading1Numbered"/>
              <w:rPr>
                <w:del w:id="14838" w:author="Donovan Goode" w:date="2018-11-09T10:04:00Z"/>
                <w:rFonts w:ascii="Consolas" w:eastAsia="Times New Roman" w:hAnsi="Consolas" w:cs="Times New Roman"/>
                <w:color w:val="D4D4D4"/>
                <w:sz w:val="21"/>
                <w:szCs w:val="21"/>
              </w:rPr>
              <w:pPrChange w:id="14839" w:author="Donovan Goode" w:date="2018-11-09T10:05:00Z">
                <w:pPr>
                  <w:framePr w:hSpace="180" w:wrap="around" w:vAnchor="text" w:hAnchor="margin" w:xAlign="center" w:y="130"/>
                  <w:shd w:val="clear" w:color="auto" w:fill="1E1E1E"/>
                  <w:spacing w:line="285" w:lineRule="atLeast"/>
                </w:pPr>
              </w:pPrChange>
            </w:pPr>
            <w:del w:id="14840" w:author="Donovan Goode" w:date="2018-11-09T10:04:00Z">
              <w:r w:rsidRPr="004411B0" w:rsidDel="008B6AF4">
                <w:rPr>
                  <w:rFonts w:ascii="Consolas" w:eastAsia="Times New Roman" w:hAnsi="Consolas" w:cs="Times New Roman"/>
                  <w:color w:val="D7BA7D"/>
                  <w:sz w:val="21"/>
                  <w:szCs w:val="21"/>
                </w:rPr>
                <w:delText xml:space="preserve">#EntityFormControl_cfb259d1ea6ae811a952000d3a3669fe_EntityFormView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div.tab.clearfix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fieldset:nth-child(</w:delText>
              </w:r>
              <w:r w:rsidRPr="004411B0" w:rsidDel="008B6AF4">
                <w:rPr>
                  <w:rFonts w:ascii="Consolas" w:eastAsia="Times New Roman" w:hAnsi="Consolas" w:cs="Times New Roman"/>
                  <w:color w:val="B5CEA8"/>
                  <w:sz w:val="21"/>
                  <w:szCs w:val="21"/>
                </w:rPr>
                <w:delText>3</w:delText>
              </w:r>
              <w:r w:rsidRPr="004411B0" w:rsidDel="008B6AF4">
                <w:rPr>
                  <w:rFonts w:ascii="Consolas" w:eastAsia="Times New Roman" w:hAnsi="Consolas" w:cs="Times New Roman"/>
                  <w:color w:val="D7BA7D"/>
                  <w:sz w:val="21"/>
                  <w:szCs w:val="21"/>
                </w:rPr>
                <w:delText xml:space="preserv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table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tbody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tr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td.clearfix.cell.datetime.form-control-cell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div.control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div </w:delText>
              </w:r>
              <w:r w:rsidRPr="004411B0" w:rsidDel="008B6AF4">
                <w:rPr>
                  <w:rFonts w:ascii="Consolas" w:eastAsia="Times New Roman" w:hAnsi="Consolas" w:cs="Times New Roman"/>
                  <w:color w:val="D4D4D4"/>
                  <w:sz w:val="21"/>
                  <w:szCs w:val="21"/>
                </w:rPr>
                <w:delText>&gt;</w:delText>
              </w:r>
              <w:r w:rsidRPr="004411B0" w:rsidDel="008B6AF4">
                <w:rPr>
                  <w:rFonts w:ascii="Consolas" w:eastAsia="Times New Roman" w:hAnsi="Consolas" w:cs="Times New Roman"/>
                  <w:color w:val="D7BA7D"/>
                  <w:sz w:val="21"/>
                  <w:szCs w:val="21"/>
                </w:rPr>
                <w:delText xml:space="preserve"> input</w:delText>
              </w:r>
              <w:r w:rsidRPr="004411B0" w:rsidDel="008B6AF4">
                <w:rPr>
                  <w:rFonts w:ascii="Consolas" w:eastAsia="Times New Roman" w:hAnsi="Consolas" w:cs="Times New Roman"/>
                  <w:color w:val="D4D4D4"/>
                  <w:sz w:val="21"/>
                  <w:szCs w:val="21"/>
                </w:rPr>
                <w:delText xml:space="preserve"> {</w:delText>
              </w:r>
            </w:del>
          </w:p>
          <w:p w14:paraId="44FD9B90" w14:textId="77777777" w:rsidR="00ED1509" w:rsidRPr="004411B0" w:rsidDel="008B6AF4" w:rsidRDefault="00ED1509">
            <w:pPr>
              <w:pStyle w:val="Heading1Numbered"/>
              <w:rPr>
                <w:del w:id="14841" w:author="Donovan Goode" w:date="2018-11-09T10:04:00Z"/>
                <w:rFonts w:ascii="Consolas" w:eastAsia="Times New Roman" w:hAnsi="Consolas" w:cs="Times New Roman"/>
                <w:color w:val="D4D4D4"/>
                <w:sz w:val="21"/>
                <w:szCs w:val="21"/>
              </w:rPr>
              <w:pPrChange w:id="14842" w:author="Donovan Goode" w:date="2018-11-09T10:05:00Z">
                <w:pPr>
                  <w:framePr w:hSpace="180" w:wrap="around" w:vAnchor="text" w:hAnchor="margin" w:xAlign="center" w:y="130"/>
                  <w:shd w:val="clear" w:color="auto" w:fill="1E1E1E"/>
                  <w:spacing w:line="285" w:lineRule="atLeast"/>
                </w:pPr>
              </w:pPrChange>
            </w:pPr>
            <w:del w:id="14843" w:author="Donovan Goode" w:date="2018-11-09T10:04:00Z">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9CDCFE"/>
                  <w:sz w:val="21"/>
                  <w:szCs w:val="21"/>
                </w:rPr>
                <w:delText>background</w:delText>
              </w:r>
              <w:r w:rsidRPr="004411B0" w:rsidDel="008B6AF4">
                <w:rPr>
                  <w:rFonts w:ascii="Consolas" w:eastAsia="Times New Roman" w:hAnsi="Consolas" w:cs="Times New Roman"/>
                  <w:color w:val="D4D4D4"/>
                  <w:sz w:val="21"/>
                  <w:szCs w:val="21"/>
                </w:rPr>
                <w:delText xml:space="preserve">: </w:delText>
              </w:r>
              <w:r w:rsidRPr="004411B0" w:rsidDel="008B6AF4">
                <w:rPr>
                  <w:rFonts w:ascii="Consolas" w:eastAsia="Times New Roman" w:hAnsi="Consolas" w:cs="Times New Roman"/>
                  <w:color w:val="CE9178"/>
                  <w:sz w:val="21"/>
                  <w:szCs w:val="21"/>
                </w:rPr>
                <w:delText>#eee</w:delText>
              </w:r>
              <w:r w:rsidRPr="004411B0" w:rsidDel="008B6AF4">
                <w:rPr>
                  <w:rFonts w:ascii="Consolas" w:eastAsia="Times New Roman" w:hAnsi="Consolas" w:cs="Times New Roman"/>
                  <w:color w:val="D4D4D4"/>
                  <w:sz w:val="21"/>
                  <w:szCs w:val="21"/>
                </w:rPr>
                <w:delText>;</w:delText>
              </w:r>
            </w:del>
          </w:p>
          <w:p w14:paraId="5045BCA0" w14:textId="77777777" w:rsidR="00ED1509" w:rsidRPr="004411B0" w:rsidDel="008B6AF4" w:rsidRDefault="00ED1509">
            <w:pPr>
              <w:pStyle w:val="Heading1Numbered"/>
              <w:rPr>
                <w:del w:id="14844" w:author="Donovan Goode" w:date="2018-11-09T10:04:00Z"/>
                <w:rFonts w:ascii="Consolas" w:eastAsia="Times New Roman" w:hAnsi="Consolas" w:cs="Times New Roman"/>
                <w:color w:val="D4D4D4"/>
                <w:sz w:val="21"/>
                <w:szCs w:val="21"/>
              </w:rPr>
              <w:pPrChange w:id="14845" w:author="Donovan Goode" w:date="2018-11-09T10:05:00Z">
                <w:pPr>
                  <w:framePr w:hSpace="180" w:wrap="around" w:vAnchor="text" w:hAnchor="margin" w:xAlign="center" w:y="130"/>
                  <w:shd w:val="clear" w:color="auto" w:fill="1E1E1E"/>
                  <w:spacing w:line="285" w:lineRule="atLeast"/>
                </w:pPr>
              </w:pPrChange>
            </w:pPr>
            <w:del w:id="14846" w:author="Donovan Goode" w:date="2018-11-09T10:04:00Z">
              <w:r w:rsidRPr="004411B0" w:rsidDel="008B6AF4">
                <w:rPr>
                  <w:rFonts w:ascii="Consolas" w:eastAsia="Times New Roman" w:hAnsi="Consolas" w:cs="Times New Roman"/>
                  <w:color w:val="D4D4D4"/>
                  <w:sz w:val="21"/>
                  <w:szCs w:val="21"/>
                </w:rPr>
                <w:delText>}</w:delText>
              </w:r>
            </w:del>
          </w:p>
          <w:p w14:paraId="1E6233BF" w14:textId="77777777" w:rsidR="00ED1509" w:rsidRPr="00CE0339" w:rsidDel="008B6AF4" w:rsidRDefault="00ED1509">
            <w:pPr>
              <w:pStyle w:val="Heading1Numbered"/>
              <w:rPr>
                <w:del w:id="14847" w:author="Donovan Goode" w:date="2018-11-09T10:04:00Z"/>
                <w:rFonts w:ascii="Consolas" w:eastAsia="Times New Roman" w:hAnsi="Consolas" w:cs="Times New Roman"/>
                <w:color w:val="D7BA7D"/>
                <w:sz w:val="21"/>
                <w:szCs w:val="21"/>
              </w:rPr>
              <w:pPrChange w:id="14848" w:author="Donovan Goode" w:date="2018-11-09T10:05:00Z">
                <w:pPr>
                  <w:framePr w:hSpace="180" w:wrap="around" w:vAnchor="text" w:hAnchor="margin" w:xAlign="center" w:y="130"/>
                  <w:shd w:val="clear" w:color="auto" w:fill="1E1E1E"/>
                  <w:spacing w:line="285" w:lineRule="atLeast"/>
                </w:pPr>
              </w:pPrChange>
            </w:pPr>
          </w:p>
        </w:tc>
      </w:tr>
      <w:tr w:rsidR="00ED1509" w:rsidDel="008B6AF4" w14:paraId="67760BAC" w14:textId="690867E5" w:rsidTr="00A52519">
        <w:trPr>
          <w:del w:id="14849" w:author="Donovan Goode" w:date="2018-11-09T10:04:00Z"/>
        </w:trPr>
        <w:tc>
          <w:tcPr>
            <w:tcW w:w="1705" w:type="dxa"/>
          </w:tcPr>
          <w:p w14:paraId="075F33F2" w14:textId="77777777" w:rsidR="00ED1509" w:rsidDel="008B6AF4" w:rsidRDefault="00ED1509">
            <w:pPr>
              <w:pStyle w:val="Heading1Numbered"/>
              <w:rPr>
                <w:del w:id="14850" w:author="Donovan Goode" w:date="2018-11-09T10:04:00Z"/>
                <w:highlight w:val="yellow"/>
              </w:rPr>
              <w:pPrChange w:id="14851" w:author="Donovan Goode" w:date="2018-11-09T10:05:00Z">
                <w:pPr>
                  <w:framePr w:hSpace="180" w:wrap="around" w:vAnchor="text" w:hAnchor="margin" w:xAlign="center" w:y="130"/>
                  <w:jc w:val="center"/>
                </w:pPr>
              </w:pPrChange>
            </w:pPr>
            <w:del w:id="14852" w:author="Donovan Goode" w:date="2018-11-09T10:04:00Z">
              <w:r w:rsidDel="008B6AF4">
                <w:rPr>
                  <w:highlight w:val="yellow"/>
                </w:rPr>
                <w:delText>HR Services</w:delText>
              </w:r>
            </w:del>
          </w:p>
        </w:tc>
        <w:tc>
          <w:tcPr>
            <w:tcW w:w="9905" w:type="dxa"/>
          </w:tcPr>
          <w:p w14:paraId="6A5888F4" w14:textId="77777777" w:rsidR="00ED1509" w:rsidRPr="0030596C" w:rsidDel="008B6AF4" w:rsidRDefault="00ED1509">
            <w:pPr>
              <w:pStyle w:val="Heading1Numbered"/>
              <w:rPr>
                <w:del w:id="14853" w:author="Donovan Goode" w:date="2018-11-09T10:04:00Z"/>
                <w:rFonts w:ascii="Consolas" w:eastAsia="Times New Roman" w:hAnsi="Consolas" w:cs="Times New Roman"/>
                <w:color w:val="D4D4D4"/>
                <w:sz w:val="21"/>
                <w:szCs w:val="21"/>
              </w:rPr>
              <w:pPrChange w:id="14854" w:author="Donovan Goode" w:date="2018-11-09T10:05:00Z">
                <w:pPr>
                  <w:framePr w:hSpace="180" w:wrap="around" w:vAnchor="text" w:hAnchor="margin" w:xAlign="center" w:y="130"/>
                  <w:shd w:val="clear" w:color="auto" w:fill="1E1E1E"/>
                  <w:spacing w:line="285" w:lineRule="atLeast"/>
                </w:pPr>
              </w:pPrChange>
            </w:pPr>
            <w:del w:id="14855" w:author="Donovan Goode" w:date="2018-11-09T10:04:00Z">
              <w:r w:rsidRPr="0030596C" w:rsidDel="008B6AF4">
                <w:rPr>
                  <w:rFonts w:ascii="Consolas" w:eastAsia="Times New Roman" w:hAnsi="Consolas" w:cs="Times New Roman"/>
                  <w:color w:val="D7BA7D"/>
                  <w:sz w:val="21"/>
                  <w:szCs w:val="21"/>
                </w:rPr>
                <w:delText>.dashboard .entity-grid</w:delText>
              </w:r>
              <w:r w:rsidRPr="0030596C" w:rsidDel="008B6AF4">
                <w:rPr>
                  <w:rFonts w:ascii="Consolas" w:eastAsia="Times New Roman" w:hAnsi="Consolas" w:cs="Times New Roman"/>
                  <w:color w:val="D4D4D4"/>
                  <w:sz w:val="21"/>
                  <w:szCs w:val="21"/>
                </w:rPr>
                <w:delText xml:space="preserve"> {</w:delText>
              </w:r>
            </w:del>
          </w:p>
          <w:p w14:paraId="618AE1C3" w14:textId="77777777" w:rsidR="00ED1509" w:rsidRPr="0030596C" w:rsidDel="008B6AF4" w:rsidRDefault="00ED1509">
            <w:pPr>
              <w:pStyle w:val="Heading1Numbered"/>
              <w:rPr>
                <w:del w:id="14856" w:author="Donovan Goode" w:date="2018-11-09T10:04:00Z"/>
                <w:rFonts w:ascii="Consolas" w:eastAsia="Times New Roman" w:hAnsi="Consolas" w:cs="Times New Roman"/>
                <w:color w:val="D4D4D4"/>
                <w:sz w:val="21"/>
                <w:szCs w:val="21"/>
              </w:rPr>
              <w:pPrChange w:id="14857" w:author="Donovan Goode" w:date="2018-11-09T10:05:00Z">
                <w:pPr>
                  <w:framePr w:hSpace="180" w:wrap="around" w:vAnchor="text" w:hAnchor="margin" w:xAlign="center" w:y="130"/>
                  <w:shd w:val="clear" w:color="auto" w:fill="1E1E1E"/>
                  <w:spacing w:line="285" w:lineRule="atLeast"/>
                </w:pPr>
              </w:pPrChange>
            </w:pPr>
            <w:del w:id="14858"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border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1px</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solid</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#ddd</w:delText>
              </w:r>
              <w:r w:rsidRPr="0030596C" w:rsidDel="008B6AF4">
                <w:rPr>
                  <w:rFonts w:ascii="Consolas" w:eastAsia="Times New Roman" w:hAnsi="Consolas" w:cs="Times New Roman"/>
                  <w:color w:val="D4D4D4"/>
                  <w:sz w:val="21"/>
                  <w:szCs w:val="21"/>
                </w:rPr>
                <w:delText>;</w:delText>
              </w:r>
            </w:del>
          </w:p>
          <w:p w14:paraId="2803EFFA" w14:textId="77777777" w:rsidR="00ED1509" w:rsidRPr="0030596C" w:rsidDel="008B6AF4" w:rsidRDefault="00ED1509">
            <w:pPr>
              <w:pStyle w:val="Heading1Numbered"/>
              <w:rPr>
                <w:del w:id="14859" w:author="Donovan Goode" w:date="2018-11-09T10:04:00Z"/>
                <w:rFonts w:ascii="Consolas" w:eastAsia="Times New Roman" w:hAnsi="Consolas" w:cs="Times New Roman"/>
                <w:color w:val="D4D4D4"/>
                <w:sz w:val="21"/>
                <w:szCs w:val="21"/>
              </w:rPr>
              <w:pPrChange w:id="14860" w:author="Donovan Goode" w:date="2018-11-09T10:05:00Z">
                <w:pPr>
                  <w:framePr w:hSpace="180" w:wrap="around" w:vAnchor="text" w:hAnchor="margin" w:xAlign="center" w:y="130"/>
                  <w:shd w:val="clear" w:color="auto" w:fill="1E1E1E"/>
                  <w:spacing w:line="285" w:lineRule="atLeast"/>
                </w:pPr>
              </w:pPrChange>
            </w:pPr>
            <w:del w:id="14861"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padding</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12px</w:delText>
              </w:r>
              <w:r w:rsidRPr="0030596C" w:rsidDel="008B6AF4">
                <w:rPr>
                  <w:rFonts w:ascii="Consolas" w:eastAsia="Times New Roman" w:hAnsi="Consolas" w:cs="Times New Roman"/>
                  <w:color w:val="D4D4D4"/>
                  <w:sz w:val="21"/>
                  <w:szCs w:val="21"/>
                </w:rPr>
                <w:delText>;</w:delText>
              </w:r>
            </w:del>
          </w:p>
          <w:p w14:paraId="3A1A0025" w14:textId="77777777" w:rsidR="00ED1509" w:rsidRPr="0030596C" w:rsidDel="008B6AF4" w:rsidRDefault="00ED1509">
            <w:pPr>
              <w:pStyle w:val="Heading1Numbered"/>
              <w:rPr>
                <w:del w:id="14862" w:author="Donovan Goode" w:date="2018-11-09T10:04:00Z"/>
                <w:rFonts w:ascii="Consolas" w:eastAsia="Times New Roman" w:hAnsi="Consolas" w:cs="Times New Roman"/>
                <w:color w:val="D4D4D4"/>
                <w:sz w:val="21"/>
                <w:szCs w:val="21"/>
              </w:rPr>
              <w:pPrChange w:id="14863" w:author="Donovan Goode" w:date="2018-11-09T10:05:00Z">
                <w:pPr>
                  <w:framePr w:hSpace="180" w:wrap="around" w:vAnchor="text" w:hAnchor="margin" w:xAlign="center" w:y="130"/>
                  <w:shd w:val="clear" w:color="auto" w:fill="1E1E1E"/>
                  <w:spacing w:line="285" w:lineRule="atLeast"/>
                </w:pPr>
              </w:pPrChange>
            </w:pPr>
            <w:del w:id="14864"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height</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600px</w:delText>
              </w:r>
              <w:r w:rsidRPr="0030596C" w:rsidDel="008B6AF4">
                <w:rPr>
                  <w:rFonts w:ascii="Consolas" w:eastAsia="Times New Roman" w:hAnsi="Consolas" w:cs="Times New Roman"/>
                  <w:color w:val="D4D4D4"/>
                  <w:sz w:val="21"/>
                  <w:szCs w:val="21"/>
                </w:rPr>
                <w:delText>;</w:delText>
              </w:r>
            </w:del>
          </w:p>
          <w:p w14:paraId="1284595F" w14:textId="77777777" w:rsidR="00ED1509" w:rsidRPr="0030596C" w:rsidDel="008B6AF4" w:rsidRDefault="00ED1509">
            <w:pPr>
              <w:pStyle w:val="Heading1Numbered"/>
              <w:rPr>
                <w:del w:id="14865" w:author="Donovan Goode" w:date="2018-11-09T10:04:00Z"/>
                <w:rFonts w:ascii="Consolas" w:eastAsia="Times New Roman" w:hAnsi="Consolas" w:cs="Times New Roman"/>
                <w:color w:val="D4D4D4"/>
                <w:sz w:val="21"/>
                <w:szCs w:val="21"/>
              </w:rPr>
              <w:pPrChange w:id="14866" w:author="Donovan Goode" w:date="2018-11-09T10:05:00Z">
                <w:pPr>
                  <w:framePr w:hSpace="180" w:wrap="around" w:vAnchor="text" w:hAnchor="margin" w:xAlign="center" w:y="130"/>
                  <w:shd w:val="clear" w:color="auto" w:fill="1E1E1E"/>
                  <w:spacing w:line="285" w:lineRule="atLeast"/>
                </w:pPr>
              </w:pPrChange>
            </w:pPr>
            <w:del w:id="14867" w:author="Donovan Goode" w:date="2018-11-09T10:04:00Z">
              <w:r w:rsidRPr="0030596C" w:rsidDel="008B6AF4">
                <w:rPr>
                  <w:rFonts w:ascii="Consolas" w:eastAsia="Times New Roman" w:hAnsi="Consolas" w:cs="Times New Roman"/>
                  <w:color w:val="D4D4D4"/>
                  <w:sz w:val="21"/>
                  <w:szCs w:val="21"/>
                </w:rPr>
                <w:delText>}</w:delText>
              </w:r>
            </w:del>
          </w:p>
          <w:p w14:paraId="7A654163" w14:textId="77777777" w:rsidR="00ED1509" w:rsidRPr="0030596C" w:rsidDel="008B6AF4" w:rsidRDefault="00ED1509">
            <w:pPr>
              <w:pStyle w:val="Heading1Numbered"/>
              <w:rPr>
                <w:del w:id="14868" w:author="Donovan Goode" w:date="2018-11-09T10:04:00Z"/>
                <w:rFonts w:ascii="Consolas" w:eastAsia="Times New Roman" w:hAnsi="Consolas" w:cs="Times New Roman"/>
                <w:color w:val="D4D4D4"/>
                <w:sz w:val="21"/>
                <w:szCs w:val="21"/>
              </w:rPr>
              <w:pPrChange w:id="14869" w:author="Donovan Goode" w:date="2018-11-09T10:05:00Z">
                <w:pPr>
                  <w:framePr w:hSpace="180" w:wrap="around" w:vAnchor="text" w:hAnchor="margin" w:xAlign="center" w:y="130"/>
                  <w:shd w:val="clear" w:color="auto" w:fill="1E1E1E"/>
                  <w:spacing w:after="240" w:line="285" w:lineRule="atLeast"/>
                </w:pPr>
              </w:pPrChange>
            </w:pPr>
          </w:p>
          <w:p w14:paraId="198A75CB" w14:textId="77777777" w:rsidR="00ED1509" w:rsidRPr="0030596C" w:rsidDel="008B6AF4" w:rsidRDefault="00ED1509">
            <w:pPr>
              <w:pStyle w:val="Heading1Numbered"/>
              <w:rPr>
                <w:del w:id="14870" w:author="Donovan Goode" w:date="2018-11-09T10:04:00Z"/>
                <w:rFonts w:ascii="Consolas" w:eastAsia="Times New Roman" w:hAnsi="Consolas" w:cs="Times New Roman"/>
                <w:color w:val="D4D4D4"/>
                <w:sz w:val="21"/>
                <w:szCs w:val="21"/>
              </w:rPr>
              <w:pPrChange w:id="14871" w:author="Donovan Goode" w:date="2018-11-09T10:05:00Z">
                <w:pPr>
                  <w:framePr w:hSpace="180" w:wrap="around" w:vAnchor="text" w:hAnchor="margin" w:xAlign="center" w:y="130"/>
                  <w:shd w:val="clear" w:color="auto" w:fill="1E1E1E"/>
                  <w:spacing w:line="285" w:lineRule="atLeast"/>
                </w:pPr>
              </w:pPrChange>
            </w:pPr>
            <w:del w:id="14872" w:author="Donovan Goode" w:date="2018-11-09T10:04:00Z">
              <w:r w:rsidRPr="0030596C" w:rsidDel="008B6AF4">
                <w:rPr>
                  <w:rFonts w:ascii="Consolas" w:eastAsia="Times New Roman" w:hAnsi="Consolas" w:cs="Times New Roman"/>
                  <w:color w:val="D7BA7D"/>
                  <w:sz w:val="21"/>
                  <w:szCs w:val="21"/>
                </w:rPr>
                <w:delText xml:space="preserve">body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div.portal.dashboard.container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div.retirement-applications-list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div.view-toolbar.grid-actions.clearfix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a</w:delText>
              </w:r>
              <w:r w:rsidRPr="0030596C" w:rsidDel="008B6AF4">
                <w:rPr>
                  <w:rFonts w:ascii="Consolas" w:eastAsia="Times New Roman" w:hAnsi="Consolas" w:cs="Times New Roman"/>
                  <w:color w:val="D4D4D4"/>
                  <w:sz w:val="21"/>
                  <w:szCs w:val="21"/>
                </w:rPr>
                <w:delText xml:space="preserve"> {</w:delText>
              </w:r>
            </w:del>
          </w:p>
          <w:p w14:paraId="6FD5A5EA" w14:textId="77777777" w:rsidR="00ED1509" w:rsidRPr="0030596C" w:rsidDel="008B6AF4" w:rsidRDefault="00ED1509">
            <w:pPr>
              <w:pStyle w:val="Heading1Numbered"/>
              <w:rPr>
                <w:del w:id="14873" w:author="Donovan Goode" w:date="2018-11-09T10:04:00Z"/>
                <w:rFonts w:ascii="Consolas" w:eastAsia="Times New Roman" w:hAnsi="Consolas" w:cs="Times New Roman"/>
                <w:color w:val="D4D4D4"/>
                <w:sz w:val="21"/>
                <w:szCs w:val="21"/>
              </w:rPr>
              <w:pPrChange w:id="14874" w:author="Donovan Goode" w:date="2018-11-09T10:05:00Z">
                <w:pPr>
                  <w:framePr w:hSpace="180" w:wrap="around" w:vAnchor="text" w:hAnchor="margin" w:xAlign="center" w:y="130"/>
                  <w:shd w:val="clear" w:color="auto" w:fill="1E1E1E"/>
                  <w:spacing w:line="285" w:lineRule="atLeast"/>
                </w:pPr>
              </w:pPrChange>
            </w:pPr>
            <w:del w:id="14875"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width</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485px</w:delText>
              </w:r>
              <w:r w:rsidRPr="0030596C" w:rsidDel="008B6AF4">
                <w:rPr>
                  <w:rFonts w:ascii="Consolas" w:eastAsia="Times New Roman" w:hAnsi="Consolas" w:cs="Times New Roman"/>
                  <w:color w:val="D4D4D4"/>
                  <w:sz w:val="21"/>
                  <w:szCs w:val="21"/>
                </w:rPr>
                <w:delText>;</w:delText>
              </w:r>
            </w:del>
          </w:p>
          <w:p w14:paraId="724AF28C" w14:textId="77777777" w:rsidR="00ED1509" w:rsidRPr="0030596C" w:rsidDel="008B6AF4" w:rsidRDefault="00ED1509">
            <w:pPr>
              <w:pStyle w:val="Heading1Numbered"/>
              <w:rPr>
                <w:del w:id="14876" w:author="Donovan Goode" w:date="2018-11-09T10:04:00Z"/>
                <w:rFonts w:ascii="Consolas" w:eastAsia="Times New Roman" w:hAnsi="Consolas" w:cs="Times New Roman"/>
                <w:color w:val="D4D4D4"/>
                <w:sz w:val="21"/>
                <w:szCs w:val="21"/>
              </w:rPr>
              <w:pPrChange w:id="14877" w:author="Donovan Goode" w:date="2018-11-09T10:05:00Z">
                <w:pPr>
                  <w:framePr w:hSpace="180" w:wrap="around" w:vAnchor="text" w:hAnchor="margin" w:xAlign="center" w:y="130"/>
                  <w:shd w:val="clear" w:color="auto" w:fill="1E1E1E"/>
                  <w:spacing w:line="285" w:lineRule="atLeast"/>
                </w:pPr>
              </w:pPrChange>
            </w:pPr>
            <w:del w:id="14878"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pointer-events</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none</w:delText>
              </w:r>
              <w:r w:rsidRPr="0030596C" w:rsidDel="008B6AF4">
                <w:rPr>
                  <w:rFonts w:ascii="Consolas" w:eastAsia="Times New Roman" w:hAnsi="Consolas" w:cs="Times New Roman"/>
                  <w:color w:val="D4D4D4"/>
                  <w:sz w:val="21"/>
                  <w:szCs w:val="21"/>
                </w:rPr>
                <w:delText>;</w:delText>
              </w:r>
            </w:del>
          </w:p>
          <w:p w14:paraId="4047DE78" w14:textId="77777777" w:rsidR="00ED1509" w:rsidRPr="0030596C" w:rsidDel="008B6AF4" w:rsidRDefault="00ED1509">
            <w:pPr>
              <w:pStyle w:val="Heading1Numbered"/>
              <w:rPr>
                <w:del w:id="14879" w:author="Donovan Goode" w:date="2018-11-09T10:04:00Z"/>
                <w:rFonts w:ascii="Consolas" w:eastAsia="Times New Roman" w:hAnsi="Consolas" w:cs="Times New Roman"/>
                <w:color w:val="D4D4D4"/>
                <w:sz w:val="21"/>
                <w:szCs w:val="21"/>
              </w:rPr>
              <w:pPrChange w:id="14880" w:author="Donovan Goode" w:date="2018-11-09T10:05:00Z">
                <w:pPr>
                  <w:framePr w:hSpace="180" w:wrap="around" w:vAnchor="text" w:hAnchor="margin" w:xAlign="center" w:y="130"/>
                  <w:shd w:val="clear" w:color="auto" w:fill="1E1E1E"/>
                  <w:spacing w:line="285" w:lineRule="atLeast"/>
                </w:pPr>
              </w:pPrChange>
            </w:pPr>
            <w:del w:id="14881"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border-radius</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0px</w:delText>
              </w:r>
              <w:r w:rsidRPr="0030596C" w:rsidDel="008B6AF4">
                <w:rPr>
                  <w:rFonts w:ascii="Consolas" w:eastAsia="Times New Roman" w:hAnsi="Consolas" w:cs="Times New Roman"/>
                  <w:color w:val="D4D4D4"/>
                  <w:sz w:val="21"/>
                  <w:szCs w:val="21"/>
                </w:rPr>
                <w:delText>;</w:delText>
              </w:r>
            </w:del>
          </w:p>
          <w:p w14:paraId="202E73F1" w14:textId="77777777" w:rsidR="00ED1509" w:rsidRPr="0030596C" w:rsidDel="008B6AF4" w:rsidRDefault="00ED1509">
            <w:pPr>
              <w:pStyle w:val="Heading1Numbered"/>
              <w:rPr>
                <w:del w:id="14882" w:author="Donovan Goode" w:date="2018-11-09T10:04:00Z"/>
                <w:rFonts w:ascii="Consolas" w:eastAsia="Times New Roman" w:hAnsi="Consolas" w:cs="Times New Roman"/>
                <w:color w:val="D4D4D4"/>
                <w:sz w:val="21"/>
                <w:szCs w:val="21"/>
              </w:rPr>
              <w:pPrChange w:id="14883" w:author="Donovan Goode" w:date="2018-11-09T10:05:00Z">
                <w:pPr>
                  <w:framePr w:hSpace="180" w:wrap="around" w:vAnchor="text" w:hAnchor="margin" w:xAlign="center" w:y="130"/>
                  <w:shd w:val="clear" w:color="auto" w:fill="1E1E1E"/>
                  <w:spacing w:line="285" w:lineRule="atLeast"/>
                </w:pPr>
              </w:pPrChange>
            </w:pPr>
            <w:del w:id="14884" w:author="Donovan Goode" w:date="2018-11-09T10:04:00Z">
              <w:r w:rsidRPr="0030596C" w:rsidDel="008B6AF4">
                <w:rPr>
                  <w:rFonts w:ascii="Consolas" w:eastAsia="Times New Roman" w:hAnsi="Consolas" w:cs="Times New Roman"/>
                  <w:color w:val="D4D4D4"/>
                  <w:sz w:val="21"/>
                  <w:szCs w:val="21"/>
                </w:rPr>
                <w:delText>}</w:delText>
              </w:r>
            </w:del>
          </w:p>
          <w:p w14:paraId="3122AFEE" w14:textId="77777777" w:rsidR="00ED1509" w:rsidRPr="0030596C" w:rsidDel="008B6AF4" w:rsidRDefault="00ED1509">
            <w:pPr>
              <w:pStyle w:val="Heading1Numbered"/>
              <w:rPr>
                <w:del w:id="14885" w:author="Donovan Goode" w:date="2018-11-09T10:04:00Z"/>
                <w:rFonts w:ascii="Consolas" w:eastAsia="Times New Roman" w:hAnsi="Consolas" w:cs="Times New Roman"/>
                <w:color w:val="D4D4D4"/>
                <w:sz w:val="21"/>
                <w:szCs w:val="21"/>
              </w:rPr>
              <w:pPrChange w:id="14886" w:author="Donovan Goode" w:date="2018-11-09T10:05:00Z">
                <w:pPr>
                  <w:framePr w:hSpace="180" w:wrap="around" w:vAnchor="text" w:hAnchor="margin" w:xAlign="center" w:y="130"/>
                  <w:shd w:val="clear" w:color="auto" w:fill="1E1E1E"/>
                  <w:spacing w:line="285" w:lineRule="atLeast"/>
                </w:pPr>
              </w:pPrChange>
            </w:pPr>
            <w:del w:id="14887" w:author="Donovan Goode" w:date="2018-11-09T10:04:00Z">
              <w:r w:rsidRPr="0030596C" w:rsidDel="008B6AF4">
                <w:rPr>
                  <w:rFonts w:ascii="Consolas" w:eastAsia="Times New Roman" w:hAnsi="Consolas" w:cs="Times New Roman"/>
                  <w:color w:val="D7BA7D"/>
                  <w:sz w:val="21"/>
                  <w:szCs w:val="21"/>
                </w:rPr>
                <w:delText xml:space="preserve">body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div.portal.dashboard.container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div.retirement-applications-list </w:delText>
              </w:r>
              <w:r w:rsidRPr="0030596C" w:rsidDel="008B6AF4">
                <w:rPr>
                  <w:rFonts w:ascii="Consolas" w:eastAsia="Times New Roman" w:hAnsi="Consolas" w:cs="Times New Roman"/>
                  <w:color w:val="D4D4D4"/>
                  <w:sz w:val="21"/>
                  <w:szCs w:val="21"/>
                </w:rPr>
                <w:delText>&gt;</w:delText>
              </w:r>
              <w:r w:rsidRPr="0030596C" w:rsidDel="008B6AF4">
                <w:rPr>
                  <w:rFonts w:ascii="Consolas" w:eastAsia="Times New Roman" w:hAnsi="Consolas" w:cs="Times New Roman"/>
                  <w:color w:val="D7BA7D"/>
                  <w:sz w:val="21"/>
                  <w:szCs w:val="21"/>
                </w:rPr>
                <w:delText xml:space="preserve"> div.view-toolbar.grid-actions.clearfix</w:delText>
              </w:r>
              <w:r w:rsidRPr="0030596C" w:rsidDel="008B6AF4">
                <w:rPr>
                  <w:rFonts w:ascii="Consolas" w:eastAsia="Times New Roman" w:hAnsi="Consolas" w:cs="Times New Roman"/>
                  <w:color w:val="D4D4D4"/>
                  <w:sz w:val="21"/>
                  <w:szCs w:val="21"/>
                </w:rPr>
                <w:delText xml:space="preserve"> {</w:delText>
              </w:r>
            </w:del>
          </w:p>
          <w:p w14:paraId="1AC40CF6" w14:textId="77777777" w:rsidR="00ED1509" w:rsidRPr="0030596C" w:rsidDel="008B6AF4" w:rsidRDefault="00ED1509">
            <w:pPr>
              <w:pStyle w:val="Heading1Numbered"/>
              <w:rPr>
                <w:del w:id="14888" w:author="Donovan Goode" w:date="2018-11-09T10:04:00Z"/>
                <w:rFonts w:ascii="Consolas" w:eastAsia="Times New Roman" w:hAnsi="Consolas" w:cs="Times New Roman"/>
                <w:color w:val="D4D4D4"/>
                <w:sz w:val="21"/>
                <w:szCs w:val="21"/>
              </w:rPr>
              <w:pPrChange w:id="14889" w:author="Donovan Goode" w:date="2018-11-09T10:05:00Z">
                <w:pPr>
                  <w:framePr w:hSpace="180" w:wrap="around" w:vAnchor="text" w:hAnchor="margin" w:xAlign="center" w:y="130"/>
                  <w:shd w:val="clear" w:color="auto" w:fill="1E1E1E"/>
                  <w:spacing w:line="285" w:lineRule="atLeast"/>
                </w:pPr>
              </w:pPrChange>
            </w:pPr>
            <w:del w:id="14890"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margin-bottom</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0px</w:delText>
              </w:r>
              <w:r w:rsidRPr="0030596C" w:rsidDel="008B6AF4">
                <w:rPr>
                  <w:rFonts w:ascii="Consolas" w:eastAsia="Times New Roman" w:hAnsi="Consolas" w:cs="Times New Roman"/>
                  <w:color w:val="D4D4D4"/>
                  <w:sz w:val="21"/>
                  <w:szCs w:val="21"/>
                </w:rPr>
                <w:delText>;</w:delText>
              </w:r>
            </w:del>
          </w:p>
          <w:p w14:paraId="6E32087D" w14:textId="77777777" w:rsidR="00ED1509" w:rsidRPr="0030596C" w:rsidDel="008B6AF4" w:rsidRDefault="00ED1509">
            <w:pPr>
              <w:pStyle w:val="Heading1Numbered"/>
              <w:rPr>
                <w:del w:id="14891" w:author="Donovan Goode" w:date="2018-11-09T10:04:00Z"/>
                <w:rFonts w:ascii="Consolas" w:eastAsia="Times New Roman" w:hAnsi="Consolas" w:cs="Times New Roman"/>
                <w:color w:val="D4D4D4"/>
                <w:sz w:val="21"/>
                <w:szCs w:val="21"/>
              </w:rPr>
              <w:pPrChange w:id="14892" w:author="Donovan Goode" w:date="2018-11-09T10:05:00Z">
                <w:pPr>
                  <w:framePr w:hSpace="180" w:wrap="around" w:vAnchor="text" w:hAnchor="margin" w:xAlign="center" w:y="130"/>
                  <w:shd w:val="clear" w:color="auto" w:fill="1E1E1E"/>
                  <w:spacing w:line="285" w:lineRule="atLeast"/>
                </w:pPr>
              </w:pPrChange>
            </w:pPr>
            <w:del w:id="14893"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padding-bottom</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0px</w:delText>
              </w:r>
              <w:r w:rsidRPr="0030596C" w:rsidDel="008B6AF4">
                <w:rPr>
                  <w:rFonts w:ascii="Consolas" w:eastAsia="Times New Roman" w:hAnsi="Consolas" w:cs="Times New Roman"/>
                  <w:color w:val="D4D4D4"/>
                  <w:sz w:val="21"/>
                  <w:szCs w:val="21"/>
                </w:rPr>
                <w:delText>;</w:delText>
              </w:r>
            </w:del>
          </w:p>
          <w:p w14:paraId="107C9C6C" w14:textId="77777777" w:rsidR="00ED1509" w:rsidRPr="0030596C" w:rsidDel="008B6AF4" w:rsidRDefault="00ED1509">
            <w:pPr>
              <w:pStyle w:val="Heading1Numbered"/>
              <w:rPr>
                <w:del w:id="14894" w:author="Donovan Goode" w:date="2018-11-09T10:04:00Z"/>
                <w:rFonts w:ascii="Consolas" w:eastAsia="Times New Roman" w:hAnsi="Consolas" w:cs="Times New Roman"/>
                <w:color w:val="D4D4D4"/>
                <w:sz w:val="21"/>
                <w:szCs w:val="21"/>
              </w:rPr>
              <w:pPrChange w:id="14895" w:author="Donovan Goode" w:date="2018-11-09T10:05:00Z">
                <w:pPr>
                  <w:framePr w:hSpace="180" w:wrap="around" w:vAnchor="text" w:hAnchor="margin" w:xAlign="center" w:y="130"/>
                  <w:shd w:val="clear" w:color="auto" w:fill="1E1E1E"/>
                  <w:spacing w:line="285" w:lineRule="atLeast"/>
                </w:pPr>
              </w:pPrChange>
            </w:pPr>
            <w:del w:id="14896" w:author="Donovan Goode" w:date="2018-11-09T10:04:00Z">
              <w:r w:rsidRPr="0030596C" w:rsidDel="008B6AF4">
                <w:rPr>
                  <w:rFonts w:ascii="Consolas" w:eastAsia="Times New Roman" w:hAnsi="Consolas" w:cs="Times New Roman"/>
                  <w:color w:val="D4D4D4"/>
                  <w:sz w:val="21"/>
                  <w:szCs w:val="21"/>
                </w:rPr>
                <w:delText>}</w:delText>
              </w:r>
            </w:del>
          </w:p>
          <w:p w14:paraId="17899C33" w14:textId="77777777" w:rsidR="00ED1509" w:rsidRPr="0030596C" w:rsidDel="008B6AF4" w:rsidRDefault="00ED1509">
            <w:pPr>
              <w:pStyle w:val="Heading1Numbered"/>
              <w:rPr>
                <w:del w:id="14897" w:author="Donovan Goode" w:date="2018-11-09T10:04:00Z"/>
                <w:rFonts w:ascii="Consolas" w:eastAsia="Times New Roman" w:hAnsi="Consolas" w:cs="Times New Roman"/>
                <w:color w:val="D4D4D4"/>
                <w:sz w:val="21"/>
                <w:szCs w:val="21"/>
              </w:rPr>
              <w:pPrChange w:id="14898" w:author="Donovan Goode" w:date="2018-11-09T10:05:00Z">
                <w:pPr>
                  <w:framePr w:hSpace="180" w:wrap="around" w:vAnchor="text" w:hAnchor="margin" w:xAlign="center" w:y="130"/>
                  <w:shd w:val="clear" w:color="auto" w:fill="1E1E1E"/>
                  <w:spacing w:line="285" w:lineRule="atLeast"/>
                </w:pPr>
              </w:pPrChange>
            </w:pPr>
          </w:p>
          <w:p w14:paraId="153A1683" w14:textId="77777777" w:rsidR="00ED1509" w:rsidRPr="0030596C" w:rsidDel="008B6AF4" w:rsidRDefault="00ED1509">
            <w:pPr>
              <w:pStyle w:val="Heading1Numbered"/>
              <w:rPr>
                <w:del w:id="14899" w:author="Donovan Goode" w:date="2018-11-09T10:04:00Z"/>
                <w:rFonts w:ascii="Consolas" w:eastAsia="Times New Roman" w:hAnsi="Consolas" w:cs="Times New Roman"/>
                <w:color w:val="D4D4D4"/>
                <w:sz w:val="21"/>
                <w:szCs w:val="21"/>
              </w:rPr>
              <w:pPrChange w:id="14900" w:author="Donovan Goode" w:date="2018-11-09T10:05:00Z">
                <w:pPr>
                  <w:framePr w:hSpace="180" w:wrap="around" w:vAnchor="text" w:hAnchor="margin" w:xAlign="center" w:y="130"/>
                  <w:shd w:val="clear" w:color="auto" w:fill="1E1E1E"/>
                  <w:spacing w:line="285" w:lineRule="atLeast"/>
                </w:pPr>
              </w:pPrChange>
            </w:pPr>
            <w:del w:id="14901" w:author="Donovan Goode" w:date="2018-11-09T10:04:00Z">
              <w:r w:rsidRPr="0030596C" w:rsidDel="008B6AF4">
                <w:rPr>
                  <w:rFonts w:ascii="Consolas" w:eastAsia="Times New Roman" w:hAnsi="Consolas" w:cs="Times New Roman"/>
                  <w:color w:val="D7BA7D"/>
                  <w:sz w:val="21"/>
                  <w:szCs w:val="21"/>
                </w:rPr>
                <w:delText>code</w:delText>
              </w:r>
              <w:r w:rsidRPr="0030596C" w:rsidDel="008B6AF4">
                <w:rPr>
                  <w:rFonts w:ascii="Consolas" w:eastAsia="Times New Roman" w:hAnsi="Consolas" w:cs="Times New Roman"/>
                  <w:color w:val="D4D4D4"/>
                  <w:sz w:val="21"/>
                  <w:szCs w:val="21"/>
                </w:rPr>
                <w:delText xml:space="preserve"> {</w:delText>
              </w:r>
            </w:del>
          </w:p>
          <w:p w14:paraId="707E6C17" w14:textId="77777777" w:rsidR="00ED1509" w:rsidRPr="0030596C" w:rsidDel="008B6AF4" w:rsidRDefault="00ED1509">
            <w:pPr>
              <w:pStyle w:val="Heading1Numbered"/>
              <w:rPr>
                <w:del w:id="14902" w:author="Donovan Goode" w:date="2018-11-09T10:04:00Z"/>
                <w:rFonts w:ascii="Consolas" w:eastAsia="Times New Roman" w:hAnsi="Consolas" w:cs="Times New Roman"/>
                <w:color w:val="D4D4D4"/>
                <w:sz w:val="21"/>
                <w:szCs w:val="21"/>
              </w:rPr>
              <w:pPrChange w:id="14903" w:author="Donovan Goode" w:date="2018-11-09T10:05:00Z">
                <w:pPr>
                  <w:framePr w:hSpace="180" w:wrap="around" w:vAnchor="text" w:hAnchor="margin" w:xAlign="center" w:y="130"/>
                  <w:shd w:val="clear" w:color="auto" w:fill="1E1E1E"/>
                  <w:spacing w:line="285" w:lineRule="atLeast"/>
                </w:pPr>
              </w:pPrChange>
            </w:pPr>
            <w:del w:id="14904"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padding</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2px</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4px</w:delText>
              </w:r>
              <w:r w:rsidRPr="0030596C" w:rsidDel="008B6AF4">
                <w:rPr>
                  <w:rFonts w:ascii="Consolas" w:eastAsia="Times New Roman" w:hAnsi="Consolas" w:cs="Times New Roman"/>
                  <w:color w:val="D4D4D4"/>
                  <w:sz w:val="21"/>
                  <w:szCs w:val="21"/>
                </w:rPr>
                <w:delText>;</w:delText>
              </w:r>
            </w:del>
          </w:p>
          <w:p w14:paraId="3D0599A7" w14:textId="77777777" w:rsidR="00ED1509" w:rsidRPr="0030596C" w:rsidDel="008B6AF4" w:rsidRDefault="00ED1509">
            <w:pPr>
              <w:pStyle w:val="Heading1Numbered"/>
              <w:rPr>
                <w:del w:id="14905" w:author="Donovan Goode" w:date="2018-11-09T10:04:00Z"/>
                <w:rFonts w:ascii="Consolas" w:eastAsia="Times New Roman" w:hAnsi="Consolas" w:cs="Times New Roman"/>
                <w:color w:val="D4D4D4"/>
                <w:sz w:val="21"/>
                <w:szCs w:val="21"/>
              </w:rPr>
              <w:pPrChange w:id="14906" w:author="Donovan Goode" w:date="2018-11-09T10:05:00Z">
                <w:pPr>
                  <w:framePr w:hSpace="180" w:wrap="around" w:vAnchor="text" w:hAnchor="margin" w:xAlign="center" w:y="130"/>
                  <w:shd w:val="clear" w:color="auto" w:fill="1E1E1E"/>
                  <w:spacing w:line="285" w:lineRule="atLeast"/>
                </w:pPr>
              </w:pPrChange>
            </w:pPr>
            <w:del w:id="14907"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font-size</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90%</w:delText>
              </w:r>
              <w:r w:rsidRPr="0030596C" w:rsidDel="008B6AF4">
                <w:rPr>
                  <w:rFonts w:ascii="Consolas" w:eastAsia="Times New Roman" w:hAnsi="Consolas" w:cs="Times New Roman"/>
                  <w:color w:val="D4D4D4"/>
                  <w:sz w:val="21"/>
                  <w:szCs w:val="21"/>
                </w:rPr>
                <w:delText>;</w:delText>
              </w:r>
            </w:del>
          </w:p>
          <w:p w14:paraId="1AE479B5" w14:textId="77777777" w:rsidR="00ED1509" w:rsidRPr="0030596C" w:rsidDel="008B6AF4" w:rsidRDefault="00ED1509">
            <w:pPr>
              <w:pStyle w:val="Heading1Numbered"/>
              <w:rPr>
                <w:del w:id="14908" w:author="Donovan Goode" w:date="2018-11-09T10:04:00Z"/>
                <w:rFonts w:ascii="Consolas" w:eastAsia="Times New Roman" w:hAnsi="Consolas" w:cs="Times New Roman"/>
                <w:color w:val="D4D4D4"/>
                <w:sz w:val="21"/>
                <w:szCs w:val="21"/>
              </w:rPr>
              <w:pPrChange w:id="14909" w:author="Donovan Goode" w:date="2018-11-09T10:05:00Z">
                <w:pPr>
                  <w:framePr w:hSpace="180" w:wrap="around" w:vAnchor="text" w:hAnchor="margin" w:xAlign="center" w:y="130"/>
                  <w:shd w:val="clear" w:color="auto" w:fill="1E1E1E"/>
                  <w:spacing w:line="285" w:lineRule="atLeast"/>
                </w:pPr>
              </w:pPrChange>
            </w:pPr>
            <w:del w:id="14910"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#2e6da4</w:delText>
              </w:r>
              <w:r w:rsidRPr="0030596C" w:rsidDel="008B6AF4">
                <w:rPr>
                  <w:rFonts w:ascii="Consolas" w:eastAsia="Times New Roman" w:hAnsi="Consolas" w:cs="Times New Roman"/>
                  <w:color w:val="D4D4D4"/>
                  <w:sz w:val="21"/>
                  <w:szCs w:val="21"/>
                </w:rPr>
                <w:delText>;</w:delText>
              </w:r>
            </w:del>
          </w:p>
          <w:p w14:paraId="4A1DC6A8" w14:textId="77777777" w:rsidR="00ED1509" w:rsidRPr="0030596C" w:rsidDel="008B6AF4" w:rsidRDefault="00ED1509">
            <w:pPr>
              <w:pStyle w:val="Heading1Numbered"/>
              <w:rPr>
                <w:del w:id="14911" w:author="Donovan Goode" w:date="2018-11-09T10:04:00Z"/>
                <w:rFonts w:ascii="Consolas" w:eastAsia="Times New Roman" w:hAnsi="Consolas" w:cs="Times New Roman"/>
                <w:color w:val="D4D4D4"/>
                <w:sz w:val="21"/>
                <w:szCs w:val="21"/>
              </w:rPr>
              <w:pPrChange w:id="14912" w:author="Donovan Goode" w:date="2018-11-09T10:05:00Z">
                <w:pPr>
                  <w:framePr w:hSpace="180" w:wrap="around" w:vAnchor="text" w:hAnchor="margin" w:xAlign="center" w:y="130"/>
                  <w:shd w:val="clear" w:color="auto" w:fill="1E1E1E"/>
                  <w:spacing w:line="285" w:lineRule="atLeast"/>
                </w:pPr>
              </w:pPrChange>
            </w:pPr>
            <w:del w:id="14913"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background-color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lightblue</w:delText>
              </w:r>
              <w:r w:rsidRPr="0030596C" w:rsidDel="008B6AF4">
                <w:rPr>
                  <w:rFonts w:ascii="Consolas" w:eastAsia="Times New Roman" w:hAnsi="Consolas" w:cs="Times New Roman"/>
                  <w:color w:val="D4D4D4"/>
                  <w:sz w:val="21"/>
                  <w:szCs w:val="21"/>
                </w:rPr>
                <w:delText>;</w:delText>
              </w:r>
            </w:del>
          </w:p>
          <w:p w14:paraId="735AF3D2" w14:textId="77777777" w:rsidR="00ED1509" w:rsidRPr="0030596C" w:rsidDel="008B6AF4" w:rsidRDefault="00ED1509">
            <w:pPr>
              <w:pStyle w:val="Heading1Numbered"/>
              <w:rPr>
                <w:del w:id="14914" w:author="Donovan Goode" w:date="2018-11-09T10:04:00Z"/>
                <w:rFonts w:ascii="Consolas" w:eastAsia="Times New Roman" w:hAnsi="Consolas" w:cs="Times New Roman"/>
                <w:color w:val="D4D4D4"/>
                <w:sz w:val="21"/>
                <w:szCs w:val="21"/>
              </w:rPr>
              <w:pPrChange w:id="14915" w:author="Donovan Goode" w:date="2018-11-09T10:05:00Z">
                <w:pPr>
                  <w:framePr w:hSpace="180" w:wrap="around" w:vAnchor="text" w:hAnchor="margin" w:xAlign="center" w:y="130"/>
                  <w:shd w:val="clear" w:color="auto" w:fill="1E1E1E"/>
                  <w:spacing w:line="285" w:lineRule="atLeast"/>
                </w:pPr>
              </w:pPrChange>
            </w:pPr>
            <w:del w:id="14916"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border-radius</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B5CEA8"/>
                  <w:sz w:val="21"/>
                  <w:szCs w:val="21"/>
                </w:rPr>
                <w:delText>4px</w:delText>
              </w:r>
              <w:r w:rsidRPr="0030596C" w:rsidDel="008B6AF4">
                <w:rPr>
                  <w:rFonts w:ascii="Consolas" w:eastAsia="Times New Roman" w:hAnsi="Consolas" w:cs="Times New Roman"/>
                  <w:color w:val="D4D4D4"/>
                  <w:sz w:val="21"/>
                  <w:szCs w:val="21"/>
                </w:rPr>
                <w:delText>;</w:delText>
              </w:r>
            </w:del>
          </w:p>
          <w:p w14:paraId="0348A280" w14:textId="77777777" w:rsidR="00ED1509" w:rsidRPr="0030596C" w:rsidDel="008B6AF4" w:rsidRDefault="00ED1509">
            <w:pPr>
              <w:pStyle w:val="Heading1Numbered"/>
              <w:rPr>
                <w:del w:id="14917" w:author="Donovan Goode" w:date="2018-11-09T10:04:00Z"/>
                <w:rFonts w:ascii="Consolas" w:eastAsia="Times New Roman" w:hAnsi="Consolas" w:cs="Times New Roman"/>
                <w:color w:val="D4D4D4"/>
                <w:sz w:val="21"/>
                <w:szCs w:val="21"/>
              </w:rPr>
              <w:pPrChange w:id="14918" w:author="Donovan Goode" w:date="2018-11-09T10:05:00Z">
                <w:pPr>
                  <w:framePr w:hSpace="180" w:wrap="around" w:vAnchor="text" w:hAnchor="margin" w:xAlign="center" w:y="130"/>
                  <w:shd w:val="clear" w:color="auto" w:fill="1E1E1E"/>
                  <w:spacing w:line="285" w:lineRule="atLeast"/>
                </w:pPr>
              </w:pPrChange>
            </w:pPr>
            <w:del w:id="14919" w:author="Donovan Goode" w:date="2018-11-09T10:04:00Z">
              <w:r w:rsidRPr="0030596C" w:rsidDel="008B6AF4">
                <w:rPr>
                  <w:rFonts w:ascii="Consolas" w:eastAsia="Times New Roman" w:hAnsi="Consolas" w:cs="Times New Roman"/>
                  <w:color w:val="D4D4D4"/>
                  <w:sz w:val="21"/>
                  <w:szCs w:val="21"/>
                </w:rPr>
                <w:delText>}</w:delText>
              </w:r>
            </w:del>
          </w:p>
          <w:p w14:paraId="148EA87F" w14:textId="77777777" w:rsidR="00ED1509" w:rsidRPr="0030596C" w:rsidDel="008B6AF4" w:rsidRDefault="00ED1509">
            <w:pPr>
              <w:pStyle w:val="Heading1Numbered"/>
              <w:rPr>
                <w:del w:id="14920" w:author="Donovan Goode" w:date="2018-11-09T10:04:00Z"/>
                <w:rFonts w:ascii="Consolas" w:eastAsia="Times New Roman" w:hAnsi="Consolas" w:cs="Times New Roman"/>
                <w:color w:val="D4D4D4"/>
                <w:sz w:val="21"/>
                <w:szCs w:val="21"/>
              </w:rPr>
              <w:pPrChange w:id="14921" w:author="Donovan Goode" w:date="2018-11-09T10:05:00Z">
                <w:pPr>
                  <w:framePr w:hSpace="180" w:wrap="around" w:vAnchor="text" w:hAnchor="margin" w:xAlign="center" w:y="130"/>
                  <w:shd w:val="clear" w:color="auto" w:fill="1E1E1E"/>
                  <w:spacing w:line="285" w:lineRule="atLeast"/>
                </w:pPr>
              </w:pPrChange>
            </w:pPr>
            <w:del w:id="14922" w:author="Donovan Goode" w:date="2018-11-09T10:04:00Z">
              <w:r w:rsidRPr="0030596C" w:rsidDel="008B6AF4">
                <w:rPr>
                  <w:rFonts w:ascii="Consolas" w:eastAsia="Times New Roman" w:hAnsi="Consolas" w:cs="Times New Roman"/>
                  <w:color w:val="D7BA7D"/>
                  <w:sz w:val="21"/>
                  <w:szCs w:val="21"/>
                </w:rPr>
                <w:delText>.alert-info</w:delText>
              </w:r>
              <w:r w:rsidRPr="0030596C" w:rsidDel="008B6AF4">
                <w:rPr>
                  <w:rFonts w:ascii="Consolas" w:eastAsia="Times New Roman" w:hAnsi="Consolas" w:cs="Times New Roman"/>
                  <w:color w:val="D4D4D4"/>
                  <w:sz w:val="21"/>
                  <w:szCs w:val="21"/>
                </w:rPr>
                <w:delText xml:space="preserve"> {</w:delText>
              </w:r>
            </w:del>
          </w:p>
          <w:p w14:paraId="3FE2D91F" w14:textId="77777777" w:rsidR="00ED1509" w:rsidRPr="0030596C" w:rsidDel="008B6AF4" w:rsidRDefault="00ED1509">
            <w:pPr>
              <w:pStyle w:val="Heading1Numbered"/>
              <w:rPr>
                <w:del w:id="14923" w:author="Donovan Goode" w:date="2018-11-09T10:04:00Z"/>
                <w:rFonts w:ascii="Consolas" w:eastAsia="Times New Roman" w:hAnsi="Consolas" w:cs="Times New Roman"/>
                <w:color w:val="D4D4D4"/>
                <w:sz w:val="21"/>
                <w:szCs w:val="21"/>
              </w:rPr>
              <w:pPrChange w:id="14924" w:author="Donovan Goode" w:date="2018-11-09T10:05:00Z">
                <w:pPr>
                  <w:framePr w:hSpace="180" w:wrap="around" w:vAnchor="text" w:hAnchor="margin" w:xAlign="center" w:y="130"/>
                  <w:shd w:val="clear" w:color="auto" w:fill="1E1E1E"/>
                  <w:spacing w:line="285" w:lineRule="atLeast"/>
                </w:pPr>
              </w:pPrChange>
            </w:pPr>
            <w:del w:id="14925"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black</w:delText>
              </w:r>
              <w:r w:rsidRPr="0030596C" w:rsidDel="008B6AF4">
                <w:rPr>
                  <w:rFonts w:ascii="Consolas" w:eastAsia="Times New Roman" w:hAnsi="Consolas" w:cs="Times New Roman"/>
                  <w:color w:val="D4D4D4"/>
                  <w:sz w:val="21"/>
                  <w:szCs w:val="21"/>
                </w:rPr>
                <w:delText>;</w:delText>
              </w:r>
            </w:del>
          </w:p>
          <w:p w14:paraId="7CB04197" w14:textId="77777777" w:rsidR="00ED1509" w:rsidRPr="0030596C" w:rsidDel="008B6AF4" w:rsidRDefault="00ED1509">
            <w:pPr>
              <w:pStyle w:val="Heading1Numbered"/>
              <w:rPr>
                <w:del w:id="14926" w:author="Donovan Goode" w:date="2018-11-09T10:04:00Z"/>
                <w:rFonts w:ascii="Consolas" w:eastAsia="Times New Roman" w:hAnsi="Consolas" w:cs="Times New Roman"/>
                <w:color w:val="D4D4D4"/>
                <w:sz w:val="21"/>
                <w:szCs w:val="21"/>
              </w:rPr>
              <w:pPrChange w:id="14927" w:author="Donovan Goode" w:date="2018-11-09T10:05:00Z">
                <w:pPr>
                  <w:framePr w:hSpace="180" w:wrap="around" w:vAnchor="text" w:hAnchor="margin" w:xAlign="center" w:y="130"/>
                  <w:shd w:val="clear" w:color="auto" w:fill="1E1E1E"/>
                  <w:spacing w:line="285" w:lineRule="atLeast"/>
                </w:pPr>
              </w:pPrChange>
            </w:pPr>
            <w:del w:id="14928"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background-color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#eee</w:delText>
              </w:r>
              <w:r w:rsidRPr="0030596C" w:rsidDel="008B6AF4">
                <w:rPr>
                  <w:rFonts w:ascii="Consolas" w:eastAsia="Times New Roman" w:hAnsi="Consolas" w:cs="Times New Roman"/>
                  <w:color w:val="D4D4D4"/>
                  <w:sz w:val="21"/>
                  <w:szCs w:val="21"/>
                </w:rPr>
                <w:delText>;</w:delText>
              </w:r>
            </w:del>
          </w:p>
          <w:p w14:paraId="10D13B10" w14:textId="77777777" w:rsidR="00ED1509" w:rsidRPr="0030596C" w:rsidDel="008B6AF4" w:rsidRDefault="00ED1509">
            <w:pPr>
              <w:pStyle w:val="Heading1Numbered"/>
              <w:rPr>
                <w:del w:id="14929" w:author="Donovan Goode" w:date="2018-11-09T10:04:00Z"/>
                <w:rFonts w:ascii="Consolas" w:eastAsia="Times New Roman" w:hAnsi="Consolas" w:cs="Times New Roman"/>
                <w:color w:val="D4D4D4"/>
                <w:sz w:val="21"/>
                <w:szCs w:val="21"/>
              </w:rPr>
              <w:pPrChange w:id="14930" w:author="Donovan Goode" w:date="2018-11-09T10:05:00Z">
                <w:pPr>
                  <w:framePr w:hSpace="180" w:wrap="around" w:vAnchor="text" w:hAnchor="margin" w:xAlign="center" w:y="130"/>
                  <w:shd w:val="clear" w:color="auto" w:fill="1E1E1E"/>
                  <w:spacing w:line="285" w:lineRule="atLeast"/>
                </w:pPr>
              </w:pPrChange>
            </w:pPr>
            <w:del w:id="14931" w:author="Donovan Goode" w:date="2018-11-09T10:04:00Z">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9CDCFE"/>
                  <w:sz w:val="21"/>
                  <w:szCs w:val="21"/>
                </w:rPr>
                <w:delText>border-color</w:delText>
              </w:r>
              <w:r w:rsidRPr="0030596C" w:rsidDel="008B6AF4">
                <w:rPr>
                  <w:rFonts w:ascii="Consolas" w:eastAsia="Times New Roman" w:hAnsi="Consolas" w:cs="Times New Roman"/>
                  <w:color w:val="D4D4D4"/>
                  <w:sz w:val="21"/>
                  <w:szCs w:val="21"/>
                </w:rPr>
                <w:delText xml:space="preserve">: </w:delText>
              </w:r>
              <w:r w:rsidRPr="0030596C" w:rsidDel="008B6AF4">
                <w:rPr>
                  <w:rFonts w:ascii="Consolas" w:eastAsia="Times New Roman" w:hAnsi="Consolas" w:cs="Times New Roman"/>
                  <w:color w:val="CE9178"/>
                  <w:sz w:val="21"/>
                  <w:szCs w:val="21"/>
                </w:rPr>
                <w:delText>darkgrey</w:delText>
              </w:r>
              <w:r w:rsidRPr="0030596C" w:rsidDel="008B6AF4">
                <w:rPr>
                  <w:rFonts w:ascii="Consolas" w:eastAsia="Times New Roman" w:hAnsi="Consolas" w:cs="Times New Roman"/>
                  <w:color w:val="D4D4D4"/>
                  <w:sz w:val="21"/>
                  <w:szCs w:val="21"/>
                </w:rPr>
                <w:delText>;</w:delText>
              </w:r>
            </w:del>
          </w:p>
          <w:p w14:paraId="45D39C5E" w14:textId="77777777" w:rsidR="00ED1509" w:rsidRPr="0030596C" w:rsidDel="008B6AF4" w:rsidRDefault="00ED1509">
            <w:pPr>
              <w:pStyle w:val="Heading1Numbered"/>
              <w:rPr>
                <w:del w:id="14932" w:author="Donovan Goode" w:date="2018-11-09T10:04:00Z"/>
                <w:rFonts w:ascii="Consolas" w:eastAsia="Times New Roman" w:hAnsi="Consolas" w:cs="Times New Roman"/>
                <w:color w:val="D4D4D4"/>
                <w:sz w:val="21"/>
                <w:szCs w:val="21"/>
              </w:rPr>
              <w:pPrChange w:id="14933" w:author="Donovan Goode" w:date="2018-11-09T10:05:00Z">
                <w:pPr>
                  <w:framePr w:hSpace="180" w:wrap="around" w:vAnchor="text" w:hAnchor="margin" w:xAlign="center" w:y="130"/>
                  <w:shd w:val="clear" w:color="auto" w:fill="1E1E1E"/>
                  <w:spacing w:line="285" w:lineRule="atLeast"/>
                </w:pPr>
              </w:pPrChange>
            </w:pPr>
            <w:del w:id="14934" w:author="Donovan Goode" w:date="2018-11-09T10:04:00Z">
              <w:r w:rsidRPr="0030596C" w:rsidDel="008B6AF4">
                <w:rPr>
                  <w:rFonts w:ascii="Consolas" w:eastAsia="Times New Roman" w:hAnsi="Consolas" w:cs="Times New Roman"/>
                  <w:color w:val="D4D4D4"/>
                  <w:sz w:val="21"/>
                  <w:szCs w:val="21"/>
                </w:rPr>
                <w:delText>}</w:delText>
              </w:r>
            </w:del>
          </w:p>
          <w:p w14:paraId="6222ADE5" w14:textId="77777777" w:rsidR="00ED1509" w:rsidRPr="00CE0339" w:rsidDel="008B6AF4" w:rsidRDefault="00ED1509">
            <w:pPr>
              <w:pStyle w:val="Heading1Numbered"/>
              <w:rPr>
                <w:del w:id="14935" w:author="Donovan Goode" w:date="2018-11-09T10:04:00Z"/>
                <w:rFonts w:ascii="Consolas" w:eastAsia="Times New Roman" w:hAnsi="Consolas" w:cs="Times New Roman"/>
                <w:color w:val="D7BA7D"/>
                <w:sz w:val="21"/>
                <w:szCs w:val="21"/>
              </w:rPr>
              <w:pPrChange w:id="14936" w:author="Donovan Goode" w:date="2018-11-09T10:05:00Z">
                <w:pPr>
                  <w:framePr w:hSpace="180" w:wrap="around" w:vAnchor="text" w:hAnchor="margin" w:xAlign="center" w:y="130"/>
                  <w:shd w:val="clear" w:color="auto" w:fill="1E1E1E"/>
                  <w:spacing w:line="285" w:lineRule="atLeast"/>
                </w:pPr>
              </w:pPrChange>
            </w:pPr>
          </w:p>
        </w:tc>
      </w:tr>
      <w:tr w:rsidR="00ED1509" w:rsidDel="008B6AF4" w14:paraId="20751D7E" w14:textId="0AA958D8" w:rsidTr="00A52519">
        <w:trPr>
          <w:del w:id="14937" w:author="Donovan Goode" w:date="2018-11-09T10:04:00Z"/>
        </w:trPr>
        <w:tc>
          <w:tcPr>
            <w:tcW w:w="1705" w:type="dxa"/>
          </w:tcPr>
          <w:p w14:paraId="36AAAB63" w14:textId="77777777" w:rsidR="00ED1509" w:rsidDel="008B6AF4" w:rsidRDefault="00ED1509">
            <w:pPr>
              <w:pStyle w:val="Heading1Numbered"/>
              <w:rPr>
                <w:del w:id="14938" w:author="Donovan Goode" w:date="2018-11-09T10:04:00Z"/>
                <w:highlight w:val="yellow"/>
              </w:rPr>
              <w:pPrChange w:id="14939" w:author="Donovan Goode" w:date="2018-11-09T10:05:00Z">
                <w:pPr>
                  <w:framePr w:hSpace="180" w:wrap="around" w:vAnchor="text" w:hAnchor="margin" w:xAlign="center" w:y="130"/>
                  <w:jc w:val="center"/>
                </w:pPr>
              </w:pPrChange>
            </w:pPr>
            <w:del w:id="14940" w:author="Donovan Goode" w:date="2018-11-09T10:04:00Z">
              <w:r w:rsidDel="008B6AF4">
                <w:rPr>
                  <w:highlight w:val="yellow"/>
                </w:rPr>
                <w:delText>Payroll Services</w:delText>
              </w:r>
            </w:del>
          </w:p>
        </w:tc>
        <w:tc>
          <w:tcPr>
            <w:tcW w:w="9905" w:type="dxa"/>
          </w:tcPr>
          <w:p w14:paraId="4C7DD001" w14:textId="77777777" w:rsidR="00ED1509" w:rsidRPr="00C34032" w:rsidDel="008B6AF4" w:rsidRDefault="00ED1509">
            <w:pPr>
              <w:pStyle w:val="Heading1Numbered"/>
              <w:rPr>
                <w:del w:id="14941" w:author="Donovan Goode" w:date="2018-11-09T10:04:00Z"/>
                <w:rFonts w:ascii="Consolas" w:eastAsia="Times New Roman" w:hAnsi="Consolas" w:cs="Times New Roman"/>
                <w:color w:val="D4D4D4"/>
                <w:sz w:val="21"/>
                <w:szCs w:val="21"/>
              </w:rPr>
              <w:pPrChange w:id="14942" w:author="Donovan Goode" w:date="2018-11-09T10:05:00Z">
                <w:pPr>
                  <w:framePr w:hSpace="180" w:wrap="around" w:vAnchor="text" w:hAnchor="margin" w:xAlign="center" w:y="130"/>
                  <w:shd w:val="clear" w:color="auto" w:fill="1E1E1E"/>
                  <w:spacing w:line="285" w:lineRule="atLeast"/>
                </w:pPr>
              </w:pPrChange>
            </w:pPr>
            <w:del w:id="14943" w:author="Donovan Goode" w:date="2018-11-09T10:04:00Z">
              <w:r w:rsidRPr="00C34032" w:rsidDel="008B6AF4">
                <w:rPr>
                  <w:rFonts w:ascii="Consolas" w:eastAsia="Times New Roman" w:hAnsi="Consolas" w:cs="Times New Roman"/>
                  <w:color w:val="D7BA7D"/>
                  <w:sz w:val="21"/>
                  <w:szCs w:val="21"/>
                </w:rPr>
                <w:delText>.dashboard .entity-grid</w:delText>
              </w:r>
              <w:r w:rsidRPr="00C34032" w:rsidDel="008B6AF4">
                <w:rPr>
                  <w:rFonts w:ascii="Consolas" w:eastAsia="Times New Roman" w:hAnsi="Consolas" w:cs="Times New Roman"/>
                  <w:color w:val="D4D4D4"/>
                  <w:sz w:val="21"/>
                  <w:szCs w:val="21"/>
                </w:rPr>
                <w:delText xml:space="preserve"> {</w:delText>
              </w:r>
            </w:del>
          </w:p>
          <w:p w14:paraId="11A18471" w14:textId="77777777" w:rsidR="00ED1509" w:rsidRPr="00C34032" w:rsidDel="008B6AF4" w:rsidRDefault="00ED1509">
            <w:pPr>
              <w:pStyle w:val="Heading1Numbered"/>
              <w:rPr>
                <w:del w:id="14944" w:author="Donovan Goode" w:date="2018-11-09T10:04:00Z"/>
                <w:rFonts w:ascii="Consolas" w:eastAsia="Times New Roman" w:hAnsi="Consolas" w:cs="Times New Roman"/>
                <w:color w:val="D4D4D4"/>
                <w:sz w:val="21"/>
                <w:szCs w:val="21"/>
              </w:rPr>
              <w:pPrChange w:id="14945" w:author="Donovan Goode" w:date="2018-11-09T10:05:00Z">
                <w:pPr>
                  <w:framePr w:hSpace="180" w:wrap="around" w:vAnchor="text" w:hAnchor="margin" w:xAlign="center" w:y="130"/>
                  <w:shd w:val="clear" w:color="auto" w:fill="1E1E1E"/>
                  <w:spacing w:line="285" w:lineRule="atLeast"/>
                </w:pPr>
              </w:pPrChange>
            </w:pPr>
            <w:del w:id="14946"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border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1px</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solid</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#ddd</w:delText>
              </w:r>
              <w:r w:rsidRPr="00C34032" w:rsidDel="008B6AF4">
                <w:rPr>
                  <w:rFonts w:ascii="Consolas" w:eastAsia="Times New Roman" w:hAnsi="Consolas" w:cs="Times New Roman"/>
                  <w:color w:val="D4D4D4"/>
                  <w:sz w:val="21"/>
                  <w:szCs w:val="21"/>
                </w:rPr>
                <w:delText>;</w:delText>
              </w:r>
            </w:del>
          </w:p>
          <w:p w14:paraId="7C62A0DD" w14:textId="77777777" w:rsidR="00ED1509" w:rsidRPr="00C34032" w:rsidDel="008B6AF4" w:rsidRDefault="00ED1509">
            <w:pPr>
              <w:pStyle w:val="Heading1Numbered"/>
              <w:rPr>
                <w:del w:id="14947" w:author="Donovan Goode" w:date="2018-11-09T10:04:00Z"/>
                <w:rFonts w:ascii="Consolas" w:eastAsia="Times New Roman" w:hAnsi="Consolas" w:cs="Times New Roman"/>
                <w:color w:val="D4D4D4"/>
                <w:sz w:val="21"/>
                <w:szCs w:val="21"/>
              </w:rPr>
              <w:pPrChange w:id="14948" w:author="Donovan Goode" w:date="2018-11-09T10:05:00Z">
                <w:pPr>
                  <w:framePr w:hSpace="180" w:wrap="around" w:vAnchor="text" w:hAnchor="margin" w:xAlign="center" w:y="130"/>
                  <w:shd w:val="clear" w:color="auto" w:fill="1E1E1E"/>
                  <w:spacing w:line="285" w:lineRule="atLeast"/>
                </w:pPr>
              </w:pPrChange>
            </w:pPr>
            <w:del w:id="14949"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padding</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12px</w:delText>
              </w:r>
              <w:r w:rsidRPr="00C34032" w:rsidDel="008B6AF4">
                <w:rPr>
                  <w:rFonts w:ascii="Consolas" w:eastAsia="Times New Roman" w:hAnsi="Consolas" w:cs="Times New Roman"/>
                  <w:color w:val="D4D4D4"/>
                  <w:sz w:val="21"/>
                  <w:szCs w:val="21"/>
                </w:rPr>
                <w:delText>;</w:delText>
              </w:r>
            </w:del>
          </w:p>
          <w:p w14:paraId="6EC238DE" w14:textId="77777777" w:rsidR="00ED1509" w:rsidRPr="00C34032" w:rsidDel="008B6AF4" w:rsidRDefault="00ED1509">
            <w:pPr>
              <w:pStyle w:val="Heading1Numbered"/>
              <w:rPr>
                <w:del w:id="14950" w:author="Donovan Goode" w:date="2018-11-09T10:04:00Z"/>
                <w:rFonts w:ascii="Consolas" w:eastAsia="Times New Roman" w:hAnsi="Consolas" w:cs="Times New Roman"/>
                <w:color w:val="D4D4D4"/>
                <w:sz w:val="21"/>
                <w:szCs w:val="21"/>
              </w:rPr>
              <w:pPrChange w:id="14951" w:author="Donovan Goode" w:date="2018-11-09T10:05:00Z">
                <w:pPr>
                  <w:framePr w:hSpace="180" w:wrap="around" w:vAnchor="text" w:hAnchor="margin" w:xAlign="center" w:y="130"/>
                  <w:shd w:val="clear" w:color="auto" w:fill="1E1E1E"/>
                  <w:spacing w:line="285" w:lineRule="atLeast"/>
                </w:pPr>
              </w:pPrChange>
            </w:pPr>
            <w:del w:id="14952"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height</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600px</w:delText>
              </w:r>
              <w:r w:rsidRPr="00C34032" w:rsidDel="008B6AF4">
                <w:rPr>
                  <w:rFonts w:ascii="Consolas" w:eastAsia="Times New Roman" w:hAnsi="Consolas" w:cs="Times New Roman"/>
                  <w:color w:val="D4D4D4"/>
                  <w:sz w:val="21"/>
                  <w:szCs w:val="21"/>
                </w:rPr>
                <w:delText>;</w:delText>
              </w:r>
            </w:del>
          </w:p>
          <w:p w14:paraId="2C0C7CC8" w14:textId="77777777" w:rsidR="00ED1509" w:rsidRPr="00C34032" w:rsidDel="008B6AF4" w:rsidRDefault="00ED1509">
            <w:pPr>
              <w:pStyle w:val="Heading1Numbered"/>
              <w:rPr>
                <w:del w:id="14953" w:author="Donovan Goode" w:date="2018-11-09T10:04:00Z"/>
                <w:rFonts w:ascii="Consolas" w:eastAsia="Times New Roman" w:hAnsi="Consolas" w:cs="Times New Roman"/>
                <w:color w:val="D4D4D4"/>
                <w:sz w:val="21"/>
                <w:szCs w:val="21"/>
              </w:rPr>
              <w:pPrChange w:id="14954" w:author="Donovan Goode" w:date="2018-11-09T10:05:00Z">
                <w:pPr>
                  <w:framePr w:hSpace="180" w:wrap="around" w:vAnchor="text" w:hAnchor="margin" w:xAlign="center" w:y="130"/>
                  <w:shd w:val="clear" w:color="auto" w:fill="1E1E1E"/>
                  <w:spacing w:line="285" w:lineRule="atLeast"/>
                </w:pPr>
              </w:pPrChange>
            </w:pPr>
            <w:del w:id="14955" w:author="Donovan Goode" w:date="2018-11-09T10:04:00Z">
              <w:r w:rsidRPr="00C34032" w:rsidDel="008B6AF4">
                <w:rPr>
                  <w:rFonts w:ascii="Consolas" w:eastAsia="Times New Roman" w:hAnsi="Consolas" w:cs="Times New Roman"/>
                  <w:color w:val="D4D4D4"/>
                  <w:sz w:val="21"/>
                  <w:szCs w:val="21"/>
                </w:rPr>
                <w:delText>}</w:delText>
              </w:r>
            </w:del>
          </w:p>
          <w:p w14:paraId="761BE04A" w14:textId="77777777" w:rsidR="00ED1509" w:rsidRPr="00C34032" w:rsidDel="008B6AF4" w:rsidRDefault="00ED1509">
            <w:pPr>
              <w:pStyle w:val="Heading1Numbered"/>
              <w:rPr>
                <w:del w:id="14956" w:author="Donovan Goode" w:date="2018-11-09T10:04:00Z"/>
                <w:rFonts w:ascii="Consolas" w:eastAsia="Times New Roman" w:hAnsi="Consolas" w:cs="Times New Roman"/>
                <w:color w:val="D4D4D4"/>
                <w:sz w:val="21"/>
                <w:szCs w:val="21"/>
              </w:rPr>
              <w:pPrChange w:id="14957" w:author="Donovan Goode" w:date="2018-11-09T10:05:00Z">
                <w:pPr>
                  <w:framePr w:hSpace="180" w:wrap="around" w:vAnchor="text" w:hAnchor="margin" w:xAlign="center" w:y="130"/>
                  <w:shd w:val="clear" w:color="auto" w:fill="1E1E1E"/>
                  <w:spacing w:after="240" w:line="285" w:lineRule="atLeast"/>
                </w:pPr>
              </w:pPrChange>
            </w:pPr>
          </w:p>
          <w:p w14:paraId="26787CB5" w14:textId="77777777" w:rsidR="00ED1509" w:rsidRPr="00C34032" w:rsidDel="008B6AF4" w:rsidRDefault="00ED1509">
            <w:pPr>
              <w:pStyle w:val="Heading1Numbered"/>
              <w:rPr>
                <w:del w:id="14958" w:author="Donovan Goode" w:date="2018-11-09T10:04:00Z"/>
                <w:rFonts w:ascii="Consolas" w:eastAsia="Times New Roman" w:hAnsi="Consolas" w:cs="Times New Roman"/>
                <w:color w:val="D4D4D4"/>
                <w:sz w:val="21"/>
                <w:szCs w:val="21"/>
              </w:rPr>
              <w:pPrChange w:id="14959" w:author="Donovan Goode" w:date="2018-11-09T10:05:00Z">
                <w:pPr>
                  <w:framePr w:hSpace="180" w:wrap="around" w:vAnchor="text" w:hAnchor="margin" w:xAlign="center" w:y="130"/>
                  <w:shd w:val="clear" w:color="auto" w:fill="1E1E1E"/>
                  <w:spacing w:line="285" w:lineRule="atLeast"/>
                </w:pPr>
              </w:pPrChange>
            </w:pPr>
            <w:del w:id="14960" w:author="Donovan Goode" w:date="2018-11-09T10:04:00Z">
              <w:r w:rsidRPr="00C34032" w:rsidDel="008B6AF4">
                <w:rPr>
                  <w:rFonts w:ascii="Consolas" w:eastAsia="Times New Roman" w:hAnsi="Consolas" w:cs="Times New Roman"/>
                  <w:color w:val="D7BA7D"/>
                  <w:sz w:val="21"/>
                  <w:szCs w:val="21"/>
                </w:rPr>
                <w:delText xml:space="preserve">body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div.portal.dashboard.container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div.retirement-applications-list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div.view-toolbar.grid-actions.clearfix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a</w:delText>
              </w:r>
              <w:r w:rsidRPr="00C34032" w:rsidDel="008B6AF4">
                <w:rPr>
                  <w:rFonts w:ascii="Consolas" w:eastAsia="Times New Roman" w:hAnsi="Consolas" w:cs="Times New Roman"/>
                  <w:color w:val="D4D4D4"/>
                  <w:sz w:val="21"/>
                  <w:szCs w:val="21"/>
                </w:rPr>
                <w:delText xml:space="preserve"> {</w:delText>
              </w:r>
            </w:del>
          </w:p>
          <w:p w14:paraId="7754EF1D" w14:textId="77777777" w:rsidR="00ED1509" w:rsidRPr="00C34032" w:rsidDel="008B6AF4" w:rsidRDefault="00ED1509">
            <w:pPr>
              <w:pStyle w:val="Heading1Numbered"/>
              <w:rPr>
                <w:del w:id="14961" w:author="Donovan Goode" w:date="2018-11-09T10:04:00Z"/>
                <w:rFonts w:ascii="Consolas" w:eastAsia="Times New Roman" w:hAnsi="Consolas" w:cs="Times New Roman"/>
                <w:color w:val="D4D4D4"/>
                <w:sz w:val="21"/>
                <w:szCs w:val="21"/>
              </w:rPr>
              <w:pPrChange w:id="14962" w:author="Donovan Goode" w:date="2018-11-09T10:05:00Z">
                <w:pPr>
                  <w:framePr w:hSpace="180" w:wrap="around" w:vAnchor="text" w:hAnchor="margin" w:xAlign="center" w:y="130"/>
                  <w:shd w:val="clear" w:color="auto" w:fill="1E1E1E"/>
                  <w:spacing w:line="285" w:lineRule="atLeast"/>
                </w:pPr>
              </w:pPrChange>
            </w:pPr>
            <w:del w:id="14963"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width</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485px</w:delText>
              </w:r>
              <w:r w:rsidRPr="00C34032" w:rsidDel="008B6AF4">
                <w:rPr>
                  <w:rFonts w:ascii="Consolas" w:eastAsia="Times New Roman" w:hAnsi="Consolas" w:cs="Times New Roman"/>
                  <w:color w:val="D4D4D4"/>
                  <w:sz w:val="21"/>
                  <w:szCs w:val="21"/>
                </w:rPr>
                <w:delText>;</w:delText>
              </w:r>
            </w:del>
          </w:p>
          <w:p w14:paraId="106610B1" w14:textId="77777777" w:rsidR="00ED1509" w:rsidRPr="00C34032" w:rsidDel="008B6AF4" w:rsidRDefault="00ED1509">
            <w:pPr>
              <w:pStyle w:val="Heading1Numbered"/>
              <w:rPr>
                <w:del w:id="14964" w:author="Donovan Goode" w:date="2018-11-09T10:04:00Z"/>
                <w:rFonts w:ascii="Consolas" w:eastAsia="Times New Roman" w:hAnsi="Consolas" w:cs="Times New Roman"/>
                <w:color w:val="D4D4D4"/>
                <w:sz w:val="21"/>
                <w:szCs w:val="21"/>
              </w:rPr>
              <w:pPrChange w:id="14965" w:author="Donovan Goode" w:date="2018-11-09T10:05:00Z">
                <w:pPr>
                  <w:framePr w:hSpace="180" w:wrap="around" w:vAnchor="text" w:hAnchor="margin" w:xAlign="center" w:y="130"/>
                  <w:shd w:val="clear" w:color="auto" w:fill="1E1E1E"/>
                  <w:spacing w:line="285" w:lineRule="atLeast"/>
                </w:pPr>
              </w:pPrChange>
            </w:pPr>
            <w:del w:id="14966"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pointer-events</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none</w:delText>
              </w:r>
              <w:r w:rsidRPr="00C34032" w:rsidDel="008B6AF4">
                <w:rPr>
                  <w:rFonts w:ascii="Consolas" w:eastAsia="Times New Roman" w:hAnsi="Consolas" w:cs="Times New Roman"/>
                  <w:color w:val="D4D4D4"/>
                  <w:sz w:val="21"/>
                  <w:szCs w:val="21"/>
                </w:rPr>
                <w:delText>;</w:delText>
              </w:r>
            </w:del>
          </w:p>
          <w:p w14:paraId="369B122B" w14:textId="77777777" w:rsidR="00ED1509" w:rsidRPr="00C34032" w:rsidDel="008B6AF4" w:rsidRDefault="00ED1509">
            <w:pPr>
              <w:pStyle w:val="Heading1Numbered"/>
              <w:rPr>
                <w:del w:id="14967" w:author="Donovan Goode" w:date="2018-11-09T10:04:00Z"/>
                <w:rFonts w:ascii="Consolas" w:eastAsia="Times New Roman" w:hAnsi="Consolas" w:cs="Times New Roman"/>
                <w:color w:val="D4D4D4"/>
                <w:sz w:val="21"/>
                <w:szCs w:val="21"/>
              </w:rPr>
              <w:pPrChange w:id="14968" w:author="Donovan Goode" w:date="2018-11-09T10:05:00Z">
                <w:pPr>
                  <w:framePr w:hSpace="180" w:wrap="around" w:vAnchor="text" w:hAnchor="margin" w:xAlign="center" w:y="130"/>
                  <w:shd w:val="clear" w:color="auto" w:fill="1E1E1E"/>
                  <w:spacing w:line="285" w:lineRule="atLeast"/>
                </w:pPr>
              </w:pPrChange>
            </w:pPr>
            <w:del w:id="14969"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border-radius</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0px</w:delText>
              </w:r>
              <w:r w:rsidRPr="00C34032" w:rsidDel="008B6AF4">
                <w:rPr>
                  <w:rFonts w:ascii="Consolas" w:eastAsia="Times New Roman" w:hAnsi="Consolas" w:cs="Times New Roman"/>
                  <w:color w:val="D4D4D4"/>
                  <w:sz w:val="21"/>
                  <w:szCs w:val="21"/>
                </w:rPr>
                <w:delText>;</w:delText>
              </w:r>
            </w:del>
          </w:p>
          <w:p w14:paraId="7614DA7A" w14:textId="77777777" w:rsidR="00ED1509" w:rsidRPr="00C34032" w:rsidDel="008B6AF4" w:rsidRDefault="00ED1509">
            <w:pPr>
              <w:pStyle w:val="Heading1Numbered"/>
              <w:rPr>
                <w:del w:id="14970" w:author="Donovan Goode" w:date="2018-11-09T10:04:00Z"/>
                <w:rFonts w:ascii="Consolas" w:eastAsia="Times New Roman" w:hAnsi="Consolas" w:cs="Times New Roman"/>
                <w:color w:val="D4D4D4"/>
                <w:sz w:val="21"/>
                <w:szCs w:val="21"/>
              </w:rPr>
              <w:pPrChange w:id="14971" w:author="Donovan Goode" w:date="2018-11-09T10:05:00Z">
                <w:pPr>
                  <w:framePr w:hSpace="180" w:wrap="around" w:vAnchor="text" w:hAnchor="margin" w:xAlign="center" w:y="130"/>
                  <w:shd w:val="clear" w:color="auto" w:fill="1E1E1E"/>
                  <w:spacing w:line="285" w:lineRule="atLeast"/>
                </w:pPr>
              </w:pPrChange>
            </w:pPr>
            <w:del w:id="14972" w:author="Donovan Goode" w:date="2018-11-09T10:04:00Z">
              <w:r w:rsidRPr="00C34032" w:rsidDel="008B6AF4">
                <w:rPr>
                  <w:rFonts w:ascii="Consolas" w:eastAsia="Times New Roman" w:hAnsi="Consolas" w:cs="Times New Roman"/>
                  <w:color w:val="D4D4D4"/>
                  <w:sz w:val="21"/>
                  <w:szCs w:val="21"/>
                </w:rPr>
                <w:delText>}</w:delText>
              </w:r>
            </w:del>
          </w:p>
          <w:p w14:paraId="190E78E0" w14:textId="77777777" w:rsidR="00ED1509" w:rsidRPr="00C34032" w:rsidDel="008B6AF4" w:rsidRDefault="00ED1509">
            <w:pPr>
              <w:pStyle w:val="Heading1Numbered"/>
              <w:rPr>
                <w:del w:id="14973" w:author="Donovan Goode" w:date="2018-11-09T10:04:00Z"/>
                <w:rFonts w:ascii="Consolas" w:eastAsia="Times New Roman" w:hAnsi="Consolas" w:cs="Times New Roman"/>
                <w:color w:val="D4D4D4"/>
                <w:sz w:val="21"/>
                <w:szCs w:val="21"/>
              </w:rPr>
              <w:pPrChange w:id="14974" w:author="Donovan Goode" w:date="2018-11-09T10:05:00Z">
                <w:pPr>
                  <w:framePr w:hSpace="180" w:wrap="around" w:vAnchor="text" w:hAnchor="margin" w:xAlign="center" w:y="130"/>
                  <w:shd w:val="clear" w:color="auto" w:fill="1E1E1E"/>
                  <w:spacing w:line="285" w:lineRule="atLeast"/>
                </w:pPr>
              </w:pPrChange>
            </w:pPr>
            <w:del w:id="14975" w:author="Donovan Goode" w:date="2018-11-09T10:04:00Z">
              <w:r w:rsidRPr="00C34032" w:rsidDel="008B6AF4">
                <w:rPr>
                  <w:rFonts w:ascii="Consolas" w:eastAsia="Times New Roman" w:hAnsi="Consolas" w:cs="Times New Roman"/>
                  <w:color w:val="D7BA7D"/>
                  <w:sz w:val="21"/>
                  <w:szCs w:val="21"/>
                </w:rPr>
                <w:delText xml:space="preserve">body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div.portal.dashboard.container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div.retirement-applications-list </w:delText>
              </w:r>
              <w:r w:rsidRPr="00C34032" w:rsidDel="008B6AF4">
                <w:rPr>
                  <w:rFonts w:ascii="Consolas" w:eastAsia="Times New Roman" w:hAnsi="Consolas" w:cs="Times New Roman"/>
                  <w:color w:val="D4D4D4"/>
                  <w:sz w:val="21"/>
                  <w:szCs w:val="21"/>
                </w:rPr>
                <w:delText>&gt;</w:delText>
              </w:r>
              <w:r w:rsidRPr="00C34032" w:rsidDel="008B6AF4">
                <w:rPr>
                  <w:rFonts w:ascii="Consolas" w:eastAsia="Times New Roman" w:hAnsi="Consolas" w:cs="Times New Roman"/>
                  <w:color w:val="D7BA7D"/>
                  <w:sz w:val="21"/>
                  <w:szCs w:val="21"/>
                </w:rPr>
                <w:delText xml:space="preserve"> div.view-toolbar.grid-actions.clearfix</w:delText>
              </w:r>
              <w:r w:rsidRPr="00C34032" w:rsidDel="008B6AF4">
                <w:rPr>
                  <w:rFonts w:ascii="Consolas" w:eastAsia="Times New Roman" w:hAnsi="Consolas" w:cs="Times New Roman"/>
                  <w:color w:val="D4D4D4"/>
                  <w:sz w:val="21"/>
                  <w:szCs w:val="21"/>
                </w:rPr>
                <w:delText xml:space="preserve"> {</w:delText>
              </w:r>
            </w:del>
          </w:p>
          <w:p w14:paraId="5B3FFB45" w14:textId="77777777" w:rsidR="00ED1509" w:rsidRPr="00C34032" w:rsidDel="008B6AF4" w:rsidRDefault="00ED1509">
            <w:pPr>
              <w:pStyle w:val="Heading1Numbered"/>
              <w:rPr>
                <w:del w:id="14976" w:author="Donovan Goode" w:date="2018-11-09T10:04:00Z"/>
                <w:rFonts w:ascii="Consolas" w:eastAsia="Times New Roman" w:hAnsi="Consolas" w:cs="Times New Roman"/>
                <w:color w:val="D4D4D4"/>
                <w:sz w:val="21"/>
                <w:szCs w:val="21"/>
              </w:rPr>
              <w:pPrChange w:id="14977" w:author="Donovan Goode" w:date="2018-11-09T10:05:00Z">
                <w:pPr>
                  <w:framePr w:hSpace="180" w:wrap="around" w:vAnchor="text" w:hAnchor="margin" w:xAlign="center" w:y="130"/>
                  <w:shd w:val="clear" w:color="auto" w:fill="1E1E1E"/>
                  <w:spacing w:line="285" w:lineRule="atLeast"/>
                </w:pPr>
              </w:pPrChange>
            </w:pPr>
            <w:del w:id="14978"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margin-bottom</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0px</w:delText>
              </w:r>
              <w:r w:rsidRPr="00C34032" w:rsidDel="008B6AF4">
                <w:rPr>
                  <w:rFonts w:ascii="Consolas" w:eastAsia="Times New Roman" w:hAnsi="Consolas" w:cs="Times New Roman"/>
                  <w:color w:val="D4D4D4"/>
                  <w:sz w:val="21"/>
                  <w:szCs w:val="21"/>
                </w:rPr>
                <w:delText>;</w:delText>
              </w:r>
            </w:del>
          </w:p>
          <w:p w14:paraId="4097745C" w14:textId="77777777" w:rsidR="00ED1509" w:rsidRPr="00C34032" w:rsidDel="008B6AF4" w:rsidRDefault="00ED1509">
            <w:pPr>
              <w:pStyle w:val="Heading1Numbered"/>
              <w:rPr>
                <w:del w:id="14979" w:author="Donovan Goode" w:date="2018-11-09T10:04:00Z"/>
                <w:rFonts w:ascii="Consolas" w:eastAsia="Times New Roman" w:hAnsi="Consolas" w:cs="Times New Roman"/>
                <w:color w:val="D4D4D4"/>
                <w:sz w:val="21"/>
                <w:szCs w:val="21"/>
              </w:rPr>
              <w:pPrChange w:id="14980" w:author="Donovan Goode" w:date="2018-11-09T10:05:00Z">
                <w:pPr>
                  <w:framePr w:hSpace="180" w:wrap="around" w:vAnchor="text" w:hAnchor="margin" w:xAlign="center" w:y="130"/>
                  <w:shd w:val="clear" w:color="auto" w:fill="1E1E1E"/>
                  <w:spacing w:line="285" w:lineRule="atLeast"/>
                </w:pPr>
              </w:pPrChange>
            </w:pPr>
            <w:del w:id="14981"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padding-bottom</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0px</w:delText>
              </w:r>
              <w:r w:rsidRPr="00C34032" w:rsidDel="008B6AF4">
                <w:rPr>
                  <w:rFonts w:ascii="Consolas" w:eastAsia="Times New Roman" w:hAnsi="Consolas" w:cs="Times New Roman"/>
                  <w:color w:val="D4D4D4"/>
                  <w:sz w:val="21"/>
                  <w:szCs w:val="21"/>
                </w:rPr>
                <w:delText>;</w:delText>
              </w:r>
            </w:del>
          </w:p>
          <w:p w14:paraId="0D57D5A7" w14:textId="77777777" w:rsidR="00ED1509" w:rsidRPr="00C34032" w:rsidDel="008B6AF4" w:rsidRDefault="00ED1509">
            <w:pPr>
              <w:pStyle w:val="Heading1Numbered"/>
              <w:rPr>
                <w:del w:id="14982" w:author="Donovan Goode" w:date="2018-11-09T10:04:00Z"/>
                <w:rFonts w:ascii="Consolas" w:eastAsia="Times New Roman" w:hAnsi="Consolas" w:cs="Times New Roman"/>
                <w:color w:val="D4D4D4"/>
                <w:sz w:val="21"/>
                <w:szCs w:val="21"/>
              </w:rPr>
              <w:pPrChange w:id="14983" w:author="Donovan Goode" w:date="2018-11-09T10:05:00Z">
                <w:pPr>
                  <w:framePr w:hSpace="180" w:wrap="around" w:vAnchor="text" w:hAnchor="margin" w:xAlign="center" w:y="130"/>
                  <w:shd w:val="clear" w:color="auto" w:fill="1E1E1E"/>
                  <w:spacing w:line="285" w:lineRule="atLeast"/>
                </w:pPr>
              </w:pPrChange>
            </w:pPr>
            <w:del w:id="14984" w:author="Donovan Goode" w:date="2018-11-09T10:04:00Z">
              <w:r w:rsidRPr="00C34032" w:rsidDel="008B6AF4">
                <w:rPr>
                  <w:rFonts w:ascii="Consolas" w:eastAsia="Times New Roman" w:hAnsi="Consolas" w:cs="Times New Roman"/>
                  <w:color w:val="D4D4D4"/>
                  <w:sz w:val="21"/>
                  <w:szCs w:val="21"/>
                </w:rPr>
                <w:delText>}</w:delText>
              </w:r>
            </w:del>
          </w:p>
          <w:p w14:paraId="7DAC0E2D" w14:textId="77777777" w:rsidR="00ED1509" w:rsidRPr="00C34032" w:rsidDel="008B6AF4" w:rsidRDefault="00ED1509">
            <w:pPr>
              <w:pStyle w:val="Heading1Numbered"/>
              <w:rPr>
                <w:del w:id="14985" w:author="Donovan Goode" w:date="2018-11-09T10:04:00Z"/>
                <w:rFonts w:ascii="Consolas" w:eastAsia="Times New Roman" w:hAnsi="Consolas" w:cs="Times New Roman"/>
                <w:color w:val="D4D4D4"/>
                <w:sz w:val="21"/>
                <w:szCs w:val="21"/>
              </w:rPr>
              <w:pPrChange w:id="14986" w:author="Donovan Goode" w:date="2018-11-09T10:05:00Z">
                <w:pPr>
                  <w:framePr w:hSpace="180" w:wrap="around" w:vAnchor="text" w:hAnchor="margin" w:xAlign="center" w:y="130"/>
                  <w:shd w:val="clear" w:color="auto" w:fill="1E1E1E"/>
                  <w:spacing w:line="285" w:lineRule="atLeast"/>
                </w:pPr>
              </w:pPrChange>
            </w:pPr>
          </w:p>
          <w:p w14:paraId="4CA8E27C" w14:textId="77777777" w:rsidR="00ED1509" w:rsidRPr="00C34032" w:rsidDel="008B6AF4" w:rsidRDefault="00ED1509">
            <w:pPr>
              <w:pStyle w:val="Heading1Numbered"/>
              <w:rPr>
                <w:del w:id="14987" w:author="Donovan Goode" w:date="2018-11-09T10:04:00Z"/>
                <w:rFonts w:ascii="Consolas" w:eastAsia="Times New Roman" w:hAnsi="Consolas" w:cs="Times New Roman"/>
                <w:color w:val="D4D4D4"/>
                <w:sz w:val="21"/>
                <w:szCs w:val="21"/>
              </w:rPr>
              <w:pPrChange w:id="14988" w:author="Donovan Goode" w:date="2018-11-09T10:05:00Z">
                <w:pPr>
                  <w:framePr w:hSpace="180" w:wrap="around" w:vAnchor="text" w:hAnchor="margin" w:xAlign="center" w:y="130"/>
                  <w:shd w:val="clear" w:color="auto" w:fill="1E1E1E"/>
                  <w:spacing w:line="285" w:lineRule="atLeast"/>
                </w:pPr>
              </w:pPrChange>
            </w:pPr>
            <w:del w:id="14989" w:author="Donovan Goode" w:date="2018-11-09T10:04:00Z">
              <w:r w:rsidRPr="00C34032" w:rsidDel="008B6AF4">
                <w:rPr>
                  <w:rFonts w:ascii="Consolas" w:eastAsia="Times New Roman" w:hAnsi="Consolas" w:cs="Times New Roman"/>
                  <w:color w:val="D7BA7D"/>
                  <w:sz w:val="21"/>
                  <w:szCs w:val="21"/>
                </w:rPr>
                <w:delText>code</w:delText>
              </w:r>
              <w:r w:rsidRPr="00C34032" w:rsidDel="008B6AF4">
                <w:rPr>
                  <w:rFonts w:ascii="Consolas" w:eastAsia="Times New Roman" w:hAnsi="Consolas" w:cs="Times New Roman"/>
                  <w:color w:val="D4D4D4"/>
                  <w:sz w:val="21"/>
                  <w:szCs w:val="21"/>
                </w:rPr>
                <w:delText xml:space="preserve"> {</w:delText>
              </w:r>
            </w:del>
          </w:p>
          <w:p w14:paraId="06059EEB" w14:textId="77777777" w:rsidR="00ED1509" w:rsidRPr="00C34032" w:rsidDel="008B6AF4" w:rsidRDefault="00ED1509">
            <w:pPr>
              <w:pStyle w:val="Heading1Numbered"/>
              <w:rPr>
                <w:del w:id="14990" w:author="Donovan Goode" w:date="2018-11-09T10:04:00Z"/>
                <w:rFonts w:ascii="Consolas" w:eastAsia="Times New Roman" w:hAnsi="Consolas" w:cs="Times New Roman"/>
                <w:color w:val="D4D4D4"/>
                <w:sz w:val="21"/>
                <w:szCs w:val="21"/>
              </w:rPr>
              <w:pPrChange w:id="14991" w:author="Donovan Goode" w:date="2018-11-09T10:05:00Z">
                <w:pPr>
                  <w:framePr w:hSpace="180" w:wrap="around" w:vAnchor="text" w:hAnchor="margin" w:xAlign="center" w:y="130"/>
                  <w:shd w:val="clear" w:color="auto" w:fill="1E1E1E"/>
                  <w:spacing w:line="285" w:lineRule="atLeast"/>
                </w:pPr>
              </w:pPrChange>
            </w:pPr>
            <w:del w:id="14992"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padding</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2px</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4px</w:delText>
              </w:r>
              <w:r w:rsidRPr="00C34032" w:rsidDel="008B6AF4">
                <w:rPr>
                  <w:rFonts w:ascii="Consolas" w:eastAsia="Times New Roman" w:hAnsi="Consolas" w:cs="Times New Roman"/>
                  <w:color w:val="D4D4D4"/>
                  <w:sz w:val="21"/>
                  <w:szCs w:val="21"/>
                </w:rPr>
                <w:delText>;</w:delText>
              </w:r>
            </w:del>
          </w:p>
          <w:p w14:paraId="20AE581E" w14:textId="77777777" w:rsidR="00ED1509" w:rsidRPr="00C34032" w:rsidDel="008B6AF4" w:rsidRDefault="00ED1509">
            <w:pPr>
              <w:pStyle w:val="Heading1Numbered"/>
              <w:rPr>
                <w:del w:id="14993" w:author="Donovan Goode" w:date="2018-11-09T10:04:00Z"/>
                <w:rFonts w:ascii="Consolas" w:eastAsia="Times New Roman" w:hAnsi="Consolas" w:cs="Times New Roman"/>
                <w:color w:val="D4D4D4"/>
                <w:sz w:val="21"/>
                <w:szCs w:val="21"/>
              </w:rPr>
              <w:pPrChange w:id="14994" w:author="Donovan Goode" w:date="2018-11-09T10:05:00Z">
                <w:pPr>
                  <w:framePr w:hSpace="180" w:wrap="around" w:vAnchor="text" w:hAnchor="margin" w:xAlign="center" w:y="130"/>
                  <w:shd w:val="clear" w:color="auto" w:fill="1E1E1E"/>
                  <w:spacing w:line="285" w:lineRule="atLeast"/>
                </w:pPr>
              </w:pPrChange>
            </w:pPr>
            <w:del w:id="14995"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font-size</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90%</w:delText>
              </w:r>
              <w:r w:rsidRPr="00C34032" w:rsidDel="008B6AF4">
                <w:rPr>
                  <w:rFonts w:ascii="Consolas" w:eastAsia="Times New Roman" w:hAnsi="Consolas" w:cs="Times New Roman"/>
                  <w:color w:val="D4D4D4"/>
                  <w:sz w:val="21"/>
                  <w:szCs w:val="21"/>
                </w:rPr>
                <w:delText>;</w:delText>
              </w:r>
            </w:del>
          </w:p>
          <w:p w14:paraId="5B7739F5" w14:textId="77777777" w:rsidR="00ED1509" w:rsidRPr="00C34032" w:rsidDel="008B6AF4" w:rsidRDefault="00ED1509">
            <w:pPr>
              <w:pStyle w:val="Heading1Numbered"/>
              <w:rPr>
                <w:del w:id="14996" w:author="Donovan Goode" w:date="2018-11-09T10:04:00Z"/>
                <w:rFonts w:ascii="Consolas" w:eastAsia="Times New Roman" w:hAnsi="Consolas" w:cs="Times New Roman"/>
                <w:color w:val="D4D4D4"/>
                <w:sz w:val="21"/>
                <w:szCs w:val="21"/>
              </w:rPr>
              <w:pPrChange w:id="14997" w:author="Donovan Goode" w:date="2018-11-09T10:05:00Z">
                <w:pPr>
                  <w:framePr w:hSpace="180" w:wrap="around" w:vAnchor="text" w:hAnchor="margin" w:xAlign="center" w:y="130"/>
                  <w:shd w:val="clear" w:color="auto" w:fill="1E1E1E"/>
                  <w:spacing w:line="285" w:lineRule="atLeast"/>
                </w:pPr>
              </w:pPrChange>
            </w:pPr>
            <w:del w:id="14998"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#2e6da4</w:delText>
              </w:r>
              <w:r w:rsidRPr="00C34032" w:rsidDel="008B6AF4">
                <w:rPr>
                  <w:rFonts w:ascii="Consolas" w:eastAsia="Times New Roman" w:hAnsi="Consolas" w:cs="Times New Roman"/>
                  <w:color w:val="D4D4D4"/>
                  <w:sz w:val="21"/>
                  <w:szCs w:val="21"/>
                </w:rPr>
                <w:delText>;</w:delText>
              </w:r>
            </w:del>
          </w:p>
          <w:p w14:paraId="07F75BA7" w14:textId="77777777" w:rsidR="00ED1509" w:rsidRPr="00C34032" w:rsidDel="008B6AF4" w:rsidRDefault="00ED1509">
            <w:pPr>
              <w:pStyle w:val="Heading1Numbered"/>
              <w:rPr>
                <w:del w:id="14999" w:author="Donovan Goode" w:date="2018-11-09T10:04:00Z"/>
                <w:rFonts w:ascii="Consolas" w:eastAsia="Times New Roman" w:hAnsi="Consolas" w:cs="Times New Roman"/>
                <w:color w:val="D4D4D4"/>
                <w:sz w:val="21"/>
                <w:szCs w:val="21"/>
              </w:rPr>
              <w:pPrChange w:id="15000" w:author="Donovan Goode" w:date="2018-11-09T10:05:00Z">
                <w:pPr>
                  <w:framePr w:hSpace="180" w:wrap="around" w:vAnchor="text" w:hAnchor="margin" w:xAlign="center" w:y="130"/>
                  <w:shd w:val="clear" w:color="auto" w:fill="1E1E1E"/>
                  <w:spacing w:line="285" w:lineRule="atLeast"/>
                </w:pPr>
              </w:pPrChange>
            </w:pPr>
            <w:del w:id="15001"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background-color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lightblue</w:delText>
              </w:r>
              <w:r w:rsidRPr="00C34032" w:rsidDel="008B6AF4">
                <w:rPr>
                  <w:rFonts w:ascii="Consolas" w:eastAsia="Times New Roman" w:hAnsi="Consolas" w:cs="Times New Roman"/>
                  <w:color w:val="D4D4D4"/>
                  <w:sz w:val="21"/>
                  <w:szCs w:val="21"/>
                </w:rPr>
                <w:delText>;</w:delText>
              </w:r>
            </w:del>
          </w:p>
          <w:p w14:paraId="3783BB82" w14:textId="77777777" w:rsidR="00ED1509" w:rsidRPr="00C34032" w:rsidDel="008B6AF4" w:rsidRDefault="00ED1509">
            <w:pPr>
              <w:pStyle w:val="Heading1Numbered"/>
              <w:rPr>
                <w:del w:id="15002" w:author="Donovan Goode" w:date="2018-11-09T10:04:00Z"/>
                <w:rFonts w:ascii="Consolas" w:eastAsia="Times New Roman" w:hAnsi="Consolas" w:cs="Times New Roman"/>
                <w:color w:val="D4D4D4"/>
                <w:sz w:val="21"/>
                <w:szCs w:val="21"/>
              </w:rPr>
              <w:pPrChange w:id="15003" w:author="Donovan Goode" w:date="2018-11-09T10:05:00Z">
                <w:pPr>
                  <w:framePr w:hSpace="180" w:wrap="around" w:vAnchor="text" w:hAnchor="margin" w:xAlign="center" w:y="130"/>
                  <w:shd w:val="clear" w:color="auto" w:fill="1E1E1E"/>
                  <w:spacing w:line="285" w:lineRule="atLeast"/>
                </w:pPr>
              </w:pPrChange>
            </w:pPr>
            <w:del w:id="15004"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border-radius</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B5CEA8"/>
                  <w:sz w:val="21"/>
                  <w:szCs w:val="21"/>
                </w:rPr>
                <w:delText>4px</w:delText>
              </w:r>
              <w:r w:rsidRPr="00C34032" w:rsidDel="008B6AF4">
                <w:rPr>
                  <w:rFonts w:ascii="Consolas" w:eastAsia="Times New Roman" w:hAnsi="Consolas" w:cs="Times New Roman"/>
                  <w:color w:val="D4D4D4"/>
                  <w:sz w:val="21"/>
                  <w:szCs w:val="21"/>
                </w:rPr>
                <w:delText>;</w:delText>
              </w:r>
            </w:del>
          </w:p>
          <w:p w14:paraId="53BD39A6" w14:textId="77777777" w:rsidR="00ED1509" w:rsidRPr="00C34032" w:rsidDel="008B6AF4" w:rsidRDefault="00ED1509">
            <w:pPr>
              <w:pStyle w:val="Heading1Numbered"/>
              <w:rPr>
                <w:del w:id="15005" w:author="Donovan Goode" w:date="2018-11-09T10:04:00Z"/>
                <w:rFonts w:ascii="Consolas" w:eastAsia="Times New Roman" w:hAnsi="Consolas" w:cs="Times New Roman"/>
                <w:color w:val="D4D4D4"/>
                <w:sz w:val="21"/>
                <w:szCs w:val="21"/>
              </w:rPr>
              <w:pPrChange w:id="15006" w:author="Donovan Goode" w:date="2018-11-09T10:05:00Z">
                <w:pPr>
                  <w:framePr w:hSpace="180" w:wrap="around" w:vAnchor="text" w:hAnchor="margin" w:xAlign="center" w:y="130"/>
                  <w:shd w:val="clear" w:color="auto" w:fill="1E1E1E"/>
                  <w:spacing w:line="285" w:lineRule="atLeast"/>
                </w:pPr>
              </w:pPrChange>
            </w:pPr>
            <w:del w:id="15007" w:author="Donovan Goode" w:date="2018-11-09T10:04:00Z">
              <w:r w:rsidRPr="00C34032" w:rsidDel="008B6AF4">
                <w:rPr>
                  <w:rFonts w:ascii="Consolas" w:eastAsia="Times New Roman" w:hAnsi="Consolas" w:cs="Times New Roman"/>
                  <w:color w:val="D4D4D4"/>
                  <w:sz w:val="21"/>
                  <w:szCs w:val="21"/>
                </w:rPr>
                <w:delText>}</w:delText>
              </w:r>
            </w:del>
          </w:p>
          <w:p w14:paraId="1D5983D4" w14:textId="77777777" w:rsidR="00ED1509" w:rsidRPr="00C34032" w:rsidDel="008B6AF4" w:rsidRDefault="00ED1509">
            <w:pPr>
              <w:pStyle w:val="Heading1Numbered"/>
              <w:rPr>
                <w:del w:id="15008" w:author="Donovan Goode" w:date="2018-11-09T10:04:00Z"/>
                <w:rFonts w:ascii="Consolas" w:eastAsia="Times New Roman" w:hAnsi="Consolas" w:cs="Times New Roman"/>
                <w:color w:val="D4D4D4"/>
                <w:sz w:val="21"/>
                <w:szCs w:val="21"/>
              </w:rPr>
              <w:pPrChange w:id="15009" w:author="Donovan Goode" w:date="2018-11-09T10:05:00Z">
                <w:pPr>
                  <w:framePr w:hSpace="180" w:wrap="around" w:vAnchor="text" w:hAnchor="margin" w:xAlign="center" w:y="130"/>
                  <w:shd w:val="clear" w:color="auto" w:fill="1E1E1E"/>
                  <w:spacing w:line="285" w:lineRule="atLeast"/>
                </w:pPr>
              </w:pPrChange>
            </w:pPr>
            <w:del w:id="15010" w:author="Donovan Goode" w:date="2018-11-09T10:04:00Z">
              <w:r w:rsidRPr="00C34032" w:rsidDel="008B6AF4">
                <w:rPr>
                  <w:rFonts w:ascii="Consolas" w:eastAsia="Times New Roman" w:hAnsi="Consolas" w:cs="Times New Roman"/>
                  <w:color w:val="D7BA7D"/>
                  <w:sz w:val="21"/>
                  <w:szCs w:val="21"/>
                </w:rPr>
                <w:delText>.alert-info</w:delText>
              </w:r>
              <w:r w:rsidRPr="00C34032" w:rsidDel="008B6AF4">
                <w:rPr>
                  <w:rFonts w:ascii="Consolas" w:eastAsia="Times New Roman" w:hAnsi="Consolas" w:cs="Times New Roman"/>
                  <w:color w:val="D4D4D4"/>
                  <w:sz w:val="21"/>
                  <w:szCs w:val="21"/>
                </w:rPr>
                <w:delText xml:space="preserve"> {</w:delText>
              </w:r>
            </w:del>
          </w:p>
          <w:p w14:paraId="0E230C6C" w14:textId="77777777" w:rsidR="00ED1509" w:rsidRPr="00C34032" w:rsidDel="008B6AF4" w:rsidRDefault="00ED1509">
            <w:pPr>
              <w:pStyle w:val="Heading1Numbered"/>
              <w:rPr>
                <w:del w:id="15011" w:author="Donovan Goode" w:date="2018-11-09T10:04:00Z"/>
                <w:rFonts w:ascii="Consolas" w:eastAsia="Times New Roman" w:hAnsi="Consolas" w:cs="Times New Roman"/>
                <w:color w:val="D4D4D4"/>
                <w:sz w:val="21"/>
                <w:szCs w:val="21"/>
              </w:rPr>
              <w:pPrChange w:id="15012" w:author="Donovan Goode" w:date="2018-11-09T10:05:00Z">
                <w:pPr>
                  <w:framePr w:hSpace="180" w:wrap="around" w:vAnchor="text" w:hAnchor="margin" w:xAlign="center" w:y="130"/>
                  <w:shd w:val="clear" w:color="auto" w:fill="1E1E1E"/>
                  <w:spacing w:line="285" w:lineRule="atLeast"/>
                </w:pPr>
              </w:pPrChange>
            </w:pPr>
            <w:del w:id="15013"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black</w:delText>
              </w:r>
              <w:r w:rsidRPr="00C34032" w:rsidDel="008B6AF4">
                <w:rPr>
                  <w:rFonts w:ascii="Consolas" w:eastAsia="Times New Roman" w:hAnsi="Consolas" w:cs="Times New Roman"/>
                  <w:color w:val="D4D4D4"/>
                  <w:sz w:val="21"/>
                  <w:szCs w:val="21"/>
                </w:rPr>
                <w:delText>;</w:delText>
              </w:r>
            </w:del>
          </w:p>
          <w:p w14:paraId="71A04BBF" w14:textId="77777777" w:rsidR="00ED1509" w:rsidRPr="00C34032" w:rsidDel="008B6AF4" w:rsidRDefault="00ED1509">
            <w:pPr>
              <w:pStyle w:val="Heading1Numbered"/>
              <w:rPr>
                <w:del w:id="15014" w:author="Donovan Goode" w:date="2018-11-09T10:04:00Z"/>
                <w:rFonts w:ascii="Consolas" w:eastAsia="Times New Roman" w:hAnsi="Consolas" w:cs="Times New Roman"/>
                <w:color w:val="D4D4D4"/>
                <w:sz w:val="21"/>
                <w:szCs w:val="21"/>
              </w:rPr>
              <w:pPrChange w:id="15015" w:author="Donovan Goode" w:date="2018-11-09T10:05:00Z">
                <w:pPr>
                  <w:framePr w:hSpace="180" w:wrap="around" w:vAnchor="text" w:hAnchor="margin" w:xAlign="center" w:y="130"/>
                  <w:shd w:val="clear" w:color="auto" w:fill="1E1E1E"/>
                  <w:spacing w:line="285" w:lineRule="atLeast"/>
                </w:pPr>
              </w:pPrChange>
            </w:pPr>
            <w:del w:id="15016"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background-color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#eee</w:delText>
              </w:r>
              <w:r w:rsidRPr="00C34032" w:rsidDel="008B6AF4">
                <w:rPr>
                  <w:rFonts w:ascii="Consolas" w:eastAsia="Times New Roman" w:hAnsi="Consolas" w:cs="Times New Roman"/>
                  <w:color w:val="D4D4D4"/>
                  <w:sz w:val="21"/>
                  <w:szCs w:val="21"/>
                </w:rPr>
                <w:delText>;</w:delText>
              </w:r>
            </w:del>
          </w:p>
          <w:p w14:paraId="2D86C74A" w14:textId="77777777" w:rsidR="00ED1509" w:rsidRPr="00C34032" w:rsidDel="008B6AF4" w:rsidRDefault="00ED1509">
            <w:pPr>
              <w:pStyle w:val="Heading1Numbered"/>
              <w:rPr>
                <w:del w:id="15017" w:author="Donovan Goode" w:date="2018-11-09T10:04:00Z"/>
                <w:rFonts w:ascii="Consolas" w:eastAsia="Times New Roman" w:hAnsi="Consolas" w:cs="Times New Roman"/>
                <w:color w:val="D4D4D4"/>
                <w:sz w:val="21"/>
                <w:szCs w:val="21"/>
              </w:rPr>
              <w:pPrChange w:id="15018" w:author="Donovan Goode" w:date="2018-11-09T10:05:00Z">
                <w:pPr>
                  <w:framePr w:hSpace="180" w:wrap="around" w:vAnchor="text" w:hAnchor="margin" w:xAlign="center" w:y="130"/>
                  <w:shd w:val="clear" w:color="auto" w:fill="1E1E1E"/>
                  <w:spacing w:line="285" w:lineRule="atLeast"/>
                </w:pPr>
              </w:pPrChange>
            </w:pPr>
            <w:del w:id="15019" w:author="Donovan Goode" w:date="2018-11-09T10:04:00Z">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9CDCFE"/>
                  <w:sz w:val="21"/>
                  <w:szCs w:val="21"/>
                </w:rPr>
                <w:delText>border-color</w:delText>
              </w:r>
              <w:r w:rsidRPr="00C34032" w:rsidDel="008B6AF4">
                <w:rPr>
                  <w:rFonts w:ascii="Consolas" w:eastAsia="Times New Roman" w:hAnsi="Consolas" w:cs="Times New Roman"/>
                  <w:color w:val="D4D4D4"/>
                  <w:sz w:val="21"/>
                  <w:szCs w:val="21"/>
                </w:rPr>
                <w:delText xml:space="preserve">: </w:delText>
              </w:r>
              <w:r w:rsidRPr="00C34032" w:rsidDel="008B6AF4">
                <w:rPr>
                  <w:rFonts w:ascii="Consolas" w:eastAsia="Times New Roman" w:hAnsi="Consolas" w:cs="Times New Roman"/>
                  <w:color w:val="CE9178"/>
                  <w:sz w:val="21"/>
                  <w:szCs w:val="21"/>
                </w:rPr>
                <w:delText>darkgrey</w:delText>
              </w:r>
              <w:r w:rsidRPr="00C34032" w:rsidDel="008B6AF4">
                <w:rPr>
                  <w:rFonts w:ascii="Consolas" w:eastAsia="Times New Roman" w:hAnsi="Consolas" w:cs="Times New Roman"/>
                  <w:color w:val="D4D4D4"/>
                  <w:sz w:val="21"/>
                  <w:szCs w:val="21"/>
                </w:rPr>
                <w:delText>;</w:delText>
              </w:r>
            </w:del>
          </w:p>
          <w:p w14:paraId="269820C0" w14:textId="77777777" w:rsidR="00ED1509" w:rsidRPr="00C34032" w:rsidDel="008B6AF4" w:rsidRDefault="00ED1509">
            <w:pPr>
              <w:pStyle w:val="Heading1Numbered"/>
              <w:rPr>
                <w:del w:id="15020" w:author="Donovan Goode" w:date="2018-11-09T10:04:00Z"/>
                <w:rFonts w:ascii="Consolas" w:eastAsia="Times New Roman" w:hAnsi="Consolas" w:cs="Times New Roman"/>
                <w:color w:val="D4D4D4"/>
                <w:sz w:val="21"/>
                <w:szCs w:val="21"/>
              </w:rPr>
              <w:pPrChange w:id="15021" w:author="Donovan Goode" w:date="2018-11-09T10:05:00Z">
                <w:pPr>
                  <w:framePr w:hSpace="180" w:wrap="around" w:vAnchor="text" w:hAnchor="margin" w:xAlign="center" w:y="130"/>
                  <w:shd w:val="clear" w:color="auto" w:fill="1E1E1E"/>
                  <w:spacing w:line="285" w:lineRule="atLeast"/>
                </w:pPr>
              </w:pPrChange>
            </w:pPr>
            <w:del w:id="15022" w:author="Donovan Goode" w:date="2018-11-09T10:04:00Z">
              <w:r w:rsidRPr="00C34032" w:rsidDel="008B6AF4">
                <w:rPr>
                  <w:rFonts w:ascii="Consolas" w:eastAsia="Times New Roman" w:hAnsi="Consolas" w:cs="Times New Roman"/>
                  <w:color w:val="D4D4D4"/>
                  <w:sz w:val="21"/>
                  <w:szCs w:val="21"/>
                </w:rPr>
                <w:delText>}</w:delText>
              </w:r>
            </w:del>
          </w:p>
          <w:p w14:paraId="352D2870" w14:textId="77777777" w:rsidR="00ED1509" w:rsidRPr="0030596C" w:rsidDel="008B6AF4" w:rsidRDefault="00ED1509">
            <w:pPr>
              <w:pStyle w:val="Heading1Numbered"/>
              <w:rPr>
                <w:del w:id="15023" w:author="Donovan Goode" w:date="2018-11-09T10:04:00Z"/>
                <w:rFonts w:ascii="Consolas" w:eastAsia="Times New Roman" w:hAnsi="Consolas" w:cs="Times New Roman"/>
                <w:color w:val="D7BA7D"/>
                <w:sz w:val="21"/>
                <w:szCs w:val="21"/>
              </w:rPr>
              <w:pPrChange w:id="15024" w:author="Donovan Goode" w:date="2018-11-09T10:05:00Z">
                <w:pPr>
                  <w:framePr w:hSpace="180" w:wrap="around" w:vAnchor="text" w:hAnchor="margin" w:xAlign="center" w:y="130"/>
                  <w:shd w:val="clear" w:color="auto" w:fill="1E1E1E"/>
                  <w:spacing w:line="285" w:lineRule="atLeast"/>
                </w:pPr>
              </w:pPrChange>
            </w:pPr>
          </w:p>
        </w:tc>
      </w:tr>
    </w:tbl>
    <w:p w14:paraId="47F92538" w14:textId="77777777" w:rsidR="00ED1509" w:rsidRPr="00EA3541" w:rsidDel="008B6AF4" w:rsidRDefault="00ED1509">
      <w:pPr>
        <w:pStyle w:val="Heading1Numbered"/>
        <w:rPr>
          <w:del w:id="15025" w:author="Donovan Goode" w:date="2018-11-09T10:04:00Z"/>
        </w:rPr>
        <w:pPrChange w:id="15026" w:author="Donovan Goode" w:date="2018-11-09T10:05:00Z">
          <w:pPr/>
        </w:pPrChange>
      </w:pPr>
    </w:p>
    <w:p w14:paraId="3C15A2E5" w14:textId="77777777" w:rsidR="00ED1509" w:rsidRPr="000208F2" w:rsidDel="008B6AF4" w:rsidRDefault="00ED1509">
      <w:pPr>
        <w:pStyle w:val="Heading1Numbered"/>
        <w:rPr>
          <w:del w:id="15027" w:author="Donovan Goode" w:date="2018-11-09T10:04:00Z"/>
        </w:rPr>
        <w:pPrChange w:id="15028" w:author="Donovan Goode" w:date="2018-11-09T10:05:00Z">
          <w:pPr/>
        </w:pPrChange>
      </w:pPr>
    </w:p>
    <w:p w14:paraId="251704F5" w14:textId="77777777" w:rsidR="00ED1509" w:rsidRPr="008D00BF" w:rsidDel="008B6AF4" w:rsidRDefault="00ED1509">
      <w:pPr>
        <w:pStyle w:val="Heading1Numbered"/>
        <w:rPr>
          <w:del w:id="15029" w:author="Donovan Goode" w:date="2018-11-09T10:04:00Z"/>
        </w:rPr>
        <w:pPrChange w:id="15030" w:author="Donovan Goode" w:date="2018-11-09T10:05:00Z">
          <w:pPr/>
        </w:pPrChange>
      </w:pPr>
    </w:p>
    <w:p w14:paraId="7A3BB936" w14:textId="77777777" w:rsidR="00C6493F" w:rsidRPr="00851FEA" w:rsidDel="008B6AF4" w:rsidRDefault="00C6493F">
      <w:pPr>
        <w:pStyle w:val="Heading1Numbered"/>
        <w:rPr>
          <w:del w:id="15031" w:author="Donovan Goode" w:date="2018-11-09T10:04:00Z"/>
        </w:rPr>
        <w:pPrChange w:id="15032" w:author="Donovan Goode" w:date="2018-11-09T10:05:00Z">
          <w:pPr/>
        </w:pPrChange>
      </w:pPr>
    </w:p>
    <w:p w14:paraId="7A3BB945" w14:textId="77777777" w:rsidR="00C6493F" w:rsidRPr="00851FEA" w:rsidDel="008B6AF4" w:rsidRDefault="00C6493F">
      <w:pPr>
        <w:pStyle w:val="Heading1Numbered"/>
        <w:rPr>
          <w:del w:id="15033" w:author="Donovan Goode" w:date="2018-11-09T10:04:00Z"/>
        </w:rPr>
        <w:pPrChange w:id="15034" w:author="Donovan Goode" w:date="2018-11-09T10:05:00Z">
          <w:pPr/>
        </w:pPrChange>
      </w:pPr>
    </w:p>
    <w:p w14:paraId="7A3BB949" w14:textId="31B9859C" w:rsidR="00C6493F" w:rsidRPr="00851FEA" w:rsidRDefault="00C6493F">
      <w:pPr>
        <w:pStyle w:val="Heading1Numbered"/>
        <w:rPr>
          <w:del w:id="15035" w:author="Donovan Goode" w:date="2018-11-09T09:57:00Z"/>
        </w:rPr>
        <w:pPrChange w:id="15036" w:author="Donovan Goode" w:date="2018-11-09T10:05:00Z">
          <w:pPr>
            <w:pStyle w:val="Heading1Numbered"/>
            <w:numPr>
              <w:numId w:val="0"/>
            </w:numPr>
            <w:ind w:left="0" w:firstLine="0"/>
          </w:pPr>
        </w:pPrChange>
      </w:pPr>
    </w:p>
    <w:p w14:paraId="7A3BB94B" w14:textId="77777777" w:rsidR="00544919" w:rsidRPr="00851FEA" w:rsidRDefault="00544919">
      <w:pPr>
        <w:pStyle w:val="Heading1Numbered"/>
        <w:numPr>
          <w:ilvl w:val="0"/>
          <w:numId w:val="0"/>
        </w:numPr>
        <w:ind w:left="936"/>
        <w:pPrChange w:id="15037" w:author="Donovan Goode" w:date="2018-11-09T10:08:00Z">
          <w:pPr/>
        </w:pPrChange>
      </w:pPr>
    </w:p>
    <w:sectPr w:rsidR="00544919" w:rsidRPr="00851FEA" w:rsidSect="001D66E5">
      <w:footerReference w:type="default" r:id="rId43"/>
      <w:type w:val="continuous"/>
      <w:pgSz w:w="12240" w:h="15840" w:code="1"/>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297D0" w14:textId="77777777" w:rsidR="0047588D" w:rsidRDefault="0047588D">
      <w:pPr>
        <w:spacing w:after="0" w:line="240" w:lineRule="auto"/>
      </w:pPr>
      <w:r>
        <w:separator/>
      </w:r>
    </w:p>
  </w:endnote>
  <w:endnote w:type="continuationSeparator" w:id="0">
    <w:p w14:paraId="468CCB82" w14:textId="77777777" w:rsidR="0047588D" w:rsidRDefault="0047588D">
      <w:pPr>
        <w:spacing w:after="0" w:line="240" w:lineRule="auto"/>
      </w:pPr>
      <w:r>
        <w:continuationSeparator/>
      </w:r>
    </w:p>
  </w:endnote>
  <w:endnote w:type="continuationNotice" w:id="1">
    <w:p w14:paraId="0F1E531C" w14:textId="77777777" w:rsidR="0047588D" w:rsidRDefault="004758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w:altName w:val="Calibri"/>
    <w:charset w:val="00"/>
    <w:family w:val="swiss"/>
    <w:pitch w:val="variable"/>
    <w:sig w:usb0="A00002AF" w:usb1="4000205B"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rmala UI Semilight">
    <w:panose1 w:val="020B0402040204020203"/>
    <w:charset w:val="00"/>
    <w:family w:val="swiss"/>
    <w:pitch w:val="variable"/>
    <w:sig w:usb0="80FF8023" w:usb1="0000004A" w:usb2="00000200" w:usb3="00000000" w:csb0="00000001"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E5729" w14:textId="77777777" w:rsidR="00EA0D80" w:rsidRDefault="00EA0D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59" w14:textId="77777777" w:rsidR="00A52519" w:rsidRDefault="00A52519" w:rsidP="00C14C70">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7A3BB95A" w14:textId="77777777" w:rsidR="00A52519" w:rsidRDefault="00A52519" w:rsidP="00C14C70">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7A3BB95B" w14:textId="77777777" w:rsidR="00A52519" w:rsidRDefault="00A52519" w:rsidP="00C14C70">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7A3BB95C" w14:textId="77777777" w:rsidR="00A52519" w:rsidRDefault="00A52519" w:rsidP="00C14C70">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7A3BB95D" w14:textId="7E6858A1" w:rsidR="00A52519" w:rsidRDefault="00A52519" w:rsidP="00C14C70">
    <w:pPr>
      <w:pStyle w:val="Footer"/>
      <w:spacing w:after="120"/>
      <w:rPr>
        <w:rFonts w:cstheme="minorHAnsi"/>
        <w:sz w:val="18"/>
        <w:szCs w:val="18"/>
      </w:rPr>
    </w:pPr>
    <w:r>
      <w:rPr>
        <w:rFonts w:cstheme="minorHAnsi"/>
        <w:sz w:val="18"/>
        <w:szCs w:val="18"/>
      </w:rPr>
      <w:t>© 2018 Microsoft Corporation. All rights reserved. Any use or distribution of these materials without express authorization of Microsoft Corp. is strictly prohibited.</w:t>
    </w:r>
  </w:p>
  <w:p w14:paraId="7A3BB95E" w14:textId="77777777" w:rsidR="00A52519" w:rsidRDefault="00A52519" w:rsidP="00C14C70">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7A3BB95F" w14:textId="77777777" w:rsidR="00A52519" w:rsidRDefault="00A52519" w:rsidP="00C14C70">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7A3BB960" w14:textId="3C0CAD5C" w:rsidR="00A52519" w:rsidRDefault="00A52519" w:rsidP="00C14C70">
    <w:pPr>
      <w:pStyle w:val="Footer"/>
      <w:pBdr>
        <w:top w:val="single" w:sz="4" w:space="1" w:color="auto"/>
      </w:pBdr>
      <w:jc w:val="right"/>
    </w:pPr>
    <w:r>
      <w:fldChar w:fldCharType="begin"/>
    </w:r>
    <w:r>
      <w:instrText xml:space="preserve"> PAGE  \* roman  \* MERGEFORMAT </w:instrText>
    </w:r>
    <w:r>
      <w:fldChar w:fldCharType="separate"/>
    </w:r>
    <w:r>
      <w:rPr>
        <w:noProof/>
      </w:rPr>
      <w:t>ii</w:t>
    </w:r>
    <w:r>
      <w:fldChar w:fldCharType="end"/>
    </w:r>
  </w:p>
  <w:tbl>
    <w:tblPr>
      <w:tblW w:w="9587" w:type="dxa"/>
      <w:tblInd w:w="-227" w:type="dxa"/>
      <w:tblLayout w:type="fixed"/>
      <w:tblLook w:val="01E0" w:firstRow="1" w:lastRow="1" w:firstColumn="1" w:lastColumn="1" w:noHBand="0" w:noVBand="0"/>
    </w:tblPr>
    <w:tblGrid>
      <w:gridCol w:w="9587"/>
    </w:tblGrid>
    <w:tr w:rsidR="00A52519" w:rsidRPr="00C831C4" w14:paraId="7A3BB964" w14:textId="77777777" w:rsidTr="00D87D77">
      <w:tc>
        <w:tcPr>
          <w:tcW w:w="9587" w:type="dxa"/>
        </w:tcPr>
        <w:p w14:paraId="7A3BB961" w14:textId="15B2DCCA" w:rsidR="00A52519" w:rsidRDefault="00355E81" w:rsidP="008E05D3">
          <w:pPr>
            <w:pStyle w:val="Footer"/>
            <w:ind w:firstLine="119"/>
          </w:pPr>
          <w:sdt>
            <w:sdtPr>
              <w:alias w:val="Title"/>
              <w:id w:val="354392206"/>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OPM ORA Version </w:t>
          </w:r>
          <w:sdt>
            <w:sdtPr>
              <w:alias w:val="Version"/>
              <w:tag w:val="Version"/>
              <w:id w:val="-506748589"/>
              <w:placeholder>
                <w:docPart w:val="434ED9DBA2814195B97CB20631E2B832"/>
              </w:placeholder>
              <w15:dataBinding w:xpath="/root[1]/version[1]" w:storeItemID="{A7D598A9-AC5B-49BC-AE59-C7616FDA4C36}"/>
            </w:sdtPr>
            <w:sdtEndPr/>
            <w:sdtContent>
              <w:r w:rsidR="005074F1" w:rsidRPr="00851FEA">
                <w:t xml:space="preserve">1.0 </w:t>
              </w:r>
            </w:sdtContent>
          </w:sdt>
          <w:r w:rsidR="00A52519">
            <w:t xml:space="preserve">, </w:t>
          </w:r>
          <w:sdt>
            <w:sdtPr>
              <w:alias w:val="Status"/>
              <w:tag w:val="Status"/>
              <w:id w:val="1409886262"/>
              <w:placeholder>
                <w:docPart w:val="434ED9DBA2814195B97CB20631E2B832"/>
              </w:placeholder>
              <w:dataBinding w:xpath="/root[1]/DocumentStatus[1]" w:storeItemID="{D70714E8-8B3E-46DD-9586-7987C5998C8E}"/>
              <w:text/>
            </w:sdtPr>
            <w:sdtEndPr/>
            <w:sdtContent>
              <w:r w:rsidR="00A52519">
                <w:t>Draft</w:t>
              </w:r>
            </w:sdtContent>
          </w:sdt>
          <w:r w:rsidR="00A52519">
            <w:fldChar w:fldCharType="begin"/>
          </w:r>
          <w:r w:rsidR="00A52519">
            <w:instrText xml:space="preserve"> DOCPROPERTY Status \* MERGEFORMAT </w:instrText>
          </w:r>
          <w:r w:rsidR="00A52519">
            <w:fldChar w:fldCharType="end"/>
          </w:r>
        </w:p>
        <w:p w14:paraId="7A3BB962" w14:textId="7998B3AC" w:rsidR="00A52519" w:rsidRDefault="00A52519" w:rsidP="008E05D3">
          <w:pPr>
            <w:pStyle w:val="Footer"/>
            <w:ind w:firstLine="119"/>
          </w:pPr>
          <w:r>
            <w:t xml:space="preserve">Prepared by </w:t>
          </w:r>
          <w:sdt>
            <w:sdtPr>
              <w:alias w:val="Author"/>
              <w:id w:val="-349945791"/>
              <w:placeholder>
                <w:docPart w:val="C05A61DBC0BD4F2CBF09D79BE03EAF35"/>
              </w:placeholder>
              <w:dataBinding w:prefixMappings="xmlns:ns0='http://purl.org/dc/elements/1.1/' xmlns:ns1='http://schemas.openxmlformats.org/package/2006/metadata/core-properties' " w:xpath="/ns1:coreProperties[1]/ns0:creator[1]" w:storeItemID="{6C3C8BC8-F283-45AE-878A-BAB7291924A1}"/>
              <w:text/>
            </w:sdtPr>
            <w:sdtEndPr/>
            <w:sdtContent>
              <w:r>
                <w:t>Donovan Goode</w:t>
              </w:r>
            </w:sdtContent>
          </w:sdt>
        </w:p>
        <w:p w14:paraId="7A3BB963" w14:textId="41A55838" w:rsidR="00A52519" w:rsidRPr="00CC3F68" w:rsidRDefault="00A52519" w:rsidP="008E05D3">
          <w:pPr>
            <w:pStyle w:val="Footer"/>
            <w:tabs>
              <w:tab w:val="clear" w:pos="4680"/>
              <w:tab w:val="clear" w:pos="9360"/>
              <w:tab w:val="left" w:pos="3270"/>
            </w:tabs>
            <w:ind w:firstLine="119"/>
          </w:pPr>
          <w:r w:rsidRPr="00CC3F68">
            <w:t>"</w:t>
          </w:r>
          <w:sdt>
            <w:sdtPr>
              <w:alias w:val="FileName"/>
              <w:tag w:val="FileName"/>
              <w:id w:val="-1508211467"/>
              <w:placeholder>
                <w:docPart w:val="622C3C33315347798CBBE457FB5B5255"/>
              </w:placeholder>
              <w15:dataBinding w:xpath="/root[1]/FileName[1]" w:storeItemID="{69F1653A-B135-4A2E-86E4-2F9CFA302878}"/>
            </w:sdtPr>
            <w:sdtEndPr>
              <w:rPr>
                <w:noProof/>
              </w:rPr>
            </w:sdtEndPr>
            <w:sdtContent>
              <w:r>
                <w:t>OPM ORA Technical Design Document</w:t>
              </w:r>
            </w:sdtContent>
          </w:sdt>
          <w:r w:rsidRPr="00CC3F68">
            <w:t xml:space="preserve">", </w:t>
          </w:r>
          <w:r w:rsidRPr="00CC3F68">
            <w:rPr>
              <w:noProof/>
            </w:rPr>
            <w:t xml:space="preserve">Template Version </w:t>
          </w:r>
          <w:sdt>
            <w:sdtPr>
              <w:rPr>
                <w:noProof/>
              </w:rPr>
              <w:alias w:val="Template Version"/>
              <w:tag w:val="Template Version"/>
              <w:id w:val="332887837"/>
              <w:placeholder>
                <w:docPart w:val="434ED9DBA2814195B97CB20631E2B832"/>
              </w:placeholder>
              <w15:dataBinding w:xpath="/root[1]/templateversion[1]" w:storeItemID="{A7D598A9-AC5B-49BC-AE59-C7616FDA4C36}"/>
            </w:sdtPr>
            <w:sdtEndPr/>
            <w:sdtContent>
              <w:r w:rsidR="005074F1">
                <w:rPr>
                  <w:noProof/>
                  <w:lang w:val="fr-FR"/>
                </w:rPr>
                <w:fldChar w:fldCharType="begin"/>
              </w:r>
              <w:r w:rsidR="005074F1" w:rsidRPr="00CC3F68">
                <w:rPr>
                  <w:noProof/>
                </w:rPr>
                <w:instrText xml:space="preserve"> DOCPROPERTY  TemplateVersion  \* MERGEFORMAT </w:instrText>
              </w:r>
              <w:r w:rsidR="005074F1">
                <w:rPr>
                  <w:noProof/>
                  <w:lang w:val="fr-FR"/>
                </w:rPr>
                <w:fldChar w:fldCharType="separate"/>
              </w:r>
              <w:r w:rsidR="005074F1" w:rsidRPr="00CC3F68">
                <w:rPr>
                  <w:noProof/>
                </w:rPr>
                <w:t>4</w:t>
              </w:r>
              <w:r w:rsidR="005074F1">
                <w:rPr>
                  <w:noProof/>
                  <w:lang w:val="fr-FR"/>
                </w:rPr>
                <w:fldChar w:fldCharType="end"/>
              </w:r>
            </w:sdtContent>
          </w:sdt>
        </w:p>
      </w:tc>
    </w:tr>
  </w:tbl>
  <w:p w14:paraId="7A3BB965" w14:textId="77777777" w:rsidR="00A52519" w:rsidRPr="00CC3F68" w:rsidRDefault="00A52519" w:rsidP="00C14C70">
    <w:pPr>
      <w:rPr>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86247" w14:textId="77777777" w:rsidR="00EA0D80" w:rsidRDefault="00EA0D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66" w14:textId="2D4F6A30" w:rsidR="00A52519" w:rsidRDefault="00A52519" w:rsidP="00C14C70">
    <w:pPr>
      <w:pStyle w:val="Footer"/>
      <w:pBdr>
        <w:top w:val="single" w:sz="4" w:space="1" w:color="auto"/>
      </w:pBdr>
      <w:jc w:val="right"/>
    </w:pPr>
    <w:r>
      <w:fldChar w:fldCharType="begin"/>
    </w:r>
    <w:r>
      <w:instrText xml:space="preserve"> PAGE  \* roman  \* MERGEFORMAT </w:instrText>
    </w:r>
    <w:r>
      <w:fldChar w:fldCharType="separate"/>
    </w:r>
    <w:r>
      <w:rPr>
        <w:noProof/>
      </w:rPr>
      <w:t>v</w:t>
    </w:r>
    <w:r>
      <w:fldChar w:fldCharType="end"/>
    </w:r>
  </w:p>
  <w:tbl>
    <w:tblPr>
      <w:tblW w:w="9587" w:type="dxa"/>
      <w:tblInd w:w="-227" w:type="dxa"/>
      <w:tblLayout w:type="fixed"/>
      <w:tblLook w:val="01E0" w:firstRow="1" w:lastRow="1" w:firstColumn="1" w:lastColumn="1" w:noHBand="0" w:noVBand="0"/>
    </w:tblPr>
    <w:tblGrid>
      <w:gridCol w:w="9587"/>
    </w:tblGrid>
    <w:tr w:rsidR="00A52519" w:rsidRPr="00C831C4" w14:paraId="7A3BB96A" w14:textId="77777777" w:rsidTr="00D87D77">
      <w:tc>
        <w:tcPr>
          <w:tcW w:w="9587" w:type="dxa"/>
        </w:tcPr>
        <w:p w14:paraId="7A3BB967" w14:textId="2E55FC66" w:rsidR="00A52519" w:rsidRDefault="00355E81" w:rsidP="00C14C70">
          <w:pPr>
            <w:pStyle w:val="Footer"/>
            <w:ind w:firstLine="119"/>
          </w:pPr>
          <w:sdt>
            <w:sdtPr>
              <w:alias w:val="Title"/>
              <w:id w:val="-285891924"/>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w:t>
          </w:r>
          <w:sdt>
            <w:sdtPr>
              <w:alias w:val="Subject"/>
              <w:tag w:val=""/>
              <w:id w:val="81721655"/>
              <w:dataBinding w:prefixMappings="xmlns:ns0='http://purl.org/dc/elements/1.1/' xmlns:ns1='http://schemas.openxmlformats.org/package/2006/metadata/core-properties' " w:xpath="/ns1:coreProperties[1]/ns0:subject[1]" w:storeItemID="{6C3C8BC8-F283-45AE-878A-BAB7291924A1}"/>
              <w:text/>
            </w:sdtPr>
            <w:sdtEndPr/>
            <w:sdtContent>
              <w:r w:rsidR="00EA0D80">
                <w:t>Online Retirement Application</w:t>
              </w:r>
            </w:sdtContent>
          </w:sdt>
          <w:r w:rsidR="00A52519">
            <w:t xml:space="preserve">, Version </w:t>
          </w:r>
          <w:sdt>
            <w:sdtPr>
              <w:alias w:val="Version"/>
              <w:tag w:val="Version"/>
              <w:id w:val="363563900"/>
              <w:placeholder>
                <w:docPart w:val="BB456EF8F89B42239EC7B9DB74CCA60D"/>
              </w:placeholder>
              <w15:dataBinding w:prefixMappings="" w:xpath="/root[1]/version[1]" w:storeItemID="{A7D598A9-AC5B-49BC-AE59-C7616FDA4C36}"/>
            </w:sdtPr>
            <w:sdtEndPr/>
            <w:sdtContent>
              <w:r w:rsidR="005074F1" w:rsidRPr="00851FEA">
                <w:t xml:space="preserve">1.0 </w:t>
              </w:r>
            </w:sdtContent>
          </w:sdt>
          <w:r w:rsidR="00A52519">
            <w:t xml:space="preserve">, </w:t>
          </w:r>
          <w:sdt>
            <w:sdtPr>
              <w:alias w:val="Status"/>
              <w:tag w:val="Status"/>
              <w:id w:val="-2096392524"/>
              <w:placeholder>
                <w:docPart w:val="BB456EF8F89B42239EC7B9DB74CCA60D"/>
              </w:placeholder>
              <w:dataBinding w:prefixMappings="" w:xpath="/root[1]/status[1]" w:storeItemID="{A7D598A9-AC5B-49BC-AE59-C7616FDA4C36}"/>
              <w:text/>
            </w:sdtPr>
            <w:sdtEndPr/>
            <w:sdtContent>
              <w:r w:rsidR="00A52519">
                <w:t>Draft</w:t>
              </w:r>
            </w:sdtContent>
          </w:sdt>
          <w:r w:rsidR="00A52519">
            <w:fldChar w:fldCharType="begin"/>
          </w:r>
          <w:r w:rsidR="00A52519">
            <w:instrText xml:space="preserve"> DOCPROPERTY Status \* MERGEFORMAT </w:instrText>
          </w:r>
          <w:r w:rsidR="00A52519">
            <w:fldChar w:fldCharType="end"/>
          </w:r>
        </w:p>
        <w:p w14:paraId="7A3BB968" w14:textId="6F9B78D1" w:rsidR="00A52519" w:rsidRDefault="00A52519" w:rsidP="00C14C70">
          <w:pPr>
            <w:pStyle w:val="Footer"/>
            <w:ind w:firstLine="119"/>
          </w:pPr>
          <w:r>
            <w:t xml:space="preserve">Prepared by </w:t>
          </w:r>
          <w:sdt>
            <w:sdtPr>
              <w:alias w:val="Author"/>
              <w:id w:val="-900292363"/>
              <w:placeholder>
                <w:docPart w:val="EF7077D263C742B1B5E369FCA08CE9F2"/>
              </w:placeholder>
              <w:dataBinding w:prefixMappings="xmlns:ns0='http://purl.org/dc/elements/1.1/' xmlns:ns1='http://schemas.openxmlformats.org/package/2006/metadata/core-properties' " w:xpath="/ns1:coreProperties[1]/ns0:creator[1]" w:storeItemID="{6C3C8BC8-F283-45AE-878A-BAB7291924A1}"/>
              <w:text/>
            </w:sdtPr>
            <w:sdtEndPr/>
            <w:sdtContent>
              <w:r>
                <w:t>Donovan Goode</w:t>
              </w:r>
            </w:sdtContent>
          </w:sdt>
        </w:p>
        <w:p w14:paraId="7A3BB969" w14:textId="434B6044" w:rsidR="00A52519" w:rsidRPr="00CC3F68" w:rsidRDefault="00A52519" w:rsidP="005D4D87">
          <w:pPr>
            <w:pStyle w:val="Footer"/>
            <w:ind w:firstLine="119"/>
          </w:pPr>
          <w:r w:rsidRPr="00CC3F68">
            <w:t>"</w:t>
          </w:r>
          <w:sdt>
            <w:sdtPr>
              <w:alias w:val="FileName"/>
              <w:tag w:val="FileName"/>
              <w:id w:val="1207069236"/>
              <w:placeholder>
                <w:docPart w:val="14656CA529F74CC2A177CAADF583DEAE"/>
              </w:placeholder>
              <w15:dataBinding w:prefixMappings="" w:xpath="/root[1]/filename[1]" w:storeItemID="{A7D598A9-AC5B-49BC-AE59-C7616FDA4C36}"/>
            </w:sdtPr>
            <w:sdtEndPr>
              <w:rPr>
                <w:noProof/>
              </w:rPr>
            </w:sdtEndPr>
            <w:sdtContent>
              <w:r w:rsidR="005074F1">
                <w:rPr>
                  <w:lang w:val="fr-FR"/>
                </w:rPr>
                <w:t>Technical Design Document</w:t>
              </w:r>
            </w:sdtContent>
          </w:sdt>
          <w:r w:rsidRPr="00CC3F68">
            <w:t xml:space="preserve">", </w:t>
          </w:r>
          <w:r w:rsidRPr="00CC3F68">
            <w:rPr>
              <w:noProof/>
            </w:rPr>
            <w:t xml:space="preserve">Template Version </w:t>
          </w:r>
          <w:sdt>
            <w:sdtPr>
              <w:rPr>
                <w:noProof/>
              </w:rPr>
              <w:alias w:val="Template Version"/>
              <w:tag w:val="Template Version"/>
              <w:id w:val="-1366753526"/>
              <w:placeholder>
                <w:docPart w:val="BB456EF8F89B42239EC7B9DB74CCA60D"/>
              </w:placeholder>
              <w15:dataBinding w:prefixMappings="" w:xpath="/root[1]/templateversion[1]" w:storeItemID="{A7D598A9-AC5B-49BC-AE59-C7616FDA4C36}"/>
            </w:sdtPr>
            <w:sdtEndPr/>
            <w:sdtContent>
              <w:r w:rsidR="005074F1">
                <w:rPr>
                  <w:noProof/>
                  <w:lang w:val="fr-FR"/>
                </w:rPr>
                <w:fldChar w:fldCharType="begin"/>
              </w:r>
              <w:r w:rsidR="005074F1" w:rsidRPr="00CC3F68">
                <w:rPr>
                  <w:noProof/>
                </w:rPr>
                <w:instrText xml:space="preserve"> DOCPROPERTY  TemplateVersion  \* MERGEFORMAT </w:instrText>
              </w:r>
              <w:r w:rsidR="005074F1">
                <w:rPr>
                  <w:noProof/>
                  <w:lang w:val="fr-FR"/>
                </w:rPr>
                <w:fldChar w:fldCharType="separate"/>
              </w:r>
              <w:r w:rsidR="005074F1" w:rsidRPr="00CC3F68">
                <w:rPr>
                  <w:noProof/>
                </w:rPr>
                <w:t>4</w:t>
              </w:r>
              <w:r w:rsidR="005074F1">
                <w:rPr>
                  <w:noProof/>
                  <w:lang w:val="fr-FR"/>
                </w:rPr>
                <w:fldChar w:fldCharType="end"/>
              </w:r>
            </w:sdtContent>
          </w:sdt>
        </w:p>
      </w:tc>
    </w:tr>
  </w:tbl>
  <w:p w14:paraId="7A3BB96B" w14:textId="77777777" w:rsidR="00A52519" w:rsidRPr="00CC3F68" w:rsidRDefault="00A52519" w:rsidP="007142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6D" w14:textId="77777777" w:rsidR="00A52519" w:rsidRPr="00714235" w:rsidRDefault="00A52519" w:rsidP="007142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6E" w14:textId="32EC1023" w:rsidR="00A52519" w:rsidRDefault="00A52519" w:rsidP="00C14C70">
    <w:pPr>
      <w:pStyle w:val="Footer"/>
      <w:pBdr>
        <w:top w:val="single" w:sz="4" w:space="1" w:color="auto"/>
      </w:pBdr>
      <w:jc w:val="right"/>
    </w:pPr>
    <w:r>
      <w:t xml:space="preserve">Page </w:t>
    </w:r>
    <w:r w:rsidRPr="0EC6B594">
      <w:rPr>
        <w:noProof/>
      </w:rPr>
      <w:fldChar w:fldCharType="begin"/>
    </w:r>
    <w:r w:rsidRPr="0EC6B594">
      <w:rPr>
        <w:noProof/>
      </w:rPr>
      <w:instrText xml:space="preserve"> PAGE  \* Arabic  \* MERGEFORMAT </w:instrText>
    </w:r>
    <w:r w:rsidRPr="0EC6B594">
      <w:rPr>
        <w:noProof/>
      </w:rPr>
      <w:fldChar w:fldCharType="separate"/>
    </w:r>
    <w:r w:rsidRPr="0EC6B594">
      <w:rPr>
        <w:noProof/>
      </w:rPr>
      <w:t>13</w:t>
    </w:r>
    <w:r w:rsidRPr="0EC6B594">
      <w:rPr>
        <w:noProof/>
      </w:rPr>
      <w:fldChar w:fldCharType="end"/>
    </w:r>
  </w:p>
  <w:tbl>
    <w:tblPr>
      <w:tblW w:w="9587" w:type="dxa"/>
      <w:tblInd w:w="-227" w:type="dxa"/>
      <w:tblLayout w:type="fixed"/>
      <w:tblLook w:val="01E0" w:firstRow="1" w:lastRow="1" w:firstColumn="1" w:lastColumn="1" w:noHBand="0" w:noVBand="0"/>
    </w:tblPr>
    <w:tblGrid>
      <w:gridCol w:w="9587"/>
    </w:tblGrid>
    <w:tr w:rsidR="00A52519" w:rsidRPr="00C831C4" w14:paraId="7A3BB972" w14:textId="77777777" w:rsidTr="0EC6B594">
      <w:tc>
        <w:tcPr>
          <w:tcW w:w="9587" w:type="dxa"/>
        </w:tcPr>
        <w:bookmarkStart w:id="15038" w:name="_Toc227064252"/>
        <w:p w14:paraId="7A3BB96F" w14:textId="43F0C425" w:rsidR="00A52519" w:rsidRDefault="00355E81" w:rsidP="00C14C70">
          <w:pPr>
            <w:pStyle w:val="Footer"/>
            <w:ind w:firstLine="119"/>
          </w:pPr>
          <w:sdt>
            <w:sdtPr>
              <w:alias w:val="Title"/>
              <w:id w:val="-2059768378"/>
              <w:dataBinding w:prefixMappings="xmlns:ns0='http://purl.org/dc/elements/1.1/' xmlns:ns1='http://schemas.openxmlformats.org/package/2006/metadata/core-properties' " w:xpath="/ns1:coreProperties[1]/ns0:title[1]" w:storeItemID="{6C3C8BC8-F283-45AE-878A-BAB7291924A1}"/>
              <w:text/>
            </w:sdtPr>
            <w:sdtEndPr/>
            <w:sdtContent>
              <w:r w:rsidR="00A52519">
                <w:t>Technical Design Document</w:t>
              </w:r>
            </w:sdtContent>
          </w:sdt>
          <w:r w:rsidR="00A52519">
            <w:t xml:space="preserve">, </w:t>
          </w:r>
          <w:sdt>
            <w:sdtPr>
              <w:alias w:val="Subject"/>
              <w:tag w:val=""/>
              <w:id w:val="-1732535396"/>
              <w:dataBinding w:prefixMappings="xmlns:ns0='http://purl.org/dc/elements/1.1/' xmlns:ns1='http://schemas.openxmlformats.org/package/2006/metadata/core-properties' " w:xpath="/ns1:coreProperties[1]/ns0:subject[1]" w:storeItemID="{6C3C8BC8-F283-45AE-878A-BAB7291924A1}"/>
              <w:text/>
            </w:sdtPr>
            <w:sdtEndPr/>
            <w:sdtContent>
              <w:del w:id="15039" w:author="Donovan Goode [2]" w:date="2019-05-15T15:59:00Z">
                <w:r w:rsidR="00A52519" w:rsidDel="009C3C5F">
                  <w:delText>OPM ORA</w:delText>
                </w:r>
              </w:del>
              <w:r w:rsidR="00EA0D80">
                <w:t>Online</w:t>
              </w:r>
              <w:ins w:id="15040" w:author="Donovan Goode [2]" w:date="2019-05-15T15:59:00Z">
                <w:r w:rsidR="009C3C5F">
                  <w:t xml:space="preserve"> Retirement Application</w:t>
                </w:r>
              </w:ins>
            </w:sdtContent>
          </w:sdt>
          <w:r w:rsidR="00A52519">
            <w:t xml:space="preserve">, Version </w:t>
          </w:r>
          <w:sdt>
            <w:sdtPr>
              <w:alias w:val="Version"/>
              <w:tag w:val="Version"/>
              <w:id w:val="334047237"/>
              <w:placeholder>
                <w:docPart w:val="434ED9DBA2814195B97CB20631E2B832"/>
              </w:placeholder>
              <w15:dataBinding w:prefixMappings="" w:xpath="/root[1]/version[1]" w:storeItemID="{A7D598A9-AC5B-49BC-AE59-C7616FDA4C36}"/>
            </w:sdtPr>
            <w:sdtEndPr/>
            <w:sdtContent>
              <w:r w:rsidR="005074F1" w:rsidRPr="00851FEA">
                <w:t xml:space="preserve">1.0 </w:t>
              </w:r>
            </w:sdtContent>
          </w:sdt>
          <w:r w:rsidR="00A52519">
            <w:t xml:space="preserve">, </w:t>
          </w:r>
          <w:sdt>
            <w:sdtPr>
              <w:alias w:val="Status"/>
              <w:tag w:val="Status"/>
              <w:id w:val="-1511211400"/>
              <w:placeholder>
                <w:docPart w:val="434ED9DBA2814195B97CB20631E2B832"/>
              </w:placeholder>
              <w:dataBinding w:prefixMappings="" w:xpath="/root[1]/status[1]" w:storeItemID="{A7D598A9-AC5B-49BC-AE59-C7616FDA4C36}"/>
              <w:text/>
            </w:sdtPr>
            <w:sdtEndPr/>
            <w:sdtContent>
              <w:r w:rsidR="00A52519">
                <w:t>Draft</w:t>
              </w:r>
            </w:sdtContent>
          </w:sdt>
          <w:r w:rsidR="00A52519">
            <w:fldChar w:fldCharType="begin"/>
          </w:r>
          <w:r w:rsidR="00A52519">
            <w:instrText xml:space="preserve"> DOCPROPERTY Status \* MERGEFORMAT </w:instrText>
          </w:r>
          <w:r w:rsidR="00A52519">
            <w:fldChar w:fldCharType="end"/>
          </w:r>
        </w:p>
        <w:p w14:paraId="7A3BB970" w14:textId="202267C3" w:rsidR="00A52519" w:rsidRDefault="00A52519" w:rsidP="00C14C70">
          <w:pPr>
            <w:pStyle w:val="Footer"/>
            <w:ind w:firstLine="119"/>
          </w:pPr>
          <w:r>
            <w:t xml:space="preserve">Prepared by </w:t>
          </w:r>
          <w:sdt>
            <w:sdtPr>
              <w:alias w:val="Author"/>
              <w:id w:val="-60715813"/>
              <w:placeholder>
                <w:docPart w:val="C05A61DBC0BD4F2CBF09D79BE03EAF35"/>
              </w:placeholder>
              <w:dataBinding w:prefixMappings="xmlns:ns0='http://purl.org/dc/elements/1.1/' xmlns:ns1='http://schemas.openxmlformats.org/package/2006/metadata/core-properties' " w:xpath="/ns1:coreProperties[1]/ns0:creator[1]" w:storeItemID="{6C3C8BC8-F283-45AE-878A-BAB7291924A1}"/>
              <w:text/>
            </w:sdtPr>
            <w:sdtEndPr/>
            <w:sdtContent>
              <w:r>
                <w:t>Donovan Goode</w:t>
              </w:r>
            </w:sdtContent>
          </w:sdt>
        </w:p>
        <w:p w14:paraId="7A3BB971" w14:textId="7B947672" w:rsidR="00A52519" w:rsidRPr="00CC3F68" w:rsidRDefault="00A52519" w:rsidP="00C14C70">
          <w:pPr>
            <w:pStyle w:val="Footer"/>
            <w:ind w:firstLine="119"/>
          </w:pPr>
          <w:r w:rsidRPr="00CC3F68">
            <w:t>"</w:t>
          </w:r>
          <w:sdt>
            <w:sdtPr>
              <w:alias w:val="FileName"/>
              <w:tag w:val="FileName"/>
              <w:id w:val="1594127459"/>
              <w:placeholder>
                <w:docPart w:val="622C3C33315347798CBBE457FB5B5255"/>
              </w:placeholder>
              <w15:dataBinding w:prefixMappings="" w:xpath="/root[1]/filename[1]" w:storeItemID="{A7D598A9-AC5B-49BC-AE59-C7616FDA4C36}"/>
            </w:sdtPr>
            <w:sdtEndPr>
              <w:rPr>
                <w:noProof/>
              </w:rPr>
            </w:sdtEndPr>
            <w:sdtContent>
              <w:r w:rsidR="005074F1">
                <w:rPr>
                  <w:lang w:val="fr-FR"/>
                </w:rPr>
                <w:t>Technical Design Document</w:t>
              </w:r>
            </w:sdtContent>
          </w:sdt>
          <w:r w:rsidRPr="00CC3F68">
            <w:t xml:space="preserve">", </w:t>
          </w:r>
          <w:r w:rsidRPr="00CC3F68">
            <w:rPr>
              <w:noProof/>
            </w:rPr>
            <w:t xml:space="preserve">Template Version </w:t>
          </w:r>
          <w:sdt>
            <w:sdtPr>
              <w:rPr>
                <w:noProof/>
              </w:rPr>
              <w:alias w:val="Template Version"/>
              <w:tag w:val="Template Version"/>
              <w:id w:val="-11992420"/>
              <w:placeholder>
                <w:docPart w:val="434ED9DBA2814195B97CB20631E2B832"/>
              </w:placeholder>
              <w15:dataBinding w:prefixMappings="" w:xpath="/root[1]/templateversion[1]" w:storeItemID="{A7D598A9-AC5B-49BC-AE59-C7616FDA4C36}"/>
            </w:sdtPr>
            <w:sdtEndPr/>
            <w:sdtContent>
              <w:r w:rsidR="005074F1">
                <w:rPr>
                  <w:noProof/>
                  <w:lang w:val="fr-FR"/>
                </w:rPr>
                <w:fldChar w:fldCharType="begin"/>
              </w:r>
              <w:r w:rsidR="005074F1" w:rsidRPr="00CC3F68">
                <w:rPr>
                  <w:noProof/>
                </w:rPr>
                <w:instrText xml:space="preserve"> DOCPROPERTY  TemplateVersion  \* MERGEFORMAT </w:instrText>
              </w:r>
              <w:r w:rsidR="005074F1">
                <w:rPr>
                  <w:noProof/>
                  <w:lang w:val="fr-FR"/>
                </w:rPr>
                <w:fldChar w:fldCharType="separate"/>
              </w:r>
              <w:r w:rsidR="005074F1" w:rsidRPr="00CC3F68">
                <w:rPr>
                  <w:noProof/>
                </w:rPr>
                <w:t>4</w:t>
              </w:r>
              <w:r w:rsidR="005074F1">
                <w:rPr>
                  <w:noProof/>
                  <w:lang w:val="fr-FR"/>
                </w:rPr>
                <w:fldChar w:fldCharType="end"/>
              </w:r>
            </w:sdtContent>
          </w:sdt>
        </w:p>
      </w:tc>
    </w:tr>
    <w:bookmarkEnd w:id="15038"/>
  </w:tbl>
  <w:p w14:paraId="7A3BB973" w14:textId="77777777" w:rsidR="00A52519" w:rsidRPr="00CC3F68" w:rsidRDefault="00A52519" w:rsidP="00C14C70">
    <w:pP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BFBDBA" w14:textId="77777777" w:rsidR="0047588D" w:rsidRDefault="0047588D">
      <w:pPr>
        <w:spacing w:after="0" w:line="240" w:lineRule="auto"/>
      </w:pPr>
      <w:r>
        <w:separator/>
      </w:r>
    </w:p>
  </w:footnote>
  <w:footnote w:type="continuationSeparator" w:id="0">
    <w:p w14:paraId="0B6C3CB8" w14:textId="77777777" w:rsidR="0047588D" w:rsidRDefault="0047588D">
      <w:pPr>
        <w:spacing w:after="0" w:line="240" w:lineRule="auto"/>
      </w:pPr>
      <w:r>
        <w:continuationSeparator/>
      </w:r>
    </w:p>
  </w:footnote>
  <w:footnote w:type="continuationNotice" w:id="1">
    <w:p w14:paraId="176E4513" w14:textId="77777777" w:rsidR="0047588D" w:rsidRDefault="004758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37345" w14:textId="77777777" w:rsidR="00EA0D80" w:rsidRDefault="00EA0D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MicrosoftServicios1"/>
      <w:tblW w:w="0" w:type="auto"/>
      <w:tblLook w:val="0600" w:firstRow="0" w:lastRow="0" w:firstColumn="0" w:lastColumn="0" w:noHBand="1" w:noVBand="1"/>
    </w:tblPr>
    <w:tblGrid>
      <w:gridCol w:w="2256"/>
      <w:gridCol w:w="7104"/>
    </w:tblGrid>
    <w:tr w:rsidR="00A52519" w:rsidRPr="00BF6753" w14:paraId="7A3BB957" w14:textId="77777777" w:rsidTr="002326C2">
      <w:trPr>
        <w:trHeight w:val="800"/>
      </w:trPr>
      <w:tc>
        <w:tcPr>
          <w:tcW w:w="2256" w:type="dxa"/>
          <w:tcBorders>
            <w:top w:val="nil"/>
            <w:left w:val="nil"/>
            <w:bottom w:val="nil"/>
            <w:right w:val="nil"/>
          </w:tcBorders>
        </w:tcPr>
        <w:p w14:paraId="7A3BB954" w14:textId="454E5652" w:rsidR="00A52519" w:rsidRPr="00BF6753" w:rsidRDefault="00A52519" w:rsidP="00747A9C">
          <w:pPr>
            <w:tabs>
              <w:tab w:val="left" w:pos="2850"/>
            </w:tabs>
            <w:rPr>
              <w:rFonts w:ascii="Calibri" w:eastAsia="Calibri" w:hAnsi="Calibri" w:cs="Calibri"/>
              <w:color w:val="85878B"/>
              <w:szCs w:val="16"/>
              <w:lang w:val="en-AU" w:eastAsia="ja-JP"/>
              <w14:textFill>
                <w14:solidFill>
                  <w14:srgbClr w14:val="85878B">
                    <w14:lumMod w14:val="85000"/>
                    <w14:lumOff w14:val="15000"/>
                  </w14:srgbClr>
                </w14:solidFill>
              </w14:textFill>
            </w:rPr>
          </w:pPr>
          <w:bookmarkStart w:id="2" w:name="_GoBack"/>
          <w:bookmarkEnd w:id="2"/>
        </w:p>
      </w:tc>
      <w:tc>
        <w:tcPr>
          <w:tcW w:w="7104" w:type="dxa"/>
          <w:tcBorders>
            <w:top w:val="nil"/>
            <w:left w:val="nil"/>
            <w:bottom w:val="nil"/>
            <w:right w:val="nil"/>
          </w:tcBorders>
          <w:vAlign w:val="bottom"/>
        </w:tcPr>
        <w:p w14:paraId="7A3BB955" w14:textId="754C272F" w:rsidR="00A52519" w:rsidRPr="00BF6753" w:rsidRDefault="00A52519" w:rsidP="00747A9C">
          <w:pPr>
            <w:jc w:val="right"/>
            <w:rPr>
              <w:rFonts w:ascii="Calibri" w:eastAsia="Calibri" w:hAnsi="Calibri" w:cs="Calibri"/>
              <w:szCs w:val="16"/>
              <w:lang w:val="en-AU" w:eastAsia="ja-JP"/>
            </w:rPr>
          </w:pPr>
          <w:r w:rsidRPr="00BF6753">
            <w:rPr>
              <w:rFonts w:ascii="Calibri" w:eastAsia="Calibri" w:hAnsi="Calibri" w:cs="Calibri"/>
              <w:szCs w:val="16"/>
              <w:lang w:val="en-AU" w:eastAsia="ja-JP"/>
            </w:rPr>
            <w:fldChar w:fldCharType="begin" w:fldLock="1"/>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fldLock="1"/>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sidRPr="00BF6753">
            <w:rPr>
              <w:rFonts w:ascii="Calibri" w:eastAsia="Calibri" w:hAnsi="Calibri" w:cs="Calibri"/>
              <w:szCs w:val="16"/>
              <w:lang w:val="en-AU" w:eastAsia="ja-JP"/>
            </w:rPr>
            <w:instrText>0</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 0 "Prepared for " "" \* MERGEFORMAT </w:instrText>
          </w:r>
          <w:r w:rsidRPr="00BF6753">
            <w:rPr>
              <w:rFonts w:ascii="Calibri" w:eastAsia="Calibri" w:hAnsi="Calibri" w:cs="Calibri"/>
              <w:szCs w:val="16"/>
              <w:lang w:val="en-AU" w:eastAsia="ja-JP"/>
            </w:rPr>
            <w:fldChar w:fldCharType="separate"/>
          </w:r>
          <w:r w:rsidRPr="00BF6753">
            <w:rPr>
              <w:rFonts w:ascii="Calibri" w:eastAsia="Calibri" w:hAnsi="Calibri" w:cs="Calibri"/>
              <w:noProof/>
              <w:szCs w:val="16"/>
              <w:lang w:val="en-AU" w:eastAsia="ja-JP"/>
            </w:rPr>
            <w:t>Prepared for</w:t>
          </w:r>
          <w:r>
            <w:rPr>
              <w:rFonts w:ascii="Calibri" w:eastAsia="Calibri" w:hAnsi="Calibri" w:cs="Calibri"/>
              <w:noProof/>
              <w:szCs w:val="16"/>
              <w:lang w:val="en-AU" w:eastAsia="ja-JP"/>
            </w:rPr>
            <w:t xml:space="preserve"> </w: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Pr>
              <w:rFonts w:ascii="Calibri" w:eastAsia="Calibri" w:hAnsi="Calibri" w:cs="Calibri"/>
              <w:szCs w:val="16"/>
              <w:lang w:val="en-AU" w:eastAsia="ja-JP"/>
            </w:rPr>
            <w:instrText>0</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 2 "Microsoft and " "" \* MERGEFORMAT </w:instrText>
          </w:r>
          <w:r w:rsidRPr="00BF6753">
            <w:rPr>
              <w:rFonts w:ascii="Calibri" w:eastAsia="Calibri" w:hAnsi="Calibri" w:cs="Calibri"/>
              <w:szCs w:val="16"/>
              <w:lang w:val="en-AU" w:eastAsia="ja-JP"/>
            </w:rPr>
            <w:fldChar w:fldCharType="end"/>
          </w:r>
        </w:p>
        <w:p w14:paraId="7A3BB956" w14:textId="77777777" w:rsidR="00A52519" w:rsidRPr="00BF6753" w:rsidRDefault="00A52519" w:rsidP="00747A9C">
          <w:pPr>
            <w:jc w:val="center"/>
            <w:rPr>
              <w:rFonts w:ascii="Calibri" w:eastAsia="Calibri" w:hAnsi="Calibri" w:cs="Calibri"/>
              <w:szCs w:val="16"/>
              <w:lang w:val="en-AU" w:eastAsia="en-AU"/>
            </w:rPr>
          </w:pPr>
        </w:p>
      </w:tc>
    </w:tr>
  </w:tbl>
  <w:p w14:paraId="7A3BB958" w14:textId="77777777" w:rsidR="00A52519" w:rsidRPr="00C14C70" w:rsidRDefault="00A52519" w:rsidP="00C14C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54967" w14:textId="77777777" w:rsidR="00EA0D80" w:rsidRDefault="00EA0D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96C" w14:textId="77777777" w:rsidR="00A52519" w:rsidRPr="00714235" w:rsidRDefault="00A52519" w:rsidP="007142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BA828F36"/>
    <w:lvl w:ilvl="0">
      <w:start w:val="1"/>
      <w:numFmt w:val="lowerLetter"/>
      <w:pStyle w:val="ListNumber4"/>
      <w:lvlText w:val="%1."/>
      <w:lvlJc w:val="left"/>
      <w:pPr>
        <w:ind w:left="1800" w:hanging="360"/>
      </w:pPr>
      <w:rPr>
        <w:rFonts w:hint="default"/>
        <w:color w:val="008AC8"/>
      </w:rPr>
    </w:lvl>
  </w:abstractNum>
  <w:abstractNum w:abstractNumId="1" w15:restartNumberingAfterBreak="0">
    <w:nsid w:val="FFFFFF7E"/>
    <w:multiLevelType w:val="singleLevel"/>
    <w:tmpl w:val="BA82A1C2"/>
    <w:lvl w:ilvl="0">
      <w:start w:val="1"/>
      <w:numFmt w:val="lowerRoman"/>
      <w:pStyle w:val="ListNumber3"/>
      <w:lvlText w:val="%1."/>
      <w:lvlJc w:val="right"/>
      <w:pPr>
        <w:ind w:left="1440" w:hanging="360"/>
      </w:pPr>
      <w:rPr>
        <w:rFonts w:hint="default"/>
        <w:color w:val="008AC8"/>
      </w:rPr>
    </w:lvl>
  </w:abstractNum>
  <w:abstractNum w:abstractNumId="2" w15:restartNumberingAfterBreak="0">
    <w:nsid w:val="FFFFFF7F"/>
    <w:multiLevelType w:val="singleLevel"/>
    <w:tmpl w:val="D0F00B62"/>
    <w:lvl w:ilvl="0">
      <w:start w:val="1"/>
      <w:numFmt w:val="upperLetter"/>
      <w:pStyle w:val="ListNumber2"/>
      <w:lvlText w:val="%1."/>
      <w:lvlJc w:val="left"/>
      <w:pPr>
        <w:ind w:left="1080" w:hanging="360"/>
      </w:pPr>
      <w:rPr>
        <w:rFonts w:ascii="Segoe UI" w:hAnsi="Segoe UI" w:hint="default"/>
        <w:b w:val="0"/>
        <w:i w:val="0"/>
        <w:color w:val="008AC8"/>
      </w:rPr>
    </w:lvl>
  </w:abstractNum>
  <w:abstractNum w:abstractNumId="3" w15:restartNumberingAfterBreak="0">
    <w:nsid w:val="FFFFFF80"/>
    <w:multiLevelType w:val="singleLevel"/>
    <w:tmpl w:val="BD18C040"/>
    <w:lvl w:ilvl="0">
      <w:start w:val="1"/>
      <w:numFmt w:val="bullet"/>
      <w:pStyle w:val="ListBullet5"/>
      <w:lvlText w:val="•"/>
      <w:lvlJc w:val="left"/>
      <w:pPr>
        <w:ind w:left="2160" w:hanging="360"/>
      </w:pPr>
      <w:rPr>
        <w:rFonts w:ascii="Segoe UI" w:hAnsi="Segoe UI" w:hint="default"/>
        <w:color w:val="008AC8"/>
      </w:rPr>
    </w:lvl>
  </w:abstractNum>
  <w:abstractNum w:abstractNumId="4" w15:restartNumberingAfterBreak="0">
    <w:nsid w:val="FFFFFF81"/>
    <w:multiLevelType w:val="singleLevel"/>
    <w:tmpl w:val="DD0241DA"/>
    <w:lvl w:ilvl="0">
      <w:start w:val="1"/>
      <w:numFmt w:val="bullet"/>
      <w:pStyle w:val="ListBullet4"/>
      <w:lvlText w:val="o"/>
      <w:lvlJc w:val="left"/>
      <w:pPr>
        <w:ind w:left="1800" w:hanging="360"/>
      </w:pPr>
      <w:rPr>
        <w:rFonts w:ascii="Courier New" w:hAnsi="Courier New" w:hint="default"/>
        <w:color w:val="008AC8"/>
      </w:rPr>
    </w:lvl>
  </w:abstractNum>
  <w:abstractNum w:abstractNumId="5" w15:restartNumberingAfterBreak="0">
    <w:nsid w:val="FFFFFF82"/>
    <w:multiLevelType w:val="singleLevel"/>
    <w:tmpl w:val="D38AF324"/>
    <w:lvl w:ilvl="0">
      <w:start w:val="1"/>
      <w:numFmt w:val="bullet"/>
      <w:pStyle w:val="ListBullet3"/>
      <w:lvlText w:val="•"/>
      <w:lvlJc w:val="left"/>
      <w:pPr>
        <w:ind w:left="1440" w:hanging="360"/>
      </w:pPr>
      <w:rPr>
        <w:rFonts w:ascii="Segoe UI" w:hAnsi="Segoe UI" w:hint="default"/>
        <w:color w:val="008AC8"/>
      </w:rPr>
    </w:lvl>
  </w:abstractNum>
  <w:abstractNum w:abstractNumId="6" w15:restartNumberingAfterBreak="0">
    <w:nsid w:val="FFFFFF83"/>
    <w:multiLevelType w:val="singleLevel"/>
    <w:tmpl w:val="867A59A0"/>
    <w:lvl w:ilvl="0">
      <w:start w:val="1"/>
      <w:numFmt w:val="bullet"/>
      <w:pStyle w:val="ListBullet2"/>
      <w:lvlText w:val="o"/>
      <w:lvlJc w:val="left"/>
      <w:pPr>
        <w:ind w:left="792" w:hanging="360"/>
      </w:pPr>
      <w:rPr>
        <w:rFonts w:ascii="Courier New" w:hAnsi="Courier New" w:hint="default"/>
        <w:color w:val="008AC8"/>
      </w:rPr>
    </w:lvl>
  </w:abstractNum>
  <w:abstractNum w:abstractNumId="7" w15:restartNumberingAfterBreak="0">
    <w:nsid w:val="FFFFFF88"/>
    <w:multiLevelType w:val="singleLevel"/>
    <w:tmpl w:val="D8F858DE"/>
    <w:lvl w:ilvl="0">
      <w:start w:val="1"/>
      <w:numFmt w:val="decimal"/>
      <w:pStyle w:val="ListNumber"/>
      <w:lvlText w:val="%1."/>
      <w:lvlJc w:val="left"/>
      <w:pPr>
        <w:ind w:left="720" w:hanging="360"/>
      </w:pPr>
      <w:rPr>
        <w:rFonts w:ascii="Segoe UI" w:hAnsi="Segoe UI" w:hint="default"/>
        <w:b w:val="0"/>
        <w:i w:val="0"/>
        <w:color w:val="008AC8"/>
      </w:rPr>
    </w:lvl>
  </w:abstractNum>
  <w:abstractNum w:abstractNumId="8" w15:restartNumberingAfterBreak="0">
    <w:nsid w:val="0ABE5791"/>
    <w:multiLevelType w:val="hybridMultilevel"/>
    <w:tmpl w:val="46FC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0" w15:restartNumberingAfterBreak="0">
    <w:nsid w:val="0E7D72DE"/>
    <w:multiLevelType w:val="multilevel"/>
    <w:tmpl w:val="F26E13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5B85632"/>
    <w:multiLevelType w:val="hybridMultilevel"/>
    <w:tmpl w:val="F57C492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1BFF4ABC"/>
    <w:multiLevelType w:val="hybridMultilevel"/>
    <w:tmpl w:val="96F24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77A9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3B87FAB"/>
    <w:multiLevelType w:val="multilevel"/>
    <w:tmpl w:val="92A8D828"/>
    <w:styleLink w:val="Bullets"/>
    <w:lvl w:ilvl="0">
      <w:start w:val="1"/>
      <w:numFmt w:val="bullet"/>
      <w:lvlText w:val=""/>
      <w:lvlJc w:val="left"/>
      <w:pPr>
        <w:ind w:left="714" w:hanging="357"/>
      </w:pPr>
      <w:rPr>
        <w:rFonts w:ascii="Symbol" w:hAnsi="Symbol" w:cs="Times New Roman" w:hint="default"/>
        <w:color w:val="5B9BD5" w:themeColor="accent1"/>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5B9BD5"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16" w15:restartNumberingAfterBreak="0">
    <w:nsid w:val="273F5BDA"/>
    <w:multiLevelType w:val="multilevel"/>
    <w:tmpl w:val="9228A626"/>
    <w:numStyleLink w:val="Checklist"/>
  </w:abstractNum>
  <w:abstractNum w:abstractNumId="17" w15:restartNumberingAfterBreak="0">
    <w:nsid w:val="3400321B"/>
    <w:multiLevelType w:val="multilevel"/>
    <w:tmpl w:val="87F67182"/>
    <w:lvl w:ilvl="0">
      <w:start w:val="1"/>
      <w:numFmt w:val="decimal"/>
      <w:pStyle w:val="ListParagraph"/>
      <w:lvlText w:val="%1."/>
      <w:lvlJc w:val="left"/>
      <w:pPr>
        <w:ind w:left="1080" w:hanging="360"/>
      </w:pPr>
      <w:rPr>
        <w:rFonts w:hint="default"/>
        <w:color w:val="008AC8"/>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18" w15:restartNumberingAfterBreak="0">
    <w:nsid w:val="39510E53"/>
    <w:multiLevelType w:val="hybridMultilevel"/>
    <w:tmpl w:val="7746342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706E4"/>
    <w:multiLevelType w:val="hybridMultilevel"/>
    <w:tmpl w:val="35183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F3433"/>
    <w:multiLevelType w:val="multilevel"/>
    <w:tmpl w:val="E04AFF44"/>
    <w:lvl w:ilvl="0">
      <w:start w:val="1"/>
      <w:numFmt w:val="decimal"/>
      <w:lvlRestart w:val="0"/>
      <w:lvlText w:val="%1"/>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lvlText w:val="%1.%2.%6"/>
      <w:lvlJc w:val="left"/>
      <w:pPr>
        <w:tabs>
          <w:tab w:val="num" w:pos="4680"/>
        </w:tabs>
        <w:ind w:left="2736" w:hanging="936"/>
      </w:pPr>
      <w:rPr>
        <w:rFonts w:hint="default"/>
      </w:rPr>
    </w:lvl>
    <w:lvl w:ilvl="6">
      <w:start w:val="1"/>
      <w:numFmt w:val="decimal"/>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1" w15:restartNumberingAfterBreak="0">
    <w:nsid w:val="3E660F6F"/>
    <w:multiLevelType w:val="hybridMultilevel"/>
    <w:tmpl w:val="5F8AA6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F72DF2"/>
    <w:multiLevelType w:val="hybridMultilevel"/>
    <w:tmpl w:val="B62C29D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24" w15:restartNumberingAfterBreak="0">
    <w:nsid w:val="41436AC0"/>
    <w:multiLevelType w:val="hybridMultilevel"/>
    <w:tmpl w:val="1F0A31AE"/>
    <w:lvl w:ilvl="0" w:tplc="D8D28436">
      <w:start w:val="1"/>
      <w:numFmt w:val="decimal"/>
      <w:pStyle w:val="Heading5Numbered"/>
      <w:lvlText w:val="%1.1.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2422B5C"/>
    <w:multiLevelType w:val="multilevel"/>
    <w:tmpl w:val="772445B0"/>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6" w15:restartNumberingAfterBreak="0">
    <w:nsid w:val="50E47DAA"/>
    <w:multiLevelType w:val="hybridMultilevel"/>
    <w:tmpl w:val="75D2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9B256A"/>
    <w:multiLevelType w:val="hybridMultilevel"/>
    <w:tmpl w:val="01961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4D4A95"/>
    <w:multiLevelType w:val="hybridMultilevel"/>
    <w:tmpl w:val="03C01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F53201"/>
    <w:multiLevelType w:val="multilevel"/>
    <w:tmpl w:val="B7A0F0C0"/>
    <w:styleLink w:val="NumberedList"/>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30" w15:restartNumberingAfterBreak="0">
    <w:nsid w:val="6DB22422"/>
    <w:multiLevelType w:val="multilevel"/>
    <w:tmpl w:val="9228A626"/>
    <w:styleLink w:val="Checklist"/>
    <w:lvl w:ilvl="0">
      <w:start w:val="1"/>
      <w:numFmt w:val="bullet"/>
      <w:pStyle w:val="CheckList0"/>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1" w15:restartNumberingAfterBreak="0">
    <w:nsid w:val="6DF1004A"/>
    <w:multiLevelType w:val="hybridMultilevel"/>
    <w:tmpl w:val="7E1ED54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6F9046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12C07F9"/>
    <w:multiLevelType w:val="hybridMultilevel"/>
    <w:tmpl w:val="39D641DC"/>
    <w:lvl w:ilvl="0" w:tplc="7732472E">
      <w:numFmt w:val="bullet"/>
      <w:lvlText w:val=""/>
      <w:lvlJc w:val="left"/>
      <w:pPr>
        <w:ind w:left="216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9">
      <w:start w:val="1"/>
      <w:numFmt w:val="bullet"/>
      <w:lvlText w:val=""/>
      <w:lvlJc w:val="left"/>
      <w:pPr>
        <w:ind w:left="3960" w:hanging="360"/>
      </w:pPr>
      <w:rPr>
        <w:rFonts w:ascii="Wingdings" w:hAnsi="Wingdings" w:hint="default"/>
      </w:rPr>
    </w:lvl>
    <w:lvl w:ilvl="4" w:tplc="0409000B">
      <w:start w:val="1"/>
      <w:numFmt w:val="bullet"/>
      <w:lvlText w:val=""/>
      <w:lvlJc w:val="left"/>
      <w:pPr>
        <w:ind w:left="4680" w:hanging="360"/>
      </w:pPr>
      <w:rPr>
        <w:rFonts w:ascii="Wingdings" w:hAnsi="Wingdings"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40B1A3A"/>
    <w:multiLevelType w:val="hybridMultilevel"/>
    <w:tmpl w:val="D156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902E54"/>
    <w:multiLevelType w:val="hybridMultilevel"/>
    <w:tmpl w:val="1FDEE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30"/>
  </w:num>
  <w:num w:numId="4">
    <w:abstractNumId w:val="23"/>
  </w:num>
  <w:num w:numId="5">
    <w:abstractNumId w:val="29"/>
  </w:num>
  <w:num w:numId="6">
    <w:abstractNumId w:val="17"/>
  </w:num>
  <w:num w:numId="7">
    <w:abstractNumId w:val="16"/>
  </w:num>
  <w:num w:numId="8">
    <w:abstractNumId w:val="10"/>
  </w:num>
  <w:num w:numId="9">
    <w:abstractNumId w:val="9"/>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10">
    <w:abstractNumId w:val="24"/>
  </w:num>
  <w:num w:numId="11">
    <w:abstractNumId w:val="6"/>
  </w:num>
  <w:num w:numId="12">
    <w:abstractNumId w:val="5"/>
  </w:num>
  <w:num w:numId="13">
    <w:abstractNumId w:val="4"/>
  </w:num>
  <w:num w:numId="14">
    <w:abstractNumId w:val="3"/>
  </w:num>
  <w:num w:numId="15">
    <w:abstractNumId w:val="7"/>
  </w:num>
  <w:num w:numId="16">
    <w:abstractNumId w:val="2"/>
  </w:num>
  <w:num w:numId="17">
    <w:abstractNumId w:val="1"/>
  </w:num>
  <w:num w:numId="18">
    <w:abstractNumId w:val="0"/>
  </w:num>
  <w:num w:numId="19">
    <w:abstractNumId w:val="15"/>
  </w:num>
  <w:num w:numId="20">
    <w:abstractNumId w:val="34"/>
  </w:num>
  <w:num w:numId="21">
    <w:abstractNumId w:val="18"/>
  </w:num>
  <w:num w:numId="22">
    <w:abstractNumId w:val="22"/>
  </w:num>
  <w:num w:numId="23">
    <w:abstractNumId w:val="12"/>
  </w:num>
  <w:num w:numId="24">
    <w:abstractNumId w:val="13"/>
  </w:num>
  <w:num w:numId="25">
    <w:abstractNumId w:val="35"/>
  </w:num>
  <w:num w:numId="26">
    <w:abstractNumId w:val="19"/>
  </w:num>
  <w:num w:numId="27">
    <w:abstractNumId w:val="20"/>
  </w:num>
  <w:num w:numId="28">
    <w:abstractNumId w:val="9"/>
    <w:lvlOverride w:ilvl="0">
      <w:lvl w:ilvl="0">
        <w:start w:val="1"/>
        <w:numFmt w:val="decimal"/>
        <w:lvlRestart w:val="0"/>
        <w:pStyle w:val="Heading1Numbered"/>
        <w:lvlText w:val="%1"/>
        <w:lvlJc w:val="left"/>
        <w:pPr>
          <w:ind w:left="216" w:hanging="936"/>
        </w:pPr>
        <w:rPr>
          <w:rFonts w:hint="default"/>
        </w:rPr>
      </w:lvl>
    </w:lvlOverride>
    <w:lvlOverride w:ilvl="1">
      <w:lvl w:ilvl="1">
        <w:start w:val="1"/>
        <w:numFmt w:val="decimal"/>
        <w:pStyle w:val="Heading2Numbered"/>
        <w:lvlText w:val="%1.%2"/>
        <w:lvlJc w:val="left"/>
        <w:pPr>
          <w:ind w:left="216" w:hanging="936"/>
        </w:pPr>
        <w:rPr>
          <w:rFonts w:hint="default"/>
        </w:rPr>
      </w:lvl>
    </w:lvlOverride>
    <w:lvlOverride w:ilvl="2">
      <w:lvl w:ilvl="2">
        <w:start w:val="1"/>
        <w:numFmt w:val="decimal"/>
        <w:pStyle w:val="Heading3Numbered"/>
        <w:lvlText w:val="%1.%2.%3"/>
        <w:lvlJc w:val="left"/>
        <w:pPr>
          <w:ind w:left="21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21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504" w:hanging="1224"/>
        </w:pPr>
        <w:rPr>
          <w:rFonts w:hint="default"/>
        </w:rPr>
      </w:lvl>
    </w:lvlOverride>
    <w:lvlOverride w:ilvl="5">
      <w:lvl w:ilvl="5">
        <w:start w:val="1"/>
        <w:numFmt w:val="decimal"/>
        <w:lvlRestart w:val="2"/>
        <w:pStyle w:val="NumHeading3"/>
        <w:lvlText w:val="%1.%2.%6"/>
        <w:lvlJc w:val="left"/>
        <w:pPr>
          <w:tabs>
            <w:tab w:val="num" w:pos="3960"/>
          </w:tabs>
          <w:ind w:left="2016" w:hanging="936"/>
        </w:pPr>
        <w:rPr>
          <w:rFonts w:hint="default"/>
        </w:rPr>
      </w:lvl>
    </w:lvlOverride>
    <w:lvlOverride w:ilvl="6">
      <w:lvl w:ilvl="6">
        <w:start w:val="1"/>
        <w:numFmt w:val="decimal"/>
        <w:pStyle w:val="NumHeading4"/>
        <w:lvlText w:val="%1.%2.%3.%7"/>
        <w:lvlJc w:val="left"/>
        <w:pPr>
          <w:tabs>
            <w:tab w:val="num" w:pos="4680"/>
          </w:tabs>
          <w:ind w:left="2520" w:hanging="3240"/>
        </w:pPr>
        <w:rPr>
          <w:rFonts w:hint="default"/>
        </w:rPr>
      </w:lvl>
    </w:lvlOverride>
    <w:lvlOverride w:ilvl="7">
      <w:lvl w:ilvl="7">
        <w:start w:val="1"/>
        <w:numFmt w:val="decimal"/>
        <w:lvlText w:val="%1.%2.%3.%4.%5.%6.%7.%8."/>
        <w:lvlJc w:val="left"/>
        <w:pPr>
          <w:tabs>
            <w:tab w:val="num" w:pos="5400"/>
          </w:tabs>
          <w:ind w:left="3024" w:hanging="1224"/>
        </w:pPr>
        <w:rPr>
          <w:rFonts w:hint="default"/>
        </w:rPr>
      </w:lvl>
    </w:lvlOverride>
    <w:lvlOverride w:ilvl="8">
      <w:lvl w:ilvl="8">
        <w:start w:val="1"/>
        <w:numFmt w:val="decimal"/>
        <w:lvlText w:val="%1.%2.%3.%4.%5.%6.%7.%8.%9."/>
        <w:lvlJc w:val="left"/>
        <w:pPr>
          <w:tabs>
            <w:tab w:val="num" w:pos="6480"/>
          </w:tabs>
          <w:ind w:left="3600" w:hanging="1440"/>
        </w:pPr>
        <w:rPr>
          <w:rFonts w:hint="default"/>
        </w:rPr>
      </w:lvl>
    </w:lvlOverride>
  </w:num>
  <w:num w:numId="29">
    <w:abstractNumId w:val="32"/>
  </w:num>
  <w:num w:numId="30">
    <w:abstractNumId w:val="14"/>
  </w:num>
  <w:num w:numId="31">
    <w:abstractNumId w:val="28"/>
  </w:num>
  <w:num w:numId="32">
    <w:abstractNumId w:val="33"/>
  </w:num>
  <w:num w:numId="33">
    <w:abstractNumId w:val="21"/>
  </w:num>
  <w:num w:numId="34">
    <w:abstractNumId w:val="8"/>
  </w:num>
  <w:num w:numId="35">
    <w:abstractNumId w:val="27"/>
  </w:num>
  <w:num w:numId="36">
    <w:abstractNumId w:val="31"/>
  </w:num>
  <w:num w:numId="37">
    <w:abstractNumId w:val="26"/>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novan Goode [2]">
    <w15:presenceInfo w15:providerId="Windows Live" w15:userId="22f94fadcaac4674"/>
  </w15:person>
  <w15:person w15:author="Donovan Goode">
    <w15:presenceInfo w15:providerId="AD" w15:userId="S::dgoode@microsoft.com::49de8808-395a-4754-b4a9-da9ad6ecc2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ttachedTemplate r:id="rId1"/>
  <w:linkStyles/>
  <w:stylePaneSortMethod w:val="0000"/>
  <w:defaultTabStop w:val="43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68"/>
    <w:rsid w:val="00003128"/>
    <w:rsid w:val="00003FA9"/>
    <w:rsid w:val="0000441A"/>
    <w:rsid w:val="00012C9B"/>
    <w:rsid w:val="00014485"/>
    <w:rsid w:val="000200EA"/>
    <w:rsid w:val="000261B2"/>
    <w:rsid w:val="00030877"/>
    <w:rsid w:val="00031FB8"/>
    <w:rsid w:val="00032A72"/>
    <w:rsid w:val="0003663B"/>
    <w:rsid w:val="00051F02"/>
    <w:rsid w:val="0005456D"/>
    <w:rsid w:val="000554ED"/>
    <w:rsid w:val="000610CB"/>
    <w:rsid w:val="000643AB"/>
    <w:rsid w:val="00064CDC"/>
    <w:rsid w:val="000678E4"/>
    <w:rsid w:val="00070D4E"/>
    <w:rsid w:val="000713C4"/>
    <w:rsid w:val="000733F1"/>
    <w:rsid w:val="00077CF0"/>
    <w:rsid w:val="0008000E"/>
    <w:rsid w:val="00093FB3"/>
    <w:rsid w:val="00094F68"/>
    <w:rsid w:val="00095A87"/>
    <w:rsid w:val="00095C2C"/>
    <w:rsid w:val="000979D1"/>
    <w:rsid w:val="000A3E6F"/>
    <w:rsid w:val="000B7E5C"/>
    <w:rsid w:val="000C1105"/>
    <w:rsid w:val="000C1807"/>
    <w:rsid w:val="000C25C3"/>
    <w:rsid w:val="000C361B"/>
    <w:rsid w:val="000C59DC"/>
    <w:rsid w:val="000C6991"/>
    <w:rsid w:val="000D091D"/>
    <w:rsid w:val="000D298B"/>
    <w:rsid w:val="000E4D73"/>
    <w:rsid w:val="000E4FFC"/>
    <w:rsid w:val="000E5930"/>
    <w:rsid w:val="000E7101"/>
    <w:rsid w:val="000F4709"/>
    <w:rsid w:val="000F5A4B"/>
    <w:rsid w:val="00102C27"/>
    <w:rsid w:val="00104FD1"/>
    <w:rsid w:val="001059E8"/>
    <w:rsid w:val="00110ABF"/>
    <w:rsid w:val="0011170E"/>
    <w:rsid w:val="001129AE"/>
    <w:rsid w:val="0012180A"/>
    <w:rsid w:val="001222C2"/>
    <w:rsid w:val="001223B6"/>
    <w:rsid w:val="0013460E"/>
    <w:rsid w:val="00135CC1"/>
    <w:rsid w:val="001429B9"/>
    <w:rsid w:val="00145C0C"/>
    <w:rsid w:val="0014749F"/>
    <w:rsid w:val="001521F1"/>
    <w:rsid w:val="00154581"/>
    <w:rsid w:val="00154F11"/>
    <w:rsid w:val="0015580D"/>
    <w:rsid w:val="00156611"/>
    <w:rsid w:val="0015705A"/>
    <w:rsid w:val="0016126D"/>
    <w:rsid w:val="00192099"/>
    <w:rsid w:val="001958E7"/>
    <w:rsid w:val="001959FC"/>
    <w:rsid w:val="001A7332"/>
    <w:rsid w:val="001B02EF"/>
    <w:rsid w:val="001B1C9E"/>
    <w:rsid w:val="001C0ACF"/>
    <w:rsid w:val="001C3F05"/>
    <w:rsid w:val="001C4A70"/>
    <w:rsid w:val="001C53E9"/>
    <w:rsid w:val="001C73A5"/>
    <w:rsid w:val="001D1ECE"/>
    <w:rsid w:val="001D240D"/>
    <w:rsid w:val="001D2AA0"/>
    <w:rsid w:val="001D66E5"/>
    <w:rsid w:val="001D7240"/>
    <w:rsid w:val="001E2CC8"/>
    <w:rsid w:val="001F1900"/>
    <w:rsid w:val="001F1BC1"/>
    <w:rsid w:val="001F2153"/>
    <w:rsid w:val="001F452E"/>
    <w:rsid w:val="00200A7D"/>
    <w:rsid w:val="00201B9F"/>
    <w:rsid w:val="00202241"/>
    <w:rsid w:val="00204C17"/>
    <w:rsid w:val="00205379"/>
    <w:rsid w:val="00206480"/>
    <w:rsid w:val="00206E18"/>
    <w:rsid w:val="002104BA"/>
    <w:rsid w:val="00212692"/>
    <w:rsid w:val="00215095"/>
    <w:rsid w:val="00216283"/>
    <w:rsid w:val="00220986"/>
    <w:rsid w:val="00220B77"/>
    <w:rsid w:val="00226251"/>
    <w:rsid w:val="00226709"/>
    <w:rsid w:val="00230929"/>
    <w:rsid w:val="002326C2"/>
    <w:rsid w:val="00241C8F"/>
    <w:rsid w:val="00243820"/>
    <w:rsid w:val="00245DBF"/>
    <w:rsid w:val="002521F8"/>
    <w:rsid w:val="00274DAF"/>
    <w:rsid w:val="002778D8"/>
    <w:rsid w:val="00280E7E"/>
    <w:rsid w:val="002816E3"/>
    <w:rsid w:val="00281ED3"/>
    <w:rsid w:val="002943A0"/>
    <w:rsid w:val="00294EA1"/>
    <w:rsid w:val="00296EB5"/>
    <w:rsid w:val="002A0DD2"/>
    <w:rsid w:val="002A4365"/>
    <w:rsid w:val="002A58FE"/>
    <w:rsid w:val="002B1072"/>
    <w:rsid w:val="002B21A7"/>
    <w:rsid w:val="002B3EEF"/>
    <w:rsid w:val="002B525C"/>
    <w:rsid w:val="002C4C49"/>
    <w:rsid w:val="002C5A3D"/>
    <w:rsid w:val="002C6340"/>
    <w:rsid w:val="002C6757"/>
    <w:rsid w:val="002D0CD1"/>
    <w:rsid w:val="002D110D"/>
    <w:rsid w:val="002D277B"/>
    <w:rsid w:val="002D4EE5"/>
    <w:rsid w:val="002E0C0B"/>
    <w:rsid w:val="002E337B"/>
    <w:rsid w:val="002E33F2"/>
    <w:rsid w:val="002E5FA8"/>
    <w:rsid w:val="002F17AD"/>
    <w:rsid w:val="0030205F"/>
    <w:rsid w:val="00305909"/>
    <w:rsid w:val="003152C9"/>
    <w:rsid w:val="0032029A"/>
    <w:rsid w:val="00323DD5"/>
    <w:rsid w:val="003269A3"/>
    <w:rsid w:val="003319FD"/>
    <w:rsid w:val="00337717"/>
    <w:rsid w:val="00337DA4"/>
    <w:rsid w:val="003410D0"/>
    <w:rsid w:val="0034375C"/>
    <w:rsid w:val="00344D4A"/>
    <w:rsid w:val="00354B7A"/>
    <w:rsid w:val="00355E81"/>
    <w:rsid w:val="0036043F"/>
    <w:rsid w:val="0036103D"/>
    <w:rsid w:val="00373BAC"/>
    <w:rsid w:val="003745F8"/>
    <w:rsid w:val="00381BA5"/>
    <w:rsid w:val="00383A07"/>
    <w:rsid w:val="00392211"/>
    <w:rsid w:val="00395E85"/>
    <w:rsid w:val="003A1A32"/>
    <w:rsid w:val="003A6C88"/>
    <w:rsid w:val="003B2B87"/>
    <w:rsid w:val="003B5190"/>
    <w:rsid w:val="003B5656"/>
    <w:rsid w:val="003B6436"/>
    <w:rsid w:val="003B6F05"/>
    <w:rsid w:val="003C0C0C"/>
    <w:rsid w:val="003C794C"/>
    <w:rsid w:val="003D3C04"/>
    <w:rsid w:val="003E33BA"/>
    <w:rsid w:val="003F06B3"/>
    <w:rsid w:val="003F1F90"/>
    <w:rsid w:val="003F593C"/>
    <w:rsid w:val="00406CCF"/>
    <w:rsid w:val="00415178"/>
    <w:rsid w:val="00416FE9"/>
    <w:rsid w:val="00424630"/>
    <w:rsid w:val="00424E02"/>
    <w:rsid w:val="00426814"/>
    <w:rsid w:val="004300F0"/>
    <w:rsid w:val="00432F46"/>
    <w:rsid w:val="00442A59"/>
    <w:rsid w:val="00444B81"/>
    <w:rsid w:val="004473BE"/>
    <w:rsid w:val="00451995"/>
    <w:rsid w:val="00454339"/>
    <w:rsid w:val="00457F2C"/>
    <w:rsid w:val="00462B06"/>
    <w:rsid w:val="00463162"/>
    <w:rsid w:val="00463F4E"/>
    <w:rsid w:val="00466F49"/>
    <w:rsid w:val="00472E23"/>
    <w:rsid w:val="0047588D"/>
    <w:rsid w:val="00475B6F"/>
    <w:rsid w:val="004857B4"/>
    <w:rsid w:val="0048647A"/>
    <w:rsid w:val="0049777D"/>
    <w:rsid w:val="004A02AA"/>
    <w:rsid w:val="004A1130"/>
    <w:rsid w:val="004A4A89"/>
    <w:rsid w:val="004A5CB7"/>
    <w:rsid w:val="004B7106"/>
    <w:rsid w:val="004C0ED3"/>
    <w:rsid w:val="004C44B8"/>
    <w:rsid w:val="004C4A93"/>
    <w:rsid w:val="004C5188"/>
    <w:rsid w:val="004D0A48"/>
    <w:rsid w:val="004D1946"/>
    <w:rsid w:val="004E241B"/>
    <w:rsid w:val="004E29FB"/>
    <w:rsid w:val="004E2F4B"/>
    <w:rsid w:val="004F2EC3"/>
    <w:rsid w:val="0050087C"/>
    <w:rsid w:val="005044A7"/>
    <w:rsid w:val="005067D5"/>
    <w:rsid w:val="005074F1"/>
    <w:rsid w:val="005102EE"/>
    <w:rsid w:val="00514A81"/>
    <w:rsid w:val="00517973"/>
    <w:rsid w:val="00523F62"/>
    <w:rsid w:val="00526001"/>
    <w:rsid w:val="005352A8"/>
    <w:rsid w:val="0053594E"/>
    <w:rsid w:val="0053735E"/>
    <w:rsid w:val="00537BB3"/>
    <w:rsid w:val="00541484"/>
    <w:rsid w:val="00544919"/>
    <w:rsid w:val="00545F87"/>
    <w:rsid w:val="00563A2B"/>
    <w:rsid w:val="005661FE"/>
    <w:rsid w:val="00571F10"/>
    <w:rsid w:val="00572420"/>
    <w:rsid w:val="00577F1D"/>
    <w:rsid w:val="00581D69"/>
    <w:rsid w:val="00583344"/>
    <w:rsid w:val="00584D47"/>
    <w:rsid w:val="00585BB1"/>
    <w:rsid w:val="0058670B"/>
    <w:rsid w:val="005929F0"/>
    <w:rsid w:val="00595CE7"/>
    <w:rsid w:val="005A5628"/>
    <w:rsid w:val="005A6BA7"/>
    <w:rsid w:val="005B2478"/>
    <w:rsid w:val="005B2664"/>
    <w:rsid w:val="005C10A5"/>
    <w:rsid w:val="005D3874"/>
    <w:rsid w:val="005D4D87"/>
    <w:rsid w:val="005E2B25"/>
    <w:rsid w:val="005E46CB"/>
    <w:rsid w:val="005E6D5D"/>
    <w:rsid w:val="005F35CB"/>
    <w:rsid w:val="005F3B02"/>
    <w:rsid w:val="005F7E55"/>
    <w:rsid w:val="0060060E"/>
    <w:rsid w:val="00602B72"/>
    <w:rsid w:val="00611BDF"/>
    <w:rsid w:val="00612B86"/>
    <w:rsid w:val="00613378"/>
    <w:rsid w:val="00614D1E"/>
    <w:rsid w:val="00624400"/>
    <w:rsid w:val="006307FC"/>
    <w:rsid w:val="00632EC6"/>
    <w:rsid w:val="00634707"/>
    <w:rsid w:val="006501E9"/>
    <w:rsid w:val="0065389B"/>
    <w:rsid w:val="00653EE8"/>
    <w:rsid w:val="00655379"/>
    <w:rsid w:val="00657113"/>
    <w:rsid w:val="006729A3"/>
    <w:rsid w:val="00674F08"/>
    <w:rsid w:val="00676A3B"/>
    <w:rsid w:val="00677958"/>
    <w:rsid w:val="00686049"/>
    <w:rsid w:val="006922C4"/>
    <w:rsid w:val="00694B6C"/>
    <w:rsid w:val="00696506"/>
    <w:rsid w:val="00696AB0"/>
    <w:rsid w:val="00697D30"/>
    <w:rsid w:val="006A37B5"/>
    <w:rsid w:val="006A47B1"/>
    <w:rsid w:val="006A52DD"/>
    <w:rsid w:val="006B1AD4"/>
    <w:rsid w:val="006B3EB6"/>
    <w:rsid w:val="006B55D9"/>
    <w:rsid w:val="006C38B4"/>
    <w:rsid w:val="006C7E9D"/>
    <w:rsid w:val="006F12DC"/>
    <w:rsid w:val="006F3D6B"/>
    <w:rsid w:val="006F5ADE"/>
    <w:rsid w:val="007013DF"/>
    <w:rsid w:val="00707AC4"/>
    <w:rsid w:val="00714235"/>
    <w:rsid w:val="007228C7"/>
    <w:rsid w:val="00726087"/>
    <w:rsid w:val="007373D4"/>
    <w:rsid w:val="00741486"/>
    <w:rsid w:val="00742E48"/>
    <w:rsid w:val="00747A9C"/>
    <w:rsid w:val="00752E8A"/>
    <w:rsid w:val="00753311"/>
    <w:rsid w:val="00754778"/>
    <w:rsid w:val="007579A1"/>
    <w:rsid w:val="00763E41"/>
    <w:rsid w:val="00766D90"/>
    <w:rsid w:val="007726CD"/>
    <w:rsid w:val="00774279"/>
    <w:rsid w:val="007743B1"/>
    <w:rsid w:val="00775C25"/>
    <w:rsid w:val="00783A20"/>
    <w:rsid w:val="00790154"/>
    <w:rsid w:val="00793667"/>
    <w:rsid w:val="007970BE"/>
    <w:rsid w:val="007A26EA"/>
    <w:rsid w:val="007A3E45"/>
    <w:rsid w:val="007A3F2C"/>
    <w:rsid w:val="007A4D48"/>
    <w:rsid w:val="007A578A"/>
    <w:rsid w:val="007A778E"/>
    <w:rsid w:val="007B090C"/>
    <w:rsid w:val="007C39DA"/>
    <w:rsid w:val="007D14F2"/>
    <w:rsid w:val="007D2DEC"/>
    <w:rsid w:val="007D3C7B"/>
    <w:rsid w:val="007D3E50"/>
    <w:rsid w:val="007D3F85"/>
    <w:rsid w:val="007D43AE"/>
    <w:rsid w:val="007E5B34"/>
    <w:rsid w:val="007E5D45"/>
    <w:rsid w:val="007F05B9"/>
    <w:rsid w:val="007F10C0"/>
    <w:rsid w:val="007F2F42"/>
    <w:rsid w:val="007F3730"/>
    <w:rsid w:val="007F4A4D"/>
    <w:rsid w:val="007F558B"/>
    <w:rsid w:val="00801E7F"/>
    <w:rsid w:val="00803CC1"/>
    <w:rsid w:val="008053BA"/>
    <w:rsid w:val="0080790F"/>
    <w:rsid w:val="00807CAA"/>
    <w:rsid w:val="008110DC"/>
    <w:rsid w:val="008130AE"/>
    <w:rsid w:val="008131A9"/>
    <w:rsid w:val="00816FD3"/>
    <w:rsid w:val="0082330F"/>
    <w:rsid w:val="00827A07"/>
    <w:rsid w:val="0083246E"/>
    <w:rsid w:val="0083467A"/>
    <w:rsid w:val="00841E80"/>
    <w:rsid w:val="00842AA9"/>
    <w:rsid w:val="00845831"/>
    <w:rsid w:val="00851F78"/>
    <w:rsid w:val="00851FEA"/>
    <w:rsid w:val="00852DDF"/>
    <w:rsid w:val="00855D86"/>
    <w:rsid w:val="00856DA3"/>
    <w:rsid w:val="008576A9"/>
    <w:rsid w:val="0086010E"/>
    <w:rsid w:val="008604DA"/>
    <w:rsid w:val="00864943"/>
    <w:rsid w:val="00865148"/>
    <w:rsid w:val="008738EE"/>
    <w:rsid w:val="008753C7"/>
    <w:rsid w:val="00875D14"/>
    <w:rsid w:val="00876F0E"/>
    <w:rsid w:val="00881A8F"/>
    <w:rsid w:val="008851B0"/>
    <w:rsid w:val="008859E5"/>
    <w:rsid w:val="00886CEC"/>
    <w:rsid w:val="008944DD"/>
    <w:rsid w:val="0089764C"/>
    <w:rsid w:val="008A0CFA"/>
    <w:rsid w:val="008B6AF4"/>
    <w:rsid w:val="008C5DCF"/>
    <w:rsid w:val="008C5E5D"/>
    <w:rsid w:val="008C66C6"/>
    <w:rsid w:val="008C75C1"/>
    <w:rsid w:val="008D4BBD"/>
    <w:rsid w:val="008E05D3"/>
    <w:rsid w:val="008E33D2"/>
    <w:rsid w:val="008E56AF"/>
    <w:rsid w:val="008E5DF2"/>
    <w:rsid w:val="008E6BB1"/>
    <w:rsid w:val="008F6042"/>
    <w:rsid w:val="008F73C3"/>
    <w:rsid w:val="008F7BB6"/>
    <w:rsid w:val="00903004"/>
    <w:rsid w:val="00910757"/>
    <w:rsid w:val="009139D4"/>
    <w:rsid w:val="00923733"/>
    <w:rsid w:val="00926281"/>
    <w:rsid w:val="00934A5D"/>
    <w:rsid w:val="009375A2"/>
    <w:rsid w:val="009375F9"/>
    <w:rsid w:val="00945A96"/>
    <w:rsid w:val="00951469"/>
    <w:rsid w:val="009522B5"/>
    <w:rsid w:val="00953B1D"/>
    <w:rsid w:val="00957B5C"/>
    <w:rsid w:val="00960BF5"/>
    <w:rsid w:val="00961B79"/>
    <w:rsid w:val="00962EE1"/>
    <w:rsid w:val="009637FB"/>
    <w:rsid w:val="009642EA"/>
    <w:rsid w:val="0096495A"/>
    <w:rsid w:val="00970518"/>
    <w:rsid w:val="00971343"/>
    <w:rsid w:val="00974243"/>
    <w:rsid w:val="00976ADA"/>
    <w:rsid w:val="00980E79"/>
    <w:rsid w:val="00984673"/>
    <w:rsid w:val="00990D94"/>
    <w:rsid w:val="00992575"/>
    <w:rsid w:val="009925D2"/>
    <w:rsid w:val="00992C6F"/>
    <w:rsid w:val="009937B5"/>
    <w:rsid w:val="009A1FF3"/>
    <w:rsid w:val="009A4875"/>
    <w:rsid w:val="009B09D8"/>
    <w:rsid w:val="009B1CF8"/>
    <w:rsid w:val="009B7B1C"/>
    <w:rsid w:val="009C1BF5"/>
    <w:rsid w:val="009C3C5F"/>
    <w:rsid w:val="009C4F20"/>
    <w:rsid w:val="009D1897"/>
    <w:rsid w:val="009D18F8"/>
    <w:rsid w:val="009D26E3"/>
    <w:rsid w:val="009D6B8A"/>
    <w:rsid w:val="009E56DD"/>
    <w:rsid w:val="009F2670"/>
    <w:rsid w:val="009F4F52"/>
    <w:rsid w:val="009F519B"/>
    <w:rsid w:val="009F6E3B"/>
    <w:rsid w:val="00A006BA"/>
    <w:rsid w:val="00A01EF0"/>
    <w:rsid w:val="00A05672"/>
    <w:rsid w:val="00A15974"/>
    <w:rsid w:val="00A1723C"/>
    <w:rsid w:val="00A2135E"/>
    <w:rsid w:val="00A22A13"/>
    <w:rsid w:val="00A2736B"/>
    <w:rsid w:val="00A35782"/>
    <w:rsid w:val="00A35DCF"/>
    <w:rsid w:val="00A36D5E"/>
    <w:rsid w:val="00A403D8"/>
    <w:rsid w:val="00A43C12"/>
    <w:rsid w:val="00A52519"/>
    <w:rsid w:val="00A52ED6"/>
    <w:rsid w:val="00A574A6"/>
    <w:rsid w:val="00A70022"/>
    <w:rsid w:val="00A71402"/>
    <w:rsid w:val="00A716AB"/>
    <w:rsid w:val="00A7273A"/>
    <w:rsid w:val="00A7513D"/>
    <w:rsid w:val="00A75B56"/>
    <w:rsid w:val="00A77E60"/>
    <w:rsid w:val="00A8281B"/>
    <w:rsid w:val="00A83135"/>
    <w:rsid w:val="00A8336B"/>
    <w:rsid w:val="00A83789"/>
    <w:rsid w:val="00A901A0"/>
    <w:rsid w:val="00A91F33"/>
    <w:rsid w:val="00A94A61"/>
    <w:rsid w:val="00A95EC0"/>
    <w:rsid w:val="00AA577C"/>
    <w:rsid w:val="00AB0663"/>
    <w:rsid w:val="00AC2477"/>
    <w:rsid w:val="00AC2CEE"/>
    <w:rsid w:val="00AC5C2F"/>
    <w:rsid w:val="00AC7E6E"/>
    <w:rsid w:val="00AE7F9A"/>
    <w:rsid w:val="00AF4186"/>
    <w:rsid w:val="00AF6C39"/>
    <w:rsid w:val="00AF7901"/>
    <w:rsid w:val="00B02BAD"/>
    <w:rsid w:val="00B06781"/>
    <w:rsid w:val="00B11391"/>
    <w:rsid w:val="00B17523"/>
    <w:rsid w:val="00B25CE4"/>
    <w:rsid w:val="00B37C82"/>
    <w:rsid w:val="00B37FBE"/>
    <w:rsid w:val="00B40B61"/>
    <w:rsid w:val="00B42F92"/>
    <w:rsid w:val="00B512F6"/>
    <w:rsid w:val="00B53F99"/>
    <w:rsid w:val="00B54989"/>
    <w:rsid w:val="00B57F4F"/>
    <w:rsid w:val="00B75DF2"/>
    <w:rsid w:val="00B86F18"/>
    <w:rsid w:val="00B922F5"/>
    <w:rsid w:val="00B93263"/>
    <w:rsid w:val="00B95256"/>
    <w:rsid w:val="00B95276"/>
    <w:rsid w:val="00BA5320"/>
    <w:rsid w:val="00BA5E52"/>
    <w:rsid w:val="00BB0A99"/>
    <w:rsid w:val="00BC0C0E"/>
    <w:rsid w:val="00BC26CC"/>
    <w:rsid w:val="00BC3F9F"/>
    <w:rsid w:val="00BD01F7"/>
    <w:rsid w:val="00BD120C"/>
    <w:rsid w:val="00BD5E80"/>
    <w:rsid w:val="00BE244D"/>
    <w:rsid w:val="00BF1D92"/>
    <w:rsid w:val="00BF76BE"/>
    <w:rsid w:val="00C02BE7"/>
    <w:rsid w:val="00C0689F"/>
    <w:rsid w:val="00C07C3E"/>
    <w:rsid w:val="00C10C7A"/>
    <w:rsid w:val="00C11146"/>
    <w:rsid w:val="00C14C70"/>
    <w:rsid w:val="00C23741"/>
    <w:rsid w:val="00C24AA0"/>
    <w:rsid w:val="00C24E60"/>
    <w:rsid w:val="00C252F6"/>
    <w:rsid w:val="00C25D2B"/>
    <w:rsid w:val="00C27293"/>
    <w:rsid w:val="00C30EC3"/>
    <w:rsid w:val="00C52F64"/>
    <w:rsid w:val="00C64933"/>
    <w:rsid w:val="00C6493F"/>
    <w:rsid w:val="00C70E51"/>
    <w:rsid w:val="00C7257F"/>
    <w:rsid w:val="00C75F0F"/>
    <w:rsid w:val="00C81FA3"/>
    <w:rsid w:val="00C831C4"/>
    <w:rsid w:val="00CA12FA"/>
    <w:rsid w:val="00CA1639"/>
    <w:rsid w:val="00CA214B"/>
    <w:rsid w:val="00CA24DB"/>
    <w:rsid w:val="00CA3E4C"/>
    <w:rsid w:val="00CA662A"/>
    <w:rsid w:val="00CB1694"/>
    <w:rsid w:val="00CB183F"/>
    <w:rsid w:val="00CB3530"/>
    <w:rsid w:val="00CB453C"/>
    <w:rsid w:val="00CC3F68"/>
    <w:rsid w:val="00CC5AB5"/>
    <w:rsid w:val="00CD2DEF"/>
    <w:rsid w:val="00CD35C7"/>
    <w:rsid w:val="00CE011E"/>
    <w:rsid w:val="00CE568F"/>
    <w:rsid w:val="00CE63E3"/>
    <w:rsid w:val="00D01B84"/>
    <w:rsid w:val="00D0256C"/>
    <w:rsid w:val="00D04DDF"/>
    <w:rsid w:val="00D104BD"/>
    <w:rsid w:val="00D15E1D"/>
    <w:rsid w:val="00D17E11"/>
    <w:rsid w:val="00D23951"/>
    <w:rsid w:val="00D27D59"/>
    <w:rsid w:val="00D340E9"/>
    <w:rsid w:val="00D37D08"/>
    <w:rsid w:val="00D4162A"/>
    <w:rsid w:val="00D453FE"/>
    <w:rsid w:val="00D47B34"/>
    <w:rsid w:val="00D47CAE"/>
    <w:rsid w:val="00D51708"/>
    <w:rsid w:val="00D5378B"/>
    <w:rsid w:val="00D55B69"/>
    <w:rsid w:val="00D57266"/>
    <w:rsid w:val="00D61482"/>
    <w:rsid w:val="00D64B4B"/>
    <w:rsid w:val="00D65D3E"/>
    <w:rsid w:val="00D723E7"/>
    <w:rsid w:val="00D725E9"/>
    <w:rsid w:val="00D7362C"/>
    <w:rsid w:val="00D7619D"/>
    <w:rsid w:val="00D76267"/>
    <w:rsid w:val="00D8069F"/>
    <w:rsid w:val="00D8652D"/>
    <w:rsid w:val="00D86BCA"/>
    <w:rsid w:val="00D87D77"/>
    <w:rsid w:val="00D95AD9"/>
    <w:rsid w:val="00DA5B07"/>
    <w:rsid w:val="00DB419C"/>
    <w:rsid w:val="00DB5727"/>
    <w:rsid w:val="00DC1C46"/>
    <w:rsid w:val="00DC364D"/>
    <w:rsid w:val="00DD438C"/>
    <w:rsid w:val="00DE57D5"/>
    <w:rsid w:val="00DE610A"/>
    <w:rsid w:val="00DE6958"/>
    <w:rsid w:val="00DF199F"/>
    <w:rsid w:val="00DF1F48"/>
    <w:rsid w:val="00DF536C"/>
    <w:rsid w:val="00E00EC9"/>
    <w:rsid w:val="00E04B96"/>
    <w:rsid w:val="00E05A84"/>
    <w:rsid w:val="00E11A3A"/>
    <w:rsid w:val="00E333D4"/>
    <w:rsid w:val="00E335B4"/>
    <w:rsid w:val="00E335F3"/>
    <w:rsid w:val="00E347F3"/>
    <w:rsid w:val="00E34C4A"/>
    <w:rsid w:val="00E36957"/>
    <w:rsid w:val="00E4177B"/>
    <w:rsid w:val="00E41EC1"/>
    <w:rsid w:val="00E440E8"/>
    <w:rsid w:val="00E4615D"/>
    <w:rsid w:val="00E523A0"/>
    <w:rsid w:val="00E61306"/>
    <w:rsid w:val="00E670B9"/>
    <w:rsid w:val="00E7271F"/>
    <w:rsid w:val="00E7535A"/>
    <w:rsid w:val="00E75772"/>
    <w:rsid w:val="00E80FF4"/>
    <w:rsid w:val="00E82B9A"/>
    <w:rsid w:val="00E85706"/>
    <w:rsid w:val="00E945E4"/>
    <w:rsid w:val="00E97D5B"/>
    <w:rsid w:val="00EA0D80"/>
    <w:rsid w:val="00EB0138"/>
    <w:rsid w:val="00EB3BBA"/>
    <w:rsid w:val="00EB63F0"/>
    <w:rsid w:val="00EB6D75"/>
    <w:rsid w:val="00EB7AD4"/>
    <w:rsid w:val="00EC6DD6"/>
    <w:rsid w:val="00ED1509"/>
    <w:rsid w:val="00EE2004"/>
    <w:rsid w:val="00EF1054"/>
    <w:rsid w:val="00EF289D"/>
    <w:rsid w:val="00EF4D7F"/>
    <w:rsid w:val="00EF582E"/>
    <w:rsid w:val="00EF666F"/>
    <w:rsid w:val="00F0113E"/>
    <w:rsid w:val="00F03EA3"/>
    <w:rsid w:val="00F06674"/>
    <w:rsid w:val="00F0737D"/>
    <w:rsid w:val="00F109EC"/>
    <w:rsid w:val="00F15DF9"/>
    <w:rsid w:val="00F16986"/>
    <w:rsid w:val="00F2275A"/>
    <w:rsid w:val="00F245B2"/>
    <w:rsid w:val="00F24875"/>
    <w:rsid w:val="00F2594B"/>
    <w:rsid w:val="00F4336A"/>
    <w:rsid w:val="00F434AE"/>
    <w:rsid w:val="00F47124"/>
    <w:rsid w:val="00F56FD4"/>
    <w:rsid w:val="00F60BC3"/>
    <w:rsid w:val="00F61AFE"/>
    <w:rsid w:val="00F67E95"/>
    <w:rsid w:val="00F75F87"/>
    <w:rsid w:val="00F81750"/>
    <w:rsid w:val="00F84E7A"/>
    <w:rsid w:val="00F9161B"/>
    <w:rsid w:val="00F95328"/>
    <w:rsid w:val="00FA1119"/>
    <w:rsid w:val="00FA30BF"/>
    <w:rsid w:val="00FB169B"/>
    <w:rsid w:val="00FB3F47"/>
    <w:rsid w:val="00FD1A8A"/>
    <w:rsid w:val="00FD4AC1"/>
    <w:rsid w:val="00FD64D2"/>
    <w:rsid w:val="00FE17E1"/>
    <w:rsid w:val="00FE5A5E"/>
    <w:rsid w:val="00FF5B28"/>
    <w:rsid w:val="00FF5EC8"/>
    <w:rsid w:val="0EC6B59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A3BB77B"/>
  <w15:chartTrackingRefBased/>
  <w15:docId w15:val="{652103AE-07B3-488C-A754-E5F8EC2C3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qFormat="1"/>
    <w:lsdException w:name="List Number 3" w:qFormat="1"/>
    <w:lsdException w:name="List Number 4" w:qFormat="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14B"/>
  </w:style>
  <w:style w:type="paragraph" w:styleId="Heading1">
    <w:name w:val="heading 1"/>
    <w:basedOn w:val="Normal"/>
    <w:next w:val="Normal"/>
    <w:link w:val="Heading1Char"/>
    <w:uiPriority w:val="9"/>
    <w:qFormat/>
    <w:rsid w:val="00747A9C"/>
    <w:pPr>
      <w:keepNext/>
      <w:keepLines/>
      <w:pageBreakBefore/>
      <w:tabs>
        <w:tab w:val="left" w:pos="1440"/>
      </w:tabs>
      <w:spacing w:before="480" w:after="360" w:line="240" w:lineRule="auto"/>
      <w:outlineLvl w:val="0"/>
    </w:pPr>
    <w:rPr>
      <w:rFonts w:eastAsiaTheme="majorEastAsia" w:cs="Segoe UI"/>
      <w:bCs/>
      <w:color w:val="008AC8"/>
      <w:sz w:val="36"/>
      <w:szCs w:val="28"/>
    </w:rPr>
  </w:style>
  <w:style w:type="paragraph" w:styleId="Heading2">
    <w:name w:val="heading 2"/>
    <w:basedOn w:val="Heading1"/>
    <w:next w:val="Normal"/>
    <w:link w:val="Heading2Char"/>
    <w:uiPriority w:val="9"/>
    <w:unhideWhenUsed/>
    <w:qFormat/>
    <w:rsid w:val="00747A9C"/>
    <w:pPr>
      <w:pageBreakBefore w:val="0"/>
      <w:spacing w:before="360" w:after="240"/>
      <w:outlineLvl w:val="1"/>
    </w:pPr>
    <w:rPr>
      <w:rFonts w:cstheme="majorBidi"/>
      <w:sz w:val="32"/>
      <w:szCs w:val="26"/>
    </w:rPr>
  </w:style>
  <w:style w:type="paragraph" w:styleId="Heading3">
    <w:name w:val="heading 3"/>
    <w:basedOn w:val="Heading2"/>
    <w:next w:val="Normal"/>
    <w:link w:val="Heading3Char"/>
    <w:uiPriority w:val="9"/>
    <w:unhideWhenUsed/>
    <w:qFormat/>
    <w:rsid w:val="00747A9C"/>
    <w:pPr>
      <w:outlineLvl w:val="2"/>
    </w:pPr>
    <w:rPr>
      <w:sz w:val="28"/>
      <w:szCs w:val="24"/>
    </w:rPr>
  </w:style>
  <w:style w:type="paragraph" w:styleId="Heading4">
    <w:name w:val="heading 4"/>
    <w:basedOn w:val="Heading3"/>
    <w:next w:val="Normal"/>
    <w:link w:val="Heading4Char"/>
    <w:uiPriority w:val="9"/>
    <w:unhideWhenUsed/>
    <w:qFormat/>
    <w:rsid w:val="00747A9C"/>
    <w:pPr>
      <w:spacing w:before="240"/>
      <w:outlineLvl w:val="3"/>
    </w:pPr>
    <w:rPr>
      <w:iCs/>
      <w:sz w:val="24"/>
    </w:rPr>
  </w:style>
  <w:style w:type="paragraph" w:styleId="Heading5">
    <w:name w:val="heading 5"/>
    <w:basedOn w:val="Heading4"/>
    <w:next w:val="Normal"/>
    <w:link w:val="Heading5Char"/>
    <w:uiPriority w:val="9"/>
    <w:unhideWhenUsed/>
    <w:qFormat/>
    <w:rsid w:val="00747A9C"/>
    <w:pPr>
      <w:outlineLvl w:val="4"/>
    </w:pPr>
    <w:rPr>
      <w:rFonts w:eastAsiaTheme="minorHAnsi"/>
    </w:rPr>
  </w:style>
  <w:style w:type="paragraph" w:styleId="Heading6">
    <w:name w:val="heading 6"/>
    <w:basedOn w:val="Normal"/>
    <w:next w:val="Normal"/>
    <w:link w:val="Heading6Char"/>
    <w:uiPriority w:val="9"/>
    <w:semiHidden/>
    <w:qFormat/>
    <w:rsid w:val="00747A9C"/>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qFormat/>
    <w:rsid w:val="00747A9C"/>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qFormat/>
    <w:rsid w:val="00747A9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747A9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A9C"/>
    <w:rPr>
      <w:rFonts w:ascii="Segoe UI" w:eastAsiaTheme="majorEastAsia" w:hAnsi="Segoe UI" w:cs="Segoe UI"/>
      <w:bCs/>
      <w:color w:val="008AC8"/>
      <w:sz w:val="36"/>
      <w:szCs w:val="28"/>
    </w:rPr>
  </w:style>
  <w:style w:type="paragraph" w:styleId="TOC1">
    <w:name w:val="toc 1"/>
    <w:basedOn w:val="Normal"/>
    <w:next w:val="Normal"/>
    <w:uiPriority w:val="39"/>
    <w:unhideWhenUsed/>
    <w:rsid w:val="00747A9C"/>
    <w:pPr>
      <w:tabs>
        <w:tab w:val="right" w:leader="dot" w:pos="9346"/>
      </w:tabs>
      <w:spacing w:after="100"/>
    </w:pPr>
    <w:rPr>
      <w:noProof/>
      <w:sz w:val="24"/>
    </w:rPr>
  </w:style>
  <w:style w:type="character" w:styleId="Hyperlink">
    <w:name w:val="Hyperlink"/>
    <w:basedOn w:val="DefaultParagraphFont"/>
    <w:uiPriority w:val="99"/>
    <w:unhideWhenUsed/>
    <w:rsid w:val="00747A9C"/>
    <w:rPr>
      <w:rFonts w:ascii="Segoe UI" w:hAnsi="Segoe UI"/>
      <w:color w:val="0563C1" w:themeColor="hyperlink"/>
      <w:u w:val="single"/>
    </w:rPr>
  </w:style>
  <w:style w:type="paragraph" w:customStyle="1" w:styleId="Bullet1">
    <w:name w:val="Bullet1"/>
    <w:basedOn w:val="ListBullet"/>
    <w:uiPriority w:val="99"/>
    <w:rsid w:val="00747A9C"/>
    <w:pPr>
      <w:numPr>
        <w:numId w:val="1"/>
      </w:numPr>
      <w:spacing w:before="240" w:after="240" w:line="240" w:lineRule="auto"/>
    </w:pPr>
    <w:rPr>
      <w:rFonts w:cs="Segoe UI"/>
      <w:szCs w:val="20"/>
    </w:rPr>
  </w:style>
  <w:style w:type="paragraph" w:styleId="Header">
    <w:name w:val="header"/>
    <w:basedOn w:val="Normal"/>
    <w:link w:val="HeaderChar"/>
    <w:uiPriority w:val="99"/>
    <w:unhideWhenUsed/>
    <w:rsid w:val="00747A9C"/>
    <w:pPr>
      <w:tabs>
        <w:tab w:val="center" w:pos="4680"/>
        <w:tab w:val="right" w:pos="9360"/>
      </w:tabs>
      <w:spacing w:after="0" w:line="240" w:lineRule="auto"/>
    </w:pPr>
    <w:rPr>
      <w:sz w:val="16"/>
    </w:rPr>
  </w:style>
  <w:style w:type="character" w:customStyle="1" w:styleId="HeaderChar">
    <w:name w:val="Header Char"/>
    <w:basedOn w:val="DefaultParagraphFont"/>
    <w:link w:val="Header"/>
    <w:uiPriority w:val="99"/>
    <w:rsid w:val="00747A9C"/>
    <w:rPr>
      <w:rFonts w:ascii="Segoe UI" w:eastAsiaTheme="minorEastAsia" w:hAnsi="Segoe UI"/>
      <w:sz w:val="16"/>
    </w:rPr>
  </w:style>
  <w:style w:type="paragraph" w:styleId="Footer">
    <w:name w:val="footer"/>
    <w:basedOn w:val="Normal"/>
    <w:link w:val="FooterChar"/>
    <w:uiPriority w:val="99"/>
    <w:unhideWhenUsed/>
    <w:rsid w:val="00747A9C"/>
    <w:pPr>
      <w:tabs>
        <w:tab w:val="center" w:pos="4680"/>
        <w:tab w:val="right" w:pos="9360"/>
      </w:tabs>
      <w:spacing w:after="0" w:line="240" w:lineRule="auto"/>
    </w:pPr>
    <w:rPr>
      <w:color w:val="808080" w:themeColor="background1" w:themeShade="80"/>
      <w:sz w:val="16"/>
    </w:rPr>
  </w:style>
  <w:style w:type="character" w:customStyle="1" w:styleId="FooterChar">
    <w:name w:val="Footer Char"/>
    <w:basedOn w:val="DefaultParagraphFont"/>
    <w:link w:val="Footer"/>
    <w:uiPriority w:val="99"/>
    <w:rsid w:val="00747A9C"/>
    <w:rPr>
      <w:rFonts w:ascii="Segoe UI" w:eastAsiaTheme="minorEastAsia" w:hAnsi="Segoe UI"/>
      <w:color w:val="808080" w:themeColor="background1" w:themeShade="80"/>
      <w:sz w:val="16"/>
    </w:rPr>
  </w:style>
  <w:style w:type="paragraph" w:styleId="TOC3">
    <w:name w:val="toc 3"/>
    <w:basedOn w:val="TOCHeading"/>
    <w:next w:val="Normal"/>
    <w:autoRedefine/>
    <w:uiPriority w:val="39"/>
    <w:unhideWhenUsed/>
    <w:rsid w:val="00747A9C"/>
    <w:pPr>
      <w:keepNext w:val="0"/>
      <w:keepLines w:val="0"/>
      <w:pageBreakBefore w:val="0"/>
      <w:tabs>
        <w:tab w:val="right" w:leader="dot" w:pos="9346"/>
      </w:tabs>
      <w:spacing w:before="0" w:after="100"/>
      <w:ind w:left="864"/>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747A9C"/>
    <w:rPr>
      <w:rFonts w:ascii="Segoe UI" w:hAnsi="Segoe UI"/>
      <w:sz w:val="20"/>
    </w:rPr>
  </w:style>
  <w:style w:type="table" w:styleId="TableGrid">
    <w:name w:val="Table Grid"/>
    <w:aliases w:val="Tabla Microsoft Servicios"/>
    <w:basedOn w:val="TableNormal"/>
    <w:uiPriority w:val="39"/>
    <w:rsid w:val="00747A9C"/>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Nirmala UI Semilight" w:hAnsi="Nirmala UI Semilight"/>
        <w:color w:val="FFFFFF" w:themeColor="background1"/>
        <w:sz w:val="16"/>
      </w:rPr>
      <w:tblPr/>
      <w:trPr>
        <w:tblHeader/>
      </w:trPr>
      <w:tcPr>
        <w:shd w:val="clear" w:color="auto" w:fill="008AC8"/>
      </w:tcPr>
    </w:tblStylePr>
  </w:style>
  <w:style w:type="paragraph" w:customStyle="1" w:styleId="CoverTitle">
    <w:name w:val="Cover Title"/>
    <w:basedOn w:val="Normal"/>
    <w:next w:val="CoverSubject"/>
    <w:uiPriority w:val="99"/>
    <w:rsid w:val="00747A9C"/>
    <w:pPr>
      <w:spacing w:line="240" w:lineRule="auto"/>
    </w:pPr>
    <w:rPr>
      <w:color w:val="FFFFFF" w:themeColor="background1"/>
      <w:sz w:val="44"/>
    </w:rPr>
  </w:style>
  <w:style w:type="paragraph" w:customStyle="1" w:styleId="CoverSubject">
    <w:name w:val="Cover Subject"/>
    <w:basedOn w:val="Normal"/>
    <w:uiPriority w:val="99"/>
    <w:rsid w:val="00747A9C"/>
    <w:pPr>
      <w:spacing w:after="600"/>
      <w:ind w:left="-720"/>
    </w:pPr>
    <w:rPr>
      <w:color w:val="008AC8"/>
      <w:sz w:val="36"/>
    </w:rPr>
  </w:style>
  <w:style w:type="paragraph" w:customStyle="1" w:styleId="CoverHeading2">
    <w:name w:val="Cover Heading 2"/>
    <w:basedOn w:val="Normal"/>
    <w:uiPriority w:val="99"/>
    <w:rsid w:val="00747A9C"/>
    <w:pPr>
      <w:spacing w:before="360"/>
      <w:ind w:left="-357"/>
    </w:pPr>
    <w:rPr>
      <w:bCs/>
      <w:color w:val="008AC8"/>
      <w:sz w:val="28"/>
      <w:szCs w:val="28"/>
    </w:rPr>
  </w:style>
  <w:style w:type="character" w:styleId="Emphasis">
    <w:name w:val="Emphasis"/>
    <w:basedOn w:val="IntenseEmphasis"/>
    <w:uiPriority w:val="20"/>
    <w:qFormat/>
    <w:rsid w:val="00747A9C"/>
    <w:rPr>
      <w:rFonts w:ascii="Segoe UI" w:hAnsi="Segoe UI"/>
      <w:b w:val="0"/>
      <w:bCs/>
      <w:i/>
      <w:iCs/>
      <w:color w:val="auto"/>
      <w:sz w:val="22"/>
    </w:rPr>
  </w:style>
  <w:style w:type="paragraph" w:customStyle="1" w:styleId="VisibleGuidance">
    <w:name w:val="Visible Guidance"/>
    <w:basedOn w:val="Normal"/>
    <w:next w:val="Normal"/>
    <w:uiPriority w:val="99"/>
    <w:rsid w:val="00747A9C"/>
    <w:pPr>
      <w:shd w:val="clear" w:color="auto" w:fill="F2F2F2"/>
    </w:pPr>
    <w:rPr>
      <w:color w:val="FF0066"/>
    </w:rPr>
  </w:style>
  <w:style w:type="character" w:styleId="Strong">
    <w:name w:val="Strong"/>
    <w:basedOn w:val="DefaultParagraphFont"/>
    <w:uiPriority w:val="22"/>
    <w:qFormat/>
    <w:rsid w:val="00747A9C"/>
    <w:rPr>
      <w:b/>
      <w:bCs/>
    </w:rPr>
  </w:style>
  <w:style w:type="paragraph" w:styleId="ListParagraph">
    <w:name w:val="List Paragraph"/>
    <w:aliases w:val="Bullet Number,List Paragraph1,lp1,lp11,List Paragraph11,Bullet 1,Use Case List Paragraph"/>
    <w:basedOn w:val="Normal"/>
    <w:link w:val="ListParagraphChar"/>
    <w:uiPriority w:val="34"/>
    <w:qFormat/>
    <w:rsid w:val="00747A9C"/>
    <w:pPr>
      <w:numPr>
        <w:numId w:val="6"/>
      </w:numPr>
      <w:contextualSpacing/>
    </w:pPr>
  </w:style>
  <w:style w:type="paragraph" w:styleId="TOCHeading">
    <w:name w:val="TOC Heading"/>
    <w:basedOn w:val="Heading1"/>
    <w:next w:val="Normal"/>
    <w:uiPriority w:val="39"/>
    <w:qFormat/>
    <w:rsid w:val="00747A9C"/>
    <w:pPr>
      <w:spacing w:before="360" w:line="276" w:lineRule="auto"/>
      <w:outlineLvl w:val="9"/>
    </w:pPr>
    <w:rPr>
      <w:rFonts w:cstheme="majorBidi"/>
      <w:bCs w:val="0"/>
      <w:sz w:val="32"/>
      <w:szCs w:val="32"/>
    </w:rPr>
  </w:style>
  <w:style w:type="character" w:styleId="IntenseEmphasis">
    <w:name w:val="Intense Emphasis"/>
    <w:basedOn w:val="DefaultParagraphFont"/>
    <w:uiPriority w:val="99"/>
    <w:rsid w:val="00747A9C"/>
    <w:rPr>
      <w:i/>
      <w:iCs/>
      <w:color w:val="5B9BD5" w:themeColor="accent1"/>
    </w:rPr>
  </w:style>
  <w:style w:type="paragraph" w:styleId="Caption">
    <w:name w:val="caption"/>
    <w:basedOn w:val="Normal"/>
    <w:next w:val="Normal"/>
    <w:uiPriority w:val="99"/>
    <w:unhideWhenUsed/>
    <w:rsid w:val="00747A9C"/>
    <w:pPr>
      <w:spacing w:after="0" w:line="240" w:lineRule="auto"/>
    </w:pPr>
    <w:rPr>
      <w:iCs/>
      <w:color w:val="008AC8"/>
      <w:sz w:val="18"/>
      <w:szCs w:val="18"/>
    </w:rPr>
  </w:style>
  <w:style w:type="character" w:customStyle="1" w:styleId="Heading5Char">
    <w:name w:val="Heading 5 Char"/>
    <w:basedOn w:val="DefaultParagraphFont"/>
    <w:link w:val="Heading5"/>
    <w:uiPriority w:val="9"/>
    <w:rsid w:val="00747A9C"/>
    <w:rPr>
      <w:rFonts w:ascii="Segoe UI" w:hAnsi="Segoe UI" w:cstheme="majorBidi"/>
      <w:bCs/>
      <w:iCs/>
      <w:color w:val="008AC8"/>
      <w:sz w:val="24"/>
      <w:szCs w:val="24"/>
    </w:rPr>
  </w:style>
  <w:style w:type="paragraph" w:customStyle="1" w:styleId="Heading1Numbered">
    <w:name w:val="Heading 1 (Numbered)"/>
    <w:basedOn w:val="Normal"/>
    <w:next w:val="Normal"/>
    <w:uiPriority w:val="99"/>
    <w:qFormat/>
    <w:rsid w:val="00747A9C"/>
    <w:pPr>
      <w:keepNext/>
      <w:keepLines/>
      <w:pageBreakBefore/>
      <w:numPr>
        <w:numId w:val="9"/>
      </w:numPr>
      <w:tabs>
        <w:tab w:val="left" w:pos="1440"/>
      </w:tabs>
      <w:spacing w:before="360" w:after="360" w:line="600" w:lineRule="exact"/>
      <w:outlineLvl w:val="0"/>
    </w:pPr>
    <w:rPr>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
    <w:basedOn w:val="DefaultParagraphFont"/>
    <w:link w:val="ListParagraph"/>
    <w:uiPriority w:val="34"/>
    <w:locked/>
    <w:rsid w:val="00747A9C"/>
    <w:rPr>
      <w:rFonts w:ascii="Segoe UI" w:eastAsiaTheme="minorEastAsia" w:hAnsi="Segoe UI"/>
    </w:rPr>
  </w:style>
  <w:style w:type="paragraph" w:styleId="ListBullet">
    <w:name w:val="List Bullet"/>
    <w:basedOn w:val="Normal"/>
    <w:uiPriority w:val="4"/>
    <w:qFormat/>
    <w:rsid w:val="00747A9C"/>
    <w:pPr>
      <w:numPr>
        <w:numId w:val="4"/>
      </w:numPr>
      <w:spacing w:after="200"/>
      <w:ind w:left="720"/>
      <w:contextualSpacing/>
    </w:pPr>
  </w:style>
  <w:style w:type="paragraph" w:customStyle="1" w:styleId="Heading2Numbered">
    <w:name w:val="Heading 2 (Numbered)"/>
    <w:basedOn w:val="Heading1Numbered"/>
    <w:next w:val="Normal"/>
    <w:uiPriority w:val="99"/>
    <w:qFormat/>
    <w:rsid w:val="00747A9C"/>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99"/>
    <w:qFormat/>
    <w:rsid w:val="00747A9C"/>
    <w:pPr>
      <w:numPr>
        <w:ilvl w:val="2"/>
      </w:numPr>
      <w:spacing w:before="240"/>
      <w:outlineLvl w:val="2"/>
    </w:pPr>
    <w:rPr>
      <w:sz w:val="28"/>
      <w:szCs w:val="28"/>
    </w:rPr>
  </w:style>
  <w:style w:type="paragraph" w:customStyle="1" w:styleId="Heading4Numbered">
    <w:name w:val="Heading 4 (Numbered)"/>
    <w:basedOn w:val="Heading3Numbered"/>
    <w:next w:val="Normal"/>
    <w:uiPriority w:val="99"/>
    <w:unhideWhenUsed/>
    <w:rsid w:val="00747A9C"/>
    <w:pPr>
      <w:numPr>
        <w:ilvl w:val="3"/>
      </w:numPr>
      <w:outlineLvl w:val="3"/>
    </w:pPr>
    <w:rPr>
      <w:sz w:val="24"/>
    </w:rPr>
  </w:style>
  <w:style w:type="paragraph" w:customStyle="1" w:styleId="Heading5Numbered">
    <w:name w:val="Heading 5 (Numbered)"/>
    <w:basedOn w:val="Heading4Numbered"/>
    <w:next w:val="Normal"/>
    <w:uiPriority w:val="99"/>
    <w:semiHidden/>
    <w:rsid w:val="00747A9C"/>
    <w:pPr>
      <w:framePr w:wrap="around" w:vAnchor="text" w:hAnchor="text" w:y="1"/>
      <w:numPr>
        <w:ilvl w:val="0"/>
        <w:numId w:val="10"/>
      </w:numPr>
      <w:tabs>
        <w:tab w:val="clear" w:pos="1440"/>
        <w:tab w:val="left" w:pos="2160"/>
      </w:tabs>
      <w:outlineLvl w:val="4"/>
    </w:pPr>
    <w:rPr>
      <w:szCs w:val="20"/>
    </w:rPr>
  </w:style>
  <w:style w:type="paragraph" w:customStyle="1" w:styleId="TableListBullet">
    <w:name w:val="Table List Bullet"/>
    <w:basedOn w:val="Normal"/>
    <w:uiPriority w:val="99"/>
    <w:qFormat/>
    <w:rsid w:val="00747A9C"/>
    <w:pPr>
      <w:numPr>
        <w:numId w:val="2"/>
      </w:numPr>
      <w:spacing w:line="240" w:lineRule="auto"/>
      <w:ind w:left="288" w:hanging="288"/>
      <w:contextualSpacing/>
    </w:pPr>
    <w:rPr>
      <w:sz w:val="18"/>
      <w:szCs w:val="16"/>
    </w:rPr>
  </w:style>
  <w:style w:type="paragraph" w:customStyle="1" w:styleId="CodeBlock">
    <w:name w:val="Code Block"/>
    <w:basedOn w:val="Normal"/>
    <w:uiPriority w:val="99"/>
    <w:qFormat/>
    <w:rsid w:val="00747A9C"/>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99"/>
    <w:rsid w:val="00747A9C"/>
    <w:pPr>
      <w:numPr>
        <w:numId w:val="7"/>
      </w:numPr>
      <w:spacing w:after="200"/>
      <w:contextualSpacing/>
    </w:pPr>
    <w:rPr>
      <w:rFonts w:eastAsia="Arial" w:cs="Arial"/>
      <w:lang w:eastAsia="ja-JP"/>
    </w:rPr>
  </w:style>
  <w:style w:type="paragraph" w:customStyle="1" w:styleId="Note">
    <w:name w:val="Note"/>
    <w:basedOn w:val="Normal"/>
    <w:uiPriority w:val="99"/>
    <w:qFormat/>
    <w:rsid w:val="00747A9C"/>
    <w:pPr>
      <w:pBdr>
        <w:left w:val="single" w:sz="18" w:space="6" w:color="008AC8"/>
      </w:pBdr>
      <w:spacing w:after="200"/>
      <w:ind w:left="720"/>
    </w:pPr>
    <w:rPr>
      <w:szCs w:val="18"/>
    </w:rPr>
  </w:style>
  <w:style w:type="paragraph" w:customStyle="1" w:styleId="NoteTitle">
    <w:name w:val="Note Title"/>
    <w:basedOn w:val="Note"/>
    <w:next w:val="Note"/>
    <w:uiPriority w:val="99"/>
    <w:qFormat/>
    <w:rsid w:val="00747A9C"/>
    <w:pPr>
      <w:keepNext/>
      <w:spacing w:before="240" w:after="240" w:line="240" w:lineRule="auto"/>
    </w:pPr>
    <w:rPr>
      <w:bCs/>
      <w:color w:val="008AC8"/>
      <w:sz w:val="24"/>
    </w:rPr>
  </w:style>
  <w:style w:type="numbering" w:customStyle="1" w:styleId="Checklist">
    <w:name w:val="Checklist"/>
    <w:basedOn w:val="NoList"/>
    <w:rsid w:val="00747A9C"/>
    <w:pPr>
      <w:numPr>
        <w:numId w:val="3"/>
      </w:numPr>
    </w:pPr>
  </w:style>
  <w:style w:type="paragraph" w:customStyle="1" w:styleId="TableText">
    <w:name w:val="Table Text"/>
    <w:basedOn w:val="Normal"/>
    <w:uiPriority w:val="99"/>
    <w:qFormat/>
    <w:rsid w:val="00747A9C"/>
    <w:pPr>
      <w:spacing w:line="240" w:lineRule="auto"/>
    </w:pPr>
    <w:rPr>
      <w:sz w:val="18"/>
    </w:rPr>
  </w:style>
  <w:style w:type="paragraph" w:customStyle="1" w:styleId="CommandLine">
    <w:name w:val="Command Line"/>
    <w:basedOn w:val="Normal"/>
    <w:uiPriority w:val="99"/>
    <w:rsid w:val="00747A9C"/>
    <w:pPr>
      <w:shd w:val="clear" w:color="auto" w:fill="F2F2F2" w:themeFill="background1" w:themeFillShade="F2"/>
      <w:tabs>
        <w:tab w:val="left" w:pos="2790"/>
        <w:tab w:val="left" w:pos="3780"/>
        <w:tab w:val="left" w:pos="4860"/>
        <w:tab w:val="left" w:pos="6390"/>
      </w:tabs>
      <w:spacing w:before="80" w:after="200" w:line="240" w:lineRule="auto"/>
      <w:ind w:left="993" w:right="144"/>
      <w:contextualSpacing/>
    </w:pPr>
    <w:rPr>
      <w:rFonts w:ascii="Consolas" w:hAnsi="Consolas" w:cs="Consolas"/>
      <w:sz w:val="20"/>
      <w:szCs w:val="23"/>
    </w:rPr>
  </w:style>
  <w:style w:type="numbering" w:customStyle="1" w:styleId="Style1">
    <w:name w:val="Style1"/>
    <w:uiPriority w:val="99"/>
    <w:rsid w:val="00747A9C"/>
    <w:pPr>
      <w:numPr>
        <w:numId w:val="4"/>
      </w:numPr>
    </w:pPr>
  </w:style>
  <w:style w:type="numbering" w:customStyle="1" w:styleId="NumberedList">
    <w:name w:val="Numbered List"/>
    <w:rsid w:val="00747A9C"/>
    <w:pPr>
      <w:numPr>
        <w:numId w:val="5"/>
      </w:numPr>
    </w:pPr>
  </w:style>
  <w:style w:type="paragraph" w:styleId="TOC2">
    <w:name w:val="toc 2"/>
    <w:basedOn w:val="Normal"/>
    <w:next w:val="Normal"/>
    <w:autoRedefine/>
    <w:uiPriority w:val="39"/>
    <w:unhideWhenUsed/>
    <w:rsid w:val="00747A9C"/>
    <w:pPr>
      <w:tabs>
        <w:tab w:val="left" w:pos="288"/>
        <w:tab w:val="left" w:pos="880"/>
        <w:tab w:val="right" w:leader="dot" w:pos="9346"/>
      </w:tabs>
      <w:spacing w:after="100"/>
      <w:ind w:left="432"/>
    </w:pPr>
  </w:style>
  <w:style w:type="table" w:styleId="PlainTable3">
    <w:name w:val="Plain Table 3"/>
    <w:basedOn w:val="TableNormal"/>
    <w:uiPriority w:val="43"/>
    <w:rsid w:val="00747A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747A9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747A9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umHeading3">
    <w:name w:val="Num Heading 3"/>
    <w:basedOn w:val="Heading3"/>
    <w:next w:val="Normal"/>
    <w:semiHidden/>
    <w:rsid w:val="00747A9C"/>
    <w:pPr>
      <w:keepNext w:val="0"/>
      <w:keepLines w:val="0"/>
      <w:widowControl w:val="0"/>
      <w:numPr>
        <w:ilvl w:val="5"/>
        <w:numId w:val="9"/>
      </w:numPr>
      <w:spacing w:before="120" w:after="60"/>
      <w:outlineLvl w:val="9"/>
    </w:pPr>
    <w:rPr>
      <w:rFonts w:eastAsia="Segoe Semibold" w:cs="Segoe Semibold"/>
      <w:color w:val="333333"/>
      <w:sz w:val="16"/>
      <w:szCs w:val="26"/>
      <w:lang w:eastAsia="en-AU"/>
    </w:rPr>
  </w:style>
  <w:style w:type="paragraph" w:customStyle="1" w:styleId="NumHeading4">
    <w:name w:val="Num Heading 4"/>
    <w:basedOn w:val="Heading4"/>
    <w:next w:val="Normal"/>
    <w:semiHidden/>
    <w:rsid w:val="00747A9C"/>
    <w:pPr>
      <w:keepNext w:val="0"/>
      <w:keepLines w:val="0"/>
      <w:widowControl w:val="0"/>
      <w:numPr>
        <w:ilvl w:val="6"/>
        <w:numId w:val="9"/>
      </w:numPr>
      <w:spacing w:before="120" w:after="60"/>
      <w:ind w:hanging="1080"/>
      <w:outlineLvl w:val="9"/>
    </w:pPr>
    <w:rPr>
      <w:rFonts w:eastAsia="Segoe Semibold" w:cs="Segoe Semibold"/>
      <w:i/>
      <w:color w:val="333333"/>
      <w:sz w:val="16"/>
      <w:lang w:eastAsia="en-AU"/>
    </w:rPr>
  </w:style>
  <w:style w:type="character" w:customStyle="1" w:styleId="Heading3Char">
    <w:name w:val="Heading 3 Char"/>
    <w:basedOn w:val="DefaultParagraphFont"/>
    <w:link w:val="Heading3"/>
    <w:uiPriority w:val="9"/>
    <w:rsid w:val="00747A9C"/>
    <w:rPr>
      <w:rFonts w:ascii="Segoe UI" w:eastAsiaTheme="majorEastAsia" w:hAnsi="Segoe UI" w:cstheme="majorBidi"/>
      <w:bCs/>
      <w:color w:val="008AC8"/>
      <w:sz w:val="28"/>
      <w:szCs w:val="24"/>
    </w:rPr>
  </w:style>
  <w:style w:type="character" w:customStyle="1" w:styleId="Heading4Char">
    <w:name w:val="Heading 4 Char"/>
    <w:basedOn w:val="DefaultParagraphFont"/>
    <w:link w:val="Heading4"/>
    <w:uiPriority w:val="9"/>
    <w:rsid w:val="00747A9C"/>
    <w:rPr>
      <w:rFonts w:ascii="Segoe UI" w:eastAsiaTheme="majorEastAsia" w:hAnsi="Segoe UI" w:cstheme="majorBidi"/>
      <w:bCs/>
      <w:iCs/>
      <w:color w:val="008AC8"/>
      <w:sz w:val="24"/>
      <w:szCs w:val="24"/>
    </w:rPr>
  </w:style>
  <w:style w:type="paragraph" w:customStyle="1" w:styleId="NumHeading1">
    <w:name w:val="Num Heading 1"/>
    <w:basedOn w:val="Heading1"/>
    <w:next w:val="Normal"/>
    <w:semiHidden/>
    <w:rsid w:val="00747A9C"/>
    <w:pPr>
      <w:keepLines w:val="0"/>
      <w:spacing w:before="120" w:after="120"/>
    </w:pPr>
    <w:rPr>
      <w:rFonts w:ascii="Segoe Black" w:eastAsia="Segoe Black" w:hAnsi="Segoe Black" w:cs="Segoe Black"/>
      <w:b/>
      <w:smallCaps/>
      <w:color w:val="333333"/>
      <w:kern w:val="32"/>
      <w:sz w:val="32"/>
      <w:szCs w:val="32"/>
      <w:lang w:eastAsia="en-AU"/>
    </w:rPr>
  </w:style>
  <w:style w:type="paragraph" w:customStyle="1" w:styleId="NumHeading2">
    <w:name w:val="Num Heading 2"/>
    <w:basedOn w:val="Heading2"/>
    <w:next w:val="Normal"/>
    <w:semiHidden/>
    <w:rsid w:val="00747A9C"/>
    <w:pPr>
      <w:keepLines w:val="0"/>
      <w:spacing w:before="240" w:after="120"/>
    </w:pPr>
    <w:rPr>
      <w:rFonts w:ascii="Segoe" w:eastAsia="Segoe" w:hAnsi="Segoe" w:cs="Segoe"/>
      <w:b/>
      <w:bCs w:val="0"/>
      <w:color w:val="333333"/>
      <w:sz w:val="28"/>
      <w:szCs w:val="28"/>
      <w:lang w:eastAsia="en-AU"/>
    </w:rPr>
  </w:style>
  <w:style w:type="character" w:customStyle="1" w:styleId="Heading2Char">
    <w:name w:val="Heading 2 Char"/>
    <w:basedOn w:val="DefaultParagraphFont"/>
    <w:link w:val="Heading2"/>
    <w:uiPriority w:val="9"/>
    <w:rsid w:val="00747A9C"/>
    <w:rPr>
      <w:rFonts w:ascii="Segoe UI" w:eastAsiaTheme="majorEastAsia" w:hAnsi="Segoe UI" w:cstheme="majorBidi"/>
      <w:bCs/>
      <w:color w:val="008AC8"/>
      <w:sz w:val="32"/>
      <w:szCs w:val="26"/>
    </w:rPr>
  </w:style>
  <w:style w:type="character" w:customStyle="1" w:styleId="Heading6Char">
    <w:name w:val="Heading 6 Char"/>
    <w:basedOn w:val="DefaultParagraphFont"/>
    <w:link w:val="Heading6"/>
    <w:uiPriority w:val="9"/>
    <w:semiHidden/>
    <w:rsid w:val="00747A9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47A9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47A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7A9C"/>
    <w:rPr>
      <w:rFonts w:asciiTheme="majorHAnsi" w:eastAsiaTheme="majorEastAsia" w:hAnsiTheme="majorHAnsi" w:cstheme="majorBidi"/>
      <w:i/>
      <w:iCs/>
      <w:color w:val="272727" w:themeColor="text1" w:themeTint="D8"/>
      <w:sz w:val="21"/>
      <w:szCs w:val="21"/>
    </w:rPr>
  </w:style>
  <w:style w:type="paragraph" w:styleId="ListBullet2">
    <w:name w:val="List Bullet 2"/>
    <w:basedOn w:val="ListBullet"/>
    <w:uiPriority w:val="99"/>
    <w:qFormat/>
    <w:rsid w:val="00747A9C"/>
    <w:pPr>
      <w:numPr>
        <w:numId w:val="11"/>
      </w:numPr>
      <w:ind w:left="1080"/>
    </w:pPr>
  </w:style>
  <w:style w:type="paragraph" w:styleId="ListBullet3">
    <w:name w:val="List Bullet 3"/>
    <w:basedOn w:val="ListBullet2"/>
    <w:uiPriority w:val="99"/>
    <w:qFormat/>
    <w:rsid w:val="00747A9C"/>
    <w:pPr>
      <w:numPr>
        <w:numId w:val="12"/>
      </w:numPr>
    </w:pPr>
  </w:style>
  <w:style w:type="paragraph" w:styleId="ListBullet4">
    <w:name w:val="List Bullet 4"/>
    <w:basedOn w:val="ListBullet3"/>
    <w:uiPriority w:val="99"/>
    <w:qFormat/>
    <w:rsid w:val="00747A9C"/>
    <w:pPr>
      <w:numPr>
        <w:numId w:val="13"/>
      </w:numPr>
    </w:pPr>
  </w:style>
  <w:style w:type="paragraph" w:styleId="ListBullet5">
    <w:name w:val="List Bullet 5"/>
    <w:basedOn w:val="ListBullet4"/>
    <w:uiPriority w:val="99"/>
    <w:rsid w:val="00747A9C"/>
    <w:pPr>
      <w:numPr>
        <w:numId w:val="14"/>
      </w:numPr>
    </w:pPr>
  </w:style>
  <w:style w:type="paragraph" w:styleId="ListNumber2">
    <w:name w:val="List Number 2"/>
    <w:basedOn w:val="ListNumber"/>
    <w:uiPriority w:val="99"/>
    <w:qFormat/>
    <w:rsid w:val="00747A9C"/>
    <w:pPr>
      <w:numPr>
        <w:numId w:val="16"/>
      </w:numPr>
    </w:pPr>
  </w:style>
  <w:style w:type="paragraph" w:styleId="ListNumber">
    <w:name w:val="List Number"/>
    <w:basedOn w:val="ListBullet"/>
    <w:uiPriority w:val="99"/>
    <w:qFormat/>
    <w:rsid w:val="00747A9C"/>
    <w:pPr>
      <w:numPr>
        <w:numId w:val="15"/>
      </w:numPr>
    </w:pPr>
  </w:style>
  <w:style w:type="paragraph" w:styleId="ListNumber3">
    <w:name w:val="List Number 3"/>
    <w:basedOn w:val="ListNumber2"/>
    <w:uiPriority w:val="99"/>
    <w:qFormat/>
    <w:rsid w:val="00747A9C"/>
    <w:pPr>
      <w:numPr>
        <w:numId w:val="17"/>
      </w:numPr>
    </w:pPr>
  </w:style>
  <w:style w:type="paragraph" w:styleId="ListNumber4">
    <w:name w:val="List Number 4"/>
    <w:basedOn w:val="ListNumber3"/>
    <w:uiPriority w:val="99"/>
    <w:qFormat/>
    <w:rsid w:val="00747A9C"/>
    <w:pPr>
      <w:numPr>
        <w:numId w:val="18"/>
      </w:numPr>
    </w:pPr>
  </w:style>
  <w:style w:type="character" w:styleId="PlaceholderText">
    <w:name w:val="Placeholder Text"/>
    <w:basedOn w:val="DefaultParagraphFont"/>
    <w:uiPriority w:val="99"/>
    <w:semiHidden/>
    <w:rsid w:val="00747A9C"/>
    <w:rPr>
      <w:color w:val="808080"/>
    </w:rPr>
  </w:style>
  <w:style w:type="numbering" w:customStyle="1" w:styleId="Bullets">
    <w:name w:val="Bullets"/>
    <w:rsid w:val="00747A9C"/>
    <w:pPr>
      <w:numPr>
        <w:numId w:val="19"/>
      </w:numPr>
    </w:pPr>
  </w:style>
  <w:style w:type="paragraph" w:customStyle="1" w:styleId="HeaderUnderline">
    <w:name w:val="Header Underline"/>
    <w:basedOn w:val="Header"/>
    <w:uiPriority w:val="99"/>
    <w:rsid w:val="00747A9C"/>
    <w:pPr>
      <w:pBdr>
        <w:bottom w:val="single" w:sz="4" w:space="1" w:color="auto"/>
      </w:pBdr>
      <w:tabs>
        <w:tab w:val="clear" w:pos="4680"/>
        <w:tab w:val="clear" w:pos="9360"/>
      </w:tabs>
      <w:spacing w:line="276" w:lineRule="auto"/>
      <w:jc w:val="right"/>
    </w:pPr>
    <w:rPr>
      <w:rFonts w:ascii="Calibri" w:eastAsia="Calibri" w:hAnsi="Calibri" w:cs="Calibri"/>
      <w:szCs w:val="16"/>
      <w:lang w:val="en-AU" w:eastAsia="ja-JP"/>
    </w:rPr>
  </w:style>
  <w:style w:type="character" w:styleId="FollowedHyperlink">
    <w:name w:val="FollowedHyperlink"/>
    <w:basedOn w:val="DefaultParagraphFont"/>
    <w:uiPriority w:val="99"/>
    <w:semiHidden/>
    <w:unhideWhenUsed/>
    <w:rsid w:val="00747A9C"/>
    <w:rPr>
      <w:color w:val="954F72" w:themeColor="followedHyperlink"/>
      <w:u w:val="single"/>
    </w:rPr>
  </w:style>
  <w:style w:type="paragraph" w:customStyle="1" w:styleId="Heading4Num">
    <w:name w:val="Heading 4 Num"/>
    <w:basedOn w:val="Normal"/>
    <w:next w:val="Normal"/>
    <w:unhideWhenUsed/>
    <w:rsid w:val="00204C17"/>
    <w:pPr>
      <w:keepNext/>
      <w:keepLines/>
      <w:spacing w:before="240" w:after="240" w:line="240" w:lineRule="auto"/>
      <w:outlineLvl w:val="3"/>
    </w:pPr>
    <w:rPr>
      <w:color w:val="008AC8"/>
      <w:sz w:val="24"/>
    </w:rPr>
  </w:style>
  <w:style w:type="paragraph" w:customStyle="1" w:styleId="Heading5Num">
    <w:name w:val="Heading 5 Num"/>
    <w:basedOn w:val="Normal"/>
    <w:next w:val="Normal"/>
    <w:semiHidden/>
    <w:rsid w:val="00204C17"/>
    <w:pPr>
      <w:keepNext/>
      <w:keepLines/>
      <w:spacing w:before="240" w:line="240" w:lineRule="auto"/>
      <w:outlineLvl w:val="4"/>
    </w:pPr>
    <w:rPr>
      <w:color w:val="008AC8"/>
      <w:sz w:val="24"/>
      <w:szCs w:val="20"/>
    </w:rPr>
  </w:style>
  <w:style w:type="table" w:customStyle="1" w:styleId="TablaMicrosoftServicios1">
    <w:name w:val="Tabla Microsoft Servicios1"/>
    <w:basedOn w:val="TableNormal"/>
    <w:next w:val="TableGrid"/>
    <w:rsid w:val="00747A9C"/>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Nirmala UI Semilight" w:hAnsi="Nirmala UI Semilight"/>
        <w:color w:val="FFFFFF" w:themeColor="background1"/>
        <w:sz w:val="16"/>
      </w:rPr>
      <w:tblPr/>
      <w:trPr>
        <w:tblHeader/>
      </w:trPr>
      <w:tcPr>
        <w:shd w:val="clear" w:color="auto" w:fill="008AC8"/>
      </w:tcPr>
    </w:tblStylePr>
  </w:style>
  <w:style w:type="character" w:styleId="CommentReference">
    <w:name w:val="annotation reference"/>
    <w:basedOn w:val="DefaultParagraphFont"/>
    <w:uiPriority w:val="99"/>
    <w:semiHidden/>
    <w:unhideWhenUsed/>
    <w:rsid w:val="004A5CB7"/>
    <w:rPr>
      <w:sz w:val="16"/>
      <w:szCs w:val="16"/>
    </w:rPr>
  </w:style>
  <w:style w:type="paragraph" w:styleId="CommentText">
    <w:name w:val="annotation text"/>
    <w:basedOn w:val="Normal"/>
    <w:link w:val="CommentTextChar"/>
    <w:uiPriority w:val="99"/>
    <w:semiHidden/>
    <w:unhideWhenUsed/>
    <w:rsid w:val="004A5CB7"/>
    <w:pPr>
      <w:spacing w:line="240" w:lineRule="auto"/>
    </w:pPr>
    <w:rPr>
      <w:sz w:val="20"/>
      <w:szCs w:val="20"/>
    </w:rPr>
  </w:style>
  <w:style w:type="character" w:customStyle="1" w:styleId="CommentTextChar">
    <w:name w:val="Comment Text Char"/>
    <w:basedOn w:val="DefaultParagraphFont"/>
    <w:link w:val="CommentText"/>
    <w:uiPriority w:val="99"/>
    <w:semiHidden/>
    <w:rsid w:val="004A5CB7"/>
    <w:rPr>
      <w:rFonts w:ascii="Segoe UI" w:eastAsiaTheme="minorEastAsia" w:hAnsi="Segoe UI"/>
      <w:sz w:val="20"/>
      <w:szCs w:val="20"/>
    </w:rPr>
  </w:style>
  <w:style w:type="paragraph" w:styleId="CommentSubject">
    <w:name w:val="annotation subject"/>
    <w:basedOn w:val="CommentText"/>
    <w:next w:val="CommentText"/>
    <w:link w:val="CommentSubjectChar"/>
    <w:uiPriority w:val="99"/>
    <w:semiHidden/>
    <w:unhideWhenUsed/>
    <w:rsid w:val="004A5CB7"/>
    <w:rPr>
      <w:b/>
      <w:bCs/>
    </w:rPr>
  </w:style>
  <w:style w:type="character" w:customStyle="1" w:styleId="CommentSubjectChar">
    <w:name w:val="Comment Subject Char"/>
    <w:basedOn w:val="CommentTextChar"/>
    <w:link w:val="CommentSubject"/>
    <w:uiPriority w:val="99"/>
    <w:semiHidden/>
    <w:rsid w:val="004A5CB7"/>
    <w:rPr>
      <w:rFonts w:ascii="Segoe UI" w:eastAsiaTheme="minorEastAsia" w:hAnsi="Segoe UI"/>
      <w:b/>
      <w:bCs/>
      <w:sz w:val="20"/>
      <w:szCs w:val="20"/>
    </w:rPr>
  </w:style>
  <w:style w:type="paragraph" w:styleId="BalloonText">
    <w:name w:val="Balloon Text"/>
    <w:basedOn w:val="Normal"/>
    <w:link w:val="BalloonTextChar"/>
    <w:uiPriority w:val="99"/>
    <w:semiHidden/>
    <w:unhideWhenUsed/>
    <w:rsid w:val="004A5CB7"/>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4A5CB7"/>
    <w:rPr>
      <w:rFonts w:ascii="Segoe UI" w:eastAsiaTheme="minorEastAsia" w:hAnsi="Segoe UI" w:cs="Segoe UI"/>
      <w:sz w:val="18"/>
      <w:szCs w:val="18"/>
    </w:rPr>
  </w:style>
  <w:style w:type="paragraph" w:styleId="NormalWeb">
    <w:name w:val="Normal (Web)"/>
    <w:basedOn w:val="Normal"/>
    <w:uiPriority w:val="99"/>
    <w:semiHidden/>
    <w:unhideWhenUsed/>
    <w:rsid w:val="00F109EC"/>
    <w:pPr>
      <w:spacing w:before="100" w:beforeAutospacing="1" w:after="100" w:afterAutospacing="1" w:line="240" w:lineRule="auto"/>
    </w:pPr>
    <w:rPr>
      <w:rFonts w:ascii="Times New Roman" w:hAnsi="Times New Roman" w:cs="Times New Roman"/>
      <w:sz w:val="24"/>
      <w:szCs w:val="24"/>
    </w:rPr>
  </w:style>
  <w:style w:type="paragraph" w:styleId="NoSpacing">
    <w:name w:val="No Spacing"/>
    <w:uiPriority w:val="1"/>
    <w:qFormat/>
    <w:rsid w:val="00ED1509"/>
    <w:pPr>
      <w:spacing w:after="0" w:line="240" w:lineRule="auto"/>
    </w:pPr>
  </w:style>
  <w:style w:type="paragraph" w:styleId="Title">
    <w:name w:val="Title"/>
    <w:basedOn w:val="Normal"/>
    <w:next w:val="Normal"/>
    <w:link w:val="TitleChar"/>
    <w:uiPriority w:val="10"/>
    <w:qFormat/>
    <w:rsid w:val="00ED15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1509"/>
    <w:rPr>
      <w:rFonts w:asciiTheme="majorHAnsi" w:eastAsiaTheme="majorEastAsia" w:hAnsiTheme="majorHAnsi" w:cstheme="majorBidi"/>
      <w:spacing w:val="-10"/>
      <w:kern w:val="28"/>
      <w:sz w:val="56"/>
      <w:szCs w:val="56"/>
    </w:rPr>
  </w:style>
  <w:style w:type="numbering" w:customStyle="1" w:styleId="NoList1">
    <w:name w:val="No List1"/>
    <w:next w:val="NoList"/>
    <w:uiPriority w:val="99"/>
    <w:semiHidden/>
    <w:unhideWhenUsed/>
    <w:rsid w:val="00ED1509"/>
  </w:style>
  <w:style w:type="paragraph" w:customStyle="1" w:styleId="msonormal0">
    <w:name w:val="msonormal"/>
    <w:basedOn w:val="Normal"/>
    <w:rsid w:val="00ED1509"/>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NoList2">
    <w:name w:val="No List2"/>
    <w:next w:val="NoList"/>
    <w:uiPriority w:val="99"/>
    <w:semiHidden/>
    <w:unhideWhenUsed/>
    <w:rsid w:val="00ED1509"/>
  </w:style>
  <w:style w:type="numbering" w:customStyle="1" w:styleId="NoList3">
    <w:name w:val="No List3"/>
    <w:next w:val="NoList"/>
    <w:uiPriority w:val="99"/>
    <w:semiHidden/>
    <w:unhideWhenUsed/>
    <w:rsid w:val="00ED1509"/>
  </w:style>
  <w:style w:type="numbering" w:customStyle="1" w:styleId="NoList4">
    <w:name w:val="No List4"/>
    <w:next w:val="NoList"/>
    <w:uiPriority w:val="99"/>
    <w:semiHidden/>
    <w:unhideWhenUsed/>
    <w:rsid w:val="00ED1509"/>
  </w:style>
  <w:style w:type="paragraph" w:customStyle="1" w:styleId="ParagraphText">
    <w:name w:val="Paragraph Text"/>
    <w:basedOn w:val="Normal"/>
    <w:link w:val="ParagraphTextChar"/>
    <w:qFormat/>
    <w:rsid w:val="00612B86"/>
    <w:rPr>
      <w:color w:val="323232"/>
      <w:sz w:val="20"/>
    </w:rPr>
  </w:style>
  <w:style w:type="character" w:customStyle="1" w:styleId="ParagraphTextChar">
    <w:name w:val="Paragraph Text Char"/>
    <w:basedOn w:val="DefaultParagraphFont"/>
    <w:link w:val="ParagraphText"/>
    <w:rsid w:val="00612B86"/>
    <w:rPr>
      <w:rFonts w:ascii="Segoe UI" w:hAnsi="Segoe UI"/>
      <w:color w:val="323232"/>
      <w:sz w:val="20"/>
    </w:rPr>
  </w:style>
  <w:style w:type="paragraph" w:styleId="TOC4">
    <w:name w:val="toc 4"/>
    <w:basedOn w:val="Normal"/>
    <w:next w:val="Normal"/>
    <w:autoRedefine/>
    <w:uiPriority w:val="39"/>
    <w:unhideWhenUsed/>
    <w:rsid w:val="00030877"/>
    <w:pPr>
      <w:spacing w:after="100"/>
      <w:ind w:left="660"/>
    </w:pPr>
  </w:style>
  <w:style w:type="paragraph" w:styleId="TOC5">
    <w:name w:val="toc 5"/>
    <w:basedOn w:val="Normal"/>
    <w:next w:val="Normal"/>
    <w:autoRedefine/>
    <w:uiPriority w:val="39"/>
    <w:unhideWhenUsed/>
    <w:rsid w:val="00030877"/>
    <w:pPr>
      <w:spacing w:after="100"/>
      <w:ind w:left="880"/>
    </w:pPr>
  </w:style>
  <w:style w:type="paragraph" w:styleId="TOC6">
    <w:name w:val="toc 6"/>
    <w:basedOn w:val="Normal"/>
    <w:next w:val="Normal"/>
    <w:autoRedefine/>
    <w:uiPriority w:val="39"/>
    <w:unhideWhenUsed/>
    <w:rsid w:val="00030877"/>
    <w:pPr>
      <w:spacing w:after="100"/>
      <w:ind w:left="1100"/>
    </w:pPr>
  </w:style>
  <w:style w:type="paragraph" w:styleId="TOC7">
    <w:name w:val="toc 7"/>
    <w:basedOn w:val="Normal"/>
    <w:next w:val="Normal"/>
    <w:autoRedefine/>
    <w:uiPriority w:val="39"/>
    <w:unhideWhenUsed/>
    <w:rsid w:val="00030877"/>
    <w:pPr>
      <w:spacing w:after="100"/>
      <w:ind w:left="1320"/>
    </w:pPr>
  </w:style>
  <w:style w:type="paragraph" w:styleId="TOC8">
    <w:name w:val="toc 8"/>
    <w:basedOn w:val="Normal"/>
    <w:next w:val="Normal"/>
    <w:autoRedefine/>
    <w:uiPriority w:val="39"/>
    <w:unhideWhenUsed/>
    <w:rsid w:val="00030877"/>
    <w:pPr>
      <w:spacing w:after="100"/>
      <w:ind w:left="1540"/>
    </w:pPr>
  </w:style>
  <w:style w:type="paragraph" w:styleId="TOC9">
    <w:name w:val="toc 9"/>
    <w:basedOn w:val="Normal"/>
    <w:next w:val="Normal"/>
    <w:autoRedefine/>
    <w:uiPriority w:val="39"/>
    <w:unhideWhenUsed/>
    <w:rsid w:val="00030877"/>
    <w:pPr>
      <w:spacing w:after="100"/>
      <w:ind w:left="1760"/>
    </w:pPr>
  </w:style>
  <w:style w:type="character" w:styleId="UnresolvedMention">
    <w:name w:val="Unresolved Mention"/>
    <w:basedOn w:val="DefaultParagraphFont"/>
    <w:uiPriority w:val="99"/>
    <w:semiHidden/>
    <w:unhideWhenUsed/>
    <w:rsid w:val="00030877"/>
    <w:rPr>
      <w:color w:val="605E5C"/>
      <w:shd w:val="clear" w:color="auto" w:fill="E1DFDD"/>
    </w:rPr>
  </w:style>
  <w:style w:type="paragraph" w:styleId="Revision">
    <w:name w:val="Revision"/>
    <w:hidden/>
    <w:uiPriority w:val="99"/>
    <w:semiHidden/>
    <w:rsid w:val="00D23951"/>
    <w:pPr>
      <w:spacing w:after="0" w:line="240" w:lineRule="auto"/>
    </w:pPr>
    <w:rPr>
      <w:rFonts w:ascii="Segoe UI" w:eastAsiaTheme="minorEastAsia" w:hAnsi="Segoe U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62163">
      <w:bodyDiv w:val="1"/>
      <w:marLeft w:val="0"/>
      <w:marRight w:val="0"/>
      <w:marTop w:val="0"/>
      <w:marBottom w:val="0"/>
      <w:divBdr>
        <w:top w:val="none" w:sz="0" w:space="0" w:color="auto"/>
        <w:left w:val="none" w:sz="0" w:space="0" w:color="auto"/>
        <w:bottom w:val="none" w:sz="0" w:space="0" w:color="auto"/>
        <w:right w:val="none" w:sz="0" w:space="0" w:color="auto"/>
      </w:divBdr>
    </w:div>
    <w:div w:id="1125729950">
      <w:bodyDiv w:val="1"/>
      <w:marLeft w:val="0"/>
      <w:marRight w:val="0"/>
      <w:marTop w:val="0"/>
      <w:marBottom w:val="0"/>
      <w:divBdr>
        <w:top w:val="none" w:sz="0" w:space="0" w:color="auto"/>
        <w:left w:val="none" w:sz="0" w:space="0" w:color="auto"/>
        <w:bottom w:val="none" w:sz="0" w:space="0" w:color="auto"/>
        <w:right w:val="none" w:sz="0" w:space="0" w:color="auto"/>
      </w:divBdr>
    </w:div>
    <w:div w:id="1148866064">
      <w:bodyDiv w:val="1"/>
      <w:marLeft w:val="0"/>
      <w:marRight w:val="0"/>
      <w:marTop w:val="0"/>
      <w:marBottom w:val="0"/>
      <w:divBdr>
        <w:top w:val="none" w:sz="0" w:space="0" w:color="auto"/>
        <w:left w:val="none" w:sz="0" w:space="0" w:color="auto"/>
        <w:bottom w:val="none" w:sz="0" w:space="0" w:color="auto"/>
        <w:right w:val="none" w:sz="0" w:space="0" w:color="auto"/>
      </w:divBdr>
    </w:div>
    <w:div w:id="1321690349">
      <w:bodyDiv w:val="1"/>
      <w:marLeft w:val="0"/>
      <w:marRight w:val="0"/>
      <w:marTop w:val="0"/>
      <w:marBottom w:val="0"/>
      <w:divBdr>
        <w:top w:val="none" w:sz="0" w:space="0" w:color="auto"/>
        <w:left w:val="none" w:sz="0" w:space="0" w:color="auto"/>
        <w:bottom w:val="none" w:sz="0" w:space="0" w:color="auto"/>
        <w:right w:val="none" w:sz="0" w:space="0" w:color="auto"/>
      </w:divBdr>
    </w:div>
    <w:div w:id="1488133862">
      <w:bodyDiv w:val="1"/>
      <w:marLeft w:val="0"/>
      <w:marRight w:val="0"/>
      <w:marTop w:val="0"/>
      <w:marBottom w:val="0"/>
      <w:divBdr>
        <w:top w:val="none" w:sz="0" w:space="0" w:color="auto"/>
        <w:left w:val="none" w:sz="0" w:space="0" w:color="auto"/>
        <w:bottom w:val="none" w:sz="0" w:space="0" w:color="auto"/>
        <w:right w:val="none" w:sz="0" w:space="0" w:color="auto"/>
      </w:divBdr>
    </w:div>
    <w:div w:id="1536306618">
      <w:bodyDiv w:val="1"/>
      <w:marLeft w:val="0"/>
      <w:marRight w:val="0"/>
      <w:marTop w:val="0"/>
      <w:marBottom w:val="0"/>
      <w:divBdr>
        <w:top w:val="none" w:sz="0" w:space="0" w:color="auto"/>
        <w:left w:val="none" w:sz="0" w:space="0" w:color="auto"/>
        <w:bottom w:val="none" w:sz="0" w:space="0" w:color="auto"/>
        <w:right w:val="none" w:sz="0" w:space="0" w:color="auto"/>
      </w:divBdr>
    </w:div>
    <w:div w:id="2023623486">
      <w:bodyDiv w:val="1"/>
      <w:marLeft w:val="0"/>
      <w:marRight w:val="0"/>
      <w:marTop w:val="0"/>
      <w:marBottom w:val="0"/>
      <w:divBdr>
        <w:top w:val="none" w:sz="0" w:space="0" w:color="auto"/>
        <w:left w:val="none" w:sz="0" w:space="0" w:color="auto"/>
        <w:bottom w:val="none" w:sz="0" w:space="0" w:color="auto"/>
        <w:right w:val="none" w:sz="0" w:space="0" w:color="auto"/>
      </w:divBdr>
    </w:div>
    <w:div w:id="204362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8.emf"/><Relationship Id="rId3" Type="http://schemas.openxmlformats.org/officeDocument/2006/relationships/customXml" Target="../customXml/item3.xml"/><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theme" Target="theme/theme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2.emf"/><Relationship Id="rId38" Type="http://schemas.openxmlformats.org/officeDocument/2006/relationships/image" Target="media/image17.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4.xml"/><Relationship Id="rId29" Type="http://schemas.openxmlformats.org/officeDocument/2006/relationships/image" Target="media/image8.emf"/><Relationship Id="rId41"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3.emf"/><Relationship Id="rId32" Type="http://schemas.openxmlformats.org/officeDocument/2006/relationships/image" Target="media/image11.png"/><Relationship Id="rId37" Type="http://schemas.openxmlformats.org/officeDocument/2006/relationships/image" Target="media/image16.emf"/><Relationship Id="rId40" Type="http://schemas.openxmlformats.org/officeDocument/2006/relationships/image" Target="media/image19.emf"/><Relationship Id="rId45" Type="http://schemas.microsoft.com/office/2011/relationships/people" Target="people.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2.png"/><Relationship Id="rId28" Type="http://schemas.openxmlformats.org/officeDocument/2006/relationships/image" Target="media/image7.emf"/><Relationship Id="rId36" Type="http://schemas.openxmlformats.org/officeDocument/2006/relationships/image" Target="media/image15.emf"/><Relationship Id="rId10" Type="http://schemas.openxmlformats.org/officeDocument/2006/relationships/webSettings" Target="webSettings.xml"/><Relationship Id="rId19" Type="http://schemas.openxmlformats.org/officeDocument/2006/relationships/footer" Target="footer4.xml"/><Relationship Id="rId31" Type="http://schemas.openxmlformats.org/officeDocument/2006/relationships/image" Target="media/image10.emf"/><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2.xml"/><Relationship Id="rId22" Type="http://schemas.openxmlformats.org/officeDocument/2006/relationships/image" Target="media/image1.png"/><Relationship Id="rId27" Type="http://schemas.openxmlformats.org/officeDocument/2006/relationships/image" Target="media/image6.emf"/><Relationship Id="rId30" Type="http://schemas.openxmlformats.org/officeDocument/2006/relationships/image" Target="media/image9.emf"/><Relationship Id="rId35" Type="http://schemas.openxmlformats.org/officeDocument/2006/relationships/image" Target="media/image14.png"/><Relationship Id="rId43"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lenitz\Documents\Custom%20Office%20Templates\SDMBaseTemplatev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B54EAFE9D4248879BD37D941E99821F"/>
        <w:category>
          <w:name w:val="General"/>
          <w:gallery w:val="placeholder"/>
        </w:category>
        <w:types>
          <w:type w:val="bbPlcHdr"/>
        </w:types>
        <w:behaviors>
          <w:behavior w:val="content"/>
        </w:behaviors>
        <w:guid w:val="{2D2B3946-A4A5-40E3-9A35-1ADF5735352B}"/>
      </w:docPartPr>
      <w:docPartBody>
        <w:p w:rsidR="00A15A05" w:rsidRDefault="008D77F4">
          <w:pPr>
            <w:pStyle w:val="8B54EAFE9D4248879BD37D941E99821F"/>
          </w:pPr>
          <w:r w:rsidRPr="00D37C32">
            <w:rPr>
              <w:rStyle w:val="PlaceholderText"/>
            </w:rPr>
            <w:t>Click here to enter text.</w:t>
          </w:r>
        </w:p>
      </w:docPartBody>
    </w:docPart>
    <w:docPart>
      <w:docPartPr>
        <w:name w:val="29262CD7EEEB4320A8DD816A86FB246C"/>
        <w:category>
          <w:name w:val="General"/>
          <w:gallery w:val="placeholder"/>
        </w:category>
        <w:types>
          <w:type w:val="bbPlcHdr"/>
        </w:types>
        <w:behaviors>
          <w:behavior w:val="content"/>
        </w:behaviors>
        <w:guid w:val="{E3150DE5-BC70-4FE0-BBDA-ED57CB25E3D9}"/>
      </w:docPartPr>
      <w:docPartBody>
        <w:p w:rsidR="00A15A05" w:rsidRDefault="008D77F4">
          <w:pPr>
            <w:pStyle w:val="29262CD7EEEB4320A8DD816A86FB246C"/>
          </w:pPr>
          <w:r w:rsidRPr="00D37C32">
            <w:rPr>
              <w:rStyle w:val="PlaceholderText"/>
            </w:rPr>
            <w:t>Choose an item.</w:t>
          </w:r>
        </w:p>
      </w:docPartBody>
    </w:docPart>
    <w:docPart>
      <w:docPartPr>
        <w:name w:val="BB456EF8F89B42239EC7B9DB74CCA60D"/>
        <w:category>
          <w:name w:val="General"/>
          <w:gallery w:val="placeholder"/>
        </w:category>
        <w:types>
          <w:type w:val="bbPlcHdr"/>
        </w:types>
        <w:behaviors>
          <w:behavior w:val="content"/>
        </w:behaviors>
        <w:guid w:val="{CE0FBC73-AD72-4B07-B0AF-DB711152D3D4}"/>
      </w:docPartPr>
      <w:docPartBody>
        <w:p w:rsidR="00A15A05" w:rsidRDefault="008D77F4">
          <w:pPr>
            <w:pStyle w:val="BB456EF8F89B42239EC7B9DB74CCA60D"/>
          </w:pPr>
          <w:r w:rsidRPr="006E04CD">
            <w:rPr>
              <w:rStyle w:val="PlaceholderText"/>
            </w:rPr>
            <w:t>Click here to enter text.</w:t>
          </w:r>
        </w:p>
      </w:docPartBody>
    </w:docPart>
    <w:docPart>
      <w:docPartPr>
        <w:name w:val="EF7077D263C742B1B5E369FCA08CE9F2"/>
        <w:category>
          <w:name w:val="General"/>
          <w:gallery w:val="placeholder"/>
        </w:category>
        <w:types>
          <w:type w:val="bbPlcHdr"/>
        </w:types>
        <w:behaviors>
          <w:behavior w:val="content"/>
        </w:behaviors>
        <w:guid w:val="{C47AA100-69F0-499A-859B-3DCD014DDAC8}"/>
      </w:docPartPr>
      <w:docPartBody>
        <w:p w:rsidR="00A15A05" w:rsidRDefault="008D77F4">
          <w:pPr>
            <w:pStyle w:val="EF7077D263C742B1B5E369FCA08CE9F2"/>
          </w:pPr>
          <w:r>
            <w:rPr>
              <w:rStyle w:val="Strong"/>
            </w:rPr>
            <w:t xml:space="preserve">     </w:t>
          </w:r>
        </w:p>
      </w:docPartBody>
    </w:docPart>
    <w:docPart>
      <w:docPartPr>
        <w:name w:val="14656CA529F74CC2A177CAADF583DEAE"/>
        <w:category>
          <w:name w:val="General"/>
          <w:gallery w:val="placeholder"/>
        </w:category>
        <w:types>
          <w:type w:val="bbPlcHdr"/>
        </w:types>
        <w:behaviors>
          <w:behavior w:val="content"/>
        </w:behaviors>
        <w:guid w:val="{4FCAAAD0-DA55-42F2-BA94-B813E1D1213E}"/>
      </w:docPartPr>
      <w:docPartBody>
        <w:p w:rsidR="00A15A05" w:rsidRDefault="008D77F4">
          <w:pPr>
            <w:pStyle w:val="14656CA529F74CC2A177CAADF583DEAE"/>
          </w:pPr>
          <w:r w:rsidRPr="006E04CD">
            <w:rPr>
              <w:rStyle w:val="PlaceholderText"/>
            </w:rPr>
            <w:t>Click here to enter text.</w:t>
          </w:r>
        </w:p>
      </w:docPartBody>
    </w:docPart>
    <w:docPart>
      <w:docPartPr>
        <w:name w:val="434ED9DBA2814195B97CB20631E2B832"/>
        <w:category>
          <w:name w:val="General"/>
          <w:gallery w:val="placeholder"/>
        </w:category>
        <w:types>
          <w:type w:val="bbPlcHdr"/>
        </w:types>
        <w:behaviors>
          <w:behavior w:val="content"/>
        </w:behaviors>
        <w:guid w:val="{2424C6D3-96EA-46EE-88AA-04944B68323F}"/>
      </w:docPartPr>
      <w:docPartBody>
        <w:p w:rsidR="00A15A05" w:rsidRDefault="008D77F4">
          <w:pPr>
            <w:pStyle w:val="434ED9DBA2814195B97CB20631E2B832"/>
          </w:pPr>
          <w:r w:rsidRPr="006E04CD">
            <w:rPr>
              <w:rStyle w:val="PlaceholderText"/>
            </w:rPr>
            <w:t>Click here to enter text.</w:t>
          </w:r>
        </w:p>
      </w:docPartBody>
    </w:docPart>
    <w:docPart>
      <w:docPartPr>
        <w:name w:val="C05A61DBC0BD4F2CBF09D79BE03EAF35"/>
        <w:category>
          <w:name w:val="General"/>
          <w:gallery w:val="placeholder"/>
        </w:category>
        <w:types>
          <w:type w:val="bbPlcHdr"/>
        </w:types>
        <w:behaviors>
          <w:behavior w:val="content"/>
        </w:behaviors>
        <w:guid w:val="{3A47ECAF-2B39-40D9-8857-34DDFE78FFB4}"/>
      </w:docPartPr>
      <w:docPartBody>
        <w:p w:rsidR="00A15A05" w:rsidRDefault="008D77F4">
          <w:pPr>
            <w:pStyle w:val="C05A61DBC0BD4F2CBF09D79BE03EAF35"/>
          </w:pPr>
          <w:r>
            <w:rPr>
              <w:rStyle w:val="Strong"/>
            </w:rPr>
            <w:t xml:space="preserve">     </w:t>
          </w:r>
        </w:p>
      </w:docPartBody>
    </w:docPart>
    <w:docPart>
      <w:docPartPr>
        <w:name w:val="622C3C33315347798CBBE457FB5B5255"/>
        <w:category>
          <w:name w:val="General"/>
          <w:gallery w:val="placeholder"/>
        </w:category>
        <w:types>
          <w:type w:val="bbPlcHdr"/>
        </w:types>
        <w:behaviors>
          <w:behavior w:val="content"/>
        </w:behaviors>
        <w:guid w:val="{D94AD75D-10F2-4CC7-89E4-36CAF8678B49}"/>
      </w:docPartPr>
      <w:docPartBody>
        <w:p w:rsidR="00A15A05" w:rsidRDefault="008D77F4">
          <w:pPr>
            <w:pStyle w:val="622C3C33315347798CBBE457FB5B5255"/>
          </w:pPr>
          <w:r w:rsidRPr="006E04CD">
            <w:rPr>
              <w:rStyle w:val="PlaceholderText"/>
            </w:rPr>
            <w:t>Click here to enter text.</w:t>
          </w:r>
        </w:p>
      </w:docPartBody>
    </w:docPart>
    <w:docPart>
      <w:docPartPr>
        <w:name w:val="BA1A72E84A3141648D584CF58CA1895C"/>
        <w:category>
          <w:name w:val="General"/>
          <w:gallery w:val="placeholder"/>
        </w:category>
        <w:types>
          <w:type w:val="bbPlcHdr"/>
        </w:types>
        <w:behaviors>
          <w:behavior w:val="content"/>
        </w:behaviors>
        <w:guid w:val="{260923BD-2BB3-4A6B-A374-CC17D6F6A2E4}"/>
      </w:docPartPr>
      <w:docPartBody>
        <w:p w:rsidR="00BC0E89" w:rsidRDefault="008D77F4">
          <w:pPr>
            <w:pStyle w:val="BA1A72E84A3141648D584CF58CA1895C"/>
          </w:pPr>
          <w:r w:rsidRPr="00D37C32">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w:altName w:val="Calibri"/>
    <w:charset w:val="00"/>
    <w:family w:val="swiss"/>
    <w:pitch w:val="variable"/>
    <w:sig w:usb0="A00002AF" w:usb1="4000205B"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rmala UI Semilight">
    <w:panose1 w:val="020B0402040204020203"/>
    <w:charset w:val="00"/>
    <w:family w:val="swiss"/>
    <w:pitch w:val="variable"/>
    <w:sig w:usb0="80FF8023" w:usb1="0000004A" w:usb2="00000200" w:usb3="00000000" w:csb0="00000001"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7F4"/>
    <w:rsid w:val="00112A9D"/>
    <w:rsid w:val="00201875"/>
    <w:rsid w:val="00231219"/>
    <w:rsid w:val="00307DF5"/>
    <w:rsid w:val="0043101B"/>
    <w:rsid w:val="0047615E"/>
    <w:rsid w:val="00507809"/>
    <w:rsid w:val="005A3490"/>
    <w:rsid w:val="005D6D0C"/>
    <w:rsid w:val="00680D07"/>
    <w:rsid w:val="007A5E16"/>
    <w:rsid w:val="007B6A33"/>
    <w:rsid w:val="008A3A15"/>
    <w:rsid w:val="008C131B"/>
    <w:rsid w:val="008D77F4"/>
    <w:rsid w:val="00945944"/>
    <w:rsid w:val="009503B1"/>
    <w:rsid w:val="00A15A05"/>
    <w:rsid w:val="00A433BE"/>
    <w:rsid w:val="00BC0E89"/>
    <w:rsid w:val="00BF6A0E"/>
    <w:rsid w:val="00C10692"/>
    <w:rsid w:val="00C74662"/>
    <w:rsid w:val="00D86230"/>
    <w:rsid w:val="00E052F6"/>
    <w:rsid w:val="00E12D9F"/>
    <w:rsid w:val="00E77C8B"/>
    <w:rsid w:val="00EF2913"/>
    <w:rsid w:val="00F20521"/>
    <w:rsid w:val="00F83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52F6"/>
    <w:rPr>
      <w:color w:val="808080"/>
    </w:rPr>
  </w:style>
  <w:style w:type="paragraph" w:customStyle="1" w:styleId="8B54EAFE9D4248879BD37D941E99821F">
    <w:name w:val="8B54EAFE9D4248879BD37D941E99821F"/>
  </w:style>
  <w:style w:type="paragraph" w:customStyle="1" w:styleId="712D1C17E7C146D9885840721B6F23AF">
    <w:name w:val="712D1C17E7C146D9885840721B6F23AF"/>
  </w:style>
  <w:style w:type="paragraph" w:customStyle="1" w:styleId="29262CD7EEEB4320A8DD816A86FB246C">
    <w:name w:val="29262CD7EEEB4320A8DD816A86FB246C"/>
  </w:style>
  <w:style w:type="character" w:styleId="Strong">
    <w:name w:val="Strong"/>
    <w:basedOn w:val="DefaultParagraphFont"/>
    <w:uiPriority w:val="22"/>
    <w:qFormat/>
    <w:rPr>
      <w:b/>
      <w:bCs/>
    </w:rPr>
  </w:style>
  <w:style w:type="paragraph" w:customStyle="1" w:styleId="3194B1A007F04346BCDC3DF766A053BE">
    <w:name w:val="3194B1A007F04346BCDC3DF766A053BE"/>
  </w:style>
  <w:style w:type="paragraph" w:customStyle="1" w:styleId="C51FE2DFDE6B43EF8FBFACE9CA69A985">
    <w:name w:val="C51FE2DFDE6B43EF8FBFACE9CA69A985"/>
  </w:style>
  <w:style w:type="paragraph" w:customStyle="1" w:styleId="BB456EF8F89B42239EC7B9DB74CCA60D">
    <w:name w:val="BB456EF8F89B42239EC7B9DB74CCA60D"/>
  </w:style>
  <w:style w:type="paragraph" w:customStyle="1" w:styleId="EF7077D263C742B1B5E369FCA08CE9F2">
    <w:name w:val="EF7077D263C742B1B5E369FCA08CE9F2"/>
  </w:style>
  <w:style w:type="paragraph" w:customStyle="1" w:styleId="14656CA529F74CC2A177CAADF583DEAE">
    <w:name w:val="14656CA529F74CC2A177CAADF583DEAE"/>
  </w:style>
  <w:style w:type="paragraph" w:customStyle="1" w:styleId="434ED9DBA2814195B97CB20631E2B832">
    <w:name w:val="434ED9DBA2814195B97CB20631E2B832"/>
  </w:style>
  <w:style w:type="paragraph" w:customStyle="1" w:styleId="C05A61DBC0BD4F2CBF09D79BE03EAF35">
    <w:name w:val="C05A61DBC0BD4F2CBF09D79BE03EAF35"/>
  </w:style>
  <w:style w:type="paragraph" w:customStyle="1" w:styleId="622C3C33315347798CBBE457FB5B5255">
    <w:name w:val="622C3C33315347798CBBE457FB5B5255"/>
  </w:style>
  <w:style w:type="paragraph" w:customStyle="1" w:styleId="236BD5F60C434445809A265A2BCEA1C7">
    <w:name w:val="236BD5F60C434445809A265A2BCEA1C7"/>
    <w:rsid w:val="00E052F6"/>
    <w:pPr>
      <w:spacing w:after="0" w:line="240" w:lineRule="auto"/>
    </w:pPr>
    <w:rPr>
      <w:sz w:val="24"/>
      <w:szCs w:val="24"/>
    </w:rPr>
  </w:style>
  <w:style w:type="paragraph" w:customStyle="1" w:styleId="3CC476EFCFD0CE46A136F4DBD89B7270">
    <w:name w:val="3CC476EFCFD0CE46A136F4DBD89B7270"/>
    <w:rsid w:val="00E052F6"/>
    <w:pPr>
      <w:spacing w:after="0" w:line="240" w:lineRule="auto"/>
    </w:pPr>
    <w:rPr>
      <w:sz w:val="24"/>
      <w:szCs w:val="24"/>
    </w:rPr>
  </w:style>
  <w:style w:type="paragraph" w:customStyle="1" w:styleId="BA1A72E84A3141648D584CF58CA1895C">
    <w:name w:val="BA1A72E84A3141648D584CF58CA189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root>
  <status>Draft</status>
  <customer>&lt;?xml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pkg:name="/word/_rels/document.xml.rels" pkg:contentType="application/vnd.openxmlformats-package.relationships+xml" pkg:padding="256"&gt;&lt;pkg:xmlData&gt;&lt;Relationships xmlns="http://schemas.openxmlformats.org/package/2006/relationships"&gt;&lt;Relationship Id="rId3" Type="http://schemas.microsoft.com/office/2011/relationships/people" Target="people.xml"/&gt;&lt;Relationship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w:rsidRDefault="009C3C5F"&gt;&lt;w:sdt&gt;&lt;w:sdtPr&gt;&lt;w:rPr&gt;&lt;w:lang w:eastAsia="en-AU"/&gt;&lt;/w:rPr&gt;&lt;w:alias w:val="Customer"/&gt;&lt;w:tag w:val="Customer"/&gt;&lt;w:id w:val="-707030904"/&gt;&lt;/w:sdtPr&gt;&lt;w:sdtContent&gt;&lt;w:r&gt;&lt;w:rPr&gt;&lt;w:b/&gt;&lt;w:lang w:eastAsia="en-AU"/&gt;&lt;/w:rPr&gt;&lt;w:t xml:space="preserve"&gt;Office of &lt;/w:t&gt;&lt;/w:r&gt;&lt;w:del w:id="0" w:author="Donovan Goode" w:date="2019-05-15T15:59:00Z"&gt;&lt;w:r w:rsidDel="009C3C5F"&gt;&lt;w:rPr&gt;&lt;w:b/&gt;&lt;w:lang w:eastAsia="en-AU"/&gt;&lt;/w:rPr&gt;&lt;w:delText&gt;Personnel Management&lt;/w:delText&gt;&lt;/w:r&gt;&lt;/w:del&gt;&lt;w:ins w:id="1" w:author="Donovan Goode" w:date="2019-05-15T15:59:00Z"&gt;&lt;w:r&gt;&lt;w:rPr&gt;&lt;w:b/&gt;&lt;w:lang w:eastAsia="en-AU"/&gt;&lt;/w:rPr&gt;&lt;w:t&gt;ORA&lt;/w:t&gt;&lt;/w:r&gt;&lt;/w:ins&gt;&lt;/w:sdtContent&gt;&lt;/w:sdt&gt;&lt;/w:p&gt;&lt;w:sectPr w:rsidR="00000000"&gt;&lt;w:pgSz w:w="12240" w:h="15840"/&gt;&lt;w:pgMar w:top="1440" w:right="1440" w:bottom="1440" w:left="1440" w:header="720" w:footer="720" w:gutter="0"/&gt;&lt;w:cols w:space="720"/&gt;&lt;/w:sectPr&gt;&lt;/w:body&gt;&lt;/w:document&gt;&lt;/pkg:xmlData&gt;&lt;/pkg:part&gt;&lt;pkg:part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w:val="00CA214B"/&gt;&lt;/w:style&gt;&lt;w:style w:type="paragraph" w:styleId="Heading1"&gt;&lt;w:name w:val="heading 1"/&gt;&lt;w:basedOn w:val="Normal"/&gt;&lt;w:next w:val="Normal"/&gt;&lt;w:link w:val="Heading1Char"/&gt;&lt;w:uiPriority w:val="9"/&gt;&lt;w:qFormat/&gt;&lt;w:rsid w:val="00747A9C"/&gt;&lt;w:pPr&gt;&lt;w:keepNext/&gt;&lt;w:keepLines/&gt;&lt;w:pageBreakBefore/&gt;&lt;w:tabs&gt;&lt;w:tab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w:val="9"/&gt;&lt;w:unhideWhenUsed/&gt;&lt;w:qFormat/&gt;&lt;w:rsid w:val="00747A9C"/&gt;&lt;w:pPr&gt;&lt;w:pageBreakBefore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w:val="9"/&gt;&lt;w:unhideWhenUsed/&gt;&lt;w:qFormat/&gt;&lt;w:rsid w:val="00747A9C"/&gt;&lt;w:pPr&gt;&lt;w:outlineLvl w:val="2"/&gt;&lt;/w:pPr&gt;&lt;w:rPr&gt;&lt;w:sz w:val="28"/&gt;&lt;w:szCs w:val="24"/&gt;&lt;/w:rPr&gt;&lt;/w:style&gt;&lt;w:style w:type="paragraph" w:styleId="Heading4"&gt;&lt;w:name w:val="heading 4"/&gt;&lt;w:basedOn w:val="Heading3"/&gt;&lt;w:next w:val="Normal"/&gt;&lt;w:link w:val="Heading4Char"/&gt;&lt;w:uiPriority w:val="9"/&gt;&lt;w:unhideWhenUsed/&gt;&lt;w:qFormat/&gt;&lt;w:rsid w:val="00747A9C"/&gt;&lt;w:pPr&gt;&lt;w:spacing w:before="240"/&gt;&lt;w:outlineLvl w:val="3"/&gt;&lt;/w:pPr&gt;&lt;w:rPr&gt;&lt;w:iCs/&gt;&lt;w:sz w:val="24"/&gt;&lt;/w:rPr&gt;&lt;/w:style&gt;&lt;w:style w:type="paragraph" w:styleId="Heading5"&gt;&lt;w:name w:val="heading 5"/&gt;&lt;w:basedOn w:val="Heading4"/&gt;&lt;w:next w:val="Normal"/&gt;&lt;w:link w:val="Heading5Char"/&gt;&lt;w:uiPriority w:val="9"/&gt;&lt;w:unhideWhenUsed/&gt;&lt;w:qFormat/&gt;&lt;w:rsid w:val="00747A9C"/&gt;&lt;w:pPr&gt;&lt;w:outlineLvl w:val="4"/&gt;&lt;/w:pPr&gt;&lt;w:rPr&gt;&lt;w:rFonts w:eastAsiaTheme="minorHAnsi"/&gt;&lt;/w:rPr&gt;&lt;/w:style&gt;&lt;w:style w:type="paragraph" w:styleId="Heading6"&gt;&lt;w:name w:val="heading 6"/&gt;&lt;w:basedOn w:val="Normal"/&gt;&lt;w:next w:val="Normal"/&gt;&lt;w:link w:val="Heading6Char"/&gt;&lt;w:uiPriority w:val="9"/&gt;&lt;w:semiHidden/&gt;&lt;w:qFormat/&gt;&lt;w:rsid w:val="00747A9C"/&gt;&lt;w:pPr&gt;&lt;w:keepNext/&gt;&lt;w:keepLines/&gt;&lt;w:numPr&gt;&lt;w:ilvl w:val="5"/&gt;&lt;w:numId w:val="8"/&gt;&lt;/w:numPr&gt;&lt;w:spacing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w:val="00747A9C"/&gt;&lt;w:pPr&gt;&lt;w:keepNext/&gt;&lt;w:keepLines/&gt;&lt;w:numPr&gt;&lt;w:ilvl w:val="6"/&gt;&lt;w:numId w:val="8"/&gt;&lt;/w:numPr&gt;&lt;w:spacing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w:val="00747A9C"/&gt;&lt;w:pPr&gt;&lt;w:keepNext/&gt;&lt;w:keepLines/&gt;&lt;w:numPr&gt;&lt;w:ilvl w:val="7"/&gt;&lt;w:numId w:val="8"/&gt;&lt;/w:numPr&gt;&lt;w:spacing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w:val="00747A9C"/&gt;&lt;w:pPr&gt;&lt;w:keepNext/&gt;&lt;w:keepLines/&gt;&lt;w:numPr&gt;&lt;w:ilvl w:val="8"/&gt;&lt;w:numId w:val="8"/&gt;&lt;/w:numPr&gt;&lt;w:spacing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w:val="9"/&gt;&lt;w:rsid w:val="00747A9C"/&gt;&lt;w:rPr&gt;&lt;w:rFonts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w:val="00747A9C"/&gt;&lt;w:pPr&gt;&lt;w:tabs&gt;&lt;w:tab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w:val="00747A9C"/&gt;&lt;w:rPr&gt;&lt;w:rFonts w:ascii="Segoe UI" w:hAnsi="Segoe UI"/&gt;&lt;w:color w:val="0563C1" w:themeColor="hyperlink"/&gt;&lt;w:u w:val="single"/&gt;&lt;/w:rPr&gt;&lt;/w:style&gt;&lt;w:style w:type="paragraph" w:customStyle="1" w:styleId="Bullet1"&gt;&lt;w:name w:val="Bullet1"/&gt;&lt;w:basedOn w:val="ListBullet"/&gt;&lt;w:uiPriority w:val="99"/&gt;&lt;w:rsid w:val="00747A9C"/&gt;&lt;w:pPr&gt;&lt;w:numPr&gt;&lt;w:numId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w:val="00747A9C"/&gt;&lt;w:pPr&gt;&lt;w:tabs&gt;&lt;w:tab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w:val="00747A9C"/&gt;&lt;w:rPr&gt;&lt;w:rFonts w:ascii="Segoe UI" w:eastAsiaTheme="minorEastAsia" w:hAnsi="Segoe UI"/&gt;&lt;w:sz w:val="16"/&gt;&lt;/w:rPr&gt;&lt;/w:style&gt;&lt;w:style w:type="paragraph" w:styleId="Footer"&gt;&lt;w:name w:val="footer"/&gt;&lt;w:basedOn w:val="Normal"/&gt;&lt;w:link w:val="FooterChar"/&gt;&lt;w:uiPriority w:val="99"/&gt;&lt;w:unhideWhenUsed/&gt;&lt;w:rsid w:val="00747A9C"/&gt;&lt;w:pPr&gt;&lt;w:tabs&gt;&lt;w:tab w:val="center" w:pos="4680"/&gt;&lt;w:tab w:val="right" w:pos="9360"/&gt;&lt;/w:tabs&gt;&lt;w:spacing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w:val="00747A9C"/&gt;&lt;w:rPr&gt;&lt;w:rFonts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w:val="00747A9C"/&gt;&lt;w:pPr&gt;&lt;w:keepNext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w:val="00747A9C"/&gt;&lt;w:rPr&gt;&lt;w:rFonts w:ascii="Segoe UI" w:hAnsi="Segoe UI"/&gt;&lt;w:sz w:val="20"/&gt;&lt;/w:rPr&gt;&lt;/w:style&gt;&lt;w:style w:type="table" w:styleId="TableGrid"&gt;&lt;w:name w:val="Table Grid"/&gt;&lt;w:aliases w:val="Tabla Microsoft Servicios"/&gt;&lt;w:basedOn w:val="TableNormal"/&gt;&lt;w:uiPriority w:val="39"/&gt;&lt;w:rsid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w:ascii="Nirmala UI Semilight" w:hAnsi="Nirmala UI Semilight"/&gt;&lt;w:color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w:val="00747A9C"/&gt;&lt;w:pPr&gt;&lt;w:spacing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w:val="00747A9C"/&gt;&lt;w:pPr&gt;&lt;w:spacing w:after="600"/&gt;&lt;w:ind w:left="-720"/&gt;&lt;/w:pPr&gt;&lt;w:rPr&gt;&lt;w:color w:val="008AC8"/&gt;&lt;w:sz w:val="36"/&gt;&lt;/w:rPr&gt;&lt;/w:style&gt;&lt;w:style w:type="paragraph" w:customStyle="1" w:styleId="CoverHeading2"&gt;&lt;w:name w:val="Cover Heading 2"/&gt;&lt;w:basedOn w:val="Normal"/&gt;&lt;w:uiPriority w:val="99"/&gt;&lt;w:rsid w:val="00747A9C"/&gt;&lt;w:pPr&gt;&lt;w:spacing w:before="360"/&gt;&lt;w:ind w:left="-357"/&gt;&lt;/w:pPr&gt;&lt;w:rPr&gt;&lt;w:bCs/&gt;&lt;w:color w:val="008AC8"/&gt;&lt;w:sz w:val="28"/&gt;&lt;w:szCs w:val="28"/&gt;&lt;/w:rPr&gt;&lt;/w:style&gt;&lt;w:style w:type="character" w:styleId="Emphasis"&gt;&lt;w:name w:val="Emphasis"/&gt;&lt;w:basedOn w:val="IntenseEmphasis"/&gt;&lt;w:uiPriority w:val="20"/&gt;&lt;w:qFormat/&gt;&lt;w:rsid w:val="00747A9C"/&gt;&lt;w:rPr&gt;&lt;w:rFonts w:ascii="Segoe UI" w:hAnsi="Segoe UI"/&gt;&lt;w:b w:val="0"/&gt;&lt;w:bCs/&gt;&lt;w:i/&gt;&lt;w:iCs/&gt;&lt;w:color w:val="auto"/&gt;&lt;w:sz w:val="22"/&gt;&lt;/w:rPr&gt;&lt;/w:style&gt;&lt;w:style w:type="paragraph" w:customStyle="1" w:styleId="VisibleGuidance"&gt;&lt;w:name w:val="Visible Guidance"/&gt;&lt;w:basedOn w:val="Normal"/&gt;&lt;w:next w:val="Normal"/&gt;&lt;w:uiPriority w:val="99"/&gt;&lt;w:rsid w:val="00747A9C"/&gt;&lt;w:pPr&gt;&lt;w:shd w:val="clear" w:color="auto" w:fill="F2F2F2"/&gt;&lt;/w:pPr&gt;&lt;w:rPr&gt;&lt;w:color w:val="FF0066"/&gt;&lt;/w:rPr&gt;&lt;/w:style&gt;&lt;w:style w:type="character" w:styleId="Strong"&gt;&lt;w:name w:val="Strong"/&gt;&lt;w:basedOn w:val="DefaultParagraphFont"/&gt;&lt;w:uiPriority w:val="22"/&gt;&lt;w:qFormat/&gt;&lt;w:rsid w:val="00747A9C"/&gt;&lt;w:rPr&gt;&lt;w:b/&gt;&lt;w:bCs/&gt;&lt;/w:rPr&gt;&lt;/w:style&gt;&lt;w:style w:type="paragraph" w:styleId="ListParagraph"&gt;&lt;w:name w:val="List Paragraph"/&gt;&lt;w:aliases w:val="Bullet Number,List Paragraph1,lp1,lp11,List Paragraph11,Bullet 1,Use Case List Paragraph"/&gt;&lt;w:basedOn w:val="Normal"/&gt;&lt;w:link w:val="ListParagraphChar"/&gt;&lt;w:uiPriority w:val="34"/&gt;&lt;w:qFormat/&gt;&lt;w:rsid w:val="00747A9C"/&gt;&lt;w:pPr&gt;&lt;w:numPr&gt;&lt;w:numId w:val="6"/&gt;&lt;/w:numPr&gt;&lt;w:contextualSpacing/&gt;&lt;/w:pPr&gt;&lt;/w:style&gt;&lt;w:style w:type="paragraph" w:styleId="TOCHeading"&gt;&lt;w:name w:val="TOC Heading"/&gt;&lt;w:basedOn w:val="Heading1"/&gt;&lt;w:next w:val="Normal"/&gt;&lt;w:uiPriority w:val="39"/&gt;&lt;w:qFormat/&gt;&lt;w:rsid w:val="00747A9C"/&gt;&lt;w:pPr&gt;&lt;w:spacing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w:val="00747A9C"/&gt;&lt;w:rPr&gt;&lt;w:i/&gt;&lt;w:iCs/&gt;&lt;w:color w:val="5B9BD5" w:themeColor="accent1"/&gt;&lt;/w:rPr&gt;&lt;/w:style&gt;&lt;w:style w:type="paragraph" w:styleId="Caption"&gt;&lt;w:name w:val="caption"/&gt;&lt;w:basedOn w:val="Normal"/&gt;&lt;w:next w:val="Normal"/&gt;&lt;w:uiPriority w:val="99"/&gt;&lt;w:unhideWhenUsed/&gt;&lt;w:rsid w:val="00747A9C"/&gt;&lt;w:pPr&gt;&lt;w:spacing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w:val="9"/&gt;&lt;w:rsid w:val="00747A9C"/&gt;&lt;w:rPr&gt;&lt;w:rFonts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w:val="00747A9C"/&gt;&lt;w:pPr&gt;&lt;w:keepNext/&gt;&lt;w:keepLines/&gt;&lt;w:pageBreakBefore/&gt;&lt;w:numPr&gt;&lt;w:numId w:val="9"/&gt;&lt;/w:numPr&gt;&lt;w:tabs&gt;&lt;w:tab w:val="left" w:pos="1440"/&gt;&lt;/w:tabs&gt;&lt;w:spacing w:before="360" w:after="360" w:line="600" w:lineRule="exact"/&gt;&lt;w:outlineLvl w:val="0"/&gt;&lt;/w:pPr&gt;&lt;w:rPr&gt;&lt;w:color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Char"/&gt;&lt;w:basedOn w:val="DefaultParagraphFont"/&gt;&lt;w:link w:val="ListParagraph"/&gt;&lt;w:uiPriority w:val="34"/&gt;&lt;w:locked/&gt;&lt;w:rsid w:val="00747A9C"/&gt;&lt;w:rPr&gt;&lt;w:rFonts w:ascii="Segoe UI" w:eastAsiaTheme="minorEastAsia" w:hAnsi="Segoe UI"/&gt;&lt;/w:rPr&gt;&lt;/w:style&gt;&lt;w:style w:type="paragraph" w:styleId="ListBullet"&gt;&lt;w:name w:val="List Bullet"/&gt;&lt;w:basedOn w:val="Normal"/&gt;&lt;w:uiPriority w:val="4"/&gt;&lt;w:qFormat/&gt;&lt;w:rsid w:val="00747A9C"/&gt;&lt;w:pPr&gt;&lt;w:numPr&gt;&lt;w:numId w:val="4"/&gt;&lt;/w:numPr&gt;&lt;w:spacing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w:val="00747A9C"/&gt;&lt;w:pPr&gt;&lt;w:pageBreakBefore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w:val="00747A9C"/&gt;&lt;w:pPr&gt;&lt;w:numPr&gt;&lt;w:ilvl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w:val="99"/&gt;&lt;w:unhideWhenUsed/&gt;&lt;w:rsid w:val="00747A9C"/&gt;&lt;w:pPr&gt;&lt;w:numPr&gt;&lt;w:ilvl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w:val="99"/&gt;&lt;w:semiHidden/&gt;&lt;w:rsid w:val="00747A9C"/&gt;&lt;w:pPr&gt;&lt;w:framePr w:wrap="around" w:vAnchor="text" w:hAnchor="text" w:y="1"/&gt;&lt;w:numPr&gt;&lt;w:ilvl w:val="0"/&gt;&lt;w:numId w:val="10"/&gt;&lt;/w:numPr&gt;&lt;w:tabs&gt;&lt;w:tab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w:val="00747A9C"/&gt;&lt;w:pPr&gt;&lt;w:numPr&gt;&lt;w:numId w:val="2"/&gt;&lt;/w:numPr&gt;&lt;w:spacing w:line="240" w:lineRule="auto"/&gt;&lt;w:ind w:left="288" w:hanging="288"/&gt;&lt;w:contextualSpacing/&gt;&lt;/w:pPr&gt;&lt;w:rPr&gt;&lt;w:sz w:val="18"/&gt;&lt;w:szCs w:val="16"/&gt;&lt;/w:rPr&gt;&lt;/w:style&gt;&lt;w:style w:type="paragraph" w:customStyle="1" w:styleId="CodeBlock"&gt;&lt;w:name w:val="Code Block"/&gt;&lt;w:basedOn w:val="Normal"/&gt;&lt;w:uiPriority w:val="99"/&gt;&lt;w:qFormat/&gt;&lt;w:rsid w:val="00747A9C"/&gt;&lt;w:pPr&gt;&lt;w:keepNext/&gt;&lt;w:pBdr&gt;&lt;w:top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w:val="00747A9C"/&gt;&lt;w:pPr&gt;&lt;w:numPr&gt;&lt;w:numId w:val="7"/&gt;&lt;/w:numPr&gt;&lt;w:spacing w:after="200"/&gt;&lt;w:contextualSpacing/&gt;&lt;/w:pPr&gt;&lt;w:rPr&gt;&lt;w:rFonts w:eastAsia="Arial" w:cs="Arial"/&gt;&lt;w:lang w:eastAsia="ja-JP"/&gt;&lt;/w:rPr&gt;&lt;/w:style&gt;&lt;w:style w:type="paragraph" w:customStyle="1" w:styleId="Note"&gt;&lt;w:name w:val="Note"/&gt;&lt;w:basedOn w:val="Normal"/&gt;&lt;w:uiPriority w:val="99"/&gt;&lt;w:qFormat/&gt;&lt;w:rsid w:val="00747A9C"/&gt;&lt;w:pPr&gt;&lt;w:pBdr&gt;&lt;w:left w:val="single" w:sz="18" w:space="6" w:color="008AC8"/&gt;&lt;/w:pBdr&gt;&lt;w:spacing w:after="200"/&gt;&lt;w:ind w:left="720"/&gt;&lt;/w:pPr&gt;&lt;w:rPr&gt;&lt;w:szCs w:val="18"/&gt;&lt;/w:rPr&gt;&lt;/w:style&gt;&lt;w:style w:type="paragraph" w:customStyle="1" w:styleId="NoteTitle"&gt;&lt;w:name w:val="Note Title"/&gt;&lt;w:basedOn w:val="Note"/&gt;&lt;w:next w:val="Note"/&gt;&lt;w:uiPriority w:val="99"/&gt;&lt;w:qFormat/&gt;&lt;w:rsid w:val="00747A9C"/&gt;&lt;w:pPr&gt;&lt;w:keepNext/&gt;&lt;w:spacing w:before="240" w:after="240" w:line="240" w:lineRule="auto"/&gt;&lt;/w:pPr&gt;&lt;w:rPr&gt;&lt;w:bCs/&gt;&lt;w:color w:val="008AC8"/&gt;&lt;w:sz w:val="24"/&gt;&lt;/w:rPr&gt;&lt;/w:style&gt;&lt;w:style w:type="numbering" w:customStyle="1" w:styleId="Checklist"&gt;&lt;w:name w:val="Checklist"/&gt;&lt;w:basedOn w:val="NoList"/&gt;&lt;w:rsid w:val="00747A9C"/&gt;&lt;w:pPr&gt;&lt;w:numPr&gt;&lt;w:numId w:val="3"/&gt;&lt;/w:numPr&gt;&lt;/w:pPr&gt;&lt;/w:style&gt;&lt;w:style w:type="paragraph" w:customStyle="1" w:styleId="TableText"&gt;&lt;w:name w:val="Table Text"/&gt;&lt;w:basedOn w:val="Normal"/&gt;&lt;w:uiPriority w:val="99"/&gt;&lt;w:qFormat/&gt;&lt;w:rsid w:val="00747A9C"/&gt;&lt;w:pPr&gt;&lt;w:spacing w:line="240" w:lineRule="auto"/&gt;&lt;/w:pPr&gt;&lt;w:rPr&gt;&lt;w:sz w:val="18"/&gt;&lt;/w:rPr&gt;&lt;/w:style&gt;&lt;w:style w:type="paragraph" w:customStyle="1" w:styleId="CommandLine"&gt;&lt;w:name w:val="Command Line"/&gt;&lt;w:basedOn w:val="Normal"/&gt;&lt;w:uiPriority w:val="99"/&gt;&lt;w:rsid w:val="00747A9C"/&gt;&lt;w:pPr&gt;&lt;w:shd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w:hAnsi="Consolas" w:cs="Consolas"/&gt;&lt;w:sz w:val="20"/&gt;&lt;w:szCs w:val="23"/&gt;&lt;/w:rPr&gt;&lt;/w:style&gt;&lt;w:style w:type="numbering" w:customStyle="1" w:styleId="Style1"&gt;&lt;w:name w:val="Style1"/&gt;&lt;w:uiPriority w:val="99"/&gt;&lt;w:rsid w:val="00747A9C"/&gt;&lt;w:pPr&gt;&lt;w:numPr&gt;&lt;w:numId w:val="4"/&gt;&lt;/w:numPr&gt;&lt;/w:pPr&gt;&lt;/w:style&gt;&lt;w:style w:type="numbering" w:customStyle="1" w:styleId="NumberedList"&gt;&lt;w:name w:val="Numbered List"/&gt;&lt;w:rsid w:val="00747A9C"/&gt;&lt;w:pPr&gt;&lt;w:numPr&gt;&lt;w:numId w:val="5"/&gt;&lt;/w:numPr&gt;&lt;/w:pPr&gt;&lt;/w:style&gt;&lt;w:style w:type="paragraph" w:styleId="TOC2"&gt;&lt;w:name w:val="toc 2"/&gt;&lt;w:basedOn w:val="Normal"/&gt;&lt;w:next w:val="Normal"/&gt;&lt;w:autoRedefine/&gt;&lt;w:uiPriority w:val="39"/&gt;&lt;w:unhideWhenUsed/&gt;&lt;w:rsid w:val="00747A9C"/&gt;&lt;w:pPr&gt;&lt;w:tabs&gt;&lt;w:tab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w:val="00747A9C"/&gt;&lt;w:pPr&gt;&lt;w:spacing w:after="0" w:line="240" w:lineRule="auto"/&gt;&lt;/w:pPr&gt;&lt;w:tblPr&gt;&lt;w:tblStyleRowBandSize w:val="1"/&gt;&lt;w:tblStyleColBandSize w:val="1"/&gt;&lt;/w:tblPr&gt;&lt;w:tblStylePr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w:val="00747A9C"/&gt;&lt;w:pPr&gt;&lt;w:spacing w:after="0"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w:type="table" w:styleId="PlainTable5"&gt;&lt;w:name w:val="Plain Table 5"/&gt;&lt;w:basedOn w:val="TableNormal"/&gt;&lt;w:uiPriority w:val="45"/&gt;&lt;w:rsid w:val="00747A9C"/&gt;&lt;w:pPr&gt;&lt;w:spacing w:after="0" w:line="240" w:lineRule="auto"/&gt;&lt;/w:pPr&gt;&lt;w:tblPr&gt;&lt;w:tblStyleRowBandSize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w:val="Normal"/&gt;&lt;w:semiHidden/&gt;&lt;w:rsid w:val="00747A9C"/&gt;&lt;w:pPr&gt;&lt;w:keepNext w:val="0"/&gt;&lt;w:keepLines w:val="0"/&gt;&lt;w:widowControl w:val="0"/&gt;&lt;w:numPr&gt;&lt;w:ilvl w:val="5"/&gt;&lt;w:numId w:val="9"/&gt;&lt;/w:numPr&gt;&lt;w:spacing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w:val="Normal"/&gt;&lt;w:semiHidden/&gt;&lt;w:rsid w:val="00747A9C"/&gt;&lt;w:pPr&gt;&lt;w:keepNext w:val="0"/&gt;&lt;w:keepLines w:val="0"/&gt;&lt;w:widowControl w:val="0"/&gt;&lt;w:numPr&gt;&lt;w:ilvl w:val="6"/&gt;&lt;w:numId w:val="9"/&gt;&lt;/w:numPr&gt;&lt;w:spacing w:before="120" w:after="60"/&gt;&lt;w:ind w:hanging="1080"/&gt;&lt;w:outlineLvl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w:val="9"/&gt;&lt;w:rsid w:val="00747A9C"/&gt;&lt;w:rPr&gt;&lt;w:rFonts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w:val="9"/&gt;&lt;w:rsid w:val="00747A9C"/&gt;&lt;w:rPr&gt;&lt;w:rFonts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w:val="00747A9C"/&gt;&lt;w:pPr&gt;&lt;w:keepLines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w:val="00747A9C"/&gt;&lt;w:pPr&gt;&lt;w:keepLines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w:val="9"/&gt;&lt;w:rsid w:val="00747A9C"/&gt;&lt;w:rPr&gt;&lt;w:rFonts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w:val="00747A9C"/&gt;&lt;w:rPr&gt;&lt;w:rFonts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w:val="00747A9C"/&gt;&lt;w:rPr&gt;&lt;w:rFonts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w:val="00747A9C"/&gt;&lt;w:rPr&gt;&lt;w:rFonts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w:val="00747A9C"/&gt;&lt;w:rPr&gt;&lt;w:rFonts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w:val="00747A9C"/&gt;&lt;w:pPr&gt;&lt;w:numPr&gt;&lt;w:numId w:val="11"/&gt;&lt;/w:numPr&gt;&lt;w:ind w:left="1080"/&gt;&lt;/w:pPr&gt;&lt;/w:style&gt;&lt;w:style w:type="paragraph" w:styleId="ListBullet3"&gt;&lt;w:name w:val="List Bullet 3"/&gt;&lt;w:basedOn w:val="ListBullet2"/&gt;&lt;w:uiPriority w:val="99"/&gt;&lt;w:qFormat/&gt;&lt;w:rsid w:val="00747A9C"/&gt;&lt;w:pPr&gt;&lt;w:numPr&gt;&lt;w:numId w:val="12"/&gt;&lt;/w:numPr&gt;&lt;/w:pPr&gt;&lt;/w:style&gt;&lt;w:style w:type="paragraph" w:styleId="ListBullet4"&gt;&lt;w:name w:val="List Bullet 4"/&gt;&lt;w:basedOn w:val="ListBullet3"/&gt;&lt;w:uiPriority w:val="99"/&gt;&lt;w:qFormat/&gt;&lt;w:rsid w:val="00747A9C"/&gt;&lt;w:pPr&gt;&lt;w:numPr&gt;&lt;w:numId w:val="13"/&gt;&lt;/w:numPr&gt;&lt;/w:pPr&gt;&lt;/w:style&gt;&lt;w:style w:type="paragraph" w:styleId="ListBullet5"&gt;&lt;w:name w:val="List Bullet 5"/&gt;&lt;w:basedOn w:val="ListBullet4"/&gt;&lt;w:uiPriority w:val="99"/&gt;&lt;w:rsid w:val="00747A9C"/&gt;&lt;w:pPr&gt;&lt;w:numPr&gt;&lt;w:numId w:val="14"/&gt;&lt;/w:numPr&gt;&lt;/w:pPr&gt;&lt;/w:style&gt;&lt;w:style w:type="paragraph" w:styleId="ListNumber2"&gt;&lt;w:name w:val="List Number 2"/&gt;&lt;w:basedOn w:val="ListNumber"/&gt;&lt;w:uiPriority w:val="99"/&gt;&lt;w:qFormat/&gt;&lt;w:rsid w:val="00747A9C"/&gt;&lt;w:pPr&gt;&lt;w:numPr&gt;&lt;w:numId w:val="16"/&gt;&lt;/w:numPr&gt;&lt;/w:pPr&gt;&lt;/w:style&gt;&lt;w:style w:type="paragraph" w:styleId="ListNumber"&gt;&lt;w:name w:val="List Number"/&gt;&lt;w:basedOn w:val="ListBullet"/&gt;&lt;w:uiPriority w:val="99"/&gt;&lt;w:qFormat/&gt;&lt;w:rsid w:val="00747A9C"/&gt;&lt;w:pPr&gt;&lt;w:numPr&gt;&lt;w:numId w:val="15"/&gt;&lt;/w:numPr&gt;&lt;/w:pPr&gt;&lt;/w:style&gt;&lt;w:style w:type="paragraph" w:styleId="ListNumber3"&gt;&lt;w:name w:val="List Number 3"/&gt;&lt;w:basedOn w:val="ListNumber2"/&gt;&lt;w:uiPriority w:val="99"/&gt;&lt;w:qFormat/&gt;&lt;w:rsid w:val="00747A9C"/&gt;&lt;w:pPr&gt;&lt;w:numPr&gt;&lt;w:numId w:val="17"/&gt;&lt;/w:numPr&gt;&lt;/w:pPr&gt;&lt;/w:style&gt;&lt;w:style w:type="paragraph" w:styleId="ListNumber4"&gt;&lt;w:name w:val="List Number 4"/&gt;&lt;w:basedOn w:val="ListNumber3"/&gt;&lt;w:uiPriority w:val="99"/&gt;&lt;w:qFormat/&gt;&lt;w:rsid w:val="00747A9C"/&gt;&lt;w:pPr&gt;&lt;w:numPr&gt;&lt;w:numId w:val="18"/&gt;&lt;/w:numPr&gt;&lt;/w:pPr&gt;&lt;/w:style&gt;&lt;w:style w:type="character" w:styleId="PlaceholderText"&gt;&lt;w:name w:val="Placeholder Text"/&gt;&lt;w:basedOn w:val="DefaultParagraphFont"/&gt;&lt;w:uiPriority w:val="99"/&gt;&lt;w:semiHidden/&gt;&lt;w:rsid w:val="00747A9C"/&gt;&lt;w:rPr&gt;&lt;w:color w:val="808080"/&gt;&lt;/w:rPr&gt;&lt;/w:style&gt;&lt;w:style w:type="numbering" w:customStyle="1" w:styleId="Bullets"&gt;&lt;w:name w:val="Bullets"/&gt;&lt;w:rsid w:val="00747A9C"/&gt;&lt;w:pPr&gt;&lt;w:numPr&gt;&lt;w:numId w:val="19"/&gt;&lt;/w:numPr&gt;&lt;/w:pPr&gt;&lt;/w:style&gt;&lt;w:style w:type="paragraph" w:customStyle="1" w:styleId="HeaderUnderline"&gt;&lt;w:name w:val="Header Underline"/&gt;&lt;w:basedOn w:val="Header"/&gt;&lt;w:uiPriority w:val="99"/&gt;&lt;w:rsid w:val="00747A9C"/&gt;&lt;w:pPr&gt;&lt;w:pBdr&gt;&lt;w:bottom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w:val="00747A9C"/&gt;&lt;w:rPr&gt;&lt;w:color w:val="954F72" w:themeColor="followedHyperlink"/&gt;&lt;w:u w:val="single"/&gt;&lt;/w:rPr&gt;&lt;/w:style&gt;&lt;w:style w:type="paragraph" w:customStyle="1" w:styleId="Heading4Num"&gt;&lt;w:name w:val="Heading 4 Num"/&gt;&lt;w:basedOn w:val="Normal"/&gt;&lt;w:next w:val="Normal"/&gt;&lt;w:unhideWhenUsed/&gt;&lt;w:rsid w:val="00204C17"/&gt;&lt;w:pPr&gt;&lt;w:keepNext/&gt;&lt;w:keepLines/&gt;&lt;w:spacing w:before="240" w:after="240" w:line="240" w:lineRule="auto"/&gt;&lt;w:outlineLvl w:val="3"/&gt;&lt;/w:pPr&gt;&lt;w:rPr&gt;&lt;w:color w:val="008AC8"/&gt;&lt;w:sz w:val="24"/&gt;&lt;/w:rPr&gt;&lt;/w:style&gt;&lt;w:style w:type="paragraph" w:customStyle="1" w:styleId="Heading5Num"&gt;&lt;w:name w:val="Heading 5 Num"/&gt;&lt;w:basedOn w:val="Normal"/&gt;&lt;w:next w:val="Normal"/&gt;&lt;w:semiHidden/&gt;&lt;w:rsid w:val="00204C17"/&gt;&lt;w:pPr&gt;&lt;w:keepNext/&gt;&lt;w:keepLines/&gt;&lt;w:spacing w:before="240" w:line="240" w:lineRule="auto"/&gt;&lt;w:outlineLvl w:val="4"/&gt;&lt;/w:pPr&gt;&lt;w:rPr&gt;&lt;w:color w:val="008AC8"/&gt;&lt;w:sz w:val="24"/&gt;&lt;w:szCs w:val="20"/&gt;&lt;/w:rPr&gt;&lt;/w:style&gt;&lt;w:style w:type="table" w:customStyle="1" w:styleId="TablaMicrosoftServicios1"&gt;&lt;w:name w:val="Tabla Microsoft Servicios1"/&gt;&lt;w:basedOn w:val="TableNormal"/&gt;&lt;w:next w:val="TableGrid"/&gt;&lt;w:rsid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w:ascii="Nirmala UI Semilight" w:hAnsi="Nirmala UI Semilight"/&gt;&lt;w:color w:val="FFFFFF" w:themeColor="background1"/&gt;&lt;w:sz w:val="16"/&gt;&lt;/w:rPr&gt;&lt;w:tblPr/&gt;&lt;w:trPr&gt;&lt;w:tblHeader/&gt;&lt;/w:trPr&gt;&lt;w:tcPr&gt;&lt;w:shd w:val="clear" w:color="auto" w:fill="008AC8"/&gt;&lt;/w:tcPr&gt;&lt;/w:tblStylePr&gt;&lt;/w:style&gt;&lt;w:style w:type="character" w:styleId="CommentReference"&gt;&lt;w:name w:val="annotation reference"/&gt;&lt;w:basedOn w:val="DefaultParagraphFont"/&gt;&lt;w:uiPriority w:val="99"/&gt;&lt;w:semiHidden/&gt;&lt;w:unhideWhenUsed/&gt;&lt;w:rsid w:val="004A5CB7"/&gt;&lt;w:rPr&gt;&lt;w:sz w:val="16"/&gt;&lt;w:szCs w:val="16"/&gt;&lt;/w:rPr&gt;&lt;/w:style&gt;&lt;w:style w:type="paragraph" w:styleId="CommentText"&gt;&lt;w:name w:val="annotation text"/&gt;&lt;w:basedOn w:val="Normal"/&gt;&lt;w:link w:val="CommentTextChar"/&gt;&lt;w:uiPriority w:val="99"/&gt;&lt;w:semiHidden/&gt;&lt;w:unhideWhenUsed/&gt;&lt;w:rsid w:val="004A5CB7"/&gt;&lt;w:pPr&gt;&lt;w:spacing w:line="240" w:lineRule="auto"/&gt;&lt;/w:pPr&gt;&lt;w:rPr&gt;&lt;w:sz w:val="20"/&gt;&lt;w:szCs w:val="20"/&gt;&lt;/w:rPr&gt;&lt;/w:style&gt;&lt;w:style w:type="character" w:customStyle="1" w:styleId="CommentTextChar"&gt;&lt;w:name w:val="Comment Text Char"/&gt;&lt;w:basedOn w:val="DefaultParagraphFont"/&gt;&lt;w:link w:val="CommentText"/&gt;&lt;w:uiPriority w:val="99"/&gt;&lt;w:semiHidden/&gt;&lt;w:rsid w:val="004A5CB7"/&gt;&lt;w:rPr&gt;&lt;w:rFonts w:ascii="Segoe UI" w:eastAsiaTheme="minorEastAsia" w:hAnsi="Segoe UI"/&gt;&lt;w:sz w:val="20"/&gt;&lt;w:szCs w:val="20"/&gt;&lt;/w:rPr&gt;&lt;/w:style&gt;&lt;w:style w:type="paragraph" w:styleId="CommentSubject"&gt;&lt;w:name w:val="annotation subject"/&gt;&lt;w:basedOn w:val="CommentText"/&gt;&lt;w:next w:val="CommentText"/&gt;&lt;w:link w:val="CommentSubjectChar"/&gt;&lt;w:uiPriority w:val="99"/&gt;&lt;w:semiHidden/&gt;&lt;w:unhideWhenUsed/&gt;&lt;w:rsid w:val="004A5CB7"/&gt;&lt;w:rPr&gt;&lt;w:b/&gt;&lt;w:bCs/&gt;&lt;/w:rPr&gt;&lt;/w:style&gt;&lt;w:style w:type="character" w:customStyle="1" w:styleId="CommentSubjectChar"&gt;&lt;w:name w:val="Comment Subject Char"/&gt;&lt;w:basedOn w:val="CommentTextChar"/&gt;&lt;w:link w:val="CommentSubject"/&gt;&lt;w:uiPriority w:val="99"/&gt;&lt;w:semiHidden/&gt;&lt;w:rsid w:val="004A5CB7"/&gt;&lt;w:rPr&gt;&lt;w:rFonts w:ascii="Segoe UI" w:eastAsiaTheme="minorEastAsia" w:hAnsi="Segoe UI"/&gt;&lt;w:b/&gt;&lt;w:bCs/&gt;&lt;w:sz w:val="20"/&gt;&lt;w:szCs w:val="20"/&gt;&lt;/w:rPr&gt;&lt;/w:style&gt;&lt;w:style w:type="paragraph" w:styleId="BalloonText"&gt;&lt;w:name w:val="Balloon Text"/&gt;&lt;w:basedOn w:val="Normal"/&gt;&lt;w:link w:val="BalloonTextChar"/&gt;&lt;w:uiPriority w:val="99"/&gt;&lt;w:semiHidden/&gt;&lt;w:unhideWhenUsed/&gt;&lt;w:rsid w:val="004A5CB7"/&gt;&lt;w:pPr&gt;&lt;w:spacing w:after="0" w:line="240" w:lineRule="auto"/&gt;&lt;/w:pPr&gt;&lt;w:rPr&gt;&lt;w:rFonts w:cs="Segoe UI"/&gt;&lt;w:sz w:val="18"/&gt;&lt;w:szCs w:val="18"/&gt;&lt;/w:rPr&gt;&lt;/w:style&gt;&lt;w:style w:type="character" w:customStyle="1" w:styleId="BalloonTextChar"&gt;&lt;w:name w:val="Balloon Text Char"/&gt;&lt;w:basedOn w:val="DefaultParagraphFont"/&gt;&lt;w:link w:val="BalloonText"/&gt;&lt;w:uiPriority w:val="99"/&gt;&lt;w:semiHidden/&gt;&lt;w:rsid w:val="004A5CB7"/&gt;&lt;w:rPr&gt;&lt;w:rFonts w:ascii="Segoe UI" w:eastAsiaTheme="minorEastAsia" w:hAnsi="Segoe UI" w:cs="Segoe UI"/&gt;&lt;w:sz w:val="18"/&gt;&lt;w:szCs w:val="18"/&gt;&lt;/w:rPr&gt;&lt;/w:style&gt;&lt;w:style w:type="paragraph" w:styleId="NormalWeb"&gt;&lt;w:name w:val="Normal (Web)"/&gt;&lt;w:basedOn w:val="Normal"/&gt;&lt;w:uiPriority w:val="99"/&gt;&lt;w:semiHidden/&gt;&lt;w:unhideWhenUsed/&gt;&lt;w:rsid w:val="00F109EC"/&gt;&lt;w:pPr&gt;&lt;w:spacing w:before="100" w:beforeAutospacing="1" w:after="100" w:afterAutospacing="1" w:line="240" w:lineRule="auto"/&gt;&lt;/w:pPr&gt;&lt;w:rPr&gt;&lt;w:rFonts w:ascii="Times New Roman" w:hAnsi="Times New Roman" w:cs="Times New Roman"/&gt;&lt;w:sz w:val="24"/&gt;&lt;w:szCs w:val="24"/&gt;&lt;/w:rPr&gt;&lt;/w:style&gt;&lt;w:style w:type="paragraph" w:styleId="NoSpacing"&gt;&lt;w:name w:val="No Spacing"/&gt;&lt;w:uiPriority w:val="1"/&gt;&lt;w:qFormat/&gt;&lt;w:rsid w:val="00ED1509"/&gt;&lt;w:pPr&gt;&lt;w:spacing w:after="0" w:line="240" w:lineRule="auto"/&gt;&lt;/w:pPr&gt;&lt;/w:style&gt;&lt;w:style w:type="paragraph" w:styleId="Title"&gt;&lt;w:name w:val="Title"/&gt;&lt;w:basedOn w:val="Normal"/&gt;&lt;w:next w:val="Normal"/&gt;&lt;w:link w:val="TitleChar"/&gt;&lt;w:uiPriority w:val="10"/&gt;&lt;w:qFormat/&gt;&lt;w:rsid w:val="00ED1509"/&gt;&lt;w:pPr&gt;&lt;w:spacing w:after="0" w:line="240" w:lineRule="auto"/&gt;&lt;w:contextualSpacing/&gt;&lt;/w:pPr&gt;&lt;w:rPr&gt;&lt;w:rFonts w:asciiTheme="majorHAnsi" w:eastAsiaTheme="majorEastAsia" w:hAnsiTheme="majorHAnsi" w:cstheme="majorBidi"/&gt;&lt;w:spacing w:val="-10"/&gt;&lt;w:kern w:val="28"/&gt;&lt;w:sz w:val="56"/&gt;&lt;w:szCs w:val="56"/&gt;&lt;/w:rPr&gt;&lt;/w:style&gt;&lt;w:style w:type="character" w:customStyle="1" w:styleId="TitleChar"&gt;&lt;w:name w:val="Title Char"/&gt;&lt;w:basedOn w:val="DefaultParagraphFont"/&gt;&lt;w:link w:val="Title"/&gt;&lt;w:uiPriority w:val="10"/&gt;&lt;w:rsid w:val="00ED1509"/&gt;&lt;w:rPr&gt;&lt;w:rFonts w:asciiTheme="majorHAnsi" w:eastAsiaTheme="majorEastAsia" w:hAnsiTheme="majorHAnsi" w:cstheme="majorBidi"/&gt;&lt;w:spacing w:val="-10"/&gt;&lt;w:kern w:val="28"/&gt;&lt;w:sz w:val="56"/&gt;&lt;w:szCs w:val="56"/&gt;&lt;/w:rPr&gt;&lt;/w:style&gt;&lt;w:style w:type="numbering" w:customStyle="1" w:styleId="NoList1"&gt;&lt;w:name w:val="No List1"/&gt;&lt;w:next w:val="NoList"/&gt;&lt;w:uiPriority w:val="99"/&gt;&lt;w:semiHidden/&gt;&lt;w:unhideWhenUsed/&gt;&lt;w:rsid w:val="00ED1509"/&gt;&lt;/w:style&gt;&lt;w:style w:type="paragraph" w:customStyle="1" w:styleId="msonormal0"&gt;&lt;w:name w:val="msonormal"/&gt;&lt;w:basedOn w:val="Normal"/&gt;&lt;w:rsid w:val="00ED1509"/&gt;&lt;w:pPr&gt;&lt;w:spacing w:before="100" w:beforeAutospacing="1" w:after="100" w:afterAutospacing="1" w:line="240" w:lineRule="auto"/&gt;&lt;/w:pPr&gt;&lt;w:rPr&gt;&lt;w:rFonts w:ascii="Times New Roman" w:eastAsia="Times New Roman" w:hAnsi="Times New Roman" w:cs="Times New Roman"/&gt;&lt;w:sz w:val="24"/&gt;&lt;w:szCs w:val="24"/&gt;&lt;/w:rPr&gt;&lt;/w:style&gt;&lt;w:style w:type="numbering" w:customStyle="1" w:styleId="NoList2"&gt;&lt;w:name w:val="No List2"/&gt;&lt;w:next w:val="NoList"/&gt;&lt;w:uiPriority w:val="99"/&gt;&lt;w:semiHidden/&gt;&lt;w:unhideWhenUsed/&gt;&lt;w:rsid w:val="00ED1509"/&gt;&lt;/w:style&gt;&lt;w:style w:type="numbering" w:customStyle="1" w:styleId="NoList3"&gt;&lt;w:name w:val="No List3"/&gt;&lt;w:next w:val="NoList"/&gt;&lt;w:uiPriority w:val="99"/&gt;&lt;w:semiHidden/&gt;&lt;w:unhideWhenUsed/&gt;&lt;w:rsid w:val="00ED1509"/&gt;&lt;/w:style&gt;&lt;w:style w:type="numbering" w:customStyle="1" w:styleId="NoList4"&gt;&lt;w:name w:val="No List4"/&gt;&lt;w:next w:val="NoList"/&gt;&lt;w:uiPriority w:val="99"/&gt;&lt;w:semiHidden/&gt;&lt;w:unhideWhenUsed/&gt;&lt;w:rsid w:val="00ED1509"/&gt;&lt;/w:style&gt;&lt;w:style w:type="paragraph" w:customStyle="1" w:styleId="ParagraphText"&gt;&lt;w:name w:val="Paragraph Text"/&gt;&lt;w:basedOn w:val="Normal"/&gt;&lt;w:link w:val="ParagraphTextChar"/&gt;&lt;w:qFormat/&gt;&lt;w:rsid w:val="00612B86"/&gt;&lt;w:rPr&gt;&lt;w:color w:val="323232"/&gt;&lt;w:sz w:val="20"/&gt;&lt;/w:rPr&gt;&lt;/w:style&gt;&lt;w:style w:type="character" w:customStyle="1" w:styleId="ParagraphTextChar"&gt;&lt;w:name w:val="Paragraph Text Char"/&gt;&lt;w:basedOn w:val="DefaultParagraphFont"/&gt;&lt;w:link w:val="ParagraphText"/&gt;&lt;w:rsid w:val="00612B86"/&gt;&lt;w:rPr&gt;&lt;w:rFonts w:ascii="Segoe UI" w:hAnsi="Segoe UI"/&gt;&lt;w:color w:val="323232"/&gt;&lt;w:sz w:val="20"/&gt;&lt;/w:rPr&gt;&lt;/w:style&gt;&lt;w:style w:type="paragraph" w:styleId="TOC4"&gt;&lt;w:name w:val="toc 4"/&gt;&lt;w:basedOn w:val="Normal"/&gt;&lt;w:next w:val="Normal"/&gt;&lt;w:autoRedefine/&gt;&lt;w:uiPriority w:val="39"/&gt;&lt;w:unhideWhenUsed/&gt;&lt;w:rsid w:val="00030877"/&gt;&lt;w:pPr&gt;&lt;w:spacing w:after="100"/&gt;&lt;w:ind w:left="660"/&gt;&lt;/w:pPr&gt;&lt;/w:style&gt;&lt;w:style w:type="paragraph" w:styleId="TOC5"&gt;&lt;w:name w:val="toc 5"/&gt;&lt;w:basedOn w:val="Normal"/&gt;&lt;w:next w:val="Normal"/&gt;&lt;w:autoRedefine/&gt;&lt;w:uiPriority w:val="39"/&gt;&lt;w:unhideWhenUsed/&gt;&lt;w:rsid w:val="00030877"/&gt;&lt;w:pPr&gt;&lt;w:spacing w:after="100"/&gt;&lt;w:ind w:left="880"/&gt;&lt;/w:pPr&gt;&lt;/w:style&gt;&lt;w:style w:type="paragraph" w:styleId="TOC6"&gt;&lt;w:name w:val="toc 6"/&gt;&lt;w:basedOn w:val="Normal"/&gt;&lt;w:next w:val="Normal"/&gt;&lt;w:autoRedefine/&gt;&lt;w:uiPriority w:val="39"/&gt;&lt;w:unhideWhenUsed/&gt;&lt;w:rsid w:val="00030877"/&gt;&lt;w:pPr&gt;&lt;w:spacing w:after="100"/&gt;&lt;w:ind w:left="1100"/&gt;&lt;/w:pPr&gt;&lt;/w:style&gt;&lt;w:style w:type="paragraph" w:styleId="TOC7"&gt;&lt;w:name w:val="toc 7"/&gt;&lt;w:basedOn w:val="Normal"/&gt;&lt;w:next w:val="Normal"/&gt;&lt;w:autoRedefine/&gt;&lt;w:uiPriority w:val="39"/&gt;&lt;w:unhideWhenUsed/&gt;&lt;w:rsid w:val="00030877"/&gt;&lt;w:pPr&gt;&lt;w:spacing w:after="100"/&gt;&lt;w:ind w:left="1320"/&gt;&lt;/w:pPr&gt;&lt;/w:style&gt;&lt;w:style w:type="paragraph" w:styleId="TOC8"&gt;&lt;w:name w:val="toc 8"/&gt;&lt;w:basedOn w:val="Normal"/&gt;&lt;w:next w:val="Normal"/&gt;&lt;w:autoRedefine/&gt;&lt;w:uiPriority w:val="39"/&gt;&lt;w:unhideWhenUsed/&gt;&lt;w:rsid w:val="00030877"/&gt;&lt;w:pPr&gt;&lt;w:spacing w:after="100"/&gt;&lt;w:ind w:left="1540"/&gt;&lt;/w:pPr&gt;&lt;/w:style&gt;&lt;w:style w:type="paragraph" w:styleId="TOC9"&gt;&lt;w:name w:val="toc 9"/&gt;&lt;w:basedOn w:val="Normal"/&gt;&lt;w:next w:val="Normal"/&gt;&lt;w:autoRedefine/&gt;&lt;w:uiPriority w:val="39"/&gt;&lt;w:unhideWhenUsed/&gt;&lt;w:rsid w:val="00030877"/&gt;&lt;w:pPr&gt;&lt;w:spacing w:after="100"/&gt;&lt;w:ind w:left="1760"/&gt;&lt;/w:pPr&gt;&lt;/w:style&gt;&lt;w:style w:type="character" w:styleId="UnresolvedMention"&gt;&lt;w:name w:val="Unresolved Mention"/&gt;&lt;w:basedOn w:val="DefaultParagraphFont"/&gt;&lt;w:uiPriority w:val="99"/&gt;&lt;w:semiHidden/&gt;&lt;w:unhideWhenUsed/&gt;&lt;w:rsid w:val="00030877"/&gt;&lt;w:rPr&gt;&lt;w:color w:val="605E5C"/&gt;&lt;w:shd w:val="clear" w:color="auto" w:fill="E1DFDD"/&gt;&lt;/w:rPr&gt;&lt;/w:style&gt;&lt;w:style w:type="paragraph" w:styleId="Revision"&gt;&lt;w:name w:val="Revision"/&gt;&lt;w:hidden/&gt;&lt;w:uiPriority w:val="99"/&gt;&lt;w:semiHidden/&gt;&lt;w:rsid w:val="00D23951"/&gt;&lt;w:pPr&gt;&lt;w:spacing w:after="0" w:line="240" w:lineRule="auto"/&gt;&lt;/w:pPr&gt;&lt;w:rPr&gt;&lt;w:rFonts w:ascii="Segoe UI" w:eastAsiaTheme="minorEastAsia" w:hAnsi="Segoe UI"/&gt;&lt;/w:rPr&gt;&lt;/w:style&gt;&lt;/w:styles&gt;&lt;/pkg:xmlData&gt;&lt;/pkg:part&gt;&lt;pkg:part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w:abstractNumId="1" w15:restartNumberingAfterBreak="0"&gt;&lt;w:nsid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w:abstractNumId="2" w15:restartNumberingAfterBreak="0"&gt;&lt;w:nsid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w:abstractNumId="3" w15:restartNumberingAfterBreak="0"&gt;&lt;w:nsid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w:abstractNumId="4" w15:restartNumberingAfterBreak="0"&gt;&lt;w:nsid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w:abstractNumId="5" w15:restartNumberingAfterBreak="0"&gt;&lt;w:nsid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w:abstractNumId="6" w15:restartNumberingAfterBreak="0"&gt;&lt;w:nsid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w:abstractNumId="7" w15:restartNumberingAfterBreak="0"&gt;&lt;w:nsid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w:abstractNumId="8" w15:restartNumberingAfterBreak="0"&gt;&lt;w:nsid w:val="0ABE5791"/&gt;&lt;w:multiLevelType w:val="hybridMultilevel"/&gt;&lt;w:tmpl w:val="46FC85F2"/&gt;&lt;w:lvl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w:abstractNumId="9" w15:restartNumberingAfterBreak="0"&gt;&lt;w:nsid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w:abstractNumId="10" w15:restartNumberingAfterBreak="0"&gt;&lt;w:nsid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w:abstractNumId="11" w15:restartNumberingAfterBreak="0"&gt;&lt;w:nsid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w:abstractNumId="12" w15:restartNumberingAfterBreak="0"&gt;&lt;w:nsid w:val="15B85632"/&gt;&lt;w:multiLevelType w:val="hybridMultilevel"/&gt;&lt;w:tmpl w:val="F57C4920"/&gt;&lt;w:lvl w:ilvl="0" w:tplc="04090001"&gt;&lt;w:start w:val="1"/&gt;&lt;w:numFmt w:val="bullet"/&gt;&lt;w:lvlText w:val=""/&gt;&lt;w:lvlJc w:val="left"/&gt;&lt;w:pPr&gt;&lt;w:ind w:left="1152" w:hanging="360"/&gt;&lt;/w:pPr&gt;&lt;w:rPr&gt;&lt;w:rFonts w:ascii="Symbol" w:hAnsi="Symbol" w:hint="default"/&gt;&lt;/w:rPr&gt;&lt;/w:lvl&gt;&lt;w:lvl w:ilvl="1" w:tplc="04090003" w:tentative="1"&gt;&lt;w:start w:val="1"/&gt;&lt;w:numFmt w:val="bullet"/&gt;&lt;w:lvlText w:val="o"/&gt;&lt;w:lvlJc w:val="left"/&gt;&lt;w:pPr&gt;&lt;w:ind w:left="1872" w:hanging="360"/&gt;&lt;/w:pPr&gt;&lt;w:rPr&gt;&lt;w:rFonts w:ascii="Courier New" w:hAnsi="Courier New" w:cs="Courier New" w:hint="default"/&gt;&lt;/w:rPr&gt;&lt;/w:lvl&gt;&lt;w:lvl w:ilvl="2" w:tplc="04090005" w:tentative="1"&gt;&lt;w:start w:val="1"/&gt;&lt;w:numFmt w:val="bullet"/&gt;&lt;w:lvlText w:val=""/&gt;&lt;w:lvlJc w:val="left"/&gt;&lt;w:pPr&gt;&lt;w:ind w:left="2592" w:hanging="360"/&gt;&lt;/w:pPr&gt;&lt;w:rPr&gt;&lt;w:rFonts w:ascii="Wingdings" w:hAnsi="Wingdings" w:hint="default"/&gt;&lt;/w:rPr&gt;&lt;/w:lvl&gt;&lt;w:lvl w:ilvl="3" w:tplc="04090001" w:tentative="1"&gt;&lt;w:start w:val="1"/&gt;&lt;w:numFmt w:val="bullet"/&gt;&lt;w:lvlText w:val=""/&gt;&lt;w:lvlJc w:val="left"/&gt;&lt;w:pPr&gt;&lt;w:ind w:left="3312" w:hanging="360"/&gt;&lt;/w:pPr&gt;&lt;w:rPr&gt;&lt;w:rFonts w:ascii="Symbol" w:hAnsi="Symbol" w:hint="default"/&gt;&lt;/w:rPr&gt;&lt;/w:lvl&gt;&lt;w:lvl w:ilvl="4" w:tplc="04090003" w:tentative="1"&gt;&lt;w:start w:val="1"/&gt;&lt;w:numFmt w:val="bullet"/&gt;&lt;w:lvlText w:val="o"/&gt;&lt;w:lvlJc w:val="left"/&gt;&lt;w:pPr&gt;&lt;w:ind w:left="4032" w:hanging="360"/&gt;&lt;/w:pPr&gt;&lt;w:rPr&gt;&lt;w:rFonts w:ascii="Courier New" w:hAnsi="Courier New" w:cs="Courier New" w:hint="default"/&gt;&lt;/w:rPr&gt;&lt;/w:lvl&gt;&lt;w:lvl w:ilvl="5" w:tplc="04090005" w:tentative="1"&gt;&lt;w:start w:val="1"/&gt;&lt;w:numFmt w:val="bullet"/&gt;&lt;w:lvlText w:val=""/&gt;&lt;w:lvlJc w:val="left"/&gt;&lt;w:pPr&gt;&lt;w:ind w:left="4752" w:hanging="360"/&gt;&lt;/w:pPr&gt;&lt;w:rPr&gt;&lt;w:rFonts w:ascii="Wingdings" w:hAnsi="Wingdings" w:hint="default"/&gt;&lt;/w:rPr&gt;&lt;/w:lvl&gt;&lt;w:lvl w:ilvl="6" w:tplc="04090001" w:tentative="1"&gt;&lt;w:start w:val="1"/&gt;&lt;w:numFmt w:val="bullet"/&gt;&lt;w:lvlText w:val=""/&gt;&lt;w:lvlJc w:val="left"/&gt;&lt;w:pPr&gt;&lt;w:ind w:left="5472" w:hanging="360"/&gt;&lt;/w:pPr&gt;&lt;w:rPr&gt;&lt;w:rFonts w:ascii="Symbol" w:hAnsi="Symbol" w:hint="default"/&gt;&lt;/w:rPr&gt;&lt;/w:lvl&gt;&lt;w:lvl w:ilvl="7" w:tplc="04090003" w:tentative="1"&gt;&lt;w:start w:val="1"/&gt;&lt;w:numFmt w:val="bullet"/&gt;&lt;w:lvlText w:val="o"/&gt;&lt;w:lvlJc w:val="left"/&gt;&lt;w:pPr&gt;&lt;w:ind w:left="6192" w:hanging="360"/&gt;&lt;/w:pPr&gt;&lt;w:rPr&gt;&lt;w:rFonts w:ascii="Courier New" w:hAnsi="Courier New" w:cs="Courier New" w:hint="default"/&gt;&lt;/w:rPr&gt;&lt;/w:lvl&gt;&lt;w:lvl w:ilvl="8" w:tplc="04090005" w:tentative="1"&gt;&lt;w:start w:val="1"/&gt;&lt;w:numFmt w:val="bullet"/&gt;&lt;w:lvlText w:val=""/&gt;&lt;w:lvlJc w:val="left"/&gt;&lt;w:pPr&gt;&lt;w:ind w:left="6912" w:hanging="360"/&gt;&lt;/w:pPr&gt;&lt;w:rPr&gt;&lt;w:rFonts w:ascii="Wingdings" w:hAnsi="Wingdings" w:hint="default"/&gt;&lt;/w:rPr&gt;&lt;/w:lvl&gt;&lt;/w:abstractNum&gt;&lt;w:abstractNum w:abstractNumId="13" w15:restartNumberingAfterBreak="0"&gt;&lt;w:nsid w:val="1BFF4ABC"/&gt;&lt;w:multiLevelType w:val="hybridMultilevel"/&gt;&lt;w:tmpl w:val="96F24B8C"/&gt;&lt;w:lvl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w:abstractNumId="14" w15:restartNumberingAfterBreak="0"&gt;&lt;w:nsid w:val="20E77A91"/&gt;&lt;w:multiLevelType w:val="multilevel"/&gt;&lt;w:tmpl w:val="04090025"/&gt;&lt;w:lvl w:ilvl="0"&gt;&lt;w:start w:val="1"/&gt;&lt;w:numFmt w:val="decimal"/&gt;&lt;w:lvlText w:val="%1"/&gt;&lt;w:lvlJc w:val="left"/&gt;&lt;w:pPr&gt;&lt;w:ind w:left="432" w:hanging="432"/&gt;&lt;/w:pPr&gt;&lt;/w:lvl&gt;&lt;w:lvl w:ilvl="1"&gt;&lt;w:start w:val="1"/&gt;&lt;w:numFmt w:val="decimal"/&gt;&lt;w:lvlText w:val="%1.%2"/&gt;&lt;w:lvlJc w:val="left"/&gt;&lt;w:pPr&gt;&lt;w:ind w:left="576" w:hanging="576"/&gt;&lt;/w:pPr&gt;&lt;/w:lvl&gt;&lt;w:lvl w:ilvl="2"&gt;&lt;w:start w:val="1"/&gt;&lt;w:numFmt w:val="decimal"/&gt;&lt;w:lvlText w:val="%1.%2.%3"/&gt;&lt;w:lvlJc w:val="left"/&gt;&lt;w:pPr&gt;&lt;w:ind w:left="720" w:hanging="720"/&gt;&lt;/w:pPr&gt;&lt;/w:lvl&gt;&lt;w:lvl w:ilvl="3"&gt;&lt;w:start w:val="1"/&gt;&lt;w:numFmt w:val="decimal"/&gt;&lt;w:lvlText w:val="%1.%2.%3.%4"/&gt;&lt;w:lvlJc w:val="left"/&gt;&lt;w:pPr&gt;&lt;w:ind w:left="864" w:hanging="864"/&gt;&lt;/w:pPr&gt;&lt;/w:lvl&gt;&lt;w:lvl w:ilvl="4"&gt;&lt;w:start w:val="1"/&gt;&lt;w:numFmt w:val="decimal"/&gt;&lt;w:lvlText w:val="%1.%2.%3.%4.%5"/&gt;&lt;w:lvlJc w:val="left"/&gt;&lt;w:pPr&gt;&lt;w:ind w:left="1008" w:hanging="1008"/&gt;&lt;/w:pPr&gt;&lt;/w:lvl&gt;&lt;w:lvl w:ilvl="5"&gt;&lt;w:start w:val="1"/&gt;&lt;w:numFmt w:val="decimal"/&gt;&lt;w:lvlText w:val="%1.%2.%3.%4.%5.%6"/&gt;&lt;w:lvlJc w:val="left"/&gt;&lt;w:pPr&gt;&lt;w:ind w:left="1152" w:hanging="1152"/&gt;&lt;/w:pPr&gt;&lt;/w:lvl&gt;&lt;w:lvl w:ilvl="6"&gt;&lt;w:start w:val="1"/&gt;&lt;w:numFmt w:val="decimal"/&gt;&lt;w:lvlText w:val="%1.%2.%3.%4.%5.%6.%7"/&gt;&lt;w:lvlJc w:val="left"/&gt;&lt;w:pPr&gt;&lt;w:ind w:left="1296" w:hanging="1296"/&gt;&lt;/w:pPr&gt;&lt;/w:lvl&gt;&lt;w:lvl w:ilvl="7"&gt;&lt;w:start w:val="1"/&gt;&lt;w:numFmt w:val="decimal"/&gt;&lt;w:lvlText w:val="%1.%2.%3.%4.%5.%6.%7.%8"/&gt;&lt;w:lvlJc w:val="left"/&gt;&lt;w:pPr&gt;&lt;w:ind w:left="1440" w:hanging="1440"/&gt;&lt;/w:pPr&gt;&lt;/w:lvl&gt;&lt;w:lvl w:ilvl="8"&gt;&lt;w:start w:val="1"/&gt;&lt;w:numFmt w:val="decimal"/&gt;&lt;w:lvlText w:val="%1.%2.%3.%4.%5.%6.%7.%8.%9"/&gt;&lt;w:lvlJc w:val="left"/&gt;&lt;w:pPr&gt;&lt;w:ind w:left="1584" w:hanging="1584"/&gt;&lt;/w:pPr&gt;&lt;/w:lvl&gt;&lt;/w:abstractNum&gt;&lt;w:abstractNum w:abstractNumId="15" w15:restartNumberingAfterBreak="0"&gt;&lt;w:nsid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w:abstractNumId="16" w15:restartNumberingAfterBreak="0"&gt;&lt;w:nsid w:val="273F5BDA"/&gt;&lt;w:multiLevelType w:val="multilevel"/&gt;&lt;w:tmpl w:val="9228A626"/&gt;&lt;w:numStyleLink w:val="Checklist"/&gt;&lt;/w:abstractNum&gt;&lt;w:abstractNum w:abstractNumId="17" w15:restartNumberingAfterBreak="0"&gt;&lt;w:nsid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w:abstractNumId="18" w15:restartNumberingAfterBreak="0"&gt;&lt;w:nsid w:val="39510E53"/&gt;&lt;w:multiLevelType w:val="hybridMultilevel"/&gt;&lt;w:tmpl w:val="7746342A"/&gt;&lt;w:lvl w:ilvl="0" w:tplc="40090001"&gt;&lt;w:start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w:abstractNumId="19" w15:restartNumberingAfterBreak="0"&gt;&lt;w:nsid w:val="3C0706E4"/&gt;&lt;w:multiLevelType w:val="hybridMultilevel"/&gt;&lt;w:tmpl w:val="35183C68"/&gt;&lt;w:lvl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w:abstractNumId="20" w15:restartNumberingAfterBreak="0"&gt;&lt;w:nsid w:val="3CBF3433"/&gt;&lt;w:multiLevelType w:val="multilevel"/&gt;&lt;w:tmpl w:val="E04AFF44"/&gt;&lt;w:lvl w:ilvl="0"&gt;&lt;w:start w:val="1"/&gt;&lt;w:numFmt w:val="decimal"/&gt;&lt;w:lvlRestart w:val="0"/&gt;&lt;w:lvlText w:val="%1"/&gt;&lt;w:lvlJc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w:abstractNumId="21" w15:restartNumberingAfterBreak="0"&gt;&lt;w:nsid w:val="3E660F6F"/&gt;&lt;w:multiLevelType w:val="hybridMultilevel"/&gt;&lt;w:tmpl w:val="5F8AA668"/&gt;&lt;w:lvl w:ilvl="0" w:tplc="04090011"&gt;&lt;w:start w:val="1"/&gt;&lt;w:numFmt w:val="decimal"/&gt;&lt;w:lvlText w:val="%1)"/&gt;&lt;w:lvlJc w:val="left"/&gt;&lt;w:pPr&gt;&lt;w:ind w:left="720" w:hanging="360"/&gt;&lt;/w:pPr&gt;&lt;w:rPr&gt;&lt;w:rFonts w:hint="default"/&gt;&lt;/w:rPr&gt;&lt;/w:lvl&gt;&lt;w:lvl w:ilvl="1" w:tplc="04090019"&gt;&lt;w:start w:val="1"/&gt;&lt;w:numFmt w:val="lowerLetter"/&gt;&lt;w:lvlText w:val="%2."/&gt;&lt;w:lvlJc w:val="left"/&gt;&lt;w:pPr&gt;&lt;w:ind w:left="1440" w:hanging="360"/&gt;&lt;/w:pPr&gt;&lt;/w:lvl&gt;&lt;w:lvl w:ilvl="2" w:tplc="0409001B" w:tentative="1"&gt;&lt;w:start w:val="1"/&gt;&lt;w:numFmt w:val="lowerRoman"/&gt;&lt;w:lvlText w:val="%3."/&gt;&lt;w:lvlJc w:val="right"/&gt;&lt;w:pPr&gt;&lt;w:ind w:left="2160" w:hanging="180"/&gt;&lt;/w:pPr&gt;&lt;/w:lvl&gt;&lt;w:lvl w:ilvl="3" w:tplc="0409000F" w:tentative="1"&gt;&lt;w:start w:val="1"/&gt;&lt;w:numFmt w:val="decimal"/&gt;&lt;w:lvlText w:val="%4."/&gt;&lt;w:lvlJc w:val="left"/&gt;&lt;w:pPr&gt;&lt;w:ind w:left="2880" w:hanging="360"/&gt;&lt;/w:pPr&gt;&lt;/w:lvl&gt;&lt;w:lvl w:ilvl="4" w:tplc="04090019" w:tentative="1"&gt;&lt;w:start w:val="1"/&gt;&lt;w:numFmt w:val="lowerLetter"/&gt;&lt;w:lvlText w:val="%5."/&gt;&lt;w:lvlJc w:val="left"/&gt;&lt;w:pPr&gt;&lt;w:ind w:left="3600" w:hanging="360"/&gt;&lt;/w:pPr&gt;&lt;/w:lvl&gt;&lt;w:lvl w:ilvl="5" w:tplc="0409001B" w:tentative="1"&gt;&lt;w:start w:val="1"/&gt;&lt;w:numFmt w:val="lowerRoman"/&gt;&lt;w:lvlText w:val="%6."/&gt;&lt;w:lvlJc w:val="right"/&gt;&lt;w:pPr&gt;&lt;w:ind w:left="4320" w:hanging="180"/&gt;&lt;/w:pPr&gt;&lt;/w:lvl&gt;&lt;w:lvl w:ilvl="6" w:tplc="0409000F" w:tentative="1"&gt;&lt;w:start w:val="1"/&gt;&lt;w:numFmt w:val="decimal"/&gt;&lt;w:lvlText w:val="%7."/&gt;&lt;w:lvlJc w:val="left"/&gt;&lt;w:pPr&gt;&lt;w:ind w:left="5040" w:hanging="360"/&gt;&lt;/w:pPr&gt;&lt;/w:lvl&gt;&lt;w:lvl w:ilvl="7" w:tplc="04090019" w:tentative="1"&gt;&lt;w:start w:val="1"/&gt;&lt;w:numFmt w:val="lowerLetter"/&gt;&lt;w:lvlText w:val="%8."/&gt;&lt;w:lvlJc w:val="left"/&gt;&lt;w:pPr&gt;&lt;w:ind w:left="5760" w:hanging="360"/&gt;&lt;/w:pPr&gt;&lt;/w:lvl&gt;&lt;w:lvl w:ilvl="8" w:tplc="0409001B" w:tentative="1"&gt;&lt;w:start w:val="1"/&gt;&lt;w:numFmt w:val="lowerRoman"/&gt;&lt;w:lvlText w:val="%9."/&gt;&lt;w:lvlJc w:val="right"/&gt;&lt;w:pPr&gt;&lt;w:ind w:left="6480" w:hanging="180"/&gt;&lt;/w:pPr&gt;&lt;/w:lvl&gt;&lt;/w:abstractNum&gt;&lt;w:abstractNum w:abstractNumId="22" w15:restartNumberingAfterBreak="0"&gt;&lt;w:nsid w:val="3FF72DF2"/&gt;&lt;w:multiLevelType w:val="hybridMultilevel"/&gt;&lt;w:tmpl w:val="B62C29D0"/&gt;&lt;w:lvl w:ilvl="0" w:tplc="0409000F"&gt;&lt;w:start w:val="1"/&gt;&lt;w:numFmt w:val="decimal"/&gt;&lt;w:lvlText w:val="%1."/&gt;&lt;w:lvlJc w:val="left"/&gt;&lt;w:pPr&gt;&lt;w:ind w:left="720" w:hanging="360"/&gt;&lt;/w:pPr&gt;&lt;w:rPr&gt;&lt;w:rFonts w:cs="Times New Roman"/&gt;&lt;/w:rPr&gt;&lt;/w:lvl&gt;&lt;w:lvl w:ilvl="1" w:tplc="04090019" w:tentative="1"&gt;&lt;w:start w:val="1"/&gt;&lt;w:numFmt w:val="lowerLetter"/&gt;&lt;w:lvlText w:val="%2."/&gt;&lt;w:lvlJc w:val="left"/&gt;&lt;w:pPr&gt;&lt;w:ind w:left="1440" w:hanging="360"/&gt;&lt;/w:pPr&gt;&lt;w:rPr&gt;&lt;w:rFonts w:cs="Times New Roman"/&gt;&lt;/w:rPr&gt;&lt;/w:lvl&gt;&lt;w:lvl w:ilvl="2" w:tplc="0409001B" w:tentative="1"&gt;&lt;w:start w:val="1"/&gt;&lt;w:numFmt w:val="lowerRoman"/&gt;&lt;w:lvlText w:val="%3."/&gt;&lt;w:lvlJc w:val="right"/&gt;&lt;w:pPr&gt;&lt;w:ind w:left="2160" w:hanging="180"/&gt;&lt;/w:pPr&gt;&lt;w:rPr&gt;&lt;w:rFonts w:cs="Times New Roman"/&gt;&lt;/w:rPr&gt;&lt;/w:lvl&gt;&lt;w:lvl w:ilvl="3" w:tplc="0409000F" w:tentative="1"&gt;&lt;w:start w:val="1"/&gt;&lt;w:numFmt w:val="decimal"/&gt;&lt;w:lvlText w:val="%4."/&gt;&lt;w:lvlJc w:val="left"/&gt;&lt;w:pPr&gt;&lt;w:ind w:left="2880" w:hanging="360"/&gt;&lt;/w:pPr&gt;&lt;w:rPr&gt;&lt;w:rFonts w:cs="Times New Roman"/&gt;&lt;/w:rPr&gt;&lt;/w:lvl&gt;&lt;w:lvl w:ilvl="4" w:tplc="04090019" w:tentative="1"&gt;&lt;w:start w:val="1"/&gt;&lt;w:numFmt w:val="lowerLetter"/&gt;&lt;w:lvlText w:val="%5."/&gt;&lt;w:lvlJc w:val="left"/&gt;&lt;w:pPr&gt;&lt;w:ind w:left="3600" w:hanging="360"/&gt;&lt;/w:pPr&gt;&lt;w:rPr&gt;&lt;w:rFonts w:cs="Times New Roman"/&gt;&lt;/w:rPr&gt;&lt;/w:lvl&gt;&lt;w:lvl w:ilvl="5" w:tplc="0409001B" w:tentative="1"&gt;&lt;w:start w:val="1"/&gt;&lt;w:numFmt w:val="lowerRoman"/&gt;&lt;w:lvlText w:val="%6."/&gt;&lt;w:lvlJc w:val="right"/&gt;&lt;w:pPr&gt;&lt;w:ind w:left="4320" w:hanging="180"/&gt;&lt;/w:pPr&gt;&lt;w:rPr&gt;&lt;w:rFonts w:cs="Times New Roman"/&gt;&lt;/w:rPr&gt;&lt;/w:lvl&gt;&lt;w:lvl w:ilvl="6" w:tplc="0409000F" w:tentative="1"&gt;&lt;w:start w:val="1"/&gt;&lt;w:numFmt w:val="decimal"/&gt;&lt;w:lvlText w:val="%7."/&gt;&lt;w:lvlJc w:val="left"/&gt;&lt;w:pPr&gt;&lt;w:ind w:left="5040" w:hanging="360"/&gt;&lt;/w:pPr&gt;&lt;w:rPr&gt;&lt;w:rFonts w:cs="Times New Roman"/&gt;&lt;/w:rPr&gt;&lt;/w:lvl&gt;&lt;w:lvl w:ilvl="7" w:tplc="04090019" w:tentative="1"&gt;&lt;w:start w:val="1"/&gt;&lt;w:numFmt w:val="lowerLetter"/&gt;&lt;w:lvlText w:val="%8."/&gt;&lt;w:lvlJc w:val="left"/&gt;&lt;w:pPr&gt;&lt;w:ind w:left="5760" w:hanging="360"/&gt;&lt;/w:pPr&gt;&lt;w:rPr&gt;&lt;w:rFonts w:cs="Times New Roman"/&gt;&lt;/w:rPr&gt;&lt;/w:lvl&gt;&lt;w:lvl w:ilvl="8" w:tplc="0409001B" w:tentative="1"&gt;&lt;w:start w:val="1"/&gt;&lt;w:numFmt w:val="lowerRoman"/&gt;&lt;w:lvlText w:val="%9."/&gt;&lt;w:lvlJc w:val="right"/&gt;&lt;w:pPr&gt;&lt;w:ind w:left="6480" w:hanging="180"/&gt;&lt;/w:pPr&gt;&lt;w:rPr&gt;&lt;w:rFonts w:cs="Times New Roman"/&gt;&lt;/w:rPr&gt;&lt;/w:lvl&gt;&lt;/w:abstractNum&gt;&lt;w:abstractNum w:abstractNumId="23" w15:restartNumberingAfterBreak="0"&gt;&lt;w:nsid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w:abstractNumId="24" w15:restartNumberingAfterBreak="0"&gt;&lt;w:nsid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w:abstractNumId="25" w15:restartNumberingAfterBreak="0"&gt;&lt;w:nsid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w:abstractNumId="26" w15:restartNumberingAfterBreak="0"&gt;&lt;w:nsid w:val="50E47DAA"/&gt;&lt;w:multiLevelType w:val="hybridMultilevel"/&gt;&lt;w:tmpl w:val="75D29712"/&gt;&lt;w:lvl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w:abstractNumId="27" w15:restartNumberingAfterBreak="0"&gt;&lt;w:nsid w:val="539B256A"/&gt;&lt;w:multiLevelType w:val="hybridMultilevel"/&gt;&lt;w:tmpl w:val="01961D72"/&gt;&lt;w:lvl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w:abstractNumId="28" w15:restartNumberingAfterBreak="0"&gt;&lt;w:nsid w:val="584D4A95"/&gt;&lt;w:multiLevelType w:val="hybridMultilevel"/&gt;&lt;w:tmpl w:val="03C01D7C"/&gt;&lt;w:lvl w:ilvl="0" w:tplc="04090001"&gt;&lt;w:start w:val="1"/&gt;&lt;w:numFmt w:val="bullet"/&gt;&lt;w:lvlText w:val=""/&gt;&lt;w:lvlJc w:val="left"/&gt;&lt;w:pPr&gt;&lt;w:ind w:left="720" w:hanging="360"/&gt;&lt;/w:pPr&gt;&lt;w:rPr&gt;&lt;w:rFonts w:ascii="Symbol" w:hAnsi="Symbol"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w:abstractNumId="29" w15:restartNumberingAfterBreak="0"&gt;&lt;w:nsid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w:abstractNumId="30" w15:restartNumberingAfterBreak="0"&gt;&lt;w:nsid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w:abstractNumId="31" w15:restartNumberingAfterBreak="0"&gt;&lt;w:nsid w:val="6DF1004A"/&gt;&lt;w:multiLevelType w:val="hybridMultilevel"/&gt;&lt;w:tmpl w:val="7E1ED542"/&gt;&lt;w:lvl w:ilvl="0" w:tplc="04090001"&gt;&lt;w:start w:val="1"/&gt;&lt;w:numFmt w:val="bullet"/&gt;&lt;w:lvlText w:val=""/&gt;&lt;w:lvlJc w:val="left"/&gt;&lt;w:pPr&gt;&lt;w:ind w:left="792" w:hanging="360"/&gt;&lt;/w:pPr&gt;&lt;w:rPr&gt;&lt;w:rFonts w:ascii="Symbol" w:hAnsi="Symbol" w:hint="default"/&gt;&lt;/w:rPr&gt;&lt;/w:lvl&gt;&lt;w:lvl w:ilvl="1" w:tplc="04090003" w:tentative="1"&gt;&lt;w:start w:val="1"/&gt;&lt;w:numFmt w:val="bullet"/&gt;&lt;w:lvlText w:val="o"/&gt;&lt;w:lvlJc w:val="left"/&gt;&lt;w:pPr&gt;&lt;w:ind w:left="1512" w:hanging="360"/&gt;&lt;/w:pPr&gt;&lt;w:rPr&gt;&lt;w:rFonts w:ascii="Courier New" w:hAnsi="Courier New" w:cs="Courier New" w:hint="default"/&gt;&lt;/w:rPr&gt;&lt;/w:lvl&gt;&lt;w:lvl w:ilvl="2" w:tplc="04090005" w:tentative="1"&gt;&lt;w:start w:val="1"/&gt;&lt;w:numFmt w:val="bullet"/&gt;&lt;w:lvlText w:val=""/&gt;&lt;w:lvlJc w:val="left"/&gt;&lt;w:pPr&gt;&lt;w:ind w:left="2232" w:hanging="360"/&gt;&lt;/w:pPr&gt;&lt;w:rPr&gt;&lt;w:rFonts w:ascii="Wingdings" w:hAnsi="Wingdings" w:hint="default"/&gt;&lt;/w:rPr&gt;&lt;/w:lvl&gt;&lt;w:lvl w:ilvl="3" w:tplc="04090001" w:tentative="1"&gt;&lt;w:start w:val="1"/&gt;&lt;w:numFmt w:val="bullet"/&gt;&lt;w:lvlText w:val=""/&gt;&lt;w:lvlJc w:val="left"/&gt;&lt;w:pPr&gt;&lt;w:ind w:left="2952" w:hanging="360"/&gt;&lt;/w:pPr&gt;&lt;w:rPr&gt;&lt;w:rFonts w:ascii="Symbol" w:hAnsi="Symbol" w:hint="default"/&gt;&lt;/w:rPr&gt;&lt;/w:lvl&gt;&lt;w:lvl w:ilvl="4" w:tplc="04090003" w:tentative="1"&gt;&lt;w:start w:val="1"/&gt;&lt;w:numFmt w:val="bullet"/&gt;&lt;w:lvlText w:val="o"/&gt;&lt;w:lvlJc w:val="left"/&gt;&lt;w:pPr&gt;&lt;w:ind w:left="3672" w:hanging="360"/&gt;&lt;/w:pPr&gt;&lt;w:rPr&gt;&lt;w:rFonts w:ascii="Courier New" w:hAnsi="Courier New" w:cs="Courier New" w:hint="default"/&gt;&lt;/w:rPr&gt;&lt;/w:lvl&gt;&lt;w:lvl w:ilvl="5" w:tplc="04090005" w:tentative="1"&gt;&lt;w:start w:val="1"/&gt;&lt;w:numFmt w:val="bullet"/&gt;&lt;w:lvlText w:val=""/&gt;&lt;w:lvlJc w:val="left"/&gt;&lt;w:pPr&gt;&lt;w:ind w:left="4392" w:hanging="360"/&gt;&lt;/w:pPr&gt;&lt;w:rPr&gt;&lt;w:rFonts w:ascii="Wingdings" w:hAnsi="Wingdings" w:hint="default"/&gt;&lt;/w:rPr&gt;&lt;/w:lvl&gt;&lt;w:lvl w:ilvl="6" w:tplc="04090001" w:tentative="1"&gt;&lt;w:start w:val="1"/&gt;&lt;w:numFmt w:val="bullet"/&gt;&lt;w:lvlText w:val=""/&gt;&lt;w:lvlJc w:val="left"/&gt;&lt;w:pPr&gt;&lt;w:ind w:left="5112" w:hanging="360"/&gt;&lt;/w:pPr&gt;&lt;w:rPr&gt;&lt;w:rFonts w:ascii="Symbol" w:hAnsi="Symbol" w:hint="default"/&gt;&lt;/w:rPr&gt;&lt;/w:lvl&gt;&lt;w:lvl w:ilvl="7" w:tplc="04090003" w:tentative="1"&gt;&lt;w:start w:val="1"/&gt;&lt;w:numFmt w:val="bullet"/&gt;&lt;w:lvlText w:val="o"/&gt;&lt;w:lvlJc w:val="left"/&gt;&lt;w:pPr&gt;&lt;w:ind w:left="5832" w:hanging="360"/&gt;&lt;/w:pPr&gt;&lt;w:rPr&gt;&lt;w:rFonts w:ascii="Courier New" w:hAnsi="Courier New" w:cs="Courier New" w:hint="default"/&gt;&lt;/w:rPr&gt;&lt;/w:lvl&gt;&lt;w:lvl w:ilvl="8" w:tplc="04090005" w:tentative="1"&gt;&lt;w:start w:val="1"/&gt;&lt;w:numFmt w:val="bullet"/&gt;&lt;w:lvlText w:val=""/&gt;&lt;w:lvlJc w:val="left"/&gt;&lt;w:pPr&gt;&lt;w:ind w:left="6552" w:hanging="360"/&gt;&lt;/w:pPr&gt;&lt;w:rPr&gt;&lt;w:rFonts w:ascii="Wingdings" w:hAnsi="Wingdings" w:hint="default"/&gt;&lt;/w:rPr&gt;&lt;/w:lvl&gt;&lt;/w:abstractNum&gt;&lt;w:abstractNum w:abstractNumId="32" w15:restartNumberingAfterBreak="0"&gt;&lt;w:nsid w:val="6F904629"/&gt;&lt;w:multiLevelType w:val="multilevel"/&gt;&lt;w:tmpl w:val="0409001F"/&gt;&lt;w:lvl w:ilvl="0"&gt;&lt;w:start w:val="1"/&gt;&lt;w:numFmt w:val="decimal"/&gt;&lt;w:lvlText w:val="%1."/&gt;&lt;w:lvlJc w:val="left"/&gt;&lt;w:pPr&gt;&lt;w:ind w:left="360" w:hanging="360"/&gt;&lt;/w:pPr&gt;&lt;/w:lvl&gt;&lt;w:lvl w:ilvl="1"&gt;&lt;w:start w:val="1"/&gt;&lt;w:numFmt w:val="decimal"/&gt;&lt;w:lvlText w:val="%1.%2."/&gt;&lt;w:lvlJc w:val="left"/&gt;&lt;w:pPr&gt;&lt;w:ind w:left="792" w:hanging="432"/&gt;&lt;/w:pPr&gt;&lt;/w:lvl&gt;&lt;w:lvl w:ilvl="2"&gt;&lt;w:start w:val="1"/&gt;&lt;w:numFmt w:val="decimal"/&gt;&lt;w:lvlText w:val="%1.%2.%3."/&gt;&lt;w:lvlJc w:val="left"/&gt;&lt;w:pPr&gt;&lt;w:ind w:left="1224" w:hanging="504"/&gt;&lt;/w:pPr&gt;&lt;/w:lvl&gt;&lt;w:lvl w:ilvl="3"&gt;&lt;w:start w:val="1"/&gt;&lt;w:numFmt w:val="decimal"/&gt;&lt;w:lvlText w:val="%1.%2.%3.%4."/&gt;&lt;w:lvlJc w:val="left"/&gt;&lt;w:pPr&gt;&lt;w:ind w:left="1728" w:hanging="648"/&gt;&lt;/w:pPr&gt;&lt;/w:lvl&gt;&lt;w:lvl w:ilvl="4"&gt;&lt;w:start w:val="1"/&gt;&lt;w:numFmt w:val="decimal"/&gt;&lt;w:lvlText w:val="%1.%2.%3.%4.%5."/&gt;&lt;w:lvlJc w:val="left"/&gt;&lt;w:pPr&gt;&lt;w:ind w:left="2232" w:hanging="792"/&gt;&lt;/w:pPr&gt;&lt;/w:lvl&gt;&lt;w:lvl w:ilvl="5"&gt;&lt;w:start w:val="1"/&gt;&lt;w:numFmt w:val="decimal"/&gt;&lt;w:lvlText w:val="%1.%2.%3.%4.%5.%6."/&gt;&lt;w:lvlJc w:val="left"/&gt;&lt;w:pPr&gt;&lt;w:ind w:left="2736" w:hanging="936"/&gt;&lt;/w:pPr&gt;&lt;/w:lvl&gt;&lt;w:lvl w:ilvl="6"&gt;&lt;w:start w:val="1"/&gt;&lt;w:numFmt w:val="decimal"/&gt;&lt;w:lvlText w:val="%1.%2.%3.%4.%5.%6.%7."/&gt;&lt;w:lvlJc w:val="left"/&gt;&lt;w:pPr&gt;&lt;w:ind w:left="3240" w:hanging="1080"/&gt;&lt;/w:pPr&gt;&lt;/w:lvl&gt;&lt;w:lvl w:ilvl="7"&gt;&lt;w:start w:val="1"/&gt;&lt;w:numFmt w:val="decimal"/&gt;&lt;w:lvlText w:val="%1.%2.%3.%4.%5.%6.%7.%8."/&gt;&lt;w:lvlJc w:val="left"/&gt;&lt;w:pPr&gt;&lt;w:ind w:left="3744" w:hanging="1224"/&gt;&lt;/w:pPr&gt;&lt;/w:lvl&gt;&lt;w:lvl w:ilvl="8"&gt;&lt;w:start w:val="1"/&gt;&lt;w:numFmt w:val="decimal"/&gt;&lt;w:lvlText w:val="%1.%2.%3.%4.%5.%6.%7.%8.%9."/&gt;&lt;w:lvlJc w:val="left"/&gt;&lt;w:pPr&gt;&lt;w:ind w:left="4320" w:hanging="1440"/&gt;&lt;/w:pPr&gt;&lt;/w:lvl&gt;&lt;/w:abstractNum&gt;&lt;w:abstractNum w:abstractNumId="33" w15:restartNumberingAfterBreak="0"&gt;&lt;w:nsid w:val="712C07F9"/&gt;&lt;w:multiLevelType w:val="hybridMultilevel"/&gt;&lt;w:tmpl w:val="39D641DC"/&gt;&lt;w:lvl w:ilvl="0" w:tplc="7732472E"&gt;&lt;w:numFmt w:val="bullet"/&gt;&lt;w:lvlText w:val=""/&gt;&lt;w:lvlJc w:val="left"/&gt;&lt;w:pPr&gt;&lt;w:ind w:left="2160" w:hanging="360"/&gt;&lt;/w:pPr&gt;&lt;w:rPr&gt;&lt;w:rFonts w:ascii="Symbol" w:eastAsia="Times New Roman" w:hAnsi="Symbol" w:cs="Times New Roman" w:hint="default"/&gt;&lt;/w:rPr&gt;&lt;/w:lvl&gt;&lt;w:lvl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w:tplc="04090005"&gt;&lt;w:start w:val="1"/&gt;&lt;w:numFmt w:val="bullet"/&gt;&lt;w:lvlText w:val=""/&gt;&lt;w:lvlJc w:val="left"/&gt;&lt;w:pPr&gt;&lt;w:ind w:left="3240" w:hanging="360"/&gt;&lt;/w:pPr&gt;&lt;w:rPr&gt;&lt;w:rFonts w:ascii="Wingdings" w:hAnsi="Wingdings" w:hint="default"/&gt;&lt;/w:rPr&gt;&lt;/w:lvl&gt;&lt;w:lvl w:ilvl="3" w:tplc="04090009"&gt;&lt;w:start w:val="1"/&gt;&lt;w:numFmt w:val="bullet"/&gt;&lt;w:lvlText w:val=""/&gt;&lt;w:lvlJc w:val="left"/&gt;&lt;w:pPr&gt;&lt;w:ind w:left="3960" w:hanging="360"/&gt;&lt;/w:pPr&gt;&lt;w:rPr&gt;&lt;w:rFonts w:ascii="Wingdings" w:hAnsi="Wingdings" w:hint="default"/&gt;&lt;/w:rPr&gt;&lt;/w:lvl&gt;&lt;w:lvl w:ilvl="4" w:tplc="0409000B"&gt;&lt;w:start w:val="1"/&gt;&lt;w:numFmt w:val="bullet"/&gt;&lt;w:lvlText w:val=""/&gt;&lt;w:lvlJc w:val="left"/&gt;&lt;w:pPr&gt;&lt;w:ind w:left="4680" w:hanging="360"/&gt;&lt;/w:pPr&gt;&lt;w:rPr&gt;&lt;w:rFonts w:ascii="Wingdings" w:hAnsi="Wingdings"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w:abstractNumId="34" w15:restartNumberingAfterBreak="0"&gt;&lt;w:nsid w:val="740B1A3A"/&gt;&lt;w:multiLevelType w:val="hybridMultilevel"/&gt;&lt;w:tmpl w:val="D15652F4"/&gt;&lt;w:lvl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w:abstractNumId="35" w15:restartNumberingAfterBreak="0"&gt;&lt;w:nsid w:val="77902E54"/&gt;&lt;w:multiLevelType w:val="hybridMultilevel"/&gt;&lt;w:tmpl w:val="1FDEE09C"/&gt;&lt;w:lvl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w:hint="default"/&gt;&lt;/w:rPr&gt;&lt;/w:lvl&gt;&lt;/w:abstractNum&gt;&lt;w:num w:numId="1"&gt;&lt;w:abstractNumId w:val="11"/&gt;&lt;/w:num&gt;&lt;w:num w:numId="2"&gt;&lt;w:abstractNumId w:val="25"/&gt;&lt;/w:num&gt;&lt;w:num w:numId="3"&gt;&lt;w:abstractNumId w:val="30"/&gt;&lt;/w:num&gt;&lt;w:num w:numId="4"&gt;&lt;w:abstractNumId w:val="23"/&gt;&lt;/w:num&gt;&lt;w:num w:numId="5"&gt;&lt;w:abstractNumId w:val="29"/&gt;&lt;/w:num&gt;&lt;w:num w:numId="6"&gt;&lt;w:abstractNumId w:val="17"/&gt;&lt;/w:num&gt;&lt;w:num w:numId="7"&gt;&lt;w:abstractNumId w:val="16"/&gt;&lt;/w:num&gt;&lt;w:num w:numId="8"&gt;&lt;w:abstractNumId w:val="10"/&gt;&lt;/w:num&gt;&lt;w:num w:numId="9"&gt;&lt;w:abstractNumId w:val="9"/&gt;&lt;w:lvlOverride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w:numId="10"&gt;&lt;w:abstractNumId w:val="24"/&gt;&lt;/w:num&gt;&lt;w:num w:numId="11"&gt;&lt;w:abstractNumId w:val="6"/&gt;&lt;/w:num&gt;&lt;w:num w:numId="12"&gt;&lt;w:abstractNumId w:val="5"/&gt;&lt;/w:num&gt;&lt;w:num w:numId="13"&gt;&lt;w:abstractNumId w:val="4"/&gt;&lt;/w:num&gt;&lt;w:num w:numId="14"&gt;&lt;w:abstractNumId w:val="3"/&gt;&lt;/w:num&gt;&lt;w:num w:numId="15"&gt;&lt;w:abstractNumId w:val="7"/&gt;&lt;/w:num&gt;&lt;w:num w:numId="16"&gt;&lt;w:abstractNumId w:val="2"/&gt;&lt;/w:num&gt;&lt;w:num w:numId="17"&gt;&lt;w:abstractNumId w:val="1"/&gt;&lt;/w:num&gt;&lt;w:num w:numId="18"&gt;&lt;w:abstractNumId w:val="0"/&gt;&lt;/w:num&gt;&lt;w:num w:numId="19"&gt;&lt;w:abstractNumId w:val="15"/&gt;&lt;/w:num&gt;&lt;w:num w:numId="20"&gt;&lt;w:abstractNumId w:val="34"/&gt;&lt;/w:num&gt;&lt;w:num w:numId="21"&gt;&lt;w:abstractNumId w:val="18"/&gt;&lt;/w:num&gt;&lt;w:num w:numId="22"&gt;&lt;w:abstractNumId w:val="22"/&gt;&lt;/w:num&gt;&lt;w:num w:numId="23"&gt;&lt;w:abstractNumId w:val="12"/&gt;&lt;/w:num&gt;&lt;w:num w:numId="24"&gt;&lt;w:abstractNumId w:val="13"/&gt;&lt;/w:num&gt;&lt;w:num w:numId="25"&gt;&lt;w:abstractNumId w:val="35"/&gt;&lt;/w:num&gt;&lt;w:num w:numId="26"&gt;&lt;w:abstractNumId w:val="19"/&gt;&lt;/w:num&gt;&lt;w:num w:numId="27"&gt;&lt;w:abstractNumId w:val="20"/&gt;&lt;/w:num&gt;&lt;w:num w:numId="28"&gt;&lt;w:abstractNumId w:val="9"/&gt;&lt;w:lvlOverride w:ilvl="0"&gt;&lt;w:lvl w:ilvl="0"&gt;&lt;w:start w:val="1"/&gt;&lt;w:numFmt w:val="decimal"/&gt;&lt;w:lvlRestart w:val="0"/&gt;&lt;w:pStyle w:val="Heading1Numbered"/&gt;&lt;w:lvlText w:val="%1"/&gt;&lt;w:lvlJc w:val="left"/&gt;&lt;w:pPr&gt;&lt;w:ind w:left="216" w:hanging="936"/&gt;&lt;/w:pPr&gt;&lt;w:rPr&gt;&lt;w:rFonts w:hint="default"/&gt;&lt;/w:rPr&gt;&lt;/w:lvl&gt;&lt;/w:lvlOverride&gt;&lt;w:lvlOverride w:ilvl="1"&gt;&lt;w:lvl w:ilvl="1"&gt;&lt;w:start w:val="1"/&gt;&lt;w:numFmt w:val="decimal"/&gt;&lt;w:pStyle w:val="Heading2Numbered"/&gt;&lt;w:lvlText w:val="%1.%2"/&gt;&lt;w:lvlJc w:val="left"/&gt;&lt;w:pPr&gt;&lt;w:ind w:left="216" w:hanging="936"/&gt;&lt;/w:pPr&gt;&lt;w:rPr&gt;&lt;w:rFonts w:hint="default"/&gt;&lt;/w:rPr&gt;&lt;/w:lvl&gt;&lt;/w:lvlOverride&gt;&lt;w:lvlOverride w:ilvl="2"&gt;&lt;w:lvl w:ilvl="2"&gt;&lt;w:start w:val="1"/&gt;&lt;w:numFmt w:val="decimal"/&gt;&lt;w:pStyle w:val="Heading3Numbered"/&gt;&lt;w:lvlText w:val="%1.%2.%3"/&gt;&lt;w:lvlJc w:val="left"/&gt;&lt;w:pPr&gt;&lt;w:ind w:left="216"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w:left="216"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w:left="504"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w:pos="3960"/&gt;&lt;/w:tabs&gt;&lt;w:ind w:left="2016" w:hanging="936"/&gt;&lt;/w:pPr&gt;&lt;w:rPr&gt;&lt;w:rFonts w:hint="default"/&gt;&lt;/w:rPr&gt;&lt;/w:lvl&gt;&lt;/w:lvlOverride&gt;&lt;w:lvlOverride w:ilvl="6"&gt;&lt;w:lvl w:ilvl="6"&gt;&lt;w:start w:val="1"/&gt;&lt;w:numFmt w:val="decimal"/&gt;&lt;w:pStyle w:val="NumHeading4"/&gt;&lt;w:lvlText w:val="%1.%2.%3.%7"/&gt;&lt;w:lvlJc w:val="left"/&gt;&lt;w:pPr&gt;&lt;w:tabs&gt;&lt;w:tab w:val="num" w:pos="4680"/&gt;&lt;/w:tabs&gt;&lt;w:ind w:left="2520" w:hanging="3240"/&gt;&lt;/w:pPr&gt;&lt;w:rPr&gt;&lt;w:rFonts w:hint="default"/&gt;&lt;/w:rPr&gt;&lt;/w:lvl&gt;&lt;/w:lvlOverride&gt;&lt;w:lvlOverride w:ilvl="7"&gt;&lt;w:lvl w:ilvl="7"&gt;&lt;w:start w:val="1"/&gt;&lt;w:numFmt w:val="decimal"/&gt;&lt;w:lvlText w:val="%1.%2.%3.%4.%5.%6.%7.%8."/&gt;&lt;w:lvlJc w:val="left"/&gt;&lt;w:pPr&gt;&lt;w:tabs&gt;&lt;w:tab w:val="num" w:pos="5400"/&gt;&lt;/w:tabs&gt;&lt;w:ind w:left="3024" w:hanging="1224"/&gt;&lt;/w:pPr&gt;&lt;w:rPr&gt;&lt;w:rFonts w:hint="default"/&gt;&lt;/w:rPr&gt;&lt;/w:lvl&gt;&lt;/w:lvlOverride&gt;&lt;w:lvlOverride w:ilvl="8"&gt;&lt;w:lvl w:ilvl="8"&gt;&lt;w:start w:val="1"/&gt;&lt;w:numFmt w:val="decimal"/&gt;&lt;w:lvlText w:val="%1.%2.%3.%4.%5.%6.%7.%8.%9."/&gt;&lt;w:lvlJc w:val="left"/&gt;&lt;w:pPr&gt;&lt;w:tabs&gt;&lt;w:tab w:val="num" w:pos="6480"/&gt;&lt;/w:tabs&gt;&lt;w:ind w:left="3600" w:hanging="1440"/&gt;&lt;/w:pPr&gt;&lt;w:rPr&gt;&lt;w:rFonts w:hint="default"/&gt;&lt;/w:rPr&gt;&lt;/w:lvl&gt;&lt;/w:lvlOverride&gt;&lt;/w:num&gt;&lt;w:num w:numId="29"&gt;&lt;w:abstractNumId w:val="32"/&gt;&lt;/w:num&gt;&lt;w:num w:numId="30"&gt;&lt;w:abstractNumId w:val="14"/&gt;&lt;/w:num&gt;&lt;w:num w:numId="31"&gt;&lt;w:abstractNumId w:val="28"/&gt;&lt;/w:num&gt;&lt;w:num w:numId="32"&gt;&lt;w:abstractNumId w:val="33"/&gt;&lt;/w:num&gt;&lt;w:num w:numId="33"&gt;&lt;w:abstractNumId w:val="21"/&gt;&lt;/w:num&gt;&lt;w:num w:numId="34"&gt;&lt;w:abstractNumId w:val="8"/&gt;&lt;/w:num&gt;&lt;w:num w:numId="35"&gt;&lt;w:abstractNumId w:val="27"/&gt;&lt;/w:num&gt;&lt;w:num w:numId="36"&gt;&lt;w:abstractNumId w:val="31"/&gt;&lt;/w:num&gt;&lt;w:num w:numId="37"&gt;&lt;w:abstractNumId w:val="26"/&gt;&lt;/w:num&gt;&lt;w:numIdMacAtCleanup w:val="24"/&gt;&lt;/w:numbering&gt;&lt;/pkg:xmlData&gt;&lt;/pkg:part&gt;&lt;pkg:part pkg:name="/word/people.xml" pkg:contentType="application/vnd.openxmlformats-officedocument.wordprocessingml.people+xml"&gt;&lt;pkg:xmlData&gt;&lt;w15:people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wp14"&gt;&lt;w15:person w15:author="Donovan Goode"&gt;&lt;w15:presenceInfo w15:providerId="Windows Live" w15:userId="22f94fadcaac4674"/&gt;&lt;/w15:person&gt;&lt;/w15:people&gt;&lt;/pkg:xmlData&gt;&lt;/pkg:part&gt;&lt;/pkg:package&gt;
</customer>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wp14"&gt;&lt;w:body&gt;&lt;w:p w:rsidR="00000000" w:rsidRDefault="00865148"&gt;&lt;w:r w:rsidRPr="00851FEA"&gt;&lt;w:t xml:space="preserve"&gt;1.0 &lt;/w:t&gt;&lt;/w:r&gt;&lt;/w:p&gt;&lt;w:sectPr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wp14"&gt;&lt;w:abstractNum w:abstractNumId="0" w15:restartNumberingAfterBreak="0"&gt;&lt;w:nsid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w:abstractNumId="1" w15:restartNumberingAfterBreak="0"&gt;&lt;w:nsid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w:abstractNumId="2" w15:restartNumberingAfterBreak="0"&gt;&lt;w:nsid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w:abstractNumId="3" w15:restartNumberingAfterBreak="0"&gt;&lt;w:nsid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w:abstractNumId="4" w15:restartNumberingAfterBreak="0"&gt;&lt;w:nsid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w:abstractNumId="5" w15:restartNumberingAfterBreak="0"&gt;&lt;w:nsid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w:abstractNumId="6" w15:restartNumberingAfterBreak="0"&gt;&lt;w:nsid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w:abstractNumId="7" w15:restartNumberingAfterBreak="0"&gt;&lt;w:nsid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w:abstractNumId="8" w15:restartNumberingAfterBreak="0"&gt;&lt;w:nsid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w:abstractNumId="9" w15:restartNumberingAfterBreak="0"&gt;&lt;w:nsid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w:abstractNumId="10" w15:restartNumberingAfterBreak="0"&gt;&lt;w:nsid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w:abstractNumId="11" w15:restartNumberingAfterBreak="0"&gt;&lt;w:nsid w:val="15B85632"/&gt;&lt;w:multiLevelType w:val="hybridMultilevel"/&gt;&lt;w:tmpl w:val="F57C4920"/&gt;&lt;w:lvl w:ilvl="0" w:tplc="04090001"&gt;&lt;w:start w:val="1"/&gt;&lt;w:numFmt w:val="bullet"/&gt;&lt;w:lvlText w:val=""/&gt;&lt;w:lvlJc w:val="left"/&gt;&lt;w:pPr&gt;&lt;w:ind w:left="1152" w:hanging="360"/&gt;&lt;/w:pPr&gt;&lt;w:rPr&gt;&lt;w:rFonts w:ascii="Symbol" w:hAnsi="Symbol" w:hint="default"/&gt;&lt;/w:rPr&gt;&lt;/w:lvl&gt;&lt;w:lvl w:ilvl="1" w:tplc="04090003" w:tentative="1"&gt;&lt;w:start w:val="1"/&gt;&lt;w:numFmt w:val="bullet"/&gt;&lt;w:lvlText w:val="o"/&gt;&lt;w:lvlJc w:val="left"/&gt;&lt;w:pPr&gt;&lt;w:ind w:left="1872" w:hanging="360"/&gt;&lt;/w:pPr&gt;&lt;w:rPr&gt;&lt;w:rFonts w:ascii="Courier New" w:hAnsi="Courier New" w:cs="Courier New" w:hint="default"/&gt;&lt;/w:rPr&gt;&lt;/w:lvl&gt;&lt;w:lvl w:ilvl="2" w:tplc="04090005" w:tentative="1"&gt;&lt;w:start w:val="1"/&gt;&lt;w:numFmt w:val="bullet"/&gt;&lt;w:lvlText w:val=""/&gt;&lt;w:lvlJc w:val="left"/&gt;&lt;w:pPr&gt;&lt;w:ind w:left="2592" w:hanging="360"/&gt;&lt;/w:pPr&gt;&lt;w:rPr&gt;&lt;w:rFonts w:ascii="Wingdings" w:hAnsi="Wingdings" w:hint="default"/&gt;&lt;/w:rPr&gt;&lt;/w:lvl&gt;&lt;w:lvl w:ilvl="3" w:tplc="04090001" w:tentative="1"&gt;&lt;w:start w:val="1"/&gt;&lt;w:numFmt w:val="bullet"/&gt;&lt;w:lvlText w:val=""/&gt;&lt;w:lvlJc w:val="left"/&gt;&lt;w:pPr&gt;&lt;w:ind w:left="3312" w:hanging="360"/&gt;&lt;/w:pPr&gt;&lt;w:rPr&gt;&lt;w:rFonts w:ascii="Symbol" w:hAnsi="Symbol" w:hint="default"/&gt;&lt;/w:rPr&gt;&lt;/w:lvl&gt;&lt;w:lvl w:ilvl="4" w:tplc="04090003" w:tentative="1"&gt;&lt;w:start w:val="1"/&gt;&lt;w:numFmt w:val="bullet"/&gt;&lt;w:lvlText w:val="o"/&gt;&lt;w:lvlJc w:val="left"/&gt;&lt;w:pPr&gt;&lt;w:ind w:left="4032" w:hanging="360"/&gt;&lt;/w:pPr&gt;&lt;w:rPr&gt;&lt;w:rFonts w:ascii="Courier New" w:hAnsi="Courier New" w:cs="Courier New" w:hint="default"/&gt;&lt;/w:rPr&gt;&lt;/w:lvl&gt;&lt;w:lvl w:ilvl="5" w:tplc="04090005" w:tentative="1"&gt;&lt;w:start w:val="1"/&gt;&lt;w:numFmt w:val="bullet"/&gt;&lt;w:lvlText w:val=""/&gt;&lt;w:lvlJc w:val="left"/&gt;&lt;w:pPr&gt;&lt;w:ind w:left="4752" w:hanging="360"/&gt;&lt;/w:pPr&gt;&lt;w:rPr&gt;&lt;w:rFonts w:ascii="Wingdings" w:hAnsi="Wingdings" w:hint="default"/&gt;&lt;/w:rPr&gt;&lt;/w:lvl&gt;&lt;w:lvl w:ilvl="6" w:tplc="04090001" w:tentative="1"&gt;&lt;w:start w:val="1"/&gt;&lt;w:numFmt w:val="bullet"/&gt;&lt;w:lvlText w:val=""/&gt;&lt;w:lvlJc w:val="left"/&gt;&lt;w:pPr&gt;&lt;w:ind w:left="5472" w:hanging="360"/&gt;&lt;/w:pPr&gt;&lt;w:rPr&gt;&lt;w:rFonts w:ascii="Symbol" w:hAnsi="Symbol" w:hint="default"/&gt;&lt;/w:rPr&gt;&lt;/w:lvl&gt;&lt;w:lvl w:ilvl="7" w:tplc="04090003" w:tentative="1"&gt;&lt;w:start w:val="1"/&gt;&lt;w:numFmt w:val="bullet"/&gt;&lt;w:lvlText w:val="o"/&gt;&lt;w:lvlJc w:val="left"/&gt;&lt;w:pPr&gt;&lt;w:ind w:left="6192" w:hanging="360"/&gt;&lt;/w:pPr&gt;&lt;w:rPr&gt;&lt;w:rFonts w:ascii="Courier New" w:hAnsi="Courier New" w:cs="Courier New" w:hint="default"/&gt;&lt;/w:rPr&gt;&lt;/w:lvl&gt;&lt;w:lvl w:ilvl="8" w:tplc="04090005" w:tentative="1"&gt;&lt;w:start w:val="1"/&gt;&lt;w:numFmt w:val="bullet"/&gt;&lt;w:lvlText w:val=""/&gt;&lt;w:lvlJc w:val="left"/&gt;&lt;w:pPr&gt;&lt;w:ind w:left="6912" w:hanging="360"/&gt;&lt;/w:pPr&gt;&lt;w:rPr&gt;&lt;w:rFonts w:ascii="Wingdings" w:hAnsi="Wingdings" w:hint="default"/&gt;&lt;/w:rPr&gt;&lt;/w:lvl&gt;&lt;/w:abstractNum&gt;&lt;w:abstractNum w:abstractNumId="12" w15:restartNumberingAfterBreak="0"&gt;&lt;w:nsid w:val="1BFF4ABC"/&gt;&lt;w:multiLevelType w:val="hybridMultilevel"/&gt;&lt;w:tmpl w:val="96F24B8C"/&gt;&lt;w:lvl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w:abstractNumId="13" w15:restartNumberingAfterBreak="0"&gt;&lt;w:nsid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w:abstractNumId="14" w15:restartNumberingAfterBreak="0"&gt;&lt;w:nsid w:val="273F5BDA"/&gt;&lt;w:multiLevelType w:val="multilevel"/&gt;&lt;w:tmpl w:val="9228A626"/&gt;&lt;w:numStyleLink w:val="Checklist"/&gt;&lt;/w:abstractNum&gt;&lt;w:abstractNum w:abstractNumId="15" w15:restartNumberingAfterBreak="0"&gt;&lt;w:nsid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w:abstractNumId="16" w15:restartNumberingAfterBreak="0"&gt;&lt;w:nsid w:val="39510E53"/&gt;&lt;w:multiLevelType w:val="hybridMultilevel"/&gt;&lt;w:tmpl w:val="7746342A"/&gt;&lt;w:lvl w:ilvl="0" w:tplc="40090001"&gt;&lt;w:start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w:abstractNumId="17" w15:restartNumberingAfterBreak="0"&gt;&lt;w:nsid w:val="3C0706E4"/&gt;&lt;w:multiLevelType w:val="hybridMultilevel"/&gt;&lt;w:tmpl w:val="35183C68"/&gt;&lt;w:lvl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w:abstractNumId="18" w15:restartNumberingAfterBreak="0"&gt;&lt;w:nsid w:val="3FF72DF2"/&gt;&lt;w:multiLevelType w:val="hybridMultilevel"/&gt;&lt;w:tmpl w:val="B62C29D0"/&gt;&lt;w:lvl w:ilvl="0" w:tplc="0409000F"&gt;&lt;w:start w:val="1"/&gt;&lt;w:numFmt w:val="decimal"/&gt;&lt;w:lvlText w:val="%1."/&gt;&lt;w:lvlJc w:val="left"/&gt;&lt;w:pPr&gt;&lt;w:ind w:left="720" w:hanging="360"/&gt;&lt;/w:pPr&gt;&lt;w:rPr&gt;&lt;w:rFonts w:cs="Times New Roman"/&gt;&lt;/w:rPr&gt;&lt;/w:lvl&gt;&lt;w:lvl w:ilvl="1" w:tplc="04090019" w:tentative="1"&gt;&lt;w:start w:val="1"/&gt;&lt;w:numFmt w:val="lowerLetter"/&gt;&lt;w:lvlText w:val="%2."/&gt;&lt;w:lvlJc w:val="left"/&gt;&lt;w:pPr&gt;&lt;w:ind w:left="1440" w:hanging="360"/&gt;&lt;/w:pPr&gt;&lt;w:rPr&gt;&lt;w:rFonts w:cs="Times New Roman"/&gt;&lt;/w:rPr&gt;&lt;/w:lvl&gt;&lt;w:lvl w:ilvl="2" w:tplc="0409001B" w:tentative="1"&gt;&lt;w:start w:val="1"/&gt;&lt;w:numFmt w:val="lowerRoman"/&gt;&lt;w:lvlText w:val="%3."/&gt;&lt;w:lvlJc w:val="right"/&gt;&lt;w:pPr&gt;&lt;w:ind w:left="2160" w:hanging="180"/&gt;&lt;/w:pPr&gt;&lt;w:rPr&gt;&lt;w:rFonts w:cs="Times New Roman"/&gt;&lt;/w:rPr&gt;&lt;/w:lvl&gt;&lt;w:lvl w:ilvl="3" w:tplc="0409000F" w:tentative="1"&gt;&lt;w:start w:val="1"/&gt;&lt;w:numFmt w:val="decimal"/&gt;&lt;w:lvlText w:val="%4."/&gt;&lt;w:lvlJc w:val="left"/&gt;&lt;w:pPr&gt;&lt;w:ind w:left="2880" w:hanging="360"/&gt;&lt;/w:pPr&gt;&lt;w:rPr&gt;&lt;w:rFonts w:cs="Times New Roman"/&gt;&lt;/w:rPr&gt;&lt;/w:lvl&gt;&lt;w:lvl w:ilvl="4" w:tplc="04090019" w:tentative="1"&gt;&lt;w:start w:val="1"/&gt;&lt;w:numFmt w:val="lowerLetter"/&gt;&lt;w:lvlText w:val="%5."/&gt;&lt;w:lvlJc w:val="left"/&gt;&lt;w:pPr&gt;&lt;w:ind w:left="3600" w:hanging="360"/&gt;&lt;/w:pPr&gt;&lt;w:rPr&gt;&lt;w:rFonts w:cs="Times New Roman"/&gt;&lt;/w:rPr&gt;&lt;/w:lvl&gt;&lt;w:lvl w:ilvl="5" w:tplc="0409001B" w:tentative="1"&gt;&lt;w:start w:val="1"/&gt;&lt;w:numFmt w:val="lowerRoman"/&gt;&lt;w:lvlText w:val="%6."/&gt;&lt;w:lvlJc w:val="right"/&gt;&lt;w:pPr&gt;&lt;w:ind w:left="4320" w:hanging="180"/&gt;&lt;/w:pPr&gt;&lt;w:rPr&gt;&lt;w:rFonts w:cs="Times New Roman"/&gt;&lt;/w:rPr&gt;&lt;/w:lvl&gt;&lt;w:lvl w:ilvl="6" w:tplc="0409000F" w:tentative="1"&gt;&lt;w:start w:val="1"/&gt;&lt;w:numFmt w:val="decimal"/&gt;&lt;w:lvlText w:val="%7."/&gt;&lt;w:lvlJc w:val="left"/&gt;&lt;w:pPr&gt;&lt;w:ind w:left="5040" w:hanging="360"/&gt;&lt;/w:pPr&gt;&lt;w:rPr&gt;&lt;w:rFonts w:cs="Times New Roman"/&gt;&lt;/w:rPr&gt;&lt;/w:lvl&gt;&lt;w:lvl w:ilvl="7" w:tplc="04090019" w:tentative="1"&gt;&lt;w:start w:val="1"/&gt;&lt;w:numFmt w:val="lowerLetter"/&gt;&lt;w:lvlText w:val="%8."/&gt;&lt;w:lvlJc w:val="left"/&gt;&lt;w:pPr&gt;&lt;w:ind w:left="5760" w:hanging="360"/&gt;&lt;/w:pPr&gt;&lt;w:rPr&gt;&lt;w:rFonts w:cs="Times New Roman"/&gt;&lt;/w:rPr&gt;&lt;/w:lvl&gt;&lt;w:lvl w:ilvl="8" w:tplc="0409001B" w:tentative="1"&gt;&lt;w:start w:val="1"/&gt;&lt;w:numFmt w:val="lowerRoman"/&gt;&lt;w:lvlText w:val="%9."/&gt;&lt;w:lvlJc w:val="right"/&gt;&lt;w:pPr&gt;&lt;w:ind w:left="6480" w:hanging="180"/&gt;&lt;/w:pPr&gt;&lt;w:rPr&gt;&lt;w:rFonts w:cs="Times New Roman"/&gt;&lt;/w:rPr&gt;&lt;/w:lvl&gt;&lt;/w:abstractNum&gt;&lt;w:abstractNum w:abstractNumId="19" w15:restartNumberingAfterBreak="0"&gt;&lt;w:nsid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w:abstractNumId="20" w15:restartNumberingAfterBreak="0"&gt;&lt;w:nsid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w:abstractNumId="21" w15:restartNumberingAfterBreak="0"&gt;&lt;w:nsid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w:abstractNumId="22" w15:restartNumberingAfterBreak="0"&gt;&lt;w:nsid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w:abstractNumId="23" w15:restartNumberingAfterBreak="0"&gt;&lt;w:nsid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w:abstractNumId="24" w15:restartNumberingAfterBreak="0"&gt;&lt;w:nsid w:val="740B1A3A"/&gt;&lt;w:multiLevelType w:val="hybridMultilevel"/&gt;&lt;w:tmpl w:val="D15652F4"/&gt;&lt;w:lvl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w:abstractNumId="25" w15:restartNumberingAfterBreak="0"&gt;&lt;w:nsid w:val="77902E54"/&gt;&lt;w:multiLevelType w:val="hybridMultilevel"/&gt;&lt;w:tmpl w:val="1FDEE09C"/&gt;&lt;w:lvl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w:hint="default"/&gt;&lt;/w:rPr&gt;&lt;/w:lvl&gt;&lt;/w:abstractNum&gt;&lt;w:num w:numId="1"&gt;&lt;w:abstractNumId w:val="10"/&gt;&lt;/w:num&gt;&lt;w:num w:numId="2"&gt;&lt;w:abstractNumId w:val="21"/&gt;&lt;/w:num&gt;&lt;w:num w:numId="3"&gt;&lt;w:abstractNumId w:val="23"/&gt;&lt;/w:num&gt;&lt;w:num w:numId="4"&gt;&lt;w:abstractNumId w:val="19"/&gt;&lt;/w:num&gt;&lt;w:num w:numId="5"&gt;&lt;w:abstractNumId w:val="22"/&gt;&lt;/w:num&gt;&lt;w:num w:numId="6"&gt;&lt;w:abstractNumId w:val="15"/&gt;&lt;/w:num&gt;&lt;w:num w:numId="7"&gt;&lt;w:abstractNumId w:val="14"/&gt;&lt;/w:num&gt;&lt;w:num w:numId="8"&gt;&lt;w:abstractNumId w:val="9"/&gt;&lt;/w:num&gt;&lt;w:num w:numId="9"&gt;&lt;w:abstractNumId w:val="8"/&gt;&lt;w:lvlOverride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w:numId="10"&gt;&lt;w:abstractNumId w:val="20"/&gt;&lt;/w:num&gt;&lt;w:num w:numId="11"&gt;&lt;w:abstractNumId w:val="6"/&gt;&lt;/w:num&gt;&lt;w:num w:numId="12"&gt;&lt;w:abstractNumId w:val="5"/&gt;&lt;/w:num&gt;&lt;w:num w:numId="13"&gt;&lt;w:abstractNumId w:val="4"/&gt;&lt;/w:num&gt;&lt;w:num w:numId="14"&gt;&lt;w:abstractNumId w:val="3"/&gt;&lt;/w:num&gt;&lt;w:num w:numId="15"&gt;&lt;w:abstractNumId w:val="7"/&gt;&lt;/w:num&gt;&lt;w:num w:numId="16"&gt;&lt;w:abstractNumId w:val="2"/&gt;&lt;/w:num&gt;&lt;w:num w:numId="17"&gt;&lt;w:abstractNumId w:val="1"/&gt;&lt;/w:num&gt;&lt;w:num w:numId="18"&gt;&lt;w:abstractNumId w:val="0"/&gt;&lt;/w:num&gt;&lt;w:num w:numId="19"&gt;&lt;w:abstractNumId w:val="13"/&gt;&lt;/w:num&gt;&lt;w:num w:numId="20"&gt;&lt;w:abstractNumId w:val="24"/&gt;&lt;/w:num&gt;&lt;w:num w:numId="21"&gt;&lt;w:abstractNumId w:val="16"/&gt;&lt;/w:num&gt;&lt;w:num w:numId="22"&gt;&lt;w:abstractNumId w:val="18"/&gt;&lt;/w:num&gt;&lt;w:num w:numId="23"&gt;&lt;w:abstractNumId w:val="11"/&gt;&lt;/w:num&gt;&lt;w:num w:numId="24"&gt;&lt;w:abstractNumId w:val="12"/&gt;&lt;/w:num&gt;&lt;w:num w:numId="25"&gt;&lt;w:abstractNumId w:val="25"/&gt;&lt;/w:num&gt;&lt;w:num w:numId="26"&gt;&lt;w:abstractNumId w:val="17"/&gt;&lt;/w:num&gt;&lt;w:numIdMacAtCleanup w:val="24"/&gt;&lt;/w:numbering&gt;&lt;/pkg:xmlData&gt;&lt;/pkg:part&gt;&lt;pkg:part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w:val="00747A9C"/&gt;&lt;w:pPr&gt;&lt;w:spacing w:before="120" w:after="120" w:line="276" w:lineRule="auto"/&gt;&lt;/w:pPr&gt;&lt;w:rPr&gt;&lt;w:rFonts w:ascii="Segoe UI" w:eastAsiaTheme="minorEastAsia" w:hAnsi="Segoe UI"/&gt;&lt;/w:rPr&gt;&lt;/w:style&gt;&lt;w:style w:type="paragraph" w:styleId="Heading1"&gt;&lt;w:name w:val="heading 1"/&gt;&lt;w:basedOn w:val="Normal"/&gt;&lt;w:next w:val="Normal"/&gt;&lt;w:link w:val="Heading1Char"/&gt;&lt;w:uiPriority w:val="99"/&gt;&lt;w:qFormat/&gt;&lt;w:rsid w:val="00747A9C"/&gt;&lt;w:pPr&gt;&lt;w:keepNext/&gt;&lt;w:keepLines/&gt;&lt;w:pageBreakBefore/&gt;&lt;w:tabs&gt;&lt;w:tab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w:val="99"/&gt;&lt;w:unhideWhenUsed/&gt;&lt;w:qFormat/&gt;&lt;w:rsid w:val="00747A9C"/&gt;&lt;w:pPr&gt;&lt;w:pageBreakBefore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w:val="99"/&gt;&lt;w:unhideWhenUsed/&gt;&lt;w:qFormat/&gt;&lt;w:rsid w:val="00747A9C"/&gt;&lt;w:pPr&gt;&lt;w:outlineLvl w:val="2"/&gt;&lt;/w:pPr&gt;&lt;w:rPr&gt;&lt;w:sz w:val="28"/&gt;&lt;w:szCs w:val="24"/&gt;&lt;/w:rPr&gt;&lt;/w:style&gt;&lt;w:style w:type="paragraph" w:styleId="Heading4"&gt;&lt;w:name w:val="heading 4"/&gt;&lt;w:basedOn w:val="Heading3"/&gt;&lt;w:next w:val="Normal"/&gt;&lt;w:link w:val="Heading4Char"/&gt;&lt;w:uiPriority w:val="99"/&gt;&lt;w:unhideWhenUsed/&gt;&lt;w:qFormat/&gt;&lt;w:rsid w:val="00747A9C"/&gt;&lt;w:pPr&gt;&lt;w:spacing w:before="240"/&gt;&lt;w:outlineLvl w:val="3"/&gt;&lt;/w:pPr&gt;&lt;w:rPr&gt;&lt;w:iCs/&gt;&lt;w:sz w:val="24"/&gt;&lt;/w:rPr&gt;&lt;/w:style&gt;&lt;w:style w:type="paragraph" w:styleId="Heading5"&gt;&lt;w:name w:val="heading 5"/&gt;&lt;w:basedOn w:val="Heading4"/&gt;&lt;w:next w:val="Normal"/&gt;&lt;w:link w:val="Heading5Char"/&gt;&lt;w:uiPriority w:val="99"/&gt;&lt;w:unhideWhenUsed/&gt;&lt;w:rsid w:val="00747A9C"/&gt;&lt;w:pPr&gt;&lt;w:outlineLvl w:val="4"/&gt;&lt;/w:pPr&gt;&lt;w:rPr&gt;&lt;w:rFonts w:eastAsiaTheme="minorHAnsi"/&gt;&lt;/w:rPr&gt;&lt;/w:style&gt;&lt;w:style w:type="paragraph" w:styleId="Heading6"&gt;&lt;w:name w:val="heading 6"/&gt;&lt;w:basedOn w:val="Normal"/&gt;&lt;w:next w:val="Normal"/&gt;&lt;w:link w:val="Heading6Char"/&gt;&lt;w:uiPriority w:val="9"/&gt;&lt;w:semiHidden/&gt;&lt;w:rsid w:val="00747A9C"/&gt;&lt;w:pPr&gt;&lt;w:keepNext/&gt;&lt;w:keepLines/&gt;&lt;w:numPr&gt;&lt;w:ilvl w:val="5"/&gt;&lt;w:numId w:val="8"/&gt;&lt;/w:numPr&gt;&lt;w:spacing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w:val="00747A9C"/&gt;&lt;w:pPr&gt;&lt;w:keepNext/&gt;&lt;w:keepLines/&gt;&lt;w:numPr&gt;&lt;w:ilvl w:val="6"/&gt;&lt;w:numId w:val="8"/&gt;&lt;/w:numPr&gt;&lt;w:spacing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w:val="00747A9C"/&gt;&lt;w:pPr&gt;&lt;w:keepNext/&gt;&lt;w:keepLines/&gt;&lt;w:numPr&gt;&lt;w:ilvl w:val="7"/&gt;&lt;w:numId w:val="8"/&gt;&lt;/w:numPr&gt;&lt;w:spacing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w:val="00747A9C"/&gt;&lt;w:pPr&gt;&lt;w:keepNext/&gt;&lt;w:keepLines/&gt;&lt;w:numPr&gt;&lt;w:ilvl w:val="8"/&gt;&lt;w:numId w:val="8"/&gt;&lt;/w:numPr&gt;&lt;w:spacing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w:val="99"/&gt;&lt;w:rsid w:val="00747A9C"/&gt;&lt;w:rPr&gt;&lt;w:rFonts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w:val="00747A9C"/&gt;&lt;w:pPr&gt;&lt;w:tabs&gt;&lt;w:tab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w:val="00747A9C"/&gt;&lt;w:rPr&gt;&lt;w:rFonts w:ascii="Segoe UI" w:hAnsi="Segoe UI"/&gt;&lt;w:color w:val="0563C1" w:themeColor="hyperlink"/&gt;&lt;w:u w:val="single"/&gt;&lt;/w:rPr&gt;&lt;/w:style&gt;&lt;w:style w:type="paragraph" w:customStyle="1" w:styleId="Bullet1"&gt;&lt;w:name w:val="Bullet1"/&gt;&lt;w:basedOn w:val="ListBullet"/&gt;&lt;w:uiPriority w:val="99"/&gt;&lt;w:rsid w:val="00747A9C"/&gt;&lt;w:pPr&gt;&lt;w:numPr&gt;&lt;w:numId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w:val="00747A9C"/&gt;&lt;w:pPr&gt;&lt;w:tabs&gt;&lt;w:tab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w:val="00747A9C"/&gt;&lt;w:rPr&gt;&lt;w:rFonts w:ascii="Segoe UI" w:eastAsiaTheme="minorEastAsia" w:hAnsi="Segoe UI"/&gt;&lt;w:sz w:val="16"/&gt;&lt;/w:rPr&gt;&lt;/w:style&gt;&lt;w:style w:type="paragraph" w:styleId="Footer"&gt;&lt;w:name w:val="footer"/&gt;&lt;w:basedOn w:val="Normal"/&gt;&lt;w:link w:val="FooterChar"/&gt;&lt;w:uiPriority w:val="99"/&gt;&lt;w:unhideWhenUsed/&gt;&lt;w:rsid w:val="00747A9C"/&gt;&lt;w:pPr&gt;&lt;w:tabs&gt;&lt;w:tab w:val="center" w:pos="4680"/&gt;&lt;w:tab w:val="right" w:pos="9360"/&gt;&lt;/w:tabs&gt;&lt;w:spacing w:before="0"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w:val="00747A9C"/&gt;&lt;w:rPr&gt;&lt;w:rFonts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w:val="00747A9C"/&gt;&lt;w:pPr&gt;&lt;w:keepNext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w:val="00747A9C"/&gt;&lt;w:rPr&gt;&lt;w:rFonts w:ascii="Segoe UI" w:hAnsi="Segoe UI"/&gt;&lt;w:sz w:val="20"/&gt;&lt;/w:rPr&gt;&lt;/w:style&gt;&lt;w:style w:type="table" w:styleId="TableGrid"&gt;&lt;w:name w:val="Table Grid"/&gt;&lt;w:aliases w:val="Tabla Microsoft Servicios"/&gt;&lt;w:basedOn w:val="TableNormal"/&gt;&lt;w:rsid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w:val="00747A9C"/&gt;&lt;w:pPr&gt;&lt;w:spacing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w:val="00747A9C"/&gt;&lt;w:pPr&gt;&lt;w:spacing w:after="600"/&gt;&lt;w:ind w:left="-720"/&gt;&lt;/w:pPr&gt;&lt;w:rPr&gt;&lt;w:color w:val="008AC8"/&gt;&lt;w:sz w:val="36"/&gt;&lt;/w:rPr&gt;&lt;/w:style&gt;&lt;w:style w:type="paragraph" w:customStyle="1" w:styleId="CoverHeading2"&gt;&lt;w:name w:val="Cover Heading 2"/&gt;&lt;w:basedOn w:val="Normal"/&gt;&lt;w:uiPriority w:val="99"/&gt;&lt;w:rsid w:val="00747A9C"/&gt;&lt;w:pPr&gt;&lt;w:spacing w:before="360"/&gt;&lt;w:ind w:left="-357"/&gt;&lt;/w:pPr&gt;&lt;w:rPr&gt;&lt;w:bCs/&gt;&lt;w:color w:val="008AC8"/&gt;&lt;w:sz w:val="28"/&gt;&lt;w:szCs w:val="28"/&gt;&lt;/w:rPr&gt;&lt;/w:style&gt;&lt;w:style w:type="character" w:styleId="Emphasis"&gt;&lt;w:name w:val="Emphasis"/&gt;&lt;w:basedOn w:val="IntenseEmphasis"/&gt;&lt;w:uiPriority w:val="20"/&gt;&lt;w:qFormat/&gt;&lt;w:rsid w:val="00747A9C"/&gt;&lt;w:rPr&gt;&lt;w:rFonts w:ascii="Segoe UI" w:hAnsi="Segoe UI"/&gt;&lt;w:b w:val="0"/&gt;&lt;w:bCs/&gt;&lt;w:i/&gt;&lt;w:iCs/&gt;&lt;w:color w:val="auto"/&gt;&lt;w:sz w:val="22"/&gt;&lt;/w:rPr&gt;&lt;/w:style&gt;&lt;w:style w:type="paragraph" w:customStyle="1" w:styleId="VisibleGuidance"&gt;&lt;w:name w:val="Visible Guidance"/&gt;&lt;w:basedOn w:val="Normal"/&gt;&lt;w:next w:val="Normal"/&gt;&lt;w:uiPriority w:val="99"/&gt;&lt;w:rsid w:val="00747A9C"/&gt;&lt;w:pPr&gt;&lt;w:shd w:val="clear" w:color="auto" w:fill="F2F2F2"/&gt;&lt;/w:pPr&gt;&lt;w:rPr&gt;&lt;w:color w:val="FF0066"/&gt;&lt;/w:rPr&gt;&lt;/w:style&gt;&lt;w:style w:type="character" w:styleId="Strong"&gt;&lt;w:name w:val="Strong"/&gt;&lt;w:basedOn w:val="DefaultParagraphFont"/&gt;&lt;w:uiPriority w:val="22"/&gt;&lt;w:qFormat/&gt;&lt;w:rsid w:val="00747A9C"/&gt;&lt;w:rPr&gt;&lt;w:b/&gt;&lt;w:bCs/&gt;&lt;/w:rPr&gt;&lt;/w:style&gt;&lt;w:style w:type="paragraph" w:styleId="ListParagraph"&gt;&lt;w:name w:val="List Paragraph"/&gt;&lt;w:aliases w:val="Bullet Number,List Paragraph1,lp1,lp11,List Paragraph11,Bullet 1,Use Case List Paragraph"/&gt;&lt;w:basedOn w:val="Normal"/&gt;&lt;w:link w:val="ListParagraphChar"/&gt;&lt;w:uiPriority w:val="34"/&gt;&lt;w:qFormat/&gt;&lt;w:rsid w:val="00747A9C"/&gt;&lt;w:pPr&gt;&lt;w:numPr&gt;&lt;w:numId w:val="6"/&gt;&lt;/w:numPr&gt;&lt;w:contextualSpacing/&gt;&lt;/w:pPr&gt;&lt;/w:style&gt;&lt;w:style w:type="paragraph" w:styleId="TOCHeading"&gt;&lt;w:name w:val="TOC Heading"/&gt;&lt;w:basedOn w:val="Heading1"/&gt;&lt;w:next w:val="Normal"/&gt;&lt;w:uiPriority w:val="99"/&gt;&lt;w:rsid w:val="00747A9C"/&gt;&lt;w:pPr&gt;&lt;w:spacing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w:val="00747A9C"/&gt;&lt;w:rPr&gt;&lt;w:i/&gt;&lt;w:iCs/&gt;&lt;w:color w:val="5B9BD5" w:themeColor="accent1"/&gt;&lt;/w:rPr&gt;&lt;/w:style&gt;&lt;w:style w:type="paragraph" w:styleId="Caption"&gt;&lt;w:name w:val="caption"/&gt;&lt;w:basedOn w:val="Normal"/&gt;&lt;w:next w:val="Normal"/&gt;&lt;w:uiPriority w:val="99"/&gt;&lt;w:unhideWhenUsed/&gt;&lt;w:rsid w:val="00747A9C"/&gt;&lt;w:pPr&gt;&lt;w:spacing w:before="0"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w:val="99"/&gt;&lt;w:rsid w:val="00747A9C"/&gt;&lt;w:rPr&gt;&lt;w:rFonts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w:val="00747A9C"/&gt;&lt;w:pPr&gt;&lt;w:keepNext/&gt;&lt;w:keepLines/&gt;&lt;w:pageBreakBefore/&gt;&lt;w:numPr&gt;&lt;w:numId w:val="9"/&gt;&lt;/w:numPr&gt;&lt;w:tabs&gt;&lt;w:tab w:val="left" w:pos="1440"/&gt;&lt;/w:tabs&gt;&lt;w:spacing w:before="360" w:after="360" w:line="600" w:lineRule="exact"/&gt;&lt;w:outlineLvl w:val="0"/&gt;&lt;/w:pPr&gt;&lt;w:rPr&gt;&lt;w:rFonts w:eastAsiaTheme="minorHAnsi"/&gt;&lt;w:color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Char"/&gt;&lt;w:basedOn w:val="DefaultParagraphFont"/&gt;&lt;w:link w:val="ListParagraph"/&gt;&lt;w:uiPriority w:val="34"/&gt;&lt;w:locked/&gt;&lt;w:rsid w:val="00747A9C"/&gt;&lt;w:rPr&gt;&lt;w:rFonts w:ascii="Segoe UI" w:eastAsiaTheme="minorEastAsia" w:hAnsi="Segoe UI"/&gt;&lt;/w:rPr&gt;&lt;/w:style&gt;&lt;w:style w:type="paragraph" w:styleId="ListBullet"&gt;&lt;w:name w:val="List Bullet"/&gt;&lt;w:basedOn w:val="Normal"/&gt;&lt;w:uiPriority w:val="4"/&gt;&lt;w:qFormat/&gt;&lt;w:rsid w:val="00747A9C"/&gt;&lt;w:pPr&gt;&lt;w:numPr&gt;&lt;w:numId w:val="4"/&gt;&lt;/w:numPr&gt;&lt;w:spacing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w:val="00747A9C"/&gt;&lt;w:pPr&gt;&lt;w:pageBreakBefore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w:val="00747A9C"/&gt;&lt;w:pPr&gt;&lt;w:numPr&gt;&lt;w:ilvl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w:val="99"/&gt;&lt;w:unhideWhenUsed/&gt;&lt;w:rsid w:val="00747A9C"/&gt;&lt;w:pPr&gt;&lt;w:numPr&gt;&lt;w:ilvl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w:val="99"/&gt;&lt;w:semiHidden/&gt;&lt;w:rsid w:val="00747A9C"/&gt;&lt;w:pPr&gt;&lt;w:framePr w:wrap="around" w:vAnchor="text" w:hAnchor="text" w:y="1"/&gt;&lt;w:numPr&gt;&lt;w:ilvl w:val="0"/&gt;&lt;w:numId w:val="10"/&gt;&lt;/w:numPr&gt;&lt;w:tabs&gt;&lt;w:tab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w:val="00747A9C"/&gt;&lt;w:pPr&gt;&lt;w:numPr&gt;&lt;w:numId w:val="2"/&gt;&lt;/w:numPr&gt;&lt;w:spacing w:line="240" w:lineRule="auto"/&gt;&lt;w:ind w:left="288" w:hanging="288"/&gt;&lt;w:contextualSpacing/&gt;&lt;/w:pPr&gt;&lt;w:rPr&gt;&lt;w:sz w:val="18"/&gt;&lt;w:szCs w:val="16"/&gt;&lt;/w:rPr&gt;&lt;/w:style&gt;&lt;w:style w:type="paragraph" w:customStyle="1" w:styleId="CodeBlock"&gt;&lt;w:name w:val="Code Block"/&gt;&lt;w:basedOn w:val="Normal"/&gt;&lt;w:uiPriority w:val="99"/&gt;&lt;w:qFormat/&gt;&lt;w:rsid w:val="00747A9C"/&gt;&lt;w:pPr&gt;&lt;w:keepNext/&gt;&lt;w:pBdr&gt;&lt;w:top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w:val="00747A9C"/&gt;&lt;w:pPr&gt;&lt;w:numPr&gt;&lt;w:numId w:val="7"/&gt;&lt;/w:numPr&gt;&lt;w:spacing w:before="0" w:after="200"/&gt;&lt;w:contextualSpacing/&gt;&lt;/w:pPr&gt;&lt;w:rPr&gt;&lt;w:rFonts w:eastAsia="Arial" w:cs="Arial"/&gt;&lt;w:lang w:eastAsia="ja-JP"/&gt;&lt;/w:rPr&gt;&lt;/w:style&gt;&lt;w:style w:type="paragraph" w:customStyle="1" w:styleId="Note"&gt;&lt;w:name w:val="Note"/&gt;&lt;w:basedOn w:val="Normal"/&gt;&lt;w:uiPriority w:val="99"/&gt;&lt;w:qFormat/&gt;&lt;w:rsid w:val="00747A9C"/&gt;&lt;w:pPr&gt;&lt;w:pBdr&gt;&lt;w:left w:val="single" w:sz="18" w:space="6" w:color="008AC8"/&gt;&lt;/w:pBdr&gt;&lt;w:spacing w:before="0" w:after="200"/&gt;&lt;w:ind w:left="720"/&gt;&lt;/w:pPr&gt;&lt;w:rPr&gt;&lt;w:szCs w:val="18"/&gt;&lt;/w:rPr&gt;&lt;/w:style&gt;&lt;w:style w:type="paragraph" w:customStyle="1" w:styleId="NoteTitle"&gt;&lt;w:name w:val="Note Title"/&gt;&lt;w:basedOn w:val="Note"/&gt;&lt;w:next w:val="Note"/&gt;&lt;w:uiPriority w:val="99"/&gt;&lt;w:qFormat/&gt;&lt;w:rsid w:val="00747A9C"/&gt;&lt;w:pPr&gt;&lt;w:keepNext/&gt;&lt;w:spacing w:before="240" w:after="240" w:line="240" w:lineRule="auto"/&gt;&lt;/w:pPr&gt;&lt;w:rPr&gt;&lt;w:bCs/&gt;&lt;w:color w:val="008AC8"/&gt;&lt;w:sz w:val="24"/&gt;&lt;/w:rPr&gt;&lt;/w:style&gt;&lt;w:style w:type="numbering" w:customStyle="1" w:styleId="Checklist"&gt;&lt;w:name w:val="Checklist"/&gt;&lt;w:basedOn w:val="NoList"/&gt;&lt;w:rsid w:val="00747A9C"/&gt;&lt;w:pPr&gt;&lt;w:numPr&gt;&lt;w:numId w:val="3"/&gt;&lt;/w:numPr&gt;&lt;/w:pPr&gt;&lt;/w:style&gt;&lt;w:style w:type="paragraph" w:customStyle="1" w:styleId="TableText"&gt;&lt;w:name w:val="Table Text"/&gt;&lt;w:basedOn w:val="Normal"/&gt;&lt;w:uiPriority w:val="99"/&gt;&lt;w:qFormat/&gt;&lt;w:rsid w:val="00747A9C"/&gt;&lt;w:pPr&gt;&lt;w:spacing w:line="240" w:lineRule="auto"/&gt;&lt;/w:pPr&gt;&lt;w:rPr&gt;&lt;w:sz w:val="18"/&gt;&lt;/w:rPr&gt;&lt;/w:style&gt;&lt;w:style w:type="paragraph" w:customStyle="1" w:styleId="CommandLine"&gt;&lt;w:name w:val="Command Line"/&gt;&lt;w:basedOn w:val="Normal"/&gt;&lt;w:uiPriority w:val="99"/&gt;&lt;w:rsid w:val="00747A9C"/&gt;&lt;w:pPr&gt;&lt;w:shd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w:eastAsiaTheme="minorHAnsi" w:hAnsi="Consolas" w:cs="Consolas"/&gt;&lt;w:sz w:val="20"/&gt;&lt;w:szCs w:val="23"/&gt;&lt;/w:rPr&gt;&lt;/w:style&gt;&lt;w:style w:type="numbering" w:customStyle="1" w:styleId="Style1"&gt;&lt;w:name w:val="Style1"/&gt;&lt;w:uiPriority w:val="99"/&gt;&lt;w:rsid w:val="00747A9C"/&gt;&lt;w:pPr&gt;&lt;w:numPr&gt;&lt;w:numId w:val="4"/&gt;&lt;/w:numPr&gt;&lt;/w:pPr&gt;&lt;/w:style&gt;&lt;w:style w:type="numbering" w:customStyle="1" w:styleId="NumberedList"&gt;&lt;w:name w:val="Numbered List"/&gt;&lt;w:rsid w:val="00747A9C"/&gt;&lt;w:pPr&gt;&lt;w:numPr&gt;&lt;w:numId w:val="5"/&gt;&lt;/w:numPr&gt;&lt;/w:pPr&gt;&lt;/w:style&gt;&lt;w:style w:type="paragraph" w:styleId="TOC2"&gt;&lt;w:name w:val="toc 2"/&gt;&lt;w:basedOn w:val="Normal"/&gt;&lt;w:next w:val="Normal"/&gt;&lt;w:autoRedefine/&gt;&lt;w:uiPriority w:val="39"/&gt;&lt;w:unhideWhenUsed/&gt;&lt;w:rsid w:val="00747A9C"/&gt;&lt;w:pPr&gt;&lt;w:tabs&gt;&lt;w:tab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w:val="00747A9C"/&gt;&lt;w:pPr&gt;&lt;w:spacing w:after="0" w:line="240" w:lineRule="auto"/&gt;&lt;/w:pPr&gt;&lt;w:tblPr&gt;&lt;w:tblStyleRowBandSize w:val="1"/&gt;&lt;w:tblStyleColBandSize w:val="1"/&gt;&lt;/w:tblPr&gt;&lt;w:tblStylePr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w:val="00747A9C"/&gt;&lt;w:pPr&gt;&lt;w:spacing w:after="0"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w:type="table" w:styleId="PlainTable5"&gt;&lt;w:name w:val="Plain Table 5"/&gt;&lt;w:basedOn w:val="TableNormal"/&gt;&lt;w:uiPriority w:val="45"/&gt;&lt;w:rsid w:val="00747A9C"/&gt;&lt;w:pPr&gt;&lt;w:spacing w:after="0" w:line="240" w:lineRule="auto"/&gt;&lt;/w:pPr&gt;&lt;w:tblPr&gt;&lt;w:tblStyleRowBandSize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w:val="Normal"/&gt;&lt;w:semiHidden/&gt;&lt;w:rsid w:val="00747A9C"/&gt;&lt;w:pPr&gt;&lt;w:keepNext w:val="0"/&gt;&lt;w:keepLines w:val="0"/&gt;&lt;w:widowControl w:val="0"/&gt;&lt;w:numPr&gt;&lt;w:ilvl w:val="5"/&gt;&lt;w:numId w:val="9"/&gt;&lt;/w:numPr&gt;&lt;w:spacing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w:val="Normal"/&gt;&lt;w:semiHidden/&gt;&lt;w:rsid w:val="00747A9C"/&gt;&lt;w:pPr&gt;&lt;w:keepNext w:val="0"/&gt;&lt;w:keepLines w:val="0"/&gt;&lt;w:widowControl w:val="0"/&gt;&lt;w:numPr&gt;&lt;w:ilvl w:val="6"/&gt;&lt;w:numId w:val="9"/&gt;&lt;/w:numPr&gt;&lt;w:spacing w:before="120" w:after="60"/&gt;&lt;w:ind w:hanging="1080"/&gt;&lt;w:outlineLvl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w:val="99"/&gt;&lt;w:rsid w:val="00747A9C"/&gt;&lt;w:rPr&gt;&lt;w:rFonts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w:val="99"/&gt;&lt;w:rsid w:val="00747A9C"/&gt;&lt;w:rPr&gt;&lt;w:rFonts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w:val="00747A9C"/&gt;&lt;w:pPr&gt;&lt;w:keepLines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w:val="00747A9C"/&gt;&lt;w:pPr&gt;&lt;w:keepLines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w:val="99"/&gt;&lt;w:rsid w:val="00747A9C"/&gt;&lt;w:rPr&gt;&lt;w:rFonts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w:val="00747A9C"/&gt;&lt;w:rPr&gt;&lt;w:rFonts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w:val="00747A9C"/&gt;&lt;w:rPr&gt;&lt;w:rFonts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w:val="00747A9C"/&gt;&lt;w:rPr&gt;&lt;w:rFonts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w:val="00747A9C"/&gt;&lt;w:rPr&gt;&lt;w:rFonts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w:val="00747A9C"/&gt;&lt;w:pPr&gt;&lt;w:numPr&gt;&lt;w:numId w:val="11"/&gt;&lt;/w:numPr&gt;&lt;w:ind w:left="1080"/&gt;&lt;/w:pPr&gt;&lt;/w:style&gt;&lt;w:style w:type="paragraph" w:styleId="ListBullet3"&gt;&lt;w:name w:val="List Bullet 3"/&gt;&lt;w:basedOn w:val="ListBullet2"/&gt;&lt;w:uiPriority w:val="99"/&gt;&lt;w:qFormat/&gt;&lt;w:rsid w:val="00747A9C"/&gt;&lt;w:pPr&gt;&lt;w:numPr&gt;&lt;w:numId w:val="12"/&gt;&lt;/w:numPr&gt;&lt;/w:pPr&gt;&lt;/w:style&gt;&lt;w:style w:type="paragraph" w:styleId="ListBullet4"&gt;&lt;w:name w:val="List Bullet 4"/&gt;&lt;w:basedOn w:val="ListBullet3"/&gt;&lt;w:uiPriority w:val="99"/&gt;&lt;w:qFormat/&gt;&lt;w:rsid w:val="00747A9C"/&gt;&lt;w:pPr&gt;&lt;w:numPr&gt;&lt;w:numId w:val="13"/&gt;&lt;/w:numPr&gt;&lt;/w:pPr&gt;&lt;/w:style&gt;&lt;w:style w:type="paragraph" w:styleId="ListBullet5"&gt;&lt;w:name w:val="List Bullet 5"/&gt;&lt;w:basedOn w:val="ListBullet4"/&gt;&lt;w:uiPriority w:val="99"/&gt;&lt;w:rsid w:val="00747A9C"/&gt;&lt;w:pPr&gt;&lt;w:numPr&gt;&lt;w:numId w:val="14"/&gt;&lt;/w:numPr&gt;&lt;/w:pPr&gt;&lt;/w:style&gt;&lt;w:style w:type="paragraph" w:styleId="ListNumber2"&gt;&lt;w:name w:val="List Number 2"/&gt;&lt;w:basedOn w:val="ListNumber"/&gt;&lt;w:uiPriority w:val="99"/&gt;&lt;w:qFormat/&gt;&lt;w:rsid w:val="00747A9C"/&gt;&lt;w:pPr&gt;&lt;w:numPr&gt;&lt;w:numId w:val="16"/&gt;&lt;/w:numPr&gt;&lt;/w:pPr&gt;&lt;/w:style&gt;&lt;w:style w:type="paragraph" w:styleId="ListNumber"&gt;&lt;w:name w:val="List Number"/&gt;&lt;w:basedOn w:val="ListBullet"/&gt;&lt;w:uiPriority w:val="99"/&gt;&lt;w:qFormat/&gt;&lt;w:rsid w:val="00747A9C"/&gt;&lt;w:pPr&gt;&lt;w:numPr&gt;&lt;w:numId w:val="15"/&gt;&lt;/w:numPr&gt;&lt;/w:pPr&gt;&lt;/w:style&gt;&lt;w:style w:type="paragraph" w:styleId="ListNumber3"&gt;&lt;w:name w:val="List Number 3"/&gt;&lt;w:basedOn w:val="ListNumber2"/&gt;&lt;w:uiPriority w:val="99"/&gt;&lt;w:qFormat/&gt;&lt;w:rsid w:val="00747A9C"/&gt;&lt;w:pPr&gt;&lt;w:numPr&gt;&lt;w:numId w:val="17"/&gt;&lt;/w:numPr&gt;&lt;/w:pPr&gt;&lt;/w:style&gt;&lt;w:style w:type="paragraph" w:styleId="ListNumber4"&gt;&lt;w:name w:val="List Number 4"/&gt;&lt;w:basedOn w:val="ListNumber3"/&gt;&lt;w:uiPriority w:val="99"/&gt;&lt;w:qFormat/&gt;&lt;w:rsid w:val="00747A9C"/&gt;&lt;w:pPr&gt;&lt;w:numPr&gt;&lt;w:numId w:val="18"/&gt;&lt;/w:numPr&gt;&lt;/w:pPr&gt;&lt;/w:style&gt;&lt;w:style w:type="character" w:styleId="PlaceholderText"&gt;&lt;w:name w:val="Placeholder Text"/&gt;&lt;w:basedOn w:val="DefaultParagraphFont"/&gt;&lt;w:uiPriority w:val="99"/&gt;&lt;w:semiHidden/&gt;&lt;w:rsid w:val="00747A9C"/&gt;&lt;w:rPr&gt;&lt;w:color w:val="808080"/&gt;&lt;/w:rPr&gt;&lt;/w:style&gt;&lt;w:style w:type="numbering" w:customStyle="1" w:styleId="Bullets"&gt;&lt;w:name w:val="Bullets"/&gt;&lt;w:rsid w:val="00747A9C"/&gt;&lt;w:pPr&gt;&lt;w:numPr&gt;&lt;w:numId w:val="19"/&gt;&lt;/w:numPr&gt;&lt;/w:pPr&gt;&lt;/w:style&gt;&lt;w:style w:type="paragraph" w:customStyle="1" w:styleId="HeaderUnderline"&gt;&lt;w:name w:val="Header Underline"/&gt;&lt;w:basedOn w:val="Header"/&gt;&lt;w:uiPriority w:val="99"/&gt;&lt;w:rsid w:val="00747A9C"/&gt;&lt;w:pPr&gt;&lt;w:pBdr&gt;&lt;w:bottom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w:val="00747A9C"/&gt;&lt;w:rPr&gt;&lt;w:color w:val="954F72" w:themeColor="followedHyperlink"/&gt;&lt;w:u w:val="single"/&gt;&lt;/w:rPr&gt;&lt;/w:style&gt;&lt;w:style w:type="paragraph" w:customStyle="1" w:styleId="Heading4Num"&gt;&lt;w:name w:val="Heading 4 Num"/&gt;&lt;w:basedOn w:val="Normal"/&gt;&lt;w:next w:val="Normal"/&gt;&lt;w:unhideWhenUsed/&gt;&lt;w:rsid w:val="00204C17"/&gt;&lt;w:pPr&gt;&lt;w:keepNext/&gt;&lt;w:keepLines/&gt;&lt;w:spacing w:before="240" w:after="240" w:line="240" w:lineRule="auto"/&gt;&lt;w:outlineLvl w:val="3"/&gt;&lt;/w:pPr&gt;&lt;w:rPr&gt;&lt;w:rFonts w:eastAsiaTheme="minorHAnsi"/&gt;&lt;w:color w:val="008AC8"/&gt;&lt;w:sz w:val="24"/&gt;&lt;/w:rPr&gt;&lt;/w:style&gt;&lt;w:style w:type="paragraph" w:customStyle="1" w:styleId="Heading5Num"&gt;&lt;w:name w:val="Heading 5 Num"/&gt;&lt;w:basedOn w:val="Normal"/&gt;&lt;w:next w:val="Normal"/&gt;&lt;w:semiHidden/&gt;&lt;w:rsid w:val="00204C17"/&gt;&lt;w:pPr&gt;&lt;w:keepNext/&gt;&lt;w:keepLines/&gt;&lt;w:spacing w:before="240" w:line="240" w:lineRule="auto"/&gt;&lt;w:outlineLvl w:val="4"/&gt;&lt;/w:pPr&gt;&lt;w:rPr&gt;&lt;w:rFonts w:eastAsiaTheme="minorHAnsi"/&gt;&lt;w:color w:val="008AC8"/&gt;&lt;w:sz w:val="24"/&gt;&lt;w:szCs w:val="20"/&gt;&lt;/w:rPr&gt;&lt;/w:style&gt;&lt;w:style w:type="table" w:customStyle="1" w:styleId="TablaMicrosoftServicios1"&gt;&lt;w:name w:val="Tabla Microsoft Servicios1"/&gt;&lt;w:basedOn w:val="TableNormal"/&gt;&lt;w:next w:val="TableGrid"/&gt;&lt;w:rsid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w:type="character" w:styleId="CommentReference"&gt;&lt;w:name w:val="annotation reference"/&gt;&lt;w:basedOn w:val="DefaultParagraphFont"/&gt;&lt;w:uiPriority w:val="99"/&gt;&lt;w:semiHidden/&gt;&lt;w:unhideWhenUsed/&gt;&lt;w:rsid w:val="004A5CB7"/&gt;&lt;w:rPr&gt;&lt;w:sz w:val="16"/&gt;&lt;w:szCs w:val="16"/&gt;&lt;/w:rPr&gt;&lt;/w:style&gt;&lt;w:style w:type="paragraph" w:styleId="CommentText"&gt;&lt;w:name w:val="annotation text"/&gt;&lt;w:basedOn w:val="Normal"/&gt;&lt;w:link w:val="CommentTextChar"/&gt;&lt;w:uiPriority w:val="99"/&gt;&lt;w:semiHidden/&gt;&lt;w:unhideWhenUsed/&gt;&lt;w:rsid w:val="004A5CB7"/&gt;&lt;w:pPr&gt;&lt;w:spacing w:line="240" w:lineRule="auto"/&gt;&lt;/w:pPr&gt;&lt;w:rPr&gt;&lt;w:sz w:val="20"/&gt;&lt;w:szCs w:val="20"/&gt;&lt;/w:rPr&gt;&lt;/w:style&gt;&lt;w:style w:type="character" w:customStyle="1" w:styleId="CommentTextChar"&gt;&lt;w:name w:val="Comment Text Char"/&gt;&lt;w:basedOn w:val="DefaultParagraphFont"/&gt;&lt;w:link w:val="CommentText"/&gt;&lt;w:uiPriority w:val="99"/&gt;&lt;w:semiHidden/&gt;&lt;w:rsid w:val="004A5CB7"/&gt;&lt;w:rPr&gt;&lt;w:rFonts w:ascii="Segoe UI" w:eastAsiaTheme="minorEastAsia" w:hAnsi="Segoe UI"/&gt;&lt;w:sz w:val="20"/&gt;&lt;w:szCs w:val="20"/&gt;&lt;/w:rPr&gt;&lt;/w:style&gt;&lt;w:style w:type="paragraph" w:styleId="CommentSubject"&gt;&lt;w:name w:val="annotation subject"/&gt;&lt;w:basedOn w:val="CommentText"/&gt;&lt;w:next w:val="CommentText"/&gt;&lt;w:link w:val="CommentSubjectChar"/&gt;&lt;w:uiPriority w:val="99"/&gt;&lt;w:semiHidden/&gt;&lt;w:unhideWhenUsed/&gt;&lt;w:rsid w:val="004A5CB7"/&gt;&lt;w:rPr&gt;&lt;w:b/&gt;&lt;w:bCs/&gt;&lt;/w:rPr&gt;&lt;/w:style&gt;&lt;w:style w:type="character" w:customStyle="1" w:styleId="CommentSubjectChar"&gt;&lt;w:name w:val="Comment Subject Char"/&gt;&lt;w:basedOn w:val="CommentTextChar"/&gt;&lt;w:link w:val="CommentSubject"/&gt;&lt;w:uiPriority w:val="99"/&gt;&lt;w:semiHidden/&gt;&lt;w:rsid w:val="004A5CB7"/&gt;&lt;w:rPr&gt;&lt;w:rFonts w:ascii="Segoe UI" w:eastAsiaTheme="minorEastAsia" w:hAnsi="Segoe UI"/&gt;&lt;w:b/&gt;&lt;w:bCs/&gt;&lt;w:sz w:val="20"/&gt;&lt;w:szCs w:val="20"/&gt;&lt;/w:rPr&gt;&lt;/w:style&gt;&lt;w:style w:type="paragraph" w:styleId="BalloonText"&gt;&lt;w:name w:val="Balloon Text"/&gt;&lt;w:basedOn w:val="Normal"/&gt;&lt;w:link w:val="BalloonTextChar"/&gt;&lt;w:uiPriority w:val="99"/&gt;&lt;w:semiHidden/&gt;&lt;w:unhideWhenUsed/&gt;&lt;w:rsid w:val="004A5CB7"/&gt;&lt;w:pPr&gt;&lt;w:spacing w:before="0" w:after="0" w:line="240" w:lineRule="auto"/&gt;&lt;/w:pPr&gt;&lt;w:rPr&gt;&lt;w:rFonts w:cs="Segoe UI"/&gt;&lt;w:sz w:val="18"/&gt;&lt;w:szCs w:val="18"/&gt;&lt;/w:rPr&gt;&lt;/w:style&gt;&lt;w:style w:type="character" w:customStyle="1" w:styleId="BalloonTextChar"&gt;&lt;w:name w:val="Balloon Text Char"/&gt;&lt;w:basedOn w:val="DefaultParagraphFont"/&gt;&lt;w:link w:val="BalloonText"/&gt;&lt;w:uiPriority w:val="99"/&gt;&lt;w:semiHidden/&gt;&lt;w:rsid w:val="004A5CB7"/&gt;&lt;w:rPr&gt;&lt;w:rFonts w:ascii="Segoe UI" w:eastAsiaTheme="minorEastAsia" w:hAnsi="Segoe UI" w:cs="Segoe UI"/&gt;&lt;w:sz w:val="18"/&gt;&lt;w:szCs w:val="18"/&gt;&lt;/w:rPr&gt;&lt;/w:style&gt;&lt;w:style w:type="paragraph" w:styleId="NormalWeb"&gt;&lt;w:name w:val="Normal (Web)"/&gt;&lt;w:basedOn w:val="Normal"/&gt;&lt;w:uiPriority w:val="99"/&gt;&lt;w:semiHidden/&gt;&lt;w:unhideWhenUsed/&gt;&lt;w:rsid w:val="00F109EC"/&gt;&lt;w:pPr&gt;&lt;w:spacing w:before="100" w:beforeAutospacing="1" w:after="100" w:afterAutospacing="1" w:line="240" w:lineRule="auto"/&gt;&lt;/w:pPr&gt;&lt;w:rPr&gt;&lt;w:rFonts w:ascii="Times New Roman" w:hAnsi="Times New Roman" w:cs="Times New Roman"/&gt;&lt;w:sz w:val="24"/&gt;&lt;w:szCs w:val="24"/&gt;&lt;/w:rPr&gt;&lt;/w:style&gt;&lt;/w:styles&gt;&lt;/pkg:xmlData&gt;&lt;/pkg:part&gt;&lt;/pkg:package&gt;
</version>
  <file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wp14"&gt;&lt;w:body&gt;&lt;w:p w:rsidR="00000000" w:rsidRDefault="006A52DD"&gt;&lt;w:r&gt;&lt;w:rPr&gt;&lt;w:lang w:val="fr-FR"/&gt;&lt;/w:rPr&gt;&lt;w:t&gt;Technica&lt;/w:t&gt;&lt;/w:r&gt;&lt;w:r w:rsidR="0096495A"&gt;&lt;w:rPr&gt;&lt;w:lang w:val="fr-FR"/&gt;&lt;/w:rPr&gt;&lt;w:t&gt;l&lt;/w:t&gt;&lt;/w:r&gt;&lt;w:r w:rsidR="00934A5D"&gt;&lt;w:rPr&gt;&lt;w:lang w:val="fr-FR"/&gt;&lt;/w:rPr&gt;&lt;w:t xml:space="preserve"&gt; Design Document&lt;/w:t&gt;&lt;/w:r&gt;&lt;/w:p&gt;&lt;w:sectPr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wp14"&gt;&lt;w:abstractNum w:abstractNumId="0" w15:restartNumberingAfterBreak="0"&gt;&lt;w:nsid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w:abstractNumId="1" w15:restartNumberingAfterBreak="0"&gt;&lt;w:nsid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w:abstractNumId="2" w15:restartNumberingAfterBreak="0"&gt;&lt;w:nsid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w:abstractNumId="3" w15:restartNumberingAfterBreak="0"&gt;&lt;w:nsid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w:abstractNumId="4" w15:restartNumberingAfterBreak="0"&gt;&lt;w:nsid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w:abstractNumId="5" w15:restartNumberingAfterBreak="0"&gt;&lt;w:nsid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w:abstractNumId="6" w15:restartNumberingAfterBreak="0"&gt;&lt;w:nsid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w:abstractNumId="7" w15:restartNumberingAfterBreak="0"&gt;&lt;w:nsid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w:abstractNumId="8" w15:restartNumberingAfterBreak="0"&gt;&lt;w:nsid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w:abstractNumId="9" w15:restartNumberingAfterBreak="0"&gt;&lt;w:nsid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w:abstractNumId="10" w15:restartNumberingAfterBreak="0"&gt;&lt;w:nsid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w:abstractNumId="11" w15:restartNumberingAfterBreak="0"&gt;&lt;w:nsid w:val="15B85632"/&gt;&lt;w:multiLevelType w:val="hybridMultilevel"/&gt;&lt;w:tmpl w:val="F57C4920"/&gt;&lt;w:lvl w:ilvl="0" w:tplc="04090001"&gt;&lt;w:start w:val="1"/&gt;&lt;w:numFmt w:val="bullet"/&gt;&lt;w:lvlText w:val=""/&gt;&lt;w:lvlJc w:val="left"/&gt;&lt;w:pPr&gt;&lt;w:ind w:left="1152" w:hanging="360"/&gt;&lt;/w:pPr&gt;&lt;w:rPr&gt;&lt;w:rFonts w:ascii="Symbol" w:hAnsi="Symbol" w:hint="default"/&gt;&lt;/w:rPr&gt;&lt;/w:lvl&gt;&lt;w:lvl w:ilvl="1" w:tplc="04090003" w:tentative="1"&gt;&lt;w:start w:val="1"/&gt;&lt;w:numFmt w:val="bullet"/&gt;&lt;w:lvlText w:val="o"/&gt;&lt;w:lvlJc w:val="left"/&gt;&lt;w:pPr&gt;&lt;w:ind w:left="1872" w:hanging="360"/&gt;&lt;/w:pPr&gt;&lt;w:rPr&gt;&lt;w:rFonts w:ascii="Courier New" w:hAnsi="Courier New" w:cs="Courier New" w:hint="default"/&gt;&lt;/w:rPr&gt;&lt;/w:lvl&gt;&lt;w:lvl w:ilvl="2" w:tplc="04090005" w:tentative="1"&gt;&lt;w:start w:val="1"/&gt;&lt;w:numFmt w:val="bullet"/&gt;&lt;w:lvlText w:val=""/&gt;&lt;w:lvlJc w:val="left"/&gt;&lt;w:pPr&gt;&lt;w:ind w:left="2592" w:hanging="360"/&gt;&lt;/w:pPr&gt;&lt;w:rPr&gt;&lt;w:rFonts w:ascii="Wingdings" w:hAnsi="Wingdings" w:hint="default"/&gt;&lt;/w:rPr&gt;&lt;/w:lvl&gt;&lt;w:lvl w:ilvl="3" w:tplc="04090001" w:tentative="1"&gt;&lt;w:start w:val="1"/&gt;&lt;w:numFmt w:val="bullet"/&gt;&lt;w:lvlText w:val=""/&gt;&lt;w:lvlJc w:val="left"/&gt;&lt;w:pPr&gt;&lt;w:ind w:left="3312" w:hanging="360"/&gt;&lt;/w:pPr&gt;&lt;w:rPr&gt;&lt;w:rFonts w:ascii="Symbol" w:hAnsi="Symbol" w:hint="default"/&gt;&lt;/w:rPr&gt;&lt;/w:lvl&gt;&lt;w:lvl w:ilvl="4" w:tplc="04090003" w:tentative="1"&gt;&lt;w:start w:val="1"/&gt;&lt;w:numFmt w:val="bullet"/&gt;&lt;w:lvlText w:val="o"/&gt;&lt;w:lvlJc w:val="left"/&gt;&lt;w:pPr&gt;&lt;w:ind w:left="4032" w:hanging="360"/&gt;&lt;/w:pPr&gt;&lt;w:rPr&gt;&lt;w:rFonts w:ascii="Courier New" w:hAnsi="Courier New" w:cs="Courier New" w:hint="default"/&gt;&lt;/w:rPr&gt;&lt;/w:lvl&gt;&lt;w:lvl w:ilvl="5" w:tplc="04090005" w:tentative="1"&gt;&lt;w:start w:val="1"/&gt;&lt;w:numFmt w:val="bullet"/&gt;&lt;w:lvlText w:val=""/&gt;&lt;w:lvlJc w:val="left"/&gt;&lt;w:pPr&gt;&lt;w:ind w:left="4752" w:hanging="360"/&gt;&lt;/w:pPr&gt;&lt;w:rPr&gt;&lt;w:rFonts w:ascii="Wingdings" w:hAnsi="Wingdings" w:hint="default"/&gt;&lt;/w:rPr&gt;&lt;/w:lvl&gt;&lt;w:lvl w:ilvl="6" w:tplc="04090001" w:tentative="1"&gt;&lt;w:start w:val="1"/&gt;&lt;w:numFmt w:val="bullet"/&gt;&lt;w:lvlText w:val=""/&gt;&lt;w:lvlJc w:val="left"/&gt;&lt;w:pPr&gt;&lt;w:ind w:left="5472" w:hanging="360"/&gt;&lt;/w:pPr&gt;&lt;w:rPr&gt;&lt;w:rFonts w:ascii="Symbol" w:hAnsi="Symbol" w:hint="default"/&gt;&lt;/w:rPr&gt;&lt;/w:lvl&gt;&lt;w:lvl w:ilvl="7" w:tplc="04090003" w:tentative="1"&gt;&lt;w:start w:val="1"/&gt;&lt;w:numFmt w:val="bullet"/&gt;&lt;w:lvlText w:val="o"/&gt;&lt;w:lvlJc w:val="left"/&gt;&lt;w:pPr&gt;&lt;w:ind w:left="6192" w:hanging="360"/&gt;&lt;/w:pPr&gt;&lt;w:rPr&gt;&lt;w:rFonts w:ascii="Courier New" w:hAnsi="Courier New" w:cs="Courier New" w:hint="default"/&gt;&lt;/w:rPr&gt;&lt;/w:lvl&gt;&lt;w:lvl w:ilvl="8" w:tplc="04090005" w:tentative="1"&gt;&lt;w:start w:val="1"/&gt;&lt;w:numFmt w:val="bullet"/&gt;&lt;w:lvlText w:val=""/&gt;&lt;w:lvlJc w:val="left"/&gt;&lt;w:pPr&gt;&lt;w:ind w:left="6912" w:hanging="360"/&gt;&lt;/w:pPr&gt;&lt;w:rPr&gt;&lt;w:rFonts w:ascii="Wingdings" w:hAnsi="Wingdings" w:hint="default"/&gt;&lt;/w:rPr&gt;&lt;/w:lvl&gt;&lt;/w:abstractNum&gt;&lt;w:abstractNum w:abstractNumId="12" w15:restartNumberingAfterBreak="0"&gt;&lt;w:nsid w:val="1BFF4ABC"/&gt;&lt;w:multiLevelType w:val="hybridMultilevel"/&gt;&lt;w:tmpl w:val="96F24B8C"/&gt;&lt;w:lvl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w:abstractNumId="13" w15:restartNumberingAfterBreak="0"&gt;&lt;w:nsid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w:abstractNumId="14" w15:restartNumberingAfterBreak="0"&gt;&lt;w:nsid w:val="273F5BDA"/&gt;&lt;w:multiLevelType w:val="multilevel"/&gt;&lt;w:tmpl w:val="9228A626"/&gt;&lt;w:numStyleLink w:val="Checklist"/&gt;&lt;/w:abstractNum&gt;&lt;w:abstractNum w:abstractNumId="15" w15:restartNumberingAfterBreak="0"&gt;&lt;w:nsid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w:abstractNumId="16" w15:restartNumberingAfterBreak="0"&gt;&lt;w:nsid w:val="39510E53"/&gt;&lt;w:multiLevelType w:val="hybridMultilevel"/&gt;&lt;w:tmpl w:val="7746342A"/&gt;&lt;w:lvl w:ilvl="0" w:tplc="40090001"&gt;&lt;w:start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w:abstractNumId="17" w15:restartNumberingAfterBreak="0"&gt;&lt;w:nsid w:val="3C0706E4"/&gt;&lt;w:multiLevelType w:val="hybridMultilevel"/&gt;&lt;w:tmpl w:val="35183C68"/&gt;&lt;w:lvl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w:abstractNumId="18" w15:restartNumberingAfterBreak="0"&gt;&lt;w:nsid w:val="3FF72DF2"/&gt;&lt;w:multiLevelType w:val="hybridMultilevel"/&gt;&lt;w:tmpl w:val="B62C29D0"/&gt;&lt;w:lvl w:ilvl="0" w:tplc="0409000F"&gt;&lt;w:start w:val="1"/&gt;&lt;w:numFmt w:val="decimal"/&gt;&lt;w:lvlText w:val="%1."/&gt;&lt;w:lvlJc w:val="left"/&gt;&lt;w:pPr&gt;&lt;w:ind w:left="720" w:hanging="360"/&gt;&lt;/w:pPr&gt;&lt;w:rPr&gt;&lt;w:rFonts w:cs="Times New Roman"/&gt;&lt;/w:rPr&gt;&lt;/w:lvl&gt;&lt;w:lvl w:ilvl="1" w:tplc="04090019" w:tentative="1"&gt;&lt;w:start w:val="1"/&gt;&lt;w:numFmt w:val="lowerLetter"/&gt;&lt;w:lvlText w:val="%2."/&gt;&lt;w:lvlJc w:val="left"/&gt;&lt;w:pPr&gt;&lt;w:ind w:left="1440" w:hanging="360"/&gt;&lt;/w:pPr&gt;&lt;w:rPr&gt;&lt;w:rFonts w:cs="Times New Roman"/&gt;&lt;/w:rPr&gt;&lt;/w:lvl&gt;&lt;w:lvl w:ilvl="2" w:tplc="0409001B" w:tentative="1"&gt;&lt;w:start w:val="1"/&gt;&lt;w:numFmt w:val="lowerRoman"/&gt;&lt;w:lvlText w:val="%3."/&gt;&lt;w:lvlJc w:val="right"/&gt;&lt;w:pPr&gt;&lt;w:ind w:left="2160" w:hanging="180"/&gt;&lt;/w:pPr&gt;&lt;w:rPr&gt;&lt;w:rFonts w:cs="Times New Roman"/&gt;&lt;/w:rPr&gt;&lt;/w:lvl&gt;&lt;w:lvl w:ilvl="3" w:tplc="0409000F" w:tentative="1"&gt;&lt;w:start w:val="1"/&gt;&lt;w:numFmt w:val="decimal"/&gt;&lt;w:lvlText w:val="%4."/&gt;&lt;w:lvlJc w:val="left"/&gt;&lt;w:pPr&gt;&lt;w:ind w:left="2880" w:hanging="360"/&gt;&lt;/w:pPr&gt;&lt;w:rPr&gt;&lt;w:rFonts w:cs="Times New Roman"/&gt;&lt;/w:rPr&gt;&lt;/w:lvl&gt;&lt;w:lvl w:ilvl="4" w:tplc="04090019" w:tentative="1"&gt;&lt;w:start w:val="1"/&gt;&lt;w:numFmt w:val="lowerLetter"/&gt;&lt;w:lvlText w:val="%5."/&gt;&lt;w:lvlJc w:val="left"/&gt;&lt;w:pPr&gt;&lt;w:ind w:left="3600" w:hanging="360"/&gt;&lt;/w:pPr&gt;&lt;w:rPr&gt;&lt;w:rFonts w:cs="Times New Roman"/&gt;&lt;/w:rPr&gt;&lt;/w:lvl&gt;&lt;w:lvl w:ilvl="5" w:tplc="0409001B" w:tentative="1"&gt;&lt;w:start w:val="1"/&gt;&lt;w:numFmt w:val="lowerRoman"/&gt;&lt;w:lvlText w:val="%6."/&gt;&lt;w:lvlJc w:val="right"/&gt;&lt;w:pPr&gt;&lt;w:ind w:left="4320" w:hanging="180"/&gt;&lt;/w:pPr&gt;&lt;w:rPr&gt;&lt;w:rFonts w:cs="Times New Roman"/&gt;&lt;/w:rPr&gt;&lt;/w:lvl&gt;&lt;w:lvl w:ilvl="6" w:tplc="0409000F" w:tentative="1"&gt;&lt;w:start w:val="1"/&gt;&lt;w:numFmt w:val="decimal"/&gt;&lt;w:lvlText w:val="%7."/&gt;&lt;w:lvlJc w:val="left"/&gt;&lt;w:pPr&gt;&lt;w:ind w:left="5040" w:hanging="360"/&gt;&lt;/w:pPr&gt;&lt;w:rPr&gt;&lt;w:rFonts w:cs="Times New Roman"/&gt;&lt;/w:rPr&gt;&lt;/w:lvl&gt;&lt;w:lvl w:ilvl="7" w:tplc="04090019" w:tentative="1"&gt;&lt;w:start w:val="1"/&gt;&lt;w:numFmt w:val="lowerLetter"/&gt;&lt;w:lvlText w:val="%8."/&gt;&lt;w:lvlJc w:val="left"/&gt;&lt;w:pPr&gt;&lt;w:ind w:left="5760" w:hanging="360"/&gt;&lt;/w:pPr&gt;&lt;w:rPr&gt;&lt;w:rFonts w:cs="Times New Roman"/&gt;&lt;/w:rPr&gt;&lt;/w:lvl&gt;&lt;w:lvl w:ilvl="8" w:tplc="0409001B" w:tentative="1"&gt;&lt;w:start w:val="1"/&gt;&lt;w:numFmt w:val="lowerRoman"/&gt;&lt;w:lvlText w:val="%9."/&gt;&lt;w:lvlJc w:val="right"/&gt;&lt;w:pPr&gt;&lt;w:ind w:left="6480" w:hanging="180"/&gt;&lt;/w:pPr&gt;&lt;w:rPr&gt;&lt;w:rFonts w:cs="Times New Roman"/&gt;&lt;/w:rPr&gt;&lt;/w:lvl&gt;&lt;/w:abstractNum&gt;&lt;w:abstractNum w:abstractNumId="19" w15:restartNumberingAfterBreak="0"&gt;&lt;w:nsid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w:abstractNumId="20" w15:restartNumberingAfterBreak="0"&gt;&lt;w:nsid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w:abstractNumId="21" w15:restartNumberingAfterBreak="0"&gt;&lt;w:nsid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w:abstractNumId="22" w15:restartNumberingAfterBreak="0"&gt;&lt;w:nsid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w:abstractNumId="23" w15:restartNumberingAfterBreak="0"&gt;&lt;w:nsid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w:abstractNumId="24" w15:restartNumberingAfterBreak="0"&gt;&lt;w:nsid w:val="740B1A3A"/&gt;&lt;w:multiLevelType w:val="hybridMultilevel"/&gt;&lt;w:tmpl w:val="D15652F4"/&gt;&lt;w:lvl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w:abstractNumId="25" w15:restartNumberingAfterBreak="0"&gt;&lt;w:nsid w:val="77902E54"/&gt;&lt;w:multiLevelType w:val="hybridMultilevel"/&gt;&lt;w:tmpl w:val="1FDEE09C"/&gt;&lt;w:lvl w:ilvl="0" w:tplc="04090001"&gt;&lt;w:start w:val="1"/&gt;&lt;w:numFmt w:val="bullet"/&gt;&lt;w:lvlText w:val=""/&gt;&lt;w:lvlJc w:val="left"/&gt;&lt;w:pPr&gt;&lt;w:ind w:left="720" w:hanging="360"/&gt;&lt;/w:pPr&gt;&lt;w:rPr&gt;&lt;w:rFonts w:ascii="Symbol" w:hAnsi="Symbol" w:hint="default"/&gt;&lt;/w:rPr&gt;&lt;/w:lvl&gt;&lt;w:lvl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w:hint="default"/&gt;&lt;/w:rPr&gt;&lt;/w:lvl&gt;&lt;/w:abstractNum&gt;&lt;w:num w:numId="1"&gt;&lt;w:abstractNumId w:val="10"/&gt;&lt;/w:num&gt;&lt;w:num w:numId="2"&gt;&lt;w:abstractNumId w:val="21"/&gt;&lt;/w:num&gt;&lt;w:num w:numId="3"&gt;&lt;w:abstractNumId w:val="23"/&gt;&lt;/w:num&gt;&lt;w:num w:numId="4"&gt;&lt;w:abstractNumId w:val="19"/&gt;&lt;/w:num&gt;&lt;w:num w:numId="5"&gt;&lt;w:abstractNumId w:val="22"/&gt;&lt;/w:num&gt;&lt;w:num w:numId="6"&gt;&lt;w:abstractNumId w:val="15"/&gt;&lt;/w:num&gt;&lt;w:num w:numId="7"&gt;&lt;w:abstractNumId w:val="14"/&gt;&lt;/w:num&gt;&lt;w:num w:numId="8"&gt;&lt;w:abstractNumId w:val="9"/&gt;&lt;/w:num&gt;&lt;w:num w:numId="9"&gt;&lt;w:abstractNumId w:val="8"/&gt;&lt;w:lvlOverride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w:numId="10"&gt;&lt;w:abstractNumId w:val="20"/&gt;&lt;/w:num&gt;&lt;w:num w:numId="11"&gt;&lt;w:abstractNumId w:val="6"/&gt;&lt;/w:num&gt;&lt;w:num w:numId="12"&gt;&lt;w:abstractNumId w:val="5"/&gt;&lt;/w:num&gt;&lt;w:num w:numId="13"&gt;&lt;w:abstractNumId w:val="4"/&gt;&lt;/w:num&gt;&lt;w:num w:numId="14"&gt;&lt;w:abstractNumId w:val="3"/&gt;&lt;/w:num&gt;&lt;w:num w:numId="15"&gt;&lt;w:abstractNumId w:val="7"/&gt;&lt;/w:num&gt;&lt;w:num w:numId="16"&gt;&lt;w:abstractNumId w:val="2"/&gt;&lt;/w:num&gt;&lt;w:num w:numId="17"&gt;&lt;w:abstractNumId w:val="1"/&gt;&lt;/w:num&gt;&lt;w:num w:numId="18"&gt;&lt;w:abstractNumId w:val="0"/&gt;&lt;/w:num&gt;&lt;w:num w:numId="19"&gt;&lt;w:abstractNumId w:val="13"/&gt;&lt;/w:num&gt;&lt;w:num w:numId="20"&gt;&lt;w:abstractNumId w:val="24"/&gt;&lt;/w:num&gt;&lt;w:num w:numId="21"&gt;&lt;w:abstractNumId w:val="16"/&gt;&lt;/w:num&gt;&lt;w:num w:numId="22"&gt;&lt;w:abstractNumId w:val="18"/&gt;&lt;/w:num&gt;&lt;w:num w:numId="23"&gt;&lt;w:abstractNumId w:val="11"/&gt;&lt;/w:num&gt;&lt;w:num w:numId="24"&gt;&lt;w:abstractNumId w:val="12"/&gt;&lt;/w:num&gt;&lt;w:num w:numId="25"&gt;&lt;w:abstractNumId w:val="25"/&gt;&lt;/w:num&gt;&lt;w:num w:numId="26"&gt;&lt;w:abstractNumId w:val="17"/&gt;&lt;/w:num&gt;&lt;w:numIdMacAtCleanup w:val="24"/&gt;&lt;/w:numbering&gt;&lt;/pkg:xmlData&gt;&lt;/pkg:part&gt;&lt;pkg:part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w:val="00747A9C"/&gt;&lt;w:pPr&gt;&lt;w:spacing w:before="120" w:after="120" w:line="276" w:lineRule="auto"/&gt;&lt;/w:pPr&gt;&lt;w:rPr&gt;&lt;w:rFonts w:ascii="Segoe UI" w:eastAsiaTheme="minorEastAsia" w:hAnsi="Segoe UI"/&gt;&lt;/w:rPr&gt;&lt;/w:style&gt;&lt;w:style w:type="paragraph" w:styleId="Heading1"&gt;&lt;w:name w:val="heading 1"/&gt;&lt;w:basedOn w:val="Normal"/&gt;&lt;w:next w:val="Normal"/&gt;&lt;w:link w:val="Heading1Char"/&gt;&lt;w:uiPriority w:val="99"/&gt;&lt;w:qFormat/&gt;&lt;w:rsid w:val="00747A9C"/&gt;&lt;w:pPr&gt;&lt;w:keepNext/&gt;&lt;w:keepLines/&gt;&lt;w:pageBreakBefore/&gt;&lt;w:tabs&gt;&lt;w:tab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w:val="99"/&gt;&lt;w:unhideWhenUsed/&gt;&lt;w:qFormat/&gt;&lt;w:rsid w:val="00747A9C"/&gt;&lt;w:pPr&gt;&lt;w:pageBreakBefore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w:val="99"/&gt;&lt;w:unhideWhenUsed/&gt;&lt;w:qFormat/&gt;&lt;w:rsid w:val="00747A9C"/&gt;&lt;w:pPr&gt;&lt;w:outlineLvl w:val="2"/&gt;&lt;/w:pPr&gt;&lt;w:rPr&gt;&lt;w:sz w:val="28"/&gt;&lt;w:szCs w:val="24"/&gt;&lt;/w:rPr&gt;&lt;/w:style&gt;&lt;w:style w:type="paragraph" w:styleId="Heading4"&gt;&lt;w:name w:val="heading 4"/&gt;&lt;w:basedOn w:val="Heading3"/&gt;&lt;w:next w:val="Normal"/&gt;&lt;w:link w:val="Heading4Char"/&gt;&lt;w:uiPriority w:val="99"/&gt;&lt;w:unhideWhenUsed/&gt;&lt;w:qFormat/&gt;&lt;w:rsid w:val="00747A9C"/&gt;&lt;w:pPr&gt;&lt;w:spacing w:before="240"/&gt;&lt;w:outlineLvl w:val="3"/&gt;&lt;/w:pPr&gt;&lt;w:rPr&gt;&lt;w:iCs/&gt;&lt;w:sz w:val="24"/&gt;&lt;/w:rPr&gt;&lt;/w:style&gt;&lt;w:style w:type="paragraph" w:styleId="Heading5"&gt;&lt;w:name w:val="heading 5"/&gt;&lt;w:basedOn w:val="Heading4"/&gt;&lt;w:next w:val="Normal"/&gt;&lt;w:link w:val="Heading5Char"/&gt;&lt;w:uiPriority w:val="99"/&gt;&lt;w:unhideWhenUsed/&gt;&lt;w:rsid w:val="00747A9C"/&gt;&lt;w:pPr&gt;&lt;w:outlineLvl w:val="4"/&gt;&lt;/w:pPr&gt;&lt;w:rPr&gt;&lt;w:rFonts w:eastAsiaTheme="minorHAnsi"/&gt;&lt;/w:rPr&gt;&lt;/w:style&gt;&lt;w:style w:type="paragraph" w:styleId="Heading6"&gt;&lt;w:name w:val="heading 6"/&gt;&lt;w:basedOn w:val="Normal"/&gt;&lt;w:next w:val="Normal"/&gt;&lt;w:link w:val="Heading6Char"/&gt;&lt;w:uiPriority w:val="9"/&gt;&lt;w:semiHidden/&gt;&lt;w:rsid w:val="00747A9C"/&gt;&lt;w:pPr&gt;&lt;w:keepNext/&gt;&lt;w:keepLines/&gt;&lt;w:numPr&gt;&lt;w:ilvl w:val="5"/&gt;&lt;w:numId w:val="8"/&gt;&lt;/w:numPr&gt;&lt;w:spacing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w:val="00747A9C"/&gt;&lt;w:pPr&gt;&lt;w:keepNext/&gt;&lt;w:keepLines/&gt;&lt;w:numPr&gt;&lt;w:ilvl w:val="6"/&gt;&lt;w:numId w:val="8"/&gt;&lt;/w:numPr&gt;&lt;w:spacing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w:val="00747A9C"/&gt;&lt;w:pPr&gt;&lt;w:keepNext/&gt;&lt;w:keepLines/&gt;&lt;w:numPr&gt;&lt;w:ilvl w:val="7"/&gt;&lt;w:numId w:val="8"/&gt;&lt;/w:numPr&gt;&lt;w:spacing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w:val="00747A9C"/&gt;&lt;w:pPr&gt;&lt;w:keepNext/&gt;&lt;w:keepLines/&gt;&lt;w:numPr&gt;&lt;w:ilvl w:val="8"/&gt;&lt;w:numId w:val="8"/&gt;&lt;/w:numPr&gt;&lt;w:spacing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w:val="99"/&gt;&lt;w:rsid w:val="00747A9C"/&gt;&lt;w:rPr&gt;&lt;w:rFonts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w:val="00747A9C"/&gt;&lt;w:pPr&gt;&lt;w:tabs&gt;&lt;w:tab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w:val="00747A9C"/&gt;&lt;w:rPr&gt;&lt;w:rFonts w:ascii="Segoe UI" w:hAnsi="Segoe UI"/&gt;&lt;w:color w:val="0563C1" w:themeColor="hyperlink"/&gt;&lt;w:u w:val="single"/&gt;&lt;/w:rPr&gt;&lt;/w:style&gt;&lt;w:style w:type="paragraph" w:customStyle="1" w:styleId="Bullet1"&gt;&lt;w:name w:val="Bullet1"/&gt;&lt;w:basedOn w:val="ListBullet"/&gt;&lt;w:uiPriority w:val="99"/&gt;&lt;w:rsid w:val="00747A9C"/&gt;&lt;w:pPr&gt;&lt;w:numPr&gt;&lt;w:numId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w:val="00747A9C"/&gt;&lt;w:pPr&gt;&lt;w:tabs&gt;&lt;w:tab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w:val="00747A9C"/&gt;&lt;w:rPr&gt;&lt;w:rFonts w:ascii="Segoe UI" w:eastAsiaTheme="minorEastAsia" w:hAnsi="Segoe UI"/&gt;&lt;w:sz w:val="16"/&gt;&lt;/w:rPr&gt;&lt;/w:style&gt;&lt;w:style w:type="paragraph" w:styleId="Footer"&gt;&lt;w:name w:val="footer"/&gt;&lt;w:basedOn w:val="Normal"/&gt;&lt;w:link w:val="FooterChar"/&gt;&lt;w:uiPriority w:val="99"/&gt;&lt;w:unhideWhenUsed/&gt;&lt;w:rsid w:val="00747A9C"/&gt;&lt;w:pPr&gt;&lt;w:tabs&gt;&lt;w:tab w:val="center" w:pos="4680"/&gt;&lt;w:tab w:val="right" w:pos="9360"/&gt;&lt;/w:tabs&gt;&lt;w:spacing w:before="0"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w:val="00747A9C"/&gt;&lt;w:rPr&gt;&lt;w:rFonts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w:val="00747A9C"/&gt;&lt;w:pPr&gt;&lt;w:keepNext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w:val="00747A9C"/&gt;&lt;w:rPr&gt;&lt;w:rFonts w:ascii="Segoe UI" w:hAnsi="Segoe UI"/&gt;&lt;w:sz w:val="20"/&gt;&lt;/w:rPr&gt;&lt;/w:style&gt;&lt;w:style w:type="table" w:styleId="TableGrid"&gt;&lt;w:name w:val="Table Grid"/&gt;&lt;w:aliases w:val="Tabla Microsoft Servicios"/&gt;&lt;w:basedOn w:val="TableNormal"/&gt;&lt;w:rsid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w:val="00747A9C"/&gt;&lt;w:pPr&gt;&lt;w:spacing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w:val="00747A9C"/&gt;&lt;w:pPr&gt;&lt;w:spacing w:after="600"/&gt;&lt;w:ind w:left="-720"/&gt;&lt;/w:pPr&gt;&lt;w:rPr&gt;&lt;w:color w:val="008AC8"/&gt;&lt;w:sz w:val="36"/&gt;&lt;/w:rPr&gt;&lt;/w:style&gt;&lt;w:style w:type="paragraph" w:customStyle="1" w:styleId="CoverHeading2"&gt;&lt;w:name w:val="Cover Heading 2"/&gt;&lt;w:basedOn w:val="Normal"/&gt;&lt;w:uiPriority w:val="99"/&gt;&lt;w:rsid w:val="00747A9C"/&gt;&lt;w:pPr&gt;&lt;w:spacing w:before="360"/&gt;&lt;w:ind w:left="-357"/&gt;&lt;/w:pPr&gt;&lt;w:rPr&gt;&lt;w:bCs/&gt;&lt;w:color w:val="008AC8"/&gt;&lt;w:sz w:val="28"/&gt;&lt;w:szCs w:val="28"/&gt;&lt;/w:rPr&gt;&lt;/w:style&gt;&lt;w:style w:type="character" w:styleId="Emphasis"&gt;&lt;w:name w:val="Emphasis"/&gt;&lt;w:basedOn w:val="IntenseEmphasis"/&gt;&lt;w:uiPriority w:val="20"/&gt;&lt;w:qFormat/&gt;&lt;w:rsid w:val="00747A9C"/&gt;&lt;w:rPr&gt;&lt;w:rFonts w:ascii="Segoe UI" w:hAnsi="Segoe UI"/&gt;&lt;w:b w:val="0"/&gt;&lt;w:bCs/&gt;&lt;w:i/&gt;&lt;w:iCs/&gt;&lt;w:color w:val="auto"/&gt;&lt;w:sz w:val="22"/&gt;&lt;/w:rPr&gt;&lt;/w:style&gt;&lt;w:style w:type="paragraph" w:customStyle="1" w:styleId="VisibleGuidance"&gt;&lt;w:name w:val="Visible Guidance"/&gt;&lt;w:basedOn w:val="Normal"/&gt;&lt;w:next w:val="Normal"/&gt;&lt;w:uiPriority w:val="99"/&gt;&lt;w:rsid w:val="00747A9C"/&gt;&lt;w:pPr&gt;&lt;w:shd w:val="clear" w:color="auto" w:fill="F2F2F2"/&gt;&lt;/w:pPr&gt;&lt;w:rPr&gt;&lt;w:color w:val="FF0066"/&gt;&lt;/w:rPr&gt;&lt;/w:style&gt;&lt;w:style w:type="character" w:styleId="Strong"&gt;&lt;w:name w:val="Strong"/&gt;&lt;w:basedOn w:val="DefaultParagraphFont"/&gt;&lt;w:uiPriority w:val="99"/&gt;&lt;w:qFormat/&gt;&lt;w:rsid w:val="00747A9C"/&gt;&lt;w:rPr&gt;&lt;w:b/&gt;&lt;w:bCs/&gt;&lt;/w:rPr&gt;&lt;/w:style&gt;&lt;w:style w:type="paragraph" w:styleId="ListParagraph"&gt;&lt;w:name w:val="List Paragraph"/&gt;&lt;w:aliases w:val="Bullet Number,List Paragraph1,lp1,lp11,List Paragraph11,Bullet 1,Use Case List Paragraph"/&gt;&lt;w:basedOn w:val="Normal"/&gt;&lt;w:link w:val="ListParagraphChar"/&gt;&lt;w:uiPriority w:val="34"/&gt;&lt;w:qFormat/&gt;&lt;w:rsid w:val="00747A9C"/&gt;&lt;w:pPr&gt;&lt;w:numPr&gt;&lt;w:numId w:val="6"/&gt;&lt;/w:numPr&gt;&lt;w:contextualSpacing/&gt;&lt;/w:pPr&gt;&lt;/w:style&gt;&lt;w:style w:type="paragraph" w:styleId="TOCHeading"&gt;&lt;w:name w:val="TOC Heading"/&gt;&lt;w:basedOn w:val="Heading1"/&gt;&lt;w:next w:val="Normal"/&gt;&lt;w:uiPriority w:val="99"/&gt;&lt;w:rsid w:val="00747A9C"/&gt;&lt;w:pPr&gt;&lt;w:spacing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w:val="00747A9C"/&gt;&lt;w:rPr&gt;&lt;w:i/&gt;&lt;w:iCs/&gt;&lt;w:color w:val="5B9BD5" w:themeColor="accent1"/&gt;&lt;/w:rPr&gt;&lt;/w:style&gt;&lt;w:style w:type="paragraph" w:styleId="Caption"&gt;&lt;w:name w:val="caption"/&gt;&lt;w:basedOn w:val="Normal"/&gt;&lt;w:next w:val="Normal"/&gt;&lt;w:uiPriority w:val="99"/&gt;&lt;w:unhideWhenUsed/&gt;&lt;w:rsid w:val="00747A9C"/&gt;&lt;w:pPr&gt;&lt;w:spacing w:before="0"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w:val="99"/&gt;&lt;w:rsid w:val="00747A9C"/&gt;&lt;w:rPr&gt;&lt;w:rFonts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w:val="00747A9C"/&gt;&lt;w:pPr&gt;&lt;w:keepNext/&gt;&lt;w:keepLines/&gt;&lt;w:pageBreakBefore/&gt;&lt;w:numPr&gt;&lt;w:numId w:val="9"/&gt;&lt;/w:numPr&gt;&lt;w:tabs&gt;&lt;w:tab w:val="left" w:pos="1440"/&gt;&lt;/w:tabs&gt;&lt;w:spacing w:before="360" w:after="360" w:line="600" w:lineRule="exact"/&gt;&lt;w:outlineLvl w:val="0"/&gt;&lt;/w:pPr&gt;&lt;w:rPr&gt;&lt;w:rFonts w:eastAsiaTheme="minorHAnsi"/&gt;&lt;w:color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Char"/&gt;&lt;w:basedOn w:val="DefaultParagraphFont"/&gt;&lt;w:link w:val="ListParagraph"/&gt;&lt;w:uiPriority w:val="34"/&gt;&lt;w:locked/&gt;&lt;w:rsid w:val="00747A9C"/&gt;&lt;w:rPr&gt;&lt;w:rFonts w:ascii="Segoe UI" w:eastAsiaTheme="minorEastAsia" w:hAnsi="Segoe UI"/&gt;&lt;/w:rPr&gt;&lt;/w:style&gt;&lt;w:style w:type="paragraph" w:styleId="ListBullet"&gt;&lt;w:name w:val="List Bullet"/&gt;&lt;w:basedOn w:val="Normal"/&gt;&lt;w:uiPriority w:val="4"/&gt;&lt;w:qFormat/&gt;&lt;w:rsid w:val="00747A9C"/&gt;&lt;w:pPr&gt;&lt;w:numPr&gt;&lt;w:numId w:val="4"/&gt;&lt;/w:numPr&gt;&lt;w:spacing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w:val="00747A9C"/&gt;&lt;w:pPr&gt;&lt;w:pageBreakBefore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w:val="00747A9C"/&gt;&lt;w:pPr&gt;&lt;w:numPr&gt;&lt;w:ilvl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w:val="99"/&gt;&lt;w:unhideWhenUsed/&gt;&lt;w:rsid w:val="00747A9C"/&gt;&lt;w:pPr&gt;&lt;w:numPr&gt;&lt;w:ilvl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w:val="99"/&gt;&lt;w:semiHidden/&gt;&lt;w:rsid w:val="00747A9C"/&gt;&lt;w:pPr&gt;&lt;w:framePr w:wrap="around" w:vAnchor="text" w:hAnchor="text" w:y="1"/&gt;&lt;w:numPr&gt;&lt;w:ilvl w:val="0"/&gt;&lt;w:numId w:val="10"/&gt;&lt;/w:numPr&gt;&lt;w:tabs&gt;&lt;w:tab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w:val="00747A9C"/&gt;&lt;w:pPr&gt;&lt;w:numPr&gt;&lt;w:numId w:val="2"/&gt;&lt;/w:numPr&gt;&lt;w:spacing w:line="240" w:lineRule="auto"/&gt;&lt;w:ind w:left="288" w:hanging="288"/&gt;&lt;w:contextualSpacing/&gt;&lt;/w:pPr&gt;&lt;w:rPr&gt;&lt;w:sz w:val="18"/&gt;&lt;w:szCs w:val="16"/&gt;&lt;/w:rPr&gt;&lt;/w:style&gt;&lt;w:style w:type="paragraph" w:customStyle="1" w:styleId="CodeBlock"&gt;&lt;w:name w:val="Code Block"/&gt;&lt;w:basedOn w:val="Normal"/&gt;&lt;w:uiPriority w:val="99"/&gt;&lt;w:qFormat/&gt;&lt;w:rsid w:val="00747A9C"/&gt;&lt;w:pPr&gt;&lt;w:keepNext/&gt;&lt;w:pBdr&gt;&lt;w:top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w:val="00747A9C"/&gt;&lt;w:pPr&gt;&lt;w:numPr&gt;&lt;w:numId w:val="7"/&gt;&lt;/w:numPr&gt;&lt;w:spacing w:before="0" w:after="200"/&gt;&lt;w:contextualSpacing/&gt;&lt;/w:pPr&gt;&lt;w:rPr&gt;&lt;w:rFonts w:eastAsia="Arial" w:cs="Arial"/&gt;&lt;w:lang w:eastAsia="ja-JP"/&gt;&lt;/w:rPr&gt;&lt;/w:style&gt;&lt;w:style w:type="paragraph" w:customStyle="1" w:styleId="Note"&gt;&lt;w:name w:val="Note"/&gt;&lt;w:basedOn w:val="Normal"/&gt;&lt;w:uiPriority w:val="99"/&gt;&lt;w:qFormat/&gt;&lt;w:rsid w:val="00747A9C"/&gt;&lt;w:pPr&gt;&lt;w:pBdr&gt;&lt;w:left w:val="single" w:sz="18" w:space="6" w:color="008AC8"/&gt;&lt;/w:pBdr&gt;&lt;w:spacing w:before="0" w:after="200"/&gt;&lt;w:ind w:left="720"/&gt;&lt;/w:pPr&gt;&lt;w:rPr&gt;&lt;w:szCs w:val="18"/&gt;&lt;/w:rPr&gt;&lt;/w:style&gt;&lt;w:style w:type="paragraph" w:customStyle="1" w:styleId="NoteTitle"&gt;&lt;w:name w:val="Note Title"/&gt;&lt;w:basedOn w:val="Note"/&gt;&lt;w:next w:val="Note"/&gt;&lt;w:uiPriority w:val="99"/&gt;&lt;w:qFormat/&gt;&lt;w:rsid w:val="00747A9C"/&gt;&lt;w:pPr&gt;&lt;w:keepNext/&gt;&lt;w:spacing w:before="240" w:after="240" w:line="240" w:lineRule="auto"/&gt;&lt;/w:pPr&gt;&lt;w:rPr&gt;&lt;w:bCs/&gt;&lt;w:color w:val="008AC8"/&gt;&lt;w:sz w:val="24"/&gt;&lt;/w:rPr&gt;&lt;/w:style&gt;&lt;w:style w:type="numbering" w:customStyle="1" w:styleId="Checklist"&gt;&lt;w:name w:val="Checklist"/&gt;&lt;w:basedOn w:val="NoList"/&gt;&lt;w:rsid w:val="00747A9C"/&gt;&lt;w:pPr&gt;&lt;w:numPr&gt;&lt;w:numId w:val="3"/&gt;&lt;/w:numPr&gt;&lt;/w:pPr&gt;&lt;/w:style&gt;&lt;w:style w:type="paragraph" w:customStyle="1" w:styleId="TableText"&gt;&lt;w:name w:val="Table Text"/&gt;&lt;w:basedOn w:val="Normal"/&gt;&lt;w:uiPriority w:val="99"/&gt;&lt;w:qFormat/&gt;&lt;w:rsid w:val="00747A9C"/&gt;&lt;w:pPr&gt;&lt;w:spacing w:line="240" w:lineRule="auto"/&gt;&lt;/w:pPr&gt;&lt;w:rPr&gt;&lt;w:sz w:val="18"/&gt;&lt;/w:rPr&gt;&lt;/w:style&gt;&lt;w:style w:type="paragraph" w:customStyle="1" w:styleId="CommandLine"&gt;&lt;w:name w:val="Command Line"/&gt;&lt;w:basedOn w:val="Normal"/&gt;&lt;w:uiPriority w:val="99"/&gt;&lt;w:rsid w:val="00747A9C"/&gt;&lt;w:pPr&gt;&lt;w:shd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w:eastAsiaTheme="minorHAnsi" w:hAnsi="Consolas" w:cs="Consolas"/&gt;&lt;w:sz w:val="20"/&gt;&lt;w:szCs w:val="23"/&gt;&lt;/w:rPr&gt;&lt;/w:style&gt;&lt;w:style w:type="numbering" w:customStyle="1" w:styleId="Style1"&gt;&lt;w:name w:val="Style1"/&gt;&lt;w:uiPriority w:val="99"/&gt;&lt;w:rsid w:val="00747A9C"/&gt;&lt;w:pPr&gt;&lt;w:numPr&gt;&lt;w:numId w:val="4"/&gt;&lt;/w:numPr&gt;&lt;/w:pPr&gt;&lt;/w:style&gt;&lt;w:style w:type="numbering" w:customStyle="1" w:styleId="NumberedList"&gt;&lt;w:name w:val="Numbered List"/&gt;&lt;w:rsid w:val="00747A9C"/&gt;&lt;w:pPr&gt;&lt;w:numPr&gt;&lt;w:numId w:val="5"/&gt;&lt;/w:numPr&gt;&lt;/w:pPr&gt;&lt;/w:style&gt;&lt;w:style w:type="paragraph" w:styleId="TOC2"&gt;&lt;w:name w:val="toc 2"/&gt;&lt;w:basedOn w:val="Normal"/&gt;&lt;w:next w:val="Normal"/&gt;&lt;w:autoRedefine/&gt;&lt;w:uiPriority w:val="39"/&gt;&lt;w:unhideWhenUsed/&gt;&lt;w:rsid w:val="00747A9C"/&gt;&lt;w:pPr&gt;&lt;w:tabs&gt;&lt;w:tab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w:val="00747A9C"/&gt;&lt;w:pPr&gt;&lt;w:spacing w:after="0" w:line="240" w:lineRule="auto"/&gt;&lt;/w:pPr&gt;&lt;w:tblPr&gt;&lt;w:tblStyleRowBandSize w:val="1"/&gt;&lt;w:tblStyleColBandSize w:val="1"/&gt;&lt;/w:tblPr&gt;&lt;w:tblStylePr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w:val="00747A9C"/&gt;&lt;w:pPr&gt;&lt;w:spacing w:after="0"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w:type="table" w:styleId="PlainTable5"&gt;&lt;w:name w:val="Plain Table 5"/&gt;&lt;w:basedOn w:val="TableNormal"/&gt;&lt;w:uiPriority w:val="45"/&gt;&lt;w:rsid w:val="00747A9C"/&gt;&lt;w:pPr&gt;&lt;w:spacing w:after="0" w:line="240" w:lineRule="auto"/&gt;&lt;/w:pPr&gt;&lt;w:tblPr&gt;&lt;w:tblStyleRowBandSize w:val="1"/&gt;&lt;w:tblStyleColBandSize w:val="1"/&gt;&lt;/w:tblPr&gt;&lt;w:tblStylePr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w:val="Normal"/&gt;&lt;w:semiHidden/&gt;&lt;w:rsid w:val="00747A9C"/&gt;&lt;w:pPr&gt;&lt;w:keepNext w:val="0"/&gt;&lt;w:keepLines w:val="0"/&gt;&lt;w:widowControl w:val="0"/&gt;&lt;w:numPr&gt;&lt;w:ilvl w:val="5"/&gt;&lt;w:numId w:val="9"/&gt;&lt;/w:numPr&gt;&lt;w:spacing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w:val="Normal"/&gt;&lt;w:semiHidden/&gt;&lt;w:rsid w:val="00747A9C"/&gt;&lt;w:pPr&gt;&lt;w:keepNext w:val="0"/&gt;&lt;w:keepLines w:val="0"/&gt;&lt;w:widowControl w:val="0"/&gt;&lt;w:numPr&gt;&lt;w:ilvl w:val="6"/&gt;&lt;w:numId w:val="9"/&gt;&lt;/w:numPr&gt;&lt;w:spacing w:before="120" w:after="60"/&gt;&lt;w:ind w:hanging="1080"/&gt;&lt;w:outlineLvl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w:val="99"/&gt;&lt;w:rsid w:val="00747A9C"/&gt;&lt;w:rPr&gt;&lt;w:rFonts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w:val="99"/&gt;&lt;w:rsid w:val="00747A9C"/&gt;&lt;w:rPr&gt;&lt;w:rFonts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w:val="00747A9C"/&gt;&lt;w:pPr&gt;&lt;w:keepLines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w:val="00747A9C"/&gt;&lt;w:pPr&gt;&lt;w:keepLines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w:val="99"/&gt;&lt;w:rsid w:val="00747A9C"/&gt;&lt;w:rPr&gt;&lt;w:rFonts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w:val="00747A9C"/&gt;&lt;w:rPr&gt;&lt;w:rFonts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w:val="00747A9C"/&gt;&lt;w:rPr&gt;&lt;w:rFonts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w:val="00747A9C"/&gt;&lt;w:rPr&gt;&lt;w:rFonts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w:val="00747A9C"/&gt;&lt;w:rPr&gt;&lt;w:rFonts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w:val="00747A9C"/&gt;&lt;w:pPr&gt;&lt;w:numPr&gt;&lt;w:numId w:val="11"/&gt;&lt;/w:numPr&gt;&lt;w:ind w:left="1080"/&gt;&lt;/w:pPr&gt;&lt;/w:style&gt;&lt;w:style w:type="paragraph" w:styleId="ListBullet3"&gt;&lt;w:name w:val="List Bullet 3"/&gt;&lt;w:basedOn w:val="ListBullet2"/&gt;&lt;w:uiPriority w:val="99"/&gt;&lt;w:qFormat/&gt;&lt;w:rsid w:val="00747A9C"/&gt;&lt;w:pPr&gt;&lt;w:numPr&gt;&lt;w:numId w:val="12"/&gt;&lt;/w:numPr&gt;&lt;/w:pPr&gt;&lt;/w:style&gt;&lt;w:style w:type="paragraph" w:styleId="ListBullet4"&gt;&lt;w:name w:val="List Bullet 4"/&gt;&lt;w:basedOn w:val="ListBullet3"/&gt;&lt;w:uiPriority w:val="99"/&gt;&lt;w:qFormat/&gt;&lt;w:rsid w:val="00747A9C"/&gt;&lt;w:pPr&gt;&lt;w:numPr&gt;&lt;w:numId w:val="13"/&gt;&lt;/w:numPr&gt;&lt;/w:pPr&gt;&lt;/w:style&gt;&lt;w:style w:type="paragraph" w:styleId="ListBullet5"&gt;&lt;w:name w:val="List Bullet 5"/&gt;&lt;w:basedOn w:val="ListBullet4"/&gt;&lt;w:uiPriority w:val="99"/&gt;&lt;w:rsid w:val="00747A9C"/&gt;&lt;w:pPr&gt;&lt;w:numPr&gt;&lt;w:numId w:val="14"/&gt;&lt;/w:numPr&gt;&lt;/w:pPr&gt;&lt;/w:style&gt;&lt;w:style w:type="paragraph" w:styleId="ListNumber2"&gt;&lt;w:name w:val="List Number 2"/&gt;&lt;w:basedOn w:val="ListNumber"/&gt;&lt;w:uiPriority w:val="99"/&gt;&lt;w:qFormat/&gt;&lt;w:rsid w:val="00747A9C"/&gt;&lt;w:pPr&gt;&lt;w:numPr&gt;&lt;w:numId w:val="16"/&gt;&lt;/w:numPr&gt;&lt;/w:pPr&gt;&lt;/w:style&gt;&lt;w:style w:type="paragraph" w:styleId="ListNumber"&gt;&lt;w:name w:val="List Number"/&gt;&lt;w:basedOn w:val="ListBullet"/&gt;&lt;w:uiPriority w:val="99"/&gt;&lt;w:qFormat/&gt;&lt;w:rsid w:val="00747A9C"/&gt;&lt;w:pPr&gt;&lt;w:numPr&gt;&lt;w:numId w:val="15"/&gt;&lt;/w:numPr&gt;&lt;/w:pPr&gt;&lt;/w:style&gt;&lt;w:style w:type="paragraph" w:styleId="ListNumber3"&gt;&lt;w:name w:val="List Number 3"/&gt;&lt;w:basedOn w:val="ListNumber2"/&gt;&lt;w:uiPriority w:val="99"/&gt;&lt;w:qFormat/&gt;&lt;w:rsid w:val="00747A9C"/&gt;&lt;w:pPr&gt;&lt;w:numPr&gt;&lt;w:numId w:val="17"/&gt;&lt;/w:numPr&gt;&lt;/w:pPr&gt;&lt;/w:style&gt;&lt;w:style w:type="paragraph" w:styleId="ListNumber4"&gt;&lt;w:name w:val="List Number 4"/&gt;&lt;w:basedOn w:val="ListNumber3"/&gt;&lt;w:uiPriority w:val="99"/&gt;&lt;w:qFormat/&gt;&lt;w:rsid w:val="00747A9C"/&gt;&lt;w:pPr&gt;&lt;w:numPr&gt;&lt;w:numId w:val="18"/&gt;&lt;/w:numPr&gt;&lt;/w:pPr&gt;&lt;/w:style&gt;&lt;w:style w:type="character" w:styleId="PlaceholderText"&gt;&lt;w:name w:val="Placeholder Text"/&gt;&lt;w:basedOn w:val="DefaultParagraphFont"/&gt;&lt;w:uiPriority w:val="99"/&gt;&lt;w:semiHidden/&gt;&lt;w:rsid w:val="00747A9C"/&gt;&lt;w:rPr&gt;&lt;w:color w:val="808080"/&gt;&lt;/w:rPr&gt;&lt;/w:style&gt;&lt;w:style w:type="numbering" w:customStyle="1" w:styleId="Bullets"&gt;&lt;w:name w:val="Bullets"/&gt;&lt;w:rsid w:val="00747A9C"/&gt;&lt;w:pPr&gt;&lt;w:numPr&gt;&lt;w:numId w:val="19"/&gt;&lt;/w:numPr&gt;&lt;/w:pPr&gt;&lt;/w:style&gt;&lt;w:style w:type="paragraph" w:customStyle="1" w:styleId="HeaderUnderline"&gt;&lt;w:name w:val="Header Underline"/&gt;&lt;w:basedOn w:val="Header"/&gt;&lt;w:uiPriority w:val="99"/&gt;&lt;w:rsid w:val="00747A9C"/&gt;&lt;w:pPr&gt;&lt;w:pBdr&gt;&lt;w:bottom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w:val="00747A9C"/&gt;&lt;w:rPr&gt;&lt;w:color w:val="954F72" w:themeColor="followedHyperlink"/&gt;&lt;w:u w:val="single"/&gt;&lt;/w:rPr&gt;&lt;/w:style&gt;&lt;w:style w:type="paragraph" w:customStyle="1" w:styleId="Heading4Num"&gt;&lt;w:name w:val="Heading 4 Num"/&gt;&lt;w:basedOn w:val="Normal"/&gt;&lt;w:next w:val="Normal"/&gt;&lt;w:unhideWhenUsed/&gt;&lt;w:rsid w:val="00204C17"/&gt;&lt;w:pPr&gt;&lt;w:keepNext/&gt;&lt;w:keepLines/&gt;&lt;w:spacing w:before="240" w:after="240" w:line="240" w:lineRule="auto"/&gt;&lt;w:outlineLvl w:val="3"/&gt;&lt;/w:pPr&gt;&lt;w:rPr&gt;&lt;w:rFonts w:eastAsiaTheme="minorHAnsi"/&gt;&lt;w:color w:val="008AC8"/&gt;&lt;w:sz w:val="24"/&gt;&lt;/w:rPr&gt;&lt;/w:style&gt;&lt;w:style w:type="paragraph" w:customStyle="1" w:styleId="Heading5Num"&gt;&lt;w:name w:val="Heading 5 Num"/&gt;&lt;w:basedOn w:val="Normal"/&gt;&lt;w:next w:val="Normal"/&gt;&lt;w:semiHidden/&gt;&lt;w:rsid w:val="00204C17"/&gt;&lt;w:pPr&gt;&lt;w:keepNext/&gt;&lt;w:keepLines/&gt;&lt;w:spacing w:before="240" w:line="240" w:lineRule="auto"/&gt;&lt;w:outlineLvl w:val="4"/&gt;&lt;/w:pPr&gt;&lt;w:rPr&gt;&lt;w:rFonts w:eastAsiaTheme="minorHAnsi"/&gt;&lt;w:color w:val="008AC8"/&gt;&lt;w:sz w:val="24"/&gt;&lt;w:szCs w:val="20"/&gt;&lt;/w:rPr&gt;&lt;/w:style&gt;&lt;w:style w:type="table" w:customStyle="1" w:styleId="TablaMicrosoftServicios1"&gt;&lt;w:name w:val="Tabla Microsoft Servicios1"/&gt;&lt;w:basedOn w:val="TableNormal"/&gt;&lt;w:next w:val="TableGrid"/&gt;&lt;w:rsid w:val="00747A9C"/&gt;&lt;w:pPr&gt;&lt;w:spacing w:after="0" w:line="240" w:lineRule="auto"/&gt;&lt;/w:pPr&gt;&lt;w:rPr&gt;&lt;w:rFonts w:ascii="Segoe UI" w:eastAsiaTheme="minorEastAsia" w:hAnsi="Segoe UI"/&gt;&lt;w:sz w:val="16"/&gt;&lt;/w:rPr&gt;&lt;w:tblPr&gt;&lt;w:tblStyleRowBandSize w:val="1"/&gt;&lt;w:tblStyleColBandSize w:val="1"/&gt;&lt;w:tblBorders&gt;&lt;w:top w:val="single" w:sz="4" w:space="0" w:color="008AC8"/&gt;&lt;w:bottom w:val="single" w:sz="4" w:space="0" w:color="008AC8"/&gt;&lt;w:insideH w:val="single" w:sz="4" w:space="0" w:color="008AC8"/&gt;&lt;/w:tblBorders&gt;&lt;/w:tblPr&gt;&lt;w:tblStylePr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w:type="character" w:styleId="CommentReference"&gt;&lt;w:name w:val="annotation reference"/&gt;&lt;w:basedOn w:val="DefaultParagraphFont"/&gt;&lt;w:uiPriority w:val="99"/&gt;&lt;w:semiHidden/&gt;&lt;w:unhideWhenUsed/&gt;&lt;w:rsid w:val="004A5CB7"/&gt;&lt;w:rPr&gt;&lt;w:sz w:val="16"/&gt;&lt;w:szCs w:val="16"/&gt;&lt;/w:rPr&gt;&lt;/w:style&gt;&lt;w:style w:type="paragraph" w:styleId="CommentText"&gt;&lt;w:name w:val="annotation text"/&gt;&lt;w:basedOn w:val="Normal"/&gt;&lt;w:link w:val="CommentTextChar"/&gt;&lt;w:uiPriority w:val="99"/&gt;&lt;w:semiHidden/&gt;&lt;w:unhideWhenUsed/&gt;&lt;w:rsid w:val="004A5CB7"/&gt;&lt;w:pPr&gt;&lt;w:spacing w:line="240" w:lineRule="auto"/&gt;&lt;/w:pPr&gt;&lt;w:rPr&gt;&lt;w:sz w:val="20"/&gt;&lt;w:szCs w:val="20"/&gt;&lt;/w:rPr&gt;&lt;/w:style&gt;&lt;w:style w:type="character" w:customStyle="1" w:styleId="CommentTextChar"&gt;&lt;w:name w:val="Comment Text Char"/&gt;&lt;w:basedOn w:val="DefaultParagraphFont"/&gt;&lt;w:link w:val="CommentText"/&gt;&lt;w:uiPriority w:val="99"/&gt;&lt;w:semiHidden/&gt;&lt;w:rsid w:val="004A5CB7"/&gt;&lt;w:rPr&gt;&lt;w:rFonts w:ascii="Segoe UI" w:eastAsiaTheme="minorEastAsia" w:hAnsi="Segoe UI"/&gt;&lt;w:sz w:val="20"/&gt;&lt;w:szCs w:val="20"/&gt;&lt;/w:rPr&gt;&lt;/w:style&gt;&lt;w:style w:type="paragraph" w:styleId="CommentSubject"&gt;&lt;w:name w:val="annotation subject"/&gt;&lt;w:basedOn w:val="CommentText"/&gt;&lt;w:next w:val="CommentText"/&gt;&lt;w:link w:val="CommentSubjectChar"/&gt;&lt;w:uiPriority w:val="99"/&gt;&lt;w:semiHidden/&gt;&lt;w:unhideWhenUsed/&gt;&lt;w:rsid w:val="004A5CB7"/&gt;&lt;w:rPr&gt;&lt;w:b/&gt;&lt;w:bCs/&gt;&lt;/w:rPr&gt;&lt;/w:style&gt;&lt;w:style w:type="character" w:customStyle="1" w:styleId="CommentSubjectChar"&gt;&lt;w:name w:val="Comment Subject Char"/&gt;&lt;w:basedOn w:val="CommentTextChar"/&gt;&lt;w:link w:val="CommentSubject"/&gt;&lt;w:uiPriority w:val="99"/&gt;&lt;w:semiHidden/&gt;&lt;w:rsid w:val="004A5CB7"/&gt;&lt;w:rPr&gt;&lt;w:rFonts w:ascii="Segoe UI" w:eastAsiaTheme="minorEastAsia" w:hAnsi="Segoe UI"/&gt;&lt;w:b/&gt;&lt;w:bCs/&gt;&lt;w:sz w:val="20"/&gt;&lt;w:szCs w:val="20"/&gt;&lt;/w:rPr&gt;&lt;/w:style&gt;&lt;w:style w:type="paragraph" w:styleId="BalloonText"&gt;&lt;w:name w:val="Balloon Text"/&gt;&lt;w:basedOn w:val="Normal"/&gt;&lt;w:link w:val="BalloonTextChar"/&gt;&lt;w:uiPriority w:val="99"/&gt;&lt;w:semiHidden/&gt;&lt;w:unhideWhenUsed/&gt;&lt;w:rsid w:val="004A5CB7"/&gt;&lt;w:pPr&gt;&lt;w:spacing w:before="0" w:after="0" w:line="240" w:lineRule="auto"/&gt;&lt;/w:pPr&gt;&lt;w:rPr&gt;&lt;w:rFonts w:cs="Segoe UI"/&gt;&lt;w:sz w:val="18"/&gt;&lt;w:szCs w:val="18"/&gt;&lt;/w:rPr&gt;&lt;/w:style&gt;&lt;w:style w:type="character" w:customStyle="1" w:styleId="BalloonTextChar"&gt;&lt;w:name w:val="Balloon Text Char"/&gt;&lt;w:basedOn w:val="DefaultParagraphFont"/&gt;&lt;w:link w:val="BalloonText"/&gt;&lt;w:uiPriority w:val="99"/&gt;&lt;w:semiHidden/&gt;&lt;w:rsid w:val="004A5CB7"/&gt;&lt;w:rPr&gt;&lt;w:rFonts w:ascii="Segoe UI" w:eastAsiaTheme="minorEastAsia" w:hAnsi="Segoe UI" w:cs="Segoe UI"/&gt;&lt;w:sz w:val="18"/&gt;&lt;w:szCs w:val="18"/&gt;&lt;/w:rPr&gt;&lt;/w:style&gt;&lt;w:style w:type="paragraph" w:styleId="NormalWeb"&gt;&lt;w:name w:val="Normal (Web)"/&gt;&lt;w:basedOn w:val="Normal"/&gt;&lt;w:uiPriority w:val="99"/&gt;&lt;w:semiHidden/&gt;&lt;w:unhideWhenUsed/&gt;&lt;w:rsid w:val="00F109EC"/&gt;&lt;w:pPr&gt;&lt;w:spacing w:before="100" w:beforeAutospacing="1" w:after="100" w:afterAutospacing="1" w:line="240" w:lineRule="auto"/&gt;&lt;/w:pPr&gt;&lt;w:rPr&gt;&lt;w:rFonts w:ascii="Times New Roman" w:hAnsi="Times New Roman" w:cs="Times New Roman"/&gt;&lt;w:sz w:val="24"/&gt;&lt;w:szCs w:val="24"/&gt;&lt;/w:rPr&gt;&lt;/w:style&gt;&lt;/w:styles&gt;&lt;/pkg:xmlData&gt;&lt;/pkg:part&gt;&lt;/pkg:package&gt;
</filename>
  <template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pkg:name="/word/document.xml" pkg:contentType="application/vnd.openxmlformats-officedocument.wordprocessingml.document.main+xml"&gt;&lt;pkg:xmlData&gt;&lt;w:document mc:Ignorable="w14 w15 wp14"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xmlns:wps="http://schemas.microsoft.com/office/word/2010/wordprocessingShape"&gt;&lt;w:body&gt;&lt;w:p w:rsidR="00000000" w:rsidRDefault="00CC3F68"&gt;&lt;w:r&gt;&lt;w:rPr&gt;&lt;w:noProof/&gt;&lt;w:lang w:val="fr-FR"/&gt;&lt;/w:rPr&gt;&lt;w:fldChar w:fldCharType="begin"/&gt;&lt;/w:r&gt;&lt;w:r w:rsidRPr="00CC3F68"&gt;&lt;w:rPr&gt;&lt;w:noProof/&gt;&lt;/w:rPr&gt;&lt;w:instrText xml:space="preserve"&gt; DOCPROPERTY  TemplateVersion  \* MERGEFORMAT &lt;/w:instrText&gt;&lt;/w:r&gt;&lt;w:r&gt;&lt;w:rPr&gt;&lt;w:noProof/&gt;&lt;w:lang w:val="fr-FR"/&gt;&lt;/w:rPr&gt;&lt;w:fldChar w:fldCharType="separate"/&gt;&lt;/w:r&gt;&lt;w:r w:rsidRPr="00CC3F68"&gt;&lt;w:rPr&gt;&lt;w:noProof/&gt;&lt;/w:rPr&gt;&lt;w:t&gt;4&lt;/w:t&gt;&lt;/w:r&gt;&lt;w:r&gt;&lt;w:rPr&gt;&lt;w:noProof/&gt;&lt;w:lang w:val="fr-FR"/&gt;&lt;/w:rPr&gt;&lt;w:fldChar w:fldCharType="end"/&gt;&lt;/w:r&gt;&lt;/w:p&gt;&lt;w:sectPr w:rsidR="00000000"&gt;&lt;w:pgSz w:w="12240" w:h="15840"/&gt;&lt;w:pgMar w:top="1440" w:right="1440" w:bottom="1440" w:left="1440" w:header="720" w:footer="720" w:gutter="0"/&gt;&lt;w:cols w:space="720"/&gt;&lt;/w:sectPr&gt;&lt;/w:body&gt;&lt;/w:document&gt;&lt;/pkg:xmlData&gt;&lt;/pkg:part&gt;&lt;pkg:part pkg:name="/word/styles.xml" pkg:contentType="application/vnd.openxmlformats-officedocument.wordprocessingml.styles+xml"&gt;&lt;pkg:xmlData&gt;&lt;w:styles mc:Ignorable="w14 w15"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w:val="Normal"/&gt;&lt;w:qFormat/&gt;&lt;w:rsid w:val="001D66E5"/&gt;&lt;w:pPr&gt;&lt;w:spacing w:before="120" w:after="120" w:line="276" w:lineRule="auto"/&gt;&lt;/w:pPr&gt;&lt;w:rPr&gt;&lt;w:rFonts w:ascii="Segoe UI" w:eastAsiaTheme="minorEastAsia" w:hAnsi="Segoe UI"/&gt;&lt;/w:rPr&gt;&lt;/w:style&gt;&lt;w:style w:type="paragraph" w:styleId="Heading1"&gt;&lt;w:name w:val="heading 1"/&gt;&lt;w:basedOn w:val="Normal"/&gt;&lt;w:next w:val="Normal"/&gt;&lt;w:link w:val="Heading1Char"/&gt;&lt;w:uiPriority w:val="99"/&gt;&lt;w:qFormat/&gt;&lt;w:rsid w:val="001D7240"/&gt;&lt;w:pPr&gt;&lt;w:keepNext/&gt;&lt;w:keepLines/&gt;&lt;w:pageBreakBefore/&gt;&lt;w:tabs&gt;&lt;w:tab w:val="left" w:pos="1440"/&gt;&lt;/w:tabs&gt;&lt;w:spacing w:before="480" w:after="360" w:line="240" w:lineRule="auto"/&gt;&lt;w:outlineLvl w:val="0"/&gt;&lt;/w:pPr&gt;&lt;w:rPr&gt;&lt;w:rFonts w:eastAsiaTheme="majorEastAsia" w:cs="Segoe UI"/&gt;&lt;w:bCs/&gt;&lt;w:color w:val="008AC8"/&gt;&lt;w:sz w:val="36"/&gt;&lt;w:szCs w:val="28"/&gt;&lt;/w:rPr&gt;&lt;/w:style&gt;&lt;w:style w:type="paragraph" w:styleId="Heading2"&gt;&lt;w:name w:val="heading 2"/&gt;&lt;w:basedOn w:val="Heading1"/&gt;&lt;w:next w:val="Normal"/&gt;&lt;w:link w:val="Heading2Char"/&gt;&lt;w:uiPriority w:val="99"/&gt;&lt;w:unhideWhenUsed/&gt;&lt;w:qFormat/&gt;&lt;w:rsid w:val="001D7240"/&gt;&lt;w:pPr&gt;&lt;w:pageBreakBefore w:val="0"/&gt;&lt;w:spacing w:before="360" w:after="240"/&gt;&lt;w:outlineLvl w:val="1"/&gt;&lt;/w:pPr&gt;&lt;w:rPr&gt;&lt;w:rFonts w:cstheme="majorBidi"/&gt;&lt;w:sz w:val="32"/&gt;&lt;w:szCs w:val="26"/&gt;&lt;/w:rPr&gt;&lt;/w:style&gt;&lt;w:style w:type="paragraph" w:styleId="Heading3"&gt;&lt;w:name w:val="heading 3"/&gt;&lt;w:basedOn w:val="Heading2"/&gt;&lt;w:next w:val="Normal"/&gt;&lt;w:link w:val="Heading3Char"/&gt;&lt;w:uiPriority w:val="99"/&gt;&lt;w:unhideWhenUsed/&gt;&lt;w:qFormat/&gt;&lt;w:rsid w:val="001D7240"/&gt;&lt;w:pPr&gt;&lt;w:outlineLvl w:val="2"/&gt;&lt;/w:pPr&gt;&lt;w:rPr&gt;&lt;w:sz w:val="28"/&gt;&lt;w:szCs w:val="24"/&gt;&lt;/w:rPr&gt;&lt;/w:style&gt;&lt;w:style w:type="paragraph" w:styleId="Heading4"&gt;&lt;w:name w:val="heading 4"/&gt;&lt;w:basedOn w:val="Heading3"/&gt;&lt;w:next w:val="Normal"/&gt;&lt;w:link w:val="Heading4Char"/&gt;&lt;w:uiPriority w:val="99"/&gt;&lt;w:unhideWhenUsed/&gt;&lt;w:qFormat/&gt;&lt;w:rsid w:val="001D7240"/&gt;&lt;w:pPr&gt;&lt;w:spacing w:before="240"/&gt;&lt;w:outlineLvl w:val="3"/&gt;&lt;/w:pPr&gt;&lt;w:rPr&gt;&lt;w:iCs/&gt;&lt;w:sz w:val="24"/&gt;&lt;/w:rPr&gt;&lt;/w:style&gt;&lt;w:style w:type="paragraph" w:styleId="Heading5"&gt;&lt;w:name w:val="heading 5"/&gt;&lt;w:basedOn w:val="Heading4"/&gt;&lt;w:next w:val="Normal"/&gt;&lt;w:link w:val="Heading5Char"/&gt;&lt;w:uiPriority w:val="99"/&gt;&lt;w:unhideWhenUsed/&gt;&lt;w:rsid w:val="001D7240"/&gt;&lt;w:pPr&gt;&lt;w:outlineLvl w:val="4"/&gt;&lt;/w:pPr&gt;&lt;w:rPr&gt;&lt;w:rFonts w:eastAsiaTheme="minorHAnsi"/&gt;&lt;/w:rPr&gt;&lt;/w:style&gt;&lt;w:style w:type="paragraph" w:styleId="Heading6"&gt;&lt;w:name w:val="heading 6"/&gt;&lt;w:basedOn w:val="Normal"/&gt;&lt;w:next w:val="Normal"/&gt;&lt;w:link w:val="Heading6Char"/&gt;&lt;w:uiPriority w:val="9"/&gt;&lt;w:semiHidden/&gt;&lt;w:rsid w:val="00B37FBE"/&gt;&lt;w:pPr&gt;&lt;w:keepNext/&gt;&lt;w:keepLines/&gt;&lt;w:numPr&gt;&lt;w:ilvl w:val="5"/&gt;&lt;w:numId w:val="19"/&gt;&lt;/w:numPr&gt;&lt;w:spacing w:before="40" w:after="0"/&gt;&lt;w:outlineLvl w:val="5"/&gt;&lt;/w:pPr&gt;&lt;w:rPr&gt;&lt;w:rFonts w:asciiTheme="majorHAnsi" w:eastAsiaTheme="majorEastAsia" w:hAnsiTheme="majorHAnsi" w:cstheme="majorBidi"/&gt;&lt;w:color w:val="1F4D78" w:themeColor="accent1" w:themeShade="7F"/&gt;&lt;/w:rPr&gt;&lt;/w:style&gt;&lt;w:style w:type="paragraph" w:styleId="Heading7"&gt;&lt;w:name w:val="heading 7"/&gt;&lt;w:basedOn w:val="Normal"/&gt;&lt;w:next w:val="Normal"/&gt;&lt;w:link w:val="Heading7Char"/&gt;&lt;w:uiPriority w:val="9"/&gt;&lt;w:semiHidden/&gt;&lt;w:qFormat/&gt;&lt;w:rsid w:val="00B37FBE"/&gt;&lt;w:pPr&gt;&lt;w:keepNext/&gt;&lt;w:keepLines/&gt;&lt;w:numPr&gt;&lt;w:ilvl w:val="6"/&gt;&lt;w:numId w:val="19"/&gt;&lt;/w:numPr&gt;&lt;w:spacing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w:styleId="Heading8"&gt;&lt;w:name w:val="heading 8"/&gt;&lt;w:basedOn w:val="Normal"/&gt;&lt;w:next w:val="Normal"/&gt;&lt;w:link w:val="Heading8Char"/&gt;&lt;w:uiPriority w:val="9"/&gt;&lt;w:semiHidden/&gt;&lt;w:qFormat/&gt;&lt;w:rsid w:val="00B37FBE"/&gt;&lt;w:pPr&gt;&lt;w:keepNext/&gt;&lt;w:keepLines/&gt;&lt;w:numPr&gt;&lt;w:ilvl w:val="7"/&gt;&lt;w:numId w:val="19"/&gt;&lt;/w:numPr&gt;&lt;w:spacing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w:styleId="Heading9"&gt;&lt;w:name w:val="heading 9"/&gt;&lt;w:basedOn w:val="Normal"/&gt;&lt;w:next w:val="Normal"/&gt;&lt;w:link w:val="Heading9Char"/&gt;&lt;w:uiPriority w:val="9"/&gt;&lt;w:semiHidden/&gt;&lt;w:qFormat/&gt;&lt;w:rsid w:val="00B37FBE"/&gt;&lt;w:pPr&gt;&lt;w:keepNext/&gt;&lt;w:keepLines/&gt;&lt;w:numPr&gt;&lt;w:ilvl w:val="8"/&gt;&lt;w:numId w:val="19"/&gt;&lt;/w:numPr&gt;&lt;w:spacing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w:type="character" w:customStyle="1" w:styleId="Heading1Char"&gt;&lt;w:name w:val="Heading 1 Char"/&gt;&lt;w:basedOn w:val="DefaultParagraphFont"/&gt;&lt;w:link w:val="Heading1"/&gt;&lt;w:uiPriority w:val="99"/&gt;&lt;w:rsid w:val="00D104BD"/&gt;&lt;w:rPr&gt;&lt;w:rFonts w:ascii="Segoe UI" w:eastAsiaTheme="majorEastAsia" w:hAnsi="Segoe UI" w:cs="Segoe UI"/&gt;&lt;w:bCs/&gt;&lt;w:color w:val="008AC8"/&gt;&lt;w:sz w:val="36"/&gt;&lt;w:szCs w:val="28"/&gt;&lt;/w:rPr&gt;&lt;/w:style&gt;&lt;w:style w:type="paragraph" w:styleId="TOC1"&gt;&lt;w:name w:val="toc 1"/&gt;&lt;w:basedOn w:val="Normal"/&gt;&lt;w:next w:val="Normal"/&gt;&lt;w:uiPriority w:val="39"/&gt;&lt;w:unhideWhenUsed/&gt;&lt;w:rsid w:val="00354B7A"/&gt;&lt;w:pPr&gt;&lt;w:tabs&gt;&lt;w:tab w:val="right" w:leader="dot" w:pos="9346"/&gt;&lt;/w:tabs&gt;&lt;w:spacing w:after="100"/&gt;&lt;/w:pPr&gt;&lt;w:rPr&gt;&lt;w:noProof/&gt;&lt;w:sz w:val="24"/&gt;&lt;/w:rPr&gt;&lt;/w:style&gt;&lt;w:style w:type="character" w:styleId="Hyperlink"&gt;&lt;w:name w:val="Hyperlink"/&gt;&lt;w:basedOn w:val="DefaultParagraphFont"/&gt;&lt;w:uiPriority w:val="99"/&gt;&lt;w:unhideWhenUsed/&gt;&lt;w:rsid w:val="00D0256C"/&gt;&lt;w:rPr&gt;&lt;w:rFonts w:ascii="Segoe UI" w:hAnsi="Segoe UI"/&gt;&lt;w:color w:val="0563C1" w:themeColor="hyperlink"/&gt;&lt;w:u w:val="single"/&gt;&lt;/w:rPr&gt;&lt;/w:style&gt;&lt;w:style w:type="paragraph" w:customStyle="1" w:styleId="Bullet1"&gt;&lt;w:name w:val="Bullet1"/&gt;&lt;w:basedOn w:val="ListBullet"/&gt;&lt;w:uiPriority w:val="99"/&gt;&lt;w:rsid w:val="00C24E60"/&gt;&lt;w:pPr&gt;&lt;w:numPr&gt;&lt;w:numId w:val="1"/&gt;&lt;/w:numPr&gt;&lt;w:spacing w:before="240" w:after="240" w:line="240" w:lineRule="auto"/&gt;&lt;/w:pPr&gt;&lt;w:rPr&gt;&lt;w:rFonts w:cs="Segoe UI"/&gt;&lt;w:szCs w:val="20"/&gt;&lt;/w:rPr&gt;&lt;/w:style&gt;&lt;w:style w:type="paragraph" w:styleId="Header"&gt;&lt;w:name w:val="header"/&gt;&lt;w:basedOn w:val="Normal"/&gt;&lt;w:link w:val="HeaderChar"/&gt;&lt;w:uiPriority w:val="99"/&gt;&lt;w:unhideWhenUsed/&gt;&lt;w:rsid w:val="00544919"/&gt;&lt;w:pPr&gt;&lt;w:tabs&gt;&lt;w:tab w:val="center" w:pos="4680"/&gt;&lt;w:tab w:val="right" w:pos="9360"/&gt;&lt;/w:tabs&gt;&lt;w:spacing w:after="0" w:line="240" w:lineRule="auto"/&gt;&lt;/w:pPr&gt;&lt;w:rPr&gt;&lt;w:sz w:val="16"/&gt;&lt;/w:rPr&gt;&lt;/w:style&gt;&lt;w:style w:type="character" w:customStyle="1" w:styleId="HeaderChar"&gt;&lt;w:name w:val="Header Char"/&gt;&lt;w:basedOn w:val="DefaultParagraphFont"/&gt;&lt;w:link w:val="Header"/&gt;&lt;w:uiPriority w:val="99"/&gt;&lt;w:rsid w:val="00544919"/&gt;&lt;w:rPr&gt;&lt;w:rFonts w:ascii="Segoe UI" w:eastAsiaTheme="minorEastAsia" w:hAnsi="Segoe UI"/&gt;&lt;w:sz w:val="16"/&gt;&lt;/w:rPr&gt;&lt;/w:style&gt;&lt;w:style w:type="paragraph" w:styleId="Footer"&gt;&lt;w:name w:val="footer"/&gt;&lt;w:basedOn w:val="Normal"/&gt;&lt;w:link w:val="FooterChar"/&gt;&lt;w:uiPriority w:val="99"/&gt;&lt;w:unhideWhenUsed/&gt;&lt;w:rsid w:val="00C24E60"/&gt;&lt;w:pPr&gt;&lt;w:tabs&gt;&lt;w:tab w:val="center" w:pos="4680"/&gt;&lt;w:tab w:val="right" w:pos="9360"/&gt;&lt;/w:tabs&gt;&lt;w:spacing w:before="0" w:after="0" w:line="240" w:lineRule="auto"/&gt;&lt;/w:pPr&gt;&lt;w:rPr&gt;&lt;w:color w:val="808080" w:themeColor="background1" w:themeShade="80"/&gt;&lt;w:sz w:val="16"/&gt;&lt;/w:rPr&gt;&lt;/w:style&gt;&lt;w:style w:type="character" w:customStyle="1" w:styleId="FooterChar"&gt;&lt;w:name w:val="Footer Char"/&gt;&lt;w:basedOn w:val="DefaultParagraphFont"/&gt;&lt;w:link w:val="Footer"/&gt;&lt;w:uiPriority w:val="99"/&gt;&lt;w:rsid w:val="00C24E60"/&gt;&lt;w:rPr&gt;&lt;w:rFonts w:ascii="Segoe UI" w:eastAsiaTheme="minorEastAsia" w:hAnsi="Segoe UI"/&gt;&lt;w:color w:val="808080" w:themeColor="background1" w:themeShade="80"/&gt;&lt;w:sz w:val="16"/&gt;&lt;/w:rPr&gt;&lt;/w:style&gt;&lt;w:style w:type="paragraph" w:styleId="TOC3"&gt;&lt;w:name w:val="toc 3"/&gt;&lt;w:basedOn w:val="TOCHeading"/&gt;&lt;w:next w:val="Normal"/&gt;&lt;w:autoRedefine/&gt;&lt;w:uiPriority w:val="39"/&gt;&lt;w:unhideWhenUsed/&gt;&lt;w:rsid w:val="00A77E60"/&gt;&lt;w:pPr&gt;&lt;w:keepNext w:val="0"/&gt;&lt;w:keepLines w:val="0"/&gt;&lt;w:pageBreakBefore w:val="0"/&gt;&lt;w:tabs&gt;&lt;w:tab w:val="right" w:leader="dot" w:pos="9346"/&gt;&lt;/w:tabs&gt;&lt;w:spacing w:before="0" w:after="100"/&gt;&lt;w:ind w:left="864"/&gt;&lt;/w:pPr&gt;&lt;w:rPr&gt;&lt;w:rFonts w:ascii="Segoe" w:eastAsiaTheme="minorHAnsi" w:hAnsi="Segoe" w:cstheme="minorBidi"/&gt;&lt;w:color w:val="auto"/&gt;&lt;w:spacing w:val="10"/&gt;&lt;w:sz w:val="20"/&gt;&lt;w:szCs w:val="48"/&gt;&lt;/w:rPr&gt;&lt;/w:style&gt;&lt;w:style w:type="character" w:customStyle="1" w:styleId="StyleLatinSegoeUI10pt"&gt;&lt;w:name w:val="Style (Latin) Segoe UI 10 pt"/&gt;&lt;w:basedOn w:val="DefaultParagraphFont"/&gt;&lt;w:semiHidden/&gt;&lt;w:rsid w:val="00C24E60"/&gt;&lt;w:rPr&gt;&lt;w:rFonts w:ascii="Segoe UI" w:hAnsi="Segoe UI"/&gt;&lt;w:sz w:val="20"/&gt;&lt;/w:rPr&gt;&lt;/w:style&gt;&lt;w:style w:type="table" w:styleId="TableGrid"&gt;&lt;w:name w:val="Table Grid"/&gt;&lt;w:aliases w:val="Tabla Microsoft Servicios"/&gt;&lt;w:basedOn w:val="TableNormal"/&gt;&lt;w:rsid w:val="00C07C3E"/&gt;&lt;w:pPr&gt;&lt;w:spacing w:after="0" w:line="240" w:lineRule="auto"/&gt;&lt;/w:pPr&gt;&lt;w:rPr&gt;&lt;w:rFonts w:ascii="Segoe UI" w:eastAsiaTheme="minorEastAsia" w:hAnsi="Segoe UI"/&gt;&lt;w:sz w:val="16"/&gt;&lt;/w:rPr&gt;&lt;w:tblPr&gt;&lt;w:tblStyleRowBandSize w:val="1"/&gt;&lt;w:tblStyleColBandSize w:val="1"/&gt;&lt;w:tblInd w:w="0" w:type="dxa"/&gt;&lt;w:tblBorders&gt;&lt;w:top w:val="single" w:sz="4" w:space="0" w:color="008AC8"/&gt;&lt;w:bottom w:val="single" w:sz="4" w:space="0" w:color="008AC8"/&gt;&lt;w:insideH w:val="single" w:sz="4" w:space="0" w:color="008AC8"/&gt;&lt;/w:tblBorders&gt;&lt;w:tblCellMar&gt;&lt;w:top w:w="0" w:type="dxa"/&gt;&lt;w:left w:w="108" w:type="dxa"/&gt;&lt;w:bottom w:w="0" w:type="dxa"/&gt;&lt;w:right w:w="108" w:type="dxa"/&gt;&lt;/w:tblCellMar&gt;&lt;/w:tblPr&gt;&lt;w:tblStylePr w:type="firstRow"&gt;&lt;w:rPr&gt;&lt;w:rFonts w:ascii="Segoe UI" w:hAnsi="Segoe UI"/&gt;&lt;w:color w:val="FFFFFF" w:themeColor="background1"/&gt;&lt;w:sz w:val="16"/&gt;&lt;/w:rPr&gt;&lt;w:tblPr/&gt;&lt;w:trPr&gt;&lt;w:tblHeader/&gt;&lt;/w:trPr&gt;&lt;w:tcPr&gt;&lt;w:shd w:val="clear" w:color="auto" w:fill="008AC8"/&gt;&lt;/w:tcPr&gt;&lt;/w:tblStylePr&gt;&lt;/w:style&gt;&lt;w:style w:type="paragraph" w:customStyle="1" w:styleId="CoverTitle"&gt;&lt;w:name w:val="Cover Title"/&gt;&lt;w:basedOn w:val="Normal"/&gt;&lt;w:next w:val="CoverSubject"/&gt;&lt;w:uiPriority w:val="99"/&gt;&lt;w:rsid w:val="00C24E60"/&gt;&lt;w:pPr&gt;&lt;w:spacing w:line="240" w:lineRule="auto"/&gt;&lt;/w:pPr&gt;&lt;w:rPr&gt;&lt;w:color w:val="FFFFFF" w:themeColor="background1"/&gt;&lt;w:sz w:val="44"/&gt;&lt;/w:rPr&gt;&lt;/w:style&gt;&lt;w:style w:type="paragraph" w:customStyle="1" w:styleId="CoverSubject"&gt;&lt;w:name w:val="Cover Subject"/&gt;&lt;w:basedOn w:val="Normal"/&gt;&lt;w:uiPriority w:val="99"/&gt;&lt;w:rsid w:val="00C24E60"/&gt;&lt;w:pPr&gt;&lt;w:spacing w:after="600"/&gt;&lt;w:ind w:left="-720"/&gt;&lt;/w:pPr&gt;&lt;w:rPr&gt;&lt;w:color w:val="008AC8"/&gt;&lt;w:sz w:val="36"/&gt;&lt;/w:rPr&gt;&lt;/w:style&gt;&lt;w:style w:type="paragraph" w:customStyle="1" w:styleId="CoverHeading2"&gt;&lt;w:name w:val="Cover Heading 2"/&gt;&lt;w:basedOn w:val="Normal"/&gt;&lt;w:uiPriority w:val="99"/&gt;&lt;w:rsid w:val="00C24E60"/&gt;&lt;w:pPr&gt;&lt;w:spacing w:before="360"/&gt;&lt;w:ind w:left="-357"/&gt;&lt;/w:pPr&gt;&lt;w:rPr&gt;&lt;w:bCs/&gt;&lt;w:color w:val="008AC8"/&gt;&lt;w:sz w:val="28"/&gt;&lt;w:szCs w:val="28"/&gt;&lt;/w:rPr&gt;&lt;/w:style&gt;&lt;w:style w:type="character" w:styleId="Emphasis"&gt;&lt;w:name w:val="Emphasis"/&gt;&lt;w:basedOn w:val="IntenseEmphasis"/&gt;&lt;w:uiPriority w:val="99"/&gt;&lt;w:qFormat/&gt;&lt;w:rsid w:val="00C24E60"/&gt;&lt;w:rPr&gt;&lt;w:rFonts w:ascii="Segoe UI" w:hAnsi="Segoe UI"/&gt;&lt;w:b w:val="0"/&gt;&lt;w:bCs/&gt;&lt;w:i/&gt;&lt;w:iCs/&gt;&lt;w:color w:val="auto"/&gt;&lt;w:sz w:val="22"/&gt;&lt;/w:rPr&gt;&lt;/w:style&gt;&lt;w:style w:type="paragraph" w:customStyle="1" w:styleId="VisibleGuidance"&gt;&lt;w:name w:val="Visible Guidance"/&gt;&lt;w:basedOn w:val="Normal"/&gt;&lt;w:next w:val="Normal"/&gt;&lt;w:uiPriority w:val="99"/&gt;&lt;w:rsid w:val="00C24E60"/&gt;&lt;w:pPr&gt;&lt;w:shd w:val="clear" w:color="auto" w:fill="F2F2F2"/&gt;&lt;/w:pPr&gt;&lt;w:rPr&gt;&lt;w:color w:val="FF0066"/&gt;&lt;/w:rPr&gt;&lt;/w:style&gt;&lt;w:style w:type="character" w:styleId="Strong"&gt;&lt;w:name w:val="Strong"/&gt;&lt;w:basedOn w:val="DefaultParagraphFont"/&gt;&lt;w:uiPriority w:val="99"/&gt;&lt;w:qFormat/&gt;&lt;w:rsid w:val="00C24E60"/&gt;&lt;w:rPr&gt;&lt;w:b/&gt;&lt;w:bCs/&gt;&lt;/w:rPr&gt;&lt;/w:style&gt;&lt;w:style w:type="paragraph" w:styleId="ListParagraph"&gt;&lt;w:name w:val="List Paragraph"/&gt;&lt;w:aliases w:val="Bullet Number,List Paragraph1,lp1,lp11,List Paragraph11,Bullet 1,Use Case List Paragraph"/&gt;&lt;w:basedOn w:val="Normal"/&gt;&lt;w:link w:val="ListParagraphChar"/&gt;&lt;w:uiPriority w:val="34"/&gt;&lt;w:qFormat/&gt;&lt;w:rsid w:val="00845831"/&gt;&lt;w:pPr&gt;&lt;w:numPr&gt;&lt;w:numId w:val="13"/&gt;&lt;/w:numPr&gt;&lt;w:contextualSpacing/&gt;&lt;/w:pPr&gt;&lt;/w:style&gt;&lt;w:style w:type="paragraph" w:styleId="TOCHeading"&gt;&lt;w:name w:val="TOC Heading"/&gt;&lt;w:basedOn w:val="Heading1"/&gt;&lt;w:next w:val="Normal"/&gt;&lt;w:uiPriority w:val="99"/&gt;&lt;w:rsid w:val="004A1130"/&gt;&lt;w:pPr&gt;&lt;w:spacing w:before="360" w:line="276" w:lineRule="auto"/&gt;&lt;w:outlineLvl w:val="9"/&gt;&lt;/w:pPr&gt;&lt;w:rPr&gt;&lt;w:rFonts w:cstheme="majorBidi"/&gt;&lt;w:bCs w:val="0"/&gt;&lt;w:sz w:val="32"/&gt;&lt;w:szCs w:val="32"/&gt;&lt;/w:rPr&gt;&lt;/w:style&gt;&lt;w:style w:type="character" w:styleId="IntenseEmphasis"&gt;&lt;w:name w:val="Intense Emphasis"/&gt;&lt;w:basedOn w:val="DefaultParagraphFont"/&gt;&lt;w:uiPriority w:val="99"/&gt;&lt;w:rsid w:val="00C24E60"/&gt;&lt;w:rPr&gt;&lt;w:i/&gt;&lt;w:iCs/&gt;&lt;w:color w:val="5B9BD5" w:themeColor="accent1"/&gt;&lt;/w:rPr&gt;&lt;/w:style&gt;&lt;w:style w:type="paragraph" w:styleId="Caption"&gt;&lt;w:name w:val="caption"/&gt;&lt;w:basedOn w:val="Normal"/&gt;&lt;w:next w:val="Normal"/&gt;&lt;w:uiPriority w:val="99"/&gt;&lt;w:unhideWhenUsed/&gt;&lt;w:rsid w:val="00A77E60"/&gt;&lt;w:pPr&gt;&lt;w:spacing w:before="0" w:after="0" w:line="240" w:lineRule="auto"/&gt;&lt;/w:pPr&gt;&lt;w:rPr&gt;&lt;w:iCs/&gt;&lt;w:color w:val="008AC8"/&gt;&lt;w:sz w:val="18"/&gt;&lt;w:szCs w:val="18"/&gt;&lt;/w:rPr&gt;&lt;/w:style&gt;&lt;w:style w:type="character" w:customStyle="1" w:styleId="Heading5Char"&gt;&lt;w:name w:val="Heading 5 Char"/&gt;&lt;w:basedOn w:val="DefaultParagraphFont"/&gt;&lt;w:link w:val="Heading5"/&gt;&lt;w:uiPriority w:val="99"/&gt;&lt;w:rsid w:val="00D104BD"/&gt;&lt;w:rPr&gt;&lt;w:rFonts w:ascii="Segoe UI" w:hAnsi="Segoe UI" w:cstheme="majorBidi"/&gt;&lt;w:bCs/&gt;&lt;w:iCs/&gt;&lt;w:color w:val="008AC8"/&gt;&lt;w:sz w:val="24"/&gt;&lt;w:szCs w:val="24"/&gt;&lt;/w:rPr&gt;&lt;/w:style&gt;&lt;w:style w:type="paragraph" w:customStyle="1" w:styleId="Heading1Numbered"&gt;&lt;w:name w:val="Heading 1 (Numbered)"/&gt;&lt;w:basedOn w:val="Normal"/&gt;&lt;w:next w:val="Normal"/&gt;&lt;w:uiPriority w:val="99"/&gt;&lt;w:qFormat/&gt;&lt;w:rsid w:val="00A2135E"/&gt;&lt;w:pPr&gt;&lt;w:keepNext/&gt;&lt;w:keepLines/&gt;&lt;w:pageBreakBefore/&gt;&lt;w:numPr&gt;&lt;w:numId w:val="26"/&gt;&lt;/w:numPr&gt;&lt;w:tabs&gt;&lt;w:tab w:val="left" w:pos="1440"/&gt;&lt;/w:tabs&gt;&lt;w:spacing w:before="360" w:after="360" w:line="600" w:lineRule="exact"/&gt;&lt;w:outlineLvl w:val="0"/&gt;&lt;/w:pPr&gt;&lt;w:rPr&gt;&lt;w:rFonts w:eastAsiaTheme="minorHAnsi"/&gt;&lt;w:color w:val="008AC8"/&gt;&lt;w:spacing w:val="10"/&gt;&lt;w:sz w:val="36"/&gt;&lt;w:szCs w:val="48"/&gt;&lt;/w:rPr&gt;&lt;/w:style&gt;&lt;w:style w:type="character" w:customStyle="1" w:styleId="ListParagraphChar"&gt;&lt;w:name w:val="List Paragraph Char"/&gt;&lt;w:aliases w:val="Bullet Number Char,List Paragraph1 Char,lp1 Char,lp11 Char,List Paragraph11 Char,Bullet 1 Char,Use Case List Paragraph Char"/&gt;&lt;w:basedOn w:val="DefaultParagraphFont"/&gt;&lt;w:link w:val="ListParagraph"/&gt;&lt;w:uiPriority w:val="99"/&gt;&lt;w:semiHidden/&gt;&lt;w:locked/&gt;&lt;w:rsid w:val="002E33F2"/&gt;&lt;w:rPr&gt;&lt;w:rFonts w:ascii="Segoe UI" w:eastAsiaTheme="minorEastAsia" w:hAnsi="Segoe UI"/&gt;&lt;/w:rPr&gt;&lt;/w:style&gt;&lt;w:style w:type="paragraph" w:styleId="ListBullet"&gt;&lt;w:name w:val="List Bullet"/&gt;&lt;w:basedOn w:val="Normal"/&gt;&lt;w:uiPriority w:val="4"/&gt;&lt;w:qFormat/&gt;&lt;w:rsid w:val="00845831"/&gt;&lt;w:pPr&gt;&lt;w:numPr&gt;&lt;w:numId w:val="7"/&gt;&lt;/w:numPr&gt;&lt;w:spacing w:after="200"/&gt;&lt;w:ind w:left="720"/&gt;&lt;w:contextualSpacing/&gt;&lt;/w:pPr&gt;&lt;/w:style&gt;&lt;w:style w:type="paragraph" w:customStyle="1" w:styleId="Heading2Numbered"&gt;&lt;w:name w:val="Heading 2 (Numbered)"/&gt;&lt;w:basedOn w:val="Heading1Numbered"/&gt;&lt;w:next w:val="Normal"/&gt;&lt;w:uiPriority w:val="99"/&gt;&lt;w:qFormat/&gt;&lt;w:rsid w:val="001D7240"/&gt;&lt;w:pPr&gt;&lt;w:pageBreakBefore w:val="0"/&gt;&lt;w:numPr&gt;&lt;w:ilvl w:val="1"/&gt;&lt;/w:numPr&gt;&lt;w:spacing w:after="240" w:line="240" w:lineRule="auto"/&gt;&lt;w:outlineLvl w:val="1"/&gt;&lt;/w:pPr&gt;&lt;w:rPr&gt;&lt;w:sz w:val="32"/&gt;&lt;w:szCs w:val="36"/&gt;&lt;/w:rPr&gt;&lt;/w:style&gt;&lt;w:style w:type="paragraph" w:customStyle="1" w:styleId="Heading3Numbered"&gt;&lt;w:name w:val="Heading 3 (Numbered)"/&gt;&lt;w:basedOn w:val="Heading2Numbered"/&gt;&lt;w:next w:val="Normal"/&gt;&lt;w:uiPriority w:val="99"/&gt;&lt;w:qFormat/&gt;&lt;w:rsid w:val="00A2135E"/&gt;&lt;w:pPr&gt;&lt;w:numPr&gt;&lt;w:ilvl w:val="2"/&gt;&lt;/w:numPr&gt;&lt;w:spacing w:before="240"/&gt;&lt;w:outlineLvl w:val="2"/&gt;&lt;/w:pPr&gt;&lt;w:rPr&gt;&lt;w:sz w:val="28"/&gt;&lt;w:szCs w:val="28"/&gt;&lt;/w:rPr&gt;&lt;/w:style&gt;&lt;w:style w:type="paragraph" w:customStyle="1" w:styleId="Heading4Numbered"&gt;&lt;w:name w:val="Heading 4 (Numbered)"/&gt;&lt;w:basedOn w:val="Heading3Numbered"/&gt;&lt;w:next w:val="Normal"/&gt;&lt;w:uiPriority w:val="99"/&gt;&lt;w:unhideWhenUsed/&gt;&lt;w:rsid w:val="00A2135E"/&gt;&lt;w:pPr&gt;&lt;w:numPr&gt;&lt;w:ilvl w:val="3"/&gt;&lt;/w:numPr&gt;&lt;w:outlineLvl w:val="3"/&gt;&lt;/w:pPr&gt;&lt;w:rPr&gt;&lt;w:sz w:val="24"/&gt;&lt;/w:rPr&gt;&lt;/w:style&gt;&lt;w:style w:type="paragraph" w:customStyle="1" w:styleId="Heading5Numbered"&gt;&lt;w:name w:val="Heading 5 (Numbered)"/&gt;&lt;w:basedOn w:val="Heading4Numbered"/&gt;&lt;w:next w:val="Normal"/&gt;&lt;w:uiPriority w:val="99"/&gt;&lt;w:semiHidden/&gt;&lt;w:rsid w:val="00951469"/&gt;&lt;w:pPr&gt;&lt;w:framePr w:wrap="around" w:vAnchor="text" w:hAnchor="text" w:y="1"/&gt;&lt;w:numPr&gt;&lt;w:ilvl w:val="0"/&gt;&lt;w:numId w:val="31"/&gt;&lt;/w:numPr&gt;&lt;w:tabs&gt;&lt;w:tab w:val="clear" w:pos="1440"/&gt;&lt;w:tab w:val="left" w:pos="2160"/&gt;&lt;/w:tabs&gt;&lt;w:outlineLvl w:val="4"/&gt;&lt;/w:pPr&gt;&lt;w:rPr&gt;&lt;w:szCs w:val="20"/&gt;&lt;/w:rPr&gt;&lt;/w:style&gt;&lt;w:style w:type="paragraph" w:customStyle="1" w:styleId="TableListBullet"&gt;&lt;w:name w:val="Table List Bullet"/&gt;&lt;w:basedOn w:val="Normal"/&gt;&lt;w:uiPriority w:val="99"/&gt;&lt;w:qFormat/&gt;&lt;w:rsid w:val="001C4A70"/&gt;&lt;w:pPr&gt;&lt;w:numPr&gt;&lt;w:numId w:val="4"/&gt;&lt;/w:numPr&gt;&lt;w:spacing w:before="60" w:line="240" w:lineRule="auto"/&gt;&lt;w:ind w:left="317" w:hanging="187"/&gt;&lt;w:contextualSpacing/&gt;&lt;/w:pPr&gt;&lt;w:rPr&gt;&lt;w:sz w:val="16"/&gt;&lt;w:szCs w:val="16"/&gt;&lt;/w:rPr&gt;&lt;/w:style&gt;&lt;w:style w:type="paragraph" w:customStyle="1" w:styleId="CodeBlock"&gt;&lt;w:name w:val="Code Block"/&gt;&lt;w:basedOn w:val="Normal"/&gt;&lt;w:uiPriority w:val="99"/&gt;&lt;w:qFormat/&gt;&lt;w:rsid w:val="001C4A70"/&gt;&lt;w:pPr&gt;&lt;w:keepNext/&gt;&lt;w:pBdr&gt;&lt;w:top w:val="single" w:sz="4" w:space="1" w:color="auto"/&gt;&lt;w:left w:val="single" w:sz="4" w:space="4" w:color="auto"/&gt;&lt;w:bottom w:val="single" w:sz="4" w:space="1" w:color="auto"/&gt;&lt;w:right w:val="single" w:sz="4" w:space="4" w:color="auto"/&gt;&lt;/w:pBdr&gt;&lt;w:spacing w:before="20" w:after="20"/&gt;&lt;/w:pPr&gt;&lt;w:rPr&gt;&lt;w:rFonts w:ascii="Courier New" w:eastAsia="Courier New" w:hAnsi="Courier New" w:cs="Courier New"/&gt;&lt;w:sz w:val="16"/&gt;&lt;w:szCs w:val="16"/&gt;&lt;/w:rPr&gt;&lt;/w:style&gt;&lt;w:style w:type="paragraph" w:customStyle="1" w:styleId="CheckList0"&gt;&lt;w:name w:val="Check List"/&gt;&lt;w:basedOn w:val="Normal"/&gt;&lt;w:uiPriority w:val="99"/&gt;&lt;w:rsid w:val="00E82B9A"/&gt;&lt;w:pPr&gt;&lt;w:numPr&gt;&lt;w:numId w:val="16"/&gt;&lt;/w:numPr&gt;&lt;w:spacing w:before="0" w:after="200"/&gt;&lt;w:contextualSpacing/&gt;&lt;/w:pPr&gt;&lt;w:rPr&gt;&lt;w:rFonts w:eastAsia="Arial" w:cs="Arial"/&gt;&lt;w:lang w:eastAsia="ja-JP"/&gt;&lt;/w:rPr&gt;&lt;/w:style&gt;&lt;w:style w:type="paragraph" w:customStyle="1" w:styleId="Note"&gt;&lt;w:name w:val="Note"/&gt;&lt;w:basedOn w:val="Normal"/&gt;&lt;w:uiPriority w:val="99"/&gt;&lt;w:qFormat/&gt;&lt;w:rsid w:val="001C4A70"/&gt;&lt;w:pPr&gt;&lt;w:pBdr&gt;&lt;w:left w:val="single" w:sz="18" w:space="6" w:color="008AC8"/&gt;&lt;/w:pBdr&gt;&lt;w:spacing w:before="0" w:after="200"/&gt;&lt;w:ind w:left="720"/&gt;&lt;/w:pPr&gt;&lt;w:rPr&gt;&lt;w:szCs w:val="18"/&gt;&lt;/w:rPr&gt;&lt;/w:style&gt;&lt;w:style w:type="paragraph" w:customStyle="1" w:styleId="NoteTitle"&gt;&lt;w:name w:val="Note Title"/&gt;&lt;w:basedOn w:val="Note"/&gt;&lt;w:next w:val="Note"/&gt;&lt;w:uiPriority w:val="99"/&gt;&lt;w:qFormat/&gt;&lt;w:rsid w:val="001C4A70"/&gt;&lt;w:pPr&gt;&lt;w:keepNext/&gt;&lt;w:spacing w:before="240" w:after="240" w:line="240" w:lineRule="auto"/&gt;&lt;/w:pPr&gt;&lt;w:rPr&gt;&lt;w:bCs/&gt;&lt;w:color w:val="008AC8"/&gt;&lt;w:sz w:val="24"/&gt;&lt;/w:rPr&gt;&lt;/w:style&gt;&lt;w:style w:type="numbering" w:customStyle="1" w:styleId="Checklist"&gt;&lt;w:name w:val="Checklist"/&gt;&lt;w:basedOn w:val="NoList"/&gt;&lt;w:rsid w:val="00475B6F"/&gt;&lt;w:pPr&gt;&lt;w:numPr&gt;&lt;w:numId w:val="5"/&gt;&lt;/w:numPr&gt;&lt;/w:pPr&gt;&lt;/w:style&gt;&lt;w:style w:type="paragraph" w:customStyle="1" w:styleId="TableText"&gt;&lt;w:name w:val="Table Text"/&gt;&lt;w:basedOn w:val="Normal"/&gt;&lt;w:uiPriority w:val="99"/&gt;&lt;w:qFormat/&gt;&lt;w:rsid w:val="00B02BAD"/&gt;&lt;w:pPr&gt;&lt;w:spacing w:line="240" w:lineRule="auto"/&gt;&lt;/w:pPr&gt;&lt;w:rPr&gt;&lt;w:sz w:val="18"/&gt;&lt;/w:rPr&gt;&lt;/w:style&gt;&lt;w:style w:type="paragraph" w:customStyle="1" w:styleId="CommandLine"&gt;&lt;w:name w:val="Command Line"/&gt;&lt;w:basedOn w:val="Normal"/&gt;&lt;w:uiPriority w:val="99"/&gt;&lt;w:rsid w:val="001C4A70"/&gt;&lt;w:pPr&gt;&lt;w:shd w:val="clear" w:color="auto" w:fill="F2F2F2" w:themeFill="background1" w:themeFillShade="F2"/&gt;&lt;w:tabs&gt;&lt;w:tab w:val="left" w:pos="2790"/&gt;&lt;w:tab w:val="left" w:pos="3780"/&gt;&lt;w:tab w:val="left" w:pos="4860"/&gt;&lt;w:tab w:val="left" w:pos="6390"/&gt;&lt;/w:tabs&gt;&lt;w:spacing w:before="80" w:after="200" w:line="240" w:lineRule="auto"/&gt;&lt;w:ind w:left="993" w:right="144"/&gt;&lt;w:contextualSpacing/&gt;&lt;/w:pPr&gt;&lt;w:rPr&gt;&lt;w:rFonts w:ascii="Consolas" w:eastAsiaTheme="minorHAnsi" w:hAnsi="Consolas" w:cs="Consolas"/&gt;&lt;w:sz w:val="20"/&gt;&lt;w:szCs w:val="23"/&gt;&lt;/w:rPr&gt;&lt;/w:style&gt;&lt;w:style w:type="numbering" w:customStyle="1" w:styleId="Style1"&gt;&lt;w:name w:val="Style1"/&gt;&lt;w:uiPriority w:val="99"/&gt;&lt;w:rsid w:val="001C4A70"/&gt;&lt;w:pPr&gt;&lt;w:numPr&gt;&lt;w:numId w:val="10"/&gt;&lt;/w:numPr&gt;&lt;/w:pPr&gt;&lt;/w:style&gt;&lt;w:style w:type="numbering" w:customStyle="1" w:styleId="NumberedList"&gt;&lt;w:name w:val="Numbered List"/&gt;&lt;w:rsid w:val="00FE17E1"/&gt;&lt;w:pPr&gt;&lt;w:numPr&gt;&lt;w:numId w:val="11"/&gt;&lt;/w:numPr&gt;&lt;/w:pPr&gt;&lt;/w:style&gt;&lt;w:style w:type="paragraph" w:styleId="TOC2"&gt;&lt;w:name w:val="toc 2"/&gt;&lt;w:basedOn w:val="Normal"/&gt;&lt;w:next w:val="Normal"/&gt;&lt;w:autoRedefine/&gt;&lt;w:uiPriority w:val="39"/&gt;&lt;w:unhideWhenUsed/&gt;&lt;w:rsid w:val="00A77E60"/&gt;&lt;w:pPr&gt;&lt;w:tabs&gt;&lt;w:tab w:val="left" w:pos="288"/&gt;&lt;w:tab w:val="left" w:pos="880"/&gt;&lt;w:tab w:val="right" w:leader="dot" w:pos="9346"/&gt;&lt;/w:tabs&gt;&lt;w:spacing w:after="100"/&gt;&lt;w:ind w:left="432"/&gt;&lt;/w:pPr&gt;&lt;/w:style&gt;&lt;w:style w:type="table" w:styleId="PlainTable3"&gt;&lt;w:name w:val="Plain Table 3"/&gt;&lt;w:basedOn w:val="TableNormal"/&gt;&lt;w:uiPriority w:val="43"/&gt;&lt;w:rsid w:val="001D1ECE"/&gt;&lt;w:pPr&gt;&lt;w:spacing w:after="0" w:line="240" w:lineRule="auto"/&gt;&lt;/w:pPr&gt;&lt;w:tblPr&gt;&lt;w:tblStyleRowBandSize w:val="1"/&gt;&lt;w:tblStyleColBandSize w:val="1"/&gt;&lt;w:tblInd w:w="0" w:type="dxa"/&gt;&lt;w:tblCellMar&gt;&lt;w:top w:w="0" w:type="dxa"/&gt;&lt;w:left w:w="108" w:type="dxa"/&gt;&lt;w:bottom w:w="0" w:type="dxa"/&gt;&lt;w:right w:w="108" w:type="dxa"/&gt;&lt;/w:tblCellMar&gt;&lt;/w:tblPr&gt;&lt;w:tblStylePr w:type="firstRow"&gt;&lt;w:rPr&gt;&lt;w:b/&gt;&lt;w:bCs/&gt;&lt;w:caps/&gt;&lt;/w:rPr&gt;&lt;w:tblPr/&gt;&lt;w:tcPr&gt;&lt;w:tcBorders&gt;&lt;w:bottom w:val="single" w:sz="4" w:space="0" w:color="7F7F7F" w:themeColor="text1" w:themeTint="80"/&gt;&lt;/w:tcBorders&gt;&lt;/w:tcPr&gt;&lt;/w:tblStylePr&gt;&lt;w:tblStylePr w:type="lastRow"&gt;&lt;w:rPr&gt;&lt;w:b/&gt;&lt;w:bCs/&gt;&lt;w:caps/&gt;&lt;/w:rPr&gt;&lt;w:tblPr/&gt;&lt;w:tcPr&gt;&lt;w:tcBorders&gt;&lt;w:top w:val="nil"/&gt;&lt;/w:tcBorders&gt;&lt;/w:tcPr&gt;&lt;/w:tblStylePr&gt;&lt;w:tblStylePr w:type="firstCol"&gt;&lt;w:rPr&gt;&lt;w:b/&gt;&lt;w:bCs/&gt;&lt;w:caps/&gt;&lt;/w:rPr&gt;&lt;w:tblPr/&gt;&lt;w:tcPr&gt;&lt;w:tcBorders&gt;&lt;w:right w:val="single" w:sz="4" w:space="0" w:color="7F7F7F" w:themeColor="text1" w:themeTint="80"/&gt;&lt;/w:tcBorders&gt;&lt;/w:tcPr&gt;&lt;/w:tblStylePr&gt;&lt;w:tblStylePr w:type="lastCol"&gt;&lt;w:rPr&gt;&lt;w:b/&gt;&lt;w:bCs/&gt;&lt;w:caps/&gt;&lt;/w:rPr&gt;&lt;w:tblPr/&gt;&lt;w:tcPr&gt;&lt;w:tcBorders&gt;&lt;w:left w:val="nil"/&gt;&lt;/w:tcBorders&gt;&lt;/w:tcPr&gt;&lt;/w:tblStylePr&gt;&lt;w:tblStylePr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w:val="nil"/&gt;&lt;/w:tcBorders&gt;&lt;/w:tcPr&gt;&lt;/w:tblStylePr&gt;&lt;/w:style&gt;&lt;w:style w:type="table" w:styleId="TableGridLight"&gt;&lt;w:name w:val="Grid Table Light"/&gt;&lt;w:basedOn w:val="TableNormal"/&gt;&lt;w:uiPriority w:val="40"/&gt;&lt;w:rsid w:val="001D1ECE"/&gt;&lt;w:pPr&gt;&lt;w:spacing w:after="0" w:line="240" w:lineRule="auto"/&gt;&lt;/w:pPr&gt;&lt;w:tblPr&gt;&lt;w:tblInd w:w="0" w:type="dxa"/&gt;&lt;w:tblBorders&gt;&lt;w:top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w:themeShade="BF"/&gt;&lt;/w:tblBorders&gt;&lt;w:tblCellMar&gt;&lt;w:top w:w="0" w:type="dxa"/&gt;&lt;w:left w:w="108" w:type="dxa"/&gt;&lt;w:bottom w:w="0" w:type="dxa"/&gt;&lt;w:right w:w="108" w:type="dxa"/&gt;&lt;/w:tblCellMar&gt;&lt;/w:tblPr&gt;&lt;/w:style&gt;&lt;w:style w:type="table" w:styleId="PlainTable5"&gt;&lt;w:name w:val="Plain Table 5"/&gt;&lt;w:basedOn w:val="TableNormal"/&gt;&lt;w:uiPriority w:val="45"/&gt;&lt;w:rsid w:val="001D1ECE"/&gt;&lt;w:pPr&gt;&lt;w:spacing w:after="0" w:line="240" w:lineRule="auto"/&gt;&lt;/w:pPr&gt;&lt;w:tblPr&gt;&lt;w:tblStyleRowBandSize w:val="1"/&gt;&lt;w:tblStyleColBandSize w:val="1"/&gt;&lt;w:tblInd w:w="0" w:type="dxa"/&gt;&lt;w:tblCellMar&gt;&lt;w:top w:w="0" w:type="dxa"/&gt;&lt;w:left w:w="108" w:type="dxa"/&gt;&lt;w:bottom w:w="0" w:type="dxa"/&gt;&lt;w:right w:w="108" w:type="dxa"/&gt;&lt;/w:tblCellMar&gt;&lt;/w:tblPr&gt;&lt;w:tblStylePr w:type="firstRow"&gt;&lt;w:rPr&gt;&lt;w:rFonts w:asciiTheme="majorHAnsi" w:eastAsiaTheme="majorEastAsia" w:hAnsiTheme="majorHAnsi" w:cstheme="majorBidi"/&gt;&lt;w:i/&gt;&lt;w:iCs/&gt;&lt;w:sz w:val="26"/&gt;&lt;/w:rPr&gt;&lt;w:tblPr/&gt;&lt;w:tcPr&gt;&lt;w:tcBorders&gt;&lt;w:bottom w:val="single" w:sz="4" w:space="0" w:color="7F7F7F" w:themeColor="text1" w:themeTint="80"/&gt;&lt;/w:tcBorders&gt;&lt;w:shd w:val="clear" w:color="auto" w:fill="FFFFFF" w:themeFill="background1"/&gt;&lt;/w:tcPr&gt;&lt;/w:tblStylePr&gt;&lt;w:tblStylePr w:type="lastRow"&gt;&lt;w:rPr&gt;&lt;w:rFonts w:asciiTheme="majorHAnsi" w:eastAsiaTheme="majorEastAsia" w:hAnsiTheme="majorHAnsi" w:cstheme="majorBidi"/&gt;&lt;w:i/&gt;&lt;w:iCs/&gt;&lt;w:sz w:val="26"/&gt;&lt;/w:rPr&gt;&lt;w:tblPr/&gt;&lt;w:tcPr&gt;&lt;w:tcBorders&gt;&lt;w:top w:val="single" w:sz="4" w:space="0" w:color="7F7F7F" w:themeColor="text1" w:themeTint="80"/&gt;&lt;/w:tcBorders&gt;&lt;w:shd w:val="clear" w:color="auto" w:fill="FFFFFF" w:themeFill="background1"/&gt;&lt;/w:tcPr&gt;&lt;/w:tblStylePr&gt;&lt;w:tblStylePr w:type="firstCol"&gt;&lt;w:pPr&gt;&lt;w:jc w:val="right"/&gt;&lt;/w:pPr&gt;&lt;w:rPr&gt;&lt;w:rFonts w:asciiTheme="majorHAnsi" w:eastAsiaTheme="majorEastAsia" w:hAnsiTheme="majorHAnsi" w:cstheme="majorBidi"/&gt;&lt;w:i/&gt;&lt;w:iCs/&gt;&lt;w:sz w:val="26"/&gt;&lt;/w:rPr&gt;&lt;w:tblPr/&gt;&lt;w:tcPr&gt;&lt;w:tcBorders&gt;&lt;w:right w:val="single" w:sz="4" w:space="0" w:color="7F7F7F" w:themeColor="text1" w:themeTint="80"/&gt;&lt;/w:tcBorders&gt;&lt;w:shd w:val="clear" w:color="auto" w:fill="FFFFFF" w:themeFill="background1"/&gt;&lt;/w:tcPr&gt;&lt;/w:tblStylePr&gt;&lt;w:tblStylePr w:type="lastCol"&gt;&lt;w:rPr&gt;&lt;w:rFonts w:asciiTheme="majorHAnsi" w:eastAsiaTheme="majorEastAsia" w:hAnsiTheme="majorHAnsi" w:cstheme="majorBidi"/&gt;&lt;w:i/&gt;&lt;w:iCs/&gt;&lt;w:sz w:val="26"/&gt;&lt;/w:rPr&gt;&lt;w:tblPr/&gt;&lt;w:tcPr&gt;&lt;w:tcBorders&gt;&lt;w:left w:val="single" w:sz="4" w:space="0" w:color="7F7F7F" w:themeColor="text1" w:themeTint="80"/&gt;&lt;/w:tcBorders&gt;&lt;w:shd w:val="clear" w:color="auto" w:fill="FFFFFF" w:themeFill="background1"/&gt;&lt;/w:tcPr&gt;&lt;/w:tblStylePr&gt;&lt;w:tblStylePr w:type="band1Vert"&gt;&lt;w:tblPr/&gt;&lt;w:tcPr&gt;&lt;w:shd w:val="clear" w:color="auto" w:fill="F2F2F2" w:themeFill="background1" w:themeFillShade="F2"/&gt;&lt;/w:tcPr&gt;&lt;/w:tblStylePr&gt;&lt;w:tblStylePr w:type="band1Horz"&gt;&lt;w:tblPr/&gt;&lt;w:tcPr&gt;&lt;w:shd w:val="clear" w:color="auto" w:fill="F2F2F2" w:themeFill="background1" w:themeFillShade="F2"/&gt;&lt;/w:tcPr&gt;&lt;/w:tblStylePr&gt;&lt;w:tblStylePr w:type="neCell"&gt;&lt;w:tblPr/&gt;&lt;w:tcPr&gt;&lt;w:tcBorders&gt;&lt;w:left w:val="nil"/&gt;&lt;/w:tcBorders&gt;&lt;/w:tcPr&gt;&lt;/w:tblStylePr&gt;&lt;w:tblStylePr w:type="nwCell"&gt;&lt;w:tblPr/&gt;&lt;w:tcPr&gt;&lt;w:tcBorders&gt;&lt;w:right w:val="nil"/&gt;&lt;/w:tcBorders&gt;&lt;/w:tcPr&gt;&lt;/w:tblStylePr&gt;&lt;w:tblStylePr w:type="seCell"&gt;&lt;w:tblPr/&gt;&lt;w:tcPr&gt;&lt;w:tcBorders&gt;&lt;w:left w:val="nil"/&gt;&lt;/w:tcBorders&gt;&lt;/w:tcPr&gt;&lt;/w:tblStylePr&gt;&lt;w:tblStylePr w:type="swCell"&gt;&lt;w:tblPr/&gt;&lt;w:tcPr&gt;&lt;w:tcBorders&gt;&lt;w:right w:val="nil"/&gt;&lt;/w:tcBorders&gt;&lt;/w:tcPr&gt;&lt;/w:tblStylePr&gt;&lt;/w:style&gt;&lt;w:style w:type="paragraph" w:customStyle="1" w:styleId="NumHeading3"&gt;&lt;w:name w:val="Num Heading 3"/&gt;&lt;w:basedOn w:val="Heading3"/&gt;&lt;w:next w:val="Normal"/&gt;&lt;w:semiHidden/&gt;&lt;w:rsid w:val="00012C9B"/&gt;&lt;w:pPr&gt;&lt;w:keepNext w:val="0"/&gt;&lt;w:keepLines w:val="0"/&gt;&lt;w:widowControl w:val="0"/&gt;&lt;w:numPr&gt;&lt;w:ilvl w:val="5"/&gt;&lt;w:numId w:val="26"/&gt;&lt;/w:numPr&gt;&lt;w:spacing w:before="120" w:after="60"/&gt;&lt;w:outlineLvl w:val="9"/&gt;&lt;/w:pPr&gt;&lt;w:rPr&gt;&lt;w:rFonts w:eastAsia="Segoe Semibold" w:cs="Segoe Semibold"/&gt;&lt;w:color w:val="333333"/&gt;&lt;w:sz w:val="16"/&gt;&lt;w:szCs w:val="26"/&gt;&lt;w:lang w:eastAsia="en-AU"/&gt;&lt;/w:rPr&gt;&lt;/w:style&gt;&lt;w:style w:type="paragraph" w:customStyle="1" w:styleId="NumHeading4"&gt;&lt;w:name w:val="Num Heading 4"/&gt;&lt;w:basedOn w:val="Heading4"/&gt;&lt;w:next w:val="Normal"/&gt;&lt;w:semiHidden/&gt;&lt;w:rsid w:val="00012C9B"/&gt;&lt;w:pPr&gt;&lt;w:keepNext w:val="0"/&gt;&lt;w:keepLines w:val="0"/&gt;&lt;w:widowControl w:val="0"/&gt;&lt;w:numPr&gt;&lt;w:ilvl w:val="6"/&gt;&lt;w:numId w:val="26"/&gt;&lt;/w:numPr&gt;&lt;w:spacing w:before="120" w:after="60"/&gt;&lt;w:outlineLvl w:val="9"/&gt;&lt;/w:pPr&gt;&lt;w:rPr&gt;&lt;w:rFonts w:eastAsia="Segoe Semibold" w:cs="Segoe Semibold"/&gt;&lt;w:i/&gt;&lt;w:color w:val="333333"/&gt;&lt;w:sz w:val="16"/&gt;&lt;w:lang w:eastAsia="en-AU"/&gt;&lt;/w:rPr&gt;&lt;/w:style&gt;&lt;w:style w:type="character" w:customStyle="1" w:styleId="Heading3Char"&gt;&lt;w:name w:val="Heading 3 Char"/&gt;&lt;w:basedOn w:val="DefaultParagraphFont"/&gt;&lt;w:link w:val="Heading3"/&gt;&lt;w:uiPriority w:val="99"/&gt;&lt;w:rsid w:val="00D104BD"/&gt;&lt;w:rPr&gt;&lt;w:rFonts w:ascii="Segoe UI" w:eastAsiaTheme="majorEastAsia" w:hAnsi="Segoe UI" w:cstheme="majorBidi"/&gt;&lt;w:bCs/&gt;&lt;w:color w:val="008AC8"/&gt;&lt;w:sz w:val="28"/&gt;&lt;w:szCs w:val="24"/&gt;&lt;/w:rPr&gt;&lt;/w:style&gt;&lt;w:style w:type="character" w:customStyle="1" w:styleId="Heading4Char"&gt;&lt;w:name w:val="Heading 4 Char"/&gt;&lt;w:basedOn w:val="DefaultParagraphFont"/&gt;&lt;w:link w:val="Heading4"/&gt;&lt;w:uiPriority w:val="99"/&gt;&lt;w:rsid w:val="00D104BD"/&gt;&lt;w:rPr&gt;&lt;w:rFonts w:ascii="Segoe UI" w:eastAsiaTheme="majorEastAsia" w:hAnsi="Segoe UI" w:cstheme="majorBidi"/&gt;&lt;w:bCs/&gt;&lt;w:iCs/&gt;&lt;w:color w:val="008AC8"/&gt;&lt;w:sz w:val="24"/&gt;&lt;w:szCs w:val="24"/&gt;&lt;/w:rPr&gt;&lt;/w:style&gt;&lt;w:style w:type="paragraph" w:customStyle="1" w:styleId="NumHeading1"&gt;&lt;w:name w:val="Num Heading 1"/&gt;&lt;w:basedOn w:val="Heading1"/&gt;&lt;w:next w:val="Normal"/&gt;&lt;w:semiHidden/&gt;&lt;w:rsid w:val="00E04B96"/&gt;&lt;w:pPr&gt;&lt;w:keepLines w:val="0"/&gt;&lt;w:spacing w:before="120" w:after="120"/&gt;&lt;/w:pPr&gt;&lt;w:rPr&gt;&lt;w:rFonts w:ascii="Segoe Black" w:eastAsia="Segoe Black" w:hAnsi="Segoe Black" w:cs="Segoe Black"/&gt;&lt;w:b/&gt;&lt;w:smallCaps/&gt;&lt;w:color w:val="333333"/&gt;&lt;w:kern w:val="32"/&gt;&lt;w:sz w:val="32"/&gt;&lt;w:szCs w:val="32"/&gt;&lt;w:lang w:eastAsia="en-AU"/&gt;&lt;/w:rPr&gt;&lt;/w:style&gt;&lt;w:style w:type="paragraph" w:customStyle="1" w:styleId="NumHeading2"&gt;&lt;w:name w:val="Num Heading 2"/&gt;&lt;w:basedOn w:val="Heading2"/&gt;&lt;w:next w:val="Normal"/&gt;&lt;w:semiHidden/&gt;&lt;w:rsid w:val="00E41EC1"/&gt;&lt;w:pPr&gt;&lt;w:keepLines w:val="0"/&gt;&lt;w:spacing w:before="240" w:after="120"/&gt;&lt;/w:pPr&gt;&lt;w:rPr&gt;&lt;w:rFonts w:ascii="Segoe" w:eastAsia="Segoe" w:hAnsi="Segoe" w:cs="Segoe"/&gt;&lt;w:b/&gt;&lt;w:bCs w:val="0"/&gt;&lt;w:color w:val="333333"/&gt;&lt;w:sz w:val="28"/&gt;&lt;w:szCs w:val="28"/&gt;&lt;w:lang w:eastAsia="en-AU"/&gt;&lt;/w:rPr&gt;&lt;/w:style&gt;&lt;w:style w:type="character" w:customStyle="1" w:styleId="Heading2Char"&gt;&lt;w:name w:val="Heading 2 Char"/&gt;&lt;w:basedOn w:val="DefaultParagraphFont"/&gt;&lt;w:link w:val="Heading2"/&gt;&lt;w:uiPriority w:val="99"/&gt;&lt;w:rsid w:val="00D104BD"/&gt;&lt;w:rPr&gt;&lt;w:rFonts w:ascii="Segoe UI" w:eastAsiaTheme="majorEastAsia" w:hAnsi="Segoe UI" w:cstheme="majorBidi"/&gt;&lt;w:bCs/&gt;&lt;w:color w:val="008AC8"/&gt;&lt;w:sz w:val="32"/&gt;&lt;w:szCs w:val="26"/&gt;&lt;/w:rPr&gt;&lt;/w:style&gt;&lt;w:style w:type="character" w:customStyle="1" w:styleId="Heading6Char"&gt;&lt;w:name w:val="Heading 6 Char"/&gt;&lt;w:basedOn w:val="DefaultParagraphFont"/&gt;&lt;w:link w:val="Heading6"/&gt;&lt;w:uiPriority w:val="9"/&gt;&lt;w:semiHidden/&gt;&lt;w:rsid w:val="00951469"/&gt;&lt;w:rPr&gt;&lt;w:rFonts w:asciiTheme="majorHAnsi" w:eastAsiaTheme="majorEastAsia" w:hAnsiTheme="majorHAnsi" w:cstheme="majorBidi"/&gt;&lt;w:color w:val="1F4D78" w:themeColor="accent1" w:themeShade="7F"/&gt;&lt;/w:rPr&gt;&lt;/w:style&gt;&lt;w:style w:type="character" w:customStyle="1" w:styleId="Heading7Char"&gt;&lt;w:name w:val="Heading 7 Char"/&gt;&lt;w:basedOn w:val="DefaultParagraphFont"/&gt;&lt;w:link w:val="Heading7"/&gt;&lt;w:uiPriority w:val="9"/&gt;&lt;w:semiHidden/&gt;&lt;w:rsid w:val="00951469"/&gt;&lt;w:rPr&gt;&lt;w:rFonts w:asciiTheme="majorHAnsi" w:eastAsiaTheme="majorEastAsia" w:hAnsiTheme="majorHAnsi" w:cstheme="majorBidi"/&gt;&lt;w:i/&gt;&lt;w:iCs/&gt;&lt;w:color w:val="1F4D78" w:themeColor="accent1" w:themeShade="7F"/&gt;&lt;/w:rPr&gt;&lt;/w:style&gt;&lt;w:style w:type="character" w:customStyle="1" w:styleId="Heading8Char"&gt;&lt;w:name w:val="Heading 8 Char"/&gt;&lt;w:basedOn w:val="DefaultParagraphFont"/&gt;&lt;w:link w:val="Heading8"/&gt;&lt;w:uiPriority w:val="9"/&gt;&lt;w:semiHidden/&gt;&lt;w:rsid w:val="00951469"/&gt;&lt;w:rPr&gt;&lt;w:rFonts w:asciiTheme="majorHAnsi" w:eastAsiaTheme="majorEastAsia" w:hAnsiTheme="majorHAnsi" w:cstheme="majorBidi"/&gt;&lt;w:color w:val="272727" w:themeColor="text1" w:themeTint="D8"/&gt;&lt;w:sz w:val="21"/&gt;&lt;w:szCs w:val="21"/&gt;&lt;/w:rPr&gt;&lt;/w:style&gt;&lt;w:style w:type="character" w:customStyle="1" w:styleId="Heading9Char"&gt;&lt;w:name w:val="Heading 9 Char"/&gt;&lt;w:basedOn w:val="DefaultParagraphFont"/&gt;&lt;w:link w:val="Heading9"/&gt;&lt;w:uiPriority w:val="9"/&gt;&lt;w:semiHidden/&gt;&lt;w:rsid w:val="00951469"/&gt;&lt;w:rPr&gt;&lt;w:rFonts w:asciiTheme="majorHAnsi" w:eastAsiaTheme="majorEastAsia" w:hAnsiTheme="majorHAnsi" w:cstheme="majorBidi"/&gt;&lt;w:i/&gt;&lt;w:iCs/&gt;&lt;w:color w:val="272727" w:themeColor="text1" w:themeTint="D8"/&gt;&lt;w:sz w:val="21"/&gt;&lt;w:szCs w:val="21"/&gt;&lt;/w:rPr&gt;&lt;/w:style&gt;&lt;w:style w:type="paragraph" w:styleId="ListBullet2"&gt;&lt;w:name w:val="List Bullet 2"/&gt;&lt;w:basedOn w:val="ListBullet"/&gt;&lt;w:uiPriority w:val="99"/&gt;&lt;w:qFormat/&gt;&lt;w:rsid w:val="00845831"/&gt;&lt;w:pPr&gt;&lt;w:numPr&gt;&lt;w:numId w:val="32"/&gt;&lt;/w:numPr&gt;&lt;w:ind w:left="1080"/&gt;&lt;/w:pPr&gt;&lt;/w:style&gt;&lt;w:style w:type="paragraph" w:styleId="ListBullet3"&gt;&lt;w:name w:val="List Bullet 3"/&gt;&lt;w:basedOn w:val="ListBullet2"/&gt;&lt;w:uiPriority w:val="99"/&gt;&lt;w:qFormat/&gt;&lt;w:rsid w:val="00845831"/&gt;&lt;w:pPr&gt;&lt;w:numPr&gt;&lt;w:numId w:val="33"/&gt;&lt;/w:numPr&gt;&lt;/w:pPr&gt;&lt;/w:style&gt;&lt;w:style w:type="paragraph" w:styleId="ListBullet4"&gt;&lt;w:name w:val="List Bullet 4"/&gt;&lt;w:basedOn w:val="ListBullet3"/&gt;&lt;w:uiPriority w:val="99"/&gt;&lt;w:qFormat/&gt;&lt;w:rsid w:val="00F03EA3"/&gt;&lt;w:pPr&gt;&lt;w:numPr&gt;&lt;w:numId w:val="34"/&gt;&lt;/w:numPr&gt;&lt;/w:pPr&gt;&lt;/w:style&gt;&lt;w:style w:type="paragraph" w:styleId="ListBullet5"&gt;&lt;w:name w:val="List Bullet 5"/&gt;&lt;w:basedOn w:val="ListBullet4"/&gt;&lt;w:uiPriority w:val="99"/&gt;&lt;w:rsid w:val="00F03EA3"/&gt;&lt;w:pPr&gt;&lt;w:numPr&gt;&lt;w:numId w:val="35"/&gt;&lt;/w:numPr&gt;&lt;/w:pPr&gt;&lt;/w:style&gt;&lt;w:style w:type="paragraph" w:styleId="ListNumber2"&gt;&lt;w:name w:val="List Number 2"/&gt;&lt;w:basedOn w:val="ListNumber"/&gt;&lt;w:uiPriority w:val="99"/&gt;&lt;w:qFormat/&gt;&lt;w:rsid w:val="002E33F2"/&gt;&lt;w:pPr&gt;&lt;w:numPr&gt;&lt;w:numId w:val="40"/&gt;&lt;/w:numPr&gt;&lt;/w:pPr&gt;&lt;/w:style&gt;&lt;w:style w:type="paragraph" w:styleId="ListNumber"&gt;&lt;w:name w:val="List Number"/&gt;&lt;w:basedOn w:val="ListBullet"/&gt;&lt;w:uiPriority w:val="99"/&gt;&lt;w:qFormat/&gt;&lt;w:rsid w:val="002E33F2"/&gt;&lt;w:pPr&gt;&lt;w:numPr&gt;&lt;w:numId w:val="39"/&gt;&lt;/w:numPr&gt;&lt;/w:pPr&gt;&lt;/w:style&gt;&lt;w:style w:type="paragraph" w:styleId="ListNumber3"&gt;&lt;w:name w:val="List Number 3"/&gt;&lt;w:basedOn w:val="ListNumber2"/&gt;&lt;w:uiPriority w:val="99"/&gt;&lt;w:qFormat/&gt;&lt;w:rsid w:val="002E33F2"/&gt;&lt;w:pPr&gt;&lt;w:numPr&gt;&lt;w:numId w:val="41"/&gt;&lt;/w:numPr&gt;&lt;/w:pPr&gt;&lt;/w:style&gt;&lt;w:style w:type="paragraph" w:styleId="ListNumber4"&gt;&lt;w:name w:val="List Number 4"/&gt;&lt;w:basedOn w:val="ListNumber3"/&gt;&lt;w:uiPriority w:val="99"/&gt;&lt;w:qFormat/&gt;&lt;w:rsid w:val="002E33F2"/&gt;&lt;w:pPr&gt;&lt;w:numPr&gt;&lt;w:numId w:val="42"/&gt;&lt;/w:numPr&gt;&lt;/w:pPr&gt;&lt;/w:style&gt;&lt;w:style w:type="character" w:styleId="PlaceholderText"&gt;&lt;w:name w:val="Placeholder Text"/&gt;&lt;w:basedOn w:val="DefaultParagraphFont"/&gt;&lt;w:uiPriority w:val="99"/&gt;&lt;w:semiHidden/&gt;&lt;w:rsid w:val="00EB3BBA"/&gt;&lt;w:rPr&gt;&lt;w:color w:val="808080"/&gt;&lt;/w:rPr&gt;&lt;/w:style&gt;&lt;w:style w:type="numbering" w:customStyle="1" w:styleId="Bullets"&gt;&lt;w:name w:val="Bullets"/&gt;&lt;w:rsid w:val="00CB453C"/&gt;&lt;w:pPr&gt;&lt;w:numPr&gt;&lt;w:numId w:val="44"/&gt;&lt;/w:numPr&gt;&lt;/w:pPr&gt;&lt;/w:style&gt;&lt;w:style w:type="paragraph" w:customStyle="1" w:styleId="HeaderUnderline"&gt;&lt;w:name w:val="Header Underline"/&gt;&lt;w:basedOn w:val="Header"/&gt;&lt;w:uiPriority w:val="99"/&gt;&lt;w:semiHidden/&gt;&lt;w:rsid w:val="00CB453C"/&gt;&lt;w:pPr&gt;&lt;w:pBdr&gt;&lt;w:bottom w:val="single" w:sz="4" w:space="1" w:color="auto"/&gt;&lt;/w:pBdr&gt;&lt;w:tabs&gt;&lt;w:tab w:val="clear" w:pos="4680"/&gt;&lt;w:tab w:val="clear" w:pos="9360"/&gt;&lt;/w:tabs&gt;&lt;w:spacing w:line="276" w:lineRule="auto"/&gt;&lt;w:jc w:val="right"/&gt;&lt;/w:pPr&gt;&lt;w:rPr&gt;&lt;w:rFonts w:ascii="Calibri" w:eastAsia="Calibri" w:hAnsi="Calibri" w:cs="Calibri"/&gt;&lt;w:szCs w:val="16"/&gt;&lt;w:lang w:val="en-AU" w:eastAsia="ja-JP"/&gt;&lt;/w:rPr&gt;&lt;/w:style&gt;&lt;w:style w:type="character" w:styleId="FollowedHyperlink"&gt;&lt;w:name w:val="FollowedHyperlink"/&gt;&lt;w:basedOn w:val="DefaultParagraphFont"/&gt;&lt;w:uiPriority w:val="99"/&gt;&lt;w:semiHidden/&gt;&lt;w:unhideWhenUsed/&gt;&lt;w:rsid w:val="00243820"/&gt;&lt;w:rPr&gt;&lt;w:color w:val="954F72" w:themeColor="followedHyperlink"/&gt;&lt;w:u w:val="single"/&gt;&lt;/w:rPr&gt;&lt;/w:style&gt;&lt;/w:styles&gt;&lt;/pkg:xmlData&gt;&lt;/pkg:part&gt;&lt;pkg:part pkg:name="/word/numbering.xml" pkg:contentType="application/vnd.openxmlformats-officedocument.wordprocessingml.numbering+xml"&gt;&lt;pkg:xmlData&gt;&lt;w:numbering mc:Ignorable="w14 w15 wp14"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xmlns:wps="http://schemas.microsoft.com/office/word/2010/wordprocessingShape"&gt;&lt;w:abstractNum w:abstractNumId="0"&gt;&lt;w:nsid w:val="FFFFFF7C"/&gt;&lt;w:multiLevelType w:val="singleLevel"/&gt;&lt;w:tmpl w:val="FB685AB4"/&gt;&lt;w:lvl w:ilvl="0"&gt;&lt;w:start w:val="1"/&gt;&lt;w:numFmt w:val="decimal"/&gt;&lt;w:lvlText w:val="%1."/&gt;&lt;w:lvlJc w:val="left"/&gt;&lt;w:pPr&gt;&lt;w:tabs&gt;&lt;w:tab w:val="num" w:pos="1800"/&gt;&lt;/w:tabs&gt;&lt;w:ind w:left="1800" w:hanging="360"/&gt;&lt;/w:pPr&gt;&lt;/w:lvl&gt;&lt;/w:abstractNum&gt;&lt;w:abstractNum w:abstractNumId="1"&gt;&lt;w:nsid w:val="FFFFFF7D"/&gt;&lt;w:multiLevelType w:val="singleLevel"/&gt;&lt;w:tmpl w:val="BA828F36"/&gt;&lt;w:lvl w:ilvl="0"&gt;&lt;w:start w:val="1"/&gt;&lt;w:numFmt w:val="lowerLetter"/&gt;&lt;w:pStyle w:val="ListNumber4"/&gt;&lt;w:lvlText w:val="%1."/&gt;&lt;w:lvlJc w:val="left"/&gt;&lt;w:pPr&gt;&lt;w:ind w:left="1800" w:hanging="360"/&gt;&lt;/w:pPr&gt;&lt;w:rPr&gt;&lt;w:rFonts w:hint="default"/&gt;&lt;w:color w:val="008AC8"/&gt;&lt;/w:rPr&gt;&lt;/w:lvl&gt;&lt;/w:abstractNum&gt;&lt;w:abstractNum w:abstractNumId="2"&gt;&lt;w:nsid w:val="FFFFFF7E"/&gt;&lt;w:multiLevelType w:val="singleLevel"/&gt;&lt;w:tmpl w:val="BA82A1C2"/&gt;&lt;w:lvl w:ilvl="0"&gt;&lt;w:start w:val="1"/&gt;&lt;w:numFmt w:val="lowerRoman"/&gt;&lt;w:pStyle w:val="ListNumber3"/&gt;&lt;w:lvlText w:val="%1."/&gt;&lt;w:lvlJc w:val="right"/&gt;&lt;w:pPr&gt;&lt;w:ind w:left="1440" w:hanging="360"/&gt;&lt;/w:pPr&gt;&lt;w:rPr&gt;&lt;w:rFonts w:hint="default"/&gt;&lt;w:color w:val="008AC8"/&gt;&lt;/w:rPr&gt;&lt;/w:lvl&gt;&lt;/w:abstractNum&gt;&lt;w:abstractNum w:abstractNumId="3"&gt;&lt;w:nsid w:val="FFFFFF7F"/&gt;&lt;w:multiLevelType w:val="singleLevel"/&gt;&lt;w:tmpl w:val="D0F00B62"/&gt;&lt;w:lvl w:ilvl="0"&gt;&lt;w:start w:val="1"/&gt;&lt;w:numFmt w:val="upperLetter"/&gt;&lt;w:pStyle w:val="ListNumber2"/&gt;&lt;w:lvlText w:val="%1."/&gt;&lt;w:lvlJc w:val="left"/&gt;&lt;w:pPr&gt;&lt;w:ind w:left="1080" w:hanging="360"/&gt;&lt;/w:pPr&gt;&lt;w:rPr&gt;&lt;w:rFonts w:ascii="Segoe UI" w:hAnsi="Segoe UI" w:hint="default"/&gt;&lt;w:b w:val="0"/&gt;&lt;w:i w:val="0"/&gt;&lt;w:color w:val="008AC8"/&gt;&lt;/w:rPr&gt;&lt;/w:lvl&gt;&lt;/w:abstractNum&gt;&lt;w:abstractNum w:abstractNumId="4"&gt;&lt;w:nsid w:val="FFFFFF80"/&gt;&lt;w:multiLevelType w:val="singleLevel"/&gt;&lt;w:tmpl w:val="BD18C040"/&gt;&lt;w:lvl w:ilvl="0"&gt;&lt;w:start w:val="1"/&gt;&lt;w:numFmt w:val="bullet"/&gt;&lt;w:pStyle w:val="ListBullet5"/&gt;&lt;w:lvlText w:val="•"/&gt;&lt;w:lvlJc w:val="left"/&gt;&lt;w:pPr&gt;&lt;w:ind w:left="2160" w:hanging="360"/&gt;&lt;/w:pPr&gt;&lt;w:rPr&gt;&lt;w:rFonts w:ascii="Segoe UI" w:hAnsi="Segoe UI" w:hint="default"/&gt;&lt;w:color w:val="008AC8"/&gt;&lt;/w:rPr&gt;&lt;/w:lvl&gt;&lt;/w:abstractNum&gt;&lt;w:abstractNum w:abstractNumId="5"&gt;&lt;w:nsid w:val="FFFFFF81"/&gt;&lt;w:multiLevelType w:val="singleLevel"/&gt;&lt;w:tmpl w:val="DD0241DA"/&gt;&lt;w:lvl w:ilvl="0"&gt;&lt;w:start w:val="1"/&gt;&lt;w:numFmt w:val="bullet"/&gt;&lt;w:pStyle w:val="ListBullet4"/&gt;&lt;w:lvlText w:val="o"/&gt;&lt;w:lvlJc w:val="left"/&gt;&lt;w:pPr&gt;&lt;w:ind w:left="1800" w:hanging="360"/&gt;&lt;/w:pPr&gt;&lt;w:rPr&gt;&lt;w:rFonts w:ascii="Courier New" w:hAnsi="Courier New" w:hint="default"/&gt;&lt;w:color w:val="008AC8"/&gt;&lt;/w:rPr&gt;&lt;/w:lvl&gt;&lt;/w:abstractNum&gt;&lt;w:abstractNum w:abstractNumId="6"&gt;&lt;w:nsid w:val="FFFFFF82"/&gt;&lt;w:multiLevelType w:val="singleLevel"/&gt;&lt;w:tmpl w:val="D38AF324"/&gt;&lt;w:lvl w:ilvl="0"&gt;&lt;w:start w:val="1"/&gt;&lt;w:numFmt w:val="bullet"/&gt;&lt;w:pStyle w:val="ListBullet3"/&gt;&lt;w:lvlText w:val="•"/&gt;&lt;w:lvlJc w:val="left"/&gt;&lt;w:pPr&gt;&lt;w:ind w:left="1440" w:hanging="360"/&gt;&lt;/w:pPr&gt;&lt;w:rPr&gt;&lt;w:rFonts w:ascii="Segoe UI" w:hAnsi="Segoe UI" w:hint="default"/&gt;&lt;w:color w:val="008AC8"/&gt;&lt;/w:rPr&gt;&lt;/w:lvl&gt;&lt;/w:abstractNum&gt;&lt;w:abstractNum w:abstractNumId="7"&gt;&lt;w:nsid w:val="FFFFFF83"/&gt;&lt;w:multiLevelType w:val="singleLevel"/&gt;&lt;w:tmpl w:val="867A59A0"/&gt;&lt;w:lvl w:ilvl="0"&gt;&lt;w:start w:val="1"/&gt;&lt;w:numFmt w:val="bullet"/&gt;&lt;w:pStyle w:val="ListBullet2"/&gt;&lt;w:lvlText w:val="o"/&gt;&lt;w:lvlJc w:val="left"/&gt;&lt;w:pPr&gt;&lt;w:ind w:left="792" w:hanging="360"/&gt;&lt;/w:pPr&gt;&lt;w:rPr&gt;&lt;w:rFonts w:ascii="Courier New" w:hAnsi="Courier New" w:hint="default"/&gt;&lt;w:color w:val="008AC8"/&gt;&lt;/w:rPr&gt;&lt;/w:lvl&gt;&lt;/w:abstractNum&gt;&lt;w:abstractNum w:abstractNumId="8"&gt;&lt;w:nsid w:val="FFFFFF88"/&gt;&lt;w:multiLevelType w:val="singleLevel"/&gt;&lt;w:tmpl w:val="D8F858DE"/&gt;&lt;w:lvl w:ilvl="0"&gt;&lt;w:start w:val="1"/&gt;&lt;w:numFmt w:val="decimal"/&gt;&lt;w:pStyle w:val="ListNumber"/&gt;&lt;w:lvlText w:val="%1."/&gt;&lt;w:lvlJc w:val="left"/&gt;&lt;w:pPr&gt;&lt;w:ind w:left="720" w:hanging="360"/&gt;&lt;/w:pPr&gt;&lt;w:rPr&gt;&lt;w:rFonts w:ascii="Segoe UI" w:hAnsi="Segoe UI" w:hint="default"/&gt;&lt;w:b w:val="0"/&gt;&lt;w:i w:val="0"/&gt;&lt;w:color w:val="008AC8"/&gt;&lt;/w:rPr&gt;&lt;/w:lvl&gt;&lt;/w:abstractNum&gt;&lt;w:abstractNum w:abstractNumId="9"&gt;&lt;w:nsid w:val="02A947ED"/&gt;&lt;w:multiLevelType w:val="multilevel"/&gt;&lt;w:tmpl w:val="B7A0F0C0"/&gt;&lt;w:numStyleLink w:val="NumberedList"/&gt;&lt;/w:abstractNum&gt;&lt;w:abstractNum w:abstractNumId="10"&gt;&lt;w:nsid w:val="0D3C5C8F"/&gt;&lt;w:multiLevelType w:val="multilevel"/&gt;&lt;w:tmpl w:val="E04AFF44"/&gt;&lt;w:lvl w:ilvl="0"&gt;&lt;w:start w:val="1"/&gt;&lt;w:numFmt w:val="decimal"/&gt;&lt;w:lvlRestart w:val="0"/&gt;&lt;w:pStyle w:val="Heading1Numbered"/&gt;&lt;w:lvlText w:val="%1"/&gt;&lt;w:lvlJc w:val="left"/&gt;&lt;w:pPr&gt;&lt;w:ind w:left="936" w:hanging="936"/&gt;&lt;/w:pPr&gt;&lt;w:rPr&gt;&lt;w:rFonts w:hint="default"/&gt;&lt;/w:rPr&gt;&lt;/w:lvl&gt;&lt;w:lvl w:ilvl="1"&gt;&lt;w:start w:val="1"/&gt;&lt;w:numFmt w:val="decimal"/&gt;&lt;w:pStyle w:val="Heading2Numbered"/&gt;&lt;w:lvlText w:val="%1.%2"/&gt;&lt;w:lvlJc w:val="left"/&gt;&lt;w:pPr&gt;&lt;w:ind w:left="936" w:hanging="936"/&gt;&lt;/w:pPr&gt;&lt;w:rPr&gt;&lt;w:rFonts w:hint="default"/&gt;&lt;/w:rPr&gt;&lt;/w:lvl&gt;&lt;w:lvl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 w:ilvl="6"&gt;&lt;w:start w:val="1"/&gt;&lt;w:numFmt w:val="decimal"/&gt;&lt;w:pStyle w:val="NumHeading4"/&gt;&lt;w:lvlText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w:abstractNumId="11"&gt;&lt;w:nsid w:val="0E7D72DE"/&gt;&lt;w:multiLevelType w:val="multilevel"/&gt;&lt;w:tmpl w:val="F26E1302"/&gt;&lt;w:lvl w:ilvl="0"&gt;&lt;w:start w:val="1"/&gt;&lt;w:numFmt w:val="decimal"/&gt;&lt;w:lvlText w:val="%1"/&gt;&lt;w:lvlJc w:val="left"/&gt;&lt;w:pPr&gt;&lt;w:ind w:left="432" w:hanging="432"/&gt;&lt;/w:pPr&gt;&lt;w:rPr&gt;&lt;w:rFonts w:hint="default"/&gt;&lt;/w:rPr&gt;&lt;/w:lvl&gt;&lt;w:lvl w:ilvl="1"&gt;&lt;w:start w:val="1"/&gt;&lt;w:numFmt w:val="decimal"/&gt;&lt;w:lvlText w:val="%1.%2"/&gt;&lt;w:lvlJc w:val="left"/&gt;&lt;w:pPr&gt;&lt;w:ind w:left="576" w:hanging="576"/&gt;&lt;/w:pPr&gt;&lt;w:rPr&gt;&lt;w:rFonts w:hint="default"/&gt;&lt;/w:rPr&gt;&lt;/w:lvl&gt;&lt;w:lvl w:ilvl="2"&gt;&lt;w:start w:val="1"/&gt;&lt;w:numFmt w:val="decimal"/&gt;&lt;w:lvlText w:val="%1.%2.%3"/&gt;&lt;w:lvlJc w:val="left"/&gt;&lt;w:pPr&gt;&lt;w:ind w:left="720" w:hanging="720"/&gt;&lt;/w:pPr&gt;&lt;w:rPr&gt;&lt;w:rFonts w:hint="default"/&gt;&lt;/w:rPr&gt;&lt;/w:lvl&gt;&lt;w:lvl w:ilvl="3"&gt;&lt;w:start w:val="1"/&gt;&lt;w:numFmt w:val="decimal"/&gt;&lt;w:lvlText w:val="%1.%2.%3.%4"/&gt;&lt;w:lvlJc w:val="left"/&gt;&lt;w:pPr&gt;&lt;w:ind w:left="864" w:hanging="864"/&gt;&lt;/w:pPr&gt;&lt;w:rPr&gt;&lt;w:rFonts w:hint="default"/&gt;&lt;/w:rPr&gt;&lt;/w:lvl&gt;&lt;w:lvl w:ilvl="4"&gt;&lt;w:start w:val="1"/&gt;&lt;w:numFmt w:val="none"/&gt;&lt;w:lvlText w:val=""/&gt;&lt;w:lvlJc w:val="left"/&gt;&lt;w:pPr&gt;&lt;w:ind w:left="1008" w:hanging="1008"/&gt;&lt;/w:pPr&gt;&lt;w:rPr&gt;&lt;w:rFonts w:hint="default"/&gt;&lt;/w:rPr&gt;&lt;/w:lvl&gt;&lt;w:lvl w:ilvl="5"&gt;&lt;w:start w:val="1"/&gt;&lt;w:numFmt w:val="decimal"/&gt;&lt;w:pStyle w:val="Heading6"/&gt;&lt;w:lvlText w:val="%1.%2.%3.%4.%5.%6"/&gt;&lt;w:lvlJc w:val="left"/&gt;&lt;w:pPr&gt;&lt;w:ind w:left="1152" w:hanging="1152"/&gt;&lt;/w:pPr&gt;&lt;w:rPr&gt;&lt;w:rFonts w:hint="default"/&gt;&lt;/w:rPr&gt;&lt;/w:lvl&gt;&lt;w:lvl w:ilvl="6"&gt;&lt;w:start w:val="1"/&gt;&lt;w:numFmt w:val="decimal"/&gt;&lt;w:pStyle w:val="Heading7"/&gt;&lt;w:lvlText w:val="%1.%2.%3.%4.%5.%6.%7"/&gt;&lt;w:lvlJc w:val="left"/&gt;&lt;w:pPr&gt;&lt;w:ind w:left="1296" w:hanging="1296"/&gt;&lt;/w:pPr&gt;&lt;w:rPr&gt;&lt;w:rFonts w:hint="default"/&gt;&lt;/w:rPr&gt;&lt;/w:lvl&gt;&lt;w:lvl w:ilvl="7"&gt;&lt;w:start w:val="1"/&gt;&lt;w:numFmt w:val="decimal"/&gt;&lt;w:pStyle w:val="Heading8"/&gt;&lt;w:lvlText w:val="%1.%2.%3.%4.%5.%6.%7.%8"/&gt;&lt;w:lvlJc w:val="left"/&gt;&lt;w:pPr&gt;&lt;w:ind w:left="1440" w:hanging="1440"/&gt;&lt;/w:pPr&gt;&lt;w:rPr&gt;&lt;w:rFonts w:hint="default"/&gt;&lt;/w:rPr&gt;&lt;/w:lvl&gt;&lt;w:lvl w:ilvl="8"&gt;&lt;w:start w:val="1"/&gt;&lt;w:numFmt w:val="decimal"/&gt;&lt;w:pStyle w:val="Heading9"/&gt;&lt;w:lvlText w:val="%1.%2.%3.%4.%5.%6.%7.%8.%9"/&gt;&lt;w:lvlJc w:val="left"/&gt;&lt;w:pPr&gt;&lt;w:ind w:left="1584" w:hanging="1584"/&gt;&lt;/w:pPr&gt;&lt;w:rPr&gt;&lt;w:rFonts w:hint="default"/&gt;&lt;/w:rPr&gt;&lt;/w:lvl&gt;&lt;/w:abstractNum&gt;&lt;w:abstractNum w:abstractNumId="12"&gt;&lt;w:nsid w:val="13460842"/&gt;&lt;w:multiLevelType w:val="hybridMultilevel"/&gt;&lt;w:tmpl w:val="1C204684"/&gt;&lt;w:lvl w:ilvl="0" w:tplc="CB38B744"&gt;&lt;w:start w:val="1"/&gt;&lt;w:numFmt w:val="bullet"/&gt;&lt;w:pStyle w:val="Bullet1"/&gt;&lt;w:lvlText w:val=""/&gt;&lt;w:lvlJc w:val="left"/&gt;&lt;w:pPr&gt;&lt;w:ind w:left="792" w:hanging="360"/&gt;&lt;/w:pPr&gt;&lt;w:rPr&gt;&lt;w:rFonts w:ascii="Symbol" w:hAnsi="Symbol" w:hint="default"/&gt;&lt;w:color w:val="008AC8"/&gt;&lt;/w:rPr&gt;&lt;/w:lvl&gt;&lt;w:lvl w:ilvl="1" w:tplc="04090003"&gt;&lt;w:start w:val="1"/&gt;&lt;w:numFmt w:val="bullet"/&gt;&lt;w:lvlText w:val="o"/&gt;&lt;w:lvlJc w:val="left"/&gt;&lt;w:pPr&gt;&lt;w:ind w:left="2520" w:hanging="360"/&gt;&lt;/w:pPr&gt;&lt;w:rPr&gt;&lt;w:rFonts w:ascii="Courier New" w:hAnsi="Courier New" w:cs="Courier New" w:hint="default"/&gt;&lt;/w:rPr&gt;&lt;/w:lvl&gt;&lt;w:lvl w:ilvl="2" w:tplc="04090005" w:tentative="1"&gt;&lt;w:start w:val="1"/&gt;&lt;w:numFmt w:val="bullet"/&gt;&lt;w:lvlText w:val=""/&gt;&lt;w:lvlJc w:val="left"/&gt;&lt;w:pPr&gt;&lt;w:ind w:left="3240" w:hanging="360"/&gt;&lt;/w:pPr&gt;&lt;w:rPr&gt;&lt;w:rFonts w:ascii="Wingdings" w:hAnsi="Wingdings" w:hint="default"/&gt;&lt;/w:rPr&gt;&lt;/w:lvl&gt;&lt;w:lvl w:ilvl="3" w:tplc="04090001" w:tentative="1"&gt;&lt;w:start w:val="1"/&gt;&lt;w:numFmt w:val="bullet"/&gt;&lt;w:lvlText w:val=""/&gt;&lt;w:lvlJc w:val="left"/&gt;&lt;w:pPr&gt;&lt;w:ind w:left="3960" w:hanging="360"/&gt;&lt;/w:pPr&gt;&lt;w:rPr&gt;&lt;w:rFonts w:ascii="Symbol" w:hAnsi="Symbol" w:hint="default"/&gt;&lt;/w:rPr&gt;&lt;/w:lvl&gt;&lt;w:lvl w:ilvl="4" w:tplc="04090003" w:tentative="1"&gt;&lt;w:start w:val="1"/&gt;&lt;w:numFmt w:val="bullet"/&gt;&lt;w:lvlText w:val="o"/&gt;&lt;w:lvlJc w:val="left"/&gt;&lt;w:pPr&gt;&lt;w:ind w:left="4680" w:hanging="360"/&gt;&lt;/w:pPr&gt;&lt;w:rPr&gt;&lt;w:rFonts w:ascii="Courier New" w:hAnsi="Courier New" w:cs="Courier New" w:hint="default"/&gt;&lt;/w:rPr&gt;&lt;/w:lvl&gt;&lt;w:lvl w:ilvl="5" w:tplc="04090005" w:tentative="1"&gt;&lt;w:start w:val="1"/&gt;&lt;w:numFmt w:val="bullet"/&gt;&lt;w:lvlText w:val=""/&gt;&lt;w:lvlJc w:val="left"/&gt;&lt;w:pPr&gt;&lt;w:ind w:left="5400" w:hanging="360"/&gt;&lt;/w:pPr&gt;&lt;w:rPr&gt;&lt;w:rFonts w:ascii="Wingdings" w:hAnsi="Wingdings" w:hint="default"/&gt;&lt;/w:rPr&gt;&lt;/w:lvl&gt;&lt;w:lvl w:ilvl="6" w:tplc="04090001" w:tentative="1"&gt;&lt;w:start w:val="1"/&gt;&lt;w:numFmt w:val="bullet"/&gt;&lt;w:lvlText w:val=""/&gt;&lt;w:lvlJc w:val="left"/&gt;&lt;w:pPr&gt;&lt;w:ind w:left="6120" w:hanging="360"/&gt;&lt;/w:pPr&gt;&lt;w:rPr&gt;&lt;w:rFonts w:ascii="Symbol" w:hAnsi="Symbol" w:hint="default"/&gt;&lt;/w:rPr&gt;&lt;/w:lvl&gt;&lt;w:lvl w:ilvl="7" w:tplc="04090003" w:tentative="1"&gt;&lt;w:start w:val="1"/&gt;&lt;w:numFmt w:val="bullet"/&gt;&lt;w:lvlText w:val="o"/&gt;&lt;w:lvlJc w:val="left"/&gt;&lt;w:pPr&gt;&lt;w:ind w:left="6840" w:hanging="360"/&gt;&lt;/w:pPr&gt;&lt;w:rPr&gt;&lt;w:rFonts w:ascii="Courier New" w:hAnsi="Courier New" w:cs="Courier New" w:hint="default"/&gt;&lt;/w:rPr&gt;&lt;/w:lvl&gt;&lt;w:lvl w:ilvl="8" w:tplc="04090005" w:tentative="1"&gt;&lt;w:start w:val="1"/&gt;&lt;w:numFmt w:val="bullet"/&gt;&lt;w:lvlText w:val=""/&gt;&lt;w:lvlJc w:val="left"/&gt;&lt;w:pPr&gt;&lt;w:ind w:left="7560" w:hanging="360"/&gt;&lt;/w:pPr&gt;&lt;w:rPr&gt;&lt;w:rFonts w:ascii="Wingdings" w:hAnsi="Wingdings" w:hint="default"/&gt;&lt;/w:rPr&gt;&lt;/w:lvl&gt;&lt;/w:abstractNum&gt;&lt;w:abstractNum w:abstractNumId="13"&gt;&lt;w:nsid w:val="15451C6B"/&gt;&lt;w:multiLevelType w:val="multilevel"/&gt;&lt;w:tmpl w:val="31A25C32"/&gt;&lt;w:lvl w:ilvl="0"&gt;&lt;w:start w:val="1"/&gt;&lt;w:numFmt w:val="decimal"/&gt;&lt;w:lvlText w:val="%1"/&gt;&lt;w:lvlJc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w:val="%1.%2.%3"/&gt;&lt;w:lvlJc w:val="left"/&gt;&lt;w:pPr&gt;&lt;w:ind w:left="3456" w:hanging="936"/&gt;&lt;/w:pPr&gt;&lt;w:rPr&gt;&lt;w:rFonts w:hint="default"/&gt;&lt;/w:rPr&gt;&lt;/w:lvl&gt;&lt;w:lvl w:ilvl="3"&gt;&lt;w:start w:val="1"/&gt;&lt;w:numFmt w:val="decimal"/&gt;&lt;w:lvlText w:val="%1.%2.%3.%4"/&gt;&lt;w:lvlJc w:val="left"/&gt;&lt;w:pPr&gt;&lt;w:ind w:left="936" w:hanging="936"/&gt;&lt;/w:pPr&gt;&lt;w:rPr&gt;&lt;w:rFonts w:hint="default"/&gt;&lt;/w:rPr&gt;&lt;/w:lvl&gt;&lt;w:lvl w:ilvl="4"&gt;&lt;w:start w:val="1"/&gt;&lt;w:numFmt w:val="decimal"/&gt;&lt;w:lvlText w:val="%1.%2.%3.%4.%5"/&gt;&lt;w:lvlJc w:val="left"/&gt;&lt;w:pPr&gt;&lt;w:ind w:left="1224" w:hanging="1224"/&gt;&lt;/w:pPr&gt;&lt;w:rPr&gt;&lt;w:rFonts w:hint="default"/&gt;&lt;/w:rPr&gt;&lt;/w:lvl&gt;&lt;w:lvl w:ilvl="5"&gt;&lt;w:start w:val="1"/&gt;&lt;w:numFmt w:val="decimal"/&gt;&lt;w:lvlText w:val="%1.%2.%3.%4.%5.%6."/&gt;&lt;w:lvlJc w:val="left"/&gt;&lt;w:pPr&gt;&lt;w:ind w:left="1224" w:hanging="1224"/&gt;&lt;/w:pPr&gt;&lt;w:rPr&gt;&lt;w:rFonts w:hint="default"/&gt;&lt;/w:rPr&gt;&lt;/w:lvl&gt;&lt;w:lvl w:ilvl="6"&gt;&lt;w:start w:val="1"/&gt;&lt;w:numFmt w:val="decimal"/&gt;&lt;w:lvlText w:val="%1.%2.%3.%4.%5.%6.%7."/&gt;&lt;w:lvlJc w:val="left"/&gt;&lt;w:pPr&gt;&lt;w:ind w:left="3240" w:hanging="1080"/&gt;&lt;/w:pPr&gt;&lt;w:rPr&gt;&lt;w:rFonts w:hint="default"/&gt;&lt;/w:rPr&gt;&lt;/w:lvl&gt;&lt;w:lvl w:ilvl="7"&gt;&lt;w:start w:val="1"/&gt;&lt;w:numFmt w:val="decimal"/&gt;&lt;w:lvlText w:val="%1.%2.%3.%4.%5.%6.%7.%8."/&gt;&lt;w:lvlJc w:val="left"/&gt;&lt;w:pPr&gt;&lt;w:ind w:left="3744" w:hanging="1224"/&gt;&lt;/w:pPr&gt;&lt;w:rPr&gt;&lt;w:rFonts w:hint="default"/&gt;&lt;/w:rPr&gt;&lt;/w:lvl&gt;&lt;w:lvl w:ilvl="8"&gt;&lt;w:start w:val="1"/&gt;&lt;w:numFmt w:val="decimal"/&gt;&lt;w:lvlText w:val="%1.%2.%3.%4.%5.%6.%7.%8.%9."/&gt;&lt;w:lvlJc w:val="left"/&gt;&lt;w:pPr&gt;&lt;w:ind w:left="4320" w:hanging="1440"/&gt;&lt;/w:pPr&gt;&lt;w:rPr&gt;&lt;w:rFonts w:hint="default"/&gt;&lt;/w:rPr&gt;&lt;/w:lvl&gt;&lt;/w:abstractNum&gt;&lt;w:abstractNum w:abstractNumId="14"&gt;&lt;w:nsid w:val="166B4C43"/&gt;&lt;w:multiLevelType w:val="multilevel"/&gt;&lt;w:tmpl w:val="B1C0B846"/&gt;&lt;w:numStyleLink w:val="Style1"/&gt;&lt;/w:abstractNum&gt;&lt;w:abstractNum w:abstractNumId="15"&gt;&lt;w:nsid w:val="1CF93A27"/&gt;&lt;w:multiLevelType w:val="hybridMultilevel"/&gt;&lt;w:tmpl w:val="411E9772"/&gt;&lt;w:lvl w:ilvl="0" w:tplc="0409000F"&gt;&lt;w:start w:val="1"/&gt;&lt;w:numFmt w:val="decimal"/&gt;&lt;w:lvlText w:val="%1."/&gt;&lt;w:lvlJc w:val="left"/&gt;&lt;w:pPr&gt;&lt;w:ind w:left="720" w:hanging="360"/&gt;&lt;/w:pPr&gt;&lt;/w:lvl&gt;&lt;w:lvl w:ilvl="1" w:tplc="04090019"&gt;&lt;w:start w:val="1"/&gt;&lt;w:numFmt w:val="lowerLetter"/&gt;&lt;w:lvlText w:val="%2."/&gt;&lt;w:lvlJc w:val="left"/&gt;&lt;w:pPr&gt;&lt;w:ind w:left="1440" w:hanging="360"/&gt;&lt;/w:pPr&gt;&lt;/w:lvl&gt;&lt;w:lvl w:ilvl="2" w:tplc="0409001B"&gt;&lt;w:start w:val="1"/&gt;&lt;w:numFmt w:val="lowerRoman"/&gt;&lt;w:lvlText w:val="%3."/&gt;&lt;w:lvlJc w:val="right"/&gt;&lt;w:pPr&gt;&lt;w:ind w:left="2160" w:hanging="180"/&gt;&lt;/w:pPr&gt;&lt;/w:lvl&gt;&lt;w:lvl w:ilvl="3" w:tplc="0409000F"&gt;&lt;w:start w:val="1"/&gt;&lt;w:numFmt w:val="decimal"/&gt;&lt;w:lvlText w:val="%4."/&gt;&lt;w:lvlJc w:val="left"/&gt;&lt;w:pPr&gt;&lt;w:ind w:left="2880" w:hanging="360"/&gt;&lt;/w:pPr&gt;&lt;/w:lvl&gt;&lt;w:lvl w:ilvl="4" w:tplc="04090019"&gt;&lt;w:start w:val="1"/&gt;&lt;w:numFmt w:val="lowerLetter"/&gt;&lt;w:lvlText w:val="%5."/&gt;&lt;w:lvlJc w:val="left"/&gt;&lt;w:pPr&gt;&lt;w:ind w:left="3600" w:hanging="360"/&gt;&lt;/w:pPr&gt;&lt;/w:lvl&gt;&lt;w:lvl w:ilvl="5" w:tplc="0409001B"&gt;&lt;w:start w:val="1"/&gt;&lt;w:numFmt w:val="lowerRoman"/&gt;&lt;w:lvlText w:val="%6."/&gt;&lt;w:lvlJc w:val="right"/&gt;&lt;w:pPr&gt;&lt;w:ind w:left="4320" w:hanging="180"/&gt;&lt;/w:pPr&gt;&lt;/w:lvl&gt;&lt;w:lvl w:ilvl="6" w:tplc="0409000F"&gt;&lt;w:start w:val="1"/&gt;&lt;w:numFmt w:val="decimal"/&gt;&lt;w:lvlText w:val="%7."/&gt;&lt;w:lvlJc w:val="left"/&gt;&lt;w:pPr&gt;&lt;w:ind w:left="5040" w:hanging="360"/&gt;&lt;/w:pPr&gt;&lt;/w:lvl&gt;&lt;w:lvl w:ilvl="7" w:tplc="04090019"&gt;&lt;w:start w:val="1"/&gt;&lt;w:numFmt w:val="lowerLetter"/&gt;&lt;w:lvlText w:val="%8."/&gt;&lt;w:lvlJc w:val="left"/&gt;&lt;w:pPr&gt;&lt;w:ind w:left="5760" w:hanging="360"/&gt;&lt;/w:pPr&gt;&lt;/w:lvl&gt;&lt;w:lvl w:ilvl="8" w:tplc="0409001B"&gt;&lt;w:start w:val="1"/&gt;&lt;w:numFmt w:val="lowerRoman"/&gt;&lt;w:lvlText w:val="%9."/&gt;&lt;w:lvlJc w:val="right"/&gt;&lt;w:pPr&gt;&lt;w:ind w:left="6480" w:hanging="180"/&gt;&lt;/w:pPr&gt;&lt;/w:lvl&gt;&lt;/w:abstractNum&gt;&lt;w:abstractNum w:abstractNumId="16"&gt;&lt;w:nsid w:val="2174285C"/&gt;&lt;w:multiLevelType w:val="hybridMultilevel"/&gt;&lt;w:tmpl w:val="30767D8E"/&gt;&lt;w:lvl w:ilvl="0" w:tplc="AC0E2830"&gt;&lt;w:start w:val="1"/&gt;&lt;w:numFmt w:val="bullet"/&gt;&lt;w:lvlText w:val=""/&gt;&lt;w:lvlJc w:val="left"/&gt;&lt;w:pPr&gt;&lt;w:ind w:left="720" w:hanging="360"/&gt;&lt;/w:pPr&gt;&lt;w:rPr&gt;&lt;w:rFonts w:ascii="Symbol" w:hAnsi="Symbol" w:hint="default"/&gt;&lt;w:color w:val="008AC8"/&gt;&lt;/w:rPr&gt;&lt;/w:lvl&gt;&lt;w:lvl w:ilvl="1" w:tplc="04090003" w:tentative="1"&gt;&lt;w:start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w:abstractNumId="17"&gt;&lt;w:nsid w:val="22D32CAF"/&gt;&lt;w:multiLevelType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w:abstractNumId="18"&gt;&lt;w:nsid w:val="23B87FAB"/&gt;&lt;w:multiLevelType w:val="multilevel"/&gt;&lt;w:tmpl w:val="92A8D828"/&gt;&lt;w:styleLink w:val="Bullets"/&gt;&lt;w:lvl w:ilvl="0"&gt;&lt;w:start w:val="1"/&gt;&lt;w:numFmt w:val="bullet"/&gt;&lt;w:lvlText w:val=""/&gt;&lt;w:lvlJc w:val="left"/&gt;&lt;w:pPr&gt;&lt;w:ind w:left="714" w:hanging="357"/&gt;&lt;/w:pPr&gt;&lt;w:rPr&gt;&lt;w:rFonts w:ascii="Symbol" w:hAnsi="Symbol" w:cs="Times New Roman" w:hint="default"/&gt;&lt;w:color w:val="5B9BD5" w:themeColor="accent1"/&gt;&lt;w:sz w:val="24"/&gt;&lt;w:szCs w:val="20"/&gt;&lt;/w:rPr&gt;&lt;/w:lvl&gt;&lt;w:lvl w:ilvl="1"&gt;&lt;w:start w:val="1"/&gt;&lt;w:numFmt w:val="bullet"/&gt;&lt;w:lvlText w:val=""/&gt;&lt;w:lvlJc w:val="left"/&gt;&lt;w:pPr&gt;&lt;w:tabs&gt;&lt;w:tab w:val="num" w:pos="1621"/&gt;&lt;/w:tabs&gt;&lt;w:ind w:left="1071" w:hanging="357"/&gt;&lt;/w:pPr&gt;&lt;w:rPr&gt;&lt;w:rFonts w:ascii="Symbol" w:hAnsi="Symbol" w:cs="Times New Roman" w:hint="default"/&gt;&lt;w:b w:val="0"/&gt;&lt;w:bCs w:val="0"/&gt;&lt;w:i w:val="0"/&gt;&lt;w:iCs w:val="0"/&gt;&lt;w:color w:val="5B9BD5" w:themeColor="accent1"/&gt;&lt;w:sz w:val="24"/&gt;&lt;w:szCs w:val="20"/&gt;&lt;/w:rPr&gt;&lt;/w:lvl&gt;&lt;w:lvl w:ilvl="2"&gt;&lt;w:start w:val="1"/&gt;&lt;w:numFmt w:val="bullet"/&gt;&lt;w:lvlText w:val=""/&gt;&lt;w:lvlJc w:val="left"/&gt;&lt;w:pPr&gt;&lt;w:tabs&gt;&lt;w:tab w:val="num" w:pos="1978"/&gt;&lt;/w:tabs&gt;&lt;w:ind w:left="1428" w:hanging="357"/&gt;&lt;/w:pPr&gt;&lt;w:rPr&gt;&lt;w:rFonts w:ascii="Symbol" w:hAnsi="Symbol" w:cs="Times New Roman"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w:hanging="357"/&gt;&lt;/w:pPr&gt;&lt;w:rPr&gt;&lt;w:rFonts w:hint="default"/&gt;&lt;/w:rPr&gt;&lt;/w:lvl&gt;&lt;w:lvl w:ilvl="5"&gt;&lt;w:start w:val="1"/&gt;&lt;w:numFmt w:val="lowerRoman"/&gt;&lt;w:lvlText w:val="(%6)"/&gt;&lt;w:lvlJc w:val="left"/&gt;&lt;w:pPr&gt;&lt;w:tabs&gt;&lt;w:tab w:val="num" w:pos="3049"/&gt;&lt;/w:tabs&gt;&lt;w:ind w:left="2499" w:hanging="357"/&gt;&lt;/w:pPr&gt;&lt;w:rPr&gt;&lt;w:rFonts w:hint="default"/&gt;&lt;/w:rPr&gt;&lt;/w:lvl&gt;&lt;w:lvl w:ilvl="6"&gt;&lt;w:start w:val="1"/&gt;&lt;w:numFmt w:val="decimal"/&gt;&lt;w:lvlText w:val="%7."/&gt;&lt;w:lvlJc w:val="left"/&gt;&lt;w:pPr&gt;&lt;w:tabs&gt;&lt;w:tab w:val="num" w:pos="3406"/&gt;&lt;/w:tabs&gt;&lt;w:ind w:left="2856" w:hanging="357"/&gt;&lt;/w:pPr&gt;&lt;w:rPr&gt;&lt;w:rFonts w:hint="default"/&gt;&lt;/w:rPr&gt;&lt;/w:lvl&gt;&lt;w:lvl w:ilvl="7"&gt;&lt;w:start w:val="1"/&gt;&lt;w:numFmt w:val="lowerLetter"/&gt;&lt;w:lvlText w:val="%8."/&gt;&lt;w:lvlJc w:val="left"/&gt;&lt;w:pPr&gt;&lt;w:tabs&gt;&lt;w:tab w:val="num" w:pos="3763"/&gt;&lt;/w:tabs&gt;&lt;w:ind w:left="3213" w:hanging="357"/&gt;&lt;/w:pPr&gt;&lt;w:rPr&gt;&lt;w:rFonts w:hint="default"/&gt;&lt;/w:rPr&gt;&lt;/w:lvl&gt;&lt;w:lvl w:ilvl="8"&gt;&lt;w:start w:val="1"/&gt;&lt;w:numFmt w:val="lowerRoman"/&gt;&lt;w:lvlText w:val="%9."/&gt;&lt;w:lvlJc w:val="left"/&gt;&lt;w:pPr&gt;&lt;w:tabs&gt;&lt;w:tab w:val="num" w:pos="4120"/&gt;&lt;/w:tabs&gt;&lt;w:ind w:left="3570" w:hanging="357"/&gt;&lt;/w:pPr&gt;&lt;w:rPr&gt;&lt;w:rFonts w:hint="default"/&gt;&lt;/w:rPr&gt;&lt;/w:lvl&gt;&lt;/w:abstractNum&gt;&lt;w:abstractNum w:abstractNumId="19"&gt;&lt;w:nsid w:val="273F5BDA"/&gt;&lt;w:multiLevelType w:val="multilevel"/&gt;&lt;w:tmpl w:val="9228A626"/&gt;&lt;w:numStyleLink w:val="Checklist"/&gt;&lt;/w:abstractNum&gt;&lt;w:abstractNum w:abstractNumId="20"&gt;&lt;w:nsid w:val="276C1D36"/&gt;&lt;w:multiLevelType w:val="multilevel"/&gt;&lt;w:tmpl w:val="B7A0F0C0"/&gt;&lt;w:numStyleLink w:val="NumberedList"/&gt;&lt;/w:abstractNum&gt;&lt;w:abstractNum w:abstractNumId="21"&gt;&lt;w:nsid w:val="2A250DF4"/&gt;&lt;w:multiLevelType w:val="hybridMultilevel"/&gt;&lt;w:tmpl w:val="DABCDF6A"/&gt;&lt;w:lvl w:ilvl="0" w:tplc="AC0E2830"&gt;&lt;w:start w:val="1"/&gt;&lt;w:numFmt w:val="bullet"/&gt;&lt;w:lvlText w:val=""/&gt;&lt;w:lvlJc w:val="left"/&gt;&lt;w:pPr&gt;&lt;w:ind w:left="720" w:hanging="360"/&gt;&lt;/w:pPr&gt;&lt;w:rPr&gt;&lt;w:rFonts w:ascii="Symbol" w:hAnsi="Symbol" w:hint="default"/&gt;&lt;w:color w:val="008AC8"/&gt;&lt;/w:rPr&gt;&lt;/w:lvl&gt;&lt;w:lvl w:ilvl="1" w:tplc="84F88726"&gt;&lt;w:start w:val="1"/&gt;&lt;w:numFmt w:val="bullet"/&gt;&lt;w:lvlText w:val="o"/&gt;&lt;w:lvlJc w:val="left"/&gt;&lt;w:pPr&gt;&lt;w:ind w:left="1440" w:hanging="360"/&gt;&lt;/w:pPr&gt;&lt;w:rPr&gt;&lt;w:rFonts w:ascii="Courier New" w:hAnsi="Courier New" w:hint="default"/&gt;&lt;w:color w:val="008AC8"/&gt;&lt;/w:rPr&gt;&lt;/w:lvl&gt;&lt;w:lvl w:ilvl="2" w:tplc="092C4DC4"&gt;&lt;w:start w:val="1"/&gt;&lt;w:numFmt w:val="bullet"/&gt;&lt;w:lvlText w:val="•"/&gt;&lt;w:lvlJc w:val="left"/&gt;&lt;w:pPr&gt;&lt;w:ind w:left="2160" w:hanging="360"/&gt;&lt;/w:pPr&gt;&lt;w:rPr&gt;&lt;w:rFonts w:ascii="Segoe UI" w:hAnsi="Segoe UI" w:hint="default"/&gt;&lt;w:color w:val="008AC8"/&gt;&lt;/w:rPr&gt;&lt;/w:lvl&gt;&lt;w:lvl w:ilvl="3" w:tplc="84F88726"&gt;&lt;w:start w:val="1"/&gt;&lt;w:numFmt w:val="bullet"/&gt;&lt;w:lvlText w:val="o"/&gt;&lt;w:lvlJc w:val="left"/&gt;&lt;w:pPr&gt;&lt;w:ind w:left="2880" w:hanging="360"/&gt;&lt;/w:pPr&gt;&lt;w:rPr&gt;&lt;w:rFonts w:ascii="Courier New" w:hAnsi="Courier New" w:hint="default"/&gt;&lt;w:color w:val="008AC8"/&gt;&lt;/w:rPr&gt;&lt;/w:lvl&gt;&lt;w:lvl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w:abstractNumId="22"&gt;&lt;w:nsid w:val="2CA62747"/&gt;&lt;w:multiLevelType w:val="hybridMultilevel"/&gt;&lt;w:tmpl w:val="877C407A"/&gt;&lt;w:lvl w:ilvl="0" w:tplc="04090001"&gt;&lt;w:start w:val="1"/&gt;&lt;w:numFmt w:val="bullet"/&gt;&lt;w:lvlText w:val=""/&gt;&lt;w:lvlJc w:val="left"/&gt;&lt;w:pPr&gt;&lt;w:ind w:left="720" w:hanging="360"/&gt;&lt;/w:pPr&gt;&lt;w:rPr&gt;&lt;w:rFonts w:ascii="Symbol" w:hAnsi="Symbol" w:hint="default"/&gt;&lt;/w:rPr&gt;&lt;/w:lvl&gt;&lt;w:lvl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w:abstractNumId="23"&gt;&lt;w:nsid w:val="2F5B01F1"/&gt;&lt;w:multiLevelType w:val="multilevel"/&gt;&lt;w:tmpl w:val="B7A0F0C0"/&gt;&lt;w:numStyleLink w:val="NumberedList"/&gt;&lt;/w:abstractNum&gt;&lt;w:abstractNum w:abstractNumId="24"&gt;&lt;w:nsid w:val="3400321B"/&gt;&lt;w:multiLevelType w:val="multilevel"/&gt;&lt;w:tmpl w:val="87F67182"/&gt;&lt;w:lvl w:ilvl="0"&gt;&lt;w:start w:val="1"/&gt;&lt;w:numFmt w:val="decimal"/&gt;&lt;w:pStyle w:val="ListParagraph"/&gt;&lt;w:lvlText w:val="%1."/&gt;&lt;w:lvlJc w:val="left"/&gt;&lt;w:pPr&gt;&lt;w:ind w:left="1080" w:hanging="360"/&gt;&lt;/w:pPr&gt;&lt;w:rPr&gt;&lt;w:rFonts w:hint="default"/&gt;&lt;w:color w:val="008AC8"/&gt;&lt;w:sz w:val="20"/&gt;&lt;w:szCs w:val="20"/&gt;&lt;/w:rPr&gt;&lt;/w:lvl&gt;&lt;w:lvl w:ilvl="1"&gt;&lt;w:start w:val="1"/&gt;&lt;w:numFmt w:val="lowerLetter"/&gt;&lt;w:lvlText w:val="%2."/&gt;&lt;w:lvlJc w:val="left"/&gt;&lt;w:pPr&gt;&lt;w:tabs&gt;&lt;w:tab w:val="num" w:pos="1800"/&gt;&lt;/w:tabs&gt;&lt;w:ind w:left="1800" w:hanging="360"/&gt;&lt;/w:pPr&gt;&lt;w:rPr&gt;&lt;w:rFonts w:hint="default"/&gt;&lt;w:sz w:val="20"/&gt;&lt;w:szCs w:val="20"/&gt;&lt;/w:rPr&gt;&lt;/w:lvl&gt;&lt;w:lvl w:ilvl="2"&gt;&lt;w:start w:val="1"/&gt;&lt;w:numFmt w:val="lowerRoman"/&gt;&lt;w:lvlText w:val="%3."/&gt;&lt;w:lvlJc w:val="left"/&gt;&lt;w:pPr&gt;&lt;w:tabs&gt;&lt;w:tab w:val="num" w:pos="2520"/&gt;&lt;/w:tabs&gt;&lt;w:ind w:left="2520" w:hanging="360"/&gt;&lt;/w:pPr&gt;&lt;w:rPr&gt;&lt;w:rFonts w:hint="default"/&gt;&lt;w:sz w:val="20"/&gt;&lt;w:szCs w:val="20"/&gt;&lt;/w:rPr&gt;&lt;/w:lvl&gt;&lt;w:lvl w:ilvl="3"&gt;&lt;w:start w:val="1"/&gt;&lt;w:numFmt w:val="decimal"/&gt;&lt;w:lvlText w:val="(%4)"/&gt;&lt;w:lvlJc w:val="left"/&gt;&lt;w:pPr&gt;&lt;w:tabs&gt;&lt;w:tab w:val="num" w:pos="11112"/&gt;&lt;/w:tabs&gt;&lt;w:ind w:left="11112" w:hanging="360"/&gt;&lt;/w:pPr&gt;&lt;w:rPr&gt;&lt;w:rFonts w:hint="default"/&gt;&lt;/w:rPr&gt;&lt;/w:lvl&gt;&lt;w:lvl w:ilvl="4"&gt;&lt;w:start w:val="1"/&gt;&lt;w:numFmt w:val="lowerLetter"/&gt;&lt;w:lvlText w:val="(%5)"/&gt;&lt;w:lvlJc w:val="left"/&gt;&lt;w:pPr&gt;&lt;w:tabs&gt;&lt;w:tab w:val="num" w:pos="11472"/&gt;&lt;/w:tabs&gt;&lt;w:ind w:left="11472" w:hanging="360"/&gt;&lt;/w:pPr&gt;&lt;w:rPr&gt;&lt;w:rFonts w:hint="default"/&gt;&lt;/w:rPr&gt;&lt;/w:lvl&gt;&lt;w:lvl w:ilvl="5"&gt;&lt;w:start w:val="1"/&gt;&lt;w:numFmt w:val="lowerRoman"/&gt;&lt;w:lvlText w:val="(%6)"/&gt;&lt;w:lvlJc w:val="left"/&gt;&lt;w:pPr&gt;&lt;w:tabs&gt;&lt;w:tab w:val="num" w:pos="11832"/&gt;&lt;/w:tabs&gt;&lt;w:ind w:left="11832" w:hanging="360"/&gt;&lt;/w:pPr&gt;&lt;w:rPr&gt;&lt;w:rFonts w:hint="default"/&gt;&lt;/w:rPr&gt;&lt;/w:lvl&gt;&lt;w:lvl w:ilvl="6"&gt;&lt;w:start w:val="1"/&gt;&lt;w:numFmt w:val="decimal"/&gt;&lt;w:lvlText w:val="%7."/&gt;&lt;w:lvlJc w:val="left"/&gt;&lt;w:pPr&gt;&lt;w:tabs&gt;&lt;w:tab w:val="num" w:pos="12192"/&gt;&lt;/w:tabs&gt;&lt;w:ind w:left="12192" w:hanging="360"/&gt;&lt;/w:pPr&gt;&lt;w:rPr&gt;&lt;w:rFonts w:hint="default"/&gt;&lt;/w:rPr&gt;&lt;/w:lvl&gt;&lt;w:lvl w:ilvl="7"&gt;&lt;w:start w:val="1"/&gt;&lt;w:numFmt w:val="lowerLetter"/&gt;&lt;w:lvlText w:val="%8."/&gt;&lt;w:lvlJc w:val="left"/&gt;&lt;w:pPr&gt;&lt;w:tabs&gt;&lt;w:tab w:val="num" w:pos="12552"/&gt;&lt;/w:tabs&gt;&lt;w:ind w:left="12552" w:hanging="360"/&gt;&lt;/w:pPr&gt;&lt;w:rPr&gt;&lt;w:rFonts w:hint="default"/&gt;&lt;/w:rPr&gt;&lt;/w:lvl&gt;&lt;w:lvl w:ilvl="8"&gt;&lt;w:start w:val="1"/&gt;&lt;w:numFmt w:val="lowerRoman"/&gt;&lt;w:lvlText w:val="%9."/&gt;&lt;w:lvlJc w:val="left"/&gt;&lt;w:pPr&gt;&lt;w:tabs&gt;&lt;w:tab w:val="num" w:pos="12912"/&gt;&lt;/w:tabs&gt;&lt;w:ind w:left="12912" w:hanging="360"/&gt;&lt;/w:pPr&gt;&lt;w:rPr&gt;&lt;w:rFonts w:hint="default"/&gt;&lt;/w:rPr&gt;&lt;/w:lvl&gt;&lt;/w:abstractNum&gt;&lt;w:abstractNum w:abstractNumId="25"&gt;&lt;w:nsid w:val="35E30BE6"/&gt;&lt;w:multiLevelType w:val="hybridMultilevel"/&gt;&lt;w:tmpl w:val="55225C64"/&gt;&lt;w:lvl w:ilvl="0" w:tplc="0409000F"&gt;&lt;w:start w:val="1"/&gt;&lt;w:numFmt w:val="decimal"/&gt;&lt;w:lvlText w:val="%1."/&gt;&lt;w:lvlJc w:val="left"/&gt;&lt;w:pPr&gt;&lt;w:ind w:left="720" w:hanging="360"/&gt;&lt;/w:pPr&gt;&lt;/w:lvl&gt;&lt;w:lvl w:ilvl="1" w:tplc="04090019" w:tentative="1"&gt;&lt;w:start w:val="1"/&gt;&lt;w:numFmt w:val="lowerLetter"/&gt;&lt;w:lvlText w:val="%2."/&gt;&lt;w:lvlJc w:val="left"/&gt;&lt;w:pPr&gt;&lt;w:ind w:left="1440" w:hanging="360"/&gt;&lt;/w:pPr&gt;&lt;/w:lvl&gt;&lt;w:lvl w:ilvl="2" w:tplc="0409001B" w:tentative="1"&gt;&lt;w:start w:val="1"/&gt;&lt;w:numFmt w:val="lowerRoman"/&gt;&lt;w:lvlText w:val="%3."/&gt;&lt;w:lvlJc w:val="right"/&gt;&lt;w:pPr&gt;&lt;w:ind w:left="2160" w:hanging="180"/&gt;&lt;/w:pPr&gt;&lt;/w:lvl&gt;&lt;w:lvl w:ilvl="3" w:tplc="0409000F" w:tentative="1"&gt;&lt;w:start w:val="1"/&gt;&lt;w:numFmt w:val="decimal"/&gt;&lt;w:lvlText w:val="%4."/&gt;&lt;w:lvlJc w:val="left"/&gt;&lt;w:pPr&gt;&lt;w:ind w:left="2880" w:hanging="360"/&gt;&lt;/w:pPr&gt;&lt;/w:lvl&gt;&lt;w:lvl w:ilvl="4" w:tplc="04090019" w:tentative="1"&gt;&lt;w:start w:val="1"/&gt;&lt;w:numFmt w:val="lowerLetter"/&gt;&lt;w:lvlText w:val="%5."/&gt;&lt;w:lvlJc w:val="left"/&gt;&lt;w:pPr&gt;&lt;w:ind w:left="3600" w:hanging="360"/&gt;&lt;/w:pPr&gt;&lt;/w:lvl&gt;&lt;w:lvl w:ilvl="5" w:tplc="0409001B" w:tentative="1"&gt;&lt;w:start w:val="1"/&gt;&lt;w:numFmt w:val="lowerRoman"/&gt;&lt;w:lvlText w:val="%6."/&gt;&lt;w:lvlJc w:val="right"/&gt;&lt;w:pPr&gt;&lt;w:ind w:left="4320" w:hanging="180"/&gt;&lt;/w:pPr&gt;&lt;/w:lvl&gt;&lt;w:lvl w:ilvl="6" w:tplc="0409000F" w:tentative="1"&gt;&lt;w:start w:val="1"/&gt;&lt;w:numFmt w:val="decimal"/&gt;&lt;w:lvlText w:val="%7."/&gt;&lt;w:lvlJc w:val="left"/&gt;&lt;w:pPr&gt;&lt;w:ind w:left="5040" w:hanging="360"/&gt;&lt;/w:pPr&gt;&lt;/w:lvl&gt;&lt;w:lvl w:ilvl="7" w:tplc="04090019" w:tentative="1"&gt;&lt;w:start w:val="1"/&gt;&lt;w:numFmt w:val="lowerLetter"/&gt;&lt;w:lvlText w:val="%8."/&gt;&lt;w:lvlJc w:val="left"/&gt;&lt;w:pPr&gt;&lt;w:ind w:left="5760" w:hanging="360"/&gt;&lt;/w:pPr&gt;&lt;/w:lvl&gt;&lt;w:lvl w:ilvl="8" w:tplc="0409001B" w:tentative="1"&gt;&lt;w:start w:val="1"/&gt;&lt;w:numFmt w:val="lowerRoman"/&gt;&lt;w:lvlText w:val="%9."/&gt;&lt;w:lvlJc w:val="right"/&gt;&lt;w:pPr&gt;&lt;w:ind w:left="6480" w:hanging="180"/&gt;&lt;/w:pPr&gt;&lt;/w:lvl&gt;&lt;/w:abstractNum&gt;&lt;w:abstractNum w:abstractNumId="26"&gt;&lt;w:nsid w:val="3EBB4108"/&gt;&lt;w:multiLevelType w:val="multilevel"/&gt;&lt;w:tmpl w:val="B7A0F0C0"/&gt;&lt;w:numStyleLink w:val="NumberedList"/&gt;&lt;/w:abstractNum&gt;&lt;w:abstractNum w:abstractNumId="27"&gt;&lt;w:nsid w:val="3F1C4663"/&gt;&lt;w:multiLevelType w:val="multilevel"/&gt;&lt;w:tmpl w:val="B7A0F0C0"/&gt;&lt;w:numStyleLink w:val="NumberedList"/&gt;&lt;/w:abstractNum&gt;&lt;w:abstractNum w:abstractNumId="28"&gt;&lt;w:nsid w:val="40084707"/&gt;&lt;w:multiLevelType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w:abstractNumId="29"&gt;&lt;w:nsid w:val="40455EB3"/&gt;&lt;w:multiLevelType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w:abstractNumId="30"&gt;&lt;w:nsid w:val="40A07ED2"/&gt;&lt;w:multiLevelType w:val="multilevel"/&gt;&lt;w:tmpl w:val="B1C0B846"/&gt;&lt;w:styleLink w:val="Style1"/&gt;&lt;w:lvl w:ilvl="0"&gt;&lt;w:start w:val="1"/&gt;&lt;w:numFmt w:val="bullet"/&gt;&lt;w:pStyle w:val="ListBullet"/&gt;&lt;w:lvlText w:val=""/&gt;&lt;w:lvlJc w:val="left"/&gt;&lt;w:pPr&gt;&lt;w:tabs&gt;&lt;w:tab w:val="num" w:pos="720"/&gt;&lt;/w:tabs&gt;&lt;w:ind w:left="717" w:hanging="360"/&gt;&lt;/w:pPr&gt;&lt;w:rPr&gt;&lt;w:rFonts w:ascii="Symbol" w:hAnsi="Symbol" w:hint="default"/&gt;&lt;w:color w:val="008AC8"/&gt;&lt;w:sz w:val="24"/&gt;&lt;w:szCs w:val="20"/&gt;&lt;/w:rPr&gt;&lt;/w:lvl&gt;&lt;w:lvl w:ilvl="1"&gt;&lt;w:start w:val="1"/&gt;&lt;w:numFmt w:val="bullet"/&gt;&lt;w:lvlText w:val="o"/&gt;&lt;w:lvlJc w:val="left"/&gt;&lt;w:pPr&gt;&lt;w:tabs&gt;&lt;w:tab w:val="num" w:pos="1440"/&gt;&lt;/w:tabs&gt;&lt;w:ind w:left="1440" w:hanging="360"/&gt;&lt;/w:pPr&gt;&lt;w:rPr&gt;&lt;w:rFonts w:ascii="Segoe UI" w:hAnsi="Segoe UI" w:cs="Times New Roman" w:hint="default"/&gt;&lt;w:b w:val="0"/&gt;&lt;w:bCs w:val="0"/&gt;&lt;w:i w:val="0"/&gt;&lt;w:iCs w:val="0"/&gt;&lt;w:color w:val="5B9BD5" w:themeColor="accent1"/&gt;&lt;w:sz w:val="20"/&gt;&lt;w:szCs w:val="20"/&gt;&lt;/w:rPr&gt;&lt;/w:lvl&gt;&lt;w:lvl w:ilvl="2"&gt;&lt;w:start w:val="1"/&gt;&lt;w:numFmt w:val="bullet"/&gt;&lt;w:lvlText w:val=""/&gt;&lt;w:lvlJc w:val="left"/&gt;&lt;w:pPr&gt;&lt;w:tabs&gt;&lt;w:tab w:val="num" w:pos="2160"/&gt;&lt;/w:tabs&gt;&lt;w:ind w:left="2160" w:hanging="360"/&gt;&lt;/w:pPr&gt;&lt;w:rPr&gt;&lt;w:rFonts w:ascii="Wingdings" w:hAnsi="Wingdings" w:hint="default"/&gt;&lt;w:color w:val="5B9BD5" w:themeColor="accent1"/&gt;&lt;w:sz w:val="20"/&gt;&lt;w:szCs w:val="20"/&gt;&lt;/w:rPr&gt;&lt;/w:lvl&gt;&lt;w:lvl w:ilvl="3"&gt;&lt;w:start w:val="1"/&gt;&lt;w:numFmt w:val="bullet"/&gt;&lt;w:lvlText w:val=""/&gt;&lt;w:lvlJc w:val="left"/&gt;&lt;w:pPr&gt;&lt;w:tabs&gt;&lt;w:tab w:val="num" w:pos="2335"/&gt;&lt;/w:tabs&gt;&lt;w:ind w:left="1785" w:hanging="357"/&gt;&lt;/w:pPr&gt;&lt;w:rPr&gt;&lt;w:rFonts w:ascii="Symbol" w:hAnsi="Symbol" w:cs="Times New Roman" w:hint="default"/&gt;&lt;w:b w:val="0"/&gt;&lt;w:bCs w:val="0"/&gt;&lt;w:i w:val="0"/&gt;&lt;w:iCs w:val="0"/&gt;&lt;w:color w:val="5B9BD5" w:themeColor="accent1"/&gt;&lt;w:sz w:val="16"/&gt;&lt;w:szCs w:val="20"/&gt;&lt;/w:rPr&gt;&lt;/w:lvl&gt;&lt;w:lvl w:ilvl="4"&gt;&lt;w:start w:val="1"/&gt;&lt;w:numFmt w:val="lowerLetter"/&gt;&lt;w:lvlText w:val="(%5)"/&gt;&lt;w:lvlJc w:val="left"/&gt;&lt;w:pPr&gt;&lt;w:tabs&gt;&lt;w:tab w:val="num" w:pos="2692"/&gt;&lt;/w:tabs&gt;&lt;w:ind w:left="2142" w:hanging="357"/&gt;&lt;/w:pPr&gt;&lt;/w:lvl&gt;&lt;w:lvl w:ilvl="5"&gt;&lt;w:start w:val="1"/&gt;&lt;w:numFmt w:val="lowerRoman"/&gt;&lt;w:lvlText w:val="(%6)"/&gt;&lt;w:lvlJc w:val="left"/&gt;&lt;w:pPr&gt;&lt;w:tabs&gt;&lt;w:tab w:val="num" w:pos="3049"/&gt;&lt;/w:tabs&gt;&lt;w:ind w:left="2499" w:hanging="357"/&gt;&lt;/w:pPr&gt;&lt;/w:lvl&gt;&lt;w:lvl w:ilvl="6"&gt;&lt;w:start w:val="1"/&gt;&lt;w:numFmt w:val="decimal"/&gt;&lt;w:lvlText w:val="%7."/&gt;&lt;w:lvlJc w:val="left"/&gt;&lt;w:pPr&gt;&lt;w:tabs&gt;&lt;w:tab w:val="num" w:pos="3406"/&gt;&lt;/w:tabs&gt;&lt;w:ind w:left="2856" w:hanging="357"/&gt;&lt;/w:pPr&gt;&lt;/w:lvl&gt;&lt;w:lvl w:ilvl="7"&gt;&lt;w:start w:val="1"/&gt;&lt;w:numFmt w:val="lowerLetter"/&gt;&lt;w:lvlText w:val="%8."/&gt;&lt;w:lvlJc w:val="left"/&gt;&lt;w:pPr&gt;&lt;w:tabs&gt;&lt;w:tab w:val="num" w:pos="3763"/&gt;&lt;/w:tabs&gt;&lt;w:ind w:left="3213" w:hanging="357"/&gt;&lt;/w:pPr&gt;&lt;/w:lvl&gt;&lt;w:lvl w:ilvl="8"&gt;&lt;w:start w:val="1"/&gt;&lt;w:numFmt w:val="lowerRoman"/&gt;&lt;w:lvlText w:val="%9."/&gt;&lt;w:lvlJc w:val="left"/&gt;&lt;w:pPr&gt;&lt;w:tabs&gt;&lt;w:tab w:val="num" w:pos="4120"/&gt;&lt;/w:tabs&gt;&lt;w:ind w:left="3570" w:hanging="357"/&gt;&lt;/w:pPr&gt;&lt;/w:lvl&gt;&lt;/w:abstractNum&gt;&lt;w:abstractNum w:abstractNumId="31"&gt;&lt;w:nsid w:val="41436AC0"/&gt;&lt;w:multiLevelType w:val="hybridMultilevel"/&gt;&lt;w:tmpl w:val="1F0A31AE"/&gt;&lt;w:lvl w:ilvl="0" w:tplc="D8D28436"&gt;&lt;w:start w:val="1"/&gt;&lt;w:numFmt w:val="decimal"/&gt;&lt;w:pStyle w:val="Heading5Numbered"/&gt;&lt;w:lvlText w:val="%1.1.1.1.1"/&gt;&lt;w:lvlJc w:val="left"/&gt;&lt;w:pPr&gt;&lt;w:ind w:left="360" w:hanging="360"/&gt;&lt;/w:pPr&gt;&lt;w:rPr&gt;&lt;w:rFonts w:hint="default"/&gt;&lt;/w:rPr&gt;&lt;/w:lvl&gt;&lt;w:lvl w:ilvl="1" w:tplc="04090019" w:tentative="1"&gt;&lt;w:start w:val="1"/&gt;&lt;w:numFmt w:val="lowerLetter"/&gt;&lt;w:lvlText w:val="%2."/&gt;&lt;w:lvlJc w:val="left"/&gt;&lt;w:pPr&gt;&lt;w:ind w:left="1080" w:hanging="360"/&gt;&lt;/w:pPr&gt;&lt;/w:lvl&gt;&lt;w:lvl w:ilvl="2" w:tplc="0409001B" w:tentative="1"&gt;&lt;w:start w:val="1"/&gt;&lt;w:numFmt w:val="lowerRoman"/&gt;&lt;w:lvlText w:val="%3."/&gt;&lt;w:lvlJc w:val="right"/&gt;&lt;w:pPr&gt;&lt;w:ind w:left="1800" w:hanging="180"/&gt;&lt;/w:pPr&gt;&lt;/w:lvl&gt;&lt;w:lvl w:ilvl="3" w:tplc="0409000F" w:tentative="1"&gt;&lt;w:start w:val="1"/&gt;&lt;w:numFmt w:val="decimal"/&gt;&lt;w:lvlText w:val="%4."/&gt;&lt;w:lvlJc w:val="left"/&gt;&lt;w:pPr&gt;&lt;w:ind w:left="2520" w:hanging="360"/&gt;&lt;/w:pPr&gt;&lt;/w:lvl&gt;&lt;w:lvl w:ilvl="4" w:tplc="04090019" w:tentative="1"&gt;&lt;w:start w:val="1"/&gt;&lt;w:numFmt w:val="lowerLetter"/&gt;&lt;w:lvlText w:val="%5."/&gt;&lt;w:lvlJc w:val="left"/&gt;&lt;w:pPr&gt;&lt;w:ind w:left="3240" w:hanging="360"/&gt;&lt;/w:pPr&gt;&lt;/w:lvl&gt;&lt;w:lvl w:ilvl="5" w:tplc="0409001B" w:tentative="1"&gt;&lt;w:start w:val="1"/&gt;&lt;w:numFmt w:val="lowerRoman"/&gt;&lt;w:lvlText w:val="%6."/&gt;&lt;w:lvlJc w:val="right"/&gt;&lt;w:pPr&gt;&lt;w:ind w:left="3960" w:hanging="180"/&gt;&lt;/w:pPr&gt;&lt;/w:lvl&gt;&lt;w:lvl w:ilvl="6" w:tplc="0409000F" w:tentative="1"&gt;&lt;w:start w:val="1"/&gt;&lt;w:numFmt w:val="decimal"/&gt;&lt;w:lvlText w:val="%7."/&gt;&lt;w:lvlJc w:val="left"/&gt;&lt;w:pPr&gt;&lt;w:ind w:left="4680" w:hanging="360"/&gt;&lt;/w:pPr&gt;&lt;/w:lvl&gt;&lt;w:lvl w:ilvl="7" w:tplc="04090019" w:tentative="1"&gt;&lt;w:start w:val="1"/&gt;&lt;w:numFmt w:val="lowerLetter"/&gt;&lt;w:lvlText w:val="%8."/&gt;&lt;w:lvlJc w:val="left"/&gt;&lt;w:pPr&gt;&lt;w:ind w:left="5400" w:hanging="360"/&gt;&lt;/w:pPr&gt;&lt;/w:lvl&gt;&lt;w:lvl w:ilvl="8" w:tplc="0409001B" w:tentative="1"&gt;&lt;w:start w:val="1"/&gt;&lt;w:numFmt w:val="lowerRoman"/&gt;&lt;w:lvlText w:val="%9."/&gt;&lt;w:lvlJc w:val="right"/&gt;&lt;w:pPr&gt;&lt;w:ind w:left="6120" w:hanging="180"/&gt;&lt;/w:pPr&gt;&lt;/w:lvl&gt;&lt;/w:abstractNum&gt;&lt;w:abstractNum w:abstractNumId="32"&gt;&lt;w:nsid w:val="42422B5C"/&gt;&lt;w:multiLevelType w:val="multilevel"/&gt;&lt;w:tmpl w:val="772445B0"/&gt;&lt;w:lvl w:ilvl="0"&gt;&lt;w:start w:val="1"/&gt;&lt;w:numFmt w:val="bullet"/&gt;&lt;w:pStyle w:val="TableListBullet"/&gt;&lt;w:lvlText w:val=""/&gt;&lt;w:lvlJc w:val="left"/&gt;&lt;w:pPr&gt;&lt;w:ind w:left="360" w:hanging="360"/&gt;&lt;/w:pPr&gt;&lt;w:rPr&gt;&lt;w:rFonts w:ascii="Symbol" w:hAnsi="Symbol" w:hint="default"/&gt;&lt;w:b w:val="0"/&gt;&lt;w:bCs w:val="0"/&gt;&lt;w:i w:val="0"/&gt;&lt;w:iCs w:val="0"/&gt;&lt;w:color w:val="008AC8"/&gt;&lt;w:sz w:val="16"/&gt;&lt;w:szCs w:val="18"/&gt;&lt;/w:rPr&gt;&lt;/w:lvl&gt;&lt;w:lvl w:ilvl="1"&gt;&lt;w:start w:val="1"/&gt;&lt;w:numFmt w:val="bullet"/&gt;&lt;w:lvlText w:val=""/&gt;&lt;w:lvlJc w:val="left"/&gt;&lt;w:pPr&gt;&lt;w:tabs&gt;&lt;w:tab w:val="num" w:pos="908"/&gt;&lt;/w:tabs&gt;&lt;w:ind w:left="908" w:hanging="227"/&gt;&lt;/w:pPr&gt;&lt;w:rPr&gt;&lt;w:rFonts w:ascii="Symbol" w:eastAsia="Wingdings 2" w:hAnsi="Symbol" w:cs="Times New Roman" w:hint="default"/&gt;&lt;w:bCs w:val="0"/&gt;&lt;w:iCs w:val="0"/&gt;&lt;w:color w:val="5B9BD5" w:themeColor="accent1"/&gt;&lt;w:sz w:val="16"/&gt;&lt;w:szCs w:val="18"/&gt;&lt;/w:rPr&gt;&lt;/w:lvl&gt;&lt;w:lvl w:ilvl="2"&gt;&lt;w:start w:val="1"/&gt;&lt;w:numFmt w:val="bullet"/&gt;&lt;w:lvlText w:val=""/&gt;&lt;w:lvlJc w:val="left"/&gt;&lt;w:pPr&gt;&lt;w:tabs&gt;&lt;w:tab w:val="num" w:pos="1134"/&gt;&lt;/w:tabs&gt;&lt;w:ind w:left="1135" w:hanging="227"/&gt;&lt;/w:pPr&gt;&lt;w:rPr&gt;&lt;w:rFonts w:ascii="Symbol" w:eastAsia="Wingdings 2" w:hAnsi="Symbol" w:cs="Times New Roman" w:hint="default"/&gt;&lt;w:color w:val="5B9BD5" w:themeColor="accent1"/&gt;&lt;w:sz w:val="12"/&gt;&lt;w:szCs w:val="18"/&gt;&lt;/w:rPr&gt;&lt;/w:lvl&gt;&lt;w:lvl w:ilvl="3"&gt;&lt;w:start w:val="1"/&gt;&lt;w:numFmt w:val="bullet"/&gt;&lt;w:lvlText w:val=""/&gt;&lt;w:lvlJc w:val="left"/&gt;&lt;w:pPr&gt;&lt;w:tabs&gt;&lt;w:tab w:val="num" w:pos="1361"/&gt;&lt;/w:tabs&gt;&lt;w:ind w:left="1362" w:hanging="227"/&gt;&lt;/w:pPr&gt;&lt;w:rPr&gt;&lt;w:rFonts w:ascii="Symbol" w:eastAsia="Wingdings 2" w:hAnsi="Symbol" w:cs="Times New Roman" w:hint="default"/&gt;&lt;w:color w:val="808080"/&gt;&lt;w:sz w:val="12"/&gt;&lt;w:szCs w:val="18"/&gt;&lt;/w:rPr&gt;&lt;/w:lvl&gt;&lt;w:lvl w:ilvl="4"&gt;&lt;w:start w:val="1"/&gt;&lt;w:numFmt w:val="lowerLetter"/&gt;&lt;w:lvlText w:val="(%5)"/&gt;&lt;w:lvlJc w:val="left"/&gt;&lt;w:pPr&gt;&lt;w:tabs&gt;&lt;w:tab w:val="num" w:pos="2254"/&gt;&lt;/w:tabs&gt;&lt;w:ind w:left="1589" w:hanging="227"/&gt;&lt;/w:pPr&gt;&lt;w:rPr&gt;&lt;w:rFonts w:hint="default"/&gt;&lt;/w:rPr&gt;&lt;/w:lvl&gt;&lt;w:lvl w:ilvl="5"&gt;&lt;w:start w:val="1"/&gt;&lt;w:numFmt w:val="lowerRoman"/&gt;&lt;w:lvlText w:val="(%6)"/&gt;&lt;w:lvlJc w:val="left"/&gt;&lt;w:pPr&gt;&lt;w:tabs&gt;&lt;w:tab w:val="num" w:pos="2614"/&gt;&lt;/w:tabs&gt;&lt;w:ind w:left="1816" w:hanging="227"/&gt;&lt;/w:pPr&gt;&lt;w:rPr&gt;&lt;w:rFonts w:hint="default"/&gt;&lt;/w:rPr&gt;&lt;/w:lvl&gt;&lt;w:lvl w:ilvl="6"&gt;&lt;w:start w:val="1"/&gt;&lt;w:numFmt w:val="decimal"/&gt;&lt;w:lvlText w:val="%7."/&gt;&lt;w:lvlJc w:val="left"/&gt;&lt;w:pPr&gt;&lt;w:tabs&gt;&lt;w:tab w:val="num" w:pos="2974"/&gt;&lt;/w:tabs&gt;&lt;w:ind w:left="2043" w:hanging="227"/&gt;&lt;/w:pPr&gt;&lt;w:rPr&gt;&lt;w:rFonts w:hint="default"/&gt;&lt;/w:rPr&gt;&lt;/w:lvl&gt;&lt;w:lvl w:ilvl="7"&gt;&lt;w:start w:val="1"/&gt;&lt;w:numFmt w:val="lowerLetter"/&gt;&lt;w:lvlText w:val="%8."/&gt;&lt;w:lvlJc w:val="left"/&gt;&lt;w:pPr&gt;&lt;w:tabs&gt;&lt;w:tab w:val="num" w:pos="3334"/&gt;&lt;/w:tabs&gt;&lt;w:ind w:left="2270" w:hanging="227"/&gt;&lt;/w:pPr&gt;&lt;w:rPr&gt;&lt;w:rFonts w:hint="default"/&gt;&lt;/w:rPr&gt;&lt;/w:lvl&gt;&lt;w:lvl w:ilvl="8"&gt;&lt;w:start w:val="1"/&gt;&lt;w:numFmt w:val="lowerRoman"/&gt;&lt;w:lvlText w:val="%9."/&gt;&lt;w:lvlJc w:val="left"/&gt;&lt;w:pPr&gt;&lt;w:tabs&gt;&lt;w:tab w:val="num" w:pos="3694"/&gt;&lt;/w:tabs&gt;&lt;w:ind w:left="2497" w:hanging="227"/&gt;&lt;/w:pPr&gt;&lt;w:rPr&gt;&lt;w:rFonts w:hint="default"/&gt;&lt;/w:rPr&gt;&lt;/w:lvl&gt;&lt;/w:abstractNum&gt;&lt;w:abstractNum w:abstractNumId="33"&gt;&lt;w:nsid w:val="4FAA60A4"/&gt;&lt;w:multiLevelType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w:abstractNumId="34"&gt;&lt;w:nsid w:val="58573FAF"/&gt;&lt;w:multiLevelType w:val="hybridMultilevel"/&gt;&lt;w:tmpl w:val="C64AB056"/&gt;&lt;w:lvl w:ilvl="0" w:tplc="0409000F"&gt;&lt;w:start w:val="1"/&gt;&lt;w:numFmt w:val="decimal"/&gt;&lt;w:lvlText w:val="%1."/&gt;&lt;w:lvlJc w:val="left"/&gt;&lt;w:pPr&gt;&lt;w:ind w:left="720" w:hanging="360"/&gt;&lt;/w:pPr&gt;&lt;/w:lvl&gt;&lt;w:lvl w:ilvl="1" w:tplc="04090019" w:tentative="1"&gt;&lt;w:start w:val="1"/&gt;&lt;w:numFmt w:val="lowerLetter"/&gt;&lt;w:lvlText w:val="%2."/&gt;&lt;w:lvlJc w:val="left"/&gt;&lt;w:pPr&gt;&lt;w:ind w:left="1440" w:hanging="360"/&gt;&lt;/w:pPr&gt;&lt;/w:lvl&gt;&lt;w:lvl w:ilvl="2" w:tplc="0409001B" w:tentative="1"&gt;&lt;w:start w:val="1"/&gt;&lt;w:numFmt w:val="lowerRoman"/&gt;&lt;w:lvlText w:val="%3."/&gt;&lt;w:lvlJc w:val="right"/&gt;&lt;w:pPr&gt;&lt;w:ind w:left="2160" w:hanging="180"/&gt;&lt;/w:pPr&gt;&lt;/w:lvl&gt;&lt;w:lvl w:ilvl="3" w:tplc="0409000F" w:tentative="1"&gt;&lt;w:start w:val="1"/&gt;&lt;w:numFmt w:val="decimal"/&gt;&lt;w:lvlText w:val="%4."/&gt;&lt;w:lvlJc w:val="left"/&gt;&lt;w:pPr&gt;&lt;w:ind w:left="2880" w:hanging="360"/&gt;&lt;/w:pPr&gt;&lt;/w:lvl&gt;&lt;w:lvl w:ilvl="4" w:tplc="04090019" w:tentative="1"&gt;&lt;w:start w:val="1"/&gt;&lt;w:numFmt w:val="lowerLetter"/&gt;&lt;w:lvlText w:val="%5."/&gt;&lt;w:lvlJc w:val="left"/&gt;&lt;w:pPr&gt;&lt;w:ind w:left="3600" w:hanging="360"/&gt;&lt;/w:pPr&gt;&lt;/w:lvl&gt;&lt;w:lvl w:ilvl="5" w:tplc="0409001B" w:tentative="1"&gt;&lt;w:start w:val="1"/&gt;&lt;w:numFmt w:val="lowerRoman"/&gt;&lt;w:lvlText w:val="%6."/&gt;&lt;w:lvlJc w:val="right"/&gt;&lt;w:pPr&gt;&lt;w:ind w:left="4320" w:hanging="180"/&gt;&lt;/w:pPr&gt;&lt;/w:lvl&gt;&lt;w:lvl w:ilvl="6" w:tplc="0409000F" w:tentative="1"&gt;&lt;w:start w:val="1"/&gt;&lt;w:numFmt w:val="decimal"/&gt;&lt;w:lvlText w:val="%7."/&gt;&lt;w:lvlJc w:val="left"/&gt;&lt;w:pPr&gt;&lt;w:ind w:left="5040" w:hanging="360"/&gt;&lt;/w:pPr&gt;&lt;/w:lvl&gt;&lt;w:lvl w:ilvl="7" w:tplc="04090019" w:tentative="1"&gt;&lt;w:start w:val="1"/&gt;&lt;w:numFmt w:val="lowerLetter"/&gt;&lt;w:lvlText w:val="%8."/&gt;&lt;w:lvlJc w:val="left"/&gt;&lt;w:pPr&gt;&lt;w:ind w:left="5760" w:hanging="360"/&gt;&lt;/w:pPr&gt;&lt;/w:lvl&gt;&lt;w:lvl w:ilvl="8" w:tplc="0409001B" w:tentative="1"&gt;&lt;w:start w:val="1"/&gt;&lt;w:numFmt w:val="lowerRoman"/&gt;&lt;w:lvlText w:val="%9."/&gt;&lt;w:lvlJc w:val="right"/&gt;&lt;w:pPr&gt;&lt;w:ind w:left="6480" w:hanging="180"/&gt;&lt;/w:pPr&gt;&lt;/w:lvl&gt;&lt;/w:abstractNum&gt;&lt;w:abstractNum w:abstractNumId="35"&gt;&lt;w:nsid w:val="592A6947"/&gt;&lt;w:multiLevelType w:val="multilevel"/&gt;&lt;w:tmpl w:val="F170E5D6"/&gt;&lt;w:lvl w:ilvl="0"&gt;&lt;w:start w:val="1"/&gt;&lt;w:numFmt w:val="decimal"/&gt;&lt;w:lvlRestart w:val="0"/&gt;&lt;w:suff w:val="space"/&gt;&lt;w:lvlText w:val="%1   "/&gt;&lt;w:lvlJc w:val="left"/&gt;&lt;w:pPr&gt;&lt;w:ind w:left="360" w:hanging="360"/&gt;&lt;/w:pPr&gt;&lt;w:rPr&gt;&lt;w:rFonts w:hint="default"/&gt;&lt;/w:rPr&gt;&lt;/w:lvl&gt;&lt;w:lvl w:ilvl="1"&gt;&lt;w:start w:val="1"/&gt;&lt;w:numFmt w:val="decimal"/&gt;&lt;w:suff w:val="space"/&gt;&lt;w:lvlText w:val="%1.%2   "/&gt;&lt;w:lvlJc w:val="left"/&gt;&lt;w:pPr&gt;&lt;w:ind w:left="792" w:hanging="792"/&gt;&lt;/w:pPr&gt;&lt;w:rPr&gt;&lt;w:rFonts w:hint="default"/&gt;&lt;/w:rPr&gt;&lt;/w:lvl&gt;&lt;w:lvl w:ilvl="2"&gt;&lt;w:start w:val="1"/&gt;&lt;w:numFmt w:val="decimal"/&gt;&lt;w:suff w:val="space"/&gt;&lt;w:lvlText w:val="%1.%2.%3   "/&gt;&lt;w:lvlJc w:val="left"/&gt;&lt;w:pPr&gt;&lt;w:ind w:left="1854" w:hanging="1224"/&gt;&lt;/w:pPr&gt;&lt;w:rPr&gt;&lt;w:rFonts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w:val="decimal"/&gt;&lt;w:suff w:val="space"/&gt;&lt;w:lvlText w:val="%1.%2.%3.%4   "/&gt;&lt;w:lvlJc w:val="left"/&gt;&lt;w:pPr&gt;&lt;w:ind w:left="1728" w:hanging="1728"/&gt;&lt;/w:pPr&gt;&lt;w:rPr&gt;&lt;w:rFonts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w:val="decimal"/&gt;&lt;w:lvlText w:val="%1.%2.%3.%4.%5."/&gt;&lt;w:lvlJc w:val="left"/&gt;&lt;w:pPr&gt;&lt;w:tabs&gt;&lt;w:tab w:val="num" w:pos="3960"/&gt;&lt;/w:tabs&gt;&lt;w:ind w:left="2232" w:hanging="792"/&gt;&lt;/w:pPr&gt;&lt;w:rPr&gt;&lt;w:rFonts w:hint="default"/&gt;&lt;/w:rPr&gt;&lt;/w:lvl&gt;&lt;w:lvl w:ilvl="5"&gt;&lt;w:start w:val="1"/&gt;&lt;w:numFmt w:val="decimal"/&gt;&lt;w:lvlText w:val="%1.%2.%3.%4.%5.%6."/&gt;&lt;w:lvlJc w:val="left"/&gt;&lt;w:pPr&gt;&lt;w:tabs&gt;&lt;w:tab w:val="num" w:pos="4680"/&gt;&lt;/w:tabs&gt;&lt;w:ind w:left="2736" w:hanging="936"/&gt;&lt;/w:pPr&gt;&lt;w:rPr&gt;&lt;w:rFonts w:hint="default"/&gt;&lt;/w:rPr&gt;&lt;/w:lvl&gt;&lt;w:lvl w:ilvl="6"&gt;&lt;w:start w:val="1"/&gt;&lt;w:numFmt w:val="decimal"/&gt;&lt;w:lvlText w:val="%1.%2.%3.%4.%5.%6.%7."/&gt;&lt;w:lvlJc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w:abstractNumId="36"&gt;&lt;w:nsid w:val="5C043ECC"/&gt;&lt;w:multiLevelType w:val="multilevel"/&gt;&lt;w:tmpl w:val="B1C0B846"/&gt;&lt;w:numStyleLink w:val="Style1"/&gt;&lt;/w:abstractNum&gt;&lt;w:abstractNum w:abstractNumId="37"&gt;&lt;w:nsid w:val="658D281D"/&gt;&lt;w:multiLevelType w:val="multilevel"/&gt;&lt;w:tmpl w:val="B7A0F0C0"/&gt;&lt;w:numStyleLink w:val="NumberedList"/&gt;&lt;/w:abstractNum&gt;&lt;w:abstractNum w:abstractNumId="38"&gt;&lt;w:nsid w:val="69360B43"/&gt;&lt;w:multiLevelType w:val="multilevel"/&gt;&lt;w:tmpl w:val="5F6664A8"/&gt;&lt;w:lvl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w:val="left"/&gt;&lt;w:pPr&gt;&lt;w:tabs&gt;&lt;w:tab w:val="num" w:pos="2520"/&gt;&lt;/w:tabs&gt;&lt;w:ind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w:val="left"/&gt;&lt;w:pPr&gt;&lt;w:tabs&gt;&lt;w:tab w:val="num" w:pos="3960"/&gt;&lt;/w:tabs&gt;&lt;w:ind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w:hint="default"/&gt;&lt;/w:rPr&gt;&lt;/w:lvl&gt;&lt;/w:abstractNum&gt;&lt;w:abstractNum w:abstractNumId="39"&gt;&lt;w:nsid w:val="69F53201"/&gt;&lt;w:multiLevelType w:val="multilevel"/&gt;&lt;w:tmpl w:val="B7A0F0C0"/&gt;&lt;w:styleLink w:val="NumberedList"/&gt;&lt;w:lvl w:ilvl="0"&gt;&lt;w:start w:val="1"/&gt;&lt;w:numFmt w:val="decimal"/&gt;&lt;w:lvlText w:val="%1."/&gt;&lt;w:lvlJc w:val="left"/&gt;&lt;w:pPr&gt;&lt;w:tabs&gt;&lt;w:tab w:val="num" w:pos="720"/&gt;&lt;/w:tabs&gt;&lt;w:ind w:left="720" w:hanging="360"/&gt;&lt;/w:pPr&gt;&lt;w:rPr&gt;&lt;w:rFonts w:ascii="Segoe UI" w:hAnsi="Segoe UI" w:cs="Segoe"/&gt;&lt;w:color w:val="008AC8"/&gt;&lt;w:sz w:val="22"/&gt;&lt;w:szCs w:val="20"/&gt;&lt;/w:rPr&gt;&lt;/w:lvl&gt;&lt;w:lvl w:ilvl="1"&gt;&lt;w:start w:val="1"/&gt;&lt;w:numFmt w:val="lowerLetter"/&gt;&lt;w:lvlText w:val="%2."/&gt;&lt;w:lvlJc w:val="left"/&gt;&lt;w:pPr&gt;&lt;w:tabs&gt;&lt;w:tab w:val="num" w:pos="1440"/&gt;&lt;/w:tabs&gt;&lt;w:ind w:left="1440" w:hanging="360"/&gt;&lt;/w:pPr&gt;&lt;w:rPr&gt;&lt;w:rFonts w:ascii="Segoe UI" w:hAnsi="Segoe UI"/&gt;&lt;w:color w:val="008AC8"/&gt;&lt;w:sz w:val="20"/&gt;&lt;w:szCs w:val="20"/&gt;&lt;/w:rPr&gt;&lt;/w:lvl&gt;&lt;w:lvl w:ilvl="2"&gt;&lt;w:start w:val="1"/&gt;&lt;w:numFmt w:val="lowerRoman"/&gt;&lt;w:lvlText w:val="%3."/&gt;&lt;w:lvlJc w:val="left"/&gt;&lt;w:pPr&gt;&lt;w:tabs&gt;&lt;w:tab w:val="num" w:pos="2160"/&gt;&lt;/w:tabs&gt;&lt;w:ind w:left="2160" w:hanging="360"/&gt;&lt;/w:pPr&gt;&lt;w:rPr&gt;&lt;w:rFonts w:ascii="Segoe UI" w:hAnsi="Segoe UI"/&gt;&lt;w:color w:val="008AC8"/&gt;&lt;w:sz w:val="20"/&gt;&lt;w:szCs w:val="20"/&gt;&lt;/w:rPr&gt;&lt;/w:lvl&gt;&lt;w:lvl w:ilvl="3"&gt;&lt;w:start w:val="1"/&gt;&lt;w:numFmt w:val="decimal"/&gt;&lt;w:lvlText w:val="(%4)"/&gt;&lt;w:lvlJc w:val="left"/&gt;&lt;w:pPr&gt;&lt;w:tabs&gt;&lt;w:tab w:val="num" w:pos="2880"/&gt;&lt;/w:tabs&gt;&lt;w:ind w:left="2880" w:hanging="360"/&gt;&lt;/w:pPr&gt;&lt;w:rPr&gt;&lt;w:rFonts w:hint="default"/&gt;&lt;/w:rPr&gt;&lt;/w:lvl&gt;&lt;w:lvl w:ilvl="4"&gt;&lt;w:start w:val="1"/&gt;&lt;w:numFmt w:val="lowerLetter"/&gt;&lt;w:lvlText w:val="(%5)"/&gt;&lt;w:lvlJc w:val="left"/&gt;&lt;w:pPr&gt;&lt;w:tabs&gt;&lt;w:tab w:val="num" w:pos="3600"/&gt;&lt;/w:tabs&gt;&lt;w:ind w:left="3600" w:hanging="360"/&gt;&lt;/w:pPr&gt;&lt;w:rPr&gt;&lt;w:rFonts w:hint="default"/&gt;&lt;/w:rPr&gt;&lt;/w:lvl&gt;&lt;w:lvl w:ilvl="5"&gt;&lt;w:start w:val="1"/&gt;&lt;w:numFmt w:val="lowerRoman"/&gt;&lt;w:lvlText w:val="(%6)"/&gt;&lt;w:lvlJc w:val="left"/&gt;&lt;w:pPr&gt;&lt;w:tabs&gt;&lt;w:tab w:val="num" w:pos="4320"/&gt;&lt;/w:tabs&gt;&lt;w:ind w:left="4320" w:hanging="360"/&gt;&lt;/w:pPr&gt;&lt;w:rPr&gt;&lt;w:rFonts w:hint="default"/&gt;&lt;/w:rPr&gt;&lt;/w:lvl&gt;&lt;w:lvl w:ilvl="6"&gt;&lt;w:start w:val="1"/&gt;&lt;w:numFmt w:val="decimal"/&gt;&lt;w:lvlText w:val="%7."/&gt;&lt;w:lvlJc w:val="left"/&gt;&lt;w:pPr&gt;&lt;w:tabs&gt;&lt;w:tab w:val="num" w:pos="5040"/&gt;&lt;/w:tabs&gt;&lt;w:ind w:left="5040" w:hanging="360"/&gt;&lt;/w:pPr&gt;&lt;w:rPr&gt;&lt;w:rFonts w:hint="default"/&gt;&lt;/w:rPr&gt;&lt;/w:lvl&gt;&lt;w:lvl w:ilvl="7"&gt;&lt;w:start w:val="1"/&gt;&lt;w:numFmt w:val="lowerLetter"/&gt;&lt;w:lvlText w:val="%8."/&gt;&lt;w:lvlJc w:val="left"/&gt;&lt;w:pPr&gt;&lt;w:tabs&gt;&lt;w:tab w:val="num" w:pos="5760"/&gt;&lt;/w:tabs&gt;&lt;w:ind w:left="5760" w:hanging="360"/&gt;&lt;/w:pPr&gt;&lt;w:rPr&gt;&lt;w:rFonts w:hint="default"/&gt;&lt;/w:rPr&gt;&lt;/w:lvl&gt;&lt;w:lvl w:ilvl="8"&gt;&lt;w:start w:val="1"/&gt;&lt;w:numFmt w:val="lowerRoman"/&gt;&lt;w:lvlText w:val="%9."/&gt;&lt;w:lvlJc w:val="left"/&gt;&lt;w:pPr&gt;&lt;w:tabs&gt;&lt;w:tab w:val="num" w:pos="6480"/&gt;&lt;/w:tabs&gt;&lt;w:ind w:left="6480" w:hanging="360"/&gt;&lt;/w:pPr&gt;&lt;w:rPr&gt;&lt;w:rFonts w:hint="default"/&gt;&lt;/w:rPr&gt;&lt;/w:lvl&gt;&lt;/w:abstractNum&gt;&lt;w:abstractNum w:abstractNumId="40"&gt;&lt;w:nsid w:val="6DB22422"/&gt;&lt;w:multiLevelType w:val="multilevel"/&gt;&lt;w:tmpl w:val="9228A626"/&gt;&lt;w:styleLink w:val="Checklist"/&gt;&lt;w:lvl w:ilvl="0"&gt;&lt;w:start w:val="1"/&gt;&lt;w:numFmt w:val="bullet"/&gt;&lt;w:pStyle w:val="CheckList0"/&gt;&lt;w:lvlText w:val=""/&gt;&lt;w:lvlJc w:val="left"/&gt;&lt;w:pPr&gt;&lt;w:tabs&gt;&lt;w:tab w:val="num" w:pos="720"/&gt;&lt;/w:tabs&gt;&lt;w:ind w:left="720" w:hanging="360"/&gt;&lt;/w:pPr&gt;&lt;w:rPr&gt;&lt;w:rFonts w:ascii="Wingdings" w:hAnsi="Wingdings" w:hint="default"/&gt;&lt;w:color w:val="5B9BD5" w:themeColor="accent1"/&gt;&lt;w:position w:val="-6"/&gt;&lt;w:sz w:val="24"/&gt;&lt;w:szCs w:val="28"/&gt;&lt;/w:rPr&gt;&lt;/w:lvl&gt;&lt;w:lvl w:ilvl="1"&gt;&lt;w:start w:val="1"/&gt;&lt;w:numFmt w:val="bullet"/&gt;&lt;w:lvlText w:val=""/&gt;&lt;w:lvlJc w:val="left"/&gt;&lt;w:pPr&gt;&lt;w:tabs&gt;&lt;w:tab w:val="num" w:pos="720"/&gt;&lt;/w:tabs&gt;&lt;w:ind w:left="720" w:hanging="360"/&gt;&lt;/w:pPr&gt;&lt;w:rPr&gt;&lt;w:rFonts w:ascii="Wingdings" w:hAnsi="Wingdings" w:cs="Times New Roman" w:hint="default"/&gt;&lt;w:color w:val="5B9BD5" w:themeColor="accent1"/&gt;&lt;w:position w:val="-6"/&gt;&lt;w:sz w:val="36"/&gt;&lt;w:szCs w:val="28"/&gt;&lt;/w:rPr&gt;&lt;/w:lvl&gt;&lt;w:lvl w:ilvl="2"&gt;&lt;w:start w:val="1"/&gt;&lt;w:numFmt w:val="bullet"/&gt;&lt;w:lvlText w:val=""/&gt;&lt;w:lvlJc w:val="left"/&gt;&lt;w:pPr&gt;&lt;w:tabs&gt;&lt;w:tab w:val="num" w:pos="1080"/&gt;&lt;/w:tabs&gt;&lt;w:ind w:left="1080" w:hanging="360"/&gt;&lt;/w:pPr&gt;&lt;w:rPr&gt;&lt;w:rFonts w:ascii="Wingdings" w:hAnsi="Wingdings" w:cs="Times New Roman" w:hint="default"/&gt;&lt;w:color w:val="5B9BD5" w:themeColor="accent1"/&gt;&lt;w:position w:val="-6"/&gt;&lt;w:sz w:val="36"/&gt;&lt;w:szCs w:val="28"/&gt;&lt;/w:rPr&gt;&lt;/w:lvl&gt;&lt;w:lvl w:ilvl="3"&gt;&lt;w:start w:val="1"/&gt;&lt;w:numFmt w:val="decimal"/&gt;&lt;w:lvlText w:val="(%4)"/&gt;&lt;w:lvlJc w:val="left"/&gt;&lt;w:pPr&gt;&lt;w:tabs&gt;&lt;w:tab w:val="num" w:pos="1440"/&gt;&lt;/w:tabs&gt;&lt;w:ind w:left="1440" w:hanging="360"/&gt;&lt;/w:pPr&gt;&lt;w:rPr&gt;&lt;w:rFonts w:hint="default"/&gt;&lt;/w:rPr&gt;&lt;/w:lvl&gt;&lt;w:lvl w:ilvl="4"&gt;&lt;w:start w:val="1"/&gt;&lt;w:numFmt w:val="lowerLetter"/&gt;&lt;w:lvlText w:val="(%5)"/&gt;&lt;w:lvlJc w:val="left"/&gt;&lt;w:pPr&gt;&lt;w:tabs&gt;&lt;w:tab w:val="num" w:pos="1800"/&gt;&lt;/w:tabs&gt;&lt;w:ind w:left="1800" w:hanging="360"/&gt;&lt;/w:pPr&gt;&lt;w:rPr&gt;&lt;w:rFonts w:hint="default"/&gt;&lt;/w:rPr&gt;&lt;/w:lvl&gt;&lt;w:lvl w:ilvl="5"&gt;&lt;w:start w:val="1"/&gt;&lt;w:numFmt w:val="lowerRoman"/&gt;&lt;w:lvlText w:val="(%6)"/&gt;&lt;w:lvlJc w:val="left"/&gt;&lt;w:pPr&gt;&lt;w:tabs&gt;&lt;w:tab w:val="num" w:pos="2160"/&gt;&lt;/w:tabs&gt;&lt;w:ind w:left="2160" w:hanging="360"/&gt;&lt;/w:pPr&gt;&lt;w:rPr&gt;&lt;w:rFonts w:hint="default"/&gt;&lt;/w:rPr&gt;&lt;/w:lvl&gt;&lt;w:lvl w:ilvl="6"&gt;&lt;w:start w:val="1"/&gt;&lt;w:numFmt w:val="decimal"/&gt;&lt;w:lvlText w:val="%7."/&gt;&lt;w:lvlJc w:val="left"/&gt;&lt;w:pPr&gt;&lt;w:tabs&gt;&lt;w:tab w:val="num" w:pos="2520"/&gt;&lt;/w:tabs&gt;&lt;w:ind w:left="2520" w:hanging="360"/&gt;&lt;/w:pPr&gt;&lt;w:rPr&gt;&lt;w:rFonts w:hint="default"/&gt;&lt;/w:rPr&gt;&lt;/w:lvl&gt;&lt;w:lvl w:ilvl="7"&gt;&lt;w:start w:val="1"/&gt;&lt;w:numFmt w:val="lowerLetter"/&gt;&lt;w:lvlText w:val="%8."/&gt;&lt;w:lvlJc w:val="left"/&gt;&lt;w:pPr&gt;&lt;w:tabs&gt;&lt;w:tab w:val="num" w:pos="2880"/&gt;&lt;/w:tabs&gt;&lt;w:ind w:left="2880" w:hanging="360"/&gt;&lt;/w:pPr&gt;&lt;w:rPr&gt;&lt;w:rFonts w:hint="default"/&gt;&lt;/w:rPr&gt;&lt;/w:lvl&gt;&lt;w:lvl w:ilvl="8"&gt;&lt;w:start w:val="1"/&gt;&lt;w:numFmt w:val="lowerRoman"/&gt;&lt;w:lvlText w:val="%9."/&gt;&lt;w:lvlJc w:val="left"/&gt;&lt;w:pPr&gt;&lt;w:tabs&gt;&lt;w:tab w:val="num" w:pos="3240"/&gt;&lt;/w:tabs&gt;&lt;w:ind w:left="3240" w:hanging="360"/&gt;&lt;/w:pPr&gt;&lt;w:rPr&gt;&lt;w:rFonts w:hint="default"/&gt;&lt;/w:rPr&gt;&lt;/w:lvl&gt;&lt;/w:abstractNum&gt;&lt;w:abstractNum w:abstractNumId="41"&gt;&lt;w:nsid w:val="733508E7"/&gt;&lt;w:multiLevelType w:val="hybridMultilevel"/&gt;&lt;w:tmpl w:val="A956D672"/&gt;&lt;w:lvl w:ilvl="0" w:tplc="AC0E2830"&gt;&lt;w:start w:val="1"/&gt;&lt;w:numFmt w:val="bullet"/&gt;&lt;w:lvlText w:val=""/&gt;&lt;w:lvlJc w:val="left"/&gt;&lt;w:pPr&gt;&lt;w:ind w:left="720" w:hanging="360"/&gt;&lt;/w:pPr&gt;&lt;w:rPr&gt;&lt;w:rFonts w:ascii="Symbol" w:hAnsi="Symbol" w:hint="default"/&gt;&lt;w:color w:val="008AC8"/&gt;&lt;/w:rPr&gt;&lt;/w:lvl&gt;&lt;w:lvl w:ilvl="1" w:tplc="04090003"&gt;&lt;w:start w:val="1"/&gt;&lt;w:numFmt w:val="bullet"/&gt;&lt;w:lvlText w:val="o"/&gt;&lt;w:lvlJc w:val="left"/&gt;&lt;w:pPr&gt;&lt;w:ind w:left="1440" w:hanging="360"/&gt;&lt;/w:pPr&gt;&lt;w:rPr&gt;&lt;w:rFonts w:ascii="Courier New" w:hAnsi="Courier New" w:cs="Courier New" w:hint="default"/&gt;&lt;/w:rPr&gt;&lt;/w:lvl&gt;&lt;w:lvl w:ilvl="2" w:tplc="04090005" w:tentative="1"&gt;&lt;w:start w:val="1"/&gt;&lt;w:numFmt w:val="bullet"/&gt;&lt;w:lvlText w:val=""/&gt;&lt;w:lvlJc w:val="left"/&gt;&lt;w:pPr&gt;&lt;w:ind w:left="2160" w:hanging="360"/&gt;&lt;/w:pPr&gt;&lt;w:rPr&gt;&lt;w:rFonts w:ascii="Wingdings" w:hAnsi="Wingdings" w:hint="default"/&gt;&lt;/w:rPr&gt;&lt;/w:lvl&gt;&lt;w:lvl w:ilvl="3" w:tplc="04090001" w:tentative="1"&gt;&lt;w:start w:val="1"/&gt;&lt;w:numFmt w:val="bullet"/&gt;&lt;w:lvlText w:val=""/&gt;&lt;w:lvlJc w:val="left"/&gt;&lt;w:pPr&gt;&lt;w:ind w:left="2880" w:hanging="360"/&gt;&lt;/w:pPr&gt;&lt;w:rPr&gt;&lt;w:rFonts w:ascii="Symbol" w:hAnsi="Symbol" w:hint="default"/&gt;&lt;/w:rPr&gt;&lt;/w:lvl&gt;&lt;w:lvl w:ilvl="4" w:tplc="04090003" w:tentative="1"&gt;&lt;w:start w:val="1"/&gt;&lt;w:numFmt w:val="bullet"/&gt;&lt;w:lvlText w:val="o"/&gt;&lt;w:lvlJc w:val="left"/&gt;&lt;w:pPr&gt;&lt;w:ind w:left="3600" w:hanging="360"/&gt;&lt;/w:pPr&gt;&lt;w:rPr&gt;&lt;w:rFonts w:ascii="Courier New" w:hAnsi="Courier New" w:cs="Courier New" w:hint="default"/&gt;&lt;/w:rPr&gt;&lt;/w:lvl&gt;&lt;w:lvl w:ilvl="5" w:tplc="04090005" w:tentative="1"&gt;&lt;w:start w:val="1"/&gt;&lt;w:numFmt w:val="bullet"/&gt;&lt;w:lvlText w:val=""/&gt;&lt;w:lvlJc w:val="left"/&gt;&lt;w:pPr&gt;&lt;w:ind w:left="4320" w:hanging="360"/&gt;&lt;/w:pPr&gt;&lt;w:rPr&gt;&lt;w:rFonts w:ascii="Wingdings" w:hAnsi="Wingdings" w:hint="default"/&gt;&lt;/w:rPr&gt;&lt;/w:lvl&gt;&lt;w:lvl w:ilvl="6" w:tplc="04090001" w:tentative="1"&gt;&lt;w:start w:val="1"/&gt;&lt;w:numFmt w:val="bullet"/&gt;&lt;w:lvlText w:val=""/&gt;&lt;w:lvlJc w:val="left"/&gt;&lt;w:pPr&gt;&lt;w:ind w:left="5040" w:hanging="360"/&gt;&lt;/w:pPr&gt;&lt;w:rPr&gt;&lt;w:rFonts w:ascii="Symbol" w:hAnsi="Symbol" w:hint="default"/&gt;&lt;/w:rPr&gt;&lt;/w:lvl&gt;&lt;w:lvl w:ilvl="7" w:tplc="04090003" w:tentative="1"&gt;&lt;w:start w:val="1"/&gt;&lt;w:numFmt w:val="bullet"/&gt;&lt;w:lvlText w:val="o"/&gt;&lt;w:lvlJc w:val="left"/&gt;&lt;w:pPr&gt;&lt;w:ind w:left="5760" w:hanging="360"/&gt;&lt;/w:pPr&gt;&lt;w:rPr&gt;&lt;w:rFonts w:ascii="Courier New" w:hAnsi="Courier New" w:cs="Courier New" w:hint="default"/&gt;&lt;/w:rPr&gt;&lt;/w:lvl&gt;&lt;w:lvl w:ilvl="8" w:tplc="04090005" w:tentative="1"&gt;&lt;w:start w:val="1"/&gt;&lt;w:numFmt w:val="bullet"/&gt;&lt;w:lvlText w:val=""/&gt;&lt;w:lvlJc w:val="left"/&gt;&lt;w:pPr&gt;&lt;w:ind w:left="6480" w:hanging="360"/&gt;&lt;/w:pPr&gt;&lt;w:rPr&gt;&lt;w:rFonts w:ascii="Wingdings" w:hAnsi="Wingdings" w:hint="default"/&gt;&lt;/w:rPr&gt;&lt;/w:lvl&gt;&lt;/w:abstractNum&gt;&lt;w:abstractNum w:abstractNumId="42"&gt;&lt;w:nsid w:val="74826F11"/&gt;&lt;w:multiLevelType w:val="multilevel"/&gt;&lt;w:tmpl w:val="5BDA3428"/&gt;&lt;w:lvl w:ilvl="0"&gt;&lt;w:start w:val="1"/&gt;&lt;w:numFmt w:val="decimal"/&gt;&lt;w:lvlRestart w:val="0"/&gt;&lt;w:lvlText w:val="%1   "/&gt;&lt;w:lvlJc w:val="left"/&gt;&lt;w:pPr&gt;&lt;w:ind w:left="936" w:hanging="936"/&gt;&lt;/w:pPr&gt;&lt;w:rPr&gt;&lt;w:rFonts w:hint="default"/&gt;&lt;/w:rPr&gt;&lt;/w:lvl&gt;&lt;w:lvl w:ilvl="1"&gt;&lt;w:start w:val="1"/&gt;&lt;w:numFmt w:val="decimal"/&gt;&lt;w:lvlText w:val="%1.%2"/&gt;&lt;w:lvlJc w:val="left"/&gt;&lt;w:pPr&gt;&lt;w:ind w:left="936" w:hanging="936"/&gt;&lt;/w:pPr&gt;&lt;w:rPr&gt;&lt;w:rFonts w:hint="default"/&gt;&lt;/w:rPr&gt;&lt;/w:lvl&gt;&lt;w:lvl w:ilvl="2"&gt;&lt;w:start w:val="1"/&gt;&lt;w:numFmt w:val="decimal"/&gt;&lt;w:lvlText w:val="%1.%2.%3   "/&gt;&lt;w:lvlJc w:val="left"/&gt;&lt;w:pPr&gt;&lt;w:ind w:left="3456"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w:ilvl="3"&gt;&lt;w:start w:val="1"/&gt;&lt;w:numFmt w:val="decimal"/&gt;&lt;w:lvlText w:val="%1.%2.%3.%4   "/&gt;&lt;w:lvlJc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 w:ilvl="4"&gt;&lt;w:start w:val="1"/&gt;&lt;w:numFmt w:val="none"/&gt;&lt;w:lvlText w:val=""/&gt;&lt;w:lvlJc w:val="left"/&gt;&lt;w:pPr&gt;&lt;w:ind w:left="1224" w:hanging="1224"/&gt;&lt;/w:pPr&gt;&lt;w:rPr&gt;&lt;w:rFonts w:hint="default"/&gt;&lt;/w:rPr&gt;&lt;/w:lvl&gt;&lt;w:lvl w:ilvl="5"&gt;&lt;w:start w:val="1"/&gt;&lt;w:numFmt w:val="decimal"/&gt;&lt;w:lvlRestart w:val="2"/&gt;&lt;w:lvlText w:val="%1.%2.%6"/&gt;&lt;w:lvlJc w:val="left"/&gt;&lt;w:pPr&gt;&lt;w:tabs&gt;&lt;w:tab w:val="num" w:pos="4680"/&gt;&lt;/w:tabs&gt;&lt;w:ind w:left="2736" w:hanging="936"/&gt;&lt;/w:pPr&gt;&lt;w:rPr&gt;&lt;w:rFonts w:hint="default"/&gt;&lt;/w:rPr&gt;&lt;/w:lvl&gt;&lt;w:lvl w:ilvl="6"&gt;&lt;w:start w:val="1"/&gt;&lt;w:numFmt w:val="decimal"/&gt;&lt;w:lvlText w:val="%1.%2.%3.%7"/&gt;&lt;w:lvlJc w:val="left"/&gt;&lt;w:pPr&gt;&lt;w:tabs&gt;&lt;w:tab w:val="num" w:pos="5400"/&gt;&lt;/w:tabs&gt;&lt;w:ind w:left="3240" w:hanging="1080"/&gt;&lt;/w:pPr&gt;&lt;w:rPr&gt;&lt;w:rFonts w:hint="default"/&gt;&lt;/w:rPr&gt;&lt;/w:lvl&gt;&lt;w:lvl w:ilvl="7"&gt;&lt;w:start w:val="1"/&gt;&lt;w:numFmt w:val="decimal"/&gt;&lt;w:lvlText w:val="%1.%2.%3.%4.%5.%6.%7.%8."/&gt;&lt;w:lvlJc w:val="left"/&gt;&lt;w:pPr&gt;&lt;w:tabs&gt;&lt;w:tab w:val="num" w:pos="6120"/&gt;&lt;/w:tabs&gt;&lt;w:ind w:left="3744" w:hanging="1224"/&gt;&lt;/w:pPr&gt;&lt;w:rPr&gt;&lt;w:rFonts w:hint="default"/&gt;&lt;/w:rPr&gt;&lt;/w:lvl&gt;&lt;w:lvl w:ilvl="8"&gt;&lt;w:start w:val="1"/&gt;&lt;w:numFmt w:val="decimal"/&gt;&lt;w:lvlText w:val="%1.%2.%3.%4.%5.%6.%7.%8.%9."/&gt;&lt;w:lvlJc w:val="left"/&gt;&lt;w:pPr&gt;&lt;w:tabs&gt;&lt;w:tab w:val="num" w:pos="7200"/&gt;&lt;/w:tabs&gt;&lt;w:ind w:left="4320" w:hanging="1440"/&gt;&lt;/w:pPr&gt;&lt;w:rPr&gt;&lt;w:rFonts w:hint="default"/&gt;&lt;/w:rPr&gt;&lt;/w:lvl&gt;&lt;/w:abstractNum&gt;&lt;w:num w:numId="1"&gt;&lt;w:abstractNumId w:val="12"/&gt;&lt;/w:num&gt;&lt;w:num w:numId="2"&gt;&lt;w:abstractNumId w:val="22"/&gt;&lt;/w:num&gt;&lt;w:num w:numId="3"&gt;&lt;w:abstractNumId w:val="25"/&gt;&lt;/w:num&gt;&lt;w:num w:numId="4"&gt;&lt;w:abstractNumId w:val="32"/&gt;&lt;/w:num&gt;&lt;w:num w:numId="5"&gt;&lt;w:abstractNumId w:val="40"/&gt;&lt;/w:num&gt;&lt;w:num w:numId="6"&gt;&lt;w:abstractNumId w:val="13"/&gt;&lt;/w:num&gt;&lt;w:num w:numId="7"&gt;&lt;w:abstractNumId w:val="36"/&gt;&lt;/w:num&gt;&lt;w:num w:numId="8"&gt;&lt;w:abstractNumId w:val="14"/&gt;&lt;w:lvlOverride w:ilvl="0"/&gt;&lt;w:lvlOverride w:ilvl="1"/&gt;&lt;w:lvlOverride w:ilvl="2"/&gt;&lt;w:lvlOverride w:ilvl="3"/&gt;&lt;w:lvlOverride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w:numId="9"&gt;&lt;w:abstractNumId w:val="23"/&gt;&lt;w:lvlOverride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w:numId="10"&gt;&lt;w:abstractNumId w:val="30"/&gt;&lt;/w:num&gt;&lt;w:num w:numId="11"&gt;&lt;w:abstractNumId w:val="39"/&gt;&lt;/w:num&gt;&lt;w:num w:numId="12"&gt;&lt;w:abstractNumId w:val="26"/&gt;&lt;/w:num&gt;&lt;w:num w:numId="13"&gt;&lt;w:abstractNumId w:val="24"/&gt;&lt;/w:num&gt;&lt;w:num w:numId="14"&gt;&lt;w:abstractNumId w:val="37"/&gt;&lt;/w:num&gt;&lt;w:num w:numId="15"&gt;&lt;w:abstractNumId w:val="20"/&gt;&lt;/w:num&gt;&lt;w:num w:numId="16"&gt;&lt;w:abstractNumId w:val="19"/&gt;&lt;/w:num&gt;&lt;w:num w:numId="17"&gt;&lt;w:abstractNumId w:val="27"/&gt;&lt;/w:num&gt;&lt;w:num w:numId="18"&gt;&lt;w:abstractNumId w:val="33"/&gt;&lt;w:lvlOverride w:ilvl="4"&gt;&lt;w:lvl w:ilvl="4"&gt;&lt;w:start w:val="1"/&gt;&lt;w:numFmt w:val="decimal"/&gt;&lt;w:lvlText w:val="%1.%2.%3.%4.%5."/&gt;&lt;w:lvlJc w:val="left"/&gt;&lt;w:pPr&gt;&lt;w:tabs&gt;&lt;w:tab w:val="num" w:pos="3960"/&gt;&lt;/w:tabs&gt;&lt;w:ind w:left="2232" w:hanging="792"/&gt;&lt;/w:pPr&gt;&lt;w:rPr&gt;&lt;w:rFonts w:hint="default"/&gt;&lt;/w:rPr&gt;&lt;/w:lvl&gt;&lt;/w:lvlOverride&gt;&lt;/w:num&gt;&lt;w:num w:numId="19"&gt;&lt;w:abstractNumId w:val="11"/&gt;&lt;/w:num&gt;&lt;w:num w:numId="20"&gt;&lt;w:abstractNumId w:val="35"/&gt;&lt;/w:num&gt;&lt;w:num w:numId="21"&gt;&lt;w:abstractNumId w:val="17"/&gt;&lt;/w:num&gt;&lt;w:num w:numId="22"&gt;&lt;w:abstractNumId w:val="28"/&gt;&lt;/w:num&gt;&lt;w:num w:numId="23"&gt;&lt;w:abstractNumId w:val="38"/&gt;&lt;w:lvlOverride w:ilvl="5"&gt;&lt;w:lvl w:ilvl="5"&gt;&lt;w:start w:val="1"/&gt;&lt;w:numFmt w:val="decimal"/&gt;&lt;w:lvlRestart w:val="2"/&gt;&lt;w:lvlText w:val="%1.%2.%6"/&gt;&lt;w:lvlJc w:val="left"/&gt;&lt;w:pPr&gt;&lt;w:tabs&gt;&lt;w:tab w:val="num" w:pos="4680"/&gt;&lt;/w:tabs&gt;&lt;w:ind w:left="2736" w:hanging="936"/&gt;&lt;/w:pPr&gt;&lt;w:rPr&gt;&lt;w:b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w14:val="0"/&gt;&lt;/w:rPr&gt;&lt;/w:lvl&gt;&lt;/w:lvlOverride&gt;&lt;w:lvlOverride w:ilvl="6"&gt;&lt;w:lvl w:ilvl="6"&gt;&lt;w:start w:val="1"/&gt;&lt;w:numFmt w:val="decimal"/&gt;&lt;w:lvlText w:val="%1.%2.%3.%7"/&gt;&lt;w:lvlJc w:val="left"/&gt;&lt;w:pPr&gt;&lt;w:tabs&gt;&lt;w:tab w:val="num" w:pos="5400"/&gt;&lt;/w:tabs&gt;&lt;w:ind w:left="3240" w:hanging="1080"/&gt;&lt;/w:pPr&gt;&lt;w:rPr&gt;&lt;w:b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w14:val="0"/&gt;&lt;/w:rPr&gt;&lt;/w:lvl&gt;&lt;/w:lvlOverride&gt;&lt;/w:num&gt;&lt;w:num w:numId="24"&gt;&lt;w:abstractNumId w:val="9"/&gt;&lt;/w:num&gt;&lt;w:num w:numId="25"&gt;&lt;w:abstractNumId w:val="29"/&gt;&lt;w:lvlOverride w:ilvl="5"&gt;&lt;w:lvl w:ilvl="5"&gt;&lt;w:start w:val="1"/&gt;&lt;w:numFmt w:val="decimal"/&gt;&lt;w:lvlRestart w:val="2"/&gt;&lt;w:lvlText w:val="%1.%2.%6"/&gt;&lt;w:lvlJc w:val="left"/&gt;&lt;w:pPr&gt;&lt;w:tabs&gt;&lt;w:tab w:val="num" w:pos="4680"/&gt;&lt;/w:tabs&gt;&lt;w:ind w:left="2736" w:hanging="936"/&gt;&lt;/w:pPr&gt;&lt;w:rPr&gt;&lt;w:b w:val="0"/&gt;&lt;w:bCs w:val="0"/&gt;&lt;w:i w:val="0"/&gt;&lt;w:iCs w:val="0"/&gt;&lt;w:caps w:val="0"/&gt;&lt;w:smallCaps w:val="0"/&gt;&lt;w:strike w:val="0"/&gt;&lt;w:dstrike w:val="0"/&gt;&lt;w:outline w:val="0"/&gt;&lt;w:shadow w:val="0"/&gt;&lt;w:emboss w:val="0"/&gt;&lt;w:imprint w:val="0"/&gt;&lt;w:noProof w:val="0"/&gt;&lt;w:vanish w:val="0"/&gt;&lt;w:spacing w:val="0"/&gt;&lt;w:kern w:val="0"/&gt;&lt;w:position w:val="0"/&gt;&lt;w:u w:val="none"/&gt;&lt;w:effect w:val="none"/&gt;&lt;w:vertAlign w:val="baseline"/&gt;&lt;w:em w:val="none"/&gt;&lt;w:specVanish w:val="0"/&gt;&lt;w14:glow w14:rad="0"&gt;&lt;w14:srgbClr w14:val="000000"/&gt;&lt;/w14:glow&gt;&lt;w14:shadow w14:blurRad="0" w14:dist="0" w14:dir="0" w14:sx="0" w14:sy="0" w14:kx="0" w14:ky="0" w14:algn="none"&gt;&lt;w14:srgbClr w14:val="000000"/&gt;&lt;/w14:shadow&gt;&lt;w14:reflection w14:blurRad="0" w14:stA="0" w14:stPos="0" w14:endA="0" w14:endPos="0" w14:dist="0" w14:dir="0" w14:fadeDir="0" w14:sx="0" w14:sy="0" w14:kx="0" w14:ky="0" w14:algn="none"/&gt;&lt;w14:textOutline w14:w="0" w14:cap="rnd" w14:cmpd="sng" w14:algn="ctr"&gt;&lt;w14:noFill/&gt;&lt;w14:prstDash w14:val="solid"/&gt;&lt;w14:bevel/&gt;&lt;/w14:textOutline&gt;&lt;w14:scene3d&gt;&lt;w14:camera w14:prst="orthographicFront"/&gt;&lt;w14:lightRig w14:rig="threePt" w14:dir="t"&gt;&lt;w14:rot w14:lat="0" w14:lon="0" w14:rev="0"/&gt;&lt;/w14:lightRig&gt;&lt;/w14:scene3d&gt;&lt;w14:props3d w14:extrusionH="0" w14:contourW="0" w14:prstMaterial="none"/&gt;&lt;w14:ligatures w14:val="none"/&gt;&lt;w14:numForm w14:val="default"/&gt;&lt;w14:numSpacing w14:val="default"/&gt;&lt;w14:stylisticSets/&gt;&lt;w14:cntxtAlts w14:val="0"/&gt;&lt;/w:rPr&gt;&lt;/w:lvl&gt;&lt;/w:lvlOverride&gt;&lt;/w:num&gt;&lt;w:num w:numId="26"&gt;&lt;w:abstractNumId w:val="10"/&gt;&lt;/w:num&gt;&lt;w:num w:numId="27"&gt;&lt;w:abstractNumId w:val="42"/&gt;&lt;/w:num&gt;&lt;w:num w:numId="28"&gt;&lt;w:abstractNumId w:val="10"/&gt;&lt;w:lvlOverride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w:hanging="2736"/&gt;&lt;/w:pPr&gt;&lt;w:rPr&gt;&lt;w:rFonts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w:numId="29"&gt;&lt;w:abstractNumId w:val="10"/&gt;&lt;w:lvlOverride w:ilvl="0"&gt;&lt;w:lvl w:ilvl="0"&gt;&lt;w:start w:val="1"/&gt;&lt;w:numFmt w:val="decimal"/&gt;&lt;w:lvlRestart w:val="0"/&gt;&lt;w:pStyle w:val="Heading1Numbered"/&gt;&lt;w:lvlText w:val="%1"/&gt;&lt;w:lvlJc w:val="left"/&gt;&lt;w:pPr&gt;&lt;w:ind w:left="936" w:hanging="936"/&gt;&lt;/w:pPr&gt;&lt;w:rPr&gt;&lt;w:rFonts w:hint="default"/&gt;&lt;/w:rPr&gt;&lt;/w:lvl&gt;&lt;/w:lvlOverride&gt;&lt;w:lvlOverride w:ilvl="1"&gt;&lt;w:lvl w:ilvl="1"&gt;&lt;w:start w:val="1"/&gt;&lt;w:numFmt w:val="decimal"/&gt;&lt;w:pStyle w:val="Heading2Numbered"/&gt;&lt;w:lvlText w:val="%1.%2"/&gt;&lt;w:lvlJc w:val="left"/&gt;&lt;w:pPr&gt;&lt;w:ind w:left="936" w:hanging="936"/&gt;&lt;/w:pPr&gt;&lt;w:rPr&gt;&lt;w:rFonts w:hint="default"/&gt;&lt;/w:rPr&gt;&lt;/w:lvl&gt;&lt;/w:lvlOverride&gt;&lt;w:lvlOverride w:ilvl="2"&gt;&lt;w:lvl w:ilvl="2"&gt;&lt;w:start w:val="1"/&gt;&lt;w:numFmt w:val="decimal"/&gt;&lt;w:pStyle w:val="Heading3Numbered"/&gt;&lt;w:lvlText w:val="%1.%2.%3"/&gt;&lt;w:lvlJc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w:ilvl="3"&gt;&lt;w:lvl w:ilvl="3"&gt;&lt;w:start w:val="1"/&gt;&lt;w:numFmt w:val="decimal"/&gt;&lt;w:pStyle w:val="Heading4Numbered"/&gt;&lt;w:lvlText w:val="%1.%2.%3.%4"/&gt;&lt;w:lvlJc w:val="left"/&gt;&lt;w:pPr&gt;&lt;w:ind w:left="936" w:hanging="936"/&gt;&lt;/w:pPr&gt;&lt;w:rPr&gt;&lt;w:rFonts w:hint="default"/&gt;&lt;w:b w:val="0"/&gt;&lt;w:bCs w:val="0"/&gt;&lt;w:i w:val="0"/&gt;&lt;w:iCs w:val="0"/&gt;&lt;w:caps w:val="0"/&gt;&lt;w:smallCaps w:val="0"/&gt;&lt;w:strike w:val="0"/&gt;&lt;w:dstrike w:val="0"/&gt;&lt;w:outline w:val="0"/&gt;&lt;w:shadow w:val="0"/&gt;&lt;w:emboss w:val="0"/&gt;&lt;w:imprint w:val="0"/&gt;&lt;w:vanish w:val="0"/&gt;&lt;w:spacing w:val="0"/&gt;&lt;w:kern w:val="0"/&gt;&lt;w:position w:val="0"/&gt;&lt;w:u w:val="none"/&gt;&lt;w:effect w:val="none"/&gt;&lt;w:vertAlign w:val="baseline"/&gt;&lt;w:em w:val="none"/&gt;&lt;w14:ligatures w14:val="none"/&gt;&lt;w14:numForm w14:val="default"/&gt;&lt;w14:numSpacing w14:val="default"/&gt;&lt;w14:stylisticSets/&gt;&lt;w14:cntxtAlts w14:val="0"/&gt;&lt;/w:rPr&gt;&lt;/w:lvl&gt;&lt;/w:lvlOverride&gt;&lt;w:lvlOverride w:ilvl="4"&gt;&lt;w:lvl w:ilvl="4"&gt;&lt;w:start w:val="1"/&gt;&lt;w:numFmt w:val="none"/&gt;&lt;w:lvlText w:val=""/&gt;&lt;w:lvlJc w:val="left"/&gt;&lt;w:pPr&gt;&lt;w:ind w:left="1224" w:hanging="1224"/&gt;&lt;/w:pPr&gt;&lt;w:rPr&gt;&lt;w:rFonts w:hint="default"/&gt;&lt;/w:rPr&gt;&lt;/w:lvl&gt;&lt;/w:lvlOverride&gt;&lt;w:lvlOverride w:ilvl="5"&gt;&lt;w:lvl w:ilvl="5"&gt;&lt;w:start w:val="1"/&gt;&lt;w:numFmt w:val="decimal"/&gt;&lt;w:lvlRestart w:val="2"/&gt;&lt;w:pStyle w:val="NumHeading3"/&gt;&lt;w:lvlText w:val="%1.%2.%6"/&gt;&lt;w:lvlJc w:val="left"/&gt;&lt;w:pPr&gt;&lt;w:tabs&gt;&lt;w:tab w:val="num" w:pos="4680"/&gt;&lt;/w:tabs&gt;&lt;w:ind w:left="2736" w:hanging="936"/&gt;&lt;/w:pPr&gt;&lt;w:rPr&gt;&lt;w:rFonts w:hint="default"/&gt;&lt;/w:rPr&gt;&lt;/w:lvl&gt;&lt;/w:lvlOverride&gt;&lt;w:lvlOverride w:ilvl="6"&gt;&lt;w:lvl w:ilvl="6"&gt;&lt;w:start w:val="1"/&gt;&lt;w:numFmt w:val="decimal"/&gt;&lt;w:pStyle w:val="NumHeading4"/&gt;&lt;w:lvlText w:val="%1.%2.%3.%7"/&gt;&lt;w:lvlJc w:val="left"/&gt;&lt;w:pPr&gt;&lt;w:tabs&gt;&lt;w:tab w:val="num" w:pos="5400"/&gt;&lt;/w:tabs&gt;&lt;w:ind w:left="3240" w:hanging="3240"/&gt;&lt;/w:pPr&gt;&lt;w:rPr&gt;&lt;w:rFonts w:hint="default"/&gt;&lt;/w:rPr&gt;&lt;/w:lvl&gt;&lt;/w:lvlOverride&gt;&lt;w:lvlOverride w:ilvl="7"&gt;&lt;w:lvl w:ilvl="7"&gt;&lt;w:start w:val="1"/&gt;&lt;w:numFmt w:val="decimal"/&gt;&lt;w:lvlText w:val="%1.%2.%3.%4.%5.%6.%7.%8."/&gt;&lt;w:lvlJc w:val="left"/&gt;&lt;w:pPr&gt;&lt;w:tabs&gt;&lt;w:tab w:val="num" w:pos="6120"/&gt;&lt;/w:tabs&gt;&lt;w:ind w:left="3744" w:hanging="1224"/&gt;&lt;/w:pPr&gt;&lt;w:rPr&gt;&lt;w:rFonts w:hint="default"/&gt;&lt;/w:rPr&gt;&lt;/w:lvl&gt;&lt;/w:lvlOverride&gt;&lt;w:lvlOverride w:ilvl="8"&gt;&lt;w:lvl w:ilvl="8"&gt;&lt;w:start w:val="1"/&gt;&lt;w:numFmt w:val="decimal"/&gt;&lt;w:lvlText w:val="%1.%2.%3.%4.%5.%6.%7.%8.%9."/&gt;&lt;w:lvlJc w:val="left"/&gt;&lt;w:pPr&gt;&lt;w:tabs&gt;&lt;w:tab w:val="num" w:pos="7200"/&gt;&lt;/w:tabs&gt;&lt;w:ind w:left="4320" w:hanging="1440"/&gt;&lt;/w:pPr&gt;&lt;w:rPr&gt;&lt;w:rFonts w:hint="default"/&gt;&lt;/w:rPr&gt;&lt;/w:lvl&gt;&lt;/w:lvlOverride&gt;&lt;/w:num&gt;&lt;w:num w:numId="30"&gt;&lt;w:abstractNumId w:val="34"/&gt;&lt;/w:num&gt;&lt;w:num w:numId="31"&gt;&lt;w:abstractNumId w:val="31"/&gt;&lt;/w:num&gt;&lt;w:num w:numId="32"&gt;&lt;w:abstractNumId w:val="7"/&gt;&lt;/w:num&gt;&lt;w:num w:numId="33"&gt;&lt;w:abstractNumId w:val="6"/&gt;&lt;/w:num&gt;&lt;w:num w:numId="34"&gt;&lt;w:abstractNumId w:val="5"/&gt;&lt;/w:num&gt;&lt;w:num w:numId="35"&gt;&lt;w:abstractNumId w:val="4"/&gt;&lt;/w:num&gt;&lt;w:num w:numId="36"&gt;&lt;w:abstractNumId w:val="16"/&gt;&lt;/w:num&gt;&lt;w:num w:numId="37"&gt;&lt;w:abstractNumId w:val="21"/&gt;&lt;/w:num&gt;&lt;w:num w:numId="38"&gt;&lt;w:abstractNumId w:val="41"/&gt;&lt;/w:num&gt;&lt;w:num w:numId="39"&gt;&lt;w:abstractNumId w:val="8"/&gt;&lt;/w:num&gt;&lt;w:num w:numId="40"&gt;&lt;w:abstractNumId w:val="3"/&gt;&lt;/w:num&gt;&lt;w:num w:numId="41"&gt;&lt;w:abstractNumId w:val="2"/&gt;&lt;/w:num&gt;&lt;w:num w:numId="42"&gt;&lt;w:abstractNumId w:val="1"/&gt;&lt;/w:num&gt;&lt;w:num w:numId="43"&gt;&lt;w:abstractNumId w:val="0"/&gt;&lt;/w:num&gt;&lt;w:num w:numId="44"&gt;&lt;w:abstractNumId w:val="18"/&gt;&lt;/w:num&gt;&lt;w:num w:numId="45"&gt;&lt;w:abstractNumId w:val="15"/&gt;&lt;w:lvlOverride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w:val="1"/&gt;&lt;/w:lvlOverride&gt;&lt;/w:num&gt;&lt;w:numIdMacAtCleanup w:val="23"/&gt;&lt;/w:numbering&gt;&lt;/pkg:xmlData&gt;&lt;/pkg:part&gt;&lt;/pkg:package&gt;
</templateversion>
</root>
</file>

<file path=customXml/item2.xml><?xml version="1.0" encoding="utf-8"?>
<ct:contentTypeSchema xmlns:ct="http://schemas.microsoft.com/office/2006/metadata/contentType" xmlns:ma="http://schemas.microsoft.com/office/2006/metadata/properties/metaAttributes" ct:_="" ma:_="" ma:contentTypeName="Document" ma:contentTypeID="0x010100D68B6AA87B5E3E4BB0B3A8FDC65131A6" ma:contentTypeVersion="6" ma:contentTypeDescription="Create a new document." ma:contentTypeScope="" ma:versionID="2af93e99b47f7ab76e33c7a60753700d">
  <xsd:schema xmlns:xsd="http://www.w3.org/2001/XMLSchema" xmlns:xs="http://www.w3.org/2001/XMLSchema" xmlns:p="http://schemas.microsoft.com/office/2006/metadata/properties" xmlns:ns1="http://schemas.microsoft.com/sharepoint/v3" xmlns:ns2="21349139-0ca4-477c-88a5-910b1251e190" xmlns:ns3="6f5e4311-5f74-4b2d-9c96-3119485d0ec7" targetNamespace="http://schemas.microsoft.com/office/2006/metadata/properties" ma:root="true" ma:fieldsID="e4f412d549341a5259c60a0fdc3c6b87" ns1:_="" ns2:_="" ns3:_="">
    <xsd:import namespace="http://schemas.microsoft.com/sharepoint/v3"/>
    <xsd:import namespace="21349139-0ca4-477c-88a5-910b1251e190"/>
    <xsd:import namespace="6f5e4311-5f74-4b2d-9c96-3119485d0ec7"/>
    <xsd:element name="properties">
      <xsd:complexType>
        <xsd:sequence>
          <xsd:element name="documentManagement">
            <xsd:complexType>
              <xsd:all>
                <xsd:element ref="ns2:SharedWithUsers" minOccurs="0"/>
                <xsd:element ref="ns2: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description="" ma:hidden="true" ma:internalName="_ip_UnifiedCompliancePolicyProperties">
      <xsd:simpleType>
        <xsd:restriction base="dms:Note"/>
      </xsd:simpleType>
    </xsd:element>
    <xsd:element name="_ip_UnifiedCompliancePolicyUIAction" ma:index="13"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349139-0ca4-477c-88a5-910b1251e19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f5e4311-5f74-4b2d-9c96-3119485d0ec7" elementFormDefault="qualified">
    <xsd:import namespace="http://schemas.microsoft.com/office/2006/documentManagement/types"/>
    <xsd:import namespace="http://schemas.microsoft.com/office/infopath/2007/PartnerControls"/>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21349139-0ca4-477c-88a5-910b1251e190">
      <UserInfo>
        <DisplayName>_SPOCacheFull</DisplayName>
        <AccountId>10</AccountId>
        <AccountType/>
      </UserInfo>
      <UserInfo>
        <DisplayName>All Users</DisplayName>
        <AccountId>15</AccountId>
        <AccountType/>
      </UserInfo>
      <UserInfo>
        <DisplayName>Katherine Clark</DisplayName>
        <AccountId>16</AccountId>
        <AccountType/>
      </UserInfo>
      <UserInfo>
        <DisplayName>Mike Matthews</DisplayName>
        <AccountId>52</AccountId>
        <AccountType/>
      </UserInfo>
      <UserInfo>
        <DisplayName>Ted Flemmer</DisplayName>
        <AccountId>45</AccountId>
        <AccountType/>
      </UserInfo>
    </SharedWithUsers>
    <LastSharedByUser xmlns="6f5e4311-5f74-4b2d-9c96-3119485d0ec7">shopper@microsoft.com</LastSharedByUser>
    <LastSharedByTime xmlns="6f5e4311-5f74-4b2d-9c96-3119485d0ec7">2016-10-27T17:29:31+00:00</LastSharedByTime>
    <_ip_UnifiedCompliancePolicyUIAction xmlns="http://schemas.microsoft.com/sharepoint/v3" xsi:nil="true"/>
    <_ip_UnifiedCompliancePolicyProperties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598A9-AC5B-49BC-AE59-C7616FDA4C36}">
  <ds:schemaRefs/>
</ds:datastoreItem>
</file>

<file path=customXml/itemProps2.xml><?xml version="1.0" encoding="utf-8"?>
<ds:datastoreItem xmlns:ds="http://schemas.openxmlformats.org/officeDocument/2006/customXml" ds:itemID="{568E9491-75B9-412E-8631-A645D7DDDD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1349139-0ca4-477c-88a5-910b1251e190"/>
    <ds:schemaRef ds:uri="6f5e4311-5f74-4b2d-9c96-3119485d0e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D1F913-EBE5-4649-8F60-C7C5C3F14938}">
  <ds:schemaRefs>
    <ds:schemaRef ds:uri="http://schemas.microsoft.com/office/2006/metadata/properties"/>
    <ds:schemaRef ds:uri="http://schemas.microsoft.com/office/infopath/2007/PartnerControls"/>
    <ds:schemaRef ds:uri="21349139-0ca4-477c-88a5-910b1251e190"/>
    <ds:schemaRef ds:uri="6f5e4311-5f74-4b2d-9c96-3119485d0ec7"/>
    <ds:schemaRef ds:uri="http://schemas.microsoft.com/sharepoint/v3"/>
  </ds:schemaRefs>
</ds:datastoreItem>
</file>

<file path=customXml/itemProps4.xml><?xml version="1.0" encoding="utf-8"?>
<ds:datastoreItem xmlns:ds="http://schemas.openxmlformats.org/officeDocument/2006/customXml" ds:itemID="{951D4A21-4D27-47AD-B3C5-C32C968CA28E}">
  <ds:schemaRefs>
    <ds:schemaRef ds:uri="http://schemas.microsoft.com/sharepoint/v3/contenttype/forms"/>
  </ds:schemaRefs>
</ds:datastoreItem>
</file>

<file path=customXml/itemProps5.xml><?xml version="1.0" encoding="utf-8"?>
<ds:datastoreItem xmlns:ds="http://schemas.openxmlformats.org/officeDocument/2006/customXml" ds:itemID="{40D98115-1EEA-4F2C-B8D3-4F0A2F73F63B}">
  <ds:schemaRefs>
    <ds:schemaRef ds:uri="http://schemas.microsoft.com/office/2006/customDocumentInformationPanel"/>
  </ds:schemaRefs>
</ds:datastoreItem>
</file>

<file path=customXml/itemProps6.xml><?xml version="1.0" encoding="utf-8"?>
<ds:datastoreItem xmlns:ds="http://schemas.openxmlformats.org/officeDocument/2006/customXml" ds:itemID="{88ABC727-F53F-40E0-ACE3-B4880930D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SDMBaseTemplatev4</Template>
  <TotalTime>17</TotalTime>
  <Pages>23</Pages>
  <Words>24864</Words>
  <Characters>141725</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Technical Design Document</vt:lpstr>
    </vt:vector>
  </TitlesOfParts>
  <Manager>[Type Manager Name Here]</Manager>
  <Company>Microsoft</Company>
  <LinksUpToDate>false</LinksUpToDate>
  <CharactersWithSpaces>166257</CharactersWithSpaces>
  <SharedDoc>false</SharedDoc>
  <HLinks>
    <vt:vector size="660" baseType="variant">
      <vt:variant>
        <vt:i4>3211300</vt:i4>
      </vt:variant>
      <vt:variant>
        <vt:i4>668</vt:i4>
      </vt:variant>
      <vt:variant>
        <vt:i4>0</vt:i4>
      </vt:variant>
      <vt:variant>
        <vt:i4>5</vt:i4>
      </vt:variant>
      <vt:variant>
        <vt:lpwstr>http://dotliquidmarkup.org/</vt:lpwstr>
      </vt:variant>
      <vt:variant>
        <vt:lpwstr/>
      </vt:variant>
      <vt:variant>
        <vt:i4>1114161</vt:i4>
      </vt:variant>
      <vt:variant>
        <vt:i4>652</vt:i4>
      </vt:variant>
      <vt:variant>
        <vt:i4>0</vt:i4>
      </vt:variant>
      <vt:variant>
        <vt:i4>5</vt:i4>
      </vt:variant>
      <vt:variant>
        <vt:lpwstr/>
      </vt:variant>
      <vt:variant>
        <vt:lpwstr>_Toc526766450</vt:lpwstr>
      </vt:variant>
      <vt:variant>
        <vt:i4>1048625</vt:i4>
      </vt:variant>
      <vt:variant>
        <vt:i4>646</vt:i4>
      </vt:variant>
      <vt:variant>
        <vt:i4>0</vt:i4>
      </vt:variant>
      <vt:variant>
        <vt:i4>5</vt:i4>
      </vt:variant>
      <vt:variant>
        <vt:lpwstr/>
      </vt:variant>
      <vt:variant>
        <vt:lpwstr>_Toc526766449</vt:lpwstr>
      </vt:variant>
      <vt:variant>
        <vt:i4>1048625</vt:i4>
      </vt:variant>
      <vt:variant>
        <vt:i4>640</vt:i4>
      </vt:variant>
      <vt:variant>
        <vt:i4>0</vt:i4>
      </vt:variant>
      <vt:variant>
        <vt:i4>5</vt:i4>
      </vt:variant>
      <vt:variant>
        <vt:lpwstr/>
      </vt:variant>
      <vt:variant>
        <vt:lpwstr>_Toc526766448</vt:lpwstr>
      </vt:variant>
      <vt:variant>
        <vt:i4>1048625</vt:i4>
      </vt:variant>
      <vt:variant>
        <vt:i4>634</vt:i4>
      </vt:variant>
      <vt:variant>
        <vt:i4>0</vt:i4>
      </vt:variant>
      <vt:variant>
        <vt:i4>5</vt:i4>
      </vt:variant>
      <vt:variant>
        <vt:lpwstr/>
      </vt:variant>
      <vt:variant>
        <vt:lpwstr>_Toc526766447</vt:lpwstr>
      </vt:variant>
      <vt:variant>
        <vt:i4>1048625</vt:i4>
      </vt:variant>
      <vt:variant>
        <vt:i4>628</vt:i4>
      </vt:variant>
      <vt:variant>
        <vt:i4>0</vt:i4>
      </vt:variant>
      <vt:variant>
        <vt:i4>5</vt:i4>
      </vt:variant>
      <vt:variant>
        <vt:lpwstr/>
      </vt:variant>
      <vt:variant>
        <vt:lpwstr>_Toc526766446</vt:lpwstr>
      </vt:variant>
      <vt:variant>
        <vt:i4>1048625</vt:i4>
      </vt:variant>
      <vt:variant>
        <vt:i4>622</vt:i4>
      </vt:variant>
      <vt:variant>
        <vt:i4>0</vt:i4>
      </vt:variant>
      <vt:variant>
        <vt:i4>5</vt:i4>
      </vt:variant>
      <vt:variant>
        <vt:lpwstr/>
      </vt:variant>
      <vt:variant>
        <vt:lpwstr>_Toc526766445</vt:lpwstr>
      </vt:variant>
      <vt:variant>
        <vt:i4>1048625</vt:i4>
      </vt:variant>
      <vt:variant>
        <vt:i4>616</vt:i4>
      </vt:variant>
      <vt:variant>
        <vt:i4>0</vt:i4>
      </vt:variant>
      <vt:variant>
        <vt:i4>5</vt:i4>
      </vt:variant>
      <vt:variant>
        <vt:lpwstr/>
      </vt:variant>
      <vt:variant>
        <vt:lpwstr>_Toc526766444</vt:lpwstr>
      </vt:variant>
      <vt:variant>
        <vt:i4>1048625</vt:i4>
      </vt:variant>
      <vt:variant>
        <vt:i4>610</vt:i4>
      </vt:variant>
      <vt:variant>
        <vt:i4>0</vt:i4>
      </vt:variant>
      <vt:variant>
        <vt:i4>5</vt:i4>
      </vt:variant>
      <vt:variant>
        <vt:lpwstr/>
      </vt:variant>
      <vt:variant>
        <vt:lpwstr>_Toc526766443</vt:lpwstr>
      </vt:variant>
      <vt:variant>
        <vt:i4>1048625</vt:i4>
      </vt:variant>
      <vt:variant>
        <vt:i4>604</vt:i4>
      </vt:variant>
      <vt:variant>
        <vt:i4>0</vt:i4>
      </vt:variant>
      <vt:variant>
        <vt:i4>5</vt:i4>
      </vt:variant>
      <vt:variant>
        <vt:lpwstr/>
      </vt:variant>
      <vt:variant>
        <vt:lpwstr>_Toc526766442</vt:lpwstr>
      </vt:variant>
      <vt:variant>
        <vt:i4>1048625</vt:i4>
      </vt:variant>
      <vt:variant>
        <vt:i4>598</vt:i4>
      </vt:variant>
      <vt:variant>
        <vt:i4>0</vt:i4>
      </vt:variant>
      <vt:variant>
        <vt:i4>5</vt:i4>
      </vt:variant>
      <vt:variant>
        <vt:lpwstr/>
      </vt:variant>
      <vt:variant>
        <vt:lpwstr>_Toc526766441</vt:lpwstr>
      </vt:variant>
      <vt:variant>
        <vt:i4>1048625</vt:i4>
      </vt:variant>
      <vt:variant>
        <vt:i4>592</vt:i4>
      </vt:variant>
      <vt:variant>
        <vt:i4>0</vt:i4>
      </vt:variant>
      <vt:variant>
        <vt:i4>5</vt:i4>
      </vt:variant>
      <vt:variant>
        <vt:lpwstr/>
      </vt:variant>
      <vt:variant>
        <vt:lpwstr>_Toc526766440</vt:lpwstr>
      </vt:variant>
      <vt:variant>
        <vt:i4>1507377</vt:i4>
      </vt:variant>
      <vt:variant>
        <vt:i4>586</vt:i4>
      </vt:variant>
      <vt:variant>
        <vt:i4>0</vt:i4>
      </vt:variant>
      <vt:variant>
        <vt:i4>5</vt:i4>
      </vt:variant>
      <vt:variant>
        <vt:lpwstr/>
      </vt:variant>
      <vt:variant>
        <vt:lpwstr>_Toc526766439</vt:lpwstr>
      </vt:variant>
      <vt:variant>
        <vt:i4>1507377</vt:i4>
      </vt:variant>
      <vt:variant>
        <vt:i4>580</vt:i4>
      </vt:variant>
      <vt:variant>
        <vt:i4>0</vt:i4>
      </vt:variant>
      <vt:variant>
        <vt:i4>5</vt:i4>
      </vt:variant>
      <vt:variant>
        <vt:lpwstr/>
      </vt:variant>
      <vt:variant>
        <vt:lpwstr>_Toc526766438</vt:lpwstr>
      </vt:variant>
      <vt:variant>
        <vt:i4>1507377</vt:i4>
      </vt:variant>
      <vt:variant>
        <vt:i4>574</vt:i4>
      </vt:variant>
      <vt:variant>
        <vt:i4>0</vt:i4>
      </vt:variant>
      <vt:variant>
        <vt:i4>5</vt:i4>
      </vt:variant>
      <vt:variant>
        <vt:lpwstr/>
      </vt:variant>
      <vt:variant>
        <vt:lpwstr>_Toc526766437</vt:lpwstr>
      </vt:variant>
      <vt:variant>
        <vt:i4>1507377</vt:i4>
      </vt:variant>
      <vt:variant>
        <vt:i4>568</vt:i4>
      </vt:variant>
      <vt:variant>
        <vt:i4>0</vt:i4>
      </vt:variant>
      <vt:variant>
        <vt:i4>5</vt:i4>
      </vt:variant>
      <vt:variant>
        <vt:lpwstr/>
      </vt:variant>
      <vt:variant>
        <vt:lpwstr>_Toc526766436</vt:lpwstr>
      </vt:variant>
      <vt:variant>
        <vt:i4>1507377</vt:i4>
      </vt:variant>
      <vt:variant>
        <vt:i4>562</vt:i4>
      </vt:variant>
      <vt:variant>
        <vt:i4>0</vt:i4>
      </vt:variant>
      <vt:variant>
        <vt:i4>5</vt:i4>
      </vt:variant>
      <vt:variant>
        <vt:lpwstr/>
      </vt:variant>
      <vt:variant>
        <vt:lpwstr>_Toc526766435</vt:lpwstr>
      </vt:variant>
      <vt:variant>
        <vt:i4>1507377</vt:i4>
      </vt:variant>
      <vt:variant>
        <vt:i4>556</vt:i4>
      </vt:variant>
      <vt:variant>
        <vt:i4>0</vt:i4>
      </vt:variant>
      <vt:variant>
        <vt:i4>5</vt:i4>
      </vt:variant>
      <vt:variant>
        <vt:lpwstr/>
      </vt:variant>
      <vt:variant>
        <vt:lpwstr>_Toc526766434</vt:lpwstr>
      </vt:variant>
      <vt:variant>
        <vt:i4>1507377</vt:i4>
      </vt:variant>
      <vt:variant>
        <vt:i4>550</vt:i4>
      </vt:variant>
      <vt:variant>
        <vt:i4>0</vt:i4>
      </vt:variant>
      <vt:variant>
        <vt:i4>5</vt:i4>
      </vt:variant>
      <vt:variant>
        <vt:lpwstr/>
      </vt:variant>
      <vt:variant>
        <vt:lpwstr>_Toc526766433</vt:lpwstr>
      </vt:variant>
      <vt:variant>
        <vt:i4>1507377</vt:i4>
      </vt:variant>
      <vt:variant>
        <vt:i4>544</vt:i4>
      </vt:variant>
      <vt:variant>
        <vt:i4>0</vt:i4>
      </vt:variant>
      <vt:variant>
        <vt:i4>5</vt:i4>
      </vt:variant>
      <vt:variant>
        <vt:lpwstr/>
      </vt:variant>
      <vt:variant>
        <vt:lpwstr>_Toc526766432</vt:lpwstr>
      </vt:variant>
      <vt:variant>
        <vt:i4>1507377</vt:i4>
      </vt:variant>
      <vt:variant>
        <vt:i4>538</vt:i4>
      </vt:variant>
      <vt:variant>
        <vt:i4>0</vt:i4>
      </vt:variant>
      <vt:variant>
        <vt:i4>5</vt:i4>
      </vt:variant>
      <vt:variant>
        <vt:lpwstr/>
      </vt:variant>
      <vt:variant>
        <vt:lpwstr>_Toc526766431</vt:lpwstr>
      </vt:variant>
      <vt:variant>
        <vt:i4>1507377</vt:i4>
      </vt:variant>
      <vt:variant>
        <vt:i4>532</vt:i4>
      </vt:variant>
      <vt:variant>
        <vt:i4>0</vt:i4>
      </vt:variant>
      <vt:variant>
        <vt:i4>5</vt:i4>
      </vt:variant>
      <vt:variant>
        <vt:lpwstr/>
      </vt:variant>
      <vt:variant>
        <vt:lpwstr>_Toc526766430</vt:lpwstr>
      </vt:variant>
      <vt:variant>
        <vt:i4>1441841</vt:i4>
      </vt:variant>
      <vt:variant>
        <vt:i4>526</vt:i4>
      </vt:variant>
      <vt:variant>
        <vt:i4>0</vt:i4>
      </vt:variant>
      <vt:variant>
        <vt:i4>5</vt:i4>
      </vt:variant>
      <vt:variant>
        <vt:lpwstr/>
      </vt:variant>
      <vt:variant>
        <vt:lpwstr>_Toc526766429</vt:lpwstr>
      </vt:variant>
      <vt:variant>
        <vt:i4>1441841</vt:i4>
      </vt:variant>
      <vt:variant>
        <vt:i4>520</vt:i4>
      </vt:variant>
      <vt:variant>
        <vt:i4>0</vt:i4>
      </vt:variant>
      <vt:variant>
        <vt:i4>5</vt:i4>
      </vt:variant>
      <vt:variant>
        <vt:lpwstr/>
      </vt:variant>
      <vt:variant>
        <vt:lpwstr>_Toc526766428</vt:lpwstr>
      </vt:variant>
      <vt:variant>
        <vt:i4>1441841</vt:i4>
      </vt:variant>
      <vt:variant>
        <vt:i4>514</vt:i4>
      </vt:variant>
      <vt:variant>
        <vt:i4>0</vt:i4>
      </vt:variant>
      <vt:variant>
        <vt:i4>5</vt:i4>
      </vt:variant>
      <vt:variant>
        <vt:lpwstr/>
      </vt:variant>
      <vt:variant>
        <vt:lpwstr>_Toc526766427</vt:lpwstr>
      </vt:variant>
      <vt:variant>
        <vt:i4>1441841</vt:i4>
      </vt:variant>
      <vt:variant>
        <vt:i4>508</vt:i4>
      </vt:variant>
      <vt:variant>
        <vt:i4>0</vt:i4>
      </vt:variant>
      <vt:variant>
        <vt:i4>5</vt:i4>
      </vt:variant>
      <vt:variant>
        <vt:lpwstr/>
      </vt:variant>
      <vt:variant>
        <vt:lpwstr>_Toc526766426</vt:lpwstr>
      </vt:variant>
      <vt:variant>
        <vt:i4>1441841</vt:i4>
      </vt:variant>
      <vt:variant>
        <vt:i4>502</vt:i4>
      </vt:variant>
      <vt:variant>
        <vt:i4>0</vt:i4>
      </vt:variant>
      <vt:variant>
        <vt:i4>5</vt:i4>
      </vt:variant>
      <vt:variant>
        <vt:lpwstr/>
      </vt:variant>
      <vt:variant>
        <vt:lpwstr>_Toc526766425</vt:lpwstr>
      </vt:variant>
      <vt:variant>
        <vt:i4>1441841</vt:i4>
      </vt:variant>
      <vt:variant>
        <vt:i4>496</vt:i4>
      </vt:variant>
      <vt:variant>
        <vt:i4>0</vt:i4>
      </vt:variant>
      <vt:variant>
        <vt:i4>5</vt:i4>
      </vt:variant>
      <vt:variant>
        <vt:lpwstr/>
      </vt:variant>
      <vt:variant>
        <vt:lpwstr>_Toc526766424</vt:lpwstr>
      </vt:variant>
      <vt:variant>
        <vt:i4>1441841</vt:i4>
      </vt:variant>
      <vt:variant>
        <vt:i4>490</vt:i4>
      </vt:variant>
      <vt:variant>
        <vt:i4>0</vt:i4>
      </vt:variant>
      <vt:variant>
        <vt:i4>5</vt:i4>
      </vt:variant>
      <vt:variant>
        <vt:lpwstr/>
      </vt:variant>
      <vt:variant>
        <vt:lpwstr>_Toc526766423</vt:lpwstr>
      </vt:variant>
      <vt:variant>
        <vt:i4>1441841</vt:i4>
      </vt:variant>
      <vt:variant>
        <vt:i4>484</vt:i4>
      </vt:variant>
      <vt:variant>
        <vt:i4>0</vt:i4>
      </vt:variant>
      <vt:variant>
        <vt:i4>5</vt:i4>
      </vt:variant>
      <vt:variant>
        <vt:lpwstr/>
      </vt:variant>
      <vt:variant>
        <vt:lpwstr>_Toc526766422</vt:lpwstr>
      </vt:variant>
      <vt:variant>
        <vt:i4>1441841</vt:i4>
      </vt:variant>
      <vt:variant>
        <vt:i4>478</vt:i4>
      </vt:variant>
      <vt:variant>
        <vt:i4>0</vt:i4>
      </vt:variant>
      <vt:variant>
        <vt:i4>5</vt:i4>
      </vt:variant>
      <vt:variant>
        <vt:lpwstr/>
      </vt:variant>
      <vt:variant>
        <vt:lpwstr>_Toc526766421</vt:lpwstr>
      </vt:variant>
      <vt:variant>
        <vt:i4>1441841</vt:i4>
      </vt:variant>
      <vt:variant>
        <vt:i4>472</vt:i4>
      </vt:variant>
      <vt:variant>
        <vt:i4>0</vt:i4>
      </vt:variant>
      <vt:variant>
        <vt:i4>5</vt:i4>
      </vt:variant>
      <vt:variant>
        <vt:lpwstr/>
      </vt:variant>
      <vt:variant>
        <vt:lpwstr>_Toc526766420</vt:lpwstr>
      </vt:variant>
      <vt:variant>
        <vt:i4>1376305</vt:i4>
      </vt:variant>
      <vt:variant>
        <vt:i4>466</vt:i4>
      </vt:variant>
      <vt:variant>
        <vt:i4>0</vt:i4>
      </vt:variant>
      <vt:variant>
        <vt:i4>5</vt:i4>
      </vt:variant>
      <vt:variant>
        <vt:lpwstr/>
      </vt:variant>
      <vt:variant>
        <vt:lpwstr>_Toc526766419</vt:lpwstr>
      </vt:variant>
      <vt:variant>
        <vt:i4>1376305</vt:i4>
      </vt:variant>
      <vt:variant>
        <vt:i4>460</vt:i4>
      </vt:variant>
      <vt:variant>
        <vt:i4>0</vt:i4>
      </vt:variant>
      <vt:variant>
        <vt:i4>5</vt:i4>
      </vt:variant>
      <vt:variant>
        <vt:lpwstr/>
      </vt:variant>
      <vt:variant>
        <vt:lpwstr>_Toc526766418</vt:lpwstr>
      </vt:variant>
      <vt:variant>
        <vt:i4>1376305</vt:i4>
      </vt:variant>
      <vt:variant>
        <vt:i4>454</vt:i4>
      </vt:variant>
      <vt:variant>
        <vt:i4>0</vt:i4>
      </vt:variant>
      <vt:variant>
        <vt:i4>5</vt:i4>
      </vt:variant>
      <vt:variant>
        <vt:lpwstr/>
      </vt:variant>
      <vt:variant>
        <vt:lpwstr>_Toc526766417</vt:lpwstr>
      </vt:variant>
      <vt:variant>
        <vt:i4>1376305</vt:i4>
      </vt:variant>
      <vt:variant>
        <vt:i4>448</vt:i4>
      </vt:variant>
      <vt:variant>
        <vt:i4>0</vt:i4>
      </vt:variant>
      <vt:variant>
        <vt:i4>5</vt:i4>
      </vt:variant>
      <vt:variant>
        <vt:lpwstr/>
      </vt:variant>
      <vt:variant>
        <vt:lpwstr>_Toc526766416</vt:lpwstr>
      </vt:variant>
      <vt:variant>
        <vt:i4>1376305</vt:i4>
      </vt:variant>
      <vt:variant>
        <vt:i4>442</vt:i4>
      </vt:variant>
      <vt:variant>
        <vt:i4>0</vt:i4>
      </vt:variant>
      <vt:variant>
        <vt:i4>5</vt:i4>
      </vt:variant>
      <vt:variant>
        <vt:lpwstr/>
      </vt:variant>
      <vt:variant>
        <vt:lpwstr>_Toc526766415</vt:lpwstr>
      </vt:variant>
      <vt:variant>
        <vt:i4>1376305</vt:i4>
      </vt:variant>
      <vt:variant>
        <vt:i4>436</vt:i4>
      </vt:variant>
      <vt:variant>
        <vt:i4>0</vt:i4>
      </vt:variant>
      <vt:variant>
        <vt:i4>5</vt:i4>
      </vt:variant>
      <vt:variant>
        <vt:lpwstr/>
      </vt:variant>
      <vt:variant>
        <vt:lpwstr>_Toc526766414</vt:lpwstr>
      </vt:variant>
      <vt:variant>
        <vt:i4>1376305</vt:i4>
      </vt:variant>
      <vt:variant>
        <vt:i4>430</vt:i4>
      </vt:variant>
      <vt:variant>
        <vt:i4>0</vt:i4>
      </vt:variant>
      <vt:variant>
        <vt:i4>5</vt:i4>
      </vt:variant>
      <vt:variant>
        <vt:lpwstr/>
      </vt:variant>
      <vt:variant>
        <vt:lpwstr>_Toc526766413</vt:lpwstr>
      </vt:variant>
      <vt:variant>
        <vt:i4>1376305</vt:i4>
      </vt:variant>
      <vt:variant>
        <vt:i4>424</vt:i4>
      </vt:variant>
      <vt:variant>
        <vt:i4>0</vt:i4>
      </vt:variant>
      <vt:variant>
        <vt:i4>5</vt:i4>
      </vt:variant>
      <vt:variant>
        <vt:lpwstr/>
      </vt:variant>
      <vt:variant>
        <vt:lpwstr>_Toc526766412</vt:lpwstr>
      </vt:variant>
      <vt:variant>
        <vt:i4>1376305</vt:i4>
      </vt:variant>
      <vt:variant>
        <vt:i4>418</vt:i4>
      </vt:variant>
      <vt:variant>
        <vt:i4>0</vt:i4>
      </vt:variant>
      <vt:variant>
        <vt:i4>5</vt:i4>
      </vt:variant>
      <vt:variant>
        <vt:lpwstr/>
      </vt:variant>
      <vt:variant>
        <vt:lpwstr>_Toc526766411</vt:lpwstr>
      </vt:variant>
      <vt:variant>
        <vt:i4>1376305</vt:i4>
      </vt:variant>
      <vt:variant>
        <vt:i4>412</vt:i4>
      </vt:variant>
      <vt:variant>
        <vt:i4>0</vt:i4>
      </vt:variant>
      <vt:variant>
        <vt:i4>5</vt:i4>
      </vt:variant>
      <vt:variant>
        <vt:lpwstr/>
      </vt:variant>
      <vt:variant>
        <vt:lpwstr>_Toc526766410</vt:lpwstr>
      </vt:variant>
      <vt:variant>
        <vt:i4>1310769</vt:i4>
      </vt:variant>
      <vt:variant>
        <vt:i4>406</vt:i4>
      </vt:variant>
      <vt:variant>
        <vt:i4>0</vt:i4>
      </vt:variant>
      <vt:variant>
        <vt:i4>5</vt:i4>
      </vt:variant>
      <vt:variant>
        <vt:lpwstr/>
      </vt:variant>
      <vt:variant>
        <vt:lpwstr>_Toc526766409</vt:lpwstr>
      </vt:variant>
      <vt:variant>
        <vt:i4>1310769</vt:i4>
      </vt:variant>
      <vt:variant>
        <vt:i4>400</vt:i4>
      </vt:variant>
      <vt:variant>
        <vt:i4>0</vt:i4>
      </vt:variant>
      <vt:variant>
        <vt:i4>5</vt:i4>
      </vt:variant>
      <vt:variant>
        <vt:lpwstr/>
      </vt:variant>
      <vt:variant>
        <vt:lpwstr>_Toc526766408</vt:lpwstr>
      </vt:variant>
      <vt:variant>
        <vt:i4>1310769</vt:i4>
      </vt:variant>
      <vt:variant>
        <vt:i4>394</vt:i4>
      </vt:variant>
      <vt:variant>
        <vt:i4>0</vt:i4>
      </vt:variant>
      <vt:variant>
        <vt:i4>5</vt:i4>
      </vt:variant>
      <vt:variant>
        <vt:lpwstr/>
      </vt:variant>
      <vt:variant>
        <vt:lpwstr>_Toc526766407</vt:lpwstr>
      </vt:variant>
      <vt:variant>
        <vt:i4>1310769</vt:i4>
      </vt:variant>
      <vt:variant>
        <vt:i4>388</vt:i4>
      </vt:variant>
      <vt:variant>
        <vt:i4>0</vt:i4>
      </vt:variant>
      <vt:variant>
        <vt:i4>5</vt:i4>
      </vt:variant>
      <vt:variant>
        <vt:lpwstr/>
      </vt:variant>
      <vt:variant>
        <vt:lpwstr>_Toc526766406</vt:lpwstr>
      </vt:variant>
      <vt:variant>
        <vt:i4>1310769</vt:i4>
      </vt:variant>
      <vt:variant>
        <vt:i4>382</vt:i4>
      </vt:variant>
      <vt:variant>
        <vt:i4>0</vt:i4>
      </vt:variant>
      <vt:variant>
        <vt:i4>5</vt:i4>
      </vt:variant>
      <vt:variant>
        <vt:lpwstr/>
      </vt:variant>
      <vt:variant>
        <vt:lpwstr>_Toc526766405</vt:lpwstr>
      </vt:variant>
      <vt:variant>
        <vt:i4>1310769</vt:i4>
      </vt:variant>
      <vt:variant>
        <vt:i4>376</vt:i4>
      </vt:variant>
      <vt:variant>
        <vt:i4>0</vt:i4>
      </vt:variant>
      <vt:variant>
        <vt:i4>5</vt:i4>
      </vt:variant>
      <vt:variant>
        <vt:lpwstr/>
      </vt:variant>
      <vt:variant>
        <vt:lpwstr>_Toc526766404</vt:lpwstr>
      </vt:variant>
      <vt:variant>
        <vt:i4>1310769</vt:i4>
      </vt:variant>
      <vt:variant>
        <vt:i4>370</vt:i4>
      </vt:variant>
      <vt:variant>
        <vt:i4>0</vt:i4>
      </vt:variant>
      <vt:variant>
        <vt:i4>5</vt:i4>
      </vt:variant>
      <vt:variant>
        <vt:lpwstr/>
      </vt:variant>
      <vt:variant>
        <vt:lpwstr>_Toc526766403</vt:lpwstr>
      </vt:variant>
      <vt:variant>
        <vt:i4>1310769</vt:i4>
      </vt:variant>
      <vt:variant>
        <vt:i4>364</vt:i4>
      </vt:variant>
      <vt:variant>
        <vt:i4>0</vt:i4>
      </vt:variant>
      <vt:variant>
        <vt:i4>5</vt:i4>
      </vt:variant>
      <vt:variant>
        <vt:lpwstr/>
      </vt:variant>
      <vt:variant>
        <vt:lpwstr>_Toc526766402</vt:lpwstr>
      </vt:variant>
      <vt:variant>
        <vt:i4>1310769</vt:i4>
      </vt:variant>
      <vt:variant>
        <vt:i4>358</vt:i4>
      </vt:variant>
      <vt:variant>
        <vt:i4>0</vt:i4>
      </vt:variant>
      <vt:variant>
        <vt:i4>5</vt:i4>
      </vt:variant>
      <vt:variant>
        <vt:lpwstr/>
      </vt:variant>
      <vt:variant>
        <vt:lpwstr>_Toc526766401</vt:lpwstr>
      </vt:variant>
      <vt:variant>
        <vt:i4>1310769</vt:i4>
      </vt:variant>
      <vt:variant>
        <vt:i4>352</vt:i4>
      </vt:variant>
      <vt:variant>
        <vt:i4>0</vt:i4>
      </vt:variant>
      <vt:variant>
        <vt:i4>5</vt:i4>
      </vt:variant>
      <vt:variant>
        <vt:lpwstr/>
      </vt:variant>
      <vt:variant>
        <vt:lpwstr>_Toc526766400</vt:lpwstr>
      </vt:variant>
      <vt:variant>
        <vt:i4>1900598</vt:i4>
      </vt:variant>
      <vt:variant>
        <vt:i4>346</vt:i4>
      </vt:variant>
      <vt:variant>
        <vt:i4>0</vt:i4>
      </vt:variant>
      <vt:variant>
        <vt:i4>5</vt:i4>
      </vt:variant>
      <vt:variant>
        <vt:lpwstr/>
      </vt:variant>
      <vt:variant>
        <vt:lpwstr>_Toc526766399</vt:lpwstr>
      </vt:variant>
      <vt:variant>
        <vt:i4>1900598</vt:i4>
      </vt:variant>
      <vt:variant>
        <vt:i4>340</vt:i4>
      </vt:variant>
      <vt:variant>
        <vt:i4>0</vt:i4>
      </vt:variant>
      <vt:variant>
        <vt:i4>5</vt:i4>
      </vt:variant>
      <vt:variant>
        <vt:lpwstr/>
      </vt:variant>
      <vt:variant>
        <vt:lpwstr>_Toc526766398</vt:lpwstr>
      </vt:variant>
      <vt:variant>
        <vt:i4>1900598</vt:i4>
      </vt:variant>
      <vt:variant>
        <vt:i4>334</vt:i4>
      </vt:variant>
      <vt:variant>
        <vt:i4>0</vt:i4>
      </vt:variant>
      <vt:variant>
        <vt:i4>5</vt:i4>
      </vt:variant>
      <vt:variant>
        <vt:lpwstr/>
      </vt:variant>
      <vt:variant>
        <vt:lpwstr>_Toc526766397</vt:lpwstr>
      </vt:variant>
      <vt:variant>
        <vt:i4>1900598</vt:i4>
      </vt:variant>
      <vt:variant>
        <vt:i4>328</vt:i4>
      </vt:variant>
      <vt:variant>
        <vt:i4>0</vt:i4>
      </vt:variant>
      <vt:variant>
        <vt:i4>5</vt:i4>
      </vt:variant>
      <vt:variant>
        <vt:lpwstr/>
      </vt:variant>
      <vt:variant>
        <vt:lpwstr>_Toc526766396</vt:lpwstr>
      </vt:variant>
      <vt:variant>
        <vt:i4>1900598</vt:i4>
      </vt:variant>
      <vt:variant>
        <vt:i4>322</vt:i4>
      </vt:variant>
      <vt:variant>
        <vt:i4>0</vt:i4>
      </vt:variant>
      <vt:variant>
        <vt:i4>5</vt:i4>
      </vt:variant>
      <vt:variant>
        <vt:lpwstr/>
      </vt:variant>
      <vt:variant>
        <vt:lpwstr>_Toc526766395</vt:lpwstr>
      </vt:variant>
      <vt:variant>
        <vt:i4>1900598</vt:i4>
      </vt:variant>
      <vt:variant>
        <vt:i4>316</vt:i4>
      </vt:variant>
      <vt:variant>
        <vt:i4>0</vt:i4>
      </vt:variant>
      <vt:variant>
        <vt:i4>5</vt:i4>
      </vt:variant>
      <vt:variant>
        <vt:lpwstr/>
      </vt:variant>
      <vt:variant>
        <vt:lpwstr>_Toc526766394</vt:lpwstr>
      </vt:variant>
      <vt:variant>
        <vt:i4>1900598</vt:i4>
      </vt:variant>
      <vt:variant>
        <vt:i4>310</vt:i4>
      </vt:variant>
      <vt:variant>
        <vt:i4>0</vt:i4>
      </vt:variant>
      <vt:variant>
        <vt:i4>5</vt:i4>
      </vt:variant>
      <vt:variant>
        <vt:lpwstr/>
      </vt:variant>
      <vt:variant>
        <vt:lpwstr>_Toc526766393</vt:lpwstr>
      </vt:variant>
      <vt:variant>
        <vt:i4>1900598</vt:i4>
      </vt:variant>
      <vt:variant>
        <vt:i4>304</vt:i4>
      </vt:variant>
      <vt:variant>
        <vt:i4>0</vt:i4>
      </vt:variant>
      <vt:variant>
        <vt:i4>5</vt:i4>
      </vt:variant>
      <vt:variant>
        <vt:lpwstr/>
      </vt:variant>
      <vt:variant>
        <vt:lpwstr>_Toc526766392</vt:lpwstr>
      </vt:variant>
      <vt:variant>
        <vt:i4>1900598</vt:i4>
      </vt:variant>
      <vt:variant>
        <vt:i4>298</vt:i4>
      </vt:variant>
      <vt:variant>
        <vt:i4>0</vt:i4>
      </vt:variant>
      <vt:variant>
        <vt:i4>5</vt:i4>
      </vt:variant>
      <vt:variant>
        <vt:lpwstr/>
      </vt:variant>
      <vt:variant>
        <vt:lpwstr>_Toc526766391</vt:lpwstr>
      </vt:variant>
      <vt:variant>
        <vt:i4>1900598</vt:i4>
      </vt:variant>
      <vt:variant>
        <vt:i4>292</vt:i4>
      </vt:variant>
      <vt:variant>
        <vt:i4>0</vt:i4>
      </vt:variant>
      <vt:variant>
        <vt:i4>5</vt:i4>
      </vt:variant>
      <vt:variant>
        <vt:lpwstr/>
      </vt:variant>
      <vt:variant>
        <vt:lpwstr>_Toc526766390</vt:lpwstr>
      </vt:variant>
      <vt:variant>
        <vt:i4>1835062</vt:i4>
      </vt:variant>
      <vt:variant>
        <vt:i4>286</vt:i4>
      </vt:variant>
      <vt:variant>
        <vt:i4>0</vt:i4>
      </vt:variant>
      <vt:variant>
        <vt:i4>5</vt:i4>
      </vt:variant>
      <vt:variant>
        <vt:lpwstr/>
      </vt:variant>
      <vt:variant>
        <vt:lpwstr>_Toc526766389</vt:lpwstr>
      </vt:variant>
      <vt:variant>
        <vt:i4>1835062</vt:i4>
      </vt:variant>
      <vt:variant>
        <vt:i4>280</vt:i4>
      </vt:variant>
      <vt:variant>
        <vt:i4>0</vt:i4>
      </vt:variant>
      <vt:variant>
        <vt:i4>5</vt:i4>
      </vt:variant>
      <vt:variant>
        <vt:lpwstr/>
      </vt:variant>
      <vt:variant>
        <vt:lpwstr>_Toc526766388</vt:lpwstr>
      </vt:variant>
      <vt:variant>
        <vt:i4>1835062</vt:i4>
      </vt:variant>
      <vt:variant>
        <vt:i4>274</vt:i4>
      </vt:variant>
      <vt:variant>
        <vt:i4>0</vt:i4>
      </vt:variant>
      <vt:variant>
        <vt:i4>5</vt:i4>
      </vt:variant>
      <vt:variant>
        <vt:lpwstr/>
      </vt:variant>
      <vt:variant>
        <vt:lpwstr>_Toc526766387</vt:lpwstr>
      </vt:variant>
      <vt:variant>
        <vt:i4>1835062</vt:i4>
      </vt:variant>
      <vt:variant>
        <vt:i4>268</vt:i4>
      </vt:variant>
      <vt:variant>
        <vt:i4>0</vt:i4>
      </vt:variant>
      <vt:variant>
        <vt:i4>5</vt:i4>
      </vt:variant>
      <vt:variant>
        <vt:lpwstr/>
      </vt:variant>
      <vt:variant>
        <vt:lpwstr>_Toc526766386</vt:lpwstr>
      </vt:variant>
      <vt:variant>
        <vt:i4>1835062</vt:i4>
      </vt:variant>
      <vt:variant>
        <vt:i4>262</vt:i4>
      </vt:variant>
      <vt:variant>
        <vt:i4>0</vt:i4>
      </vt:variant>
      <vt:variant>
        <vt:i4>5</vt:i4>
      </vt:variant>
      <vt:variant>
        <vt:lpwstr/>
      </vt:variant>
      <vt:variant>
        <vt:lpwstr>_Toc526766385</vt:lpwstr>
      </vt:variant>
      <vt:variant>
        <vt:i4>1835062</vt:i4>
      </vt:variant>
      <vt:variant>
        <vt:i4>256</vt:i4>
      </vt:variant>
      <vt:variant>
        <vt:i4>0</vt:i4>
      </vt:variant>
      <vt:variant>
        <vt:i4>5</vt:i4>
      </vt:variant>
      <vt:variant>
        <vt:lpwstr/>
      </vt:variant>
      <vt:variant>
        <vt:lpwstr>_Toc526766384</vt:lpwstr>
      </vt:variant>
      <vt:variant>
        <vt:i4>1835062</vt:i4>
      </vt:variant>
      <vt:variant>
        <vt:i4>250</vt:i4>
      </vt:variant>
      <vt:variant>
        <vt:i4>0</vt:i4>
      </vt:variant>
      <vt:variant>
        <vt:i4>5</vt:i4>
      </vt:variant>
      <vt:variant>
        <vt:lpwstr/>
      </vt:variant>
      <vt:variant>
        <vt:lpwstr>_Toc526766383</vt:lpwstr>
      </vt:variant>
      <vt:variant>
        <vt:i4>1835062</vt:i4>
      </vt:variant>
      <vt:variant>
        <vt:i4>244</vt:i4>
      </vt:variant>
      <vt:variant>
        <vt:i4>0</vt:i4>
      </vt:variant>
      <vt:variant>
        <vt:i4>5</vt:i4>
      </vt:variant>
      <vt:variant>
        <vt:lpwstr/>
      </vt:variant>
      <vt:variant>
        <vt:lpwstr>_Toc526766382</vt:lpwstr>
      </vt:variant>
      <vt:variant>
        <vt:i4>1835062</vt:i4>
      </vt:variant>
      <vt:variant>
        <vt:i4>238</vt:i4>
      </vt:variant>
      <vt:variant>
        <vt:i4>0</vt:i4>
      </vt:variant>
      <vt:variant>
        <vt:i4>5</vt:i4>
      </vt:variant>
      <vt:variant>
        <vt:lpwstr/>
      </vt:variant>
      <vt:variant>
        <vt:lpwstr>_Toc526766381</vt:lpwstr>
      </vt:variant>
      <vt:variant>
        <vt:i4>1835062</vt:i4>
      </vt:variant>
      <vt:variant>
        <vt:i4>232</vt:i4>
      </vt:variant>
      <vt:variant>
        <vt:i4>0</vt:i4>
      </vt:variant>
      <vt:variant>
        <vt:i4>5</vt:i4>
      </vt:variant>
      <vt:variant>
        <vt:lpwstr/>
      </vt:variant>
      <vt:variant>
        <vt:lpwstr>_Toc526766380</vt:lpwstr>
      </vt:variant>
      <vt:variant>
        <vt:i4>1245238</vt:i4>
      </vt:variant>
      <vt:variant>
        <vt:i4>226</vt:i4>
      </vt:variant>
      <vt:variant>
        <vt:i4>0</vt:i4>
      </vt:variant>
      <vt:variant>
        <vt:i4>5</vt:i4>
      </vt:variant>
      <vt:variant>
        <vt:lpwstr/>
      </vt:variant>
      <vt:variant>
        <vt:lpwstr>_Toc526766379</vt:lpwstr>
      </vt:variant>
      <vt:variant>
        <vt:i4>1245238</vt:i4>
      </vt:variant>
      <vt:variant>
        <vt:i4>220</vt:i4>
      </vt:variant>
      <vt:variant>
        <vt:i4>0</vt:i4>
      </vt:variant>
      <vt:variant>
        <vt:i4>5</vt:i4>
      </vt:variant>
      <vt:variant>
        <vt:lpwstr/>
      </vt:variant>
      <vt:variant>
        <vt:lpwstr>_Toc526766378</vt:lpwstr>
      </vt:variant>
      <vt:variant>
        <vt:i4>1245238</vt:i4>
      </vt:variant>
      <vt:variant>
        <vt:i4>214</vt:i4>
      </vt:variant>
      <vt:variant>
        <vt:i4>0</vt:i4>
      </vt:variant>
      <vt:variant>
        <vt:i4>5</vt:i4>
      </vt:variant>
      <vt:variant>
        <vt:lpwstr/>
      </vt:variant>
      <vt:variant>
        <vt:lpwstr>_Toc526766377</vt:lpwstr>
      </vt:variant>
      <vt:variant>
        <vt:i4>1245238</vt:i4>
      </vt:variant>
      <vt:variant>
        <vt:i4>208</vt:i4>
      </vt:variant>
      <vt:variant>
        <vt:i4>0</vt:i4>
      </vt:variant>
      <vt:variant>
        <vt:i4>5</vt:i4>
      </vt:variant>
      <vt:variant>
        <vt:lpwstr/>
      </vt:variant>
      <vt:variant>
        <vt:lpwstr>_Toc526766376</vt:lpwstr>
      </vt:variant>
      <vt:variant>
        <vt:i4>1245238</vt:i4>
      </vt:variant>
      <vt:variant>
        <vt:i4>202</vt:i4>
      </vt:variant>
      <vt:variant>
        <vt:i4>0</vt:i4>
      </vt:variant>
      <vt:variant>
        <vt:i4>5</vt:i4>
      </vt:variant>
      <vt:variant>
        <vt:lpwstr/>
      </vt:variant>
      <vt:variant>
        <vt:lpwstr>_Toc526766375</vt:lpwstr>
      </vt:variant>
      <vt:variant>
        <vt:i4>1245238</vt:i4>
      </vt:variant>
      <vt:variant>
        <vt:i4>196</vt:i4>
      </vt:variant>
      <vt:variant>
        <vt:i4>0</vt:i4>
      </vt:variant>
      <vt:variant>
        <vt:i4>5</vt:i4>
      </vt:variant>
      <vt:variant>
        <vt:lpwstr/>
      </vt:variant>
      <vt:variant>
        <vt:lpwstr>_Toc526766374</vt:lpwstr>
      </vt:variant>
      <vt:variant>
        <vt:i4>1245238</vt:i4>
      </vt:variant>
      <vt:variant>
        <vt:i4>190</vt:i4>
      </vt:variant>
      <vt:variant>
        <vt:i4>0</vt:i4>
      </vt:variant>
      <vt:variant>
        <vt:i4>5</vt:i4>
      </vt:variant>
      <vt:variant>
        <vt:lpwstr/>
      </vt:variant>
      <vt:variant>
        <vt:lpwstr>_Toc526766373</vt:lpwstr>
      </vt:variant>
      <vt:variant>
        <vt:i4>1245238</vt:i4>
      </vt:variant>
      <vt:variant>
        <vt:i4>184</vt:i4>
      </vt:variant>
      <vt:variant>
        <vt:i4>0</vt:i4>
      </vt:variant>
      <vt:variant>
        <vt:i4>5</vt:i4>
      </vt:variant>
      <vt:variant>
        <vt:lpwstr/>
      </vt:variant>
      <vt:variant>
        <vt:lpwstr>_Toc526766372</vt:lpwstr>
      </vt:variant>
      <vt:variant>
        <vt:i4>1245238</vt:i4>
      </vt:variant>
      <vt:variant>
        <vt:i4>178</vt:i4>
      </vt:variant>
      <vt:variant>
        <vt:i4>0</vt:i4>
      </vt:variant>
      <vt:variant>
        <vt:i4>5</vt:i4>
      </vt:variant>
      <vt:variant>
        <vt:lpwstr/>
      </vt:variant>
      <vt:variant>
        <vt:lpwstr>_Toc526766371</vt:lpwstr>
      </vt:variant>
      <vt:variant>
        <vt:i4>1245238</vt:i4>
      </vt:variant>
      <vt:variant>
        <vt:i4>172</vt:i4>
      </vt:variant>
      <vt:variant>
        <vt:i4>0</vt:i4>
      </vt:variant>
      <vt:variant>
        <vt:i4>5</vt:i4>
      </vt:variant>
      <vt:variant>
        <vt:lpwstr/>
      </vt:variant>
      <vt:variant>
        <vt:lpwstr>_Toc526766370</vt:lpwstr>
      </vt:variant>
      <vt:variant>
        <vt:i4>1179702</vt:i4>
      </vt:variant>
      <vt:variant>
        <vt:i4>166</vt:i4>
      </vt:variant>
      <vt:variant>
        <vt:i4>0</vt:i4>
      </vt:variant>
      <vt:variant>
        <vt:i4>5</vt:i4>
      </vt:variant>
      <vt:variant>
        <vt:lpwstr/>
      </vt:variant>
      <vt:variant>
        <vt:lpwstr>_Toc526766369</vt:lpwstr>
      </vt:variant>
      <vt:variant>
        <vt:i4>1179702</vt:i4>
      </vt:variant>
      <vt:variant>
        <vt:i4>160</vt:i4>
      </vt:variant>
      <vt:variant>
        <vt:i4>0</vt:i4>
      </vt:variant>
      <vt:variant>
        <vt:i4>5</vt:i4>
      </vt:variant>
      <vt:variant>
        <vt:lpwstr/>
      </vt:variant>
      <vt:variant>
        <vt:lpwstr>_Toc526766368</vt:lpwstr>
      </vt:variant>
      <vt:variant>
        <vt:i4>1179702</vt:i4>
      </vt:variant>
      <vt:variant>
        <vt:i4>154</vt:i4>
      </vt:variant>
      <vt:variant>
        <vt:i4>0</vt:i4>
      </vt:variant>
      <vt:variant>
        <vt:i4>5</vt:i4>
      </vt:variant>
      <vt:variant>
        <vt:lpwstr/>
      </vt:variant>
      <vt:variant>
        <vt:lpwstr>_Toc526766367</vt:lpwstr>
      </vt:variant>
      <vt:variant>
        <vt:i4>1179702</vt:i4>
      </vt:variant>
      <vt:variant>
        <vt:i4>148</vt:i4>
      </vt:variant>
      <vt:variant>
        <vt:i4>0</vt:i4>
      </vt:variant>
      <vt:variant>
        <vt:i4>5</vt:i4>
      </vt:variant>
      <vt:variant>
        <vt:lpwstr/>
      </vt:variant>
      <vt:variant>
        <vt:lpwstr>_Toc526766366</vt:lpwstr>
      </vt:variant>
      <vt:variant>
        <vt:i4>1179702</vt:i4>
      </vt:variant>
      <vt:variant>
        <vt:i4>142</vt:i4>
      </vt:variant>
      <vt:variant>
        <vt:i4>0</vt:i4>
      </vt:variant>
      <vt:variant>
        <vt:i4>5</vt:i4>
      </vt:variant>
      <vt:variant>
        <vt:lpwstr/>
      </vt:variant>
      <vt:variant>
        <vt:lpwstr>_Toc526766365</vt:lpwstr>
      </vt:variant>
      <vt:variant>
        <vt:i4>1179702</vt:i4>
      </vt:variant>
      <vt:variant>
        <vt:i4>136</vt:i4>
      </vt:variant>
      <vt:variant>
        <vt:i4>0</vt:i4>
      </vt:variant>
      <vt:variant>
        <vt:i4>5</vt:i4>
      </vt:variant>
      <vt:variant>
        <vt:lpwstr/>
      </vt:variant>
      <vt:variant>
        <vt:lpwstr>_Toc526766364</vt:lpwstr>
      </vt:variant>
      <vt:variant>
        <vt:i4>1179702</vt:i4>
      </vt:variant>
      <vt:variant>
        <vt:i4>130</vt:i4>
      </vt:variant>
      <vt:variant>
        <vt:i4>0</vt:i4>
      </vt:variant>
      <vt:variant>
        <vt:i4>5</vt:i4>
      </vt:variant>
      <vt:variant>
        <vt:lpwstr/>
      </vt:variant>
      <vt:variant>
        <vt:lpwstr>_Toc526766363</vt:lpwstr>
      </vt:variant>
      <vt:variant>
        <vt:i4>1179702</vt:i4>
      </vt:variant>
      <vt:variant>
        <vt:i4>124</vt:i4>
      </vt:variant>
      <vt:variant>
        <vt:i4>0</vt:i4>
      </vt:variant>
      <vt:variant>
        <vt:i4>5</vt:i4>
      </vt:variant>
      <vt:variant>
        <vt:lpwstr/>
      </vt:variant>
      <vt:variant>
        <vt:lpwstr>_Toc526766362</vt:lpwstr>
      </vt:variant>
      <vt:variant>
        <vt:i4>1179702</vt:i4>
      </vt:variant>
      <vt:variant>
        <vt:i4>118</vt:i4>
      </vt:variant>
      <vt:variant>
        <vt:i4>0</vt:i4>
      </vt:variant>
      <vt:variant>
        <vt:i4>5</vt:i4>
      </vt:variant>
      <vt:variant>
        <vt:lpwstr/>
      </vt:variant>
      <vt:variant>
        <vt:lpwstr>_Toc526766361</vt:lpwstr>
      </vt:variant>
      <vt:variant>
        <vt:i4>1179702</vt:i4>
      </vt:variant>
      <vt:variant>
        <vt:i4>112</vt:i4>
      </vt:variant>
      <vt:variant>
        <vt:i4>0</vt:i4>
      </vt:variant>
      <vt:variant>
        <vt:i4>5</vt:i4>
      </vt:variant>
      <vt:variant>
        <vt:lpwstr/>
      </vt:variant>
      <vt:variant>
        <vt:lpwstr>_Toc526766360</vt:lpwstr>
      </vt:variant>
      <vt:variant>
        <vt:i4>1114166</vt:i4>
      </vt:variant>
      <vt:variant>
        <vt:i4>106</vt:i4>
      </vt:variant>
      <vt:variant>
        <vt:i4>0</vt:i4>
      </vt:variant>
      <vt:variant>
        <vt:i4>5</vt:i4>
      </vt:variant>
      <vt:variant>
        <vt:lpwstr/>
      </vt:variant>
      <vt:variant>
        <vt:lpwstr>_Toc526766359</vt:lpwstr>
      </vt:variant>
      <vt:variant>
        <vt:i4>1114166</vt:i4>
      </vt:variant>
      <vt:variant>
        <vt:i4>100</vt:i4>
      </vt:variant>
      <vt:variant>
        <vt:i4>0</vt:i4>
      </vt:variant>
      <vt:variant>
        <vt:i4>5</vt:i4>
      </vt:variant>
      <vt:variant>
        <vt:lpwstr/>
      </vt:variant>
      <vt:variant>
        <vt:lpwstr>_Toc526766358</vt:lpwstr>
      </vt:variant>
      <vt:variant>
        <vt:i4>1114166</vt:i4>
      </vt:variant>
      <vt:variant>
        <vt:i4>94</vt:i4>
      </vt:variant>
      <vt:variant>
        <vt:i4>0</vt:i4>
      </vt:variant>
      <vt:variant>
        <vt:i4>5</vt:i4>
      </vt:variant>
      <vt:variant>
        <vt:lpwstr/>
      </vt:variant>
      <vt:variant>
        <vt:lpwstr>_Toc526766357</vt:lpwstr>
      </vt:variant>
      <vt:variant>
        <vt:i4>1114166</vt:i4>
      </vt:variant>
      <vt:variant>
        <vt:i4>88</vt:i4>
      </vt:variant>
      <vt:variant>
        <vt:i4>0</vt:i4>
      </vt:variant>
      <vt:variant>
        <vt:i4>5</vt:i4>
      </vt:variant>
      <vt:variant>
        <vt:lpwstr/>
      </vt:variant>
      <vt:variant>
        <vt:lpwstr>_Toc526766356</vt:lpwstr>
      </vt:variant>
      <vt:variant>
        <vt:i4>1114166</vt:i4>
      </vt:variant>
      <vt:variant>
        <vt:i4>82</vt:i4>
      </vt:variant>
      <vt:variant>
        <vt:i4>0</vt:i4>
      </vt:variant>
      <vt:variant>
        <vt:i4>5</vt:i4>
      </vt:variant>
      <vt:variant>
        <vt:lpwstr/>
      </vt:variant>
      <vt:variant>
        <vt:lpwstr>_Toc526766355</vt:lpwstr>
      </vt:variant>
      <vt:variant>
        <vt:i4>1114166</vt:i4>
      </vt:variant>
      <vt:variant>
        <vt:i4>76</vt:i4>
      </vt:variant>
      <vt:variant>
        <vt:i4>0</vt:i4>
      </vt:variant>
      <vt:variant>
        <vt:i4>5</vt:i4>
      </vt:variant>
      <vt:variant>
        <vt:lpwstr/>
      </vt:variant>
      <vt:variant>
        <vt:lpwstr>_Toc526766354</vt:lpwstr>
      </vt:variant>
      <vt:variant>
        <vt:i4>1114166</vt:i4>
      </vt:variant>
      <vt:variant>
        <vt:i4>70</vt:i4>
      </vt:variant>
      <vt:variant>
        <vt:i4>0</vt:i4>
      </vt:variant>
      <vt:variant>
        <vt:i4>5</vt:i4>
      </vt:variant>
      <vt:variant>
        <vt:lpwstr/>
      </vt:variant>
      <vt:variant>
        <vt:lpwstr>_Toc526766353</vt:lpwstr>
      </vt:variant>
      <vt:variant>
        <vt:i4>1114166</vt:i4>
      </vt:variant>
      <vt:variant>
        <vt:i4>64</vt:i4>
      </vt:variant>
      <vt:variant>
        <vt:i4>0</vt:i4>
      </vt:variant>
      <vt:variant>
        <vt:i4>5</vt:i4>
      </vt:variant>
      <vt:variant>
        <vt:lpwstr/>
      </vt:variant>
      <vt:variant>
        <vt:lpwstr>_Toc526766352</vt:lpwstr>
      </vt:variant>
      <vt:variant>
        <vt:i4>1114166</vt:i4>
      </vt:variant>
      <vt:variant>
        <vt:i4>58</vt:i4>
      </vt:variant>
      <vt:variant>
        <vt:i4>0</vt:i4>
      </vt:variant>
      <vt:variant>
        <vt:i4>5</vt:i4>
      </vt:variant>
      <vt:variant>
        <vt:lpwstr/>
      </vt:variant>
      <vt:variant>
        <vt:lpwstr>_Toc526766351</vt:lpwstr>
      </vt:variant>
      <vt:variant>
        <vt:i4>1114166</vt:i4>
      </vt:variant>
      <vt:variant>
        <vt:i4>52</vt:i4>
      </vt:variant>
      <vt:variant>
        <vt:i4>0</vt:i4>
      </vt:variant>
      <vt:variant>
        <vt:i4>5</vt:i4>
      </vt:variant>
      <vt:variant>
        <vt:lpwstr/>
      </vt:variant>
      <vt:variant>
        <vt:lpwstr>_Toc526766350</vt:lpwstr>
      </vt:variant>
      <vt:variant>
        <vt:i4>1048630</vt:i4>
      </vt:variant>
      <vt:variant>
        <vt:i4>46</vt:i4>
      </vt:variant>
      <vt:variant>
        <vt:i4>0</vt:i4>
      </vt:variant>
      <vt:variant>
        <vt:i4>5</vt:i4>
      </vt:variant>
      <vt:variant>
        <vt:lpwstr/>
      </vt:variant>
      <vt:variant>
        <vt:lpwstr>_Toc526766349</vt:lpwstr>
      </vt:variant>
      <vt:variant>
        <vt:i4>1048630</vt:i4>
      </vt:variant>
      <vt:variant>
        <vt:i4>40</vt:i4>
      </vt:variant>
      <vt:variant>
        <vt:i4>0</vt:i4>
      </vt:variant>
      <vt:variant>
        <vt:i4>5</vt:i4>
      </vt:variant>
      <vt:variant>
        <vt:lpwstr/>
      </vt:variant>
      <vt:variant>
        <vt:lpwstr>_Toc526766348</vt:lpwstr>
      </vt:variant>
      <vt:variant>
        <vt:i4>1048630</vt:i4>
      </vt:variant>
      <vt:variant>
        <vt:i4>34</vt:i4>
      </vt:variant>
      <vt:variant>
        <vt:i4>0</vt:i4>
      </vt:variant>
      <vt:variant>
        <vt:i4>5</vt:i4>
      </vt:variant>
      <vt:variant>
        <vt:lpwstr/>
      </vt:variant>
      <vt:variant>
        <vt:lpwstr>_Toc526766347</vt:lpwstr>
      </vt:variant>
      <vt:variant>
        <vt:i4>1048630</vt:i4>
      </vt:variant>
      <vt:variant>
        <vt:i4>28</vt:i4>
      </vt:variant>
      <vt:variant>
        <vt:i4>0</vt:i4>
      </vt:variant>
      <vt:variant>
        <vt:i4>5</vt:i4>
      </vt:variant>
      <vt:variant>
        <vt:lpwstr/>
      </vt:variant>
      <vt:variant>
        <vt:lpwstr>_Toc526766346</vt:lpwstr>
      </vt:variant>
      <vt:variant>
        <vt:i4>1048630</vt:i4>
      </vt:variant>
      <vt:variant>
        <vt:i4>22</vt:i4>
      </vt:variant>
      <vt:variant>
        <vt:i4>0</vt:i4>
      </vt:variant>
      <vt:variant>
        <vt:i4>5</vt:i4>
      </vt:variant>
      <vt:variant>
        <vt:lpwstr/>
      </vt:variant>
      <vt:variant>
        <vt:lpwstr>_Toc526766345</vt:lpwstr>
      </vt:variant>
      <vt:variant>
        <vt:i4>1048630</vt:i4>
      </vt:variant>
      <vt:variant>
        <vt:i4>16</vt:i4>
      </vt:variant>
      <vt:variant>
        <vt:i4>0</vt:i4>
      </vt:variant>
      <vt:variant>
        <vt:i4>5</vt:i4>
      </vt:variant>
      <vt:variant>
        <vt:lpwstr/>
      </vt:variant>
      <vt:variant>
        <vt:lpwstr>_Toc526766344</vt:lpwstr>
      </vt:variant>
      <vt:variant>
        <vt:i4>1048630</vt:i4>
      </vt:variant>
      <vt:variant>
        <vt:i4>10</vt:i4>
      </vt:variant>
      <vt:variant>
        <vt:i4>0</vt:i4>
      </vt:variant>
      <vt:variant>
        <vt:i4>5</vt:i4>
      </vt:variant>
      <vt:variant>
        <vt:lpwstr/>
      </vt:variant>
      <vt:variant>
        <vt:lpwstr>_Toc526766343</vt:lpwstr>
      </vt:variant>
      <vt:variant>
        <vt:i4>1048630</vt:i4>
      </vt:variant>
      <vt:variant>
        <vt:i4>4</vt:i4>
      </vt:variant>
      <vt:variant>
        <vt:i4>0</vt:i4>
      </vt:variant>
      <vt:variant>
        <vt:i4>5</vt:i4>
      </vt:variant>
      <vt:variant>
        <vt:lpwstr/>
      </vt:variant>
      <vt:variant>
        <vt:lpwstr>_Toc526766342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Online Retirement Application</dc:subject>
  <dc:creator>Donovan Goode</dc:creator>
  <cp:keywords/>
  <dc:description/>
  <cp:lastModifiedBy>Donovan Goode</cp:lastModifiedBy>
  <cp:revision>9</cp:revision>
  <dcterms:created xsi:type="dcterms:W3CDTF">2018-11-09T15:19:00Z</dcterms:created>
  <dcterms:modified xsi:type="dcterms:W3CDTF">2019-06-03T20:39:00Z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Type">
    <vt:lpwstr/>
  </property>
  <property fmtid="{D5CDD505-2E9C-101B-9397-08002B2CF9AE}" pid="3" name="Author Email">
    <vt:lpwstr>[Type Author Email Here]</vt:lpwstr>
  </property>
  <property fmtid="{D5CDD505-2E9C-101B-9397-08002B2CF9AE}" pid="4" name="Author Position">
    <vt:lpwstr>[Type Author Position Here]</vt:lpwstr>
  </property>
  <property fmtid="{D5CDD505-2E9C-101B-9397-08002B2CF9AE}" pid="5" name="Business Scenarios">
    <vt:lpwstr/>
  </property>
  <property fmtid="{D5CDD505-2E9C-101B-9397-08002B2CF9AE}" pid="6" name="Communities">
    <vt:lpwstr/>
  </property>
  <property fmtid="{D5CDD505-2E9C-101B-9397-08002B2CF9AE}" pid="7" name="ContentTypeId">
    <vt:lpwstr>0x010100D68B6AA87B5E3E4BB0B3A8FDC65131A6</vt:lpwstr>
  </property>
  <property fmtid="{D5CDD505-2E9C-101B-9397-08002B2CF9AE}" pid="8" name="Contributors">
    <vt:lpwstr>[Type Contributors Here]</vt:lpwstr>
  </property>
  <property fmtid="{D5CDD505-2E9C-101B-9397-08002B2CF9AE}" pid="9" name="Customer">
    <vt:lpwstr>[Type Customer Name Here]</vt:lpwstr>
  </property>
  <property fmtid="{D5CDD505-2E9C-101B-9397-08002B2CF9AE}" pid="10" name="Deliverable Type">
    <vt:lpwstr/>
  </property>
  <property fmtid="{D5CDD505-2E9C-101B-9397-08002B2CF9AE}" pid="11" name="Document Status">
    <vt:lpwstr/>
  </property>
  <property fmtid="{D5CDD505-2E9C-101B-9397-08002B2CF9AE}" pid="12" name="Engagement Phase">
    <vt:lpwstr/>
  </property>
  <property fmtid="{D5CDD505-2E9C-101B-9397-08002B2CF9AE}" pid="13" name="Geography">
    <vt:lpwstr/>
  </property>
  <property fmtid="{D5CDD505-2E9C-101B-9397-08002B2CF9AE}" pid="14" name="Industry">
    <vt:lpwstr/>
  </property>
  <property fmtid="{D5CDD505-2E9C-101B-9397-08002B2CF9AE}" pid="15" name="Offering">
    <vt:lpwstr/>
  </property>
  <property fmtid="{D5CDD505-2E9C-101B-9397-08002B2CF9AE}" pid="16" name="Org">
    <vt:lpwstr>Microsoft</vt:lpwstr>
  </property>
  <property fmtid="{D5CDD505-2E9C-101B-9397-08002B2CF9AE}" pid="17" name="Org Prof Svcs Local">
    <vt:lpwstr>Microsoft Services</vt:lpwstr>
  </property>
  <property fmtid="{D5CDD505-2E9C-101B-9397-08002B2CF9AE}" pid="18" name="Org Prof Svcs Remote">
    <vt:lpwstr>Global Delivery</vt:lpwstr>
  </property>
  <property fmtid="{D5CDD505-2E9C-101B-9397-08002B2CF9AE}" pid="19" name="Org Prof Svcs Support">
    <vt:lpwstr>Microsoft Premier Support</vt:lpwstr>
  </property>
  <property fmtid="{D5CDD505-2E9C-101B-9397-08002B2CF9AE}" pid="20" name="Products">
    <vt:lpwstr/>
  </property>
  <property fmtid="{D5CDD505-2E9C-101B-9397-08002B2CF9AE}" pid="21" name="Service Line">
    <vt:lpwstr/>
  </property>
  <property fmtid="{D5CDD505-2E9C-101B-9397-08002B2CF9AE}" pid="22" name="Solution Name">
    <vt:lpwstr/>
  </property>
  <property fmtid="{D5CDD505-2E9C-101B-9397-08002B2CF9AE}" pid="23" name="Status">
    <vt:lpwstr/>
  </property>
  <property fmtid="{D5CDD505-2E9C-101B-9397-08002B2CF9AE}" pid="24" name="TemplateVersion">
    <vt:lpwstr>4</vt:lpwstr>
  </property>
  <property fmtid="{D5CDD505-2E9C-101B-9397-08002B2CF9AE}" pid="25" name="Version">
    <vt:lpwstr>1</vt:lpwstr>
  </property>
  <property fmtid="{D5CDD505-2E9C-101B-9397-08002B2CF9AE}" pid="26" name="Confidential">
    <vt:lpwstr>0</vt:lpwstr>
  </property>
  <property fmtid="{D5CDD505-2E9C-101B-9397-08002B2CF9AE}" pid="27" name="MSIP_Label_f42aa342-8706-4288-bd11-ebb85995028c_Enabled">
    <vt:lpwstr>True</vt:lpwstr>
  </property>
  <property fmtid="{D5CDD505-2E9C-101B-9397-08002B2CF9AE}" pid="28" name="MSIP_Label_f42aa342-8706-4288-bd11-ebb85995028c_SiteId">
    <vt:lpwstr>72f988bf-86f1-41af-91ab-2d7cd011db47</vt:lpwstr>
  </property>
  <property fmtid="{D5CDD505-2E9C-101B-9397-08002B2CF9AE}" pid="29" name="MSIP_Label_f42aa342-8706-4288-bd11-ebb85995028c_Owner">
    <vt:lpwstr>dgoode@microsoft.com</vt:lpwstr>
  </property>
  <property fmtid="{D5CDD505-2E9C-101B-9397-08002B2CF9AE}" pid="30" name="MSIP_Label_f42aa342-8706-4288-bd11-ebb85995028c_SetDate">
    <vt:lpwstr>2018-10-04T13:39:03.2005268Z</vt:lpwstr>
  </property>
  <property fmtid="{D5CDD505-2E9C-101B-9397-08002B2CF9AE}" pid="31" name="MSIP_Label_f42aa342-8706-4288-bd11-ebb85995028c_Name">
    <vt:lpwstr>General</vt:lpwstr>
  </property>
  <property fmtid="{D5CDD505-2E9C-101B-9397-08002B2CF9AE}" pid="32" name="MSIP_Label_f42aa342-8706-4288-bd11-ebb85995028c_Application">
    <vt:lpwstr>Microsoft Azure Information Protection</vt:lpwstr>
  </property>
  <property fmtid="{D5CDD505-2E9C-101B-9397-08002B2CF9AE}" pid="33" name="MSIP_Label_f42aa342-8706-4288-bd11-ebb85995028c_Extended_MSFT_Method">
    <vt:lpwstr>Automatic</vt:lpwstr>
  </property>
  <property fmtid="{D5CDD505-2E9C-101B-9397-08002B2CF9AE}" pid="34" name="Sensitivity">
    <vt:lpwstr>General</vt:lpwstr>
  </property>
</Properties>
</file>